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6633266" w14:textId="3E06D7F3" w:rsidR="00D30904" w:rsidRPr="008F0A28" w:rsidRDefault="003279EA" w:rsidP="008F0A28">
      <w:pPr>
        <w:pStyle w:val="Incontec"/>
        <w:jc w:val="center"/>
      </w:pPr>
      <w:r w:rsidRPr="008F0A28">
        <w:t xml:space="preserve">ELABORACIÓN DE UN PLAN DE NEGOCIOS PARA EL DESARROLLO DE APLICACIONES CON FIN DE FORTALECER EL PROCESO EDUCATIVO DE LAS PERSONAS CON </w:t>
      </w:r>
      <w:r w:rsidR="00192E49" w:rsidRPr="008F0A28">
        <w:t>LIMITACION COGNITIVA</w:t>
      </w:r>
      <w:r w:rsidRPr="008F0A28">
        <w:t xml:space="preserve">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6BDA112E" w:rsidR="005A4C18" w:rsidRPr="008F0A28" w:rsidRDefault="003279EA" w:rsidP="00F12A4C">
      <w:pPr>
        <w:pStyle w:val="Incontec"/>
        <w:jc w:val="center"/>
        <w:rPr>
          <w:rFonts w:cs="CMU Bright"/>
        </w:rPr>
      </w:pPr>
      <w:r w:rsidRPr="008F0A28">
        <w:rPr>
          <w:rFonts w:cs="CMU Bright"/>
        </w:rPr>
        <w:t>2016</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7777777" w:rsidR="0024537D" w:rsidRPr="008F0A28" w:rsidRDefault="00D868FD" w:rsidP="007971B5">
      <w:pPr>
        <w:pStyle w:val="Incontec"/>
        <w:jc w:val="center"/>
        <w:rPr>
          <w:rFonts w:cs="Times New Roman"/>
        </w:rPr>
      </w:pPr>
      <w:r w:rsidRPr="008F0A28">
        <w:rPr>
          <w:rFonts w:cs="Times New Roman"/>
        </w:rPr>
        <w:t>2016</w:t>
      </w:r>
    </w:p>
    <w:p w14:paraId="49D805D1" w14:textId="14699E50" w:rsidR="003279EA" w:rsidRPr="008F0A28" w:rsidRDefault="003279EA" w:rsidP="007971B5">
      <w:pPr>
        <w:pStyle w:val="Incontec"/>
        <w:jc w:val="right"/>
        <w:rPr>
          <w:rFonts w:cs="Times New Roman"/>
        </w:rPr>
      </w:pPr>
      <w:r w:rsidRPr="008F0A28">
        <w:rPr>
          <w:rFonts w:cs="Times New Roman"/>
        </w:rPr>
        <w:lastRenderedPageBreak/>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795C3116" w14:textId="77777777" w:rsidR="003279EA" w:rsidRPr="008F0A28" w:rsidRDefault="003279EA" w:rsidP="00F12A4C">
      <w:pPr>
        <w:pStyle w:val="Incontec"/>
        <w:rPr>
          <w:rFonts w:cs="Times New Roman"/>
        </w:rPr>
      </w:pPr>
    </w:p>
    <w:p w14:paraId="60D40184" w14:textId="1A5C698E" w:rsidR="003279EA" w:rsidRPr="008F0A28" w:rsidRDefault="003279EA" w:rsidP="00F12A4C">
      <w:pPr>
        <w:pStyle w:val="Incontec"/>
        <w:rPr>
          <w:rFonts w:cs="Times New Roman"/>
        </w:rPr>
      </w:pPr>
      <w:r w:rsidRPr="008F0A28">
        <w:rPr>
          <w:rFonts w:cs="Times New Roman"/>
        </w:rPr>
        <w:t>Bogotá, Noviembre de 2016</w:t>
      </w:r>
    </w:p>
    <w:p w14:paraId="1BB4FA54" w14:textId="3350A320" w:rsidR="003279EA" w:rsidRPr="00A97076" w:rsidRDefault="0024537D" w:rsidP="00F12A4C">
      <w:pPr>
        <w:pStyle w:val="Incontec"/>
        <w:rPr>
          <w:rFonts w:cs="Times New Roman"/>
        </w:rPr>
      </w:pPr>
      <w:r w:rsidRPr="00A97076">
        <w:rPr>
          <w:rFonts w:cs="Times New Roman"/>
        </w:rPr>
        <w:lastRenderedPageBreak/>
        <w:t>Dedicatorias</w:t>
      </w:r>
    </w:p>
    <w:p w14:paraId="378EE3BC" w14:textId="77777777" w:rsidR="0024537D" w:rsidRDefault="0024537D" w:rsidP="00F12A4C">
      <w:pPr>
        <w:pStyle w:val="Incontec"/>
        <w:rPr>
          <w:rFonts w:ascii="CMR12" w:hAnsi="CMR12" w:cs="Times New Roman"/>
        </w:rPr>
      </w:pPr>
    </w:p>
    <w:p w14:paraId="6C018762" w14:textId="378074A3" w:rsidR="0024537D" w:rsidRDefault="0024537D" w:rsidP="00F12A4C">
      <w:pPr>
        <w:pStyle w:val="Incontec"/>
        <w:rPr>
          <w:rFonts w:ascii="CMR12" w:hAnsi="CMR12" w:cs="Times New Roman"/>
        </w:rPr>
      </w:pPr>
    </w:p>
    <w:p w14:paraId="318CD55C" w14:textId="31393212" w:rsidR="0024537D" w:rsidRDefault="0024537D" w:rsidP="00F12A4C">
      <w:pPr>
        <w:pStyle w:val="Incontec"/>
        <w:rPr>
          <w:rFonts w:ascii="CMR12" w:hAnsi="CMR12" w:cs="Times New Roman"/>
        </w:rPr>
      </w:pPr>
    </w:p>
    <w:p w14:paraId="305D9775" w14:textId="02F621EF" w:rsidR="0024537D" w:rsidRDefault="0024537D" w:rsidP="00F12A4C">
      <w:pPr>
        <w:pStyle w:val="Incontec"/>
        <w:rPr>
          <w:rFonts w:ascii="CMR12" w:hAnsi="CMR12" w:cs="Times New Roman"/>
        </w:rPr>
      </w:pPr>
    </w:p>
    <w:p w14:paraId="7A429F26" w14:textId="77777777" w:rsidR="0024537D" w:rsidRDefault="0024537D" w:rsidP="00F12A4C">
      <w:pPr>
        <w:pStyle w:val="Incontec"/>
        <w:rPr>
          <w:rFonts w:ascii="CMR12" w:hAnsi="CMR12" w:cs="Times New Roman"/>
        </w:rPr>
      </w:pPr>
    </w:p>
    <w:p w14:paraId="56076E80" w14:textId="77777777" w:rsidR="0024537D" w:rsidRDefault="0024537D" w:rsidP="00F12A4C">
      <w:pPr>
        <w:pStyle w:val="Incontec"/>
        <w:rPr>
          <w:rFonts w:ascii="CMR12" w:hAnsi="CMR12" w:cs="Times New Roman"/>
        </w:rPr>
      </w:pPr>
    </w:p>
    <w:p w14:paraId="3877BCA0" w14:textId="34AEECA0" w:rsidR="0024537D" w:rsidRDefault="0024537D" w:rsidP="00F12A4C">
      <w:pPr>
        <w:pStyle w:val="Incontec"/>
        <w:rPr>
          <w:rFonts w:ascii="CMR12" w:hAnsi="CMR12" w:cs="Times New Roman"/>
        </w:rPr>
      </w:pPr>
    </w:p>
    <w:p w14:paraId="6BA81B73" w14:textId="026F0DEB" w:rsidR="0024537D" w:rsidRDefault="0024537D" w:rsidP="00F12A4C">
      <w:pPr>
        <w:pStyle w:val="Incontec"/>
        <w:rPr>
          <w:rFonts w:ascii="CMR12" w:hAnsi="CMR12" w:cs="Times New Roman"/>
        </w:rPr>
      </w:pPr>
    </w:p>
    <w:p w14:paraId="35B88B18" w14:textId="77777777" w:rsidR="0024537D" w:rsidRDefault="0024537D" w:rsidP="00F12A4C">
      <w:pPr>
        <w:pStyle w:val="Incontec"/>
        <w:rPr>
          <w:rFonts w:ascii="CMR12" w:hAnsi="CMR12" w:cs="Times New Roman"/>
        </w:rPr>
      </w:pPr>
    </w:p>
    <w:p w14:paraId="7975A63E" w14:textId="77777777" w:rsidR="0024537D" w:rsidRDefault="0024537D" w:rsidP="00F12A4C">
      <w:pPr>
        <w:pStyle w:val="Incontec"/>
        <w:rPr>
          <w:rFonts w:ascii="CMR12" w:hAnsi="CMR12" w:cs="Times New Roman"/>
        </w:rPr>
      </w:pPr>
    </w:p>
    <w:p w14:paraId="3177895E" w14:textId="77777777" w:rsidR="0024537D" w:rsidRDefault="0024537D" w:rsidP="00F12A4C">
      <w:pPr>
        <w:pStyle w:val="Incontec"/>
        <w:rPr>
          <w:rFonts w:ascii="CMR12" w:hAnsi="CMR12" w:cs="Times New Roman"/>
        </w:rPr>
      </w:pPr>
    </w:p>
    <w:p w14:paraId="51DDBAD5" w14:textId="77777777" w:rsidR="0024537D" w:rsidRDefault="0024537D" w:rsidP="00F12A4C">
      <w:pPr>
        <w:pStyle w:val="Incontec"/>
        <w:rPr>
          <w:rFonts w:ascii="CMR12" w:hAnsi="CMR12" w:cs="Times New Roman"/>
        </w:rPr>
      </w:pPr>
    </w:p>
    <w:p w14:paraId="4255557F" w14:textId="77777777" w:rsidR="0024537D" w:rsidRDefault="0024537D" w:rsidP="00F12A4C">
      <w:pPr>
        <w:pStyle w:val="Incontec"/>
        <w:rPr>
          <w:rFonts w:ascii="CMR12" w:hAnsi="CMR12" w:cs="Times New Roman"/>
        </w:rPr>
      </w:pPr>
    </w:p>
    <w:p w14:paraId="5EBDB3FD" w14:textId="77777777" w:rsidR="0024537D" w:rsidRDefault="0024537D" w:rsidP="00F12A4C">
      <w:pPr>
        <w:pStyle w:val="Incontec"/>
        <w:rPr>
          <w:rFonts w:ascii="CMR12" w:hAnsi="CMR12" w:cs="Times New Roman"/>
        </w:rPr>
      </w:pPr>
    </w:p>
    <w:p w14:paraId="2EAEDC5C" w14:textId="77777777" w:rsidR="0024537D" w:rsidRDefault="0024537D" w:rsidP="00F12A4C">
      <w:pPr>
        <w:pStyle w:val="Incontec"/>
        <w:rPr>
          <w:rFonts w:ascii="CMR12" w:hAnsi="CMR12" w:cs="Times New Roman"/>
        </w:rPr>
      </w:pPr>
    </w:p>
    <w:p w14:paraId="05487B09" w14:textId="77777777" w:rsidR="0024537D" w:rsidRDefault="0024537D" w:rsidP="00F12A4C">
      <w:pPr>
        <w:pStyle w:val="Incontec"/>
        <w:rPr>
          <w:rFonts w:ascii="CMR12" w:hAnsi="CMR12" w:cs="Times New Roman"/>
        </w:rPr>
      </w:pPr>
    </w:p>
    <w:p w14:paraId="48A4B1EE" w14:textId="77777777" w:rsidR="0024537D" w:rsidRDefault="0024537D" w:rsidP="00F12A4C">
      <w:pPr>
        <w:pStyle w:val="Incontec"/>
        <w:rPr>
          <w:rFonts w:ascii="CMR12" w:hAnsi="CMR12" w:cs="Times New Roman"/>
        </w:rPr>
      </w:pPr>
    </w:p>
    <w:p w14:paraId="5E40C929" w14:textId="77777777" w:rsidR="0024537D" w:rsidRDefault="0024537D" w:rsidP="00F12A4C">
      <w:pPr>
        <w:pStyle w:val="Incontec"/>
        <w:rPr>
          <w:rFonts w:ascii="CMR12" w:hAnsi="CMR12" w:cs="Times New Roman"/>
        </w:rPr>
      </w:pPr>
    </w:p>
    <w:p w14:paraId="46D79090" w14:textId="77777777" w:rsidR="00A97076" w:rsidRPr="00A97076" w:rsidRDefault="00A97076" w:rsidP="00A97076"/>
    <w:p w14:paraId="767213EA" w14:textId="77777777" w:rsidR="0024537D" w:rsidRDefault="0024537D" w:rsidP="00F12A4C">
      <w:pPr>
        <w:pStyle w:val="Incontec"/>
        <w:rPr>
          <w:rFonts w:ascii="CMR12" w:hAnsi="CMR12" w:cs="Times New Roman"/>
        </w:rPr>
      </w:pPr>
    </w:p>
    <w:p w14:paraId="1172F90A" w14:textId="77777777" w:rsidR="0024537D" w:rsidRDefault="0024537D" w:rsidP="00F12A4C">
      <w:pPr>
        <w:pStyle w:val="Incontec"/>
        <w:rPr>
          <w:rFonts w:ascii="CMR12" w:hAnsi="CMR12" w:cs="Times New Roman"/>
        </w:rPr>
      </w:pPr>
    </w:p>
    <w:p w14:paraId="02C8A005" w14:textId="77777777" w:rsidR="0024537D" w:rsidRDefault="0024537D" w:rsidP="00F12A4C">
      <w:pPr>
        <w:pStyle w:val="Incontec"/>
        <w:rPr>
          <w:rFonts w:ascii="CMR12" w:hAnsi="CMR12" w:cs="Times New Roman"/>
        </w:rPr>
      </w:pPr>
    </w:p>
    <w:p w14:paraId="65AF99CF" w14:textId="77777777" w:rsidR="0024537D" w:rsidRDefault="0024537D" w:rsidP="00F12A4C">
      <w:pPr>
        <w:pStyle w:val="Incontec"/>
        <w:rPr>
          <w:rFonts w:ascii="CMR12" w:hAnsi="CMR12" w:cs="Times New Roman"/>
        </w:rPr>
      </w:pPr>
    </w:p>
    <w:p w14:paraId="2F0E84EF" w14:textId="5BA97776" w:rsidR="0024537D" w:rsidRPr="00A97076" w:rsidRDefault="0024537D" w:rsidP="00F12A4C">
      <w:pPr>
        <w:pStyle w:val="Incontec"/>
        <w:rPr>
          <w:rFonts w:cs="Times New Roman"/>
        </w:rPr>
      </w:pPr>
      <w:r w:rsidRPr="00A97076">
        <w:rPr>
          <w:rFonts w:cs="Times New Roman"/>
        </w:rPr>
        <w:lastRenderedPageBreak/>
        <w:t>Agradecimientos</w:t>
      </w:r>
    </w:p>
    <w:p w14:paraId="0F58DE89" w14:textId="77777777" w:rsidR="0024537D" w:rsidRDefault="0024537D" w:rsidP="00F12A4C">
      <w:pPr>
        <w:pStyle w:val="Incontec"/>
        <w:rPr>
          <w:rFonts w:ascii="CMR12" w:hAnsi="CMR12" w:cs="Times New Roman"/>
        </w:rPr>
      </w:pPr>
    </w:p>
    <w:p w14:paraId="5F5DDA20" w14:textId="77777777" w:rsidR="0024537D" w:rsidRDefault="0024537D" w:rsidP="00F12A4C">
      <w:pPr>
        <w:pStyle w:val="Incontec"/>
        <w:rPr>
          <w:rFonts w:ascii="CMR12" w:hAnsi="CMR12" w:cs="Times New Roman"/>
        </w:rPr>
      </w:pPr>
    </w:p>
    <w:p w14:paraId="6C971691" w14:textId="00D7CCC1" w:rsidR="0024537D" w:rsidRDefault="0024537D" w:rsidP="00F12A4C">
      <w:pPr>
        <w:pStyle w:val="Incontec"/>
        <w:rPr>
          <w:rFonts w:ascii="CMR12" w:hAnsi="CMR12" w:cs="Times New Roman"/>
        </w:rPr>
      </w:pPr>
    </w:p>
    <w:p w14:paraId="528EEC37" w14:textId="6DEAD7D0" w:rsidR="0024537D" w:rsidRDefault="0024537D" w:rsidP="00F12A4C">
      <w:pPr>
        <w:pStyle w:val="Incontec"/>
        <w:rPr>
          <w:rFonts w:ascii="CMR12" w:hAnsi="CMR12" w:cs="Times New Roman"/>
        </w:rPr>
      </w:pPr>
    </w:p>
    <w:p w14:paraId="4414BD67" w14:textId="77777777" w:rsidR="0024537D" w:rsidRDefault="0024537D" w:rsidP="00F12A4C">
      <w:pPr>
        <w:pStyle w:val="Incontec"/>
        <w:rPr>
          <w:rFonts w:ascii="CMR12" w:hAnsi="CMR12" w:cs="Times New Roman"/>
        </w:rPr>
      </w:pPr>
    </w:p>
    <w:p w14:paraId="57EE5600" w14:textId="77777777" w:rsidR="0024537D" w:rsidRDefault="0024537D" w:rsidP="00F12A4C">
      <w:pPr>
        <w:pStyle w:val="Incontec"/>
        <w:rPr>
          <w:rFonts w:ascii="CMR12" w:hAnsi="CMR12" w:cs="Times New Roman"/>
        </w:rPr>
      </w:pPr>
    </w:p>
    <w:p w14:paraId="65663BF9" w14:textId="77777777" w:rsidR="0024537D" w:rsidRDefault="0024537D" w:rsidP="00F12A4C">
      <w:pPr>
        <w:pStyle w:val="Incontec"/>
        <w:rPr>
          <w:rFonts w:ascii="CMR12" w:hAnsi="CMR12" w:cs="Times New Roman"/>
        </w:rPr>
      </w:pPr>
    </w:p>
    <w:p w14:paraId="0E042062" w14:textId="77777777" w:rsidR="0024537D" w:rsidRDefault="0024537D" w:rsidP="00F12A4C">
      <w:pPr>
        <w:pStyle w:val="Incontec"/>
        <w:rPr>
          <w:rFonts w:ascii="CMR12" w:hAnsi="CMR12" w:cs="Times New Roman"/>
        </w:rPr>
      </w:pPr>
    </w:p>
    <w:p w14:paraId="4F5B0A1F" w14:textId="77777777" w:rsidR="0024537D" w:rsidRDefault="0024537D" w:rsidP="00F12A4C">
      <w:pPr>
        <w:pStyle w:val="Incontec"/>
        <w:rPr>
          <w:rFonts w:ascii="CMR12" w:hAnsi="CMR12" w:cs="Times New Roman"/>
        </w:rPr>
      </w:pPr>
    </w:p>
    <w:p w14:paraId="72A01BC7" w14:textId="77777777" w:rsidR="0024537D" w:rsidRDefault="0024537D" w:rsidP="00F12A4C">
      <w:pPr>
        <w:pStyle w:val="Incontec"/>
        <w:rPr>
          <w:rFonts w:ascii="CMR12" w:hAnsi="CMR12" w:cs="Times New Roman"/>
        </w:rPr>
      </w:pP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p w14:paraId="4370D295" w14:textId="77777777" w:rsidR="0024537D" w:rsidRDefault="0024537D" w:rsidP="00F12A4C">
      <w:pPr>
        <w:pStyle w:val="Incontec"/>
        <w:rPr>
          <w:rFonts w:ascii="CMR12" w:hAnsi="CMR12" w:cs="Times New Roman"/>
        </w:rPr>
      </w:pPr>
    </w:p>
    <w:p w14:paraId="5A4B799D" w14:textId="77777777" w:rsidR="0024537D" w:rsidRDefault="0024537D" w:rsidP="00F12A4C">
      <w:pPr>
        <w:pStyle w:val="Incontec"/>
        <w:rPr>
          <w:rFonts w:ascii="CMR12" w:hAnsi="CMR12" w:cs="Times New Roman"/>
        </w:rPr>
      </w:pPr>
    </w:p>
    <w:p w14:paraId="1C8573EC" w14:textId="77777777" w:rsidR="0024537D" w:rsidRDefault="0024537D" w:rsidP="00F12A4C">
      <w:pPr>
        <w:pStyle w:val="Incontec"/>
        <w:rPr>
          <w:rFonts w:ascii="CMR12" w:hAnsi="CMR12" w:cs="Times New Roman"/>
        </w:rPr>
      </w:pPr>
    </w:p>
    <w:p w14:paraId="46BCF030" w14:textId="77777777" w:rsidR="0024537D" w:rsidRDefault="0024537D" w:rsidP="00F12A4C">
      <w:pPr>
        <w:pStyle w:val="Incontec"/>
        <w:rPr>
          <w:rFonts w:ascii="CMR12" w:hAnsi="CMR12" w:cs="Times New Roman"/>
        </w:rPr>
      </w:pPr>
    </w:p>
    <w:p w14:paraId="595737E7" w14:textId="77777777" w:rsidR="0024537D" w:rsidRDefault="0024537D" w:rsidP="00F12A4C">
      <w:pPr>
        <w:pStyle w:val="Incontec"/>
        <w:rPr>
          <w:rFonts w:ascii="CMR12" w:hAnsi="CMR12" w:cs="Times New Roman"/>
        </w:rPr>
      </w:pPr>
    </w:p>
    <w:p w14:paraId="02088A4A" w14:textId="77777777" w:rsidR="0024537D" w:rsidRDefault="0024537D" w:rsidP="00F12A4C">
      <w:pPr>
        <w:pStyle w:val="Incontec"/>
        <w:rPr>
          <w:rFonts w:ascii="CMR12" w:hAnsi="CMR12" w:cs="Times New Roman"/>
        </w:rPr>
      </w:pPr>
    </w:p>
    <w:p w14:paraId="1CADE58B" w14:textId="77777777" w:rsidR="0024537D" w:rsidRDefault="0024537D" w:rsidP="00F12A4C">
      <w:pPr>
        <w:pStyle w:val="Incontec"/>
        <w:rPr>
          <w:rFonts w:ascii="CMR12" w:hAnsi="CMR12" w:cs="Times New Roman"/>
        </w:rPr>
      </w:pPr>
    </w:p>
    <w:p w14:paraId="564BC2DD" w14:textId="77777777" w:rsidR="0024537D" w:rsidRDefault="0024537D" w:rsidP="00F12A4C">
      <w:pPr>
        <w:pStyle w:val="Incontec"/>
        <w:rPr>
          <w:rFonts w:ascii="CMR12" w:hAnsi="CMR12" w:cs="Times New Roman"/>
        </w:rPr>
      </w:pPr>
    </w:p>
    <w:p w14:paraId="337F8010" w14:textId="77777777" w:rsidR="0024537D" w:rsidRDefault="0024537D" w:rsidP="00F12A4C">
      <w:pPr>
        <w:pStyle w:val="Incontec"/>
        <w:rPr>
          <w:rFonts w:ascii="CMR12" w:hAnsi="CMR12" w:cs="Times New Roman"/>
        </w:rPr>
      </w:pPr>
    </w:p>
    <w:p w14:paraId="3D60AF3E"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109C86CB" w14:textId="77777777" w:rsidR="00E40D26" w:rsidRPr="005A1517" w:rsidRDefault="00E40D26" w:rsidP="00E40D26">
          <w:pPr>
            <w:rPr>
              <w:rFonts w:ascii="LM Roman 10" w:hAnsi="LM Roman 10"/>
              <w:sz w:val="24"/>
              <w:szCs w:val="24"/>
              <w:lang w:val="es-ES"/>
            </w:rPr>
          </w:pPr>
        </w:p>
        <w:p w14:paraId="631EC847" w14:textId="77777777" w:rsidR="00E40D26" w:rsidRPr="005A1517" w:rsidRDefault="00E40D26" w:rsidP="00E40D26">
          <w:pPr>
            <w:rPr>
              <w:rFonts w:ascii="LM Roman 10" w:hAnsi="LM Roman 10"/>
              <w:sz w:val="24"/>
              <w:szCs w:val="24"/>
              <w:lang w:val="es-ES"/>
            </w:rPr>
          </w:pPr>
        </w:p>
        <w:p w14:paraId="6D8639AD" w14:textId="77777777" w:rsidR="00DB52EB" w:rsidRPr="00DB52EB" w:rsidRDefault="00E40D26">
          <w:pPr>
            <w:pStyle w:val="TDC1"/>
            <w:tabs>
              <w:tab w:val="right" w:pos="8828"/>
            </w:tabs>
            <w:rPr>
              <w:rFonts w:ascii="LM Roman 10" w:eastAsiaTheme="minorEastAsia" w:hAnsi="LM Roman 10" w:cstheme="minorBidi"/>
              <w:noProof/>
              <w:color w:val="auto"/>
              <w:sz w:val="22"/>
              <w:lang w:val="es-ES" w:eastAsia="es-ES"/>
            </w:rPr>
          </w:pPr>
          <w:r w:rsidRPr="000F0B8C">
            <w:rPr>
              <w:rFonts w:ascii="LM Roman 10" w:hAnsi="LM Roman 10"/>
              <w:sz w:val="22"/>
              <w:szCs w:val="24"/>
            </w:rPr>
            <w:fldChar w:fldCharType="begin"/>
          </w:r>
          <w:r w:rsidRPr="000F0B8C">
            <w:rPr>
              <w:rFonts w:ascii="LM Roman 10" w:hAnsi="LM Roman 10"/>
              <w:szCs w:val="24"/>
            </w:rPr>
            <w:instrText xml:space="preserve"> TOC \o "1-3" \h \z \u </w:instrText>
          </w:r>
          <w:r w:rsidRPr="000F0B8C">
            <w:rPr>
              <w:rFonts w:ascii="LM Roman 10" w:hAnsi="LM Roman 10"/>
              <w:sz w:val="22"/>
              <w:szCs w:val="24"/>
            </w:rPr>
            <w:fldChar w:fldCharType="separate"/>
          </w:r>
          <w:hyperlink w:anchor="_Toc475342565" w:history="1">
            <w:r w:rsidR="00DB52EB" w:rsidRPr="00DB52EB">
              <w:rPr>
                <w:rStyle w:val="Hipervnculo"/>
                <w:rFonts w:ascii="LM Roman 10" w:hAnsi="LM Roman 10" w:cs="Times New Roman"/>
                <w:noProof/>
              </w:rPr>
              <w:t>RESUMEN EJECUTIVO</w:t>
            </w:r>
            <w:r w:rsidR="00DB52EB" w:rsidRPr="00DB52EB">
              <w:rPr>
                <w:rFonts w:ascii="LM Roman 10" w:hAnsi="LM Roman 10"/>
                <w:noProof/>
                <w:webHidden/>
              </w:rPr>
              <w:tab/>
            </w:r>
            <w:r w:rsidR="00DB52EB" w:rsidRPr="00DB52EB">
              <w:rPr>
                <w:rFonts w:ascii="LM Roman 10" w:hAnsi="LM Roman 10"/>
                <w:noProof/>
                <w:webHidden/>
              </w:rPr>
              <w:fldChar w:fldCharType="begin"/>
            </w:r>
            <w:r w:rsidR="00DB52EB" w:rsidRPr="00DB52EB">
              <w:rPr>
                <w:rFonts w:ascii="LM Roman 10" w:hAnsi="LM Roman 10"/>
                <w:noProof/>
                <w:webHidden/>
              </w:rPr>
              <w:instrText xml:space="preserve"> PAGEREF _Toc475342565 \h </w:instrText>
            </w:r>
            <w:r w:rsidR="00DB52EB" w:rsidRPr="00DB52EB">
              <w:rPr>
                <w:rFonts w:ascii="LM Roman 10" w:hAnsi="LM Roman 10"/>
                <w:noProof/>
                <w:webHidden/>
              </w:rPr>
            </w:r>
            <w:r w:rsidR="00DB52EB" w:rsidRPr="00DB52EB">
              <w:rPr>
                <w:rFonts w:ascii="LM Roman 10" w:hAnsi="LM Roman 10"/>
                <w:noProof/>
                <w:webHidden/>
              </w:rPr>
              <w:fldChar w:fldCharType="separate"/>
            </w:r>
            <w:r w:rsidR="00DB52EB" w:rsidRPr="00DB52EB">
              <w:rPr>
                <w:rFonts w:ascii="LM Roman 10" w:hAnsi="LM Roman 10"/>
                <w:noProof/>
                <w:webHidden/>
              </w:rPr>
              <w:t>12</w:t>
            </w:r>
            <w:r w:rsidR="00DB52EB" w:rsidRPr="00DB52EB">
              <w:rPr>
                <w:rFonts w:ascii="LM Roman 10" w:hAnsi="LM Roman 10"/>
                <w:noProof/>
                <w:webHidden/>
              </w:rPr>
              <w:fldChar w:fldCharType="end"/>
            </w:r>
          </w:hyperlink>
        </w:p>
        <w:p w14:paraId="515FA0A0"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566" w:history="1">
            <w:r w:rsidRPr="00DB52EB">
              <w:rPr>
                <w:rStyle w:val="Hipervnculo"/>
                <w:rFonts w:ascii="LM Roman 10" w:hAnsi="LM Roman 10"/>
                <w:b/>
                <w:noProof/>
              </w:rPr>
              <w:t>1.</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b/>
                <w:noProof/>
              </w:rPr>
              <w:t>INTRODUCCIÓN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_Toc475342566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13</w:t>
            </w:r>
            <w:r w:rsidRPr="00DB52EB">
              <w:rPr>
                <w:rFonts w:ascii="LM Roman 10" w:hAnsi="LM Roman 10"/>
                <w:noProof/>
                <w:webHidden/>
              </w:rPr>
              <w:fldChar w:fldCharType="end"/>
            </w:r>
          </w:hyperlink>
        </w:p>
        <w:p w14:paraId="5CA200DA"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67" w:history="1">
            <w:r w:rsidRPr="00DB52EB">
              <w:rPr>
                <w:rStyle w:val="Hipervnculo"/>
                <w:rFonts w:ascii="LM Roman 10" w:hAnsi="LM Roman 10"/>
                <w:noProof/>
              </w:rPr>
              <w:t>1.1.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PLANTEAMIENTO DEL PROBLEMA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_Toc475342567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14</w:t>
            </w:r>
            <w:r w:rsidRPr="00DB52EB">
              <w:rPr>
                <w:rFonts w:ascii="LM Roman 10" w:hAnsi="LM Roman 10"/>
                <w:noProof/>
                <w:webHidden/>
              </w:rPr>
              <w:fldChar w:fldCharType="end"/>
            </w:r>
          </w:hyperlink>
        </w:p>
        <w:p w14:paraId="4E078628"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68" w:history="1">
            <w:r w:rsidRPr="00DB52EB">
              <w:rPr>
                <w:rStyle w:val="Hipervnculo"/>
                <w:rFonts w:ascii="LM Roman 10" w:eastAsiaTheme="majorEastAsia" w:hAnsi="LM Roman 10" w:cs="Arial"/>
                <w:noProof/>
                <w:lang w:eastAsia="en-US"/>
              </w:rPr>
              <w:t>1.2.</w:t>
            </w:r>
            <w:r w:rsidRPr="00DB52EB">
              <w:rPr>
                <w:rFonts w:ascii="LM Roman 10" w:eastAsiaTheme="minorEastAsia" w:hAnsi="LM Roman 10" w:cstheme="minorBidi"/>
                <w:noProof/>
                <w:color w:val="auto"/>
                <w:lang w:val="es-ES" w:eastAsia="es-ES"/>
              </w:rPr>
              <w:tab/>
            </w:r>
            <w:r w:rsidRPr="00DB52EB">
              <w:rPr>
                <w:rStyle w:val="Hipervnculo"/>
                <w:rFonts w:ascii="LM Roman 10" w:eastAsiaTheme="majorEastAsia" w:hAnsi="LM Roman 10" w:cs="Arial"/>
                <w:noProof/>
                <w:lang w:eastAsia="en-US"/>
              </w:rPr>
              <w:t>OBJETIVOS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_Toc475342568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16</w:t>
            </w:r>
            <w:r w:rsidRPr="00DB52EB">
              <w:rPr>
                <w:rFonts w:ascii="LM Roman 10" w:hAnsi="LM Roman 10"/>
                <w:noProof/>
                <w:webHidden/>
              </w:rPr>
              <w:fldChar w:fldCharType="end"/>
            </w:r>
          </w:hyperlink>
        </w:p>
        <w:p w14:paraId="11B29A01"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69" w:history="1">
            <w:r w:rsidRPr="00DB52EB">
              <w:rPr>
                <w:rStyle w:val="Hipervnculo"/>
                <w:rFonts w:ascii="LM Roman 10" w:eastAsiaTheme="majorEastAsia" w:hAnsi="LM Roman 10" w:cs="Arial"/>
                <w:noProof/>
                <w:lang w:eastAsia="en-US"/>
              </w:rPr>
              <w:t>1.2.1.</w:t>
            </w:r>
            <w:r w:rsidRPr="00DB52EB">
              <w:rPr>
                <w:rFonts w:ascii="LM Roman 10" w:eastAsiaTheme="minorEastAsia" w:hAnsi="LM Roman 10" w:cstheme="minorBidi"/>
                <w:noProof/>
                <w:color w:val="auto"/>
                <w:lang w:val="es-ES" w:eastAsia="es-ES"/>
              </w:rPr>
              <w:tab/>
            </w:r>
            <w:r w:rsidRPr="00DB52EB">
              <w:rPr>
                <w:rStyle w:val="Hipervnculo"/>
                <w:rFonts w:ascii="LM Roman 10" w:eastAsiaTheme="majorEastAsia" w:hAnsi="LM Roman 10" w:cs="Arial"/>
                <w:noProof/>
                <w:lang w:eastAsia="en-US"/>
              </w:rPr>
              <w:t>Objetivo General.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_Toc475342569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16</w:t>
            </w:r>
            <w:r w:rsidRPr="00DB52EB">
              <w:rPr>
                <w:rFonts w:ascii="LM Roman 10" w:hAnsi="LM Roman 10"/>
                <w:noProof/>
                <w:webHidden/>
              </w:rPr>
              <w:fldChar w:fldCharType="end"/>
            </w:r>
          </w:hyperlink>
        </w:p>
        <w:p w14:paraId="0BCADA4E"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70" w:history="1">
            <w:r w:rsidRPr="00DB52EB">
              <w:rPr>
                <w:rStyle w:val="Hipervnculo"/>
                <w:rFonts w:ascii="LM Roman 10" w:eastAsiaTheme="majorEastAsia" w:hAnsi="LM Roman 10" w:cs="Arial"/>
                <w:noProof/>
                <w:lang w:eastAsia="en-US"/>
              </w:rPr>
              <w:t>1.2.2.</w:t>
            </w:r>
            <w:r w:rsidRPr="00DB52EB">
              <w:rPr>
                <w:rFonts w:ascii="LM Roman 10" w:eastAsiaTheme="minorEastAsia" w:hAnsi="LM Roman 10" w:cstheme="minorBidi"/>
                <w:noProof/>
                <w:color w:val="auto"/>
                <w:lang w:val="es-ES" w:eastAsia="es-ES"/>
              </w:rPr>
              <w:tab/>
            </w:r>
            <w:r w:rsidRPr="00DB52EB">
              <w:rPr>
                <w:rStyle w:val="Hipervnculo"/>
                <w:rFonts w:ascii="LM Roman 10" w:eastAsiaTheme="majorEastAsia" w:hAnsi="LM Roman 10" w:cs="Arial"/>
                <w:noProof/>
                <w:lang w:eastAsia="en-US"/>
              </w:rPr>
              <w:t>Objetivos Específicos.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_Toc475342570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17</w:t>
            </w:r>
            <w:r w:rsidRPr="00DB52EB">
              <w:rPr>
                <w:rFonts w:ascii="LM Roman 10" w:hAnsi="LM Roman 10"/>
                <w:noProof/>
                <w:webHidden/>
              </w:rPr>
              <w:fldChar w:fldCharType="end"/>
            </w:r>
          </w:hyperlink>
        </w:p>
        <w:p w14:paraId="00258FD2"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72" w:history="1">
            <w:r w:rsidRPr="00DB52EB">
              <w:rPr>
                <w:rStyle w:val="Hipervnculo"/>
                <w:rFonts w:ascii="LM Roman 10" w:eastAsiaTheme="majorEastAsia" w:hAnsi="LM Roman 10" w:cs="Arial"/>
                <w:noProof/>
                <w:lang w:eastAsia="en-US"/>
              </w:rPr>
              <w:t>1.3.</w:t>
            </w:r>
            <w:r w:rsidRPr="00DB52EB">
              <w:rPr>
                <w:rFonts w:ascii="LM Roman 10" w:eastAsiaTheme="minorEastAsia" w:hAnsi="LM Roman 10" w:cstheme="minorBidi"/>
                <w:noProof/>
                <w:color w:val="auto"/>
                <w:lang w:val="es-ES" w:eastAsia="es-ES"/>
              </w:rPr>
              <w:tab/>
            </w:r>
            <w:r w:rsidRPr="00DB52EB">
              <w:rPr>
                <w:rStyle w:val="Hipervnculo"/>
                <w:rFonts w:ascii="LM Roman 10" w:eastAsiaTheme="majorEastAsia" w:hAnsi="LM Roman 10" w:cs="Arial"/>
                <w:noProof/>
                <w:lang w:eastAsia="en-US"/>
              </w:rPr>
              <w:t>JUSTIFICACIÓN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_Toc475342572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17</w:t>
            </w:r>
            <w:r w:rsidRPr="00DB52EB">
              <w:rPr>
                <w:rFonts w:ascii="LM Roman 10" w:hAnsi="LM Roman 10"/>
                <w:noProof/>
                <w:webHidden/>
              </w:rPr>
              <w:fldChar w:fldCharType="end"/>
            </w:r>
          </w:hyperlink>
        </w:p>
        <w:p w14:paraId="3C0B2895"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573" w:history="1">
            <w:r w:rsidRPr="00DB52EB">
              <w:rPr>
                <w:rStyle w:val="Hipervnculo"/>
                <w:rFonts w:ascii="LM Roman 10" w:hAnsi="LM Roman 10" w:cs="Times New Roman"/>
                <w:b/>
                <w:noProof/>
              </w:rPr>
              <w:t>2.</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noProof/>
              </w:rPr>
              <w:t>MARCO TEÓRICO Y ANTECEDENTES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_Toc475342573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19</w:t>
            </w:r>
            <w:r w:rsidRPr="00DB52EB">
              <w:rPr>
                <w:rFonts w:ascii="LM Roman 10" w:hAnsi="LM Roman 10"/>
                <w:noProof/>
                <w:webHidden/>
              </w:rPr>
              <w:fldChar w:fldCharType="end"/>
            </w:r>
          </w:hyperlink>
        </w:p>
        <w:p w14:paraId="1320A5F0"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76" w:history="1">
            <w:r w:rsidRPr="00DB52EB">
              <w:rPr>
                <w:rStyle w:val="Hipervnculo"/>
                <w:rFonts w:ascii="LM Roman 10" w:hAnsi="LM Roman 10"/>
                <w:noProof/>
              </w:rPr>
              <w:t>2.1.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MARCO TEÓRICO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_Toc475342576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20</w:t>
            </w:r>
            <w:r w:rsidRPr="00DB52EB">
              <w:rPr>
                <w:rFonts w:ascii="LM Roman 10" w:hAnsi="LM Roman 10"/>
                <w:noProof/>
                <w:webHidden/>
              </w:rPr>
              <w:fldChar w:fldCharType="end"/>
            </w:r>
          </w:hyperlink>
        </w:p>
        <w:p w14:paraId="668AA6D3"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77" w:history="1">
            <w:r w:rsidRPr="00DB52EB">
              <w:rPr>
                <w:rStyle w:val="Hipervnculo"/>
                <w:rFonts w:ascii="LM Roman 10" w:hAnsi="LM Roman 10"/>
                <w:noProof/>
              </w:rPr>
              <w:t>2.1.1.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Necesidades Educativas Especiales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_Toc475342577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20</w:t>
            </w:r>
            <w:r w:rsidRPr="00DB52EB">
              <w:rPr>
                <w:rFonts w:ascii="LM Roman 10" w:hAnsi="LM Roman 10"/>
                <w:noProof/>
                <w:webHidden/>
              </w:rPr>
              <w:fldChar w:fldCharType="end"/>
            </w:r>
          </w:hyperlink>
        </w:p>
        <w:p w14:paraId="702EE728"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79" w:history="1">
            <w:r w:rsidRPr="00DB52EB">
              <w:rPr>
                <w:rStyle w:val="Hipervnculo"/>
                <w:rFonts w:ascii="LM Roman 10" w:hAnsi="LM Roman 10"/>
                <w:noProof/>
              </w:rPr>
              <w:t>2.1.2.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Game-Based Learning</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_Toc475342579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20</w:t>
            </w:r>
            <w:r w:rsidRPr="00DB52EB">
              <w:rPr>
                <w:rFonts w:ascii="LM Roman 10" w:hAnsi="LM Roman 10"/>
                <w:noProof/>
                <w:webHidden/>
              </w:rPr>
              <w:fldChar w:fldCharType="end"/>
            </w:r>
          </w:hyperlink>
        </w:p>
        <w:p w14:paraId="5266E90F"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80" w:history="1">
            <w:r w:rsidRPr="00DB52EB">
              <w:rPr>
                <w:rStyle w:val="Hipervnculo"/>
                <w:rFonts w:ascii="LM Roman 10" w:hAnsi="LM Roman 10"/>
                <w:noProof/>
              </w:rPr>
              <w:t>2.1.4.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ATC (Assistive Technologies For Cognitive Disabilities)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21</w:t>
            </w:r>
            <w:r w:rsidRPr="00DB52EB">
              <w:rPr>
                <w:rFonts w:ascii="LM Roman 10" w:hAnsi="LM Roman 10"/>
                <w:noProof/>
                <w:webHidden/>
              </w:rPr>
              <w:fldChar w:fldCharType="end"/>
            </w:r>
          </w:hyperlink>
        </w:p>
        <w:p w14:paraId="5107C448"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81" w:history="1">
            <w:r w:rsidRPr="00DB52EB">
              <w:rPr>
                <w:rStyle w:val="Hipervnculo"/>
                <w:rFonts w:ascii="LM Roman 10" w:hAnsi="LM Roman 10"/>
                <w:noProof/>
              </w:rPr>
              <w:t>2.1.5.</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Musicoterapia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21</w:t>
            </w:r>
            <w:r w:rsidRPr="00DB52EB">
              <w:rPr>
                <w:rFonts w:ascii="LM Roman 10" w:hAnsi="LM Roman 10"/>
                <w:noProof/>
                <w:webHidden/>
              </w:rPr>
              <w:fldChar w:fldCharType="end"/>
            </w:r>
          </w:hyperlink>
        </w:p>
        <w:p w14:paraId="3201E436"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85" w:history="1">
            <w:r w:rsidRPr="00DB52EB">
              <w:rPr>
                <w:rStyle w:val="Hipervnculo"/>
                <w:rFonts w:ascii="LM Roman 10" w:hAnsi="LM Roman 10"/>
                <w:noProof/>
              </w:rPr>
              <w:t>2.2.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MARCO DE ANTECEDENTES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_Toc475342585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22</w:t>
            </w:r>
            <w:r w:rsidRPr="00DB52EB">
              <w:rPr>
                <w:rFonts w:ascii="LM Roman 10" w:hAnsi="LM Roman 10"/>
                <w:noProof/>
                <w:webHidden/>
              </w:rPr>
              <w:fldChar w:fldCharType="end"/>
            </w:r>
          </w:hyperlink>
        </w:p>
        <w:p w14:paraId="0D9CAE3B"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86" w:history="1">
            <w:r w:rsidRPr="00DB52EB">
              <w:rPr>
                <w:rStyle w:val="Hipervnculo"/>
                <w:rFonts w:ascii="LM Roman 10" w:hAnsi="LM Roman 10"/>
                <w:noProof/>
              </w:rPr>
              <w:t>2.2.1.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Proyectos relacionados con educación incluyente.</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22</w:t>
            </w:r>
            <w:r w:rsidRPr="00DB52EB">
              <w:rPr>
                <w:rFonts w:ascii="LM Roman 10" w:hAnsi="LM Roman 10"/>
                <w:noProof/>
                <w:webHidden/>
              </w:rPr>
              <w:fldChar w:fldCharType="end"/>
            </w:r>
          </w:hyperlink>
        </w:p>
        <w:p w14:paraId="4ED4D344"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587" w:history="1">
            <w:r w:rsidRPr="00DB52EB">
              <w:rPr>
                <w:rStyle w:val="Hipervnculo"/>
                <w:rFonts w:ascii="LM Roman 10" w:eastAsiaTheme="minorHAnsi" w:hAnsi="LM Roman 10" w:cs="Arial"/>
                <w:noProof/>
                <w:lang w:eastAsia="en-US"/>
              </w:rPr>
              <w:t>2.2.2.</w:t>
            </w:r>
            <w:r w:rsidRPr="00DB52EB">
              <w:rPr>
                <w:rFonts w:ascii="LM Roman 10" w:eastAsiaTheme="minorEastAsia" w:hAnsi="LM Roman 10" w:cstheme="minorBidi"/>
                <w:noProof/>
                <w:color w:val="auto"/>
                <w:lang w:val="es-ES" w:eastAsia="es-ES"/>
              </w:rPr>
              <w:tab/>
            </w:r>
            <w:r w:rsidRPr="00DB52EB">
              <w:rPr>
                <w:rStyle w:val="Hipervnculo"/>
                <w:rFonts w:ascii="LM Roman 10" w:eastAsiaTheme="minorHAnsi" w:hAnsi="LM Roman 10" w:cs="Arial"/>
                <w:noProof/>
                <w:lang w:eastAsia="en-US"/>
              </w:rPr>
              <w:t>Aplicaciones para el apoyo de personas con discapacidad en Colombia.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24</w:t>
            </w:r>
            <w:r w:rsidRPr="00DB52EB">
              <w:rPr>
                <w:rFonts w:ascii="LM Roman 10" w:hAnsi="LM Roman 10"/>
                <w:noProof/>
                <w:webHidden/>
              </w:rPr>
              <w:fldChar w:fldCharType="end"/>
            </w:r>
          </w:hyperlink>
        </w:p>
        <w:p w14:paraId="55B9BCA1"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588" w:history="1">
            <w:r w:rsidRPr="00DB52EB">
              <w:rPr>
                <w:rStyle w:val="Hipervnculo"/>
                <w:rFonts w:ascii="LM Roman 10" w:hAnsi="LM Roman 10" w:cs="Times New Roman"/>
                <w:b/>
                <w:noProof/>
              </w:rPr>
              <w:t>3.</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cs="CMSSBX10"/>
                <w:b/>
                <w:noProof/>
              </w:rPr>
              <w:t>REVISIÓN DEL ESTADO ACTUAL DEL SECTOR</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28</w:t>
            </w:r>
            <w:r w:rsidRPr="00DB52EB">
              <w:rPr>
                <w:rFonts w:ascii="LM Roman 10" w:hAnsi="LM Roman 10"/>
                <w:noProof/>
                <w:webHidden/>
              </w:rPr>
              <w:fldChar w:fldCharType="end"/>
            </w:r>
          </w:hyperlink>
        </w:p>
        <w:p w14:paraId="51866007"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89" w:history="1">
            <w:r w:rsidRPr="00DB52EB">
              <w:rPr>
                <w:rStyle w:val="Hipervnculo"/>
                <w:rFonts w:ascii="LM Roman 10" w:hAnsi="LM Roman 10"/>
                <w:noProof/>
              </w:rPr>
              <w:t>3.1.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SECTOR EDUCATIVO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_Toc475342589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29</w:t>
            </w:r>
            <w:r w:rsidRPr="00DB52EB">
              <w:rPr>
                <w:rFonts w:ascii="LM Roman 10" w:hAnsi="LM Roman 10"/>
                <w:noProof/>
                <w:webHidden/>
              </w:rPr>
              <w:fldChar w:fldCharType="end"/>
            </w:r>
          </w:hyperlink>
        </w:p>
        <w:p w14:paraId="2B1EC9D5"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90" w:history="1">
            <w:r w:rsidRPr="00DB52EB">
              <w:rPr>
                <w:rStyle w:val="Hipervnculo"/>
                <w:rFonts w:ascii="LM Roman 10" w:hAnsi="LM Roman 10" w:cs="Times New Roman"/>
                <w:noProof/>
              </w:rPr>
              <w:t>3.2.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SECTOR SOFTWARE COLOMBIA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_Toc475342590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29</w:t>
            </w:r>
            <w:r w:rsidRPr="00DB52EB">
              <w:rPr>
                <w:rFonts w:ascii="LM Roman 10" w:hAnsi="LM Roman 10"/>
                <w:noProof/>
                <w:webHidden/>
              </w:rPr>
              <w:fldChar w:fldCharType="end"/>
            </w:r>
          </w:hyperlink>
        </w:p>
        <w:p w14:paraId="5731A953"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591" w:history="1">
            <w:r w:rsidRPr="00DB52EB">
              <w:rPr>
                <w:rStyle w:val="Hipervnculo"/>
                <w:rFonts w:ascii="LM Roman 10" w:hAnsi="LM Roman 10"/>
                <w:noProof/>
              </w:rPr>
              <w:t>3.3.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INVERSION PRIVADA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_Toc475342591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31</w:t>
            </w:r>
            <w:r w:rsidRPr="00DB52EB">
              <w:rPr>
                <w:rFonts w:ascii="LM Roman 10" w:hAnsi="LM Roman 10"/>
                <w:noProof/>
                <w:webHidden/>
              </w:rPr>
              <w:fldChar w:fldCharType="end"/>
            </w:r>
          </w:hyperlink>
        </w:p>
        <w:p w14:paraId="2739B0CB"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608" w:history="1">
            <w:r w:rsidRPr="00DB52EB">
              <w:rPr>
                <w:rStyle w:val="Hipervnculo"/>
                <w:rFonts w:ascii="LM Roman 10" w:hAnsi="LM Roman 10" w:cs="Times New Roman"/>
                <w:b/>
                <w:noProof/>
              </w:rPr>
              <w:t>4.</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b/>
                <w:noProof/>
              </w:rPr>
              <w:t>DESARROLLO PROPUESTA DE VALOR</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_Toc475342608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32</w:t>
            </w:r>
            <w:r w:rsidRPr="00DB52EB">
              <w:rPr>
                <w:rFonts w:ascii="LM Roman 10" w:hAnsi="LM Roman 10"/>
                <w:noProof/>
                <w:webHidden/>
              </w:rPr>
              <w:fldChar w:fldCharType="end"/>
            </w:r>
          </w:hyperlink>
        </w:p>
        <w:p w14:paraId="6B4014D7"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09" w:history="1">
            <w:r w:rsidRPr="00DB52EB">
              <w:rPr>
                <w:rStyle w:val="Hipervnculo"/>
                <w:rFonts w:ascii="LM Roman 10" w:hAnsi="LM Roman 10" w:cs="Times New Roman"/>
                <w:noProof/>
              </w:rPr>
              <w:t>4.1.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VALUE PROPOSITION CANVAS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_Toc475342609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32</w:t>
            </w:r>
            <w:r w:rsidRPr="00DB52EB">
              <w:rPr>
                <w:rFonts w:ascii="LM Roman 10" w:hAnsi="LM Roman 10"/>
                <w:noProof/>
                <w:webHidden/>
              </w:rPr>
              <w:fldChar w:fldCharType="end"/>
            </w:r>
          </w:hyperlink>
        </w:p>
        <w:p w14:paraId="146C65AF"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10" w:history="1">
            <w:r w:rsidRPr="00DB52EB">
              <w:rPr>
                <w:rStyle w:val="Hipervnculo"/>
                <w:rFonts w:ascii="LM Roman 10" w:hAnsi="LM Roman 10"/>
                <w:noProof/>
              </w:rPr>
              <w:t>4.2.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DESCRIPCIÓN Y FUNCIONAMIENTO DEL MODELO DE NEGOCIOS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_Toc475342610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36</w:t>
            </w:r>
            <w:r w:rsidRPr="00DB52EB">
              <w:rPr>
                <w:rFonts w:ascii="LM Roman 10" w:hAnsi="LM Roman 10"/>
                <w:noProof/>
                <w:webHidden/>
              </w:rPr>
              <w:fldChar w:fldCharType="end"/>
            </w:r>
          </w:hyperlink>
        </w:p>
        <w:p w14:paraId="1D859B81"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11" w:history="1">
            <w:r w:rsidRPr="00DB52EB">
              <w:rPr>
                <w:rStyle w:val="Hipervnculo"/>
                <w:rFonts w:ascii="LM Roman 10" w:hAnsi="LM Roman 10" w:cs="Times New Roman"/>
                <w:noProof/>
                <w:lang w:val="es-ES" w:eastAsia="es-ES"/>
              </w:rPr>
              <w:t>4.2.1.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lang w:val="es-ES" w:eastAsia="es-ES"/>
              </w:rPr>
              <w:t>Modelo Canvas.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_Toc475342611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38</w:t>
            </w:r>
            <w:r w:rsidRPr="00DB52EB">
              <w:rPr>
                <w:rFonts w:ascii="LM Roman 10" w:hAnsi="LM Roman 10"/>
                <w:noProof/>
                <w:webHidden/>
              </w:rPr>
              <w:fldChar w:fldCharType="end"/>
            </w:r>
          </w:hyperlink>
        </w:p>
        <w:p w14:paraId="29AB6ECB"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20" w:history="1">
            <w:r w:rsidRPr="00DB52EB">
              <w:rPr>
                <w:rStyle w:val="Hipervnculo"/>
                <w:rFonts w:ascii="LM Roman 10" w:hAnsi="LM Roman 10"/>
                <w:noProof/>
              </w:rPr>
              <w:t>4.2.2.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Ventajas Competitivas del Modelo de Negocio.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44</w:t>
            </w:r>
            <w:r w:rsidRPr="00DB52EB">
              <w:rPr>
                <w:rFonts w:ascii="LM Roman 10" w:hAnsi="LM Roman 10"/>
                <w:noProof/>
                <w:webHidden/>
              </w:rPr>
              <w:fldChar w:fldCharType="end"/>
            </w:r>
          </w:hyperlink>
        </w:p>
        <w:p w14:paraId="30C62DCD"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621" w:history="1">
            <w:r w:rsidRPr="00DB52EB">
              <w:rPr>
                <w:rStyle w:val="Hipervnculo"/>
                <w:rFonts w:ascii="LM Roman 10" w:hAnsi="LM Roman 10" w:cs="Times New Roman"/>
                <w:b/>
                <w:noProof/>
              </w:rPr>
              <w:t>5.</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cs="Times New Roman"/>
                <w:b/>
                <w:noProof/>
              </w:rPr>
              <w:t>PLAN DE NEGOCIO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46</w:t>
            </w:r>
            <w:r w:rsidRPr="00DB52EB">
              <w:rPr>
                <w:rFonts w:ascii="LM Roman 10" w:hAnsi="LM Roman 10"/>
                <w:noProof/>
                <w:webHidden/>
              </w:rPr>
              <w:fldChar w:fldCharType="end"/>
            </w:r>
          </w:hyperlink>
        </w:p>
        <w:p w14:paraId="3DD7D2F6"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22" w:history="1">
            <w:r w:rsidRPr="00DB52EB">
              <w:rPr>
                <w:rStyle w:val="Hipervnculo"/>
                <w:rFonts w:ascii="LM Roman 10" w:hAnsi="LM Roman 10"/>
                <w:noProof/>
              </w:rPr>
              <w:t>5.1.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METODOLOGÍA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46</w:t>
            </w:r>
            <w:r w:rsidRPr="00DB52EB">
              <w:rPr>
                <w:rFonts w:ascii="LM Roman 10" w:hAnsi="LM Roman 10"/>
                <w:noProof/>
                <w:webHidden/>
              </w:rPr>
              <w:fldChar w:fldCharType="end"/>
            </w:r>
          </w:hyperlink>
        </w:p>
        <w:p w14:paraId="1BC4F7C5"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23" w:history="1">
            <w:r w:rsidRPr="00DB52EB">
              <w:rPr>
                <w:rStyle w:val="Hipervnculo"/>
                <w:rFonts w:ascii="LM Roman 10" w:hAnsi="LM Roman 10"/>
                <w:noProof/>
              </w:rPr>
              <w:t>5.2.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INFORMACIÓN DE LA EMPRESA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_Toc475342623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48</w:t>
            </w:r>
            <w:r w:rsidRPr="00DB52EB">
              <w:rPr>
                <w:rFonts w:ascii="LM Roman 10" w:hAnsi="LM Roman 10"/>
                <w:noProof/>
                <w:webHidden/>
              </w:rPr>
              <w:fldChar w:fldCharType="end"/>
            </w:r>
          </w:hyperlink>
        </w:p>
        <w:p w14:paraId="6E61F038"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24" w:history="1">
            <w:r w:rsidRPr="00DB52EB">
              <w:rPr>
                <w:rStyle w:val="Hipervnculo"/>
                <w:rFonts w:ascii="LM Roman 10" w:hAnsi="LM Roman 10" w:cs="Times New Roman"/>
                <w:noProof/>
              </w:rPr>
              <w:t>5.2.1.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Visión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_Toc475342624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48</w:t>
            </w:r>
            <w:r w:rsidRPr="00DB52EB">
              <w:rPr>
                <w:rFonts w:ascii="LM Roman 10" w:hAnsi="LM Roman 10"/>
                <w:noProof/>
                <w:webHidden/>
              </w:rPr>
              <w:fldChar w:fldCharType="end"/>
            </w:r>
          </w:hyperlink>
        </w:p>
        <w:p w14:paraId="3E498244"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25" w:history="1">
            <w:r w:rsidRPr="00DB52EB">
              <w:rPr>
                <w:rStyle w:val="Hipervnculo"/>
                <w:rFonts w:ascii="LM Roman 10" w:hAnsi="LM Roman 10" w:cs="Times New Roman"/>
                <w:noProof/>
              </w:rPr>
              <w:t>5.2.2.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Valores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_Toc475342625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48</w:t>
            </w:r>
            <w:r w:rsidRPr="00DB52EB">
              <w:rPr>
                <w:rFonts w:ascii="LM Roman 10" w:hAnsi="LM Roman 10"/>
                <w:noProof/>
                <w:webHidden/>
              </w:rPr>
              <w:fldChar w:fldCharType="end"/>
            </w:r>
          </w:hyperlink>
        </w:p>
        <w:p w14:paraId="2517302A"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26" w:history="1">
            <w:r w:rsidRPr="00DB52EB">
              <w:rPr>
                <w:rStyle w:val="Hipervnculo"/>
                <w:rFonts w:ascii="LM Roman 10" w:hAnsi="LM Roman 10" w:cs="Times New Roman"/>
                <w:noProof/>
              </w:rPr>
              <w:t>5.3.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IDENTIFICACIÓN DEL PRODUCTO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50</w:t>
            </w:r>
            <w:r w:rsidRPr="00DB52EB">
              <w:rPr>
                <w:rFonts w:ascii="LM Roman 10" w:hAnsi="LM Roman 10"/>
                <w:noProof/>
                <w:webHidden/>
              </w:rPr>
              <w:fldChar w:fldCharType="end"/>
            </w:r>
          </w:hyperlink>
        </w:p>
        <w:p w14:paraId="059F7D59"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28" w:history="1">
            <w:r w:rsidRPr="00DB52EB">
              <w:rPr>
                <w:rStyle w:val="Hipervnculo"/>
                <w:rFonts w:ascii="LM Roman 10" w:hAnsi="LM Roman 10" w:cs="Times New Roman"/>
                <w:noProof/>
              </w:rPr>
              <w:t>5.3.1.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Características del Producto.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51</w:t>
            </w:r>
            <w:r w:rsidRPr="00DB52EB">
              <w:rPr>
                <w:rFonts w:ascii="LM Roman 10" w:hAnsi="LM Roman 10"/>
                <w:noProof/>
                <w:webHidden/>
              </w:rPr>
              <w:fldChar w:fldCharType="end"/>
            </w:r>
          </w:hyperlink>
        </w:p>
        <w:p w14:paraId="52987AC0"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29" w:history="1">
            <w:r w:rsidRPr="00DB52EB">
              <w:rPr>
                <w:rStyle w:val="Hipervnculo"/>
                <w:rFonts w:ascii="LM Roman 10" w:hAnsi="LM Roman 10" w:cs="Times New Roman"/>
                <w:noProof/>
              </w:rPr>
              <w:t>5.3.2.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Plan de Aplicación.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_Toc475342629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53</w:t>
            </w:r>
            <w:r w:rsidRPr="00DB52EB">
              <w:rPr>
                <w:rFonts w:ascii="LM Roman 10" w:hAnsi="LM Roman 10"/>
                <w:noProof/>
                <w:webHidden/>
              </w:rPr>
              <w:fldChar w:fldCharType="end"/>
            </w:r>
          </w:hyperlink>
        </w:p>
        <w:p w14:paraId="3EA9F32A"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0" w:history="1">
            <w:r w:rsidRPr="00DB52EB">
              <w:rPr>
                <w:rStyle w:val="Hipervnculo"/>
                <w:rFonts w:ascii="LM Roman 10" w:hAnsi="LM Roman 10" w:cs="Times New Roman"/>
                <w:noProof/>
              </w:rPr>
              <w:t>5.3.3.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Infraestructura y Arquitectura.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59</w:t>
            </w:r>
            <w:r w:rsidRPr="00DB52EB">
              <w:rPr>
                <w:rFonts w:ascii="LM Roman 10" w:hAnsi="LM Roman 10"/>
                <w:noProof/>
                <w:webHidden/>
              </w:rPr>
              <w:fldChar w:fldCharType="end"/>
            </w:r>
          </w:hyperlink>
        </w:p>
        <w:p w14:paraId="18E25CD0"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1" w:history="1">
            <w:r w:rsidRPr="00DB52EB">
              <w:rPr>
                <w:rStyle w:val="Hipervnculo"/>
                <w:rFonts w:ascii="LM Roman 10" w:hAnsi="LM Roman 10"/>
                <w:noProof/>
              </w:rPr>
              <w:t>5.3.4.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Metodología del Desarrollo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61</w:t>
            </w:r>
            <w:r w:rsidRPr="00DB52EB">
              <w:rPr>
                <w:rFonts w:ascii="LM Roman 10" w:hAnsi="LM Roman 10"/>
                <w:noProof/>
                <w:webHidden/>
              </w:rPr>
              <w:fldChar w:fldCharType="end"/>
            </w:r>
          </w:hyperlink>
        </w:p>
        <w:p w14:paraId="3F0F6723"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32" w:history="1">
            <w:r w:rsidRPr="00DB52EB">
              <w:rPr>
                <w:rStyle w:val="Hipervnculo"/>
                <w:rFonts w:ascii="LM Roman 10" w:hAnsi="LM Roman 10"/>
                <w:noProof/>
              </w:rPr>
              <w:t>5.4.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ESTUDIO DE MERCADO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63</w:t>
            </w:r>
            <w:r w:rsidRPr="00DB52EB">
              <w:rPr>
                <w:rFonts w:ascii="LM Roman 10" w:hAnsi="LM Roman 10"/>
                <w:noProof/>
                <w:webHidden/>
              </w:rPr>
              <w:fldChar w:fldCharType="end"/>
            </w:r>
          </w:hyperlink>
        </w:p>
        <w:p w14:paraId="4CF47FCF"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3" w:history="1">
            <w:r w:rsidRPr="00DB52EB">
              <w:rPr>
                <w:rStyle w:val="Hipervnculo"/>
                <w:rFonts w:ascii="LM Roman 10" w:hAnsi="LM Roman 10"/>
                <w:noProof/>
              </w:rPr>
              <w:t>5.4.1.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Demanda.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_Toc475342633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63</w:t>
            </w:r>
            <w:r w:rsidRPr="00DB52EB">
              <w:rPr>
                <w:rFonts w:ascii="LM Roman 10" w:hAnsi="LM Roman 10"/>
                <w:noProof/>
                <w:webHidden/>
              </w:rPr>
              <w:fldChar w:fldCharType="end"/>
            </w:r>
          </w:hyperlink>
        </w:p>
        <w:p w14:paraId="5AD7F6B9"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4" w:history="1">
            <w:r w:rsidRPr="00DB52EB">
              <w:rPr>
                <w:rStyle w:val="Hipervnculo"/>
                <w:rFonts w:ascii="LM Roman 10" w:hAnsi="LM Roman 10" w:cs="Times New Roman"/>
                <w:noProof/>
              </w:rPr>
              <w:t>5.4.2.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Análisis de la Competencia – Oferta disponible en el Mercado.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_Toc475342634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64</w:t>
            </w:r>
            <w:r w:rsidRPr="00DB52EB">
              <w:rPr>
                <w:rFonts w:ascii="LM Roman 10" w:hAnsi="LM Roman 10"/>
                <w:noProof/>
                <w:webHidden/>
              </w:rPr>
              <w:fldChar w:fldCharType="end"/>
            </w:r>
          </w:hyperlink>
        </w:p>
        <w:p w14:paraId="2A20FED6"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5" w:history="1">
            <w:r w:rsidRPr="00DB52EB">
              <w:rPr>
                <w:rStyle w:val="Hipervnculo"/>
                <w:rFonts w:ascii="LM Roman 10" w:hAnsi="LM Roman 10" w:cs="Times New Roman"/>
                <w:noProof/>
              </w:rPr>
              <w:t>5.4.3.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Oferta Vs Demanda.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_Toc475342635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73</w:t>
            </w:r>
            <w:r w:rsidRPr="00DB52EB">
              <w:rPr>
                <w:rFonts w:ascii="LM Roman 10" w:hAnsi="LM Roman 10"/>
                <w:noProof/>
                <w:webHidden/>
              </w:rPr>
              <w:fldChar w:fldCharType="end"/>
            </w:r>
          </w:hyperlink>
        </w:p>
        <w:p w14:paraId="4EDD133C"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6" w:history="1">
            <w:r w:rsidRPr="00DB52EB">
              <w:rPr>
                <w:rStyle w:val="Hipervnculo"/>
                <w:rFonts w:ascii="LM Roman 10" w:hAnsi="LM Roman 10" w:cs="Times New Roman"/>
                <w:noProof/>
              </w:rPr>
              <w:t>5.4.4.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Precio.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73</w:t>
            </w:r>
            <w:r w:rsidRPr="00DB52EB">
              <w:rPr>
                <w:rFonts w:ascii="LM Roman 10" w:hAnsi="LM Roman 10"/>
                <w:noProof/>
                <w:webHidden/>
              </w:rPr>
              <w:fldChar w:fldCharType="end"/>
            </w:r>
          </w:hyperlink>
        </w:p>
        <w:p w14:paraId="1237C72E"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7" w:history="1">
            <w:r w:rsidRPr="00DB52EB">
              <w:rPr>
                <w:rStyle w:val="Hipervnculo"/>
                <w:rFonts w:ascii="LM Roman 10" w:hAnsi="LM Roman 10" w:cs="Times New Roman"/>
                <w:noProof/>
              </w:rPr>
              <w:t>5.4.5.</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Comercialización.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74</w:t>
            </w:r>
            <w:r w:rsidRPr="00DB52EB">
              <w:rPr>
                <w:rFonts w:ascii="LM Roman 10" w:hAnsi="LM Roman 10"/>
                <w:noProof/>
                <w:webHidden/>
              </w:rPr>
              <w:fldChar w:fldCharType="end"/>
            </w:r>
          </w:hyperlink>
        </w:p>
        <w:p w14:paraId="00E0F626"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38" w:history="1">
            <w:r w:rsidRPr="00DB52EB">
              <w:rPr>
                <w:rStyle w:val="Hipervnculo"/>
                <w:rFonts w:ascii="LM Roman 10" w:hAnsi="LM Roman 10" w:cs="Times New Roman"/>
                <w:noProof/>
              </w:rPr>
              <w:t>5.5.</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ESTUDIO TÉCNICO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75</w:t>
            </w:r>
            <w:r w:rsidRPr="00DB52EB">
              <w:rPr>
                <w:rFonts w:ascii="LM Roman 10" w:hAnsi="LM Roman 10"/>
                <w:noProof/>
                <w:webHidden/>
              </w:rPr>
              <w:fldChar w:fldCharType="end"/>
            </w:r>
          </w:hyperlink>
        </w:p>
        <w:p w14:paraId="514FB964"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39" w:history="1">
            <w:r w:rsidRPr="00DB52EB">
              <w:rPr>
                <w:rStyle w:val="Hipervnculo"/>
                <w:rFonts w:ascii="LM Roman 10" w:hAnsi="LM Roman 10" w:cs="Times New Roman"/>
                <w:noProof/>
              </w:rPr>
              <w:t>5.5.1.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Tamaño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_Toc475342639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76</w:t>
            </w:r>
            <w:r w:rsidRPr="00DB52EB">
              <w:rPr>
                <w:rFonts w:ascii="LM Roman 10" w:hAnsi="LM Roman 10"/>
                <w:noProof/>
                <w:webHidden/>
              </w:rPr>
              <w:fldChar w:fldCharType="end"/>
            </w:r>
          </w:hyperlink>
        </w:p>
        <w:p w14:paraId="7A8803E6"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0" w:history="1">
            <w:r w:rsidRPr="00DB52EB">
              <w:rPr>
                <w:rStyle w:val="Hipervnculo"/>
                <w:rFonts w:ascii="LM Roman 10" w:hAnsi="LM Roman 10" w:cs="Times New Roman"/>
                <w:noProof/>
              </w:rPr>
              <w:t>5.5.2.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Localización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78</w:t>
            </w:r>
            <w:r w:rsidRPr="00DB52EB">
              <w:rPr>
                <w:rFonts w:ascii="LM Roman 10" w:hAnsi="LM Roman 10"/>
                <w:noProof/>
                <w:webHidden/>
              </w:rPr>
              <w:fldChar w:fldCharType="end"/>
            </w:r>
          </w:hyperlink>
        </w:p>
        <w:p w14:paraId="4F0A7A4D"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1" w:history="1">
            <w:r w:rsidRPr="00DB52EB">
              <w:rPr>
                <w:rStyle w:val="Hipervnculo"/>
                <w:rFonts w:ascii="LM Roman 10" w:hAnsi="LM Roman 10"/>
                <w:noProof/>
              </w:rPr>
              <w:t>5.5.3.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Estructura Organizacional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83</w:t>
            </w:r>
            <w:r w:rsidRPr="00DB52EB">
              <w:rPr>
                <w:rFonts w:ascii="LM Roman 10" w:hAnsi="LM Roman 10"/>
                <w:noProof/>
                <w:webHidden/>
              </w:rPr>
              <w:fldChar w:fldCharType="end"/>
            </w:r>
          </w:hyperlink>
        </w:p>
        <w:p w14:paraId="6002BD9A"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42" w:history="1">
            <w:r w:rsidRPr="00DB52EB">
              <w:rPr>
                <w:rStyle w:val="Hipervnculo"/>
                <w:rFonts w:ascii="LM Roman 10" w:hAnsi="LM Roman 10" w:cs="Times New Roman"/>
                <w:noProof/>
              </w:rPr>
              <w:t>5.6.</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ESTUDIO LEGAL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85</w:t>
            </w:r>
            <w:r w:rsidRPr="00DB52EB">
              <w:rPr>
                <w:rFonts w:ascii="LM Roman 10" w:hAnsi="LM Roman 10"/>
                <w:noProof/>
                <w:webHidden/>
              </w:rPr>
              <w:fldChar w:fldCharType="end"/>
            </w:r>
          </w:hyperlink>
        </w:p>
        <w:p w14:paraId="6430B0C8"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3" w:history="1">
            <w:r w:rsidRPr="00DB52EB">
              <w:rPr>
                <w:rStyle w:val="Hipervnculo"/>
                <w:rFonts w:ascii="LM Roman 10" w:hAnsi="LM Roman 10" w:cs="Times New Roman"/>
                <w:noProof/>
              </w:rPr>
              <w:t>5.6.1.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Tipo de sociedad</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_Toc475342643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85</w:t>
            </w:r>
            <w:r w:rsidRPr="00DB52EB">
              <w:rPr>
                <w:rFonts w:ascii="LM Roman 10" w:hAnsi="LM Roman 10"/>
                <w:noProof/>
                <w:webHidden/>
              </w:rPr>
              <w:fldChar w:fldCharType="end"/>
            </w:r>
          </w:hyperlink>
        </w:p>
        <w:p w14:paraId="3AFAE1D1"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4" w:history="1">
            <w:r w:rsidRPr="00DB52EB">
              <w:rPr>
                <w:rStyle w:val="Hipervnculo"/>
                <w:rFonts w:ascii="LM Roman 10" w:hAnsi="LM Roman 10" w:cs="Times New Roman"/>
                <w:noProof/>
              </w:rPr>
              <w:t>5.6.2.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Políticas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_Toc475342644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87</w:t>
            </w:r>
            <w:r w:rsidRPr="00DB52EB">
              <w:rPr>
                <w:rFonts w:ascii="LM Roman 10" w:hAnsi="LM Roman 10"/>
                <w:noProof/>
                <w:webHidden/>
              </w:rPr>
              <w:fldChar w:fldCharType="end"/>
            </w:r>
          </w:hyperlink>
        </w:p>
        <w:p w14:paraId="45B5DDC0"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5" w:history="1">
            <w:r w:rsidRPr="00DB52EB">
              <w:rPr>
                <w:rStyle w:val="Hipervnculo"/>
                <w:rFonts w:ascii="LM Roman 10" w:hAnsi="LM Roman 10" w:cs="Times New Roman"/>
                <w:noProof/>
              </w:rPr>
              <w:t>5.6.3.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Normas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_Toc475342645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89</w:t>
            </w:r>
            <w:r w:rsidRPr="00DB52EB">
              <w:rPr>
                <w:rFonts w:ascii="LM Roman 10" w:hAnsi="LM Roman 10"/>
                <w:noProof/>
                <w:webHidden/>
              </w:rPr>
              <w:fldChar w:fldCharType="end"/>
            </w:r>
          </w:hyperlink>
        </w:p>
        <w:p w14:paraId="6D08EBE2"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6" w:history="1">
            <w:r w:rsidRPr="00DB52EB">
              <w:rPr>
                <w:rStyle w:val="Hipervnculo"/>
                <w:rFonts w:ascii="LM Roman 10" w:hAnsi="LM Roman 10" w:cs="Times New Roman"/>
                <w:noProof/>
              </w:rPr>
              <w:t>5.6.4.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Carga impositiva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90</w:t>
            </w:r>
            <w:r w:rsidRPr="00DB52EB">
              <w:rPr>
                <w:rFonts w:ascii="LM Roman 10" w:hAnsi="LM Roman 10"/>
                <w:noProof/>
                <w:webHidden/>
              </w:rPr>
              <w:fldChar w:fldCharType="end"/>
            </w:r>
          </w:hyperlink>
        </w:p>
        <w:p w14:paraId="0A4E34D7"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47" w:history="1">
            <w:r w:rsidRPr="00DB52EB">
              <w:rPr>
                <w:rStyle w:val="Hipervnculo"/>
                <w:rFonts w:ascii="LM Roman 10" w:hAnsi="LM Roman 10" w:cs="Times New Roman"/>
                <w:noProof/>
              </w:rPr>
              <w:t>5.7.</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ESTUDIO AMBIENTAL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91</w:t>
            </w:r>
            <w:r w:rsidRPr="00DB52EB">
              <w:rPr>
                <w:rFonts w:ascii="LM Roman 10" w:hAnsi="LM Roman 10"/>
                <w:noProof/>
                <w:webHidden/>
              </w:rPr>
              <w:fldChar w:fldCharType="end"/>
            </w:r>
          </w:hyperlink>
        </w:p>
        <w:p w14:paraId="754DD9C5"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8" w:history="1">
            <w:r w:rsidRPr="00DB52EB">
              <w:rPr>
                <w:rStyle w:val="Hipervnculo"/>
                <w:rFonts w:ascii="LM Roman 10" w:hAnsi="LM Roman 10" w:cs="Times New Roman"/>
                <w:noProof/>
              </w:rPr>
              <w:t>5.7.1.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Aspectos legales.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91</w:t>
            </w:r>
            <w:r w:rsidRPr="00DB52EB">
              <w:rPr>
                <w:rFonts w:ascii="LM Roman 10" w:hAnsi="LM Roman 10"/>
                <w:noProof/>
                <w:webHidden/>
              </w:rPr>
              <w:fldChar w:fldCharType="end"/>
            </w:r>
          </w:hyperlink>
        </w:p>
        <w:p w14:paraId="46A84736"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49" w:history="1">
            <w:r w:rsidRPr="00DB52EB">
              <w:rPr>
                <w:rStyle w:val="Hipervnculo"/>
                <w:rFonts w:ascii="LM Roman 10" w:hAnsi="LM Roman 10" w:cs="Times New Roman"/>
                <w:noProof/>
              </w:rPr>
              <w:t>5.7.2.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Requisitos legales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_Toc475342649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92</w:t>
            </w:r>
            <w:r w:rsidRPr="00DB52EB">
              <w:rPr>
                <w:rFonts w:ascii="LM Roman 10" w:hAnsi="LM Roman 10"/>
                <w:noProof/>
                <w:webHidden/>
              </w:rPr>
              <w:fldChar w:fldCharType="end"/>
            </w:r>
          </w:hyperlink>
        </w:p>
        <w:p w14:paraId="40C0CB24"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50" w:history="1">
            <w:r w:rsidRPr="00DB52EB">
              <w:rPr>
                <w:rStyle w:val="Hipervnculo"/>
                <w:rFonts w:ascii="LM Roman 10" w:hAnsi="LM Roman 10" w:cs="Times New Roman"/>
                <w:noProof/>
              </w:rPr>
              <w:t>5.8.</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ANÁLISIS FINANCIERO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93</w:t>
            </w:r>
            <w:r w:rsidRPr="00DB52EB">
              <w:rPr>
                <w:rFonts w:ascii="LM Roman 10" w:hAnsi="LM Roman 10"/>
                <w:noProof/>
                <w:webHidden/>
              </w:rPr>
              <w:fldChar w:fldCharType="end"/>
            </w:r>
          </w:hyperlink>
        </w:p>
        <w:p w14:paraId="3F3E0CD4"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1" w:history="1">
            <w:r w:rsidRPr="00DB52EB">
              <w:rPr>
                <w:rStyle w:val="Hipervnculo"/>
                <w:rFonts w:ascii="LM Roman 10" w:hAnsi="LM Roman 10" w:cs="Times New Roman"/>
                <w:noProof/>
              </w:rPr>
              <w:t>5.8.1.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Presupuesto de Establecimiento.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93</w:t>
            </w:r>
            <w:r w:rsidRPr="00DB52EB">
              <w:rPr>
                <w:rFonts w:ascii="LM Roman 10" w:hAnsi="LM Roman 10"/>
                <w:noProof/>
                <w:webHidden/>
              </w:rPr>
              <w:fldChar w:fldCharType="end"/>
            </w:r>
          </w:hyperlink>
        </w:p>
        <w:p w14:paraId="4A7EF84F"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2" w:history="1">
            <w:r w:rsidRPr="00DB52EB">
              <w:rPr>
                <w:rStyle w:val="Hipervnculo"/>
                <w:rFonts w:ascii="LM Roman 10" w:hAnsi="LM Roman 10" w:cs="Times New Roman"/>
                <w:noProof/>
              </w:rPr>
              <w:t>5.8.2.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Análisis de Punto de Equilibrio</w:t>
            </w:r>
            <w:r w:rsidRPr="00DB52EB">
              <w:rPr>
                <w:rStyle w:val="Hipervnculo"/>
                <w:rFonts w:ascii="LM Roman 10" w:hAnsi="LM Roman 10" w:cs="Times New Roman"/>
                <w:noProof/>
              </w:rPr>
              <w:t>.</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95</w:t>
            </w:r>
            <w:r w:rsidRPr="00DB52EB">
              <w:rPr>
                <w:rFonts w:ascii="LM Roman 10" w:hAnsi="LM Roman 10"/>
                <w:noProof/>
                <w:webHidden/>
              </w:rPr>
              <w:fldChar w:fldCharType="end"/>
            </w:r>
          </w:hyperlink>
        </w:p>
        <w:p w14:paraId="0408B9A2"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3" w:history="1">
            <w:r w:rsidRPr="00DB52EB">
              <w:rPr>
                <w:rStyle w:val="Hipervnculo"/>
                <w:rFonts w:ascii="LM Roman 10" w:hAnsi="LM Roman 10" w:cs="Times New Roman"/>
                <w:noProof/>
              </w:rPr>
              <w:t>5.8.3.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Balance General.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_Toc475342653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96</w:t>
            </w:r>
            <w:r w:rsidRPr="00DB52EB">
              <w:rPr>
                <w:rFonts w:ascii="LM Roman 10" w:hAnsi="LM Roman 10"/>
                <w:noProof/>
                <w:webHidden/>
              </w:rPr>
              <w:fldChar w:fldCharType="end"/>
            </w:r>
          </w:hyperlink>
        </w:p>
        <w:p w14:paraId="5DC6218A"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4" w:history="1">
            <w:r w:rsidRPr="00DB52EB">
              <w:rPr>
                <w:rStyle w:val="Hipervnculo"/>
                <w:rFonts w:ascii="LM Roman 10" w:hAnsi="LM Roman 10" w:cs="Times New Roman"/>
                <w:noProof/>
              </w:rPr>
              <w:t>5.8.4.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Flujo de Caja.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_Toc475342654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98</w:t>
            </w:r>
            <w:r w:rsidRPr="00DB52EB">
              <w:rPr>
                <w:rFonts w:ascii="LM Roman 10" w:hAnsi="LM Roman 10"/>
                <w:noProof/>
                <w:webHidden/>
              </w:rPr>
              <w:fldChar w:fldCharType="end"/>
            </w:r>
          </w:hyperlink>
        </w:p>
        <w:p w14:paraId="150192FD"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5" w:history="1">
            <w:r w:rsidRPr="00DB52EB">
              <w:rPr>
                <w:rStyle w:val="Hipervnculo"/>
                <w:rFonts w:ascii="LM Roman 10" w:hAnsi="LM Roman 10" w:cs="Times New Roman"/>
                <w:noProof/>
              </w:rPr>
              <w:t>5.8.5.</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Indicadores Financieros.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_Toc475342655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102</w:t>
            </w:r>
            <w:r w:rsidRPr="00DB52EB">
              <w:rPr>
                <w:rFonts w:ascii="LM Roman 10" w:hAnsi="LM Roman 10"/>
                <w:noProof/>
                <w:webHidden/>
              </w:rPr>
              <w:fldChar w:fldCharType="end"/>
            </w:r>
          </w:hyperlink>
        </w:p>
        <w:p w14:paraId="78709DF1"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6" w:history="1">
            <w:r w:rsidRPr="00DB52EB">
              <w:rPr>
                <w:rStyle w:val="Hipervnculo"/>
                <w:rFonts w:ascii="LM Roman 10" w:hAnsi="LM Roman 10" w:cs="Times New Roman"/>
                <w:noProof/>
              </w:rPr>
              <w:t>5.8.6.</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Plan de Financiación.</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103</w:t>
            </w:r>
            <w:r w:rsidRPr="00DB52EB">
              <w:rPr>
                <w:rFonts w:ascii="LM Roman 10" w:hAnsi="LM Roman 10"/>
                <w:noProof/>
                <w:webHidden/>
              </w:rPr>
              <w:fldChar w:fldCharType="end"/>
            </w:r>
          </w:hyperlink>
        </w:p>
        <w:p w14:paraId="136822EF"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7" w:history="1">
            <w:r w:rsidRPr="00DB52EB">
              <w:rPr>
                <w:rStyle w:val="Hipervnculo"/>
                <w:rFonts w:ascii="LM Roman 10" w:hAnsi="LM Roman 10" w:cs="Times New Roman"/>
                <w:noProof/>
              </w:rPr>
              <w:t>5.8.7.</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Justificación Ingresos.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104</w:t>
            </w:r>
            <w:r w:rsidRPr="00DB52EB">
              <w:rPr>
                <w:rFonts w:ascii="LM Roman 10" w:hAnsi="LM Roman 10"/>
                <w:noProof/>
                <w:webHidden/>
              </w:rPr>
              <w:fldChar w:fldCharType="end"/>
            </w:r>
          </w:hyperlink>
        </w:p>
        <w:p w14:paraId="1D10F262"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58" w:history="1">
            <w:r w:rsidRPr="00DB52EB">
              <w:rPr>
                <w:rStyle w:val="Hipervnculo"/>
                <w:rFonts w:ascii="LM Roman 10" w:hAnsi="LM Roman 10" w:cs="Times New Roman"/>
                <w:noProof/>
              </w:rPr>
              <w:t>5.8.8.</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Evaluación financiera.</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104</w:t>
            </w:r>
            <w:r w:rsidRPr="00DB52EB">
              <w:rPr>
                <w:rFonts w:ascii="LM Roman 10" w:hAnsi="LM Roman 10"/>
                <w:noProof/>
                <w:webHidden/>
              </w:rPr>
              <w:fldChar w:fldCharType="end"/>
            </w:r>
          </w:hyperlink>
        </w:p>
        <w:p w14:paraId="2E2F5EFD"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59" w:history="1">
            <w:r w:rsidRPr="00DB52EB">
              <w:rPr>
                <w:rStyle w:val="Hipervnculo"/>
                <w:rFonts w:ascii="LM Roman 10" w:hAnsi="LM Roman 10" w:cs="Times New Roman"/>
                <w:noProof/>
              </w:rPr>
              <w:t>5.9.</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ANÁLISIS DE RIESGOS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_Toc475342659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105</w:t>
            </w:r>
            <w:r w:rsidRPr="00DB52EB">
              <w:rPr>
                <w:rFonts w:ascii="LM Roman 10" w:hAnsi="LM Roman 10"/>
                <w:noProof/>
                <w:webHidden/>
              </w:rPr>
              <w:fldChar w:fldCharType="end"/>
            </w:r>
          </w:hyperlink>
        </w:p>
        <w:p w14:paraId="6A5BCB07"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60" w:history="1">
            <w:r w:rsidRPr="00DB52EB">
              <w:rPr>
                <w:rStyle w:val="Hipervnculo"/>
                <w:rFonts w:ascii="LM Roman 10" w:hAnsi="LM Roman 10" w:cs="Times New Roman"/>
                <w:noProof/>
              </w:rPr>
              <w:t>5.9.1.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Factores limitantes y obstáculos.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105</w:t>
            </w:r>
            <w:r w:rsidRPr="00DB52EB">
              <w:rPr>
                <w:rFonts w:ascii="LM Roman 10" w:hAnsi="LM Roman 10"/>
                <w:noProof/>
                <w:webHidden/>
              </w:rPr>
              <w:fldChar w:fldCharType="end"/>
            </w:r>
          </w:hyperlink>
        </w:p>
        <w:p w14:paraId="5E88B172" w14:textId="77777777" w:rsidR="00DB52EB" w:rsidRPr="00DB52EB" w:rsidRDefault="00DB52EB">
          <w:pPr>
            <w:pStyle w:val="TDC3"/>
            <w:tabs>
              <w:tab w:val="left" w:pos="1320"/>
              <w:tab w:val="right" w:pos="8828"/>
            </w:tabs>
            <w:rPr>
              <w:rFonts w:ascii="LM Roman 10" w:eastAsiaTheme="minorEastAsia" w:hAnsi="LM Roman 10" w:cstheme="minorBidi"/>
              <w:noProof/>
              <w:color w:val="auto"/>
              <w:lang w:val="es-ES" w:eastAsia="es-ES"/>
            </w:rPr>
          </w:pPr>
          <w:hyperlink w:anchor="_Toc475342661" w:history="1">
            <w:r w:rsidRPr="00DB52EB">
              <w:rPr>
                <w:rStyle w:val="Hipervnculo"/>
                <w:rFonts w:ascii="LM Roman 10" w:hAnsi="LM Roman 10" w:cs="Times New Roman"/>
                <w:noProof/>
              </w:rPr>
              <w:t>5.9.3.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Riesgos específicos y contramedidas.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108</w:t>
            </w:r>
            <w:r w:rsidRPr="00DB52EB">
              <w:rPr>
                <w:rFonts w:ascii="LM Roman 10" w:hAnsi="LM Roman 10"/>
                <w:noProof/>
                <w:webHidden/>
              </w:rPr>
              <w:fldChar w:fldCharType="end"/>
            </w:r>
          </w:hyperlink>
        </w:p>
        <w:p w14:paraId="3D0C3D74"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662" w:history="1">
            <w:r w:rsidRPr="00DB52EB">
              <w:rPr>
                <w:rStyle w:val="Hipervnculo"/>
                <w:rFonts w:ascii="LM Roman 10" w:hAnsi="LM Roman 10" w:cs="Times New Roman"/>
                <w:b/>
                <w:noProof/>
              </w:rPr>
              <w:t>6.</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cs="Times New Roman"/>
                <w:noProof/>
              </w:rPr>
              <w:t>IMPACTOS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109</w:t>
            </w:r>
            <w:r w:rsidRPr="00DB52EB">
              <w:rPr>
                <w:rFonts w:ascii="LM Roman 10" w:hAnsi="LM Roman 10"/>
                <w:noProof/>
                <w:webHidden/>
              </w:rPr>
              <w:fldChar w:fldCharType="end"/>
            </w:r>
          </w:hyperlink>
        </w:p>
        <w:p w14:paraId="199E5938"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63" w:history="1">
            <w:r w:rsidRPr="00DB52EB">
              <w:rPr>
                <w:rStyle w:val="Hipervnculo"/>
                <w:rFonts w:ascii="LM Roman 10" w:hAnsi="LM Roman 10" w:cs="Times New Roman"/>
                <w:noProof/>
              </w:rPr>
              <w:t>6.1.</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ECONÓMICO.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_Toc475342663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109</w:t>
            </w:r>
            <w:r w:rsidRPr="00DB52EB">
              <w:rPr>
                <w:rFonts w:ascii="LM Roman 10" w:hAnsi="LM Roman 10"/>
                <w:noProof/>
                <w:webHidden/>
              </w:rPr>
              <w:fldChar w:fldCharType="end"/>
            </w:r>
          </w:hyperlink>
        </w:p>
        <w:p w14:paraId="6AD17728"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64" w:history="1">
            <w:r w:rsidRPr="00DB52EB">
              <w:rPr>
                <w:rStyle w:val="Hipervnculo"/>
                <w:rFonts w:ascii="LM Roman 10" w:hAnsi="LM Roman 10" w:cs="Times New Roman"/>
                <w:noProof/>
              </w:rPr>
              <w:t>6.2.</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REGIONAL.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_Toc475342664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110</w:t>
            </w:r>
            <w:r w:rsidRPr="00DB52EB">
              <w:rPr>
                <w:rFonts w:ascii="LM Roman 10" w:hAnsi="LM Roman 10"/>
                <w:noProof/>
                <w:webHidden/>
              </w:rPr>
              <w:fldChar w:fldCharType="end"/>
            </w:r>
          </w:hyperlink>
        </w:p>
        <w:p w14:paraId="00D5341E"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65" w:history="1">
            <w:r w:rsidRPr="00DB52EB">
              <w:rPr>
                <w:rStyle w:val="Hipervnculo"/>
                <w:rFonts w:ascii="LM Roman 10" w:hAnsi="LM Roman 10" w:cs="Times New Roman"/>
                <w:noProof/>
              </w:rPr>
              <w:t>6.3.</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SOCIAL.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_Toc475342665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110</w:t>
            </w:r>
            <w:r w:rsidRPr="00DB52EB">
              <w:rPr>
                <w:rFonts w:ascii="LM Roman 10" w:hAnsi="LM Roman 10"/>
                <w:noProof/>
                <w:webHidden/>
              </w:rPr>
              <w:fldChar w:fldCharType="end"/>
            </w:r>
          </w:hyperlink>
        </w:p>
        <w:p w14:paraId="0E3D1CAC"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66" w:history="1">
            <w:r w:rsidRPr="00DB52EB">
              <w:rPr>
                <w:rStyle w:val="Hipervnculo"/>
                <w:rFonts w:ascii="LM Roman 10" w:hAnsi="LM Roman 10" w:cs="Times New Roman"/>
                <w:noProof/>
              </w:rPr>
              <w:t>6.4.</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AMBIENTAL.</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_Toc475342666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111</w:t>
            </w:r>
            <w:r w:rsidRPr="00DB52EB">
              <w:rPr>
                <w:rFonts w:ascii="LM Roman 10" w:hAnsi="LM Roman 10"/>
                <w:noProof/>
                <w:webHidden/>
              </w:rPr>
              <w:fldChar w:fldCharType="end"/>
            </w:r>
          </w:hyperlink>
        </w:p>
        <w:p w14:paraId="5981A7AF"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667" w:history="1">
            <w:r w:rsidRPr="00DB52EB">
              <w:rPr>
                <w:rStyle w:val="Hipervnculo"/>
                <w:rFonts w:ascii="LM Roman 10" w:hAnsi="LM Roman 10" w:cs="Times New Roman"/>
                <w:b/>
                <w:noProof/>
              </w:rPr>
              <w:t>7.</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cs="Times New Roman"/>
                <w:noProof/>
              </w:rPr>
              <w:t>CONCLUSIONES.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_Toc475342667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112</w:t>
            </w:r>
            <w:r w:rsidRPr="00DB52EB">
              <w:rPr>
                <w:rFonts w:ascii="LM Roman 10" w:hAnsi="LM Roman 10"/>
                <w:noProof/>
                <w:webHidden/>
              </w:rPr>
              <w:fldChar w:fldCharType="end"/>
            </w:r>
          </w:hyperlink>
        </w:p>
        <w:p w14:paraId="5E0AC891" w14:textId="77777777" w:rsidR="00DB52EB" w:rsidRPr="00DB52EB" w:rsidRDefault="00DB52EB">
          <w:pPr>
            <w:pStyle w:val="TDC1"/>
            <w:tabs>
              <w:tab w:val="left" w:pos="440"/>
              <w:tab w:val="right" w:pos="8828"/>
            </w:tabs>
            <w:rPr>
              <w:rFonts w:ascii="LM Roman 10" w:eastAsiaTheme="minorEastAsia" w:hAnsi="LM Roman 10" w:cstheme="minorBidi"/>
              <w:noProof/>
              <w:color w:val="auto"/>
              <w:sz w:val="22"/>
              <w:lang w:val="es-ES" w:eastAsia="es-ES"/>
            </w:rPr>
          </w:pPr>
          <w:hyperlink w:anchor="_Toc475342668" w:history="1">
            <w:r w:rsidRPr="00DB52EB">
              <w:rPr>
                <w:rStyle w:val="Hipervnculo"/>
                <w:rFonts w:ascii="LM Roman 10" w:hAnsi="LM Roman 10" w:cs="Times New Roman"/>
                <w:noProof/>
              </w:rPr>
              <w:t>A.</w:t>
            </w:r>
            <w:r w:rsidRPr="00DB52EB">
              <w:rPr>
                <w:rFonts w:ascii="LM Roman 10" w:eastAsiaTheme="minorEastAsia" w:hAnsi="LM Roman 10" w:cstheme="minorBidi"/>
                <w:noProof/>
                <w:color w:val="auto"/>
                <w:sz w:val="22"/>
                <w:lang w:val="es-ES" w:eastAsia="es-ES"/>
              </w:rPr>
              <w:tab/>
            </w:r>
            <w:r w:rsidRPr="00DB52EB">
              <w:rPr>
                <w:rStyle w:val="Hipervnculo"/>
                <w:rFonts w:ascii="LM Roman 10" w:hAnsi="LM Roman 10" w:cs="Times New Roman"/>
                <w:noProof/>
              </w:rPr>
              <w:t>ANEXOS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_Toc475342668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113</w:t>
            </w:r>
            <w:r w:rsidRPr="00DB52EB">
              <w:rPr>
                <w:rFonts w:ascii="LM Roman 10" w:hAnsi="LM Roman 10"/>
                <w:noProof/>
                <w:webHidden/>
              </w:rPr>
              <w:fldChar w:fldCharType="end"/>
            </w:r>
          </w:hyperlink>
        </w:p>
        <w:p w14:paraId="5EBD38B1" w14:textId="77777777" w:rsidR="00DB52EB" w:rsidRPr="00DB52EB" w:rsidRDefault="00DB52EB">
          <w:pPr>
            <w:pStyle w:val="TDC2"/>
            <w:tabs>
              <w:tab w:val="left" w:pos="660"/>
              <w:tab w:val="right" w:pos="8828"/>
            </w:tabs>
            <w:rPr>
              <w:rFonts w:ascii="LM Roman 10" w:eastAsiaTheme="minorEastAsia" w:hAnsi="LM Roman 10" w:cstheme="minorBidi"/>
              <w:noProof/>
              <w:color w:val="auto"/>
              <w:lang w:val="es-ES" w:eastAsia="es-ES"/>
            </w:rPr>
          </w:pPr>
          <w:hyperlink w:anchor="_Toc475342669" w:history="1">
            <w:r w:rsidRPr="00DB52EB">
              <w:rPr>
                <w:rStyle w:val="Hipervnculo"/>
                <w:rFonts w:ascii="LM Roman 10" w:hAnsi="LM Roman 10" w:cs="Times New Roman"/>
                <w:noProof/>
              </w:rPr>
              <w:t>I.</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cs="Times New Roman"/>
                <w:noProof/>
              </w:rPr>
              <w:t>ANEXO. Encuesta Análisis Sectores de Mercado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_Toc475342669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113</w:t>
            </w:r>
            <w:r w:rsidRPr="00DB52EB">
              <w:rPr>
                <w:rFonts w:ascii="LM Roman 10" w:hAnsi="LM Roman 10"/>
                <w:noProof/>
                <w:webHidden/>
              </w:rPr>
              <w:fldChar w:fldCharType="end"/>
            </w:r>
          </w:hyperlink>
        </w:p>
        <w:p w14:paraId="1C34CC39"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70" w:history="1">
            <w:r w:rsidRPr="00DB52EB">
              <w:rPr>
                <w:rStyle w:val="Hipervnculo"/>
                <w:rFonts w:ascii="LM Roman 10" w:hAnsi="LM Roman 10"/>
                <w:noProof/>
              </w:rPr>
              <w:t>II.</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ANEXO.  Productos Sustitutos – Promedio de Costo</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_Toc475342670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116</w:t>
            </w:r>
            <w:r w:rsidRPr="00DB52EB">
              <w:rPr>
                <w:rFonts w:ascii="LM Roman 10" w:hAnsi="LM Roman 10"/>
                <w:noProof/>
                <w:webHidden/>
              </w:rPr>
              <w:fldChar w:fldCharType="end"/>
            </w:r>
          </w:hyperlink>
        </w:p>
        <w:p w14:paraId="308B6C18" w14:textId="77777777" w:rsidR="00DB52EB" w:rsidRPr="00DB52EB" w:rsidRDefault="00DB52EB">
          <w:pPr>
            <w:pStyle w:val="TDC2"/>
            <w:tabs>
              <w:tab w:val="left" w:pos="880"/>
              <w:tab w:val="right" w:pos="8828"/>
            </w:tabs>
            <w:rPr>
              <w:rFonts w:ascii="LM Roman 10" w:eastAsiaTheme="minorEastAsia" w:hAnsi="LM Roman 10" w:cstheme="minorBidi"/>
              <w:noProof/>
              <w:color w:val="auto"/>
              <w:lang w:val="es-ES" w:eastAsia="es-ES"/>
            </w:rPr>
          </w:pPr>
          <w:hyperlink w:anchor="_Toc475342671" w:history="1">
            <w:r w:rsidRPr="00DB52EB">
              <w:rPr>
                <w:rStyle w:val="Hipervnculo"/>
                <w:rFonts w:ascii="LM Roman 10" w:hAnsi="LM Roman 10"/>
                <w:noProof/>
              </w:rPr>
              <w:t>III.</w:t>
            </w:r>
            <w:r w:rsidRPr="00DB52EB">
              <w:rPr>
                <w:rFonts w:ascii="LM Roman 10" w:eastAsiaTheme="minorEastAsia" w:hAnsi="LM Roman 10" w:cstheme="minorBidi"/>
                <w:noProof/>
                <w:color w:val="auto"/>
                <w:lang w:val="es-ES" w:eastAsia="es-ES"/>
              </w:rPr>
              <w:tab/>
            </w:r>
            <w:r w:rsidRPr="00DB52EB">
              <w:rPr>
                <w:rStyle w:val="Hipervnculo"/>
                <w:rFonts w:ascii="LM Roman 10" w:hAnsi="LM Roman 10"/>
                <w:noProof/>
              </w:rPr>
              <w:t>ANEXO. Promedio de Salarios para Personal Requerido según ofertas laborales ofrecidas en la web</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_Toc475342671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127</w:t>
            </w:r>
            <w:r w:rsidRPr="00DB52EB">
              <w:rPr>
                <w:rFonts w:ascii="LM Roman 10" w:hAnsi="LM Roman 10"/>
                <w:noProof/>
                <w:webHidden/>
              </w:rPr>
              <w:fldChar w:fldCharType="end"/>
            </w:r>
          </w:hyperlink>
        </w:p>
        <w:p w14:paraId="6FBE8FD6" w14:textId="77777777" w:rsidR="00DB52EB" w:rsidRDefault="00DB52EB">
          <w:pPr>
            <w:pStyle w:val="TDC1"/>
            <w:tabs>
              <w:tab w:val="right" w:pos="8828"/>
            </w:tabs>
            <w:rPr>
              <w:rFonts w:asciiTheme="minorHAnsi" w:eastAsiaTheme="minorEastAsia" w:hAnsiTheme="minorHAnsi" w:cstheme="minorBidi"/>
              <w:noProof/>
              <w:color w:val="auto"/>
              <w:sz w:val="22"/>
              <w:lang w:val="es-ES" w:eastAsia="es-ES"/>
            </w:rPr>
          </w:pPr>
          <w:hyperlink w:anchor="_Toc475342672" w:history="1">
            <w:r w:rsidRPr="00DB52EB">
              <w:rPr>
                <w:rStyle w:val="Hipervnculo"/>
                <w:rFonts w:ascii="LM Roman 10" w:hAnsi="LM Roman 10" w:cs="Times New Roman"/>
                <w:noProof/>
              </w:rPr>
              <w:t>REFERENCIAS</w:t>
            </w:r>
            <w:r w:rsidRPr="00DB52EB">
              <w:rPr>
                <w:rFonts w:ascii="LM Roman 10" w:hAnsi="LM Roman 10"/>
                <w:noProof/>
                <w:webHidden/>
              </w:rPr>
              <w:tab/>
            </w:r>
            <w:r w:rsidRPr="00DB52EB">
              <w:rPr>
                <w:rFonts w:ascii="LM Roman 10" w:hAnsi="LM Roman 10"/>
                <w:noProof/>
                <w:webHidden/>
              </w:rPr>
              <w:fldChar w:fldCharType="begin"/>
            </w:r>
            <w:r w:rsidRPr="00DB52EB">
              <w:rPr>
                <w:rFonts w:ascii="LM Roman 10" w:hAnsi="LM Roman 10"/>
                <w:noProof/>
                <w:webHidden/>
              </w:rPr>
              <w:instrText xml:space="preserve"> PAGEREF _Toc475342672 \h </w:instrText>
            </w:r>
            <w:r w:rsidRPr="00DB52EB">
              <w:rPr>
                <w:rFonts w:ascii="LM Roman 10" w:hAnsi="LM Roman 10"/>
                <w:noProof/>
                <w:webHidden/>
              </w:rPr>
            </w:r>
            <w:r w:rsidRPr="00DB52EB">
              <w:rPr>
                <w:rFonts w:ascii="LM Roman 10" w:hAnsi="LM Roman 10"/>
                <w:noProof/>
                <w:webHidden/>
              </w:rPr>
              <w:fldChar w:fldCharType="separate"/>
            </w:r>
            <w:r w:rsidRPr="00DB52EB">
              <w:rPr>
                <w:rFonts w:ascii="LM Roman 10" w:hAnsi="LM Roman 10"/>
                <w:noProof/>
                <w:webHidden/>
              </w:rPr>
              <w:t>128</w:t>
            </w:r>
            <w:r w:rsidRPr="00DB52EB">
              <w:rPr>
                <w:rFonts w:ascii="LM Roman 10" w:hAnsi="LM Roman 10"/>
                <w:noProof/>
                <w:webHidden/>
              </w:rPr>
              <w:fldChar w:fldCharType="end"/>
            </w:r>
          </w:hyperlink>
        </w:p>
        <w:p w14:paraId="6A174F08" w14:textId="0A4A6907" w:rsidR="00E40D26" w:rsidRDefault="00E40D26">
          <w:r w:rsidRPr="000F0B8C">
            <w:rPr>
              <w:rFonts w:ascii="LM Roman 10" w:hAnsi="LM Roman 10"/>
              <w:b/>
              <w:bCs/>
              <w:sz w:val="24"/>
              <w:szCs w:val="24"/>
              <w:lang w:val="es-ES"/>
            </w:rPr>
            <w:fldChar w:fldCharType="end"/>
          </w:r>
        </w:p>
      </w:sdtContent>
    </w:sdt>
    <w:p w14:paraId="75D15C8E" w14:textId="77777777" w:rsidR="00001DC1" w:rsidRPr="00527418" w:rsidRDefault="00001DC1" w:rsidP="00F12A4C">
      <w:pPr>
        <w:pStyle w:val="Incontec"/>
        <w:rPr>
          <w:rFonts w:ascii="Times New Roman" w:hAnsi="Times New Roman" w:cs="Times New Roman"/>
        </w:rPr>
      </w:pPr>
      <w:r w:rsidRPr="00527418">
        <w:rPr>
          <w:rFonts w:ascii="Times New Roman" w:hAnsi="Times New Roman" w:cs="Times New Roman"/>
        </w:rPr>
        <w:t xml:space="preserve"> </w:t>
      </w:r>
    </w:p>
    <w:p w14:paraId="7BD8ABEB" w14:textId="77777777" w:rsidR="00D30904" w:rsidRDefault="00626FEE" w:rsidP="00F12A4C">
      <w:pPr>
        <w:pStyle w:val="Incontec"/>
        <w:rPr>
          <w:rFonts w:ascii="Times New Roman" w:hAnsi="Times New Roman" w:cs="Times New Roman"/>
        </w:rPr>
      </w:pPr>
      <w:hyperlink w:anchor="_4k668n3">
        <w:r w:rsidR="00D868FD" w:rsidRPr="00527418">
          <w:rPr>
            <w:rFonts w:ascii="Times New Roman" w:hAnsi="Times New Roman" w:cs="Times New Roman"/>
          </w:rPr>
          <w:tab/>
        </w:r>
      </w:hyperlink>
    </w:p>
    <w:p w14:paraId="0D39AE99" w14:textId="77777777" w:rsidR="00DB52EB" w:rsidRDefault="00DB52EB" w:rsidP="00DB52EB"/>
    <w:p w14:paraId="78EBEC42" w14:textId="77777777" w:rsidR="00DB52EB" w:rsidRDefault="00DB52EB" w:rsidP="00DB52EB"/>
    <w:p w14:paraId="0DD3A786" w14:textId="77777777" w:rsidR="00DB52EB" w:rsidRPr="00DB52EB" w:rsidRDefault="00DB52EB" w:rsidP="00DB52EB">
      <w:bookmarkStart w:id="0" w:name="_GoBack"/>
      <w:bookmarkEnd w:id="0"/>
    </w:p>
    <w:p w14:paraId="1AD4F9EF" w14:textId="77777777" w:rsidR="005C519E" w:rsidRDefault="005C519E" w:rsidP="005C519E"/>
    <w:p w14:paraId="77850B94" w14:textId="77777777" w:rsidR="005C519E" w:rsidRDefault="005C519E" w:rsidP="005C519E"/>
    <w:p w14:paraId="7B02EFA9" w14:textId="77777777" w:rsidR="00504DD3" w:rsidRDefault="00504DD3" w:rsidP="005C519E"/>
    <w:p w14:paraId="34E9705A" w14:textId="77777777" w:rsidR="00504DD3" w:rsidRDefault="00504DD3" w:rsidP="005C519E"/>
    <w:p w14:paraId="7A87F4B3" w14:textId="77777777" w:rsidR="00504DD3" w:rsidRDefault="00504DD3" w:rsidP="005C519E"/>
    <w:p w14:paraId="4CC36638" w14:textId="77777777" w:rsidR="00504DD3" w:rsidRDefault="00504DD3" w:rsidP="005C519E"/>
    <w:p w14:paraId="3E4C854E" w14:textId="77777777" w:rsidR="00760043" w:rsidRPr="00A97076" w:rsidRDefault="00760043" w:rsidP="00F12A4C">
      <w:pPr>
        <w:pStyle w:val="Incontec"/>
      </w:pPr>
      <w:r w:rsidRPr="00A97076">
        <w:lastRenderedPageBreak/>
        <w:t>LISTA DE TABLAS</w:t>
      </w:r>
    </w:p>
    <w:p w14:paraId="35BAB4AC" w14:textId="77777777" w:rsidR="00760043" w:rsidRPr="00A97076" w:rsidRDefault="00760043" w:rsidP="00F12A4C">
      <w:pPr>
        <w:pStyle w:val="Incontec"/>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6133767C" w14:textId="77777777" w:rsidTr="00DD74C2">
        <w:tc>
          <w:tcPr>
            <w:tcW w:w="8075" w:type="dxa"/>
          </w:tcPr>
          <w:p w14:paraId="290F2901" w14:textId="77777777" w:rsidR="004E644E" w:rsidRDefault="004E644E" w:rsidP="00665D3C">
            <w:pPr>
              <w:pStyle w:val="Incontec"/>
            </w:pPr>
          </w:p>
        </w:tc>
        <w:tc>
          <w:tcPr>
            <w:tcW w:w="753" w:type="dxa"/>
          </w:tcPr>
          <w:p w14:paraId="45A4E008" w14:textId="77777777" w:rsidR="004E644E" w:rsidRDefault="004E644E" w:rsidP="00665D3C">
            <w:pPr>
              <w:pStyle w:val="Incontec"/>
            </w:pPr>
            <w:r>
              <w:t>Pág.</w:t>
            </w:r>
          </w:p>
        </w:tc>
      </w:tr>
      <w:tr w:rsidR="004E644E" w14:paraId="2B514DB1" w14:textId="77777777" w:rsidTr="00DD74C2">
        <w:tc>
          <w:tcPr>
            <w:tcW w:w="8075" w:type="dxa"/>
          </w:tcPr>
          <w:p w14:paraId="0E555C40" w14:textId="26957A16" w:rsidR="004E644E" w:rsidRPr="00DD74C2" w:rsidRDefault="00DD74C2" w:rsidP="00DD74C2">
            <w:pPr>
              <w:pStyle w:val="Incontec"/>
            </w:pPr>
            <w:r w:rsidRPr="00DD74C2">
              <w:t>Tabla 2-1. Proyectos y Herramientas para el apoyo de personas con algún tipo de Limitación.</w:t>
            </w:r>
          </w:p>
        </w:tc>
        <w:tc>
          <w:tcPr>
            <w:tcW w:w="753" w:type="dxa"/>
          </w:tcPr>
          <w:p w14:paraId="7BC0B79F" w14:textId="6389552D" w:rsidR="004E644E" w:rsidRPr="00DD74C2" w:rsidRDefault="00DD74C2" w:rsidP="00DD74C2">
            <w:pPr>
              <w:pStyle w:val="Incontec"/>
            </w:pPr>
            <w:r w:rsidRPr="00DD74C2">
              <w:t>28</w:t>
            </w:r>
          </w:p>
        </w:tc>
      </w:tr>
      <w:tr w:rsidR="004E644E" w14:paraId="02853EC3" w14:textId="77777777" w:rsidTr="00DD74C2">
        <w:tc>
          <w:tcPr>
            <w:tcW w:w="8075" w:type="dxa"/>
          </w:tcPr>
          <w:p w14:paraId="691E4DC0" w14:textId="51A8A751" w:rsidR="004E644E" w:rsidRDefault="00DD74C2" w:rsidP="00DD74C2">
            <w:pPr>
              <w:pStyle w:val="Incontec"/>
            </w:pPr>
            <w:del w:id="1" w:author="andres camilo santana bohorquez" w:date="2017-02-17T00:56:00Z">
              <w:r w:rsidRPr="00DD74C2" w:rsidDel="00D2736F">
                <w:delText xml:space="preserve">Figura </w:delText>
              </w:r>
            </w:del>
            <w:ins w:id="2" w:author="andres camilo santana bohorquez" w:date="2017-02-17T00:56:00Z">
              <w:r w:rsidRPr="00DD74C2">
                <w:t xml:space="preserve">Tabla </w:t>
              </w:r>
            </w:ins>
            <w:r w:rsidRPr="00DD74C2">
              <w:t>4-</w:t>
            </w:r>
            <w:del w:id="3" w:author="andres camilo santana bohorquez" w:date="2017-02-17T00:56:00Z">
              <w:r w:rsidRPr="00DD74C2" w:rsidDel="00D2736F">
                <w:delText>4</w:delText>
              </w:r>
            </w:del>
            <w:ins w:id="4" w:author="andres camilo santana bohorquez" w:date="2017-02-17T00:56:00Z">
              <w:r w:rsidRPr="00DD74C2">
                <w:t>1</w:t>
              </w:r>
            </w:ins>
            <w:r w:rsidRPr="00DD74C2">
              <w:t>.</w:t>
            </w:r>
            <w:r w:rsidRPr="000A0072">
              <w:t xml:space="preserve"> Matriz ERIC Fuente: Autores.</w:t>
            </w:r>
          </w:p>
        </w:tc>
        <w:tc>
          <w:tcPr>
            <w:tcW w:w="753" w:type="dxa"/>
          </w:tcPr>
          <w:p w14:paraId="4A999F68" w14:textId="613E5815" w:rsidR="004E644E" w:rsidRPr="00DD74C2" w:rsidRDefault="00DD74C2" w:rsidP="00DD74C2">
            <w:pPr>
              <w:pStyle w:val="Incontec"/>
            </w:pPr>
            <w:r w:rsidRPr="00DD74C2">
              <w:t>45</w:t>
            </w:r>
          </w:p>
        </w:tc>
      </w:tr>
      <w:tr w:rsidR="004E644E" w14:paraId="35AB488F" w14:textId="77777777" w:rsidTr="00DD74C2">
        <w:tc>
          <w:tcPr>
            <w:tcW w:w="8075" w:type="dxa"/>
          </w:tcPr>
          <w:p w14:paraId="3024B07E" w14:textId="77777777" w:rsidR="004E644E" w:rsidRDefault="00DD74C2" w:rsidP="00DD74C2">
            <w:pPr>
              <w:pStyle w:val="Incontec"/>
            </w:pPr>
            <w:r w:rsidRPr="00DD74C2">
              <w:t>Tabla 5-1. Total Semanas Proyectos Plan de Negocios. Fuente: Autores.</w:t>
            </w:r>
          </w:p>
          <w:p w14:paraId="4CC57A7B" w14:textId="71A05D35" w:rsidR="00DD74C2" w:rsidRPr="00DD74C2" w:rsidRDefault="00DD74C2" w:rsidP="00DD74C2"/>
        </w:tc>
        <w:tc>
          <w:tcPr>
            <w:tcW w:w="753" w:type="dxa"/>
          </w:tcPr>
          <w:p w14:paraId="4EF8B101" w14:textId="2B262684" w:rsidR="004E644E" w:rsidRDefault="00DD74C2" w:rsidP="00665D3C">
            <w:pPr>
              <w:pStyle w:val="Incontec"/>
            </w:pPr>
            <w:r>
              <w:t>58</w:t>
            </w:r>
          </w:p>
        </w:tc>
      </w:tr>
      <w:tr w:rsidR="004E644E" w14:paraId="7C36F10A" w14:textId="77777777" w:rsidTr="00DD74C2">
        <w:tc>
          <w:tcPr>
            <w:tcW w:w="8075" w:type="dxa"/>
          </w:tcPr>
          <w:p w14:paraId="070B5D96" w14:textId="35AFBE9C" w:rsidR="004E644E" w:rsidRDefault="00DD74C2" w:rsidP="00665D3C">
            <w:pPr>
              <w:pStyle w:val="Incontec"/>
            </w:pPr>
            <w:r w:rsidRPr="00DD74C2">
              <w:rPr>
                <w:rFonts w:cs="Times New Roman"/>
              </w:rPr>
              <w:t>Tabla 5-2</w:t>
            </w:r>
            <w:r w:rsidRPr="00102649">
              <w:rPr>
                <w:rFonts w:cs="Times New Roman"/>
                <w:b/>
              </w:rPr>
              <w:t>.</w:t>
            </w:r>
            <w:r w:rsidRPr="00102649">
              <w:rPr>
                <w:rFonts w:cs="Times New Roman"/>
              </w:rPr>
              <w:t xml:space="preserve"> Herramientas Tecnológicas. Fuente: Autores.</w:t>
            </w:r>
          </w:p>
        </w:tc>
        <w:tc>
          <w:tcPr>
            <w:tcW w:w="753" w:type="dxa"/>
          </w:tcPr>
          <w:p w14:paraId="5A11E97B" w14:textId="32302BAF" w:rsidR="004E644E" w:rsidRDefault="00DD74C2" w:rsidP="00665D3C">
            <w:pPr>
              <w:pStyle w:val="Incontec"/>
            </w:pPr>
            <w:r>
              <w:t>59</w:t>
            </w:r>
          </w:p>
        </w:tc>
      </w:tr>
      <w:tr w:rsidR="004E644E" w14:paraId="5548289E" w14:textId="77777777" w:rsidTr="00DD74C2">
        <w:tc>
          <w:tcPr>
            <w:tcW w:w="8075" w:type="dxa"/>
          </w:tcPr>
          <w:p w14:paraId="62CA1945" w14:textId="2EABA42F" w:rsidR="004E644E" w:rsidRDefault="00DD74C2" w:rsidP="00DD74C2">
            <w:pPr>
              <w:pStyle w:val="Incontec"/>
            </w:pPr>
            <w:ins w:id="5" w:author="andres camilo santana bohorquez" w:date="2017-02-17T09:36:00Z">
              <w:r w:rsidRPr="00DD74C2">
                <w:rPr>
                  <w:rFonts w:cs="Times New Roman"/>
                </w:rPr>
                <w:t>Tabla 5-</w:t>
              </w:r>
            </w:ins>
            <w:r w:rsidRPr="00DD74C2">
              <w:rPr>
                <w:rFonts w:cs="Times New Roman"/>
              </w:rPr>
              <w:t>3</w:t>
            </w:r>
            <w:ins w:id="6" w:author="andres camilo santana bohorquez" w:date="2017-02-17T09:36:00Z">
              <w:r w:rsidRPr="00DD74C2">
                <w:rPr>
                  <w:rFonts w:cs="Times New Roman"/>
                </w:rPr>
                <w:t>.</w:t>
              </w:r>
              <w:r>
                <w:rPr>
                  <w:rFonts w:cs="Times New Roman"/>
                </w:rPr>
                <w:t xml:space="preserve"> </w:t>
              </w:r>
              <w:r w:rsidRPr="00BE69CB">
                <w:rPr>
                  <w:rFonts w:cs="Times New Roman"/>
                </w:rPr>
                <w:t>Componentes Lógicos del Sistema</w:t>
              </w:r>
              <w:r>
                <w:rPr>
                  <w:rFonts w:cs="Times New Roman"/>
                </w:rPr>
                <w:t>. Fuente: Autores</w:t>
              </w:r>
            </w:ins>
            <w:r>
              <w:rPr>
                <w:rFonts w:cs="Times New Roman"/>
              </w:rPr>
              <w:t>.</w:t>
            </w:r>
          </w:p>
        </w:tc>
        <w:tc>
          <w:tcPr>
            <w:tcW w:w="753" w:type="dxa"/>
          </w:tcPr>
          <w:p w14:paraId="7E386A04" w14:textId="4127FFD0" w:rsidR="004E644E" w:rsidRDefault="00DD74C2" w:rsidP="00665D3C">
            <w:pPr>
              <w:pStyle w:val="Incontec"/>
            </w:pPr>
            <w:r>
              <w:t>77</w:t>
            </w:r>
          </w:p>
        </w:tc>
      </w:tr>
      <w:tr w:rsidR="004E644E" w14:paraId="3C3B38F6" w14:textId="77777777" w:rsidTr="00DD74C2">
        <w:tc>
          <w:tcPr>
            <w:tcW w:w="8075" w:type="dxa"/>
          </w:tcPr>
          <w:p w14:paraId="4C4B1754" w14:textId="725FF626" w:rsidR="004E644E" w:rsidRDefault="00DD74C2" w:rsidP="00DD74C2">
            <w:pPr>
              <w:pStyle w:val="Incontec"/>
            </w:pPr>
            <w:ins w:id="7" w:author="andres camilo santana bohorquez" w:date="2017-02-17T09:36:00Z">
              <w:r w:rsidRPr="00DD74C2">
                <w:rPr>
                  <w:rFonts w:cs="Times New Roman"/>
                </w:rPr>
                <w:t>Tabla 5-</w:t>
              </w:r>
            </w:ins>
            <w:r w:rsidRPr="00DD74C2">
              <w:rPr>
                <w:rFonts w:cs="Times New Roman"/>
              </w:rPr>
              <w:t>4</w:t>
            </w:r>
            <w:ins w:id="8"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tc>
        <w:tc>
          <w:tcPr>
            <w:tcW w:w="753" w:type="dxa"/>
          </w:tcPr>
          <w:p w14:paraId="77CADADD" w14:textId="368DA0D6" w:rsidR="004E644E" w:rsidRDefault="00DD74C2" w:rsidP="00665D3C">
            <w:pPr>
              <w:pStyle w:val="Incontec"/>
            </w:pPr>
            <w:r>
              <w:t>78</w:t>
            </w:r>
          </w:p>
        </w:tc>
      </w:tr>
      <w:tr w:rsidR="004E644E" w14:paraId="6FEA8043" w14:textId="77777777" w:rsidTr="00DD74C2">
        <w:tc>
          <w:tcPr>
            <w:tcW w:w="8075" w:type="dxa"/>
          </w:tcPr>
          <w:p w14:paraId="470505C4" w14:textId="1FDA6D92" w:rsidR="004E644E" w:rsidRDefault="00DD74C2" w:rsidP="00DD74C2">
            <w:pPr>
              <w:pStyle w:val="Incontec"/>
            </w:pPr>
            <w:ins w:id="9" w:author="andres camilo santana bohorquez" w:date="2017-02-17T09:36:00Z">
              <w:r w:rsidRPr="00DD74C2">
                <w:rPr>
                  <w:rFonts w:eastAsia="Arial" w:cs="Times New Roman"/>
                </w:rPr>
                <w:t>Tabla 5.</w:t>
              </w:r>
            </w:ins>
            <w:r>
              <w:rPr>
                <w:rFonts w:eastAsia="Arial" w:cs="Times New Roman"/>
              </w:rPr>
              <w:t>5</w:t>
            </w:r>
            <w:ins w:id="10" w:author="andres camilo santana bohorquez" w:date="2017-02-17T09:36:00Z">
              <w:r w:rsidRPr="00DD74C2">
                <w:rPr>
                  <w:rFonts w:eastAsia="Arial" w:cs="Times New Roman"/>
                </w:rPr>
                <w:t>.</w:t>
              </w:r>
              <w:r>
                <w:rPr>
                  <w:rFonts w:eastAsia="Arial" w:cs="Times New Roman"/>
                </w:rPr>
                <w:t xml:space="preserve"> Personal y Tipo de Contrato. Fuente: Autores.</w:t>
              </w:r>
            </w:ins>
          </w:p>
        </w:tc>
        <w:tc>
          <w:tcPr>
            <w:tcW w:w="753" w:type="dxa"/>
          </w:tcPr>
          <w:p w14:paraId="26BB0639" w14:textId="4C5F8F61" w:rsidR="004E644E" w:rsidRDefault="00DD74C2" w:rsidP="00DD74C2">
            <w:pPr>
              <w:pStyle w:val="Incontec"/>
            </w:pPr>
            <w:r>
              <w:t>86</w:t>
            </w:r>
          </w:p>
        </w:tc>
      </w:tr>
      <w:tr w:rsidR="00DD74C2" w14:paraId="170BE936" w14:textId="77777777" w:rsidTr="00DD74C2">
        <w:tc>
          <w:tcPr>
            <w:tcW w:w="8075" w:type="dxa"/>
          </w:tcPr>
          <w:p w14:paraId="646A2C08" w14:textId="550EB538" w:rsidR="00DD74C2" w:rsidRPr="00DD74C2" w:rsidRDefault="00DD74C2" w:rsidP="00DD74C2">
            <w:pPr>
              <w:pStyle w:val="Incontec"/>
              <w:rPr>
                <w:rFonts w:eastAsia="Arial" w:cs="Times New Roman"/>
              </w:rPr>
            </w:pPr>
            <w:ins w:id="11" w:author="andres camilo santana bohorquez" w:date="2017-02-17T01:21:00Z">
              <w:r>
                <w:rPr>
                  <w:rFonts w:cs="Times New Roman"/>
                </w:rPr>
                <w:t>Tabla 5-</w:t>
              </w:r>
            </w:ins>
            <w:r>
              <w:rPr>
                <w:rFonts w:cs="Times New Roman"/>
              </w:rPr>
              <w:t>6</w:t>
            </w:r>
            <w:ins w:id="12" w:author="andres camilo santana bohorquez" w:date="2017-02-17T01:21:00Z">
              <w:r>
                <w:rPr>
                  <w:rFonts w:cs="Times New Roman"/>
                </w:rPr>
                <w:t xml:space="preserve">. Normas ISO para el desarrollo de Software. Fuente: </w:t>
              </w:r>
            </w:ins>
            <w:sdt>
              <w:sdtPr>
                <w:rPr>
                  <w:rFonts w:cs="Times New Roman"/>
                </w:rPr>
                <w:id w:val="1286239000"/>
                <w:citation/>
              </w:sdtPr>
              <w:sdtContent>
                <w:ins w:id="13"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ins>
                <w:r w:rsidRPr="00DD74C2">
                  <w:rPr>
                    <w:rFonts w:cs="Times New Roman"/>
                    <w:noProof/>
                  </w:rPr>
                  <w:t>(32)</w:t>
                </w:r>
                <w:ins w:id="14" w:author="andres camilo santana bohorquez" w:date="2017-02-17T01:21:00Z">
                  <w:r>
                    <w:rPr>
                      <w:rFonts w:cs="Times New Roman"/>
                    </w:rPr>
                    <w:fldChar w:fldCharType="end"/>
                  </w:r>
                </w:ins>
              </w:sdtContent>
            </w:sdt>
          </w:p>
        </w:tc>
        <w:tc>
          <w:tcPr>
            <w:tcW w:w="753" w:type="dxa"/>
          </w:tcPr>
          <w:p w14:paraId="58282478" w14:textId="090C4EE3" w:rsidR="00DD74C2" w:rsidRDefault="00DD74C2" w:rsidP="00665D3C">
            <w:pPr>
              <w:pStyle w:val="Incontec"/>
            </w:pPr>
            <w:r>
              <w:t>90</w:t>
            </w:r>
          </w:p>
        </w:tc>
      </w:tr>
      <w:tr w:rsidR="00DD74C2" w14:paraId="2FAF8EE1" w14:textId="77777777" w:rsidTr="00DD74C2">
        <w:tc>
          <w:tcPr>
            <w:tcW w:w="8075" w:type="dxa"/>
          </w:tcPr>
          <w:p w14:paraId="7EA2906D" w14:textId="4CD9EEAF" w:rsidR="00DD74C2" w:rsidRDefault="00DD74C2" w:rsidP="00DD74C2">
            <w:pPr>
              <w:pStyle w:val="Incontec"/>
              <w:rPr>
                <w:rFonts w:cs="Times New Roman"/>
              </w:rPr>
            </w:pPr>
            <w:r w:rsidRPr="00DD74C2">
              <w:rPr>
                <w:rFonts w:cs="Times New Roman"/>
              </w:rPr>
              <w:t>Tabla 5-7</w:t>
            </w:r>
            <w:r>
              <w:rPr>
                <w:rFonts w:cs="Times New Roman"/>
                <w:b/>
                <w:i/>
              </w:rPr>
              <w:t>.</w:t>
            </w:r>
            <w:r>
              <w:rPr>
                <w:rFonts w:cs="Times New Roman"/>
              </w:rPr>
              <w:t xml:space="preserve"> Requisitos legales F</w:t>
            </w:r>
            <w:r w:rsidRPr="00102649">
              <w:rPr>
                <w:rFonts w:cs="Times New Roman"/>
              </w:rPr>
              <w:t xml:space="preserve">uente: </w:t>
            </w:r>
            <w:sdt>
              <w:sdtPr>
                <w:rPr>
                  <w:rFonts w:cs="Times New Roman"/>
                </w:rPr>
                <w:id w:val="1312985375"/>
                <w:citation/>
              </w:sdtPr>
              <w:sdtContent>
                <w:r>
                  <w:rPr>
                    <w:rFonts w:cs="Times New Roman"/>
                  </w:rPr>
                  <w:fldChar w:fldCharType="begin"/>
                </w:r>
                <w:r>
                  <w:rPr>
                    <w:rFonts w:cs="Times New Roman"/>
                  </w:rPr>
                  <w:instrText xml:space="preserve"> CITATION CIS16 \l 9226 </w:instrText>
                </w:r>
                <w:r>
                  <w:rPr>
                    <w:rFonts w:cs="Times New Roman"/>
                  </w:rPr>
                  <w:fldChar w:fldCharType="separate"/>
                </w:r>
                <w:r w:rsidRPr="00DD74C2">
                  <w:rPr>
                    <w:rFonts w:cs="Times New Roman"/>
                    <w:noProof/>
                  </w:rPr>
                  <w:t>(55)</w:t>
                </w:r>
                <w:r>
                  <w:rPr>
                    <w:rFonts w:cs="Times New Roman"/>
                  </w:rPr>
                  <w:fldChar w:fldCharType="end"/>
                </w:r>
              </w:sdtContent>
            </w:sdt>
            <w:r>
              <w:rPr>
                <w:rFonts w:cs="Times New Roman"/>
              </w:rPr>
              <w:t>.</w:t>
            </w:r>
          </w:p>
        </w:tc>
        <w:tc>
          <w:tcPr>
            <w:tcW w:w="753" w:type="dxa"/>
          </w:tcPr>
          <w:p w14:paraId="3D8B9A69" w14:textId="7E77969D" w:rsidR="00DD74C2" w:rsidRDefault="00DD74C2" w:rsidP="00665D3C">
            <w:pPr>
              <w:pStyle w:val="Incontec"/>
            </w:pPr>
            <w:r>
              <w:t>92</w:t>
            </w:r>
          </w:p>
        </w:tc>
      </w:tr>
      <w:tr w:rsidR="00DD74C2" w14:paraId="47085E96" w14:textId="77777777" w:rsidTr="00DD74C2">
        <w:tc>
          <w:tcPr>
            <w:tcW w:w="8075" w:type="dxa"/>
          </w:tcPr>
          <w:p w14:paraId="7AF89640" w14:textId="6AA53844" w:rsidR="00DD74C2" w:rsidRDefault="00DD74C2" w:rsidP="00DD74C2">
            <w:pPr>
              <w:pStyle w:val="Incontec"/>
              <w:rPr>
                <w:rFonts w:cs="Times New Roman"/>
              </w:rPr>
            </w:pPr>
            <w:r w:rsidRPr="00DD74C2">
              <w:rPr>
                <w:rFonts w:cs="Times New Roman"/>
                <w:sz w:val="22"/>
              </w:rPr>
              <w:t>Tabla 5-8.</w:t>
            </w:r>
            <w:r w:rsidRPr="003474C3">
              <w:rPr>
                <w:rFonts w:cs="Times New Roman"/>
                <w:sz w:val="22"/>
              </w:rPr>
              <w:t xml:space="preserve"> Matriz FODA. Fuente: Autores. </w:t>
            </w:r>
          </w:p>
        </w:tc>
        <w:tc>
          <w:tcPr>
            <w:tcW w:w="753" w:type="dxa"/>
          </w:tcPr>
          <w:p w14:paraId="2DA8FD40" w14:textId="586EB3F2" w:rsidR="00DD74C2" w:rsidRDefault="00DD74C2" w:rsidP="00665D3C">
            <w:pPr>
              <w:pStyle w:val="Incontec"/>
            </w:pPr>
            <w:r>
              <w:t>100</w:t>
            </w:r>
          </w:p>
        </w:tc>
      </w:tr>
      <w:tr w:rsidR="00DD74C2" w14:paraId="0658AF40" w14:textId="77777777" w:rsidTr="00DD74C2">
        <w:tc>
          <w:tcPr>
            <w:tcW w:w="8075" w:type="dxa"/>
          </w:tcPr>
          <w:p w14:paraId="019F7CA4" w14:textId="5F6C7952" w:rsidR="00DD74C2" w:rsidRPr="003474C3" w:rsidRDefault="00DD74C2" w:rsidP="00DD74C2">
            <w:pPr>
              <w:pStyle w:val="Incontec"/>
              <w:rPr>
                <w:rFonts w:cs="Times New Roman"/>
                <w:b/>
                <w:i/>
                <w:sz w:val="22"/>
              </w:rPr>
            </w:pPr>
            <w:r w:rsidRPr="00DD74C2">
              <w:rPr>
                <w:rFonts w:cs="Times New Roman"/>
                <w:sz w:val="22"/>
              </w:rPr>
              <w:t>Tabla 5-9.</w:t>
            </w:r>
            <w:r w:rsidRPr="003474C3">
              <w:rPr>
                <w:rFonts w:cs="Times New Roman"/>
                <w:sz w:val="22"/>
              </w:rPr>
              <w:t xml:space="preserve"> Matriz de Estrategias FODA. Fuente: Autores.</w:t>
            </w:r>
          </w:p>
        </w:tc>
        <w:tc>
          <w:tcPr>
            <w:tcW w:w="753" w:type="dxa"/>
          </w:tcPr>
          <w:p w14:paraId="5E7D41F8" w14:textId="5F7718DA" w:rsidR="00DD74C2" w:rsidRDefault="00DD74C2" w:rsidP="00665D3C">
            <w:pPr>
              <w:pStyle w:val="Incontec"/>
            </w:pPr>
            <w:r>
              <w:t>101</w:t>
            </w:r>
          </w:p>
        </w:tc>
      </w:tr>
    </w:tbl>
    <w:p w14:paraId="18372EB9" w14:textId="77777777" w:rsidR="00504DD3" w:rsidRDefault="00504DD3" w:rsidP="00504DD3"/>
    <w:p w14:paraId="180835F1" w14:textId="77777777" w:rsidR="00504DD3" w:rsidRDefault="00504DD3" w:rsidP="00504DD3"/>
    <w:p w14:paraId="0E0A2403" w14:textId="77777777" w:rsidR="00504DD3" w:rsidRDefault="00504DD3" w:rsidP="00504DD3"/>
    <w:p w14:paraId="3614492D" w14:textId="77777777" w:rsidR="00504DD3" w:rsidRDefault="00504DD3" w:rsidP="00504DD3"/>
    <w:p w14:paraId="43482521" w14:textId="77777777" w:rsidR="00504DD3" w:rsidRDefault="00504DD3" w:rsidP="00504DD3"/>
    <w:p w14:paraId="41C53E67" w14:textId="77777777" w:rsidR="00504DD3" w:rsidRDefault="00504DD3" w:rsidP="00504DD3"/>
    <w:p w14:paraId="46F7BFF9" w14:textId="77777777" w:rsidR="00504DD3" w:rsidRDefault="00504DD3" w:rsidP="00504DD3"/>
    <w:p w14:paraId="298C8308" w14:textId="77777777" w:rsidR="00504DD3" w:rsidRDefault="00504DD3" w:rsidP="00504DD3"/>
    <w:p w14:paraId="770149C5" w14:textId="77777777" w:rsidR="00DD74C2" w:rsidRDefault="00DD74C2" w:rsidP="00504DD3"/>
    <w:p w14:paraId="0777FDF6" w14:textId="77777777" w:rsidR="00DD74C2" w:rsidRDefault="00DD74C2" w:rsidP="00504DD3"/>
    <w:p w14:paraId="0E8BA001" w14:textId="77777777" w:rsidR="00504DD3" w:rsidRPr="00504DD3" w:rsidRDefault="00504DD3" w:rsidP="00504DD3"/>
    <w:p w14:paraId="4A3B1A6C" w14:textId="77777777" w:rsidR="005922D6" w:rsidRDefault="005922D6" w:rsidP="00F12A4C">
      <w:pPr>
        <w:pStyle w:val="Incontec"/>
      </w:pPr>
    </w:p>
    <w:p w14:paraId="43F0F58F" w14:textId="77777777" w:rsidR="005922D6" w:rsidRPr="00A97076" w:rsidRDefault="005922D6" w:rsidP="00DD74C2">
      <w:pPr>
        <w:pStyle w:val="Incontec"/>
        <w:jc w:val="left"/>
      </w:pPr>
      <w:r w:rsidRPr="00A97076">
        <w:lastRenderedPageBreak/>
        <w:t>LISTA DE FIGURAS</w:t>
      </w:r>
    </w:p>
    <w:p w14:paraId="1584FBB2" w14:textId="77777777" w:rsidR="005922D6" w:rsidRPr="00A97076" w:rsidRDefault="005922D6" w:rsidP="00F12A4C">
      <w:pPr>
        <w:pStyle w:val="Incontec"/>
      </w:pPr>
    </w:p>
    <w:tbl>
      <w:tblPr>
        <w:tblStyle w:val="Tablaconcuadrcula"/>
        <w:tblW w:w="0" w:type="auto"/>
        <w:tblLook w:val="04A0" w:firstRow="1" w:lastRow="0" w:firstColumn="1" w:lastColumn="0" w:noHBand="0" w:noVBand="1"/>
      </w:tblPr>
      <w:tblGrid>
        <w:gridCol w:w="8075"/>
        <w:gridCol w:w="753"/>
      </w:tblGrid>
      <w:tr w:rsidR="00A97076" w14:paraId="4D05970C" w14:textId="77777777" w:rsidTr="002E57FA">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8E0058">
        <w:tc>
          <w:tcPr>
            <w:tcW w:w="8075" w:type="dxa"/>
          </w:tcPr>
          <w:p w14:paraId="66E467E4" w14:textId="08AC2321" w:rsidR="00A97076" w:rsidRPr="002C2FF4" w:rsidRDefault="008E0058" w:rsidP="002C2FF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 xml:space="preserve">Porcentaje de Personas con Discapacidad con Dificultad Permanente por Subregión. Colombia 2012 Fuente: </w:t>
            </w:r>
            <w:sdt>
              <w:sdtPr>
                <w:rPr>
                  <w:rFonts w:ascii="LM Roman 10" w:hAnsi="LM Roman 10"/>
                  <w:sz w:val="20"/>
                  <w:szCs w:val="20"/>
                </w:rPr>
                <w:id w:val="-1240941743"/>
                <w:citation/>
              </w:sdtPr>
              <w:sdtContent>
                <w:r w:rsidR="002C2FF4" w:rsidRPr="002C2FF4">
                  <w:rPr>
                    <w:rFonts w:ascii="LM Roman 10" w:hAnsi="LM Roman 10"/>
                    <w:sz w:val="20"/>
                    <w:szCs w:val="20"/>
                  </w:rPr>
                  <w:fldChar w:fldCharType="begin"/>
                </w:r>
                <w:r w:rsidR="002C2FF4" w:rsidRPr="002C2FF4">
                  <w:rPr>
                    <w:rFonts w:ascii="LM Roman 10" w:hAnsi="LM Roman 10"/>
                    <w:sz w:val="20"/>
                    <w:szCs w:val="20"/>
                  </w:rPr>
                  <w:instrText xml:space="preserve"> CITATION Min141 \l 9226 </w:instrText>
                </w:r>
                <w:r w:rsidR="002C2FF4" w:rsidRPr="002C2FF4">
                  <w:rPr>
                    <w:rFonts w:ascii="LM Roman 10" w:hAnsi="LM Roman 10"/>
                    <w:sz w:val="20"/>
                    <w:szCs w:val="20"/>
                  </w:rPr>
                  <w:fldChar w:fldCharType="separate"/>
                </w:r>
                <w:r w:rsidR="00DD74C2" w:rsidRPr="00DD74C2">
                  <w:rPr>
                    <w:rFonts w:ascii="LM Roman 10" w:hAnsi="LM Roman 10"/>
                    <w:noProof/>
                    <w:sz w:val="20"/>
                    <w:szCs w:val="20"/>
                  </w:rPr>
                  <w:t>(1)</w:t>
                </w:r>
                <w:r w:rsidR="002C2FF4" w:rsidRPr="002C2FF4">
                  <w:rPr>
                    <w:rFonts w:ascii="LM Roman 10" w:hAnsi="LM Roman 10"/>
                    <w:sz w:val="20"/>
                    <w:szCs w:val="20"/>
                  </w:rPr>
                  <w:fldChar w:fldCharType="end"/>
                </w:r>
              </w:sdtContent>
            </w:sdt>
          </w:p>
        </w:tc>
        <w:tc>
          <w:tcPr>
            <w:tcW w:w="753" w:type="dxa"/>
          </w:tcPr>
          <w:p w14:paraId="6372908F" w14:textId="2116F308" w:rsidR="00A97076" w:rsidRPr="00253546" w:rsidRDefault="00A97076" w:rsidP="00253546">
            <w:pPr>
              <w:pStyle w:val="Incontec"/>
              <w:rPr>
                <w:sz w:val="20"/>
                <w:szCs w:val="20"/>
              </w:rPr>
            </w:pPr>
            <w:r w:rsidRPr="00253546">
              <w:rPr>
                <w:sz w:val="20"/>
                <w:szCs w:val="20"/>
              </w:rPr>
              <w:t>1</w:t>
            </w:r>
            <w:r w:rsidR="008E0058" w:rsidRPr="00253546">
              <w:rPr>
                <w:sz w:val="20"/>
                <w:szCs w:val="20"/>
              </w:rPr>
              <w:t>3</w:t>
            </w:r>
          </w:p>
        </w:tc>
      </w:tr>
      <w:tr w:rsidR="00A97076" w14:paraId="7A45606F" w14:textId="77777777" w:rsidTr="008E0058">
        <w:tc>
          <w:tcPr>
            <w:tcW w:w="8075" w:type="dxa"/>
          </w:tcPr>
          <w:p w14:paraId="04FC8852" w14:textId="132D2BD3"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Mapp Accesible. Fuente: </w:t>
            </w:r>
            <w:sdt>
              <w:sdtPr>
                <w:rPr>
                  <w:rFonts w:eastAsiaTheme="minorHAnsi" w:cs="Arial"/>
                  <w:sz w:val="20"/>
                  <w:szCs w:val="20"/>
                  <w:lang w:eastAsia="en-US"/>
                </w:rPr>
                <w:id w:val="679628680"/>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App14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(2)</w:t>
                </w:r>
                <w:r w:rsidRPr="00253546">
                  <w:rPr>
                    <w:rFonts w:eastAsiaTheme="minorHAnsi" w:cs="Arial"/>
                    <w:sz w:val="20"/>
                    <w:szCs w:val="20"/>
                    <w:lang w:eastAsia="en-US"/>
                  </w:rPr>
                  <w:fldChar w:fldCharType="end"/>
                </w:r>
              </w:sdtContent>
            </w:sdt>
          </w:p>
        </w:tc>
        <w:tc>
          <w:tcPr>
            <w:tcW w:w="753" w:type="dxa"/>
          </w:tcPr>
          <w:p w14:paraId="67065DB2" w14:textId="097C83BA" w:rsidR="00A97076" w:rsidRPr="00253546" w:rsidRDefault="008E0058" w:rsidP="00253546">
            <w:pPr>
              <w:pStyle w:val="Incontec"/>
              <w:rPr>
                <w:sz w:val="20"/>
                <w:szCs w:val="20"/>
              </w:rPr>
            </w:pPr>
            <w:r w:rsidRPr="00253546">
              <w:rPr>
                <w:sz w:val="20"/>
                <w:szCs w:val="20"/>
              </w:rPr>
              <w:t>23</w:t>
            </w:r>
          </w:p>
        </w:tc>
      </w:tr>
      <w:tr w:rsidR="00A97076" w14:paraId="2ADE5C4A" w14:textId="77777777" w:rsidTr="008E0058">
        <w:tc>
          <w:tcPr>
            <w:tcW w:w="8075" w:type="dxa"/>
          </w:tcPr>
          <w:p w14:paraId="5C565EF2" w14:textId="26CEB3C6" w:rsidR="00A97076" w:rsidRPr="00253546" w:rsidRDefault="008E0058" w:rsidP="00253546">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Kraneando. Fuente: </w:t>
            </w:r>
            <w:sdt>
              <w:sdtPr>
                <w:rPr>
                  <w:rFonts w:eastAsiaTheme="minorHAnsi" w:cs="Arial"/>
                  <w:sz w:val="20"/>
                  <w:szCs w:val="20"/>
                  <w:lang w:eastAsia="en-US"/>
                </w:rPr>
                <w:id w:val="-1924175518"/>
                <w:citation/>
              </w:sdtPr>
              <w:sdtContent>
                <w:r w:rsidRPr="00253546">
                  <w:rPr>
                    <w:rFonts w:eastAsiaTheme="minorHAnsi" w:cs="Arial"/>
                    <w:sz w:val="20"/>
                    <w:szCs w:val="20"/>
                    <w:lang w:eastAsia="en-US"/>
                  </w:rPr>
                  <w:fldChar w:fldCharType="begin"/>
                </w:r>
                <w:r w:rsidRPr="00253546">
                  <w:rPr>
                    <w:rFonts w:eastAsiaTheme="minorHAnsi" w:cs="Arial"/>
                    <w:sz w:val="20"/>
                    <w:szCs w:val="20"/>
                    <w:lang w:eastAsia="en-US"/>
                  </w:rPr>
                  <w:instrText xml:space="preserve"> CITATION Inf14 \l 9226 </w:instrText>
                </w:r>
                <w:r w:rsidRPr="00253546">
                  <w:rPr>
                    <w:rFonts w:eastAsiaTheme="minorHAnsi" w:cs="Arial"/>
                    <w:sz w:val="20"/>
                    <w:szCs w:val="20"/>
                    <w:lang w:eastAsia="en-US"/>
                  </w:rPr>
                  <w:fldChar w:fldCharType="separate"/>
                </w:r>
                <w:r w:rsidR="00DD74C2" w:rsidRPr="00DD74C2">
                  <w:rPr>
                    <w:rFonts w:eastAsiaTheme="minorHAnsi" w:cs="Arial"/>
                    <w:noProof/>
                    <w:sz w:val="20"/>
                    <w:szCs w:val="20"/>
                    <w:lang w:eastAsia="en-US"/>
                  </w:rPr>
                  <w:t>(3)</w:t>
                </w:r>
                <w:r w:rsidRPr="00253546">
                  <w:rPr>
                    <w:rFonts w:eastAsiaTheme="minorHAnsi" w:cs="Arial"/>
                    <w:sz w:val="20"/>
                    <w:szCs w:val="20"/>
                    <w:lang w:eastAsia="en-US"/>
                  </w:rPr>
                  <w:fldChar w:fldCharType="end"/>
                </w:r>
              </w:sdtContent>
            </w:sdt>
          </w:p>
        </w:tc>
        <w:tc>
          <w:tcPr>
            <w:tcW w:w="753" w:type="dxa"/>
          </w:tcPr>
          <w:p w14:paraId="78853F67" w14:textId="19DE8E21" w:rsidR="00A97076" w:rsidRPr="00253546" w:rsidRDefault="008E0058" w:rsidP="00253546">
            <w:pPr>
              <w:pStyle w:val="Incontec"/>
              <w:rPr>
                <w:sz w:val="20"/>
                <w:szCs w:val="20"/>
              </w:rPr>
            </w:pPr>
            <w:r w:rsidRPr="00253546">
              <w:rPr>
                <w:sz w:val="20"/>
                <w:szCs w:val="20"/>
              </w:rPr>
              <w:t>24</w:t>
            </w:r>
          </w:p>
        </w:tc>
      </w:tr>
      <w:tr w:rsidR="00A97076" w14:paraId="5477CD01" w14:textId="77777777" w:rsidTr="008E0058">
        <w:tc>
          <w:tcPr>
            <w:tcW w:w="8075" w:type="dxa"/>
          </w:tcPr>
          <w:p w14:paraId="13927ADE" w14:textId="10E77670" w:rsidR="00A97076" w:rsidRPr="00253546" w:rsidRDefault="008E0058" w:rsidP="00253546">
            <w:pPr>
              <w:pStyle w:val="Incontec"/>
              <w:rPr>
                <w:sz w:val="20"/>
                <w:szCs w:val="20"/>
              </w:rPr>
            </w:pPr>
            <w:r w:rsidRPr="00253546">
              <w:rPr>
                <w:rFonts w:cs="Times New Roman"/>
                <w:b/>
                <w:i/>
                <w:sz w:val="20"/>
                <w:szCs w:val="20"/>
              </w:rPr>
              <w:t>Figura 3-1</w:t>
            </w:r>
            <w:r w:rsidRPr="00253546">
              <w:rPr>
                <w:rFonts w:cs="Times New Roman"/>
                <w:sz w:val="20"/>
                <w:szCs w:val="20"/>
              </w:rPr>
              <w:t xml:space="preserve">.  Tipo de aplicaciones desarrolladas por las empresas en Colombia. Fuente: </w:t>
            </w:r>
            <w:sdt>
              <w:sdtPr>
                <w:rPr>
                  <w:rFonts w:cs="Times New Roman"/>
                  <w:sz w:val="20"/>
                  <w:szCs w:val="20"/>
                </w:rPr>
                <w:id w:val="586270880"/>
                <w:citation/>
              </w:sdtPr>
              <w:sdtContent>
                <w:r w:rsidRPr="00253546">
                  <w:rPr>
                    <w:rFonts w:cs="Times New Roman"/>
                    <w:sz w:val="20"/>
                    <w:szCs w:val="20"/>
                  </w:rPr>
                  <w:fldChar w:fldCharType="begin"/>
                </w:r>
                <w:r w:rsidRPr="00253546">
                  <w:rPr>
                    <w:rFonts w:cs="Times New Roman"/>
                    <w:sz w:val="20"/>
                    <w:szCs w:val="20"/>
                  </w:rPr>
                  <w:instrText xml:space="preserve"> CITATION Dat05 \l 9226 </w:instrText>
                </w:r>
                <w:r w:rsidRPr="00253546">
                  <w:rPr>
                    <w:rFonts w:cs="Times New Roman"/>
                    <w:sz w:val="20"/>
                    <w:szCs w:val="20"/>
                  </w:rPr>
                  <w:fldChar w:fldCharType="separate"/>
                </w:r>
                <w:r w:rsidR="00DD74C2" w:rsidRPr="00DD74C2">
                  <w:rPr>
                    <w:rFonts w:cs="Times New Roman"/>
                    <w:noProof/>
                    <w:sz w:val="20"/>
                    <w:szCs w:val="20"/>
                  </w:rPr>
                  <w:t>(4)</w:t>
                </w:r>
                <w:r w:rsidRPr="00253546">
                  <w:rPr>
                    <w:rFonts w:cs="Times New Roman"/>
                    <w:sz w:val="20"/>
                    <w:szCs w:val="20"/>
                  </w:rPr>
                  <w:fldChar w:fldCharType="end"/>
                </w:r>
              </w:sdtContent>
            </w:sdt>
          </w:p>
        </w:tc>
        <w:tc>
          <w:tcPr>
            <w:tcW w:w="753" w:type="dxa"/>
          </w:tcPr>
          <w:p w14:paraId="7580422E" w14:textId="5EF9AB90" w:rsidR="00A97076" w:rsidRPr="00253546" w:rsidRDefault="008E0058" w:rsidP="00253546">
            <w:pPr>
              <w:pStyle w:val="Incontec"/>
              <w:rPr>
                <w:sz w:val="20"/>
                <w:szCs w:val="20"/>
              </w:rPr>
            </w:pPr>
            <w:r w:rsidRPr="00253546">
              <w:rPr>
                <w:sz w:val="20"/>
                <w:szCs w:val="20"/>
              </w:rPr>
              <w:t>27</w:t>
            </w:r>
          </w:p>
        </w:tc>
      </w:tr>
      <w:tr w:rsidR="002C2FF4" w14:paraId="33006169" w14:textId="77777777" w:rsidTr="008E0058">
        <w:tc>
          <w:tcPr>
            <w:tcW w:w="8075" w:type="dxa"/>
          </w:tcPr>
          <w:p w14:paraId="5D2BB81C" w14:textId="3623A777" w:rsidR="002C2FF4" w:rsidRPr="002C2FF4" w:rsidRDefault="002C2FF4" w:rsidP="002C2FF4">
            <w:pPr>
              <w:pStyle w:val="Incontec"/>
              <w:rPr>
                <w:rFonts w:cs="Times New Roman"/>
                <w:b/>
                <w:i/>
                <w:sz w:val="20"/>
                <w:szCs w:val="20"/>
              </w:rPr>
            </w:pPr>
            <w:r w:rsidRPr="002C2FF4">
              <w:rPr>
                <w:b/>
                <w:i/>
                <w:sz w:val="20"/>
              </w:rPr>
              <w:t>Figura 3-2</w:t>
            </w:r>
            <w:r w:rsidRPr="002C2FF4">
              <w:rPr>
                <w:sz w:val="20"/>
              </w:rPr>
              <w:t xml:space="preserve">. Total Inversión Grupo Sura proyectos de Desarrollo social. Fuente: </w:t>
            </w:r>
            <w:sdt>
              <w:sdtPr>
                <w:rPr>
                  <w:sz w:val="20"/>
                </w:rPr>
                <w:id w:val="1632356708"/>
                <w:citation/>
              </w:sdtPr>
              <w:sdtContent>
                <w:r w:rsidRPr="002C2FF4">
                  <w:rPr>
                    <w:sz w:val="20"/>
                  </w:rPr>
                  <w:fldChar w:fldCharType="begin"/>
                </w:r>
                <w:r w:rsidRPr="002C2FF4">
                  <w:rPr>
                    <w:sz w:val="20"/>
                  </w:rPr>
                  <w:instrText xml:space="preserve"> CITATION GRU15 \l 9226 </w:instrText>
                </w:r>
                <w:r w:rsidRPr="002C2FF4">
                  <w:rPr>
                    <w:sz w:val="20"/>
                  </w:rPr>
                  <w:fldChar w:fldCharType="separate"/>
                </w:r>
                <w:r w:rsidR="00DD74C2" w:rsidRPr="00DD74C2">
                  <w:rPr>
                    <w:noProof/>
                    <w:sz w:val="20"/>
                  </w:rPr>
                  <w:t>(5)</w:t>
                </w:r>
                <w:r w:rsidRPr="002C2FF4">
                  <w:rPr>
                    <w:sz w:val="20"/>
                  </w:rPr>
                  <w:fldChar w:fldCharType="end"/>
                </w:r>
              </w:sdtContent>
            </w:sdt>
          </w:p>
        </w:tc>
        <w:tc>
          <w:tcPr>
            <w:tcW w:w="753" w:type="dxa"/>
          </w:tcPr>
          <w:p w14:paraId="71430414" w14:textId="67742E0D" w:rsidR="002C2FF4" w:rsidRPr="00253546" w:rsidRDefault="00437525" w:rsidP="00253546">
            <w:pPr>
              <w:pStyle w:val="Incontec"/>
              <w:rPr>
                <w:sz w:val="20"/>
                <w:szCs w:val="20"/>
              </w:rPr>
            </w:pPr>
            <w:r>
              <w:rPr>
                <w:sz w:val="20"/>
                <w:szCs w:val="20"/>
              </w:rPr>
              <w:t>28</w:t>
            </w:r>
          </w:p>
        </w:tc>
      </w:tr>
      <w:tr w:rsidR="00A97076" w14:paraId="6D9CB4FF" w14:textId="77777777" w:rsidTr="008E0058">
        <w:tc>
          <w:tcPr>
            <w:tcW w:w="8075" w:type="dxa"/>
          </w:tcPr>
          <w:p w14:paraId="414A85B6" w14:textId="3B6B7BED" w:rsidR="00A97076" w:rsidRPr="00253546" w:rsidRDefault="008E0058" w:rsidP="00253546">
            <w:pPr>
              <w:pStyle w:val="Incontec"/>
              <w:rPr>
                <w:sz w:val="20"/>
                <w:szCs w:val="20"/>
              </w:rPr>
            </w:pPr>
            <w:r w:rsidRPr="00253546">
              <w:rPr>
                <w:b/>
                <w:i/>
                <w:sz w:val="20"/>
                <w:szCs w:val="20"/>
              </w:rPr>
              <w:t>Figura 4-1</w:t>
            </w:r>
            <w:r w:rsidRPr="00253546">
              <w:rPr>
                <w:i/>
                <w:sz w:val="20"/>
                <w:szCs w:val="20"/>
              </w:rPr>
              <w:t xml:space="preserve">. </w:t>
            </w:r>
            <w:r w:rsidRPr="00253546">
              <w:rPr>
                <w:sz w:val="20"/>
                <w:szCs w:val="20"/>
              </w:rPr>
              <w:t xml:space="preserve">Value Proposition Canvas Fuente: </w:t>
            </w:r>
            <w:sdt>
              <w:sdtPr>
                <w:rPr>
                  <w:sz w:val="20"/>
                  <w:szCs w:val="20"/>
                </w:rPr>
                <w:id w:val="573474033"/>
                <w:citation/>
              </w:sdtPr>
              <w:sdtContent>
                <w:r w:rsidRPr="00253546">
                  <w:rPr>
                    <w:sz w:val="20"/>
                    <w:szCs w:val="20"/>
                  </w:rPr>
                  <w:fldChar w:fldCharType="begin"/>
                </w:r>
                <w:r w:rsidRPr="00253546">
                  <w:rPr>
                    <w:sz w:val="20"/>
                    <w:szCs w:val="20"/>
                  </w:rPr>
                  <w:instrText xml:space="preserve"> CITATION Ost14 \l 9226 </w:instrText>
                </w:r>
                <w:r w:rsidRPr="00253546">
                  <w:rPr>
                    <w:sz w:val="20"/>
                    <w:szCs w:val="20"/>
                  </w:rPr>
                  <w:fldChar w:fldCharType="separate"/>
                </w:r>
                <w:r w:rsidR="00DD74C2" w:rsidRPr="00DD74C2">
                  <w:rPr>
                    <w:noProof/>
                    <w:sz w:val="20"/>
                    <w:szCs w:val="20"/>
                  </w:rPr>
                  <w:t>(6)</w:t>
                </w:r>
                <w:r w:rsidRPr="00253546">
                  <w:rPr>
                    <w:sz w:val="20"/>
                    <w:szCs w:val="20"/>
                  </w:rPr>
                  <w:fldChar w:fldCharType="end"/>
                </w:r>
              </w:sdtContent>
            </w:sdt>
            <w:r w:rsidRPr="00253546">
              <w:rPr>
                <w:sz w:val="20"/>
                <w:szCs w:val="20"/>
              </w:rPr>
              <w:t xml:space="preserve"> .</w:t>
            </w:r>
          </w:p>
        </w:tc>
        <w:tc>
          <w:tcPr>
            <w:tcW w:w="753" w:type="dxa"/>
          </w:tcPr>
          <w:p w14:paraId="62F8608C" w14:textId="0E0AC80E" w:rsidR="00A97076" w:rsidRPr="00253546" w:rsidRDefault="008E0058" w:rsidP="00253546">
            <w:pPr>
              <w:pStyle w:val="Incontec"/>
              <w:rPr>
                <w:sz w:val="20"/>
                <w:szCs w:val="20"/>
              </w:rPr>
            </w:pPr>
            <w:r w:rsidRPr="00253546">
              <w:rPr>
                <w:sz w:val="20"/>
                <w:szCs w:val="20"/>
              </w:rPr>
              <w:t>28</w:t>
            </w:r>
          </w:p>
        </w:tc>
      </w:tr>
      <w:tr w:rsidR="002C2FF4" w14:paraId="0802628D" w14:textId="77777777" w:rsidTr="008E0058">
        <w:tc>
          <w:tcPr>
            <w:tcW w:w="8075" w:type="dxa"/>
          </w:tcPr>
          <w:p w14:paraId="18C68B9A" w14:textId="77777777" w:rsidR="002C2FF4" w:rsidRPr="00253546" w:rsidRDefault="002C2FF4" w:rsidP="00253546">
            <w:pPr>
              <w:pStyle w:val="Incontec"/>
              <w:rPr>
                <w:b/>
                <w:i/>
                <w:sz w:val="20"/>
                <w:szCs w:val="20"/>
              </w:rPr>
            </w:pPr>
          </w:p>
        </w:tc>
        <w:tc>
          <w:tcPr>
            <w:tcW w:w="753" w:type="dxa"/>
          </w:tcPr>
          <w:p w14:paraId="13E66020" w14:textId="77777777" w:rsidR="002C2FF4" w:rsidRPr="00253546" w:rsidRDefault="002C2FF4" w:rsidP="00253546">
            <w:pPr>
              <w:pStyle w:val="Incontec"/>
              <w:rPr>
                <w:sz w:val="20"/>
                <w:szCs w:val="20"/>
              </w:rPr>
            </w:pPr>
          </w:p>
        </w:tc>
      </w:tr>
      <w:tr w:rsidR="00A97076" w14:paraId="58FE5EC0" w14:textId="77777777" w:rsidTr="008E0058">
        <w:tc>
          <w:tcPr>
            <w:tcW w:w="8075" w:type="dxa"/>
          </w:tcPr>
          <w:p w14:paraId="48289BA6" w14:textId="442540F1" w:rsidR="00A97076" w:rsidRPr="00253546" w:rsidRDefault="0047214F" w:rsidP="00253546">
            <w:pPr>
              <w:pStyle w:val="Incontec"/>
              <w:rPr>
                <w:sz w:val="20"/>
                <w:szCs w:val="20"/>
              </w:rPr>
            </w:pPr>
            <w:r w:rsidRPr="00253546">
              <w:rPr>
                <w:rFonts w:cs="Times New Roman"/>
                <w:b/>
                <w:i/>
                <w:sz w:val="20"/>
                <w:szCs w:val="20"/>
              </w:rPr>
              <w:t>Figura 4-</w:t>
            </w:r>
            <w:r w:rsidR="008E0058" w:rsidRPr="00253546">
              <w:rPr>
                <w:rFonts w:cs="Times New Roman"/>
                <w:b/>
                <w:i/>
                <w:sz w:val="20"/>
                <w:szCs w:val="20"/>
              </w:rPr>
              <w:t>2</w:t>
            </w:r>
            <w:r w:rsidR="008E0058" w:rsidRPr="00253546">
              <w:rPr>
                <w:rFonts w:cs="Times New Roman"/>
                <w:i/>
                <w:sz w:val="20"/>
                <w:szCs w:val="20"/>
              </w:rPr>
              <w:t xml:space="preserve">. </w:t>
            </w:r>
            <w:r w:rsidR="008E0058" w:rsidRPr="00253546">
              <w:rPr>
                <w:rFonts w:cs="Times New Roman"/>
                <w:sz w:val="20"/>
                <w:szCs w:val="20"/>
              </w:rPr>
              <w:t xml:space="preserve">Business Model Canvas. Tomado de </w:t>
            </w:r>
            <w:sdt>
              <w:sdtPr>
                <w:rPr>
                  <w:rFonts w:cs="Times New Roman"/>
                  <w:sz w:val="20"/>
                  <w:szCs w:val="20"/>
                </w:rPr>
                <w:id w:val="-2133931080"/>
                <w:citation/>
              </w:sdtPr>
              <w:sdtContent>
                <w:r w:rsidR="008E0058" w:rsidRPr="00253546">
                  <w:rPr>
                    <w:rFonts w:cs="Times New Roman"/>
                    <w:sz w:val="20"/>
                    <w:szCs w:val="20"/>
                  </w:rPr>
                  <w:fldChar w:fldCharType="begin"/>
                </w:r>
                <w:r w:rsidR="008E0058" w:rsidRPr="00253546">
                  <w:rPr>
                    <w:rFonts w:cs="Times New Roman"/>
                    <w:sz w:val="20"/>
                    <w:szCs w:val="20"/>
                  </w:rPr>
                  <w:instrText xml:space="preserve"> CITATION Ale \l 9226 </w:instrText>
                </w:r>
                <w:r w:rsidR="008E0058" w:rsidRPr="00253546">
                  <w:rPr>
                    <w:rFonts w:cs="Times New Roman"/>
                    <w:sz w:val="20"/>
                    <w:szCs w:val="20"/>
                  </w:rPr>
                  <w:fldChar w:fldCharType="separate"/>
                </w:r>
                <w:r w:rsidR="00DD74C2" w:rsidRPr="00DD74C2">
                  <w:rPr>
                    <w:rFonts w:cs="Times New Roman"/>
                    <w:noProof/>
                    <w:sz w:val="20"/>
                    <w:szCs w:val="20"/>
                  </w:rPr>
                  <w:t>(7)</w:t>
                </w:r>
                <w:r w:rsidR="008E0058" w:rsidRPr="00253546">
                  <w:rPr>
                    <w:rFonts w:cs="Times New Roman"/>
                    <w:sz w:val="20"/>
                    <w:szCs w:val="20"/>
                  </w:rPr>
                  <w:fldChar w:fldCharType="end"/>
                </w:r>
              </w:sdtContent>
            </w:sdt>
          </w:p>
        </w:tc>
        <w:tc>
          <w:tcPr>
            <w:tcW w:w="753" w:type="dxa"/>
          </w:tcPr>
          <w:p w14:paraId="58E80B17" w14:textId="4EA9832C" w:rsidR="00A97076" w:rsidRPr="00253546" w:rsidRDefault="008E0058" w:rsidP="00253546">
            <w:pPr>
              <w:pStyle w:val="Incontec"/>
              <w:rPr>
                <w:sz w:val="20"/>
                <w:szCs w:val="20"/>
              </w:rPr>
            </w:pPr>
            <w:r w:rsidRPr="00253546">
              <w:rPr>
                <w:sz w:val="20"/>
                <w:szCs w:val="20"/>
              </w:rPr>
              <w:t>33</w:t>
            </w:r>
          </w:p>
        </w:tc>
      </w:tr>
      <w:tr w:rsidR="00A97076" w14:paraId="1E4160D3" w14:textId="77777777" w:rsidTr="008E0058">
        <w:tc>
          <w:tcPr>
            <w:tcW w:w="8075" w:type="dxa"/>
          </w:tcPr>
          <w:p w14:paraId="6CE7887F" w14:textId="22ED201A" w:rsidR="00A97076" w:rsidRPr="00253546" w:rsidRDefault="0047214F" w:rsidP="00253546">
            <w:pPr>
              <w:pStyle w:val="Incontec"/>
              <w:rPr>
                <w:sz w:val="20"/>
                <w:szCs w:val="20"/>
              </w:rPr>
            </w:pPr>
            <w:r w:rsidRPr="00253546">
              <w:rPr>
                <w:b/>
                <w:i/>
                <w:sz w:val="20"/>
                <w:szCs w:val="20"/>
              </w:rPr>
              <w:t>Figura 4-</w:t>
            </w:r>
            <w:r w:rsidR="008E0058" w:rsidRPr="00253546">
              <w:rPr>
                <w:b/>
                <w:i/>
                <w:sz w:val="20"/>
                <w:szCs w:val="20"/>
              </w:rPr>
              <w:t>3</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185E19F4" w:rsidR="00A97076" w:rsidRPr="00253546" w:rsidRDefault="008E0058" w:rsidP="00253546">
            <w:pPr>
              <w:pStyle w:val="Incontec"/>
              <w:rPr>
                <w:sz w:val="20"/>
                <w:szCs w:val="20"/>
              </w:rPr>
            </w:pPr>
            <w:r w:rsidRPr="00253546">
              <w:rPr>
                <w:sz w:val="20"/>
                <w:szCs w:val="20"/>
              </w:rPr>
              <w:t>38</w:t>
            </w:r>
          </w:p>
        </w:tc>
      </w:tr>
      <w:tr w:rsidR="0047214F" w14:paraId="3BCD4CD9" w14:textId="77777777" w:rsidTr="008E0058">
        <w:tc>
          <w:tcPr>
            <w:tcW w:w="8075" w:type="dxa"/>
          </w:tcPr>
          <w:p w14:paraId="30C7E2F1" w14:textId="418C5522" w:rsidR="0047214F" w:rsidRPr="00253546" w:rsidRDefault="0047214F" w:rsidP="00253546">
            <w:pPr>
              <w:pStyle w:val="Incontec"/>
              <w:rPr>
                <w:b/>
                <w:i/>
                <w:sz w:val="20"/>
                <w:szCs w:val="20"/>
              </w:rPr>
            </w:pPr>
            <w:r w:rsidRPr="00253546">
              <w:rPr>
                <w:b/>
                <w:i/>
                <w:sz w:val="20"/>
                <w:szCs w:val="20"/>
              </w:rPr>
              <w:t>Figura 4-4</w:t>
            </w:r>
            <w:r w:rsidRPr="00253546">
              <w:rPr>
                <w:sz w:val="20"/>
                <w:szCs w:val="20"/>
              </w:rPr>
              <w:t>. Matriz ERIC Fuente: Autores.</w:t>
            </w:r>
          </w:p>
        </w:tc>
        <w:tc>
          <w:tcPr>
            <w:tcW w:w="753" w:type="dxa"/>
          </w:tcPr>
          <w:p w14:paraId="7F5A070C" w14:textId="596A1A97" w:rsidR="0047214F" w:rsidRPr="00253546" w:rsidRDefault="0047214F" w:rsidP="00253546">
            <w:pPr>
              <w:pStyle w:val="Incontec"/>
              <w:rPr>
                <w:sz w:val="20"/>
                <w:szCs w:val="20"/>
              </w:rPr>
            </w:pPr>
            <w:r w:rsidRPr="00253546">
              <w:rPr>
                <w:sz w:val="20"/>
                <w:szCs w:val="20"/>
              </w:rPr>
              <w:t>41</w:t>
            </w:r>
          </w:p>
        </w:tc>
      </w:tr>
      <w:tr w:rsidR="0047214F" w14:paraId="29874592" w14:textId="77777777" w:rsidTr="008E0058">
        <w:tc>
          <w:tcPr>
            <w:tcW w:w="8075" w:type="dxa"/>
          </w:tcPr>
          <w:p w14:paraId="01A7A46C" w14:textId="183567CF" w:rsidR="0047214F" w:rsidRPr="00253546" w:rsidRDefault="0047214F" w:rsidP="00253546">
            <w:pPr>
              <w:pStyle w:val="Incontec"/>
              <w:rPr>
                <w:b/>
                <w:i/>
                <w:sz w:val="20"/>
                <w:szCs w:val="20"/>
              </w:rPr>
            </w:pPr>
            <w:r w:rsidRPr="00253546">
              <w:rPr>
                <w:rFonts w:cs="Times New Roman"/>
                <w:b/>
                <w:i/>
                <w:sz w:val="20"/>
                <w:szCs w:val="20"/>
              </w:rPr>
              <w:t>Figura 5-1</w:t>
            </w:r>
            <w:r w:rsidRPr="00253546">
              <w:rPr>
                <w:rFonts w:cs="Times New Roman"/>
                <w:sz w:val="20"/>
                <w:szCs w:val="20"/>
              </w:rPr>
              <w:t>. Localización Centros Crecer y Centros de Desarrollo para personas mayores de 18 años con discapacidad  Fuente: Autores</w:t>
            </w:r>
            <w:r w:rsidR="00253546">
              <w:rPr>
                <w:rFonts w:cs="Times New Roman"/>
                <w:sz w:val="20"/>
                <w:szCs w:val="20"/>
              </w:rPr>
              <w:t>.</w:t>
            </w:r>
          </w:p>
        </w:tc>
        <w:tc>
          <w:tcPr>
            <w:tcW w:w="753" w:type="dxa"/>
          </w:tcPr>
          <w:p w14:paraId="175B6D92" w14:textId="2CE62079" w:rsidR="0047214F" w:rsidRPr="00253546" w:rsidRDefault="0047214F" w:rsidP="00253546">
            <w:pPr>
              <w:pStyle w:val="Incontec"/>
              <w:rPr>
                <w:sz w:val="20"/>
                <w:szCs w:val="20"/>
              </w:rPr>
            </w:pPr>
            <w:r w:rsidRPr="00253546">
              <w:rPr>
                <w:sz w:val="20"/>
                <w:szCs w:val="20"/>
              </w:rPr>
              <w:t>47</w:t>
            </w:r>
          </w:p>
        </w:tc>
      </w:tr>
      <w:tr w:rsidR="0047214F" w14:paraId="132DDB60" w14:textId="77777777" w:rsidTr="008E0058">
        <w:tc>
          <w:tcPr>
            <w:tcW w:w="8075" w:type="dxa"/>
          </w:tcPr>
          <w:p w14:paraId="37154E72" w14:textId="53DC4205" w:rsidR="0047214F" w:rsidRPr="00253546" w:rsidRDefault="00253546" w:rsidP="00253546">
            <w:pPr>
              <w:pStyle w:val="Incontec"/>
              <w:rPr>
                <w:b/>
                <w:i/>
                <w:sz w:val="20"/>
                <w:szCs w:val="20"/>
              </w:rPr>
            </w:pPr>
            <w:r w:rsidRPr="00253546">
              <w:rPr>
                <w:b/>
                <w:i/>
                <w:sz w:val="20"/>
                <w:szCs w:val="20"/>
              </w:rPr>
              <w:t>Figura 5-3</w:t>
            </w:r>
            <w:r w:rsidRPr="00253546">
              <w:rPr>
                <w:sz w:val="20"/>
                <w:szCs w:val="20"/>
              </w:rPr>
              <w:t>. Ubicación Parquesoft. Fuente: Autores.</w:t>
            </w:r>
          </w:p>
        </w:tc>
        <w:tc>
          <w:tcPr>
            <w:tcW w:w="753" w:type="dxa"/>
          </w:tcPr>
          <w:p w14:paraId="476F481A" w14:textId="0F8AD81B" w:rsidR="0047214F" w:rsidRPr="00253546" w:rsidRDefault="00253546" w:rsidP="00253546">
            <w:pPr>
              <w:pStyle w:val="Incontec"/>
              <w:rPr>
                <w:sz w:val="20"/>
                <w:szCs w:val="20"/>
              </w:rPr>
            </w:pPr>
            <w:r w:rsidRPr="00253546">
              <w:rPr>
                <w:sz w:val="20"/>
                <w:szCs w:val="20"/>
              </w:rPr>
              <w:t>49</w:t>
            </w:r>
          </w:p>
        </w:tc>
      </w:tr>
      <w:tr w:rsidR="0047214F" w14:paraId="19CF2177" w14:textId="77777777" w:rsidTr="008E0058">
        <w:tc>
          <w:tcPr>
            <w:tcW w:w="8075" w:type="dxa"/>
          </w:tcPr>
          <w:p w14:paraId="1388F7CA" w14:textId="267BD30B" w:rsidR="0047214F" w:rsidRPr="00253546" w:rsidRDefault="00253546" w:rsidP="00253546">
            <w:pPr>
              <w:pStyle w:val="Incontec"/>
              <w:rPr>
                <w:b/>
                <w:i/>
                <w:sz w:val="20"/>
                <w:szCs w:val="20"/>
              </w:rPr>
            </w:pPr>
            <w:r w:rsidRPr="00253546">
              <w:rPr>
                <w:rFonts w:cs="Times New Roman"/>
                <w:b/>
                <w:i/>
                <w:sz w:val="20"/>
                <w:szCs w:val="20"/>
              </w:rPr>
              <w:t>Figura 5-4</w:t>
            </w:r>
            <w:r w:rsidRPr="00253546">
              <w:rPr>
                <w:rFonts w:cs="Times New Roman"/>
                <w:sz w:val="20"/>
                <w:szCs w:val="20"/>
              </w:rPr>
              <w:t xml:space="preserve">. </w:t>
            </w:r>
            <w:r w:rsidR="002E57FA" w:rsidRPr="000A0072">
              <w:rPr>
                <w:rFonts w:cs="Times New Roman"/>
                <w:sz w:val="22"/>
                <w:szCs w:val="22"/>
              </w:rPr>
              <w:t xml:space="preserve">Plano de distribución </w:t>
            </w:r>
            <w:r w:rsidR="002E57FA">
              <w:rPr>
                <w:rFonts w:cs="Times New Roman"/>
                <w:sz w:val="22"/>
                <w:szCs w:val="22"/>
              </w:rPr>
              <w:t>primera planta. Fuente: Autores</w:t>
            </w:r>
          </w:p>
        </w:tc>
        <w:tc>
          <w:tcPr>
            <w:tcW w:w="753" w:type="dxa"/>
          </w:tcPr>
          <w:p w14:paraId="0896BCA1" w14:textId="1D91D7E8" w:rsidR="0047214F" w:rsidRPr="00253546" w:rsidRDefault="00253546" w:rsidP="00253546">
            <w:pPr>
              <w:pStyle w:val="Incontec"/>
              <w:rPr>
                <w:sz w:val="20"/>
                <w:szCs w:val="20"/>
              </w:rPr>
            </w:pPr>
            <w:r w:rsidRPr="00253546">
              <w:rPr>
                <w:sz w:val="20"/>
                <w:szCs w:val="20"/>
              </w:rPr>
              <w:t>50</w:t>
            </w:r>
          </w:p>
        </w:tc>
      </w:tr>
      <w:tr w:rsidR="0047214F" w14:paraId="76752ACC" w14:textId="77777777" w:rsidTr="008E0058">
        <w:tc>
          <w:tcPr>
            <w:tcW w:w="8075" w:type="dxa"/>
          </w:tcPr>
          <w:p w14:paraId="56BD177B" w14:textId="30AAF81A" w:rsidR="0047214F" w:rsidRPr="00253546" w:rsidRDefault="00253546" w:rsidP="00253546">
            <w:pPr>
              <w:pStyle w:val="Incontec"/>
              <w:rPr>
                <w:b/>
                <w:i/>
                <w:sz w:val="20"/>
                <w:szCs w:val="20"/>
              </w:rPr>
            </w:pPr>
            <w:r w:rsidRPr="00253546">
              <w:rPr>
                <w:rFonts w:eastAsia="Arial" w:cs="Times New Roman"/>
                <w:b/>
                <w:i/>
                <w:sz w:val="20"/>
                <w:szCs w:val="20"/>
              </w:rPr>
              <w:t>Figura 5-6</w:t>
            </w:r>
            <w:r w:rsidRPr="00253546">
              <w:rPr>
                <w:rFonts w:eastAsia="Arial" w:cs="Times New Roman"/>
                <w:sz w:val="20"/>
                <w:szCs w:val="20"/>
              </w:rPr>
              <w:t>. Estructura Software Eko. Fuente: Autores.</w:t>
            </w:r>
          </w:p>
        </w:tc>
        <w:tc>
          <w:tcPr>
            <w:tcW w:w="753" w:type="dxa"/>
          </w:tcPr>
          <w:p w14:paraId="2F3A9BBB" w14:textId="1B29B4BA" w:rsidR="0047214F" w:rsidRPr="00253546" w:rsidRDefault="00253546" w:rsidP="00253546">
            <w:pPr>
              <w:pStyle w:val="Incontec"/>
              <w:rPr>
                <w:sz w:val="20"/>
                <w:szCs w:val="20"/>
              </w:rPr>
            </w:pPr>
            <w:r w:rsidRPr="00253546">
              <w:rPr>
                <w:sz w:val="20"/>
                <w:szCs w:val="20"/>
              </w:rPr>
              <w:t>61</w:t>
            </w:r>
          </w:p>
        </w:tc>
      </w:tr>
      <w:tr w:rsidR="00253546" w14:paraId="3E7CADD7" w14:textId="77777777" w:rsidTr="008E0058">
        <w:tc>
          <w:tcPr>
            <w:tcW w:w="8075" w:type="dxa"/>
          </w:tcPr>
          <w:p w14:paraId="4C8CB73D" w14:textId="29FCC262" w:rsidR="00253546" w:rsidRPr="00253546" w:rsidRDefault="00253546" w:rsidP="00253546">
            <w:pPr>
              <w:pStyle w:val="Incontec"/>
              <w:rPr>
                <w:rFonts w:eastAsia="Arial" w:cs="Times New Roman"/>
                <w:b/>
                <w:i/>
                <w:sz w:val="20"/>
                <w:szCs w:val="20"/>
              </w:rPr>
            </w:pPr>
            <w:r w:rsidRPr="00253546">
              <w:rPr>
                <w:b/>
                <w:i/>
                <w:sz w:val="20"/>
                <w:szCs w:val="20"/>
              </w:rPr>
              <w:t>Figura 5-7</w:t>
            </w:r>
            <w:r w:rsidRPr="00253546">
              <w:rPr>
                <w:sz w:val="20"/>
                <w:szCs w:val="20"/>
              </w:rPr>
              <w:t>. Estructura Software Orin. Fuente: Autores</w:t>
            </w:r>
          </w:p>
        </w:tc>
        <w:tc>
          <w:tcPr>
            <w:tcW w:w="753" w:type="dxa"/>
          </w:tcPr>
          <w:p w14:paraId="4D5E8763" w14:textId="2A071039" w:rsidR="00253546" w:rsidRPr="00253546" w:rsidRDefault="00253546" w:rsidP="00253546">
            <w:pPr>
              <w:pStyle w:val="Incontec"/>
              <w:rPr>
                <w:sz w:val="20"/>
                <w:szCs w:val="20"/>
              </w:rPr>
            </w:pPr>
            <w:r w:rsidRPr="00253546">
              <w:rPr>
                <w:sz w:val="20"/>
                <w:szCs w:val="20"/>
              </w:rPr>
              <w:t>61</w:t>
            </w:r>
          </w:p>
        </w:tc>
      </w:tr>
      <w:tr w:rsidR="00253546" w14:paraId="28ECF6E7" w14:textId="77777777" w:rsidTr="008E0058">
        <w:tc>
          <w:tcPr>
            <w:tcW w:w="8075" w:type="dxa"/>
          </w:tcPr>
          <w:p w14:paraId="65C59E8B" w14:textId="287A1F2A" w:rsidR="00253546" w:rsidRPr="000A0072" w:rsidRDefault="002E57FA" w:rsidP="00253546">
            <w:pPr>
              <w:pStyle w:val="Incontec"/>
              <w:rPr>
                <w:rFonts w:eastAsia="Arial" w:cs="Times New Roman"/>
                <w:b/>
                <w:i/>
                <w:sz w:val="22"/>
                <w:szCs w:val="22"/>
              </w:rPr>
            </w:pPr>
            <w:r w:rsidRPr="000A0072">
              <w:rPr>
                <w:rFonts w:eastAsia="Arial" w:cs="Times New Roman"/>
                <w:b/>
                <w:i/>
                <w:sz w:val="22"/>
                <w:szCs w:val="22"/>
              </w:rPr>
              <w:t>Figura 5-8</w:t>
            </w:r>
            <w:r w:rsidRPr="000A0072">
              <w:rPr>
                <w:rFonts w:eastAsia="Arial" w:cs="Times New Roman"/>
                <w:b/>
                <w:sz w:val="22"/>
                <w:szCs w:val="22"/>
              </w:rPr>
              <w:t>.</w:t>
            </w:r>
            <w:r w:rsidRPr="000A0072">
              <w:rPr>
                <w:rFonts w:eastAsia="Arial" w:cs="Times New Roman"/>
                <w:sz w:val="22"/>
                <w:szCs w:val="22"/>
              </w:rPr>
              <w:t xml:space="preserve"> Interfaz de Inicio, Juego Eko. Fuente: Autores.</w:t>
            </w:r>
          </w:p>
        </w:tc>
        <w:tc>
          <w:tcPr>
            <w:tcW w:w="753" w:type="dxa"/>
          </w:tcPr>
          <w:p w14:paraId="6960280A" w14:textId="700A5A88" w:rsidR="00253546" w:rsidRDefault="002E57FA" w:rsidP="008E0058">
            <w:pPr>
              <w:pStyle w:val="Incontec"/>
              <w:rPr>
                <w:sz w:val="20"/>
                <w:szCs w:val="20"/>
              </w:rPr>
            </w:pPr>
            <w:r>
              <w:rPr>
                <w:sz w:val="20"/>
                <w:szCs w:val="20"/>
              </w:rPr>
              <w:t>62</w:t>
            </w:r>
          </w:p>
        </w:tc>
      </w:tr>
      <w:tr w:rsidR="00253546" w14:paraId="11BA4D45" w14:textId="77777777" w:rsidTr="008E0058">
        <w:tc>
          <w:tcPr>
            <w:tcW w:w="8075" w:type="dxa"/>
          </w:tcPr>
          <w:p w14:paraId="64F0C4F4" w14:textId="286DB24A" w:rsidR="00253546" w:rsidRPr="000A0072" w:rsidRDefault="002E57FA" w:rsidP="002E57FA">
            <w:pPr>
              <w:pStyle w:val="Incontec"/>
              <w:rPr>
                <w:rFonts w:eastAsia="Arial" w:cs="Times New Roman"/>
                <w:b/>
                <w:i/>
                <w:sz w:val="22"/>
                <w:szCs w:val="22"/>
              </w:rPr>
            </w:pPr>
            <w:r w:rsidRPr="000A0072">
              <w:rPr>
                <w:rFonts w:eastAsia="Arial" w:cs="Times New Roman"/>
                <w:b/>
                <w:i/>
                <w:sz w:val="22"/>
                <w:szCs w:val="22"/>
              </w:rPr>
              <w:t>Figura 5-9</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tc>
        <w:tc>
          <w:tcPr>
            <w:tcW w:w="753" w:type="dxa"/>
          </w:tcPr>
          <w:p w14:paraId="03C0AD05" w14:textId="6EE37E35" w:rsidR="00253546" w:rsidRDefault="002E57FA" w:rsidP="008E0058">
            <w:pPr>
              <w:pStyle w:val="Incontec"/>
              <w:rPr>
                <w:sz w:val="20"/>
                <w:szCs w:val="20"/>
              </w:rPr>
            </w:pPr>
            <w:r>
              <w:rPr>
                <w:sz w:val="20"/>
                <w:szCs w:val="20"/>
              </w:rPr>
              <w:t>63</w:t>
            </w:r>
          </w:p>
        </w:tc>
      </w:tr>
      <w:tr w:rsidR="002E57FA" w14:paraId="4DE05E84" w14:textId="77777777" w:rsidTr="008E0058">
        <w:tc>
          <w:tcPr>
            <w:tcW w:w="8075" w:type="dxa"/>
          </w:tcPr>
          <w:p w14:paraId="020F6EAE" w14:textId="2409433D" w:rsidR="002E57FA" w:rsidRPr="000A0072" w:rsidRDefault="002E57FA" w:rsidP="002E57FA">
            <w:pPr>
              <w:rPr>
                <w:rFonts w:eastAsia="Arial" w:cs="Times New Roman"/>
                <w:b/>
                <w:i/>
              </w:rPr>
            </w:pPr>
            <w:r w:rsidRPr="00A75AB6">
              <w:rPr>
                <w:rFonts w:ascii="LM Roman 10" w:hAnsi="LM Roman 10"/>
                <w:b/>
                <w:i/>
              </w:rPr>
              <w:t>Figura 5-10</w:t>
            </w:r>
            <w:r w:rsidRPr="000A0072">
              <w:rPr>
                <w:rFonts w:ascii="LM Roman 10" w:hAnsi="LM Roman 10"/>
              </w:rPr>
              <w:t>. Arquitectura de la Aplicación. Fuente: Autores</w:t>
            </w:r>
          </w:p>
        </w:tc>
        <w:tc>
          <w:tcPr>
            <w:tcW w:w="753" w:type="dxa"/>
          </w:tcPr>
          <w:p w14:paraId="2515BC2A" w14:textId="12653DD9" w:rsidR="002E57FA" w:rsidRDefault="002E57FA" w:rsidP="008E0058">
            <w:pPr>
              <w:pStyle w:val="Incontec"/>
              <w:rPr>
                <w:sz w:val="20"/>
                <w:szCs w:val="20"/>
              </w:rPr>
            </w:pPr>
            <w:r>
              <w:rPr>
                <w:sz w:val="20"/>
                <w:szCs w:val="20"/>
              </w:rPr>
              <w:t>66</w:t>
            </w:r>
          </w:p>
        </w:tc>
      </w:tr>
      <w:tr w:rsidR="00DD1C2C" w14:paraId="570EFF30" w14:textId="77777777" w:rsidTr="008E0058">
        <w:tc>
          <w:tcPr>
            <w:tcW w:w="8075" w:type="dxa"/>
          </w:tcPr>
          <w:p w14:paraId="2BE81570" w14:textId="3146FF0B" w:rsidR="00DD1C2C" w:rsidRPr="00A75AB6" w:rsidRDefault="00DD1C2C" w:rsidP="00DD1C2C">
            <w:pPr>
              <w:pStyle w:val="Incontec"/>
              <w:rPr>
                <w:b/>
                <w:i/>
              </w:rPr>
            </w:pPr>
            <w:r w:rsidRPr="00A75AB6">
              <w:rPr>
                <w:rFonts w:cs="Times New Roman"/>
                <w:b/>
                <w:i/>
                <w:sz w:val="22"/>
                <w:szCs w:val="22"/>
              </w:rPr>
              <w:lastRenderedPageBreak/>
              <w:t>Figura 5-11.</w:t>
            </w:r>
            <w:r w:rsidRPr="00A75AB6">
              <w:rPr>
                <w:rFonts w:cs="Times New Roman"/>
                <w:sz w:val="22"/>
                <w:szCs w:val="22"/>
              </w:rPr>
              <w:t xml:space="preserve"> Metodología usada para desarrollo de Software</w:t>
            </w:r>
            <w:r>
              <w:rPr>
                <w:rFonts w:cs="Times New Roman"/>
                <w:sz w:val="22"/>
                <w:szCs w:val="22"/>
              </w:rPr>
              <w:t xml:space="preserve">. </w:t>
            </w:r>
          </w:p>
        </w:tc>
        <w:tc>
          <w:tcPr>
            <w:tcW w:w="753" w:type="dxa"/>
          </w:tcPr>
          <w:p w14:paraId="018B4627" w14:textId="77777777" w:rsidR="00DD1C2C" w:rsidRDefault="00DD1C2C" w:rsidP="008E0058">
            <w:pPr>
              <w:pStyle w:val="Incontec"/>
              <w:rPr>
                <w:sz w:val="20"/>
                <w:szCs w:val="20"/>
              </w:rPr>
            </w:pPr>
          </w:p>
        </w:tc>
      </w:tr>
    </w:tbl>
    <w:p w14:paraId="29B896A2" w14:textId="77777777" w:rsidR="005922D6" w:rsidRDefault="005922D6" w:rsidP="00F12A4C">
      <w:pPr>
        <w:pStyle w:val="Incontec"/>
      </w:pPr>
    </w:p>
    <w:p w14:paraId="60A7E752" w14:textId="77777777" w:rsidR="00504DD3" w:rsidRDefault="00504DD3" w:rsidP="00504DD3"/>
    <w:p w14:paraId="246219DF" w14:textId="77777777" w:rsidR="00504DD3" w:rsidRDefault="00504DD3" w:rsidP="00504DD3"/>
    <w:p w14:paraId="628734C2" w14:textId="77777777" w:rsidR="00504DD3" w:rsidRDefault="00504DD3" w:rsidP="00504DD3"/>
    <w:p w14:paraId="77FFF1E1" w14:textId="77777777" w:rsidR="00504DD3" w:rsidRDefault="00504DD3" w:rsidP="00504DD3"/>
    <w:p w14:paraId="30EF4B29" w14:textId="77777777" w:rsidR="00504DD3" w:rsidRDefault="00504DD3" w:rsidP="00504DD3"/>
    <w:p w14:paraId="672338A3" w14:textId="77777777" w:rsidR="00504DD3" w:rsidRDefault="00504DD3" w:rsidP="00504DD3"/>
    <w:p w14:paraId="4D40AFC3" w14:textId="77777777" w:rsidR="00504DD3" w:rsidRDefault="00504DD3" w:rsidP="00504DD3"/>
    <w:p w14:paraId="45A3B0EB" w14:textId="77777777" w:rsidR="00504DD3" w:rsidRDefault="00504DD3" w:rsidP="00504DD3"/>
    <w:p w14:paraId="33C7027C" w14:textId="77777777" w:rsidR="00504DD3" w:rsidRDefault="00504DD3" w:rsidP="00504DD3"/>
    <w:p w14:paraId="74B72416" w14:textId="77777777" w:rsidR="00504DD3" w:rsidRDefault="00504DD3" w:rsidP="00504DD3"/>
    <w:p w14:paraId="30F0666A" w14:textId="77777777" w:rsidR="00504DD3" w:rsidRDefault="00504DD3" w:rsidP="00504DD3"/>
    <w:p w14:paraId="1195C541" w14:textId="77777777" w:rsidR="00504DD3" w:rsidRDefault="00504DD3" w:rsidP="00504DD3"/>
    <w:p w14:paraId="39BD12CC" w14:textId="77777777" w:rsidR="00504DD3" w:rsidRDefault="00504DD3" w:rsidP="00504DD3"/>
    <w:p w14:paraId="25870131" w14:textId="77777777" w:rsidR="00504DD3" w:rsidRDefault="00504DD3" w:rsidP="00504DD3"/>
    <w:p w14:paraId="4745698D" w14:textId="77777777" w:rsidR="00504DD3" w:rsidRDefault="00504DD3" w:rsidP="00504DD3"/>
    <w:p w14:paraId="4CEF1B44" w14:textId="77777777" w:rsidR="00504DD3" w:rsidRDefault="00504DD3" w:rsidP="00504DD3"/>
    <w:p w14:paraId="0BF5DFC4" w14:textId="77777777" w:rsidR="00504DD3" w:rsidRDefault="00504DD3" w:rsidP="00504DD3"/>
    <w:p w14:paraId="7296106E" w14:textId="77777777" w:rsidR="00504DD3" w:rsidRDefault="00504DD3" w:rsidP="00504DD3"/>
    <w:p w14:paraId="02014EF1" w14:textId="77777777" w:rsidR="00504DD3" w:rsidRDefault="00504DD3" w:rsidP="00504DD3"/>
    <w:p w14:paraId="073E1426" w14:textId="77777777" w:rsidR="00504DD3" w:rsidRDefault="00504DD3" w:rsidP="00504DD3"/>
    <w:p w14:paraId="7397A9CE" w14:textId="77777777" w:rsidR="00504DD3" w:rsidRDefault="00504DD3" w:rsidP="00504DD3"/>
    <w:p w14:paraId="1C5A36EB" w14:textId="77777777" w:rsidR="00504DD3" w:rsidRDefault="00504DD3" w:rsidP="00504DD3"/>
    <w:p w14:paraId="4BF9A013" w14:textId="77777777" w:rsidR="00504DD3" w:rsidRDefault="00504DD3" w:rsidP="00504DD3"/>
    <w:p w14:paraId="427ED66A" w14:textId="77777777" w:rsidR="00504DD3" w:rsidRDefault="00504DD3" w:rsidP="00504DD3"/>
    <w:p w14:paraId="16F46E5C" w14:textId="77777777" w:rsidR="00504DD3" w:rsidRDefault="00504DD3" w:rsidP="00504DD3"/>
    <w:p w14:paraId="3A3A8EB2" w14:textId="77777777" w:rsidR="00504DD3" w:rsidRDefault="00504DD3" w:rsidP="00504DD3"/>
    <w:p w14:paraId="7381233E" w14:textId="77777777" w:rsidR="00504DD3" w:rsidRDefault="00504DD3" w:rsidP="00504DD3"/>
    <w:p w14:paraId="3C3206E5" w14:textId="77777777" w:rsidR="00504DD3" w:rsidRDefault="00504DD3" w:rsidP="00504DD3"/>
    <w:p w14:paraId="663F6551" w14:textId="77777777" w:rsidR="00504DD3" w:rsidRDefault="00504DD3" w:rsidP="00504DD3"/>
    <w:p w14:paraId="291EC45F" w14:textId="77777777" w:rsidR="00504DD3" w:rsidRDefault="00504DD3" w:rsidP="00504DD3"/>
    <w:p w14:paraId="1C60323A" w14:textId="77777777" w:rsidR="00504DD3" w:rsidRDefault="00504DD3" w:rsidP="00504DD3"/>
    <w:p w14:paraId="31739A03" w14:textId="77777777" w:rsidR="00504DD3" w:rsidRDefault="00504DD3" w:rsidP="00504DD3"/>
    <w:p w14:paraId="3AE82EBF" w14:textId="77777777" w:rsidR="00504DD3" w:rsidRDefault="00504DD3" w:rsidP="00504DD3"/>
    <w:p w14:paraId="78561E10" w14:textId="77777777" w:rsidR="00504DD3" w:rsidRDefault="00504DD3" w:rsidP="00504DD3"/>
    <w:p w14:paraId="1ACC535C" w14:textId="77777777" w:rsidR="00504DD3" w:rsidRDefault="00504DD3" w:rsidP="00504DD3"/>
    <w:p w14:paraId="2BA6BA87" w14:textId="77777777" w:rsidR="00504DD3" w:rsidRDefault="00504DD3" w:rsidP="00504DD3"/>
    <w:p w14:paraId="364E992C" w14:textId="77777777" w:rsidR="00504DD3" w:rsidRDefault="00504DD3" w:rsidP="00504DD3"/>
    <w:p w14:paraId="0056F572" w14:textId="77777777" w:rsidR="00504DD3" w:rsidRDefault="00504DD3" w:rsidP="00504DD3"/>
    <w:p w14:paraId="2312BC54" w14:textId="77777777" w:rsidR="00504DD3" w:rsidRDefault="00504DD3" w:rsidP="00504DD3"/>
    <w:p w14:paraId="20CFB8E9" w14:textId="77777777" w:rsidR="00504DD3" w:rsidRDefault="00504DD3" w:rsidP="00504DD3"/>
    <w:p w14:paraId="5BF59510" w14:textId="77777777" w:rsidR="00504DD3" w:rsidRDefault="00504DD3" w:rsidP="00504DD3"/>
    <w:p w14:paraId="77647F85" w14:textId="77777777" w:rsidR="00504DD3" w:rsidRDefault="00504DD3" w:rsidP="00504DD3"/>
    <w:p w14:paraId="657D030E" w14:textId="77777777" w:rsidR="00504DD3" w:rsidRDefault="00504DD3" w:rsidP="00504DD3"/>
    <w:p w14:paraId="0316EFBF" w14:textId="21F82112" w:rsidR="005922D6" w:rsidRPr="00DD74C2" w:rsidRDefault="005922D6" w:rsidP="00F12A4C">
      <w:pPr>
        <w:pStyle w:val="Incontec"/>
        <w:rPr>
          <w:rFonts w:cs="Times New Roman"/>
        </w:rPr>
      </w:pPr>
      <w:r w:rsidRPr="00DD74C2">
        <w:rPr>
          <w:rFonts w:cs="Times New Roman"/>
        </w:rPr>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DD74C2">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DD74C2">
        <w:tc>
          <w:tcPr>
            <w:tcW w:w="8075" w:type="dxa"/>
          </w:tcPr>
          <w:p w14:paraId="74EE77F1" w14:textId="63216A24" w:rsidR="004E644E" w:rsidRPr="00504DD3" w:rsidRDefault="00504DD3" w:rsidP="00504DD3">
            <w:pPr>
              <w:pStyle w:val="Incontec"/>
            </w:pPr>
            <w:r>
              <w:t xml:space="preserve">I </w:t>
            </w:r>
            <w:r w:rsidR="00BA299F" w:rsidRPr="00504DD3">
              <w:t>ANEXO. Encuesta Análisis Sectores de Mercado</w:t>
            </w:r>
          </w:p>
        </w:tc>
        <w:tc>
          <w:tcPr>
            <w:tcW w:w="753" w:type="dxa"/>
          </w:tcPr>
          <w:p w14:paraId="7B7C4591" w14:textId="12F7F80A" w:rsidR="004E644E" w:rsidRDefault="004E644E" w:rsidP="00DD74C2">
            <w:pPr>
              <w:pStyle w:val="Incontec"/>
            </w:pPr>
            <w:r w:rsidRPr="00A97076">
              <w:t>1</w:t>
            </w:r>
            <w:r w:rsidR="0018432B">
              <w:t>0</w:t>
            </w:r>
            <w:r w:rsidR="00DD74C2">
              <w:t>7</w:t>
            </w:r>
          </w:p>
        </w:tc>
      </w:tr>
      <w:tr w:rsidR="004E644E" w14:paraId="59E9C6E5" w14:textId="77777777" w:rsidTr="00DD74C2">
        <w:tc>
          <w:tcPr>
            <w:tcW w:w="8075" w:type="dxa"/>
          </w:tcPr>
          <w:p w14:paraId="4E94B558" w14:textId="13F1D7D9" w:rsidR="004E644E" w:rsidRPr="00504DD3" w:rsidRDefault="00504DD3" w:rsidP="00504DD3">
            <w:pPr>
              <w:pStyle w:val="Incontec"/>
            </w:pPr>
            <w:r>
              <w:t xml:space="preserve">II </w:t>
            </w:r>
            <w:r w:rsidR="0018432B" w:rsidRPr="00504DD3">
              <w:t>ANEXO.  Productos Sustitutos – Promedio de Costo</w:t>
            </w:r>
          </w:p>
        </w:tc>
        <w:tc>
          <w:tcPr>
            <w:tcW w:w="753" w:type="dxa"/>
          </w:tcPr>
          <w:p w14:paraId="39FDD539" w14:textId="08F16A38" w:rsidR="004E644E" w:rsidRDefault="0018432B" w:rsidP="00DD74C2">
            <w:pPr>
              <w:pStyle w:val="Incontec"/>
            </w:pPr>
            <w:r>
              <w:t>10</w:t>
            </w:r>
            <w:r w:rsidR="00DD74C2">
              <w:t>9</w:t>
            </w:r>
          </w:p>
        </w:tc>
      </w:tr>
      <w:tr w:rsidR="004E644E" w14:paraId="57D51B0F" w14:textId="77777777" w:rsidTr="00DD74C2">
        <w:tc>
          <w:tcPr>
            <w:tcW w:w="8075" w:type="dxa"/>
          </w:tcPr>
          <w:p w14:paraId="78801B33" w14:textId="3C2B375E" w:rsidR="004E644E" w:rsidRDefault="004E644E" w:rsidP="00665D3C">
            <w:pPr>
              <w:pStyle w:val="Incontec"/>
            </w:pPr>
          </w:p>
        </w:tc>
        <w:tc>
          <w:tcPr>
            <w:tcW w:w="753" w:type="dxa"/>
          </w:tcPr>
          <w:p w14:paraId="65A075D3" w14:textId="60F7F780" w:rsidR="004E644E" w:rsidRDefault="004E644E" w:rsidP="00665D3C">
            <w:pPr>
              <w:pStyle w:val="Incontec"/>
            </w:pPr>
          </w:p>
        </w:tc>
      </w:tr>
      <w:tr w:rsidR="004E644E" w14:paraId="40A6E5E7" w14:textId="77777777" w:rsidTr="00DD74C2">
        <w:tc>
          <w:tcPr>
            <w:tcW w:w="8075" w:type="dxa"/>
          </w:tcPr>
          <w:p w14:paraId="257BEE82" w14:textId="77777777" w:rsidR="004E644E" w:rsidRDefault="004E644E" w:rsidP="00665D3C">
            <w:pPr>
              <w:pStyle w:val="Incontec"/>
            </w:pPr>
          </w:p>
        </w:tc>
        <w:tc>
          <w:tcPr>
            <w:tcW w:w="753" w:type="dxa"/>
          </w:tcPr>
          <w:p w14:paraId="1E79C5D3" w14:textId="77777777" w:rsidR="004E644E" w:rsidRDefault="004E644E" w:rsidP="00665D3C">
            <w:pPr>
              <w:pStyle w:val="Incontec"/>
            </w:pPr>
          </w:p>
        </w:tc>
      </w:tr>
      <w:tr w:rsidR="004E644E" w14:paraId="351C0ABF" w14:textId="77777777" w:rsidTr="00DD74C2">
        <w:tc>
          <w:tcPr>
            <w:tcW w:w="8075" w:type="dxa"/>
          </w:tcPr>
          <w:p w14:paraId="5DCE95E0" w14:textId="77777777" w:rsidR="004E644E" w:rsidRDefault="004E644E" w:rsidP="00665D3C">
            <w:pPr>
              <w:pStyle w:val="Incontec"/>
            </w:pPr>
          </w:p>
        </w:tc>
        <w:tc>
          <w:tcPr>
            <w:tcW w:w="753" w:type="dxa"/>
          </w:tcPr>
          <w:p w14:paraId="59588CBD" w14:textId="77777777" w:rsidR="004E644E" w:rsidRDefault="004E644E" w:rsidP="00665D3C">
            <w:pPr>
              <w:pStyle w:val="Incontec"/>
            </w:pPr>
          </w:p>
        </w:tc>
      </w:tr>
      <w:tr w:rsidR="004E644E" w14:paraId="2ACECC2F" w14:textId="77777777" w:rsidTr="00DD74C2">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DD74C2">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77777777" w:rsidR="005922D6" w:rsidRDefault="005922D6" w:rsidP="00F12A4C">
      <w:pPr>
        <w:pStyle w:val="Incontec"/>
        <w:rPr>
          <w:rFonts w:ascii="Times New Roman" w:hAnsi="Times New Roman" w:cs="Times New Roman"/>
        </w:rPr>
      </w:pPr>
    </w:p>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77445EEC" w14:textId="77777777" w:rsidR="005922D6" w:rsidRDefault="005922D6" w:rsidP="00F12A4C">
      <w:pPr>
        <w:pStyle w:val="Incontec"/>
        <w:rPr>
          <w:rFonts w:ascii="Times New Roman" w:hAnsi="Times New Roman" w:cs="Times New Roman"/>
        </w:rPr>
      </w:pPr>
    </w:p>
    <w:p w14:paraId="14FA7E2A" w14:textId="77777777" w:rsidR="005922D6" w:rsidRDefault="005922D6" w:rsidP="00F12A4C">
      <w:pPr>
        <w:pStyle w:val="Incontec"/>
        <w:rPr>
          <w:rFonts w:ascii="Times New Roman" w:hAnsi="Times New Roman" w:cs="Times New Roman"/>
        </w:rPr>
      </w:pPr>
    </w:p>
    <w:p w14:paraId="68C6DBF6" w14:textId="77777777" w:rsidR="005922D6" w:rsidRDefault="005922D6" w:rsidP="00F12A4C">
      <w:pPr>
        <w:pStyle w:val="Incontec"/>
        <w:rPr>
          <w:rFonts w:ascii="Times New Roman" w:hAnsi="Times New Roman" w:cs="Times New Roman"/>
        </w:rPr>
      </w:pPr>
    </w:p>
    <w:p w14:paraId="2FF149E1"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15" w:name="_30j0zll" w:colFirst="0" w:colLast="0"/>
      <w:bookmarkStart w:id="16" w:name="_Toc475342565"/>
      <w:bookmarkEnd w:id="15"/>
      <w:r w:rsidRPr="00A97076">
        <w:rPr>
          <w:rFonts w:cs="Times New Roman"/>
          <w:sz w:val="32"/>
          <w:szCs w:val="32"/>
        </w:rPr>
        <w:t>RESUMEN EJECUTIVO</w:t>
      </w:r>
      <w:bookmarkEnd w:id="16"/>
      <w:r w:rsidRPr="00A97076">
        <w:rPr>
          <w:rFonts w:cs="Times New Roman"/>
          <w:sz w:val="32"/>
          <w:szCs w:val="32"/>
        </w:rPr>
        <w:t xml:space="preserve"> </w:t>
      </w:r>
    </w:p>
    <w:p w14:paraId="06A18D22" w14:textId="77777777" w:rsidR="00D30904" w:rsidRPr="00527418" w:rsidRDefault="00D30904" w:rsidP="00F12A4C">
      <w:pPr>
        <w:pStyle w:val="Incontec"/>
        <w:rPr>
          <w:rFonts w:ascii="Times New Roman" w:hAnsi="Times New Roman" w:cs="Times New Roman"/>
        </w:rPr>
      </w:pPr>
    </w:p>
    <w:p w14:paraId="01CADC94" w14:textId="50D7A83B"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t xml:space="preserve">Nuestro mercado principalmente será enfocado en la ciudad de Bogotá, actualmente en </w:t>
      </w:r>
      <w:r w:rsidR="006B5A99" w:rsidRPr="00527418">
        <w:rPr>
          <w:rFonts w:ascii="Times New Roman" w:eastAsia="Arial" w:hAnsi="Times New Roman" w:cs="Times New Roman"/>
        </w:rPr>
        <w:t>Bogotá</w:t>
      </w:r>
      <w:r w:rsidRPr="00527418">
        <w:rPr>
          <w:rFonts w:ascii="Times New Roman" w:eastAsia="Arial" w:hAnsi="Times New Roman" w:cs="Times New Roman"/>
        </w:rPr>
        <w:t xml:space="preserve"> en los colegios oficiales del distrito se encuentran más de </w:t>
      </w:r>
      <w:commentRangeStart w:id="17"/>
      <w:r w:rsidRPr="00527418">
        <w:rPr>
          <w:rFonts w:ascii="Times New Roman" w:eastAsia="Arial" w:hAnsi="Times New Roman" w:cs="Times New Roman"/>
        </w:rPr>
        <w:t>2000</w:t>
      </w:r>
      <w:commentRangeEnd w:id="17"/>
      <w:r w:rsidR="00295B38">
        <w:rPr>
          <w:rStyle w:val="Refdecomentario"/>
          <w:rFonts w:ascii="Cambria" w:eastAsia="Cambria" w:hAnsi="Cambria" w:cs="Cambria"/>
          <w:color w:val="000000"/>
          <w:shd w:val="clear" w:color="auto" w:fill="auto"/>
        </w:rPr>
        <w:commentReference w:id="17"/>
      </w:r>
      <w:r w:rsidRPr="00527418">
        <w:rPr>
          <w:rFonts w:ascii="Times New Roman" w:eastAsia="Arial" w:hAnsi="Times New Roman" w:cs="Times New Roman"/>
        </w:rPr>
        <w:t xml:space="preserve"> estudiantes con </w:t>
      </w:r>
      <w:r w:rsidR="00192E49">
        <w:rPr>
          <w:rFonts w:ascii="Times New Roman" w:eastAsia="Arial" w:hAnsi="Times New Roman" w:cs="Times New Roman"/>
        </w:rPr>
        <w:t>Limitacion Cognitiva</w:t>
      </w:r>
      <w:r w:rsidRPr="00527418">
        <w:rPr>
          <w:rFonts w:ascii="Times New Roman" w:eastAsia="Arial" w:hAnsi="Times New Roman" w:cs="Times New Roman"/>
        </w:rPr>
        <w:t xml:space="preserve"> estudiando, es un mercado que </w:t>
      </w:r>
      <w:r w:rsidR="005A4910">
        <w:rPr>
          <w:rFonts w:ascii="Times New Roman" w:eastAsia="Arial" w:hAnsi="Times New Roman" w:cs="Times New Roman"/>
        </w:rPr>
        <w:t>Inclu</w:t>
      </w:r>
      <w:r w:rsidRPr="00527418">
        <w:rPr>
          <w:rFonts w:ascii="Times New Roman" w:eastAsia="Arial" w:hAnsi="Times New Roman" w:cs="Times New Roman"/>
        </w:rPr>
        <w:t>soft podría atacar de mano de la alcaldía, nuestra idea también es llegar a las personas que en este momento se encuentran descolarizadas que pueden ser más del doble que se encuentran en este momento colegios, la mayoría se encuentra en instituciones o fundaciones especializadas en el manejo de estas poblaciones; Luego que el modelo esté firme en Bogotá se podrá escalar a otras principales ciudad del país, para luego llevarlo a todo el país.</w:t>
      </w:r>
    </w:p>
    <w:p w14:paraId="5E7CBDBB" w14:textId="2E4EFEB1" w:rsidR="00D30904" w:rsidRPr="00527418" w:rsidRDefault="00D868FD" w:rsidP="00F12A4C">
      <w:pPr>
        <w:pStyle w:val="Incontec"/>
        <w:rPr>
          <w:rFonts w:ascii="Times New Roman" w:hAnsi="Times New Roman" w:cs="Times New Roman"/>
        </w:rPr>
      </w:pPr>
      <w:r w:rsidRPr="00527418">
        <w:rPr>
          <w:rFonts w:ascii="Times New Roman" w:eastAsia="Arial" w:hAnsi="Times New Roman" w:cs="Times New Roman"/>
        </w:rPr>
        <w:lastRenderedPageBreak/>
        <w:t xml:space="preserve">En la actualidad el mercado de la tecnología enfocado a la discapacidad 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Pr>
          <w:rFonts w:ascii="Times New Roman" w:eastAsia="Arial" w:hAnsi="Times New Roman" w:cs="Times New Roman"/>
        </w:rPr>
        <w:t>para este mercado, por lo cual IncluS</w:t>
      </w:r>
      <w:r w:rsidRPr="00527418">
        <w:rPr>
          <w:rFonts w:ascii="Times New Roman" w:eastAsia="Arial" w:hAnsi="Times New Roman" w:cs="Times New Roman"/>
        </w:rPr>
        <w:t>oft puede entrar muy fuerte en el mercado y atacar ese potencial de mercado.</w:t>
      </w:r>
    </w:p>
    <w:p w14:paraId="72878FF7" w14:textId="77777777" w:rsidR="00D30904" w:rsidRPr="00527418" w:rsidRDefault="00D868FD" w:rsidP="00F12A4C">
      <w:pPr>
        <w:pStyle w:val="Incontec"/>
        <w:rPr>
          <w:rFonts w:ascii="Times New Roman" w:eastAsia="Arial" w:hAnsi="Times New Roman" w:cs="Times New Roman"/>
        </w:rPr>
      </w:pPr>
      <w:commentRangeStart w:id="18"/>
      <w:r w:rsidRPr="00527418">
        <w:rPr>
          <w:rFonts w:ascii="Times New Roman" w:eastAsia="Arial" w:hAnsi="Times New Roman" w:cs="Times New Roman"/>
        </w:rPr>
        <w:t>La inversión inicial deberá ser de 54817.615 para comenzar con la empresa, Dicha inversión se recupera en el 3 año de funcionamiento de la empresa, el TIR del proyecto es de 24.6%, lo que garantiza que habrá rentabilidad; la inversión inicial es pequeña a comparación de grandes proyectos, ya que solo se necesita de equipos y de un muy buen equipo de trabajo para iniciar.</w:t>
      </w:r>
      <w:commentRangeEnd w:id="18"/>
      <w:r w:rsidR="00295B38">
        <w:rPr>
          <w:rStyle w:val="Refdecomentario"/>
          <w:rFonts w:ascii="Cambria" w:eastAsia="Cambria" w:hAnsi="Cambria" w:cs="Cambria"/>
          <w:color w:val="000000"/>
          <w:shd w:val="clear" w:color="auto" w:fill="auto"/>
        </w:rPr>
        <w:commentReference w:id="18"/>
      </w:r>
    </w:p>
    <w:p w14:paraId="55AAF030" w14:textId="77777777" w:rsidR="00224974" w:rsidRPr="00527418" w:rsidRDefault="00224974" w:rsidP="00F12A4C">
      <w:pPr>
        <w:pStyle w:val="Incontec"/>
        <w:rPr>
          <w:rFonts w:ascii="Times New Roman" w:eastAsia="Arial" w:hAnsi="Times New Roman" w:cs="Times New Roman"/>
        </w:rPr>
      </w:pPr>
    </w:p>
    <w:p w14:paraId="19CD4C37" w14:textId="77777777" w:rsidR="00224974" w:rsidRPr="00527418" w:rsidRDefault="00224974" w:rsidP="00F12A4C">
      <w:pPr>
        <w:pStyle w:val="Incontec"/>
        <w:rPr>
          <w:rFonts w:ascii="Times New Roman" w:eastAsia="Arial" w:hAnsi="Times New Roman" w:cs="Times New Roman"/>
        </w:rPr>
      </w:pPr>
    </w:p>
    <w:p w14:paraId="73F1873C" w14:textId="77777777" w:rsidR="00224974" w:rsidRPr="00527418" w:rsidRDefault="00224974" w:rsidP="00F12A4C">
      <w:pPr>
        <w:pStyle w:val="Incontec"/>
        <w:rPr>
          <w:rFonts w:ascii="Times New Roman" w:hAnsi="Times New Roman" w:cs="Times New Roman"/>
        </w:rPr>
      </w:pPr>
    </w:p>
    <w:p w14:paraId="19EB27B8" w14:textId="77777777" w:rsidR="00CC11AC" w:rsidRDefault="00CC11AC" w:rsidP="00F12A4C">
      <w:pPr>
        <w:pStyle w:val="Incontec"/>
        <w:rPr>
          <w:rFonts w:ascii="Times New Roman" w:hAnsi="Times New Roman" w:cs="Times New Roman"/>
        </w:rPr>
      </w:pP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AEDA460" w14:textId="77777777" w:rsidR="007971B5" w:rsidRDefault="007971B5" w:rsidP="007971B5"/>
    <w:p w14:paraId="39C7ED30" w14:textId="77777777" w:rsidR="007971B5" w:rsidRDefault="007971B5" w:rsidP="007971B5"/>
    <w:p w14:paraId="447FC91F" w14:textId="15BD6F34" w:rsidR="005922D6" w:rsidRPr="000F7F3A" w:rsidRDefault="005922D6" w:rsidP="00E75E0F">
      <w:pPr>
        <w:pStyle w:val="Ttulo1"/>
        <w:numPr>
          <w:ilvl w:val="0"/>
          <w:numId w:val="44"/>
        </w:numPr>
        <w:jc w:val="center"/>
        <w:rPr>
          <w:rFonts w:ascii="LM Roman 10" w:hAnsi="LM Roman 10"/>
          <w:b/>
          <w:sz w:val="32"/>
        </w:rPr>
      </w:pPr>
      <w:bookmarkStart w:id="19" w:name="_Toc475342566"/>
      <w:r w:rsidRPr="000F7F3A">
        <w:rPr>
          <w:rFonts w:ascii="LM Roman 10" w:hAnsi="LM Roman 10"/>
          <w:b/>
          <w:sz w:val="32"/>
        </w:rPr>
        <w:t>INTRODUCCIÓN</w:t>
      </w:r>
      <w:bookmarkEnd w:id="19"/>
    </w:p>
    <w:p w14:paraId="75537B42" w14:textId="77777777" w:rsidR="005922D6" w:rsidRDefault="005922D6" w:rsidP="00F12A4C">
      <w:pPr>
        <w:pStyle w:val="Incontec"/>
      </w:pPr>
    </w:p>
    <w:p w14:paraId="7B5FB8DE" w14:textId="77777777" w:rsidR="00E40D26" w:rsidRPr="00E40D26" w:rsidRDefault="00E40D26" w:rsidP="00E40D26"/>
    <w:p w14:paraId="2D189CFF" w14:textId="77777777" w:rsidR="0015681E" w:rsidRDefault="0015681E" w:rsidP="0015681E">
      <w:pPr>
        <w:pStyle w:val="Incontec"/>
        <w:rPr>
          <w:rFonts w:cs="Times New Roman"/>
        </w:rPr>
      </w:pPr>
      <w:r>
        <w:rPr>
          <w:rFonts w:cs="Times New Roman"/>
        </w:rPr>
        <w:t xml:space="preserve">Según el Ministerio de Educación Nacional </w:t>
      </w:r>
      <w:sdt>
        <w:sdtPr>
          <w:rPr>
            <w:rFonts w:cs="Times New Roman"/>
          </w:rPr>
          <w:id w:val="1752240261"/>
          <w:citation/>
        </w:sdtPr>
        <w:sdtContent>
          <w:r>
            <w:rPr>
              <w:rFonts w:cs="Times New Roman"/>
            </w:rPr>
            <w:fldChar w:fldCharType="begin"/>
          </w:r>
          <w:r>
            <w:rPr>
              <w:rFonts w:cs="Times New Roman"/>
            </w:rPr>
            <w:instrText xml:space="preserve">CITATION Min161 \l 9226 </w:instrText>
          </w:r>
          <w:r>
            <w:rPr>
              <w:rFonts w:cs="Times New Roman"/>
            </w:rPr>
            <w:fldChar w:fldCharType="separate"/>
          </w:r>
          <w:r w:rsidR="00DD74C2" w:rsidRPr="00DD74C2">
            <w:rPr>
              <w:rFonts w:cs="Times New Roman"/>
              <w:noProof/>
            </w:rPr>
            <w:t>(8)</w:t>
          </w:r>
          <w:r>
            <w:rPr>
              <w:rFonts w:cs="Times New Roman"/>
            </w:rPr>
            <w:fldChar w:fldCharType="end"/>
          </w:r>
        </w:sdtContent>
      </w:sdt>
      <w:r>
        <w:rPr>
          <w:rFonts w:cs="Times New Roman"/>
        </w:rPr>
        <w:t xml:space="preserve">, en Colombia las personas con Limitaciones Cognitivas presentan un serio problema al momento de acceder a la educación,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244BB476" w14:textId="77777777" w:rsidR="0015681E" w:rsidRDefault="0015681E" w:rsidP="0015681E">
      <w:pPr>
        <w:pStyle w:val="Incontec"/>
        <w:rPr>
          <w:rFonts w:cs="Times New Roman"/>
        </w:rPr>
      </w:pPr>
      <w:r>
        <w:rPr>
          <w:rFonts w:cs="Times New Roman"/>
        </w:rPr>
        <w:lastRenderedPageBreak/>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20" w:name="_Toc475342567"/>
      <w:r w:rsidRPr="002E21AE">
        <w:rPr>
          <w:sz w:val="28"/>
        </w:rPr>
        <w:t>PLANTEAMIENTO DEL PROBLEMA</w:t>
      </w:r>
      <w:bookmarkEnd w:id="20"/>
      <w:r w:rsidRPr="002E21AE">
        <w:rPr>
          <w:sz w:val="28"/>
        </w:rPr>
        <w:t xml:space="preserve"> </w:t>
      </w:r>
    </w:p>
    <w:p w14:paraId="224406F9" w14:textId="77777777" w:rsidR="00E40D26" w:rsidRPr="00E40D26" w:rsidRDefault="00E40D26" w:rsidP="00E40D26"/>
    <w:p w14:paraId="4DDB9D1C" w14:textId="77777777"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Special Olympics </w:t>
      </w:r>
      <w:sdt>
        <w:sdtPr>
          <w:rPr>
            <w:rFonts w:eastAsiaTheme="minorHAnsi" w:cs="Times New Roman"/>
            <w:lang w:eastAsia="en-US"/>
          </w:rPr>
          <w:id w:val="-1695914652"/>
          <w:citation/>
        </w:sdtPr>
        <w:sdtContent>
          <w:r>
            <w:rPr>
              <w:rFonts w:eastAsiaTheme="minorHAnsi" w:cs="Times New Roman"/>
              <w:lang w:eastAsia="en-US"/>
            </w:rPr>
            <w:fldChar w:fldCharType="begin"/>
          </w:r>
          <w:r>
            <w:rPr>
              <w:rFonts w:eastAsiaTheme="minorHAnsi" w:cs="Times New Roman"/>
              <w:lang w:eastAsia="en-US"/>
            </w:rPr>
            <w:instrText xml:space="preserve"> CITATION Spe09 \l 9226 </w:instrText>
          </w:r>
          <w:r>
            <w:rPr>
              <w:rFonts w:eastAsiaTheme="minorHAnsi" w:cs="Times New Roman"/>
              <w:lang w:eastAsia="en-US"/>
            </w:rPr>
            <w:fldChar w:fldCharType="separate"/>
          </w:r>
          <w:r w:rsidR="00DD74C2" w:rsidRPr="00DD74C2">
            <w:rPr>
              <w:rFonts w:eastAsiaTheme="minorHAnsi" w:cs="Times New Roman"/>
              <w:noProof/>
              <w:lang w:eastAsia="en-US"/>
            </w:rPr>
            <w:t>(9)</w:t>
          </w:r>
          <w:r>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a razones como el envejecimiento y el aumento de enfermedades crónicas; según la OMS </w:t>
      </w:r>
      <w:sdt>
        <w:sdtPr>
          <w:rPr>
            <w:rFonts w:eastAsiaTheme="minorHAnsi" w:cs="Times New Roman"/>
            <w:lang w:eastAsia="en-US"/>
          </w:rPr>
          <w:id w:val="-1235696665"/>
          <w:citation/>
        </w:sdtPr>
        <w:sdtContent>
          <w:r>
            <w:rPr>
              <w:rFonts w:eastAsiaTheme="minorHAnsi" w:cs="Times New Roman"/>
              <w:lang w:eastAsia="en-US"/>
            </w:rPr>
            <w:fldChar w:fldCharType="begin"/>
          </w:r>
          <w:r>
            <w:rPr>
              <w:rFonts w:eastAsiaTheme="minorHAnsi" w:cs="Times New Roman"/>
              <w:lang w:eastAsia="en-US"/>
            </w:rPr>
            <w:instrText xml:space="preserve"> CITATION OMS13 \l 9226 </w:instrText>
          </w:r>
          <w:r>
            <w:rPr>
              <w:rFonts w:eastAsiaTheme="minorHAnsi" w:cs="Times New Roman"/>
              <w:lang w:eastAsia="en-US"/>
            </w:rPr>
            <w:fldChar w:fldCharType="separate"/>
          </w:r>
          <w:r w:rsidR="00DD74C2" w:rsidRPr="00DD74C2">
            <w:rPr>
              <w:rFonts w:eastAsiaTheme="minorHAnsi" w:cs="Times New Roman"/>
              <w:noProof/>
              <w:lang w:eastAsia="en-US"/>
            </w:rPr>
            <w:t>(10)</w:t>
          </w:r>
          <w:r>
            <w:rPr>
              <w:rFonts w:eastAsiaTheme="minorHAnsi" w:cs="Times New Roman"/>
              <w:lang w:eastAsia="en-US"/>
            </w:rPr>
            <w:fldChar w:fldCharType="end"/>
          </w:r>
        </w:sdtContent>
      </w:sdt>
      <w:r>
        <w:rPr>
          <w:rFonts w:eastAsiaTheme="minorHAnsi" w:cs="Times New Roman"/>
          <w:lang w:eastAsia="en-US"/>
        </w:rPr>
        <w:t xml:space="preserve">, 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4D79C498"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Departamento Administrativo Nacional de Estadística (DANE) </w:t>
      </w:r>
      <w:sdt>
        <w:sdtPr>
          <w:rPr>
            <w:rFonts w:eastAsiaTheme="minorHAnsi" w:cs="Times New Roman"/>
            <w:lang w:eastAsia="en-US"/>
          </w:rPr>
          <w:id w:val="-1594539820"/>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ins w:id="21" w:author="andres camilo santana bohorquez" w:date="2017-02-17T00:06:00Z">
        <w:r w:rsidR="00BA20EE">
          <w:rPr>
            <w:rFonts w:eastAsiaTheme="minorHAnsi" w:cs="Times New Roman"/>
            <w:lang w:eastAsia="en-US"/>
          </w:rPr>
          <w:t xml:space="preserve"> (Ver Figura 1-1)</w:t>
        </w:r>
      </w:ins>
      <w:r>
        <w:rPr>
          <w:rFonts w:eastAsiaTheme="minorHAnsi" w:cs="Times New Roman"/>
          <w:lang w:eastAsia="en-US"/>
        </w:rPr>
        <w:t>.</w:t>
      </w:r>
    </w:p>
    <w:p w14:paraId="35DAAD57" w14:textId="3D06A125" w:rsidR="003F1120" w:rsidRPr="00A97076" w:rsidRDefault="0015681E" w:rsidP="00F12A4C">
      <w:pPr>
        <w:pStyle w:val="Incontec"/>
        <w:rPr>
          <w:rFonts w:eastAsiaTheme="minorHAnsi" w:cs="Times New Roman"/>
          <w:lang w:eastAsia="en-US"/>
        </w:rPr>
      </w:pPr>
      <w:r>
        <w:rPr>
          <w:rFonts w:eastAsiaTheme="minorHAnsi" w:cs="Times New Roman"/>
          <w:lang w:eastAsia="en-US"/>
        </w:rPr>
        <w:lastRenderedPageBreak/>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 según el Observatorio Nacional de Discapacidad </w:t>
      </w:r>
      <w:sdt>
        <w:sdtPr>
          <w:rPr>
            <w:rFonts w:eastAsiaTheme="minorHAnsi" w:cs="Times New Roman"/>
            <w:lang w:eastAsia="en-US"/>
          </w:rPr>
          <w:id w:val="771513431"/>
          <w:citation/>
        </w:sdtPr>
        <w:sdtContent>
          <w:r>
            <w:rPr>
              <w:rFonts w:eastAsiaTheme="minorHAnsi" w:cs="Times New Roman"/>
              <w:lang w:eastAsia="en-US"/>
            </w:rPr>
            <w:fldChar w:fldCharType="begin"/>
          </w:r>
          <w:r>
            <w:rPr>
              <w:rFonts w:eastAsiaTheme="minorHAnsi" w:cs="Times New Roman"/>
              <w:lang w:eastAsia="en-US"/>
            </w:rPr>
            <w:instrText xml:space="preserve"> CITATION Min141 \l 9226 </w:instrText>
          </w:r>
          <w:r>
            <w:rPr>
              <w:rFonts w:eastAsiaTheme="minorHAnsi" w:cs="Times New Roman"/>
              <w:lang w:eastAsia="en-US"/>
            </w:rPr>
            <w:fldChar w:fldCharType="separate"/>
          </w:r>
          <w:r w:rsidR="00DD74C2" w:rsidRPr="00DD74C2">
            <w:rPr>
              <w:rFonts w:eastAsiaTheme="minorHAnsi" w:cs="Times New Roman"/>
              <w:noProof/>
              <w:lang w:eastAsia="en-US"/>
            </w:rPr>
            <w:t>(1)</w:t>
          </w:r>
          <w:r>
            <w:rPr>
              <w:rFonts w:eastAsiaTheme="minorHAnsi" w:cs="Times New Roman"/>
              <w:lang w:eastAsia="en-US"/>
            </w:rPr>
            <w:fldChar w:fldCharType="end"/>
          </w:r>
        </w:sdtContent>
      </w:sdt>
      <w:r>
        <w:rPr>
          <w:rFonts w:eastAsiaTheme="minorHAnsi" w:cs="Times New Roman"/>
          <w:lang w:eastAsia="en-US"/>
        </w:rPr>
        <w:t xml:space="preserve"> . 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49EF9E69" w:rsidR="005E663D" w:rsidRDefault="003F1120" w:rsidP="005E663D">
      <w:pPr>
        <w:pStyle w:val="Incontec"/>
        <w:keepNext/>
      </w:pPr>
      <w:del w:id="22" w:author="andres camilo santana bohorquez" w:date="2017-02-17T00:08:00Z">
        <w:r w:rsidRPr="003F1120" w:rsidDel="00BA20EE">
          <w:rPr>
            <w:rFonts w:ascii="Times New Roman" w:eastAsiaTheme="minorHAnsi" w:hAnsi="Times New Roman" w:cs="Times New Roman"/>
            <w:noProof/>
            <w:color w:val="auto"/>
            <w:lang w:val="es-ES" w:eastAsia="es-ES"/>
            <w:rPrChange w:id="23" w:author="Unknown">
              <w:rPr>
                <w:noProof/>
                <w:lang w:val="es-ES" w:eastAsia="es-ES"/>
              </w:rPr>
            </w:rPrChange>
          </w:rPr>
          <w:drawing>
            <wp:inline distT="0" distB="0" distL="0" distR="0" wp14:anchorId="65C09F53" wp14:editId="35300967">
              <wp:extent cx="5615797" cy="1797539"/>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33" t="2079" r="15158" b="207"/>
                      <a:stretch/>
                    </pic:blipFill>
                    <pic:spPr bwMode="auto">
                      <a:xfrm>
                        <a:off x="0" y="0"/>
                        <a:ext cx="5672800" cy="1815785"/>
                      </a:xfrm>
                      <a:prstGeom prst="rect">
                        <a:avLst/>
                      </a:prstGeom>
                      <a:ln>
                        <a:noFill/>
                      </a:ln>
                      <a:extLst>
                        <a:ext uri="{53640926-AAD7-44D8-BBD7-CCE9431645EC}">
                          <a14:shadowObscured xmlns:a14="http://schemas.microsoft.com/office/drawing/2010/main"/>
                        </a:ext>
                      </a:extLst>
                    </pic:spPr>
                  </pic:pic>
                </a:graphicData>
              </a:graphic>
            </wp:inline>
          </w:drawing>
        </w:r>
      </w:del>
      <w:ins w:id="24" w:author="andres camilo santana bohorquez" w:date="2017-02-17T00:08:00Z">
        <w:r w:rsidR="00BA20EE">
          <w:rPr>
            <w:noProof/>
            <w:lang w:val="es-ES" w:eastAsia="es-ES"/>
          </w:rPr>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764030"/>
                      </a:xfrm>
                      <a:prstGeom prst="rect">
                        <a:avLst/>
                      </a:prstGeom>
                    </pic:spPr>
                  </pic:pic>
                </a:graphicData>
              </a:graphic>
            </wp:inline>
          </w:drawing>
        </w:r>
      </w:ins>
    </w:p>
    <w:p w14:paraId="162F8F48" w14:textId="7B0ABD0D"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25" w:name="OLE_LINK3"/>
      <w:bookmarkStart w:id="26" w:name="OLE_LINK4"/>
      <w:bookmarkStart w:id="27"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sdt>
        <w:sdtPr>
          <w:rPr>
            <w:rFonts w:ascii="LM Roman 10" w:eastAsiaTheme="minorHAnsi" w:hAnsi="LM Roman 10" w:cs="Times New Roman"/>
            <w:color w:val="auto"/>
            <w:sz w:val="22"/>
            <w:szCs w:val="22"/>
            <w:lang w:eastAsia="en-US"/>
          </w:rPr>
          <w:id w:val="36476459"/>
          <w:citation/>
        </w:sdtPr>
        <w:sdtContent>
          <w:r w:rsidR="00084E9F">
            <w:rPr>
              <w:rFonts w:ascii="LM Roman 10" w:eastAsiaTheme="minorHAnsi" w:hAnsi="LM Roman 10" w:cs="Times New Roman"/>
              <w:color w:val="auto"/>
              <w:sz w:val="22"/>
              <w:szCs w:val="22"/>
              <w:lang w:eastAsia="en-US"/>
            </w:rPr>
            <w:fldChar w:fldCharType="begin"/>
          </w:r>
          <w:r w:rsidR="00084E9F">
            <w:rPr>
              <w:rFonts w:ascii="LM Roman 10" w:eastAsiaTheme="minorHAnsi" w:hAnsi="LM Roman 10" w:cs="Times New Roman"/>
              <w:color w:val="auto"/>
              <w:sz w:val="22"/>
              <w:szCs w:val="22"/>
              <w:lang w:eastAsia="en-US"/>
            </w:rPr>
            <w:instrText xml:space="preserve"> CITATION Min141 \l 9226 </w:instrText>
          </w:r>
          <w:r w:rsidR="00084E9F">
            <w:rPr>
              <w:rFonts w:ascii="LM Roman 10" w:eastAsiaTheme="minorHAnsi" w:hAnsi="LM Roman 10" w:cs="Times New Roman"/>
              <w:color w:val="auto"/>
              <w:sz w:val="22"/>
              <w:szCs w:val="22"/>
              <w:lang w:eastAsia="en-US"/>
            </w:rPr>
            <w:fldChar w:fldCharType="separate"/>
          </w:r>
          <w:r w:rsidR="00DD74C2" w:rsidRPr="00DD74C2">
            <w:rPr>
              <w:rFonts w:ascii="LM Roman 10" w:eastAsiaTheme="minorHAnsi" w:hAnsi="LM Roman 10" w:cs="Times New Roman"/>
              <w:noProof/>
              <w:color w:val="auto"/>
              <w:sz w:val="22"/>
              <w:szCs w:val="22"/>
              <w:lang w:eastAsia="en-US"/>
            </w:rPr>
            <w:t>(1)</w:t>
          </w:r>
          <w:r w:rsidR="00084E9F">
            <w:rPr>
              <w:rFonts w:ascii="LM Roman 10" w:eastAsiaTheme="minorHAnsi" w:hAnsi="LM Roman 10" w:cs="Times New Roman"/>
              <w:color w:val="auto"/>
              <w:sz w:val="22"/>
              <w:szCs w:val="22"/>
              <w:lang w:eastAsia="en-US"/>
            </w:rPr>
            <w:fldChar w:fldCharType="end"/>
          </w:r>
        </w:sdtContent>
      </w:sdt>
    </w:p>
    <w:p w14:paraId="39E001AD" w14:textId="35906E70" w:rsidR="0083620F" w:rsidRDefault="0015681E" w:rsidP="0083620F">
      <w:pPr>
        <w:pStyle w:val="Incontec"/>
        <w:rPr>
          <w:rFonts w:eastAsia="Cambria"/>
        </w:rPr>
      </w:pPr>
      <w:bookmarkStart w:id="28" w:name="_Toc449933973"/>
      <w:bookmarkEnd w:id="25"/>
      <w:bookmarkEnd w:id="26"/>
      <w:bookmarkEnd w:id="27"/>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2030164190"/>
          <w:citation/>
        </w:sdtPr>
        <w:sdtContent>
          <w:r w:rsidRPr="0083620F">
            <w:rPr>
              <w:rFonts w:eastAsia="Cambria"/>
            </w:rPr>
            <w:fldChar w:fldCharType="begin"/>
          </w:r>
          <w:r w:rsidRPr="0083620F">
            <w:rPr>
              <w:rFonts w:eastAsia="Cambria"/>
            </w:rPr>
            <w:instrText xml:space="preserve"> CITATION MIN16 \l 9226 </w:instrText>
          </w:r>
          <w:r w:rsidRPr="0083620F">
            <w:rPr>
              <w:rFonts w:eastAsia="Cambria"/>
            </w:rPr>
            <w:fldChar w:fldCharType="separate"/>
          </w:r>
          <w:r w:rsidR="00DD74C2" w:rsidRPr="00DD74C2">
            <w:rPr>
              <w:rFonts w:eastAsia="Cambria"/>
              <w:noProof/>
            </w:rPr>
            <w:t>(11)</w:t>
          </w:r>
          <w:r w:rsidRPr="0083620F">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Judith Lasso </w:t>
      </w:r>
      <w:sdt>
        <w:sdtPr>
          <w:rPr>
            <w:rFonts w:eastAsia="Cambria"/>
          </w:rPr>
          <w:id w:val="672304857"/>
          <w:citation/>
        </w:sdtPr>
        <w:sdtContent>
          <w:r w:rsidRPr="0083620F">
            <w:rPr>
              <w:rFonts w:eastAsia="Cambria"/>
            </w:rPr>
            <w:fldChar w:fldCharType="begin"/>
          </w:r>
          <w:r w:rsidRPr="0083620F">
            <w:rPr>
              <w:rFonts w:eastAsia="Cambria"/>
            </w:rPr>
            <w:instrText xml:space="preserve"> CITATION Jud10 \l 9226 </w:instrText>
          </w:r>
          <w:r w:rsidRPr="0083620F">
            <w:rPr>
              <w:rFonts w:eastAsia="Cambria"/>
            </w:rPr>
            <w:fldChar w:fldCharType="separate"/>
          </w:r>
          <w:r w:rsidR="00DD74C2" w:rsidRPr="00DD74C2">
            <w:rPr>
              <w:rFonts w:eastAsia="Cambria"/>
              <w:noProof/>
            </w:rPr>
            <w:t>(12)</w:t>
          </w:r>
          <w:r w:rsidRPr="0083620F">
            <w:rPr>
              <w:rFonts w:eastAsia="Cambria"/>
            </w:rPr>
            <w:fldChar w:fldCharType="end"/>
          </w:r>
        </w:sdtContent>
      </w:sdt>
      <w:r w:rsidRPr="0083620F">
        <w:rPr>
          <w:rFonts w:eastAsia="Cambria"/>
        </w:rPr>
        <w:t xml:space="preserve">, en Bogotá para el año 2010 se encontraban matriculados cerca de 7190 estudiantes con limitaciones en Instituciones Educativas Distritales, de los cuales 3,759 estaban caracterizados con “limitación cognitiva”, 256 de ellos con “síndrome de Down” y 274 con “autismo”, estas cifras indican que solo un 26% </w:t>
      </w:r>
      <w:r w:rsidR="0083620F" w:rsidRPr="0083620F">
        <w:rPr>
          <w:rFonts w:eastAsia="Cambria"/>
        </w:rPr>
        <w:t xml:space="preserve">de </w:t>
      </w:r>
      <w:r w:rsidRPr="0083620F">
        <w:rPr>
          <w:rFonts w:eastAsia="Cambria"/>
        </w:rPr>
        <w:t>la población con limitaciones cognitivas en Bogotá accede a programas educativos ofrecidos por el gobierno.</w:t>
      </w:r>
    </w:p>
    <w:p w14:paraId="00E9868C" w14:textId="77777777" w:rsidR="0083620F" w:rsidRPr="0083620F" w:rsidRDefault="0083620F" w:rsidP="0083620F"/>
    <w:p w14:paraId="4A2AEDA3" w14:textId="6B4E2E04" w:rsidR="0015681E" w:rsidRPr="0083620F" w:rsidRDefault="0083620F" w:rsidP="0083620F">
      <w:pPr>
        <w:jc w:val="both"/>
        <w:rPr>
          <w:rFonts w:ascii="LM Roman 10" w:eastAsiaTheme="minorHAnsi" w:hAnsi="LM Roman 10" w:cs="Times New Roman"/>
          <w:sz w:val="24"/>
          <w:szCs w:val="24"/>
          <w:lang w:eastAsia="en-US"/>
        </w:rPr>
      </w:pPr>
      <w:r w:rsidRPr="0083620F">
        <w:rPr>
          <w:rFonts w:ascii="LM Roman 10" w:hAnsi="LM Roman 10"/>
          <w:sz w:val="24"/>
          <w:szCs w:val="24"/>
          <w:lang w:eastAsia="en-US"/>
        </w:rPr>
        <w:lastRenderedPageBreak/>
        <w:t>Este bajo porcentaje sin duda se debe al desconocimiento por parte de las familias en los procesos que se deben implementar para suplir las necesidades básicas de esta población</w:t>
      </w:r>
      <w:r w:rsidR="0015681E" w:rsidRPr="0083620F">
        <w:rPr>
          <w:rFonts w:ascii="LM Roman 10" w:eastAsiaTheme="minorHAnsi" w:hAnsi="LM Roman 10" w:cs="Times New Roman"/>
          <w:sz w:val="24"/>
          <w:szCs w:val="24"/>
          <w:lang w:eastAsia="en-US"/>
        </w:rPr>
        <w:t xml:space="preserve">, además </w:t>
      </w:r>
      <w:r>
        <w:rPr>
          <w:rFonts w:ascii="LM Roman 10" w:eastAsiaTheme="minorHAnsi" w:hAnsi="LM Roman 10" w:cs="Times New Roman"/>
          <w:sz w:val="24"/>
          <w:szCs w:val="24"/>
          <w:lang w:eastAsia="en-US"/>
        </w:rPr>
        <w:t>en los casos en los cuales las familias no pueden acceder a programas ofrecidos por el gobierno indican que</w:t>
      </w:r>
      <w:r w:rsidR="0015681E" w:rsidRPr="0083620F">
        <w:rPr>
          <w:rFonts w:ascii="LM Roman 10" w:eastAsiaTheme="minorHAnsi" w:hAnsi="LM Roman 10" w:cs="Times New Roman"/>
          <w:sz w:val="24"/>
          <w:szCs w:val="24"/>
          <w:lang w:eastAsia="en-US"/>
        </w:rPr>
        <w:t xml:space="preserve"> es complicado contar con un tutor</w:t>
      </w:r>
      <w:r>
        <w:rPr>
          <w:rFonts w:ascii="LM Roman 10" w:eastAsiaTheme="minorHAnsi" w:hAnsi="LM Roman 10" w:cs="Times New Roman"/>
          <w:sz w:val="24"/>
          <w:szCs w:val="24"/>
          <w:lang w:eastAsia="en-US"/>
        </w:rPr>
        <w:t xml:space="preserve"> </w:t>
      </w:r>
      <w:r w:rsidR="0015681E" w:rsidRPr="0083620F">
        <w:rPr>
          <w:rFonts w:ascii="LM Roman 10" w:eastAsiaTheme="minorHAnsi" w:hAnsi="LM Roman 10" w:cs="Times New Roman"/>
          <w:sz w:val="24"/>
          <w:szCs w:val="24"/>
          <w:lang w:eastAsia="en-US"/>
        </w:rPr>
        <w:t xml:space="preserve"> personal </w:t>
      </w:r>
      <w:r>
        <w:rPr>
          <w:rFonts w:ascii="LM Roman 10" w:eastAsiaTheme="minorHAnsi" w:hAnsi="LM Roman 10" w:cs="Times New Roman"/>
          <w:sz w:val="24"/>
          <w:szCs w:val="24"/>
          <w:lang w:eastAsia="en-US"/>
        </w:rPr>
        <w:t xml:space="preserve"> especializado </w:t>
      </w:r>
      <w:r w:rsidR="0015681E" w:rsidRPr="0083620F">
        <w:rPr>
          <w:rFonts w:ascii="LM Roman 10" w:eastAsiaTheme="minorHAnsi" w:hAnsi="LM Roman 10" w:cs="Times New Roman"/>
          <w:sz w:val="24"/>
          <w:szCs w:val="24"/>
          <w:lang w:eastAsia="en-US"/>
        </w:rPr>
        <w:t>por los costos que este  genera, donde en promedio, un tutor en Colombia cobra cerca de 35.000 pesos colombianos por una hora de sesión de acompañami</w:t>
      </w:r>
      <w:r>
        <w:rPr>
          <w:rFonts w:ascii="LM Roman 10" w:eastAsiaTheme="minorHAnsi" w:hAnsi="LM Roman 10" w:cs="Times New Roman"/>
          <w:sz w:val="24"/>
          <w:szCs w:val="24"/>
          <w:lang w:eastAsia="en-US"/>
        </w:rPr>
        <w:t>ento, es un costo muy alto que</w:t>
      </w:r>
      <w:r w:rsidR="0015681E" w:rsidRPr="0083620F">
        <w:rPr>
          <w:rFonts w:ascii="LM Roman 10" w:eastAsiaTheme="minorHAnsi" w:hAnsi="LM Roman 10" w:cs="Times New Roman"/>
          <w:sz w:val="24"/>
          <w:szCs w:val="24"/>
          <w:lang w:eastAsia="en-US"/>
        </w:rPr>
        <w:t xml:space="preserve"> muchas familias </w:t>
      </w:r>
      <w:r>
        <w:rPr>
          <w:rFonts w:ascii="LM Roman 10" w:eastAsiaTheme="minorHAnsi" w:hAnsi="LM Roman 10" w:cs="Times New Roman"/>
          <w:sz w:val="24"/>
          <w:szCs w:val="24"/>
          <w:lang w:eastAsia="en-US"/>
        </w:rPr>
        <w:t xml:space="preserve">no </w:t>
      </w:r>
      <w:r w:rsidR="0015681E" w:rsidRPr="0083620F">
        <w:rPr>
          <w:rFonts w:ascii="LM Roman 10" w:eastAsiaTheme="minorHAnsi" w:hAnsi="LM Roman 10" w:cs="Times New Roman"/>
          <w:sz w:val="24"/>
          <w:szCs w:val="24"/>
          <w:lang w:eastAsia="en-US"/>
        </w:rPr>
        <w:t>les interesa asumir.</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CF38BA3" w14:textId="77777777" w:rsidR="0015681E" w:rsidRDefault="0015681E" w:rsidP="0015681E"/>
    <w:p w14:paraId="6640CF7E" w14:textId="77777777" w:rsidR="0015681E" w:rsidRDefault="0015681E" w:rsidP="0015681E"/>
    <w:p w14:paraId="5F650876" w14:textId="77777777" w:rsidR="0015681E" w:rsidRDefault="0015681E" w:rsidP="0015681E"/>
    <w:p w14:paraId="42028217" w14:textId="77777777" w:rsidR="0015681E" w:rsidRDefault="0015681E" w:rsidP="0015681E"/>
    <w:p w14:paraId="7545836B" w14:textId="77777777" w:rsidR="0015681E" w:rsidRDefault="0015681E" w:rsidP="0015681E"/>
    <w:p w14:paraId="06CFA2A0" w14:textId="77777777" w:rsidR="0015681E" w:rsidRDefault="0015681E" w:rsidP="0015681E"/>
    <w:p w14:paraId="669E8640" w14:textId="77777777" w:rsidR="0015681E" w:rsidRDefault="0015681E" w:rsidP="0015681E"/>
    <w:p w14:paraId="6A9132F1" w14:textId="77777777" w:rsidR="0015681E" w:rsidRDefault="0015681E" w:rsidP="0015681E"/>
    <w:p w14:paraId="5F5C44C1" w14:textId="77777777" w:rsidR="0015681E" w:rsidRDefault="0015681E" w:rsidP="0015681E"/>
    <w:p w14:paraId="71C68DF5" w14:textId="77777777" w:rsidR="0015681E" w:rsidRDefault="0015681E" w:rsidP="0015681E"/>
    <w:p w14:paraId="6940D4C8" w14:textId="77777777" w:rsidR="0015681E" w:rsidRDefault="0015681E" w:rsidP="0015681E"/>
    <w:p w14:paraId="772FE255"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29" w:name="_Toc475342568"/>
      <w:r w:rsidRPr="002E21AE">
        <w:rPr>
          <w:rFonts w:ascii="LM Roman 10" w:eastAsiaTheme="majorEastAsia" w:hAnsi="LM Roman 10" w:cs="Arial"/>
          <w:color w:val="000000" w:themeColor="text1"/>
          <w:sz w:val="28"/>
          <w:szCs w:val="32"/>
          <w:lang w:eastAsia="en-US"/>
        </w:rPr>
        <w:t>OBJETIVOS</w:t>
      </w:r>
      <w:bookmarkEnd w:id="28"/>
      <w:bookmarkEnd w:id="29"/>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0" w:name="_Toc449933974"/>
      <w:bookmarkStart w:id="31" w:name="_Toc475342569"/>
      <w:r w:rsidRPr="007B3F65">
        <w:rPr>
          <w:rFonts w:ascii="LM Roman 10" w:eastAsiaTheme="majorEastAsia" w:hAnsi="LM Roman 10" w:cs="Arial"/>
          <w:color w:val="000000" w:themeColor="text1"/>
          <w:sz w:val="24"/>
          <w:szCs w:val="26"/>
          <w:lang w:eastAsia="en-US"/>
        </w:rPr>
        <w:t>Objetivo General</w:t>
      </w:r>
      <w:bookmarkEnd w:id="30"/>
      <w:r>
        <w:rPr>
          <w:rFonts w:ascii="LM Roman 10" w:eastAsiaTheme="majorEastAsia" w:hAnsi="LM Roman 10" w:cs="Arial"/>
          <w:color w:val="000000" w:themeColor="text1"/>
          <w:sz w:val="24"/>
          <w:szCs w:val="26"/>
          <w:lang w:eastAsia="en-US"/>
        </w:rPr>
        <w:t>.</w:t>
      </w:r>
      <w:bookmarkEnd w:id="31"/>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32" w:name="_Toc449933975"/>
      <w:bookmarkStart w:id="33" w:name="_Toc475342570"/>
      <w:r w:rsidRPr="007B3F65">
        <w:rPr>
          <w:rFonts w:ascii="LM Roman 10" w:eastAsiaTheme="majorEastAsia" w:hAnsi="LM Roman 10" w:cs="Arial"/>
          <w:color w:val="000000" w:themeColor="text1"/>
          <w:sz w:val="24"/>
          <w:szCs w:val="26"/>
          <w:lang w:eastAsia="en-US"/>
        </w:rPr>
        <w:lastRenderedPageBreak/>
        <w:t>Objetivos Específicos</w:t>
      </w:r>
      <w:bookmarkEnd w:id="32"/>
      <w:r>
        <w:rPr>
          <w:rFonts w:ascii="LM Roman 10" w:eastAsiaTheme="majorEastAsia" w:hAnsi="LM Roman 10" w:cs="Arial"/>
          <w:color w:val="000000" w:themeColor="text1"/>
          <w:sz w:val="24"/>
          <w:szCs w:val="26"/>
          <w:lang w:eastAsia="en-US"/>
        </w:rPr>
        <w:t>.</w:t>
      </w:r>
      <w:bookmarkEnd w:id="33"/>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77777777" w:rsidR="007B3F65" w:rsidRDefault="007B3F65" w:rsidP="007B3F65"/>
    <w:p w14:paraId="50065E0A" w14:textId="77777777" w:rsidR="007B3F65" w:rsidRDefault="007B3F65" w:rsidP="007B3F65"/>
    <w:p w14:paraId="1F529893" w14:textId="77777777" w:rsidR="007B3F65" w:rsidRDefault="007B3F65" w:rsidP="007B3F65"/>
    <w:p w14:paraId="3EB40B4E" w14:textId="7FBE7ABC" w:rsidR="007B3F65" w:rsidDel="00217AB4" w:rsidRDefault="007B3F65" w:rsidP="007B3F65">
      <w:pPr>
        <w:rPr>
          <w:del w:id="34" w:author="andres camilo santana bohorquez" w:date="2017-02-17T00:49:00Z"/>
        </w:rPr>
      </w:pPr>
      <w:bookmarkStart w:id="35" w:name="_Toc475090954"/>
      <w:bookmarkStart w:id="36" w:name="_Toc475091048"/>
      <w:bookmarkStart w:id="37" w:name="_Toc475092435"/>
      <w:bookmarkStart w:id="38" w:name="_Toc475092549"/>
      <w:bookmarkStart w:id="39" w:name="_Toc475092661"/>
      <w:bookmarkStart w:id="40" w:name="_Toc475311869"/>
      <w:bookmarkStart w:id="41" w:name="_Toc475342463"/>
      <w:bookmarkStart w:id="42" w:name="_Toc475342571"/>
      <w:bookmarkEnd w:id="35"/>
      <w:bookmarkEnd w:id="36"/>
      <w:bookmarkEnd w:id="37"/>
      <w:bookmarkEnd w:id="38"/>
      <w:bookmarkEnd w:id="39"/>
      <w:bookmarkEnd w:id="40"/>
      <w:bookmarkEnd w:id="41"/>
      <w:bookmarkEnd w:id="42"/>
    </w:p>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43" w:name="_Toc449933972"/>
      <w:bookmarkStart w:id="44" w:name="_Toc475342572"/>
      <w:r w:rsidRPr="002E21AE">
        <w:rPr>
          <w:rFonts w:ascii="LM Roman 10" w:eastAsiaTheme="majorEastAsia" w:hAnsi="LM Roman 10" w:cs="Arial"/>
          <w:color w:val="000000" w:themeColor="text1"/>
          <w:sz w:val="28"/>
          <w:szCs w:val="32"/>
          <w:lang w:eastAsia="en-US"/>
        </w:rPr>
        <w:t>JUSTIFICACIÓN</w:t>
      </w:r>
      <w:bookmarkEnd w:id="43"/>
      <w:bookmarkEnd w:id="44"/>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2061160721"/>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DAN04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(13)</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como fórmula para conocer la condición de dicha población y así generar mecanismos para combatir problemáticas que esta presentase. </w:t>
      </w:r>
    </w:p>
    <w:p w14:paraId="4CACA67A"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w:t>
      </w:r>
      <w:r>
        <w:rPr>
          <w:rFonts w:ascii="LM Roman 10" w:eastAsiaTheme="minorHAnsi" w:hAnsi="LM Roman 10" w:cs="Arial"/>
          <w:color w:val="000000" w:themeColor="text1"/>
          <w:sz w:val="24"/>
          <w:szCs w:val="24"/>
          <w:lang w:eastAsia="en-US"/>
        </w:rPr>
        <w:lastRenderedPageBreak/>
        <w:t xml:space="preserve">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embargo esta población recibe poca o ninguna atención, evidenciando que los niños con limitaciones tienen menos probabilidades de terminar sus estudios debido a que los modelos educativos actuales no se adaptan a sus necesidades. </w:t>
      </w:r>
    </w:p>
    <w:p w14:paraId="167B7183"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81960439"/>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CITATION UNE00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(14)</w:t>
          </w:r>
          <w:r>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Gradior las ventajas que tiene el uso de software en el proceso de rehabilitación de una persona 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520284355"/>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Ele12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(15)</w:t>
          </w:r>
          <w:r>
            <w:rPr>
              <w:rFonts w:ascii="LM Roman 10" w:eastAsiaTheme="minorHAnsi" w:hAnsi="LM Roman 10" w:cs="Arial"/>
              <w:color w:val="000000" w:themeColor="text1"/>
              <w:sz w:val="24"/>
              <w:szCs w:val="24"/>
              <w:lang w:eastAsia="en-US"/>
            </w:rPr>
            <w:fldChar w:fldCharType="end"/>
          </w:r>
        </w:sdtContent>
      </w:sdt>
    </w:p>
    <w:p w14:paraId="4F5F180D" w14:textId="2D04C9B3"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w:t>
      </w:r>
      <w:r>
        <w:rPr>
          <w:rFonts w:ascii="LM Roman 10" w:eastAsiaTheme="minorHAnsi" w:hAnsi="LM Roman 10" w:cs="Arial"/>
          <w:color w:val="000000" w:themeColor="text1"/>
          <w:sz w:val="24"/>
          <w:szCs w:val="24"/>
          <w:lang w:eastAsia="en-US"/>
        </w:rPr>
        <w:lastRenderedPageBreak/>
        <w:t xml:space="preserve">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 xml:space="preserve">sección </w:t>
      </w:r>
      <w:r w:rsidR="00261C9F">
        <w:rPr>
          <w:rFonts w:ascii="LM Roman 10" w:eastAsiaTheme="minorHAnsi" w:hAnsi="LM Roman 10" w:cs="Arial"/>
          <w:color w:val="000000" w:themeColor="text1"/>
          <w:sz w:val="24"/>
          <w:szCs w:val="24"/>
          <w:lang w:eastAsia="en-US"/>
        </w:rPr>
        <w:fldChar w:fldCharType="begin"/>
      </w:r>
      <w:r w:rsidR="00261C9F">
        <w:rPr>
          <w:rFonts w:ascii="LM Roman 10" w:eastAsiaTheme="minorHAnsi" w:hAnsi="LM Roman 10" w:cs="Arial"/>
          <w:color w:val="000000" w:themeColor="text1"/>
          <w:sz w:val="24"/>
          <w:szCs w:val="24"/>
          <w:lang w:eastAsia="en-US"/>
        </w:rPr>
        <w:instrText xml:space="preserve"> REF _Ref467493474 \r \h </w:instrText>
      </w:r>
      <w:r w:rsidR="00261C9F">
        <w:rPr>
          <w:rFonts w:ascii="LM Roman 10" w:eastAsiaTheme="minorHAnsi" w:hAnsi="LM Roman 10" w:cs="Arial"/>
          <w:color w:val="000000" w:themeColor="text1"/>
          <w:sz w:val="24"/>
          <w:szCs w:val="24"/>
          <w:lang w:eastAsia="en-US"/>
        </w:rPr>
      </w:r>
      <w:r w:rsidR="00261C9F">
        <w:rPr>
          <w:rFonts w:ascii="LM Roman 10" w:eastAsiaTheme="minorHAnsi" w:hAnsi="LM Roman 10" w:cs="Arial"/>
          <w:color w:val="000000" w:themeColor="text1"/>
          <w:sz w:val="24"/>
          <w:szCs w:val="24"/>
          <w:lang w:eastAsia="en-US"/>
        </w:rPr>
        <w:fldChar w:fldCharType="separate"/>
      </w:r>
      <w:r w:rsidR="00261C9F">
        <w:rPr>
          <w:rFonts w:ascii="LM Roman 10" w:eastAsiaTheme="minorHAnsi" w:hAnsi="LM Roman 10" w:cs="Arial"/>
          <w:color w:val="000000" w:themeColor="text1"/>
          <w:sz w:val="24"/>
          <w:szCs w:val="24"/>
          <w:lang w:eastAsia="en-US"/>
        </w:rPr>
        <w:t>5.4.2</w:t>
      </w:r>
      <w:r w:rsidR="00261C9F">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4324DBA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para personas que presentan un grado de limitación cognitiva bajo técnicas como la Gamificación, el Game-Based Learning</w:t>
      </w:r>
      <w:r>
        <w:rPr>
          <w:rFonts w:ascii="LM Roman 10" w:eastAsiaTheme="minorHAnsi" w:hAnsi="LM Roman 10" w:cs="Arial"/>
          <w:color w:val="000000" w:themeColor="text1"/>
          <w:sz w:val="24"/>
          <w:szCs w:val="24"/>
          <w:lang w:eastAsia="en-US"/>
        </w:rPr>
        <w:t xml:space="preserve">, ya que hemos encontrado en  las ATC (Assistive Technology for Cognitive Disabilities) </w:t>
      </w:r>
      <w:sdt>
        <w:sdtPr>
          <w:rPr>
            <w:rFonts w:ascii="LM Roman 10" w:eastAsiaTheme="minorHAnsi" w:hAnsi="LM Roman 10" w:cs="Arial"/>
            <w:color w:val="000000" w:themeColor="text1"/>
            <w:sz w:val="24"/>
            <w:szCs w:val="24"/>
            <w:lang w:eastAsia="en-US"/>
          </w:rPr>
          <w:id w:val="1003009782"/>
          <w:citation/>
        </w:sdtPr>
        <w:sdtContent>
          <w:r>
            <w:rPr>
              <w:rFonts w:ascii="LM Roman 10" w:eastAsiaTheme="minorHAnsi" w:hAnsi="LM Roman 10" w:cs="Arial"/>
              <w:color w:val="000000" w:themeColor="text1"/>
              <w:sz w:val="24"/>
              <w:szCs w:val="24"/>
              <w:lang w:eastAsia="en-US"/>
            </w:rPr>
            <w:fldChar w:fldCharType="begin"/>
          </w:r>
          <w:r>
            <w:rPr>
              <w:rFonts w:ascii="LM Roman 10" w:eastAsiaTheme="minorHAnsi" w:hAnsi="LM Roman 10" w:cs="Arial"/>
              <w:color w:val="000000" w:themeColor="text1"/>
              <w:sz w:val="24"/>
              <w:szCs w:val="24"/>
              <w:lang w:eastAsia="en-US"/>
            </w:rPr>
            <w:instrText xml:space="preserve"> CITATION Mar05 \l 9226 </w:instrText>
          </w:r>
          <w:r>
            <w:rPr>
              <w:rFonts w:ascii="LM Roman 10" w:eastAsiaTheme="minorHAnsi" w:hAnsi="LM Roman 10" w:cs="Arial"/>
              <w:color w:val="000000" w:themeColor="text1"/>
              <w:sz w:val="24"/>
              <w:szCs w:val="24"/>
              <w:lang w:eastAsia="en-US"/>
            </w:rPr>
            <w:fldChar w:fldCharType="separate"/>
          </w:r>
          <w:r w:rsidR="00DD74C2" w:rsidRPr="00DD74C2">
            <w:rPr>
              <w:rFonts w:ascii="LM Roman 10" w:eastAsiaTheme="minorHAnsi" w:hAnsi="LM Roman 10" w:cs="Arial"/>
              <w:noProof/>
              <w:color w:val="000000" w:themeColor="text1"/>
              <w:sz w:val="24"/>
              <w:szCs w:val="24"/>
              <w:lang w:eastAsia="en-US"/>
            </w:rPr>
            <w:t>(16)</w:t>
          </w:r>
          <w:r>
            <w:rPr>
              <w:rFonts w:ascii="LM Roman 10" w:eastAsiaTheme="minorHAnsi" w:hAnsi="LM Roman 10" w:cs="Arial"/>
              <w:color w:val="000000" w:themeColor="text1"/>
              <w:sz w:val="24"/>
              <w:szCs w:val="24"/>
              <w:lang w:eastAsia="en-US"/>
            </w:rPr>
            <w:fldChar w:fldCharType="end"/>
          </w:r>
        </w:sdtContent>
      </w:sdt>
      <w:r>
        <w:rPr>
          <w:rFonts w:ascii="LM Roman 10" w:eastAsiaTheme="minorHAnsi" w:hAnsi="LM Roman 10" w:cs="Arial"/>
          <w:color w:val="000000" w:themeColor="text1"/>
          <w:sz w:val="24"/>
          <w:szCs w:val="24"/>
          <w:lang w:eastAsia="en-US"/>
        </w:rPr>
        <w:t xml:space="preserve"> 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77777777" w:rsidR="005922D6" w:rsidRDefault="005922D6" w:rsidP="00F12A4C">
      <w:pPr>
        <w:pStyle w:val="Incontec"/>
        <w:rPr>
          <w:ins w:id="45" w:author="andres camilo santana bohorquez" w:date="2017-02-17T00:50:00Z"/>
        </w:rPr>
      </w:pPr>
    </w:p>
    <w:p w14:paraId="7A713567" w14:textId="77777777" w:rsidR="00217AB4" w:rsidRPr="00217AB4" w:rsidRDefault="00217AB4">
      <w:pPr>
        <w:rPr>
          <w:rPrChange w:id="46" w:author="andres camilo santana bohorquez" w:date="2017-02-17T00:50:00Z">
            <w:rPr/>
          </w:rPrChange>
        </w:rPr>
        <w:pPrChange w:id="47" w:author="andres camilo santana bohorquez" w:date="2017-02-17T00:50:00Z">
          <w:pPr>
            <w:pStyle w:val="Incontec"/>
          </w:pPr>
        </w:pPrChange>
      </w:pPr>
    </w:p>
    <w:p w14:paraId="60BDD32F" w14:textId="772E64B0" w:rsidR="00C65762" w:rsidRPr="00E75E0F" w:rsidRDefault="00C65762" w:rsidP="00E75E0F">
      <w:pPr>
        <w:pStyle w:val="Ttulo1"/>
        <w:numPr>
          <w:ilvl w:val="0"/>
          <w:numId w:val="1"/>
        </w:numPr>
        <w:jc w:val="center"/>
        <w:rPr>
          <w:ins w:id="48" w:author="andres camilo santana bohorquez" w:date="2017-02-17T00:53:00Z"/>
          <w:rFonts w:ascii="LM Roman 10" w:hAnsi="LM Roman 10"/>
          <w:sz w:val="32"/>
        </w:rPr>
      </w:pPr>
      <w:bookmarkStart w:id="49" w:name="_1fob9te" w:colFirst="0" w:colLast="0"/>
      <w:bookmarkStart w:id="50" w:name="_Toc475342573"/>
      <w:bookmarkEnd w:id="49"/>
      <w:r w:rsidRPr="00E75E0F">
        <w:rPr>
          <w:rFonts w:ascii="LM Roman 10" w:hAnsi="LM Roman 10"/>
          <w:sz w:val="32"/>
        </w:rPr>
        <w:t xml:space="preserve">MARCO </w:t>
      </w:r>
      <w:r w:rsidR="002A5F40" w:rsidRPr="00E75E0F">
        <w:rPr>
          <w:rFonts w:ascii="LM Roman 10" w:hAnsi="LM Roman 10"/>
          <w:sz w:val="32"/>
        </w:rPr>
        <w:t>TEÓRICO</w:t>
      </w:r>
      <w:r w:rsidRPr="00E75E0F">
        <w:rPr>
          <w:rFonts w:ascii="LM Roman 10" w:hAnsi="LM Roman 10"/>
          <w:sz w:val="32"/>
        </w:rPr>
        <w:t xml:space="preserve"> </w:t>
      </w:r>
      <w:r w:rsidR="00762CFE" w:rsidRPr="00E75E0F">
        <w:rPr>
          <w:rFonts w:ascii="LM Roman 10" w:hAnsi="LM Roman 10"/>
          <w:sz w:val="32"/>
        </w:rPr>
        <w:t>Y ANTECEDENTES</w:t>
      </w:r>
      <w:bookmarkEnd w:id="50"/>
    </w:p>
    <w:p w14:paraId="510CBB06" w14:textId="77777777" w:rsidR="002A1AA2" w:rsidRDefault="002A1AA2" w:rsidP="00926F33">
      <w:pPr>
        <w:pStyle w:val="Incontec"/>
      </w:pPr>
    </w:p>
    <w:p w14:paraId="0998B69B" w14:textId="77777777" w:rsidR="00926F33" w:rsidRPr="00926F33" w:rsidRDefault="00926F33">
      <w:pPr>
        <w:pStyle w:val="Incontec"/>
        <w:rPr>
          <w:ins w:id="51" w:author="andres camilo santana bohorquez" w:date="2017-02-17T00:50:00Z"/>
          <w:rPrChange w:id="52" w:author="andres camilo santana bohorquez" w:date="2017-02-17T00:54:00Z">
            <w:rPr>
              <w:ins w:id="53" w:author="andres camilo santana bohorquez" w:date="2017-02-17T00:50:00Z"/>
              <w:rFonts w:cs="Times New Roman"/>
              <w:sz w:val="32"/>
            </w:rPr>
          </w:rPrChange>
        </w:rPr>
        <w:pPrChange w:id="54" w:author="andres camilo santana bohorquez" w:date="2017-02-17T00:54:00Z">
          <w:pPr>
            <w:pStyle w:val="Incontec"/>
            <w:numPr>
              <w:numId w:val="1"/>
            </w:numPr>
            <w:ind w:left="720" w:hanging="363"/>
            <w:jc w:val="center"/>
            <w:outlineLvl w:val="0"/>
          </w:pPr>
        </w:pPrChange>
      </w:pPr>
    </w:p>
    <w:p w14:paraId="38515A7B" w14:textId="571ED8BB" w:rsidR="00217AB4" w:rsidRDefault="00217AB4">
      <w:pPr>
        <w:pStyle w:val="Incontec"/>
        <w:rPr>
          <w:ins w:id="55" w:author="andres camilo santana bohorquez" w:date="2017-02-17T00:50:00Z"/>
        </w:rPr>
        <w:pPrChange w:id="56" w:author="andres camilo santana bohorquez" w:date="2017-02-17T00:50:00Z">
          <w:pPr>
            <w:pStyle w:val="Incontec"/>
            <w:numPr>
              <w:numId w:val="1"/>
            </w:numPr>
            <w:ind w:left="720" w:hanging="363"/>
            <w:jc w:val="center"/>
            <w:outlineLvl w:val="0"/>
          </w:pPr>
        </w:pPrChange>
      </w:pPr>
      <w:ins w:id="57" w:author="andres camilo santana bohorquez" w:date="2017-02-17T00:50:00Z">
        <w:r>
          <w:t xml:space="preserve">En este capítulo se </w:t>
        </w:r>
      </w:ins>
      <w:r w:rsidR="00A36E2B">
        <w:t xml:space="preserve">presentan una serie de conceptos con el fin de contextualizar al lector acerca trabajo realizado en el proyecto y que de esta manera se familiarice con las bases que se usaron para la definición de este proyecto. </w:t>
      </w:r>
      <w:r w:rsidR="00235096">
        <w:t>Además</w:t>
      </w:r>
      <w:r w:rsidR="00A36E2B">
        <w:t xml:space="preserve"> se presentaran una serie de trabajos realizados en Colombia con los que se busca analizar el estado actual </w:t>
      </w:r>
      <w:r w:rsidR="00235096">
        <w:t>del apoyo tecnológico ofrecido para la población con limitaciones en Colombia.</w:t>
      </w:r>
    </w:p>
    <w:p w14:paraId="2408EB2A" w14:textId="77777777" w:rsidR="00217AB4" w:rsidRDefault="00217AB4" w:rsidP="00926F33">
      <w:pPr>
        <w:pStyle w:val="Incontec"/>
      </w:pPr>
    </w:p>
    <w:p w14:paraId="0DA75B46" w14:textId="77777777" w:rsidR="00926F33" w:rsidRPr="00926F33" w:rsidRDefault="00926F33">
      <w:pPr>
        <w:pStyle w:val="Incontec"/>
        <w:rPr>
          <w:rPrChange w:id="58" w:author="andres camilo santana bohorquez" w:date="2017-02-17T00:50:00Z">
            <w:rPr>
              <w:rFonts w:cs="Times New Roman"/>
              <w:sz w:val="32"/>
            </w:rPr>
          </w:rPrChange>
        </w:rPr>
        <w:pPrChange w:id="59" w:author="andres camilo santana bohorquez" w:date="2017-02-17T00:50:00Z">
          <w:pPr>
            <w:pStyle w:val="Incontec"/>
            <w:numPr>
              <w:numId w:val="1"/>
            </w:numPr>
            <w:ind w:left="720" w:hanging="363"/>
            <w:jc w:val="center"/>
            <w:outlineLvl w:val="0"/>
          </w:pPr>
        </w:pPrChange>
      </w:pPr>
    </w:p>
    <w:p w14:paraId="53A7F550" w14:textId="49778624" w:rsidR="00762CFE" w:rsidDel="00217AB4" w:rsidRDefault="00762CFE" w:rsidP="002A5F40">
      <w:pPr>
        <w:pStyle w:val="Incontec"/>
        <w:rPr>
          <w:del w:id="60" w:author="andres camilo santana bohorquez" w:date="2017-02-17T00:49:00Z"/>
        </w:rPr>
      </w:pPr>
      <w:bookmarkStart w:id="61" w:name="_Toc475090957"/>
      <w:bookmarkStart w:id="62" w:name="_Toc475091051"/>
      <w:bookmarkStart w:id="63" w:name="_Toc475092438"/>
      <w:bookmarkStart w:id="64" w:name="_Toc475092552"/>
      <w:bookmarkStart w:id="65" w:name="_Toc475092664"/>
      <w:bookmarkStart w:id="66" w:name="_Toc475311872"/>
      <w:bookmarkStart w:id="67" w:name="_Toc475342466"/>
      <w:bookmarkStart w:id="68" w:name="_Toc475342574"/>
      <w:bookmarkEnd w:id="61"/>
      <w:bookmarkEnd w:id="62"/>
      <w:bookmarkEnd w:id="63"/>
      <w:bookmarkEnd w:id="64"/>
      <w:bookmarkEnd w:id="65"/>
      <w:bookmarkEnd w:id="66"/>
      <w:bookmarkEnd w:id="67"/>
      <w:bookmarkEnd w:id="68"/>
    </w:p>
    <w:p w14:paraId="42E81FC2" w14:textId="0961F90F" w:rsidR="002A5F40" w:rsidRPr="002A5F40" w:rsidDel="00217AB4" w:rsidRDefault="002A5F40" w:rsidP="002A5F40">
      <w:pPr>
        <w:pStyle w:val="Incontec"/>
        <w:rPr>
          <w:del w:id="69" w:author="andres camilo santana bohorquez" w:date="2017-02-17T00:49:00Z"/>
        </w:rPr>
      </w:pPr>
      <w:bookmarkStart w:id="70" w:name="_Toc475090958"/>
      <w:bookmarkStart w:id="71" w:name="_Toc475091052"/>
      <w:bookmarkStart w:id="72" w:name="_Toc475092439"/>
      <w:bookmarkStart w:id="73" w:name="_Toc475092553"/>
      <w:bookmarkStart w:id="74" w:name="_Toc475092665"/>
      <w:bookmarkStart w:id="75" w:name="_Toc475311873"/>
      <w:bookmarkStart w:id="76" w:name="_Toc475342467"/>
      <w:bookmarkStart w:id="77" w:name="_Toc475342575"/>
      <w:bookmarkEnd w:id="70"/>
      <w:bookmarkEnd w:id="71"/>
      <w:bookmarkEnd w:id="72"/>
      <w:bookmarkEnd w:id="73"/>
      <w:bookmarkEnd w:id="74"/>
      <w:bookmarkEnd w:id="75"/>
      <w:bookmarkEnd w:id="76"/>
      <w:bookmarkEnd w:id="77"/>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78" w:name="_Toc475342576"/>
      <w:r w:rsidRPr="002A5F40">
        <w:rPr>
          <w:rFonts w:ascii="LM Roman 10" w:hAnsi="LM Roman 10"/>
          <w:sz w:val="28"/>
        </w:rPr>
        <w:t>MARCO TEÓRICO</w:t>
      </w:r>
      <w:bookmarkEnd w:id="78"/>
    </w:p>
    <w:p w14:paraId="0F19D2D7" w14:textId="77777777" w:rsidR="002A5F40" w:rsidRDefault="002A5F40" w:rsidP="00295B38">
      <w:pPr>
        <w:pStyle w:val="Incontec"/>
        <w:rPr>
          <w:ins w:id="79" w:author="andres camilo santana bohorquez" w:date="2017-02-17T00:53:00Z"/>
        </w:rPr>
      </w:pPr>
    </w:p>
    <w:p w14:paraId="1ACC95AA" w14:textId="46347F1E" w:rsidR="002A1AA2" w:rsidRDefault="007504C4">
      <w:pPr>
        <w:pStyle w:val="Incontec"/>
        <w:rPr>
          <w:ins w:id="80" w:author="andres camilo santana bohorquez" w:date="2017-02-17T00:53:00Z"/>
        </w:rPr>
      </w:pPr>
      <w:r w:rsidRPr="00926F33">
        <w:t xml:space="preserve">A continuación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entender el contexto sobre el cual se desarrolla este proyecto, con dichos concepto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81" w:name="_Toc475342577"/>
      <w:r>
        <w:t>Necesidades Educativas</w:t>
      </w:r>
      <w:r w:rsidR="004D096A">
        <w:t xml:space="preserve"> Especiales</w:t>
      </w:r>
      <w:bookmarkEnd w:id="81"/>
    </w:p>
    <w:p w14:paraId="6D55E1FC" w14:textId="77777777" w:rsidR="00926F33" w:rsidRPr="00926F33" w:rsidRDefault="00926F33" w:rsidP="00926F33">
      <w:pPr>
        <w:pStyle w:val="Incontec"/>
      </w:pPr>
    </w:p>
    <w:p w14:paraId="571E9A71" w14:textId="0E9A2366" w:rsidR="004D096A" w:rsidDel="002A1AA2" w:rsidRDefault="004D096A" w:rsidP="004D096A">
      <w:pPr>
        <w:pStyle w:val="Incontec"/>
        <w:rPr>
          <w:del w:id="82" w:author="andres camilo santana bohorquez" w:date="2017-02-17T00:53:00Z"/>
        </w:rPr>
      </w:pPr>
    </w:p>
    <w:p w14:paraId="177FD626" w14:textId="2CAB7253" w:rsidR="004D096A" w:rsidRDefault="004D096A" w:rsidP="004D096A">
      <w:pPr>
        <w:pStyle w:val="Incontec"/>
      </w:pPr>
      <w:r w:rsidRPr="004D096A">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w:t>
      </w:r>
      <w:r>
        <w:t xml:space="preserve"> </w:t>
      </w:r>
      <w:r w:rsidRPr="004D096A">
        <w:t>Se entiende por estudiante con discapacidad a aquel que presenta limitaciones en su desempe</w:t>
      </w:r>
      <w:r w:rsidRPr="004D096A">
        <w:rPr>
          <w:rFonts w:ascii="Tahoma" w:hAnsi="Tahoma" w:cs="Tahoma"/>
        </w:rPr>
        <w:t>ñ</w:t>
      </w:r>
      <w:r w:rsidRPr="004D096A">
        <w:t>o dentro del contexto escolar y que tiene una clara desventaja frente a los dem</w:t>
      </w:r>
      <w:r w:rsidRPr="004D096A">
        <w:rPr>
          <w:rFonts w:ascii="Tahoma" w:hAnsi="Tahoma" w:cs="Tahoma"/>
        </w:rPr>
        <w:t>á</w:t>
      </w:r>
      <w:r w:rsidRPr="004D096A">
        <w:t>s, por las barreras físicas, ambientales, culturales, comunicativas, lingüísticas y sociales que se encuentran en su entorno</w:t>
      </w:r>
      <w:r>
        <w:t xml:space="preserve">. </w:t>
      </w:r>
      <w:sdt>
        <w:sdtPr>
          <w:id w:val="-967814742"/>
          <w:citation/>
        </w:sdtPr>
        <w:sdtContent>
          <w:r>
            <w:fldChar w:fldCharType="begin"/>
          </w:r>
          <w:r>
            <w:instrText xml:space="preserve"> CITATION Col16 \l 9226 </w:instrText>
          </w:r>
          <w:r>
            <w:fldChar w:fldCharType="separate"/>
          </w:r>
          <w:r w:rsidR="00DD74C2">
            <w:rPr>
              <w:noProof/>
            </w:rPr>
            <w:t>(17)</w:t>
          </w:r>
          <w:r>
            <w:fldChar w:fldCharType="end"/>
          </w:r>
        </w:sdtContent>
      </w:sdt>
    </w:p>
    <w:p w14:paraId="12CB815A" w14:textId="77777777" w:rsidR="00926F33" w:rsidRPr="00926F33" w:rsidRDefault="00926F33" w:rsidP="00926F33">
      <w:pPr>
        <w:pStyle w:val="Incontec"/>
        <w:rPr>
          <w:ins w:id="83" w:author="andres camilo santana bohorquez" w:date="2017-02-17T00:49:00Z"/>
        </w:rPr>
      </w:pPr>
    </w:p>
    <w:p w14:paraId="7C419154" w14:textId="5B99B6DF" w:rsidR="00217AB4" w:rsidRPr="00217AB4" w:rsidDel="002A1AA2" w:rsidRDefault="00217AB4" w:rsidP="009E670E">
      <w:pPr>
        <w:pStyle w:val="Incontec"/>
        <w:outlineLvl w:val="2"/>
        <w:rPr>
          <w:del w:id="84" w:author="andres camilo santana bohorquez" w:date="2017-02-17T00:53:00Z"/>
        </w:rPr>
      </w:pPr>
      <w:bookmarkStart w:id="85" w:name="_Toc475092442"/>
      <w:bookmarkStart w:id="86" w:name="_Toc475092556"/>
      <w:bookmarkStart w:id="87" w:name="_Toc475092668"/>
      <w:bookmarkStart w:id="88" w:name="_Toc475311876"/>
      <w:bookmarkStart w:id="89" w:name="_Toc475342470"/>
      <w:bookmarkStart w:id="90" w:name="_Toc475342578"/>
      <w:bookmarkEnd w:id="85"/>
      <w:bookmarkEnd w:id="86"/>
      <w:bookmarkEnd w:id="87"/>
      <w:bookmarkEnd w:id="88"/>
      <w:bookmarkEnd w:id="89"/>
      <w:bookmarkEnd w:id="90"/>
    </w:p>
    <w:p w14:paraId="66F7EA7D" w14:textId="295FE031" w:rsidR="002A5F40" w:rsidRDefault="00CB40B7" w:rsidP="009E670E">
      <w:pPr>
        <w:pStyle w:val="Incontec"/>
        <w:numPr>
          <w:ilvl w:val="2"/>
          <w:numId w:val="1"/>
        </w:numPr>
        <w:outlineLvl w:val="2"/>
      </w:pPr>
      <w:bookmarkStart w:id="91" w:name="_Toc475342579"/>
      <w:r>
        <w:t>Game-Based Learning</w:t>
      </w:r>
      <w:bookmarkEnd w:id="91"/>
    </w:p>
    <w:p w14:paraId="42A21560" w14:textId="77777777" w:rsidR="00926F33" w:rsidRPr="00926F33" w:rsidRDefault="00926F33" w:rsidP="00926F33">
      <w:pPr>
        <w:pStyle w:val="Incontec"/>
      </w:pPr>
    </w:p>
    <w:p w14:paraId="2964AC06" w14:textId="330980AC" w:rsidR="00CB40B7" w:rsidDel="002A1AA2" w:rsidRDefault="00CB40B7" w:rsidP="00295B38">
      <w:pPr>
        <w:pStyle w:val="Incontec"/>
        <w:rPr>
          <w:del w:id="92" w:author="andres camilo santana bohorquez" w:date="2017-02-17T00:53:00Z"/>
        </w:rPr>
      </w:pPr>
    </w:p>
    <w:p w14:paraId="1F572BB7" w14:textId="4EAF6975" w:rsidR="00CB40B7" w:rsidRDefault="006D15EE" w:rsidP="006D15EE">
      <w:pPr>
        <w:pStyle w:val="Incontec"/>
        <w:rPr>
          <w:ins w:id="93" w:author="andres camilo santana bohorquez" w:date="2017-02-17T00:53:00Z"/>
        </w:rPr>
      </w:pPr>
      <w:r>
        <w:t xml:space="preserve">El </w:t>
      </w:r>
      <w:r w:rsidR="00CB40B7">
        <w:t xml:space="preserve"> game-based learning es la técnica utilizada en formación en la cual los contenidos teóricos son presentados por medio de un videojuego.</w:t>
      </w:r>
      <w:r>
        <w:t xml:space="preserve"> </w:t>
      </w:r>
      <w:sdt>
        <w:sdtPr>
          <w:id w:val="142947040"/>
          <w:citation/>
        </w:sdtPr>
        <w:sdtContent>
          <w:r w:rsidR="00CB40B7">
            <w:fldChar w:fldCharType="begin"/>
          </w:r>
          <w:r w:rsidR="00CB40B7">
            <w:instrText xml:space="preserve"> CITATION Gam14 \l 9226 </w:instrText>
          </w:r>
          <w:r w:rsidR="00CB40B7">
            <w:fldChar w:fldCharType="separate"/>
          </w:r>
          <w:r w:rsidR="00DD74C2">
            <w:rPr>
              <w:noProof/>
            </w:rPr>
            <w:t>(18)</w:t>
          </w:r>
          <w:r w:rsidR="00CB40B7">
            <w:fldChar w:fldCharType="end"/>
          </w:r>
        </w:sdtContent>
      </w:sdt>
      <w:r>
        <w:t xml:space="preserve">  </w:t>
      </w:r>
      <w:r w:rsidRPr="006D15EE">
        <w:t xml:space="preserve">Dentro de un ambiente de aprendizaje basado en el juego, </w:t>
      </w:r>
      <w:r>
        <w:t>se trabaja</w:t>
      </w:r>
      <w:r w:rsidRPr="006D15EE">
        <w:t xml:space="preserve"> </w:t>
      </w:r>
      <w:r>
        <w:t>por</w:t>
      </w:r>
      <w:r w:rsidRPr="006D15EE">
        <w:t xml:space="preserve"> una meta, eligiendo acciones y experimentando las consecuencias de esas acciones a lo largo del camino. </w:t>
      </w:r>
      <w:r>
        <w:t>Se tiene la posibilidad de c</w:t>
      </w:r>
      <w:r w:rsidRPr="006D15EE">
        <w:t>omete</w:t>
      </w:r>
      <w:r>
        <w:t>r</w:t>
      </w:r>
      <w:r w:rsidRPr="006D15EE">
        <w:t xml:space="preserve"> errores </w:t>
      </w:r>
      <w:r>
        <w:t xml:space="preserve">ya que es </w:t>
      </w:r>
      <w:r w:rsidRPr="006D15EE">
        <w:t xml:space="preserve">un entorno libre de riesgos y, a través de la experimentación, </w:t>
      </w:r>
      <w:r>
        <w:t>se aprende y practica</w:t>
      </w:r>
      <w:r w:rsidRPr="006D15EE">
        <w:t xml:space="preserve"> activamente la manera correcta de hacer las cosas.</w:t>
      </w:r>
      <w:r>
        <w:t xml:space="preserve"> </w:t>
      </w:r>
      <w:sdt>
        <w:sdtPr>
          <w:id w:val="-1748872175"/>
          <w:citation/>
        </w:sdtPr>
        <w:sdtContent>
          <w:r>
            <w:fldChar w:fldCharType="begin"/>
          </w:r>
          <w:r>
            <w:instrText xml:space="preserve"> CITATION Jes16 \l 9226 </w:instrText>
          </w:r>
          <w:r>
            <w:fldChar w:fldCharType="separate"/>
          </w:r>
          <w:r w:rsidR="00DD74C2">
            <w:rPr>
              <w:noProof/>
            </w:rPr>
            <w:t>(19)</w:t>
          </w:r>
          <w:r>
            <w:fldChar w:fldCharType="end"/>
          </w:r>
        </w:sdtContent>
      </w:sdt>
      <w:r w:rsidR="00C25D30">
        <w:t xml:space="preserve"> </w:t>
      </w:r>
    </w:p>
    <w:p w14:paraId="6B20E137" w14:textId="4A4CBC86" w:rsidR="0047220A" w:rsidRPr="0047220A" w:rsidDel="002A1AA2" w:rsidRDefault="0047220A" w:rsidP="009E670E">
      <w:pPr>
        <w:pStyle w:val="Incontec"/>
        <w:outlineLvl w:val="2"/>
        <w:rPr>
          <w:del w:id="94" w:author="andres camilo santana bohorquez" w:date="2017-02-17T00:53:00Z"/>
        </w:rPr>
      </w:pPr>
    </w:p>
    <w:p w14:paraId="1EF342F2" w14:textId="1FA9FD7F" w:rsidR="002A5F40" w:rsidRDefault="004D096A">
      <w:pPr>
        <w:pStyle w:val="Incontec"/>
        <w:numPr>
          <w:ilvl w:val="2"/>
          <w:numId w:val="1"/>
        </w:numPr>
        <w:pPrChange w:id="95" w:author="andres camilo santana bohorquez" w:date="2017-02-17T00:53:00Z">
          <w:pPr>
            <w:pStyle w:val="Incontec"/>
          </w:pPr>
        </w:pPrChange>
      </w:pPr>
      <w:r w:rsidRPr="004D096A">
        <w:t>Gamificación</w:t>
      </w:r>
    </w:p>
    <w:p w14:paraId="5F1ADF23" w14:textId="77777777" w:rsidR="00926F33" w:rsidRPr="00926F33" w:rsidDel="002A1AA2" w:rsidRDefault="00926F33" w:rsidP="00926F33">
      <w:pPr>
        <w:pStyle w:val="Incontec"/>
        <w:rPr>
          <w:del w:id="96" w:author="andres camilo santana bohorquez" w:date="2017-02-17T00:53:00Z"/>
        </w:rPr>
      </w:pPr>
    </w:p>
    <w:p w14:paraId="7247B0C7" w14:textId="77777777" w:rsidR="004D096A" w:rsidRPr="002A1AA2" w:rsidRDefault="004D096A">
      <w:pPr>
        <w:pStyle w:val="Incontec"/>
        <w:rPr>
          <w:rFonts w:ascii="Arial" w:hAnsi="Arial" w:cs="Arial"/>
        </w:rPr>
      </w:pPr>
    </w:p>
    <w:p w14:paraId="625668EA" w14:textId="48AC78E6" w:rsidR="004D096A" w:rsidRPr="004D096A" w:rsidRDefault="004D096A" w:rsidP="0047220A">
      <w:pPr>
        <w:pStyle w:val="Incontec"/>
        <w:rPr>
          <w:rFonts w:cs="Times New Roman"/>
          <w:color w:val="auto"/>
          <w:sz w:val="28"/>
        </w:rPr>
      </w:pPr>
      <w:r w:rsidRPr="004D096A">
        <w:t>Cuando se habla de gamificación, se habla de “aplicar estrategias (pensamientos y mecánicas) de juegos en contextos no jugables, ajenos a los juegos, con el fin de que las personas adopten ciertos comportamientos”.</w:t>
      </w:r>
    </w:p>
    <w:p w14:paraId="33F91D96" w14:textId="6BD05892"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222446415"/>
          <w:citation/>
        </w:sdtPr>
        <w:sdtContent>
          <w:r w:rsidRPr="004D096A">
            <w:fldChar w:fldCharType="begin"/>
          </w:r>
          <w:r w:rsidRPr="004D096A">
            <w:instrText xml:space="preserve"> CITATION Rod \l 9226 </w:instrText>
          </w:r>
          <w:r w:rsidRPr="004D096A">
            <w:fldChar w:fldCharType="separate"/>
          </w:r>
          <w:r w:rsidR="00DD74C2">
            <w:rPr>
              <w:noProof/>
            </w:rPr>
            <w:t>(20)</w:t>
          </w:r>
          <w:r w:rsidRPr="004D096A">
            <w:fldChar w:fldCharType="end"/>
          </w:r>
        </w:sdtContent>
      </w:sdt>
    </w:p>
    <w:p w14:paraId="2E39ABF5" w14:textId="77777777" w:rsidR="00926F33" w:rsidRPr="00926F33" w:rsidRDefault="00926F33" w:rsidP="00926F33">
      <w:pPr>
        <w:pStyle w:val="Incontec"/>
      </w:pPr>
    </w:p>
    <w:p w14:paraId="05A7DC08" w14:textId="7F328D34" w:rsidR="0047220A" w:rsidRDefault="0047220A" w:rsidP="009E670E">
      <w:pPr>
        <w:pStyle w:val="Incontec"/>
        <w:numPr>
          <w:ilvl w:val="2"/>
          <w:numId w:val="1"/>
        </w:numPr>
        <w:outlineLvl w:val="2"/>
      </w:pPr>
      <w:bookmarkStart w:id="97" w:name="_Toc475342580"/>
      <w:r>
        <w:t>AT</w:t>
      </w:r>
      <w:r w:rsidR="004F6948">
        <w:t>C</w:t>
      </w:r>
      <w:r>
        <w:t xml:space="preserve"> (</w:t>
      </w:r>
      <w:r w:rsidR="004B5B8C" w:rsidRPr="004B5B8C">
        <w:t>Assistive Technologies For Cognitive Disabilities</w:t>
      </w:r>
      <w:r>
        <w:t>)</w:t>
      </w:r>
      <w:bookmarkEnd w:id="97"/>
    </w:p>
    <w:p w14:paraId="3C6E3ABE" w14:textId="77777777" w:rsidR="00926F33" w:rsidRPr="00926F33" w:rsidRDefault="00926F33" w:rsidP="00926F33">
      <w:pPr>
        <w:pStyle w:val="Incontec"/>
      </w:pPr>
    </w:p>
    <w:p w14:paraId="71BBBB8D" w14:textId="7CE92A8E" w:rsidR="0047220A" w:rsidDel="002A1AA2" w:rsidRDefault="0047220A" w:rsidP="0047220A">
      <w:pPr>
        <w:pStyle w:val="Incontec"/>
        <w:rPr>
          <w:del w:id="98" w:author="andres camilo santana bohorquez" w:date="2017-02-17T00:53:00Z"/>
        </w:rPr>
      </w:pPr>
    </w:p>
    <w:p w14:paraId="5289D705" w14:textId="1E252D4F"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sdt>
        <w:sdtPr>
          <w:id w:val="-41287511"/>
          <w:citation/>
        </w:sdtPr>
        <w:sdtContent>
          <w:r w:rsidR="004F6948">
            <w:fldChar w:fldCharType="begin"/>
          </w:r>
          <w:r w:rsidR="004F6948">
            <w:instrText xml:space="preserve"> CITATION Mar05 \l 9226 </w:instrText>
          </w:r>
          <w:r w:rsidR="004F6948">
            <w:fldChar w:fldCharType="separate"/>
          </w:r>
          <w:r w:rsidR="00DD74C2">
            <w:rPr>
              <w:noProof/>
            </w:rPr>
            <w:t xml:space="preserve"> (16)</w:t>
          </w:r>
          <w:r w:rsidR="004F6948">
            <w:fldChar w:fldCharType="end"/>
          </w:r>
        </w:sdtContent>
      </w:sdt>
    </w:p>
    <w:p w14:paraId="03847FF5" w14:textId="6BF159CF" w:rsidR="00FD702E" w:rsidRDefault="00BF0603" w:rsidP="009E670E">
      <w:pPr>
        <w:pStyle w:val="Incontec"/>
        <w:numPr>
          <w:ilvl w:val="2"/>
          <w:numId w:val="1"/>
        </w:numPr>
        <w:outlineLvl w:val="2"/>
      </w:pPr>
      <w:bookmarkStart w:id="99" w:name="_Toc475342581"/>
      <w:r>
        <w:t>Musicoterapia</w:t>
      </w:r>
      <w:bookmarkEnd w:id="99"/>
    </w:p>
    <w:p w14:paraId="32E2D92B" w14:textId="77777777" w:rsidR="00926F33" w:rsidRPr="00926F33" w:rsidRDefault="00926F33" w:rsidP="00926F33">
      <w:pPr>
        <w:pStyle w:val="Incontec"/>
      </w:pPr>
    </w:p>
    <w:p w14:paraId="4B4B32B5" w14:textId="2BB36C4F" w:rsidR="00FD702E" w:rsidRDefault="0069064C" w:rsidP="00FD702E">
      <w:pPr>
        <w:pStyle w:val="Incontec"/>
        <w:rPr>
          <w:ins w:id="100" w:author="andres camilo santana bohorquez" w:date="2017-02-17T00:53:00Z"/>
        </w:rPr>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n a personas con necesidades socio-emocionales, cognitivas y físicas, con el objetivo de reestablecer, mejorar y mantener la salud en las áreas antes mencionadas. Está planteada como una terapia alternativa, que permite abordar objetivos terapéuticos en diferentes aspectos bio-psico-sociales de las personas con diferentes patologías</w:t>
      </w:r>
      <w:r>
        <w:t>”</w:t>
      </w:r>
      <w:r w:rsidR="00FD702E" w:rsidRPr="00FD702E">
        <w:t>.</w:t>
      </w:r>
      <w:r>
        <w:t xml:space="preserve"> </w:t>
      </w:r>
      <w:sdt>
        <w:sdtPr>
          <w:id w:val="-1846850594"/>
          <w:citation/>
        </w:sdtPr>
        <w:sdtContent>
          <w:r>
            <w:fldChar w:fldCharType="begin"/>
          </w:r>
          <w:r>
            <w:instrText xml:space="preserve"> CITATION MAR07 \l 9226 </w:instrText>
          </w:r>
          <w:r>
            <w:fldChar w:fldCharType="separate"/>
          </w:r>
          <w:r w:rsidR="00DD74C2">
            <w:rPr>
              <w:noProof/>
            </w:rPr>
            <w:t>(21)</w:t>
          </w:r>
          <w:r>
            <w:fldChar w:fldCharType="end"/>
          </w:r>
        </w:sdtContent>
      </w:sdt>
    </w:p>
    <w:p w14:paraId="18128D8A" w14:textId="77777777" w:rsidR="002A1AA2" w:rsidRDefault="002A1AA2">
      <w:pPr>
        <w:pStyle w:val="Incontec"/>
      </w:pPr>
    </w:p>
    <w:p w14:paraId="43B21179" w14:textId="77777777" w:rsidR="00926F33" w:rsidRPr="00926F33" w:rsidRDefault="00926F33" w:rsidP="00926F33">
      <w:pPr>
        <w:pStyle w:val="Incontec"/>
        <w:rPr>
          <w:ins w:id="101" w:author="andres camilo santana bohorquez" w:date="2017-02-17T00:54:00Z"/>
        </w:rPr>
      </w:pPr>
    </w:p>
    <w:p w14:paraId="1755C900" w14:textId="706FAD98" w:rsidR="002A1AA2" w:rsidRPr="002A1AA2" w:rsidDel="002A1AA2" w:rsidRDefault="002A1AA2">
      <w:pPr>
        <w:rPr>
          <w:del w:id="102" w:author="andres camilo santana bohorquez" w:date="2017-02-17T00:54:00Z"/>
          <w:rPrChange w:id="103" w:author="andres camilo santana bohorquez" w:date="2017-02-17T00:54:00Z">
            <w:rPr>
              <w:del w:id="104" w:author="andres camilo santana bohorquez" w:date="2017-02-17T00:54:00Z"/>
            </w:rPr>
          </w:rPrChange>
        </w:rPr>
        <w:pPrChange w:id="105" w:author="andres camilo santana bohorquez" w:date="2017-02-17T00:54:00Z">
          <w:pPr>
            <w:pStyle w:val="Incontec"/>
          </w:pPr>
        </w:pPrChange>
      </w:pPr>
      <w:bookmarkStart w:id="106" w:name="_Toc475090960"/>
      <w:bookmarkStart w:id="107" w:name="_Toc475091054"/>
      <w:bookmarkStart w:id="108" w:name="_Toc475092446"/>
      <w:bookmarkStart w:id="109" w:name="_Toc475092560"/>
      <w:bookmarkStart w:id="110" w:name="_Toc475092672"/>
      <w:bookmarkStart w:id="111" w:name="_Toc475311880"/>
      <w:bookmarkStart w:id="112" w:name="_Toc475342474"/>
      <w:bookmarkStart w:id="113" w:name="_Toc475342582"/>
      <w:bookmarkEnd w:id="106"/>
      <w:bookmarkEnd w:id="107"/>
      <w:bookmarkEnd w:id="108"/>
      <w:bookmarkEnd w:id="109"/>
      <w:bookmarkEnd w:id="110"/>
      <w:bookmarkEnd w:id="111"/>
      <w:bookmarkEnd w:id="112"/>
      <w:bookmarkEnd w:id="113"/>
    </w:p>
    <w:p w14:paraId="4A170808" w14:textId="28DA81F0" w:rsidR="0047220A" w:rsidDel="002A1AA2" w:rsidRDefault="0047220A" w:rsidP="0047220A">
      <w:pPr>
        <w:rPr>
          <w:del w:id="114" w:author="andres camilo santana bohorquez" w:date="2017-02-17T00:52:00Z"/>
        </w:rPr>
      </w:pPr>
      <w:bookmarkStart w:id="115" w:name="_Toc475090961"/>
      <w:bookmarkStart w:id="116" w:name="_Toc475091055"/>
      <w:bookmarkStart w:id="117" w:name="_Toc475092447"/>
      <w:bookmarkStart w:id="118" w:name="_Toc475092561"/>
      <w:bookmarkStart w:id="119" w:name="_Toc475092673"/>
      <w:bookmarkStart w:id="120" w:name="_Toc475311881"/>
      <w:bookmarkStart w:id="121" w:name="_Toc475342475"/>
      <w:bookmarkStart w:id="122" w:name="_Toc475342583"/>
      <w:bookmarkEnd w:id="115"/>
      <w:bookmarkEnd w:id="116"/>
      <w:bookmarkEnd w:id="117"/>
      <w:bookmarkEnd w:id="118"/>
      <w:bookmarkEnd w:id="119"/>
      <w:bookmarkEnd w:id="120"/>
      <w:bookmarkEnd w:id="121"/>
      <w:bookmarkEnd w:id="122"/>
    </w:p>
    <w:p w14:paraId="70F6F919" w14:textId="7B87EEA1" w:rsidR="00194B32" w:rsidRPr="0047220A" w:rsidDel="002A1AA2" w:rsidRDefault="00194B32" w:rsidP="00295B38">
      <w:pPr>
        <w:pStyle w:val="Incontec"/>
        <w:rPr>
          <w:del w:id="123" w:author="andres camilo santana bohorquez" w:date="2017-02-17T00:52:00Z"/>
        </w:rPr>
      </w:pPr>
      <w:bookmarkStart w:id="124" w:name="_Toc475090962"/>
      <w:bookmarkStart w:id="125" w:name="_Toc475091056"/>
      <w:bookmarkStart w:id="126" w:name="_Toc475092448"/>
      <w:bookmarkStart w:id="127" w:name="_Toc475092562"/>
      <w:bookmarkStart w:id="128" w:name="_Toc475092674"/>
      <w:bookmarkStart w:id="129" w:name="_Toc475311882"/>
      <w:bookmarkStart w:id="130" w:name="_Toc475342476"/>
      <w:bookmarkStart w:id="131" w:name="_Toc475342584"/>
      <w:bookmarkEnd w:id="124"/>
      <w:bookmarkEnd w:id="125"/>
      <w:bookmarkEnd w:id="126"/>
      <w:bookmarkEnd w:id="127"/>
      <w:bookmarkEnd w:id="128"/>
      <w:bookmarkEnd w:id="129"/>
      <w:bookmarkEnd w:id="130"/>
      <w:bookmarkEnd w:id="131"/>
    </w:p>
    <w:p w14:paraId="49BBC62A" w14:textId="4EE1E0A6" w:rsidR="00BE75F4" w:rsidRPr="004D096A" w:rsidRDefault="00BE75F4" w:rsidP="00B43D6F">
      <w:pPr>
        <w:pStyle w:val="Incontec"/>
        <w:numPr>
          <w:ilvl w:val="1"/>
          <w:numId w:val="1"/>
        </w:numPr>
        <w:outlineLvl w:val="1"/>
        <w:rPr>
          <w:sz w:val="28"/>
        </w:rPr>
      </w:pPr>
      <w:bookmarkStart w:id="132" w:name="_Toc475342585"/>
      <w:r w:rsidRPr="004D096A">
        <w:rPr>
          <w:sz w:val="28"/>
        </w:rPr>
        <w:t>MARCO DE ANTECEDENTES</w:t>
      </w:r>
      <w:bookmarkEnd w:id="132"/>
    </w:p>
    <w:p w14:paraId="484DB471" w14:textId="77777777" w:rsidR="004D096A" w:rsidRPr="002A5F40" w:rsidRDefault="004D096A" w:rsidP="004D096A">
      <w:pPr>
        <w:pStyle w:val="Incontec"/>
      </w:pPr>
    </w:p>
    <w:p w14:paraId="1143F214" w14:textId="150ADDAA" w:rsidR="0015681E" w:rsidRPr="002A5F40" w:rsidRDefault="0015681E" w:rsidP="004D096A">
      <w:pPr>
        <w:pStyle w:val="Incontec"/>
      </w:pPr>
      <w:r w:rsidRPr="002A5F40">
        <w:t xml:space="preserve">A continuación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lado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76AAB4F1" w14:textId="77777777" w:rsidR="0015681E" w:rsidRPr="002A5F40" w:rsidRDefault="0015681E" w:rsidP="00926F33">
      <w:pPr>
        <w:pStyle w:val="Incontec"/>
      </w:pPr>
    </w:p>
    <w:p w14:paraId="0DEC6CED" w14:textId="22604E0E" w:rsidR="0015681E" w:rsidRPr="009E670E" w:rsidRDefault="0015681E" w:rsidP="009E670E">
      <w:pPr>
        <w:pStyle w:val="Incontec"/>
        <w:numPr>
          <w:ilvl w:val="2"/>
          <w:numId w:val="1"/>
        </w:numPr>
        <w:outlineLvl w:val="2"/>
      </w:pPr>
      <w:bookmarkStart w:id="133" w:name="_Toc475342586"/>
      <w:r w:rsidRPr="009E670E">
        <w:t>Proyectos relacionados con educación incluyente.</w:t>
      </w:r>
      <w:bookmarkEnd w:id="133"/>
    </w:p>
    <w:p w14:paraId="421B7ED0" w14:textId="77777777" w:rsidR="0015681E" w:rsidRPr="002A5F40" w:rsidRDefault="0015681E" w:rsidP="004D096A">
      <w:pPr>
        <w:pStyle w:val="Incontec"/>
      </w:pPr>
    </w:p>
    <w:p w14:paraId="33DCCCAD" w14:textId="28207302" w:rsidR="0015681E" w:rsidRPr="000E5509" w:rsidRDefault="0015681E" w:rsidP="000E5509">
      <w:pPr>
        <w:pStyle w:val="Incontec"/>
        <w:numPr>
          <w:ilvl w:val="3"/>
          <w:numId w:val="1"/>
        </w:numPr>
        <w:rPr>
          <w:i/>
        </w:rPr>
      </w:pPr>
      <w:r w:rsidRPr="000E5509">
        <w:rPr>
          <w:i/>
        </w:rPr>
        <w:t>Music &amp; Mind</w:t>
      </w:r>
    </w:p>
    <w:p w14:paraId="6FF8AD3E" w14:textId="77777777" w:rsidR="004D096A" w:rsidRPr="004D096A" w:rsidRDefault="004D096A" w:rsidP="00926F33">
      <w:pPr>
        <w:pStyle w:val="Incontec"/>
      </w:pPr>
    </w:p>
    <w:p w14:paraId="38A4DDE4" w14:textId="77777777" w:rsidR="0015681E" w:rsidRPr="002A5F40" w:rsidRDefault="0015681E" w:rsidP="004D096A">
      <w:pPr>
        <w:pStyle w:val="Incontec"/>
      </w:pPr>
      <w:r w:rsidRPr="002A5F40">
        <w:t>Music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27E153E3" w14:textId="77777777" w:rsidR="0015681E" w:rsidRPr="002A5F40" w:rsidRDefault="0015681E" w:rsidP="004D096A">
      <w:pPr>
        <w:pStyle w:val="Incontec"/>
      </w:pPr>
    </w:p>
    <w:p w14:paraId="0A5C0010" w14:textId="22A18B5F" w:rsidR="0015681E" w:rsidRPr="000E5509" w:rsidRDefault="0015681E" w:rsidP="000E5509">
      <w:pPr>
        <w:pStyle w:val="Incontec"/>
        <w:numPr>
          <w:ilvl w:val="3"/>
          <w:numId w:val="1"/>
        </w:numPr>
        <w:rPr>
          <w:i/>
        </w:rPr>
      </w:pPr>
      <w:r w:rsidRPr="000E5509">
        <w:rPr>
          <w:i/>
        </w:rPr>
        <w:t>Enlaces</w:t>
      </w:r>
    </w:p>
    <w:p w14:paraId="6E593950" w14:textId="77777777" w:rsidR="004D096A" w:rsidRPr="004D096A" w:rsidRDefault="004D096A" w:rsidP="00926F33">
      <w:pPr>
        <w:pStyle w:val="Incontec"/>
      </w:pPr>
    </w:p>
    <w:p w14:paraId="067B1C10" w14:textId="77777777" w:rsidR="0015681E" w:rsidRPr="002A5F40" w:rsidRDefault="0015681E" w:rsidP="004D096A">
      <w:pPr>
        <w:pStyle w:val="Incontec"/>
      </w:pPr>
      <w:r w:rsidRPr="002A5F40">
        <w:t xml:space="preserve">Enlaces, es un programa de educación de la Caja de Compensación familiar Compensar, que tiene como objetivo  buscar el desarrollo de la competencia social a través del fortalecimiento en habilidades para la vida. Este programa ofrece una </w:t>
      </w:r>
      <w:r w:rsidRPr="002A5F40">
        <w:lastRenderedPageBreak/>
        <w:t>alternativa de Educación no formal para personas con discapacidad intelectual afiliados a la Caja de Compensación Compensar desde los 6 hasta los 55 años.</w:t>
      </w:r>
    </w:p>
    <w:p w14:paraId="3BF058C5" w14:textId="77777777" w:rsidR="0015681E" w:rsidRPr="002A5F40" w:rsidRDefault="0015681E" w:rsidP="004D096A">
      <w:pPr>
        <w:pStyle w:val="Incontec"/>
      </w:pPr>
    </w:p>
    <w:p w14:paraId="0E8A57EF" w14:textId="20320BD2" w:rsidR="0015681E" w:rsidRPr="000E5509" w:rsidRDefault="0015681E" w:rsidP="000E5509">
      <w:pPr>
        <w:pStyle w:val="Incontec"/>
        <w:numPr>
          <w:ilvl w:val="3"/>
          <w:numId w:val="1"/>
        </w:numPr>
        <w:rPr>
          <w:i/>
        </w:rPr>
      </w:pPr>
      <w:r w:rsidRPr="000E5509">
        <w:rPr>
          <w:i/>
        </w:rPr>
        <w:t>Best Buddies</w:t>
      </w:r>
    </w:p>
    <w:p w14:paraId="639F38F7" w14:textId="77777777" w:rsidR="004D096A" w:rsidRPr="004D096A" w:rsidRDefault="004D096A" w:rsidP="00926F33">
      <w:pPr>
        <w:pStyle w:val="Incontec"/>
      </w:pPr>
    </w:p>
    <w:p w14:paraId="6C5C218C" w14:textId="4ED12585" w:rsidR="0015681E" w:rsidRPr="002A5F40" w:rsidRDefault="0015681E" w:rsidP="004D096A">
      <w:pPr>
        <w:pStyle w:val="Incontec"/>
      </w:pPr>
      <w:r w:rsidRPr="002A5F40">
        <w:t xml:space="preserve">Best Buddies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para que así desarrollen las herramientas necesarias para integrarse a la sociedad y sostener un empleo productivo.</w:t>
      </w:r>
    </w:p>
    <w:p w14:paraId="34F8620D" w14:textId="77777777" w:rsidR="0015681E" w:rsidRPr="002A5F40" w:rsidRDefault="0015681E" w:rsidP="004D096A">
      <w:pPr>
        <w:pStyle w:val="Incontec"/>
      </w:pP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21B150A" w14:textId="77777777" w:rsidR="004D096A" w:rsidRPr="004D096A" w:rsidRDefault="004D096A" w:rsidP="004D096A"/>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7777777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w:t>
      </w:r>
      <w:r w:rsidRPr="002A5F40">
        <w:lastRenderedPageBreak/>
        <w:t xml:space="preserve">que por el tipo de habilidades y destrezas que poseen requieren de apoyos especializados y equipos pedagógicos interdisciplinarios.” </w:t>
      </w:r>
      <w:sdt>
        <w:sdtPr>
          <w:id w:val="-1610343267"/>
          <w:citation/>
        </w:sdtPr>
        <w:sdtContent>
          <w:r w:rsidRPr="002A5F40">
            <w:fldChar w:fldCharType="begin"/>
          </w:r>
          <w:r w:rsidRPr="002A5F40">
            <w:instrText xml:space="preserve"> CITATION Uni05 \l 9226 </w:instrText>
          </w:r>
          <w:r w:rsidRPr="002A5F40">
            <w:fldChar w:fldCharType="separate"/>
          </w:r>
          <w:r w:rsidR="00DD74C2">
            <w:rPr>
              <w:noProof/>
            </w:rPr>
            <w:t>(22)</w:t>
          </w:r>
          <w:r w:rsidRPr="002A5F40">
            <w:fldChar w:fldCharType="end"/>
          </w:r>
        </w:sdtContent>
      </w:sdt>
    </w:p>
    <w:p w14:paraId="115F9D92" w14:textId="77777777" w:rsidR="00965477" w:rsidRPr="00926F33" w:rsidRDefault="00965477" w:rsidP="00926F33">
      <w:pPr>
        <w:pStyle w:val="Incontec"/>
      </w:pPr>
    </w:p>
    <w:p w14:paraId="09DDF599" w14:textId="77777777" w:rsidR="00FD702E" w:rsidRPr="00FD702E" w:rsidRDefault="00FD702E" w:rsidP="00FD702E"/>
    <w:p w14:paraId="40C80932" w14:textId="5ABD0298" w:rsidR="00883713" w:rsidRPr="000E5509" w:rsidRDefault="00665D3C" w:rsidP="000E5509">
      <w:pPr>
        <w:pStyle w:val="Incontec"/>
        <w:numPr>
          <w:ilvl w:val="3"/>
          <w:numId w:val="1"/>
        </w:numPr>
        <w:rPr>
          <w:i/>
        </w:rPr>
      </w:pPr>
      <w:r w:rsidRPr="000E5509">
        <w:rPr>
          <w:i/>
        </w:rPr>
        <w:t>Centros Crecer</w:t>
      </w:r>
    </w:p>
    <w:p w14:paraId="129DB893" w14:textId="77777777" w:rsidR="00665D3C" w:rsidRPr="00926F33" w:rsidRDefault="00665D3C" w:rsidP="00926F33">
      <w:pPr>
        <w:pStyle w:val="Incontec"/>
      </w:pPr>
    </w:p>
    <w:p w14:paraId="5515ABEA" w14:textId="3A11C46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560712471"/>
          <w:citation/>
        </w:sdtPr>
        <w:sdtContent>
          <w:r w:rsidRPr="002A5F40">
            <w:fldChar w:fldCharType="begin"/>
          </w:r>
          <w:r w:rsidRPr="002A5F40">
            <w:instrText xml:space="preserve"> CITATION Sec16 \l 9226 </w:instrText>
          </w:r>
          <w:r w:rsidRPr="002A5F40">
            <w:fldChar w:fldCharType="separate"/>
          </w:r>
          <w:r w:rsidR="00DD74C2">
            <w:rPr>
              <w:noProof/>
            </w:rPr>
            <w:t>(23)</w:t>
          </w:r>
          <w:r w:rsidRPr="002A5F40">
            <w:fldChar w:fldCharType="end"/>
          </w:r>
        </w:sdtContent>
      </w:sdt>
    </w:p>
    <w:p w14:paraId="3B71074D" w14:textId="77777777" w:rsidR="00883713" w:rsidRPr="002A5F40" w:rsidRDefault="00883713" w:rsidP="00965477">
      <w:pPr>
        <w:rPr>
          <w:rFonts w:ascii="LM Roman 10" w:hAnsi="LM Roman 10"/>
        </w:rPr>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134" w:name="_Toc475342587"/>
      <w:r w:rsidRPr="009E670E">
        <w:rPr>
          <w:rFonts w:ascii="LM Roman 10" w:eastAsiaTheme="minorHAnsi" w:hAnsi="LM Roman 10" w:cs="Arial"/>
          <w:color w:val="000000" w:themeColor="text1"/>
          <w:sz w:val="24"/>
          <w:lang w:eastAsia="en-US"/>
        </w:rPr>
        <w:t>Aplicaciones para el apoyo de personas con discapacidad en Colombia.</w:t>
      </w:r>
      <w:bookmarkEnd w:id="134"/>
    </w:p>
    <w:p w14:paraId="75241E35" w14:textId="77777777" w:rsidR="0047220A" w:rsidRPr="00CB40B7" w:rsidRDefault="0047220A" w:rsidP="00926F33">
      <w:pPr>
        <w:pStyle w:val="Incontec"/>
        <w:rPr>
          <w:rFonts w:eastAsiaTheme="minorHAnsi"/>
          <w:lang w:eastAsia="en-US"/>
        </w:rPr>
      </w:pPr>
    </w:p>
    <w:p w14:paraId="4A71DDBB"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En este momento en Colombia el nivel de app orientadas a población con discapacidad es bajo,  por lo cual el Mintic ha generado un proceso de apoyo a entidades de software que puedan ofrecer soluciones informáticas dirigidas a cubrir las necesidades y barreras que enfrentan las personas en condición de discapacidad a nivel nacional. A continuación se presentan las aplicaciones más relevantes en el tema de apoyo para personas con discapacidad.</w:t>
      </w:r>
    </w:p>
    <w:p w14:paraId="682700DA"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0D542FAB" w14:textId="0BEBD067" w:rsidR="00BE75F4" w:rsidRPr="000E5509" w:rsidRDefault="00BE75F4" w:rsidP="000E5509">
      <w:pPr>
        <w:pStyle w:val="Prrafodelista"/>
        <w:numPr>
          <w:ilvl w:val="3"/>
          <w:numId w:val="1"/>
        </w:numPr>
        <w:spacing w:after="160" w:line="259" w:lineRule="auto"/>
        <w:jc w:val="both"/>
        <w:rPr>
          <w:rFonts w:ascii="LM Roman 10" w:eastAsiaTheme="minorHAnsi" w:hAnsi="LM Roman 10" w:cs="Arial"/>
          <w:b/>
          <w:i/>
          <w:color w:val="000000" w:themeColor="text1"/>
          <w:sz w:val="24"/>
          <w:lang w:eastAsia="en-US"/>
        </w:rPr>
      </w:pPr>
      <w:r w:rsidRPr="000E5509">
        <w:rPr>
          <w:rFonts w:ascii="LM Roman 10" w:eastAsiaTheme="minorHAnsi" w:hAnsi="LM Roman 10" w:cs="Arial"/>
          <w:i/>
          <w:color w:val="000000" w:themeColor="text1"/>
          <w:sz w:val="24"/>
          <w:lang w:eastAsia="en-US"/>
        </w:rPr>
        <w:t>Mapp Accesible Colombi</w:t>
      </w:r>
      <w:r w:rsidRPr="000E5509">
        <w:rPr>
          <w:rFonts w:ascii="LM Roman 10" w:eastAsiaTheme="minorHAnsi" w:hAnsi="LM Roman 10" w:cs="Arial"/>
          <w:b/>
          <w:i/>
          <w:color w:val="000000" w:themeColor="text1"/>
          <w:sz w:val="24"/>
          <w:lang w:eastAsia="en-US"/>
        </w:rPr>
        <w:t>a</w:t>
      </w:r>
    </w:p>
    <w:p w14:paraId="01ADA3CE" w14:textId="77777777" w:rsidR="00B274D3" w:rsidRPr="00BE75F4" w:rsidRDefault="00B274D3" w:rsidP="00926F33">
      <w:pPr>
        <w:pStyle w:val="Incontec"/>
        <w:rPr>
          <w:rFonts w:eastAsiaTheme="minorHAnsi"/>
          <w:lang w:eastAsia="en-US"/>
        </w:rPr>
      </w:pPr>
    </w:p>
    <w:p w14:paraId="71B579B3" w14:textId="22B6A119"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Mapp Accesible Colombia es una aplicación, que promueve la información, ubicación, existencia y uso de entornos accesibles. A partir de mapas existentes los usuarios por medio de la geolocalización recomiendan y evalúan el nivel de accesibilidad de edificios en todo el mundo</w:t>
      </w:r>
      <w:ins w:id="135" w:author="andres camilo santana bohorquez" w:date="2017-02-17T00:09:00Z">
        <w:r w:rsidR="00BA20EE">
          <w:rPr>
            <w:rFonts w:ascii="LM Roman 10" w:eastAsiaTheme="minorHAnsi" w:hAnsi="LM Roman 10" w:cs="Arial"/>
            <w:color w:val="000000" w:themeColor="text1"/>
            <w:sz w:val="24"/>
            <w:lang w:eastAsia="en-US"/>
          </w:rPr>
          <w:t xml:space="preserve">, en la </w:t>
        </w:r>
      </w:ins>
      <w:ins w:id="136" w:author="andres camilo santana bohorquez" w:date="2017-02-17T00:10:00Z">
        <w:r w:rsidR="00BA20EE">
          <w:rPr>
            <w:rFonts w:ascii="LM Roman 10" w:eastAsiaTheme="minorHAnsi" w:hAnsi="LM Roman 10" w:cs="Arial"/>
            <w:color w:val="000000" w:themeColor="text1"/>
            <w:sz w:val="24"/>
            <w:lang w:eastAsia="en-US"/>
          </w:rPr>
          <w:t>F</w:t>
        </w:r>
      </w:ins>
      <w:ins w:id="137" w:author="andres camilo santana bohorquez" w:date="2017-02-17T00:09:00Z">
        <w:r w:rsidR="00BA20EE">
          <w:rPr>
            <w:rFonts w:ascii="LM Roman 10" w:eastAsiaTheme="minorHAnsi" w:hAnsi="LM Roman 10" w:cs="Arial"/>
            <w:color w:val="000000" w:themeColor="text1"/>
            <w:sz w:val="24"/>
            <w:lang w:eastAsia="en-US"/>
          </w:rPr>
          <w:t>igura 2-1 se puede visualizar una captura del aplicativo</w:t>
        </w:r>
      </w:ins>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lastRenderedPageBreak/>
        <w:drawing>
          <wp:inline distT="0" distB="0" distL="0" distR="0" wp14:anchorId="13318682" wp14:editId="6E01D355">
            <wp:extent cx="5023485" cy="2434590"/>
            <wp:effectExtent l="0" t="0" r="5715" b="381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2434590"/>
                    </a:xfrm>
                    <a:prstGeom prst="rect">
                      <a:avLst/>
                    </a:prstGeom>
                    <a:noFill/>
                    <a:ln>
                      <a:noFill/>
                    </a:ln>
                  </pic:spPr>
                </pic:pic>
              </a:graphicData>
            </a:graphic>
          </wp:inline>
        </w:drawing>
      </w:r>
    </w:p>
    <w:p w14:paraId="6B4B8A32" w14:textId="5304656B" w:rsidR="00BE75F4" w:rsidRPr="002A5F40"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Mapp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883163212"/>
          <w:citation/>
        </w:sdtPr>
        <w:sdtContent>
          <w:r w:rsidRPr="002A5F40">
            <w:rPr>
              <w:rFonts w:ascii="LM Roman 10" w:eastAsiaTheme="minorHAnsi" w:hAnsi="LM Roman 10" w:cs="Arial"/>
              <w:color w:val="000000" w:themeColor="text1"/>
              <w:lang w:eastAsia="en-US"/>
            </w:rPr>
            <w:fldChar w:fldCharType="begin"/>
          </w:r>
          <w:r w:rsidRPr="002A5F40">
            <w:rPr>
              <w:rFonts w:ascii="LM Roman 10" w:eastAsiaTheme="minorHAnsi" w:hAnsi="LM Roman 10" w:cs="Arial"/>
              <w:color w:val="000000" w:themeColor="text1"/>
              <w:lang w:eastAsia="en-US"/>
            </w:rPr>
            <w:instrText xml:space="preserve"> CITATION App14 \l 9226 </w:instrText>
          </w:r>
          <w:r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(2)</w:t>
          </w:r>
          <w:r w:rsidRPr="002A5F40">
            <w:rPr>
              <w:rFonts w:ascii="LM Roman 10" w:eastAsiaTheme="minorHAnsi" w:hAnsi="LM Roman 10" w:cs="Arial"/>
              <w:color w:val="000000" w:themeColor="text1"/>
              <w:lang w:eastAsia="en-US"/>
            </w:rPr>
            <w:fldChar w:fldCharType="end"/>
          </w:r>
        </w:sdtContent>
      </w:sdt>
    </w:p>
    <w:p w14:paraId="3B5899A4" w14:textId="77777777" w:rsidR="002A5F40" w:rsidRPr="00BE75F4" w:rsidRDefault="002A5F40"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Juego serio para rehabilitación Rehabilitapp</w:t>
      </w:r>
    </w:p>
    <w:p w14:paraId="7D71D167" w14:textId="77777777" w:rsidR="00B274D3" w:rsidRPr="00BE75F4" w:rsidRDefault="00B274D3" w:rsidP="00926F33">
      <w:pPr>
        <w:pStyle w:val="Incontec"/>
        <w:rPr>
          <w:rFonts w:eastAsiaTheme="minorHAnsi"/>
          <w:lang w:eastAsia="en-US"/>
        </w:rPr>
      </w:pPr>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Rehabilitapp,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Kraneando</w:t>
      </w:r>
    </w:p>
    <w:p w14:paraId="127B45C6" w14:textId="77777777" w:rsidR="00B274D3" w:rsidRPr="00BE75F4" w:rsidRDefault="00B274D3" w:rsidP="00926F33">
      <w:pPr>
        <w:pStyle w:val="Incontec"/>
        <w:rPr>
          <w:rFonts w:eastAsiaTheme="minorHAnsi"/>
          <w:lang w:eastAsia="en-US"/>
        </w:rPr>
      </w:pPr>
    </w:p>
    <w:p w14:paraId="03AF9C19" w14:textId="193B7E72"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Herramienta lúdica para el desarrollo cognitivo de niños con atención dispersa, dislexia  e hiperactividad que permite apoyar y complementar de una manera divertida e interactiva las terapias y tratamientos</w:t>
      </w:r>
      <w:ins w:id="138" w:author="andres camilo santana bohorquez" w:date="2017-02-17T00:10:00Z">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ins>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lastRenderedPageBreak/>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239B47BC"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Kraneando</w:t>
      </w:r>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1160003466"/>
          <w:citation/>
        </w:sdtPr>
        <w:sdtContent>
          <w:r w:rsidR="00B274D3" w:rsidRPr="002A5F40">
            <w:rPr>
              <w:rFonts w:ascii="LM Roman 10" w:eastAsiaTheme="minorHAnsi" w:hAnsi="LM Roman 10" w:cs="Arial"/>
              <w:color w:val="000000" w:themeColor="text1"/>
              <w:lang w:eastAsia="en-US"/>
            </w:rPr>
            <w:fldChar w:fldCharType="begin"/>
          </w:r>
          <w:r w:rsidR="00B274D3" w:rsidRPr="002A5F40">
            <w:rPr>
              <w:rFonts w:ascii="LM Roman 10" w:eastAsiaTheme="minorHAnsi" w:hAnsi="LM Roman 10" w:cs="Arial"/>
              <w:color w:val="000000" w:themeColor="text1"/>
              <w:lang w:eastAsia="en-US"/>
            </w:rPr>
            <w:instrText xml:space="preserve"> CITATION Inf14 \l 9226 </w:instrText>
          </w:r>
          <w:r w:rsidR="00B274D3" w:rsidRPr="002A5F40">
            <w:rPr>
              <w:rFonts w:ascii="LM Roman 10" w:eastAsiaTheme="minorHAnsi" w:hAnsi="LM Roman 10" w:cs="Arial"/>
              <w:color w:val="000000" w:themeColor="text1"/>
              <w:lang w:eastAsia="en-US"/>
            </w:rPr>
            <w:fldChar w:fldCharType="separate"/>
          </w:r>
          <w:r w:rsidR="00DD74C2" w:rsidRPr="00DD74C2">
            <w:rPr>
              <w:rFonts w:ascii="LM Roman 10" w:eastAsiaTheme="minorHAnsi" w:hAnsi="LM Roman 10" w:cs="Arial"/>
              <w:noProof/>
              <w:color w:val="000000" w:themeColor="text1"/>
              <w:lang w:eastAsia="en-US"/>
            </w:rPr>
            <w:t>(3)</w:t>
          </w:r>
          <w:r w:rsidR="00B274D3" w:rsidRPr="002A5F40">
            <w:rPr>
              <w:rFonts w:ascii="LM Roman 10" w:eastAsiaTheme="minorHAnsi" w:hAnsi="LM Roman 10" w:cs="Arial"/>
              <w:color w:val="000000" w:themeColor="text1"/>
              <w:lang w:eastAsia="en-US"/>
            </w:rPr>
            <w:fldChar w:fldCharType="end"/>
          </w:r>
        </w:sdtContent>
      </w:sdt>
    </w:p>
    <w:p w14:paraId="4D86E485" w14:textId="77777777" w:rsidR="002A5F40" w:rsidRPr="00BE75F4" w:rsidRDefault="002A5F40" w:rsidP="00BE75F4">
      <w:pPr>
        <w:spacing w:after="160" w:line="259" w:lineRule="auto"/>
        <w:jc w:val="both"/>
        <w:rPr>
          <w:rFonts w:ascii="LM Roman 10" w:eastAsiaTheme="minorHAnsi" w:hAnsi="LM Roman 10" w:cs="Arial"/>
          <w:color w:val="000000" w:themeColor="text1"/>
          <w:sz w:val="24"/>
          <w:lang w:eastAsia="en-US"/>
        </w:rPr>
      </w:pPr>
    </w:p>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t>Red social para personas con discapacidad (Arley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7A31DFE6" w14:textId="77777777" w:rsidR="00883713" w:rsidRDefault="00883713" w:rsidP="00965477"/>
    <w:p w14:paraId="584BD330" w14:textId="77777777" w:rsidR="00883713" w:rsidRDefault="00883713" w:rsidP="00965477"/>
    <w:p w14:paraId="1F790CCE" w14:textId="7777777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proyectos  mencionados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137BC79F"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967290">
        <w:rPr>
          <w:rFonts w:ascii="LM Roman 10" w:eastAsia="Times New Roman" w:hAnsi="LM Roman 10" w:cs="CMU Typewriter Text Variable Wi"/>
          <w:color w:val="000000" w:themeColor="text1"/>
          <w:sz w:val="24"/>
          <w:szCs w:val="24"/>
          <w:shd w:val="clear" w:color="auto" w:fill="FEFEFE"/>
        </w:rPr>
        <w:t>tecnológico</w:t>
      </w:r>
      <w:r w:rsidR="00B114DF">
        <w:rPr>
          <w:rFonts w:ascii="LM Roman 10" w:eastAsia="Times New Roman" w:hAnsi="LM Roman 10" w:cs="CMU Typewriter Text Variable Wi"/>
          <w:color w:val="000000" w:themeColor="text1"/>
          <w:sz w:val="24"/>
          <w:szCs w:val="24"/>
          <w:shd w:val="clear" w:color="auto" w:fill="FEFEFE"/>
        </w:rPr>
        <w:t>,  siendo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lastRenderedPageBreak/>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r w:rsidRPr="00E74A39">
              <w:rPr>
                <w:rFonts w:ascii="LM Roman 10" w:hAnsi="LM Roman 10"/>
                <w:i/>
                <w:sz w:val="24"/>
              </w:rPr>
              <w:t>Music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r w:rsidRPr="00E74A39">
              <w:rPr>
                <w:rFonts w:ascii="LM Roman 10" w:hAnsi="LM Roman 10"/>
                <w:i/>
                <w:sz w:val="24"/>
              </w:rPr>
              <w:t>Best Buddies</w:t>
            </w:r>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r w:rsidRPr="00E74A39">
              <w:rPr>
                <w:rFonts w:ascii="LM Roman 10" w:hAnsi="LM Roman 10"/>
                <w:i/>
                <w:sz w:val="24"/>
              </w:rPr>
              <w:t>Mapp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r w:rsidRPr="00E74A39">
              <w:rPr>
                <w:rFonts w:ascii="LM Roman 10" w:hAnsi="LM Roman 10"/>
                <w:i/>
                <w:sz w:val="24"/>
              </w:rPr>
              <w:t>Rehabilitapp</w:t>
            </w:r>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r w:rsidRPr="00E74A39">
              <w:rPr>
                <w:rFonts w:ascii="LM Roman 10" w:hAnsi="LM Roman 10"/>
                <w:i/>
                <w:sz w:val="24"/>
              </w:rPr>
              <w:lastRenderedPageBreak/>
              <w:t>Kraneando</w:t>
            </w:r>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Cualquier tipo de Limitacion</w:t>
            </w:r>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Aplicación Web / Movil</w:t>
            </w:r>
          </w:p>
        </w:tc>
        <w:tc>
          <w:tcPr>
            <w:tcW w:w="2207" w:type="dxa"/>
          </w:tcPr>
          <w:p w14:paraId="0A0F497A" w14:textId="0DC55C1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Herramienta que permite la interaccion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4A35F457" w14:textId="77777777" w:rsidR="00D9735C" w:rsidRDefault="00D9735C" w:rsidP="00926F33">
      <w:pPr>
        <w:pStyle w:val="Incontec"/>
      </w:pPr>
    </w:p>
    <w:p w14:paraId="12EB8EB7" w14:textId="77777777" w:rsidR="00D9735C" w:rsidRDefault="00D9735C" w:rsidP="00926F33">
      <w:pPr>
        <w:pStyle w:val="Incontec"/>
      </w:pPr>
    </w:p>
    <w:p w14:paraId="36A5F0BD" w14:textId="22AD3803" w:rsidR="00965AA2" w:rsidRDefault="002D51C8" w:rsidP="00E75E0F">
      <w:pPr>
        <w:pStyle w:val="Ttulo1"/>
        <w:numPr>
          <w:ilvl w:val="0"/>
          <w:numId w:val="1"/>
        </w:numPr>
        <w:rPr>
          <w:rFonts w:ascii="LM Roman 10" w:hAnsi="LM Roman 10" w:cs="CMSSBX10"/>
          <w:b/>
          <w:sz w:val="32"/>
          <w:szCs w:val="24"/>
        </w:rPr>
      </w:pPr>
      <w:bookmarkStart w:id="139" w:name="_Toc475342588"/>
      <w:r w:rsidRPr="000F7F3A">
        <w:rPr>
          <w:rFonts w:ascii="LM Roman 10" w:hAnsi="LM Roman 10" w:cs="CMSSBX10"/>
          <w:b/>
          <w:sz w:val="32"/>
          <w:szCs w:val="24"/>
        </w:rPr>
        <w:t>REVISIÓN DEL ESTADO ACTUAL DEL SECTOR</w:t>
      </w:r>
      <w:bookmarkEnd w:id="139"/>
    </w:p>
    <w:p w14:paraId="1DFDD14A" w14:textId="77777777" w:rsidR="00AB27EF" w:rsidRDefault="00AB27EF" w:rsidP="00D9735C">
      <w:pPr>
        <w:pStyle w:val="Incontec"/>
      </w:pPr>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140" w:name="_Toc475342589"/>
      <w:r w:rsidRPr="00D9735C">
        <w:rPr>
          <w:sz w:val="28"/>
          <w:szCs w:val="28"/>
        </w:rPr>
        <w:lastRenderedPageBreak/>
        <w:t>SECTOR EDUCATIVO</w:t>
      </w:r>
      <w:bookmarkEnd w:id="140"/>
    </w:p>
    <w:p w14:paraId="4793D9BA" w14:textId="77777777" w:rsidR="00926F33" w:rsidRPr="00926F33" w:rsidRDefault="00926F33" w:rsidP="00926F33">
      <w:pPr>
        <w:pStyle w:val="Incontec"/>
      </w:pPr>
    </w:p>
    <w:p w14:paraId="57D3E679" w14:textId="77777777" w:rsidR="00C3410E" w:rsidRPr="00C3410E" w:rsidRDefault="00C3410E" w:rsidP="00C3410E"/>
    <w:p w14:paraId="5DA1EDD5" w14:textId="75019DC2"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 xml:space="preserve">la cobertura en educación para personas con discapacidad logrando así atender a más de 13.160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13160 estudiantes con algún tipo de limitación y genera empleo directo para cerca de 665 docentes de apoyo formados en educación especial</w:t>
      </w:r>
      <w:r w:rsidR="00906633">
        <w:t>.</w:t>
      </w:r>
    </w:p>
    <w:p w14:paraId="0E14887E" w14:textId="77777777" w:rsidR="00926F33" w:rsidRPr="00926F33" w:rsidRDefault="00926F33" w:rsidP="00926F33">
      <w:pPr>
        <w:pStyle w:val="Incontec"/>
      </w:pPr>
    </w:p>
    <w:p w14:paraId="268C3FB3" w14:textId="77777777" w:rsidR="00906633" w:rsidRPr="00906633" w:rsidRDefault="00906633" w:rsidP="00906633"/>
    <w:p w14:paraId="193B5485" w14:textId="77777777" w:rsidR="002D07AA" w:rsidRDefault="002D07AA" w:rsidP="0015681E">
      <w:pPr>
        <w:jc w:val="both"/>
        <w:rPr>
          <w:rFonts w:ascii="LM Roman 10" w:hAnsi="LM Roman 10"/>
          <w:b/>
          <w:bCs/>
          <w:sz w:val="24"/>
          <w:szCs w:val="24"/>
        </w:rPr>
      </w:pPr>
      <w:r w:rsidRPr="00E357E3">
        <w:rPr>
          <w:rFonts w:ascii="LM Roman 10" w:hAnsi="LM Roman 10"/>
          <w:b/>
          <w:bCs/>
          <w:sz w:val="24"/>
          <w:szCs w:val="24"/>
        </w:rPr>
        <w:t>Tecnología al servicio de la inclusión</w:t>
      </w:r>
    </w:p>
    <w:p w14:paraId="47B597B9" w14:textId="77777777" w:rsidR="009B7654" w:rsidRPr="00E357E3" w:rsidRDefault="009B7654" w:rsidP="00926F33">
      <w:pPr>
        <w:pStyle w:val="Incontec"/>
      </w:pP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341EA2B8" w14:textId="52E7DAD6" w:rsidR="002D07AA" w:rsidRPr="00E357E3" w:rsidRDefault="00E32F1D" w:rsidP="0015681E">
      <w:pPr>
        <w:jc w:val="both"/>
        <w:rPr>
          <w:rFonts w:ascii="LM Roman 10" w:hAnsi="LM Roman 10"/>
          <w:sz w:val="24"/>
          <w:szCs w:val="24"/>
        </w:rPr>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p>
    <w:p w14:paraId="6A7487C0" w14:textId="13463436" w:rsidR="002D07AA" w:rsidRPr="00E357E3" w:rsidRDefault="00626FEE" w:rsidP="0015681E">
      <w:pPr>
        <w:jc w:val="both"/>
        <w:rPr>
          <w:rFonts w:ascii="LM Roman 10" w:hAnsi="LM Roman 10"/>
          <w:sz w:val="24"/>
          <w:szCs w:val="24"/>
        </w:rPr>
      </w:pPr>
      <w:sdt>
        <w:sdtPr>
          <w:rPr>
            <w:rFonts w:ascii="LM Roman 10" w:hAnsi="LM Roman 10"/>
            <w:sz w:val="24"/>
            <w:szCs w:val="24"/>
          </w:rPr>
          <w:id w:val="174856051"/>
          <w:citation/>
        </w:sdtPr>
        <w:sdtContent>
          <w:r w:rsidR="002D07AA" w:rsidRPr="00E357E3">
            <w:rPr>
              <w:rFonts w:ascii="LM Roman 10" w:hAnsi="LM Roman 10"/>
              <w:sz w:val="24"/>
              <w:szCs w:val="24"/>
            </w:rPr>
            <w:fldChar w:fldCharType="begin"/>
          </w:r>
          <w:r w:rsidR="002D07AA" w:rsidRPr="00E357E3">
            <w:rPr>
              <w:rFonts w:ascii="LM Roman 10" w:hAnsi="LM Roman 10"/>
              <w:sz w:val="24"/>
              <w:szCs w:val="24"/>
            </w:rPr>
            <w:instrText xml:space="preserve"> CITATION ELN15 \l 9226 </w:instrText>
          </w:r>
          <w:r w:rsidR="002D07AA" w:rsidRPr="00E357E3">
            <w:rPr>
              <w:rFonts w:ascii="LM Roman 10" w:hAnsi="LM Roman 10"/>
              <w:sz w:val="24"/>
              <w:szCs w:val="24"/>
            </w:rPr>
            <w:fldChar w:fldCharType="separate"/>
          </w:r>
          <w:r w:rsidR="00DD74C2" w:rsidRPr="00DD74C2">
            <w:rPr>
              <w:rFonts w:ascii="LM Roman 10" w:hAnsi="LM Roman 10"/>
              <w:noProof/>
              <w:sz w:val="24"/>
              <w:szCs w:val="24"/>
            </w:rPr>
            <w:t>(24)</w:t>
          </w:r>
          <w:r w:rsidR="002D07AA" w:rsidRPr="00E357E3">
            <w:rPr>
              <w:rFonts w:ascii="LM Roman 10" w:hAnsi="LM Roman 10"/>
              <w:sz w:val="24"/>
              <w:szCs w:val="24"/>
            </w:rPr>
            <w:fldChar w:fldCharType="end"/>
          </w:r>
        </w:sdtContent>
      </w:sdt>
    </w:p>
    <w:p w14:paraId="15F26607" w14:textId="77F70A0E" w:rsidR="00D9735C" w:rsidRDefault="00D9735C" w:rsidP="00936074">
      <w:pPr>
        <w:pStyle w:val="Incontec"/>
      </w:pPr>
    </w:p>
    <w:p w14:paraId="1BC8429B" w14:textId="77777777" w:rsidR="00926F33" w:rsidRPr="00926F33" w:rsidRDefault="00926F33" w:rsidP="00926F33">
      <w:pPr>
        <w:pStyle w:val="Incontec"/>
      </w:pPr>
    </w:p>
    <w:p w14:paraId="32C98DAB" w14:textId="3E796EDD" w:rsidR="00D9735C" w:rsidRDefault="00D9735C" w:rsidP="00E75E0F">
      <w:pPr>
        <w:pStyle w:val="Incontec"/>
        <w:numPr>
          <w:ilvl w:val="1"/>
          <w:numId w:val="1"/>
        </w:numPr>
        <w:outlineLvl w:val="1"/>
        <w:rPr>
          <w:rFonts w:cs="Times New Roman"/>
          <w:sz w:val="28"/>
          <w:szCs w:val="28"/>
        </w:rPr>
      </w:pPr>
      <w:bookmarkStart w:id="141" w:name="_Toc475342590"/>
      <w:r w:rsidRPr="00D9735C">
        <w:rPr>
          <w:rFonts w:cs="Times New Roman"/>
          <w:sz w:val="28"/>
          <w:szCs w:val="28"/>
        </w:rPr>
        <w:t>SECTOR SOFTWARE COLOMBIA</w:t>
      </w:r>
      <w:bookmarkEnd w:id="141"/>
    </w:p>
    <w:p w14:paraId="43ED2A55" w14:textId="77777777" w:rsidR="00D9735C" w:rsidRPr="00D9735C" w:rsidRDefault="00D9735C" w:rsidP="00D9735C">
      <w:pPr>
        <w:pStyle w:val="Incontec"/>
      </w:pPr>
    </w:p>
    <w:p w14:paraId="3715E509" w14:textId="2CD57562"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79521957"/>
          <w:citation/>
        </w:sdtPr>
        <w:sdtContent>
          <w:r w:rsidRPr="00102649">
            <w:rPr>
              <w:rFonts w:cs="Times New Roman"/>
            </w:rPr>
            <w:fldChar w:fldCharType="begin"/>
          </w:r>
          <w:r w:rsidRPr="00102649">
            <w:rPr>
              <w:rFonts w:cs="Times New Roman"/>
            </w:rPr>
            <w:instrText xml:space="preserve"> CITATION Fed15 \l 9226 </w:instrText>
          </w:r>
          <w:r w:rsidRPr="00102649">
            <w:rPr>
              <w:rFonts w:cs="Times New Roman"/>
            </w:rPr>
            <w:fldChar w:fldCharType="separate"/>
          </w:r>
          <w:r w:rsidR="00DD74C2" w:rsidRPr="00DD74C2">
            <w:rPr>
              <w:rFonts w:cs="Times New Roman"/>
              <w:noProof/>
            </w:rPr>
            <w:t>(25)</w:t>
          </w:r>
          <w:r w:rsidRPr="00102649">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601A3591" w:rsidR="00D9735C" w:rsidRDefault="00AB27EF" w:rsidP="00AB27EF">
      <w:pPr>
        <w:pStyle w:val="Incontec"/>
        <w:rPr>
          <w:rFonts w:cs="Times New Roman"/>
          <w:noProof/>
        </w:rPr>
      </w:pPr>
      <w:r w:rsidRPr="00102649">
        <w:rPr>
          <w:rFonts w:cs="Times New Roman"/>
        </w:rPr>
        <w:t>Donde el mayor porcentaje de estas empresas se dedica al desarrollo de aplicaciones de tipo financiero (52 %), seguido de aplicaciones para la gestión de facturación (50 %),  aplicaciones ERP y control de inventarios (40,3 %) y aplicaciones de End User</w:t>
      </w:r>
      <w:r w:rsidR="00D9735C">
        <w:rPr>
          <w:rFonts w:cs="Times New Roman"/>
        </w:rPr>
        <w:t xml:space="preserve"> </w:t>
      </w:r>
      <w:r w:rsidRPr="00102649">
        <w:rPr>
          <w:rFonts w:cs="Times New Roman"/>
        </w:rPr>
        <w:t>(14%)</w:t>
      </w:r>
      <w:ins w:id="142" w:author="andres camilo santana bohorquez" w:date="2017-02-17T00:37:00Z">
        <w:r w:rsidR="004B3505">
          <w:rPr>
            <w:rFonts w:cs="Times New Roman"/>
          </w:rPr>
          <w:t xml:space="preserve"> (Ver Figura </w:t>
        </w:r>
      </w:ins>
      <w:ins w:id="143" w:author="andres camilo santana bohorquez" w:date="2017-02-17T00:38:00Z">
        <w:r w:rsidR="004B3505">
          <w:rPr>
            <w:rFonts w:cs="Times New Roman"/>
          </w:rPr>
          <w:t>3-1</w:t>
        </w:r>
      </w:ins>
      <w:ins w:id="144" w:author="andres camilo santana bohorquez" w:date="2017-02-17T00:37:00Z">
        <w:r w:rsidR="004B3505">
          <w:rPr>
            <w:rFonts w:cs="Times New Roman"/>
          </w:rPr>
          <w:t>)</w:t>
        </w:r>
      </w:ins>
      <w:r w:rsidR="00D9735C">
        <w:rPr>
          <w:rFonts w:cs="Times New Roman"/>
        </w:rPr>
        <w:t xml:space="preserve">. </w:t>
      </w:r>
      <w:sdt>
        <w:sdtPr>
          <w:rPr>
            <w:rFonts w:cs="Times New Roman"/>
          </w:rPr>
          <w:id w:val="549035499"/>
          <w:citation/>
        </w:sdtPr>
        <w:sdtContent>
          <w:r w:rsidRPr="00102649">
            <w:rPr>
              <w:rFonts w:cs="Times New Roman"/>
            </w:rPr>
            <w:fldChar w:fldCharType="begin"/>
          </w:r>
          <w:r w:rsidRPr="00102649">
            <w:rPr>
              <w:rFonts w:cs="Times New Roman"/>
            </w:rPr>
            <w:instrText xml:space="preserve"> CITATION ESI08 \l 9226 </w:instrText>
          </w:r>
          <w:r w:rsidRPr="00102649">
            <w:rPr>
              <w:rFonts w:cs="Times New Roman"/>
            </w:rPr>
            <w:fldChar w:fldCharType="separate"/>
          </w:r>
          <w:r w:rsidR="00DD74C2" w:rsidRPr="00DD74C2">
            <w:rPr>
              <w:rFonts w:cs="Times New Roman"/>
              <w:noProof/>
            </w:rPr>
            <w:t>(26)</w:t>
          </w:r>
          <w:r w:rsidRPr="00102649">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327744" cy="3276339"/>
                    </a:xfrm>
                    <a:prstGeom prst="rect">
                      <a:avLst/>
                    </a:prstGeom>
                    <a:ln/>
                  </pic:spPr>
                </pic:pic>
              </a:graphicData>
            </a:graphic>
          </wp:inline>
        </w:drawing>
      </w:r>
    </w:p>
    <w:p w14:paraId="4E8C292C" w14:textId="358A4640" w:rsidR="00AB27EF" w:rsidRPr="000A0072"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00071300"/>
          <w:citation/>
        </w:sdtPr>
        <w:sdtContent>
          <w:r w:rsidRPr="000A0072">
            <w:rPr>
              <w:rFonts w:cs="Times New Roman"/>
              <w:sz w:val="22"/>
              <w:szCs w:val="22"/>
            </w:rPr>
            <w:fldChar w:fldCharType="begin"/>
          </w:r>
          <w:r w:rsidRPr="000A0072">
            <w:rPr>
              <w:rFonts w:cs="Times New Roman"/>
              <w:sz w:val="22"/>
              <w:szCs w:val="22"/>
            </w:rPr>
            <w:instrText xml:space="preserve"> CITATION Dat05 \l 9226 </w:instrText>
          </w:r>
          <w:r w:rsidRPr="000A0072">
            <w:rPr>
              <w:rFonts w:cs="Times New Roman"/>
              <w:sz w:val="22"/>
              <w:szCs w:val="22"/>
            </w:rPr>
            <w:fldChar w:fldCharType="separate"/>
          </w:r>
          <w:r w:rsidR="00DD74C2" w:rsidRPr="00DD74C2">
            <w:rPr>
              <w:rFonts w:cs="Times New Roman"/>
              <w:noProof/>
              <w:sz w:val="22"/>
              <w:szCs w:val="22"/>
            </w:rPr>
            <w:t>(4)</w:t>
          </w:r>
          <w:r w:rsidRPr="000A0072">
            <w:rPr>
              <w:rFonts w:cs="Times New Roman"/>
              <w:sz w:val="22"/>
              <w:szCs w:val="22"/>
            </w:rPr>
            <w:fldChar w:fldCharType="end"/>
          </w:r>
        </w:sdtContent>
      </w:sdt>
    </w:p>
    <w:p w14:paraId="25401656" w14:textId="77777777" w:rsidR="002D07AA" w:rsidRDefault="002D07AA" w:rsidP="00693C47"/>
    <w:p w14:paraId="40472CC5" w14:textId="3217E220" w:rsidR="009C7C60" w:rsidRPr="0017798C" w:rsidDel="00E83AE7" w:rsidRDefault="0017798C">
      <w:pPr>
        <w:jc w:val="both"/>
        <w:rPr>
          <w:del w:id="145" w:author="andres camilo santana bohorquez" w:date="2017-02-15T05:19:00Z"/>
          <w:rFonts w:ascii="LM Roman 10" w:hAnsi="LM Roman 10"/>
          <w:sz w:val="24"/>
          <w:rPrChange w:id="146" w:author="andres camilo santana bohorquez" w:date="2017-02-15T05:08:00Z">
            <w:rPr>
              <w:del w:id="147" w:author="andres camilo santana bohorquez" w:date="2017-02-15T05:19:00Z"/>
            </w:rPr>
          </w:rPrChange>
        </w:rPr>
        <w:pPrChange w:id="148" w:author="andres camilo santana bohorquez" w:date="2017-02-15T05:14:00Z">
          <w:pPr/>
        </w:pPrChange>
      </w:pPr>
      <w:ins w:id="149" w:author="andres camilo santana bohorquez" w:date="2017-02-15T05:07:00Z">
        <w:r w:rsidRPr="0017798C">
          <w:rPr>
            <w:rFonts w:ascii="LM Roman 10" w:hAnsi="LM Roman 10"/>
            <w:sz w:val="24"/>
            <w:rPrChange w:id="150" w:author="andres camilo santana bohorquez" w:date="2017-02-15T05:08:00Z">
              <w:rPr/>
            </w:rPrChange>
          </w:rPr>
          <w:t>De</w:t>
        </w:r>
      </w:ins>
      <w:ins w:id="151" w:author="andres camilo santana bohorquez" w:date="2017-02-15T05:08:00Z">
        <w:r>
          <w:rPr>
            <w:rFonts w:ascii="LM Roman 10" w:hAnsi="LM Roman 10"/>
            <w:sz w:val="24"/>
          </w:rPr>
          <w:t>ntro</w:t>
        </w:r>
      </w:ins>
      <w:ins w:id="152" w:author="andres camilo santana bohorquez" w:date="2017-02-15T05:07:00Z">
        <w:r w:rsidRPr="0017798C">
          <w:rPr>
            <w:rFonts w:ascii="LM Roman 10" w:hAnsi="LM Roman 10"/>
            <w:sz w:val="24"/>
            <w:rPrChange w:id="153" w:author="andres camilo santana bohorquez" w:date="2017-02-15T05:08:00Z">
              <w:rPr/>
            </w:rPrChange>
          </w:rPr>
          <w:t xml:space="preserve"> </w:t>
        </w:r>
      </w:ins>
      <w:ins w:id="154" w:author="andres camilo santana bohorquez" w:date="2017-02-15T05:08:00Z">
        <w:r>
          <w:rPr>
            <w:rFonts w:ascii="LM Roman 10" w:hAnsi="LM Roman 10"/>
            <w:sz w:val="24"/>
          </w:rPr>
          <w:t xml:space="preserve">de </w:t>
        </w:r>
      </w:ins>
      <w:ins w:id="155" w:author="andres camilo santana bohorquez" w:date="2017-02-15T05:07:00Z">
        <w:r w:rsidRPr="0017798C">
          <w:rPr>
            <w:rFonts w:ascii="LM Roman 10" w:hAnsi="LM Roman 10"/>
            <w:sz w:val="24"/>
            <w:rPrChange w:id="156" w:author="andres camilo santana bohorquez" w:date="2017-02-15T05:08:00Z">
              <w:rPr/>
            </w:rPrChange>
          </w:rPr>
          <w:t>este 14</w:t>
        </w:r>
      </w:ins>
      <w:ins w:id="157" w:author="andres camilo santana bohorquez" w:date="2017-02-15T05:08:00Z">
        <w:r>
          <w:rPr>
            <w:rFonts w:ascii="LM Roman 10" w:hAnsi="LM Roman 10"/>
            <w:sz w:val="24"/>
          </w:rPr>
          <w:t xml:space="preserve">% </w:t>
        </w:r>
      </w:ins>
      <w:ins w:id="158" w:author="andres camilo santana bohorquez" w:date="2017-02-15T05:09:00Z">
        <w:r>
          <w:rPr>
            <w:rFonts w:ascii="LM Roman 10" w:hAnsi="LM Roman 10"/>
            <w:sz w:val="24"/>
          </w:rPr>
          <w:t xml:space="preserve">encontramos </w:t>
        </w:r>
      </w:ins>
      <w:ins w:id="159" w:author="andres camilo santana bohorquez" w:date="2017-02-15T05:15:00Z">
        <w:r w:rsidR="00E83AE7">
          <w:rPr>
            <w:rFonts w:ascii="LM Roman 10" w:hAnsi="LM Roman 10"/>
            <w:sz w:val="24"/>
          </w:rPr>
          <w:t xml:space="preserve">una </w:t>
        </w:r>
      </w:ins>
      <w:ins w:id="160" w:author="andres camilo santana bohorquez" w:date="2017-02-15T05:27:00Z">
        <w:r w:rsidR="0046615B">
          <w:rPr>
            <w:rFonts w:ascii="LM Roman 10" w:hAnsi="LM Roman 10"/>
            <w:sz w:val="24"/>
          </w:rPr>
          <w:t>mínima</w:t>
        </w:r>
      </w:ins>
      <w:ins w:id="161" w:author="andres camilo santana bohorquez" w:date="2017-02-15T05:15:00Z">
        <w:r w:rsidR="00E83AE7">
          <w:rPr>
            <w:rFonts w:ascii="LM Roman 10" w:hAnsi="LM Roman 10"/>
            <w:sz w:val="24"/>
          </w:rPr>
          <w:t xml:space="preserve"> parte de </w:t>
        </w:r>
      </w:ins>
      <w:ins w:id="162" w:author="andres camilo santana bohorquez" w:date="2017-02-15T05:09:00Z">
        <w:r>
          <w:rPr>
            <w:rFonts w:ascii="LM Roman 10" w:hAnsi="LM Roman 10"/>
            <w:sz w:val="24"/>
          </w:rPr>
          <w:t>las aplicaciones desarrollada</w:t>
        </w:r>
        <w:r w:rsidR="00E83AE7">
          <w:rPr>
            <w:rFonts w:ascii="LM Roman 10" w:hAnsi="LM Roman 10"/>
            <w:sz w:val="24"/>
          </w:rPr>
          <w:t>s para personas con limitacio</w:t>
        </w:r>
      </w:ins>
      <w:ins w:id="163" w:author="andres camilo santana bohorquez" w:date="2017-02-15T05:15:00Z">
        <w:r w:rsidR="00E83AE7">
          <w:rPr>
            <w:rFonts w:ascii="LM Roman 10" w:hAnsi="LM Roman 10"/>
            <w:sz w:val="24"/>
          </w:rPr>
          <w:t>nes, dichas aplicaciones han sido apoyadas por el Programa</w:t>
        </w:r>
      </w:ins>
      <w:ins w:id="164" w:author="andres camilo santana bohorquez" w:date="2017-02-15T05:18:00Z">
        <w:r w:rsidR="00E83AE7">
          <w:rPr>
            <w:rFonts w:ascii="LM Roman 10" w:hAnsi="LM Roman 10"/>
            <w:sz w:val="24"/>
          </w:rPr>
          <w:t xml:space="preserve"> </w:t>
        </w:r>
        <w:r w:rsidR="00E83AE7" w:rsidRPr="00E83AE7">
          <w:rPr>
            <w:rFonts w:ascii="LM Roman 10" w:hAnsi="LM Roman 10"/>
            <w:sz w:val="24"/>
          </w:rPr>
          <w:t>AyudApps, campaña para promover desarrollo de apps para personas con discapacidad</w:t>
        </w:r>
      </w:ins>
      <w:ins w:id="165" w:author="andres camilo santana bohorquez" w:date="2017-02-15T05:15:00Z">
        <w:r w:rsidR="00E83AE7">
          <w:rPr>
            <w:rFonts w:ascii="LM Roman 10" w:hAnsi="LM Roman 10"/>
            <w:sz w:val="24"/>
          </w:rPr>
          <w:t xml:space="preserve"> </w:t>
        </w:r>
      </w:ins>
      <w:ins w:id="166" w:author="andres camilo santana bohorquez" w:date="2017-02-15T05:16:00Z">
        <w:r w:rsidR="00E83AE7">
          <w:rPr>
            <w:rFonts w:ascii="LM Roman 10" w:hAnsi="LM Roman 10"/>
            <w:sz w:val="24"/>
          </w:rPr>
          <w:t xml:space="preserve">impulsado por </w:t>
        </w:r>
      </w:ins>
      <w:ins w:id="167" w:author="andres camilo santana bohorquez" w:date="2017-02-15T05:18:00Z">
        <w:r w:rsidR="00E83AE7">
          <w:rPr>
            <w:rFonts w:ascii="LM Roman 10" w:hAnsi="LM Roman 10"/>
            <w:sz w:val="24"/>
          </w:rPr>
          <w:t>el MINTIC.</w:t>
        </w:r>
      </w:ins>
    </w:p>
    <w:p w14:paraId="6CAB4150" w14:textId="77777777" w:rsidR="00E83AE7" w:rsidRDefault="00E83AE7">
      <w:pPr>
        <w:jc w:val="both"/>
        <w:rPr>
          <w:ins w:id="168" w:author="andres camilo santana bohorquez" w:date="2017-02-15T05:20:00Z"/>
          <w:rFonts w:ascii="LM Roman 10" w:hAnsi="LM Roman 10"/>
          <w:sz w:val="24"/>
        </w:rPr>
        <w:pPrChange w:id="169" w:author="andres camilo santana bohorquez" w:date="2017-02-15T05:14:00Z">
          <w:pPr/>
        </w:pPrChange>
      </w:pPr>
      <w:ins w:id="170" w:author="andres camilo santana bohorquez" w:date="2017-02-15T05:19:00Z">
        <w:r>
          <w:rPr>
            <w:rFonts w:ascii="LM Roman 10" w:hAnsi="LM Roman 10"/>
            <w:sz w:val="24"/>
          </w:rPr>
          <w:t xml:space="preserve"> </w:t>
        </w:r>
      </w:ins>
    </w:p>
    <w:p w14:paraId="19438A1D" w14:textId="66B263C0" w:rsidR="009C7C60" w:rsidRDefault="00E83AE7">
      <w:pPr>
        <w:jc w:val="both"/>
        <w:rPr>
          <w:ins w:id="171" w:author="andres camilo santana bohorquez" w:date="2017-02-15T05:46:00Z"/>
          <w:rFonts w:ascii="LM Roman 10" w:hAnsi="LM Roman 10"/>
          <w:sz w:val="24"/>
        </w:rPr>
        <w:pPrChange w:id="172" w:author="andres camilo santana bohorquez" w:date="2017-02-15T05:14:00Z">
          <w:pPr/>
        </w:pPrChange>
      </w:pPr>
      <w:ins w:id="173" w:author="andres camilo santana bohorquez" w:date="2017-02-15T05:19:00Z">
        <w:r>
          <w:rPr>
            <w:rFonts w:ascii="LM Roman 10" w:hAnsi="LM Roman 10"/>
            <w:sz w:val="24"/>
          </w:rPr>
          <w:lastRenderedPageBreak/>
          <w:t>Para el año 2013 el</w:t>
        </w:r>
      </w:ins>
      <w:ins w:id="174" w:author="andres camilo santana bohorquez" w:date="2017-02-15T05:20:00Z">
        <w:r>
          <w:rPr>
            <w:rFonts w:ascii="LM Roman 10" w:hAnsi="LM Roman 10"/>
            <w:sz w:val="24"/>
          </w:rPr>
          <w:t xml:space="preserve"> MINTIC</w:t>
        </w:r>
      </w:ins>
      <w:ins w:id="175" w:author="andres camilo santana bohorquez" w:date="2017-02-15T05:19:00Z">
        <w:r>
          <w:rPr>
            <w:rFonts w:ascii="LM Roman 10" w:hAnsi="LM Roman 10"/>
            <w:sz w:val="24"/>
          </w:rPr>
          <w:t xml:space="preserve"> </w:t>
        </w:r>
      </w:ins>
      <w:ins w:id="176" w:author="andres camilo santana bohorquez" w:date="2017-02-15T05:20:00Z">
        <w:r>
          <w:rPr>
            <w:rFonts w:ascii="LM Roman 10" w:hAnsi="LM Roman 10"/>
            <w:sz w:val="24"/>
          </w:rPr>
          <w:t>mediante el p</w:t>
        </w:r>
      </w:ins>
      <w:ins w:id="177" w:author="andres camilo santana bohorquez" w:date="2017-02-15T05:23:00Z">
        <w:r>
          <w:rPr>
            <w:rFonts w:ascii="LM Roman 10" w:hAnsi="LM Roman 10"/>
            <w:sz w:val="24"/>
          </w:rPr>
          <w:t>r</w:t>
        </w:r>
      </w:ins>
      <w:ins w:id="178" w:author="andres camilo santana bohorquez" w:date="2017-02-15T05:20:00Z">
        <w:r>
          <w:rPr>
            <w:rFonts w:ascii="LM Roman 10" w:hAnsi="LM Roman 10"/>
            <w:sz w:val="24"/>
          </w:rPr>
          <w:t xml:space="preserve">oyecto denominado </w:t>
        </w:r>
      </w:ins>
      <w:ins w:id="179" w:author="andres camilo santana bohorquez" w:date="2017-02-15T05:13:00Z">
        <w:r w:rsidRPr="00E83AE7">
          <w:rPr>
            <w:rFonts w:ascii="LM Roman 10" w:hAnsi="LM Roman 10"/>
            <w:sz w:val="24"/>
            <w:rPrChange w:id="180" w:author="andres camilo santana bohorquez" w:date="2017-02-15T05:13:00Z">
              <w:rPr/>
            </w:rPrChange>
          </w:rPr>
          <w:t xml:space="preserve">Convertic, </w:t>
        </w:r>
      </w:ins>
      <w:ins w:id="181" w:author="andres camilo santana bohorquez" w:date="2017-02-15T05:30:00Z">
        <w:r w:rsidR="0046615B">
          <w:rPr>
            <w:rFonts w:ascii="LM Roman 10" w:hAnsi="LM Roman 10"/>
            <w:sz w:val="24"/>
          </w:rPr>
          <w:t xml:space="preserve">el gobierno </w:t>
        </w:r>
      </w:ins>
      <w:ins w:id="182" w:author="andres camilo santana bohorquez" w:date="2017-02-15T05:23:00Z">
        <w:r>
          <w:rPr>
            <w:rFonts w:ascii="LM Roman 10" w:hAnsi="LM Roman 10"/>
            <w:sz w:val="24"/>
          </w:rPr>
          <w:t>invirtió</w:t>
        </w:r>
      </w:ins>
      <w:ins w:id="183" w:author="andres camilo santana bohorquez" w:date="2017-02-15T05:21:00Z">
        <w:r>
          <w:rPr>
            <w:rFonts w:ascii="LM Roman 10" w:hAnsi="LM Roman 10"/>
            <w:sz w:val="24"/>
          </w:rPr>
          <w:t xml:space="preserve"> cerca de </w:t>
        </w:r>
      </w:ins>
      <w:ins w:id="184" w:author="andres camilo santana bohorquez" w:date="2017-02-15T05:13:00Z">
        <w:r w:rsidRPr="00E83AE7">
          <w:rPr>
            <w:rFonts w:ascii="LM Roman 10" w:hAnsi="LM Roman 10"/>
            <w:sz w:val="24"/>
            <w:rPrChange w:id="185" w:author="andres camilo santana bohorquez" w:date="2017-02-15T05:13:00Z">
              <w:rPr/>
            </w:rPrChange>
          </w:rPr>
          <w:t xml:space="preserve">6.100 millones </w:t>
        </w:r>
      </w:ins>
      <w:ins w:id="186" w:author="andres camilo santana bohorquez" w:date="2017-02-15T05:24:00Z">
        <w:r w:rsidR="0046615B">
          <w:rPr>
            <w:rFonts w:ascii="LM Roman 10" w:hAnsi="LM Roman 10"/>
            <w:sz w:val="24"/>
          </w:rPr>
          <w:t>en la compra de un software que</w:t>
        </w:r>
      </w:ins>
      <w:ins w:id="187" w:author="andres camilo santana bohorquez" w:date="2017-02-15T05:23:00Z">
        <w:r w:rsidR="0046615B" w:rsidRPr="0046615B">
          <w:rPr>
            <w:rFonts w:ascii="LM Roman 10" w:hAnsi="LM Roman 10"/>
            <w:sz w:val="24"/>
          </w:rPr>
          <w:t xml:space="preserve"> transforma la información de los sistemas operativos y las aplicaciones en sonido</w:t>
        </w:r>
      </w:ins>
      <w:ins w:id="188" w:author="andres camilo santana bohorquez" w:date="2017-02-15T05:25:00Z">
        <w:r w:rsidR="0046615B">
          <w:rPr>
            <w:rFonts w:ascii="LM Roman 10" w:hAnsi="LM Roman 10"/>
            <w:sz w:val="24"/>
          </w:rPr>
          <w:t>.</w:t>
        </w:r>
      </w:ins>
      <w:ins w:id="189" w:author="andres camilo santana bohorquez" w:date="2017-02-15T05:23:00Z">
        <w:r w:rsidR="0046615B">
          <w:rPr>
            <w:rFonts w:ascii="LM Roman 10" w:hAnsi="LM Roman 10"/>
            <w:sz w:val="24"/>
          </w:rPr>
          <w:t xml:space="preserve"> </w:t>
        </w:r>
      </w:ins>
      <w:ins w:id="190" w:author="andres camilo santana bohorquez" w:date="2017-02-15T05:33:00Z">
        <w:r w:rsidR="00FC0107">
          <w:rPr>
            <w:rFonts w:ascii="LM Roman 10" w:hAnsi="LM Roman 10"/>
            <w:sz w:val="24"/>
          </w:rPr>
          <w:t xml:space="preserve">Dicho proyecto ha </w:t>
        </w:r>
      </w:ins>
      <w:ins w:id="191" w:author="andres camilo santana bohorquez" w:date="2017-02-15T05:35:00Z">
        <w:r w:rsidR="00FC0107">
          <w:rPr>
            <w:rFonts w:ascii="LM Roman 10" w:hAnsi="LM Roman 10"/>
            <w:sz w:val="24"/>
          </w:rPr>
          <w:t xml:space="preserve">beneficiado a cerca de </w:t>
        </w:r>
        <w:r w:rsidR="00FC0107" w:rsidRPr="00FC0107">
          <w:rPr>
            <w:rFonts w:ascii="LM Roman 10" w:hAnsi="LM Roman 10"/>
            <w:sz w:val="24"/>
          </w:rPr>
          <w:t>293795</w:t>
        </w:r>
        <w:r w:rsidR="00FC0107">
          <w:rPr>
            <w:rFonts w:ascii="LM Roman 10" w:hAnsi="LM Roman 10"/>
            <w:sz w:val="24"/>
          </w:rPr>
          <w:t xml:space="preserve"> </w:t>
        </w:r>
      </w:ins>
      <w:ins w:id="192" w:author="andres camilo santana bohorquez" w:date="2017-02-15T05:36:00Z">
        <w:r w:rsidR="00FC0107">
          <w:rPr>
            <w:rFonts w:ascii="LM Roman 10" w:hAnsi="LM Roman 10"/>
            <w:sz w:val="24"/>
          </w:rPr>
          <w:t>personas,</w:t>
        </w:r>
      </w:ins>
      <w:ins w:id="193" w:author="andres camilo santana bohorquez" w:date="2017-02-15T05:35:00Z">
        <w:r w:rsidR="00FC0107">
          <w:rPr>
            <w:rFonts w:ascii="LM Roman 10" w:hAnsi="LM Roman 10"/>
            <w:sz w:val="24"/>
          </w:rPr>
          <w:t xml:space="preserve"> pertenecientes al sector de personas con limitaciones visuales profundas o moderadas.</w:t>
        </w:r>
      </w:ins>
      <w:ins w:id="194" w:author="andres camilo santana bohorquez" w:date="2017-02-15T05:36:00Z">
        <w:r w:rsidR="00FC0107">
          <w:rPr>
            <w:rFonts w:ascii="LM Roman 10" w:hAnsi="LM Roman 10"/>
            <w:sz w:val="24"/>
          </w:rPr>
          <w:t xml:space="preserve"> </w:t>
        </w:r>
      </w:ins>
      <w:customXmlInsRangeStart w:id="195" w:author="andres camilo santana bohorquez" w:date="2017-02-15T05:39:00Z"/>
      <w:sdt>
        <w:sdtPr>
          <w:rPr>
            <w:rFonts w:ascii="LM Roman 10" w:hAnsi="LM Roman 10"/>
            <w:sz w:val="24"/>
          </w:rPr>
          <w:id w:val="-158087225"/>
          <w:citation/>
        </w:sdtPr>
        <w:sdtContent>
          <w:customXmlInsRangeEnd w:id="195"/>
          <w:ins w:id="196" w:author="andres camilo santana bohorquez" w:date="2017-02-15T05:39:00Z">
            <w:r w:rsidR="00FC0107">
              <w:rPr>
                <w:rFonts w:ascii="LM Roman 10" w:hAnsi="LM Roman 10"/>
                <w:sz w:val="24"/>
              </w:rPr>
              <w:fldChar w:fldCharType="begin"/>
            </w:r>
            <w:r w:rsidR="00FC0107">
              <w:rPr>
                <w:rFonts w:ascii="LM Roman 10" w:hAnsi="LM Roman 10"/>
                <w:sz w:val="24"/>
                <w:lang w:val="es-ES"/>
              </w:rPr>
              <w:instrText xml:space="preserve"> CITATION MIN17 \l 3082 </w:instrText>
            </w:r>
          </w:ins>
          <w:r w:rsidR="00FC0107">
            <w:rPr>
              <w:rFonts w:ascii="LM Roman 10" w:hAnsi="LM Roman 10"/>
              <w:sz w:val="24"/>
            </w:rPr>
            <w:fldChar w:fldCharType="separate"/>
          </w:r>
          <w:r w:rsidR="00DD74C2" w:rsidRPr="00DD74C2">
            <w:rPr>
              <w:rFonts w:ascii="LM Roman 10" w:hAnsi="LM Roman 10"/>
              <w:noProof/>
              <w:sz w:val="24"/>
              <w:lang w:val="es-ES"/>
            </w:rPr>
            <w:t>(27)</w:t>
          </w:r>
          <w:ins w:id="197" w:author="andres camilo santana bohorquez" w:date="2017-02-15T05:39:00Z">
            <w:r w:rsidR="00FC0107">
              <w:rPr>
                <w:rFonts w:ascii="LM Roman 10" w:hAnsi="LM Roman 10"/>
                <w:sz w:val="24"/>
              </w:rPr>
              <w:fldChar w:fldCharType="end"/>
            </w:r>
          </w:ins>
          <w:customXmlInsRangeStart w:id="198" w:author="andres camilo santana bohorquez" w:date="2017-02-15T05:39:00Z"/>
        </w:sdtContent>
      </w:sdt>
      <w:customXmlInsRangeEnd w:id="198"/>
    </w:p>
    <w:p w14:paraId="5A9A652E" w14:textId="25FACDEF" w:rsidR="00D5275A" w:rsidRDefault="00D5275A">
      <w:pPr>
        <w:jc w:val="both"/>
        <w:rPr>
          <w:ins w:id="199" w:author="andres camilo santana bohorquez" w:date="2017-02-15T05:39:00Z"/>
          <w:rFonts w:ascii="LM Roman 10" w:hAnsi="LM Roman 10"/>
          <w:sz w:val="24"/>
        </w:rPr>
        <w:pPrChange w:id="200" w:author="andres camilo santana bohorquez" w:date="2017-02-15T05:14:00Z">
          <w:pPr/>
        </w:pPrChange>
      </w:pPr>
      <w:ins w:id="201" w:author="andres camilo santana bohorquez" w:date="2017-02-15T05:46:00Z">
        <w:r>
          <w:rPr>
            <w:rFonts w:ascii="LM Roman 10" w:hAnsi="LM Roman 10"/>
            <w:sz w:val="24"/>
          </w:rPr>
          <w:t xml:space="preserve">En la sección 5.5 se presentaran las aplicaciones que se encuentran actualmente en el mercado que ofrecen un apoyo a las personas con </w:t>
        </w:r>
      </w:ins>
      <w:ins w:id="202" w:author="andres camilo santana bohorquez" w:date="2017-02-15T05:47:00Z">
        <w:r>
          <w:rPr>
            <w:rFonts w:ascii="LM Roman 10" w:hAnsi="LM Roman 10"/>
            <w:sz w:val="24"/>
          </w:rPr>
          <w:t>algún</w:t>
        </w:r>
      </w:ins>
      <w:ins w:id="203" w:author="andres camilo santana bohorquez" w:date="2017-02-15T05:46:00Z">
        <w:r>
          <w:rPr>
            <w:rFonts w:ascii="LM Roman 10" w:hAnsi="LM Roman 10"/>
            <w:sz w:val="24"/>
          </w:rPr>
          <w:t xml:space="preserve"> </w:t>
        </w:r>
      </w:ins>
      <w:ins w:id="204" w:author="andres camilo santana bohorquez" w:date="2017-02-15T05:47:00Z">
        <w:r>
          <w:rPr>
            <w:rFonts w:ascii="LM Roman 10" w:hAnsi="LM Roman 10"/>
            <w:sz w:val="24"/>
          </w:rPr>
          <w:t>tipo de limitación cognitiva, sector en el cual se enfoca este proyecto.</w:t>
        </w:r>
      </w:ins>
    </w:p>
    <w:p w14:paraId="5305AA80" w14:textId="77777777" w:rsidR="000C5B57" w:rsidRPr="00BE5779" w:rsidRDefault="000C5B57">
      <w:pPr>
        <w:pStyle w:val="Incontec"/>
        <w:rPr>
          <w:ins w:id="205" w:author="andres camilo santana bohorquez" w:date="2017-02-15T05:40:00Z"/>
        </w:rPr>
        <w:pPrChange w:id="206" w:author="andres camilo santana bohorquez" w:date="2017-02-15T05:47:00Z">
          <w:pPr/>
        </w:pPrChange>
      </w:pPr>
    </w:p>
    <w:p w14:paraId="5B49B8E4" w14:textId="1D95B78A" w:rsidR="00936074" w:rsidRDefault="00936074" w:rsidP="00E75E0F">
      <w:pPr>
        <w:pStyle w:val="Incontec"/>
        <w:numPr>
          <w:ilvl w:val="1"/>
          <w:numId w:val="1"/>
        </w:numPr>
        <w:outlineLvl w:val="1"/>
        <w:rPr>
          <w:sz w:val="28"/>
        </w:rPr>
      </w:pPr>
      <w:bookmarkStart w:id="207" w:name="_Ref467638404"/>
      <w:bookmarkStart w:id="208" w:name="_Toc475342591"/>
      <w:r w:rsidRPr="00936074">
        <w:rPr>
          <w:sz w:val="28"/>
        </w:rPr>
        <w:t>INVERSION PRIVADA</w:t>
      </w:r>
      <w:bookmarkEnd w:id="207"/>
      <w:bookmarkEnd w:id="208"/>
      <w:r w:rsidRPr="00936074">
        <w:rPr>
          <w:sz w:val="28"/>
        </w:rPr>
        <w:t xml:space="preserve"> </w:t>
      </w:r>
    </w:p>
    <w:p w14:paraId="4BD28CD6" w14:textId="77777777" w:rsidR="00936074" w:rsidRDefault="00936074" w:rsidP="00926F33">
      <w:pPr>
        <w:pStyle w:val="Incontec"/>
      </w:pPr>
    </w:p>
    <w:p w14:paraId="6771C4F5" w14:textId="04BF91A7" w:rsidR="00936074" w:rsidRDefault="00936074" w:rsidP="00926F33">
      <w:pPr>
        <w:pStyle w:val="Incontec"/>
      </w:pPr>
    </w:p>
    <w:p w14:paraId="533E1E69" w14:textId="1BC3D383"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Salvador  y República dominicana para dar un valor total de  </w:t>
      </w:r>
      <w:r w:rsidR="00FA6707" w:rsidRPr="00FA6707">
        <w:rPr>
          <w:b/>
        </w:rPr>
        <w:t>COP 17,675 millones (USD 5.6 millones)</w:t>
      </w:r>
      <w:r w:rsidR="00FA6707">
        <w:t xml:space="preserve"> mediante 91 iniciativas adelantadas en alianza con 95 organizaciones en dichos países</w:t>
      </w:r>
      <w:ins w:id="209" w:author="andres camilo santana bohorquez" w:date="2017-02-17T00:11:00Z">
        <w:r w:rsidR="00BA20EE">
          <w:t xml:space="preserve"> (Ver Figura 3-2)</w:t>
        </w:r>
      </w:ins>
      <w:r w:rsidR="00FA6707">
        <w:t xml:space="preserve">. </w:t>
      </w:r>
      <w:sdt>
        <w:sdtPr>
          <w:id w:val="1098054360"/>
          <w:citation/>
        </w:sdtPr>
        <w:sdtContent>
          <w:r w:rsidR="00FA6707">
            <w:fldChar w:fldCharType="begin"/>
          </w:r>
          <w:r w:rsidR="00FA6707">
            <w:instrText xml:space="preserve"> CITATION GRU15 \l 9226 </w:instrText>
          </w:r>
          <w:r w:rsidR="00FA6707">
            <w:fldChar w:fldCharType="separate"/>
          </w:r>
          <w:r w:rsidR="00DD74C2">
            <w:rPr>
              <w:noProof/>
            </w:rPr>
            <w:t>(5)</w:t>
          </w:r>
          <w:r w:rsidR="00FA6707">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732280"/>
                    </a:xfrm>
                    <a:prstGeom prst="rect">
                      <a:avLst/>
                    </a:prstGeom>
                  </pic:spPr>
                </pic:pic>
              </a:graphicData>
            </a:graphic>
          </wp:inline>
        </w:drawing>
      </w:r>
    </w:p>
    <w:p w14:paraId="5A011035" w14:textId="292B0A4F" w:rsidR="00FA6707" w:rsidRDefault="00FA6707" w:rsidP="00FA6707">
      <w:pPr>
        <w:pStyle w:val="Incontec"/>
        <w:rPr>
          <w:sz w:val="22"/>
        </w:rPr>
      </w:pPr>
      <w:bookmarkStart w:id="210" w:name="OLE_LINK1"/>
      <w:bookmarkStart w:id="211"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10283474"/>
          <w:citation/>
        </w:sdtPr>
        <w:sdtContent>
          <w:r w:rsidRPr="00FA6707">
            <w:rPr>
              <w:sz w:val="22"/>
            </w:rPr>
            <w:fldChar w:fldCharType="begin"/>
          </w:r>
          <w:r w:rsidRPr="00FA6707">
            <w:rPr>
              <w:sz w:val="22"/>
            </w:rPr>
            <w:instrText xml:space="preserve"> CITATION GRU15 \l 9226 </w:instrText>
          </w:r>
          <w:r w:rsidRPr="00FA6707">
            <w:rPr>
              <w:sz w:val="22"/>
            </w:rPr>
            <w:fldChar w:fldCharType="separate"/>
          </w:r>
          <w:r w:rsidR="00DD74C2" w:rsidRPr="00DD74C2">
            <w:rPr>
              <w:noProof/>
              <w:sz w:val="22"/>
            </w:rPr>
            <w:t>(5)</w:t>
          </w:r>
          <w:r w:rsidRPr="00FA6707">
            <w:rPr>
              <w:sz w:val="22"/>
            </w:rPr>
            <w:fldChar w:fldCharType="end"/>
          </w:r>
        </w:sdtContent>
      </w:sdt>
    </w:p>
    <w:bookmarkEnd w:id="210"/>
    <w:bookmarkEnd w:id="211"/>
    <w:p w14:paraId="3A0AA9D6" w14:textId="77777777" w:rsidR="00FA6707" w:rsidRDefault="00FA6707" w:rsidP="00FA6707"/>
    <w:p w14:paraId="03A7BF2C" w14:textId="66F22AEB" w:rsidR="000D2367" w:rsidRPr="000D2367" w:rsidRDefault="00FA6707" w:rsidP="00C21AA0">
      <w:pPr>
        <w:pStyle w:val="Incontec"/>
      </w:pPr>
      <w:r>
        <w:lastRenderedPageBreak/>
        <w:t xml:space="preserve">Además se destaca la labor de filiales del grupo sura en países como México, Chile, Perú y Uruguay con el desarrollo social donde sumaron cerca de </w:t>
      </w:r>
      <w:r w:rsidRPr="000D2367">
        <w:rPr>
          <w:b/>
        </w:rPr>
        <w:t>COP</w:t>
      </w:r>
      <w:r w:rsidR="000D2367" w:rsidRPr="000D2367">
        <w:rPr>
          <w:b/>
        </w:rPr>
        <w:t xml:space="preserve"> </w:t>
      </w:r>
      <w:r w:rsidRPr="000D2367">
        <w:rPr>
          <w:b/>
        </w:rPr>
        <w:t>5,760</w:t>
      </w:r>
      <w:r>
        <w:t xml:space="preserve"> millones</w:t>
      </w:r>
      <w:r w:rsidRPr="00FA6707">
        <w:t xml:space="preserve"> </w:t>
      </w:r>
      <w:r>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5,000,000,000.00</w:t>
      </w:r>
      <w:r w:rsidR="00C21AA0">
        <w:rPr>
          <w:b/>
        </w:rPr>
        <w:t xml:space="preserve">. </w:t>
      </w:r>
    </w:p>
    <w:p w14:paraId="1DE8871F" w14:textId="2A56F3FF" w:rsidR="00D9735C" w:rsidRP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4F163A26" w14:textId="77777777" w:rsidR="009C7C60" w:rsidRDefault="009C7C60" w:rsidP="00926F33">
      <w:pPr>
        <w:pStyle w:val="Incontec"/>
      </w:pPr>
    </w:p>
    <w:p w14:paraId="26A59F82" w14:textId="77777777" w:rsidR="002D07AA" w:rsidRDefault="002D07AA" w:rsidP="00693C47"/>
    <w:p w14:paraId="3F60A87F" w14:textId="09B19946" w:rsidR="00693C47" w:rsidDel="00380540" w:rsidRDefault="00693C47" w:rsidP="00E75E0F">
      <w:pPr>
        <w:numPr>
          <w:ilvl w:val="0"/>
          <w:numId w:val="1"/>
        </w:numPr>
        <w:rPr>
          <w:del w:id="212" w:author="andres camilo santana bohorquez" w:date="2017-02-15T05:48:00Z"/>
        </w:rPr>
      </w:pPr>
      <w:bookmarkStart w:id="213" w:name="_Toc475090968"/>
      <w:bookmarkStart w:id="214" w:name="_Toc475091062"/>
      <w:bookmarkStart w:id="215" w:name="_Toc475092456"/>
      <w:bookmarkStart w:id="216" w:name="_Toc475092570"/>
      <w:bookmarkStart w:id="217" w:name="_Toc475092682"/>
      <w:bookmarkStart w:id="218" w:name="_Toc475311890"/>
      <w:bookmarkStart w:id="219" w:name="_Toc475342484"/>
      <w:bookmarkStart w:id="220" w:name="_Toc475342592"/>
      <w:bookmarkEnd w:id="213"/>
      <w:bookmarkEnd w:id="214"/>
      <w:bookmarkEnd w:id="215"/>
      <w:bookmarkEnd w:id="216"/>
      <w:bookmarkEnd w:id="217"/>
      <w:bookmarkEnd w:id="218"/>
      <w:bookmarkEnd w:id="219"/>
      <w:bookmarkEnd w:id="220"/>
    </w:p>
    <w:p w14:paraId="6BAD70F8" w14:textId="66297E49" w:rsidR="00D9735C" w:rsidDel="000C5B57" w:rsidRDefault="00D9735C" w:rsidP="00E75E0F">
      <w:pPr>
        <w:numPr>
          <w:ilvl w:val="0"/>
          <w:numId w:val="1"/>
        </w:numPr>
        <w:rPr>
          <w:del w:id="221" w:author="andres camilo santana bohorquez" w:date="2017-02-15T05:40:00Z"/>
        </w:rPr>
      </w:pPr>
      <w:bookmarkStart w:id="222" w:name="_Toc475090969"/>
      <w:bookmarkStart w:id="223" w:name="_Toc475091063"/>
      <w:bookmarkStart w:id="224" w:name="_Toc475092457"/>
      <w:bookmarkStart w:id="225" w:name="_Toc475092571"/>
      <w:bookmarkStart w:id="226" w:name="_Toc475092683"/>
      <w:bookmarkStart w:id="227" w:name="_Toc475311891"/>
      <w:bookmarkStart w:id="228" w:name="_Toc475342485"/>
      <w:bookmarkStart w:id="229" w:name="_Toc475342593"/>
      <w:bookmarkEnd w:id="222"/>
      <w:bookmarkEnd w:id="223"/>
      <w:bookmarkEnd w:id="224"/>
      <w:bookmarkEnd w:id="225"/>
      <w:bookmarkEnd w:id="226"/>
      <w:bookmarkEnd w:id="227"/>
      <w:bookmarkEnd w:id="228"/>
      <w:bookmarkEnd w:id="229"/>
    </w:p>
    <w:p w14:paraId="77D3D8A5" w14:textId="60DE9407" w:rsidR="00D9735C" w:rsidDel="000C5B57" w:rsidRDefault="00D9735C" w:rsidP="00E75E0F">
      <w:pPr>
        <w:numPr>
          <w:ilvl w:val="0"/>
          <w:numId w:val="1"/>
        </w:numPr>
        <w:rPr>
          <w:del w:id="230" w:author="andres camilo santana bohorquez" w:date="2017-02-15T05:40:00Z"/>
        </w:rPr>
      </w:pPr>
      <w:bookmarkStart w:id="231" w:name="_Toc475090970"/>
      <w:bookmarkStart w:id="232" w:name="_Toc475091064"/>
      <w:bookmarkStart w:id="233" w:name="_Toc475092458"/>
      <w:bookmarkStart w:id="234" w:name="_Toc475092572"/>
      <w:bookmarkStart w:id="235" w:name="_Toc475092684"/>
      <w:bookmarkStart w:id="236" w:name="_Toc475311892"/>
      <w:bookmarkStart w:id="237" w:name="_Toc475342486"/>
      <w:bookmarkStart w:id="238" w:name="_Toc475342594"/>
      <w:bookmarkEnd w:id="231"/>
      <w:bookmarkEnd w:id="232"/>
      <w:bookmarkEnd w:id="233"/>
      <w:bookmarkEnd w:id="234"/>
      <w:bookmarkEnd w:id="235"/>
      <w:bookmarkEnd w:id="236"/>
      <w:bookmarkEnd w:id="237"/>
      <w:bookmarkEnd w:id="238"/>
    </w:p>
    <w:p w14:paraId="152B2A34" w14:textId="55E1C4C1" w:rsidR="00D9735C" w:rsidDel="000C5B57" w:rsidRDefault="00D9735C" w:rsidP="00E75E0F">
      <w:pPr>
        <w:numPr>
          <w:ilvl w:val="0"/>
          <w:numId w:val="1"/>
        </w:numPr>
        <w:rPr>
          <w:del w:id="239" w:author="andres camilo santana bohorquez" w:date="2017-02-15T05:40:00Z"/>
        </w:rPr>
      </w:pPr>
      <w:bookmarkStart w:id="240" w:name="_Toc475090971"/>
      <w:bookmarkStart w:id="241" w:name="_Toc475091065"/>
      <w:bookmarkStart w:id="242" w:name="_Toc475092459"/>
      <w:bookmarkStart w:id="243" w:name="_Toc475092573"/>
      <w:bookmarkStart w:id="244" w:name="_Toc475092685"/>
      <w:bookmarkStart w:id="245" w:name="_Toc475311893"/>
      <w:bookmarkStart w:id="246" w:name="_Toc475342487"/>
      <w:bookmarkStart w:id="247" w:name="_Toc475342595"/>
      <w:bookmarkEnd w:id="240"/>
      <w:bookmarkEnd w:id="241"/>
      <w:bookmarkEnd w:id="242"/>
      <w:bookmarkEnd w:id="243"/>
      <w:bookmarkEnd w:id="244"/>
      <w:bookmarkEnd w:id="245"/>
      <w:bookmarkEnd w:id="246"/>
      <w:bookmarkEnd w:id="247"/>
    </w:p>
    <w:p w14:paraId="33FED4E6" w14:textId="514615C0" w:rsidR="00D9735C" w:rsidDel="000C5B57" w:rsidRDefault="00D9735C" w:rsidP="00E75E0F">
      <w:pPr>
        <w:numPr>
          <w:ilvl w:val="0"/>
          <w:numId w:val="1"/>
        </w:numPr>
        <w:rPr>
          <w:del w:id="248" w:author="andres camilo santana bohorquez" w:date="2017-02-15T05:40:00Z"/>
        </w:rPr>
      </w:pPr>
      <w:bookmarkStart w:id="249" w:name="_Toc475090972"/>
      <w:bookmarkStart w:id="250" w:name="_Toc475091066"/>
      <w:bookmarkStart w:id="251" w:name="_Toc475092460"/>
      <w:bookmarkStart w:id="252" w:name="_Toc475092574"/>
      <w:bookmarkStart w:id="253" w:name="_Toc475092686"/>
      <w:bookmarkStart w:id="254" w:name="_Toc475311894"/>
      <w:bookmarkStart w:id="255" w:name="_Toc475342488"/>
      <w:bookmarkStart w:id="256" w:name="_Toc475342596"/>
      <w:bookmarkEnd w:id="249"/>
      <w:bookmarkEnd w:id="250"/>
      <w:bookmarkEnd w:id="251"/>
      <w:bookmarkEnd w:id="252"/>
      <w:bookmarkEnd w:id="253"/>
      <w:bookmarkEnd w:id="254"/>
      <w:bookmarkEnd w:id="255"/>
      <w:bookmarkEnd w:id="256"/>
    </w:p>
    <w:p w14:paraId="05BCEA56" w14:textId="08BD4756" w:rsidR="008A15B3" w:rsidDel="000C5B57" w:rsidRDefault="008A15B3" w:rsidP="00E75E0F">
      <w:pPr>
        <w:numPr>
          <w:ilvl w:val="0"/>
          <w:numId w:val="1"/>
        </w:numPr>
        <w:rPr>
          <w:del w:id="257" w:author="andres camilo santana bohorquez" w:date="2017-02-15T05:40:00Z"/>
        </w:rPr>
      </w:pPr>
      <w:bookmarkStart w:id="258" w:name="_Toc475090973"/>
      <w:bookmarkStart w:id="259" w:name="_Toc475091067"/>
      <w:bookmarkStart w:id="260" w:name="_Toc475092461"/>
      <w:bookmarkStart w:id="261" w:name="_Toc475092575"/>
      <w:bookmarkStart w:id="262" w:name="_Toc475092687"/>
      <w:bookmarkStart w:id="263" w:name="_Toc475311895"/>
      <w:bookmarkStart w:id="264" w:name="_Toc475342489"/>
      <w:bookmarkStart w:id="265" w:name="_Toc475342597"/>
      <w:bookmarkEnd w:id="258"/>
      <w:bookmarkEnd w:id="259"/>
      <w:bookmarkEnd w:id="260"/>
      <w:bookmarkEnd w:id="261"/>
      <w:bookmarkEnd w:id="262"/>
      <w:bookmarkEnd w:id="263"/>
      <w:bookmarkEnd w:id="264"/>
      <w:bookmarkEnd w:id="265"/>
    </w:p>
    <w:p w14:paraId="523A4462" w14:textId="606666E3" w:rsidR="00D9735C" w:rsidDel="000C5B57" w:rsidRDefault="00D9735C" w:rsidP="00E75E0F">
      <w:pPr>
        <w:numPr>
          <w:ilvl w:val="0"/>
          <w:numId w:val="1"/>
        </w:numPr>
        <w:rPr>
          <w:del w:id="266" w:author="andres camilo santana bohorquez" w:date="2017-02-15T05:40:00Z"/>
        </w:rPr>
      </w:pPr>
      <w:bookmarkStart w:id="267" w:name="_Toc475090974"/>
      <w:bookmarkStart w:id="268" w:name="_Toc475091068"/>
      <w:bookmarkStart w:id="269" w:name="_Toc475092462"/>
      <w:bookmarkStart w:id="270" w:name="_Toc475092576"/>
      <w:bookmarkStart w:id="271" w:name="_Toc475092688"/>
      <w:bookmarkStart w:id="272" w:name="_Toc475311896"/>
      <w:bookmarkStart w:id="273" w:name="_Toc475342490"/>
      <w:bookmarkStart w:id="274" w:name="_Toc475342598"/>
      <w:bookmarkEnd w:id="267"/>
      <w:bookmarkEnd w:id="268"/>
      <w:bookmarkEnd w:id="269"/>
      <w:bookmarkEnd w:id="270"/>
      <w:bookmarkEnd w:id="271"/>
      <w:bookmarkEnd w:id="272"/>
      <w:bookmarkEnd w:id="273"/>
      <w:bookmarkEnd w:id="274"/>
    </w:p>
    <w:p w14:paraId="64DB3827" w14:textId="5385F897" w:rsidR="00F613E5" w:rsidDel="000C5B57" w:rsidRDefault="00F613E5" w:rsidP="00E75E0F">
      <w:pPr>
        <w:numPr>
          <w:ilvl w:val="0"/>
          <w:numId w:val="1"/>
        </w:numPr>
        <w:rPr>
          <w:del w:id="275" w:author="andres camilo santana bohorquez" w:date="2017-02-15T05:40:00Z"/>
        </w:rPr>
      </w:pPr>
      <w:bookmarkStart w:id="276" w:name="_Toc475090975"/>
      <w:bookmarkStart w:id="277" w:name="_Toc475091069"/>
      <w:bookmarkStart w:id="278" w:name="_Toc475092463"/>
      <w:bookmarkStart w:id="279" w:name="_Toc475092577"/>
      <w:bookmarkStart w:id="280" w:name="_Toc475092689"/>
      <w:bookmarkStart w:id="281" w:name="_Toc475311897"/>
      <w:bookmarkStart w:id="282" w:name="_Toc475342491"/>
      <w:bookmarkStart w:id="283" w:name="_Toc475342599"/>
      <w:bookmarkEnd w:id="276"/>
      <w:bookmarkEnd w:id="277"/>
      <w:bookmarkEnd w:id="278"/>
      <w:bookmarkEnd w:id="279"/>
      <w:bookmarkEnd w:id="280"/>
      <w:bookmarkEnd w:id="281"/>
      <w:bookmarkEnd w:id="282"/>
      <w:bookmarkEnd w:id="283"/>
    </w:p>
    <w:p w14:paraId="49062B0D" w14:textId="559EA8CC" w:rsidR="00F613E5" w:rsidDel="000C5B57" w:rsidRDefault="00F613E5" w:rsidP="00E75E0F">
      <w:pPr>
        <w:numPr>
          <w:ilvl w:val="0"/>
          <w:numId w:val="1"/>
        </w:numPr>
        <w:rPr>
          <w:del w:id="284" w:author="andres camilo santana bohorquez" w:date="2017-02-15T05:40:00Z"/>
        </w:rPr>
      </w:pPr>
      <w:bookmarkStart w:id="285" w:name="_Toc475090976"/>
      <w:bookmarkStart w:id="286" w:name="_Toc475091070"/>
      <w:bookmarkStart w:id="287" w:name="_Toc475092464"/>
      <w:bookmarkStart w:id="288" w:name="_Toc475092578"/>
      <w:bookmarkStart w:id="289" w:name="_Toc475092690"/>
      <w:bookmarkStart w:id="290" w:name="_Toc475311898"/>
      <w:bookmarkStart w:id="291" w:name="_Toc475342492"/>
      <w:bookmarkStart w:id="292" w:name="_Toc475342600"/>
      <w:bookmarkEnd w:id="285"/>
      <w:bookmarkEnd w:id="286"/>
      <w:bookmarkEnd w:id="287"/>
      <w:bookmarkEnd w:id="288"/>
      <w:bookmarkEnd w:id="289"/>
      <w:bookmarkEnd w:id="290"/>
      <w:bookmarkEnd w:id="291"/>
      <w:bookmarkEnd w:id="292"/>
    </w:p>
    <w:p w14:paraId="0CAE675F" w14:textId="42BE822F" w:rsidR="00F613E5" w:rsidDel="000C5B57" w:rsidRDefault="00F613E5" w:rsidP="00E75E0F">
      <w:pPr>
        <w:numPr>
          <w:ilvl w:val="0"/>
          <w:numId w:val="1"/>
        </w:numPr>
        <w:rPr>
          <w:del w:id="293" w:author="andres camilo santana bohorquez" w:date="2017-02-15T05:40:00Z"/>
        </w:rPr>
      </w:pPr>
      <w:bookmarkStart w:id="294" w:name="_Toc475090977"/>
      <w:bookmarkStart w:id="295" w:name="_Toc475091071"/>
      <w:bookmarkStart w:id="296" w:name="_Toc475092465"/>
      <w:bookmarkStart w:id="297" w:name="_Toc475092579"/>
      <w:bookmarkStart w:id="298" w:name="_Toc475092691"/>
      <w:bookmarkStart w:id="299" w:name="_Toc475311899"/>
      <w:bookmarkStart w:id="300" w:name="_Toc475342493"/>
      <w:bookmarkStart w:id="301" w:name="_Toc475342601"/>
      <w:bookmarkEnd w:id="294"/>
      <w:bookmarkEnd w:id="295"/>
      <w:bookmarkEnd w:id="296"/>
      <w:bookmarkEnd w:id="297"/>
      <w:bookmarkEnd w:id="298"/>
      <w:bookmarkEnd w:id="299"/>
      <w:bookmarkEnd w:id="300"/>
      <w:bookmarkEnd w:id="301"/>
    </w:p>
    <w:p w14:paraId="19C04C3B" w14:textId="21952A61" w:rsidR="00F613E5" w:rsidDel="000C5B57" w:rsidRDefault="00F613E5" w:rsidP="00E75E0F">
      <w:pPr>
        <w:numPr>
          <w:ilvl w:val="0"/>
          <w:numId w:val="1"/>
        </w:numPr>
        <w:rPr>
          <w:del w:id="302" w:author="andres camilo santana bohorquez" w:date="2017-02-15T05:40:00Z"/>
        </w:rPr>
      </w:pPr>
      <w:bookmarkStart w:id="303" w:name="_Toc475090978"/>
      <w:bookmarkStart w:id="304" w:name="_Toc475091072"/>
      <w:bookmarkStart w:id="305" w:name="_Toc475092466"/>
      <w:bookmarkStart w:id="306" w:name="_Toc475092580"/>
      <w:bookmarkStart w:id="307" w:name="_Toc475092692"/>
      <w:bookmarkStart w:id="308" w:name="_Toc475311900"/>
      <w:bookmarkStart w:id="309" w:name="_Toc475342494"/>
      <w:bookmarkStart w:id="310" w:name="_Toc475342602"/>
      <w:bookmarkEnd w:id="303"/>
      <w:bookmarkEnd w:id="304"/>
      <w:bookmarkEnd w:id="305"/>
      <w:bookmarkEnd w:id="306"/>
      <w:bookmarkEnd w:id="307"/>
      <w:bookmarkEnd w:id="308"/>
      <w:bookmarkEnd w:id="309"/>
      <w:bookmarkEnd w:id="310"/>
    </w:p>
    <w:p w14:paraId="01392710" w14:textId="7D51B9EA" w:rsidR="00F613E5" w:rsidDel="00380540" w:rsidRDefault="00F613E5" w:rsidP="00E75E0F">
      <w:pPr>
        <w:numPr>
          <w:ilvl w:val="0"/>
          <w:numId w:val="1"/>
        </w:numPr>
        <w:rPr>
          <w:del w:id="311" w:author="andres camilo santana bohorquez" w:date="2017-02-15T05:48:00Z"/>
        </w:rPr>
      </w:pPr>
      <w:bookmarkStart w:id="312" w:name="_Toc475090979"/>
      <w:bookmarkStart w:id="313" w:name="_Toc475091073"/>
      <w:bookmarkStart w:id="314" w:name="_Toc475092467"/>
      <w:bookmarkStart w:id="315" w:name="_Toc475092581"/>
      <w:bookmarkStart w:id="316" w:name="_Toc475092693"/>
      <w:bookmarkStart w:id="317" w:name="_Toc475311901"/>
      <w:bookmarkStart w:id="318" w:name="_Toc475342495"/>
      <w:bookmarkStart w:id="319" w:name="_Toc475342603"/>
      <w:bookmarkEnd w:id="312"/>
      <w:bookmarkEnd w:id="313"/>
      <w:bookmarkEnd w:id="314"/>
      <w:bookmarkEnd w:id="315"/>
      <w:bookmarkEnd w:id="316"/>
      <w:bookmarkEnd w:id="317"/>
      <w:bookmarkEnd w:id="318"/>
      <w:bookmarkEnd w:id="319"/>
    </w:p>
    <w:p w14:paraId="205E52B9" w14:textId="43563BA5" w:rsidR="00D9735C" w:rsidDel="00380540" w:rsidRDefault="00D9735C" w:rsidP="00E75E0F">
      <w:pPr>
        <w:numPr>
          <w:ilvl w:val="0"/>
          <w:numId w:val="1"/>
        </w:numPr>
        <w:rPr>
          <w:del w:id="320" w:author="andres camilo santana bohorquez" w:date="2017-02-15T05:48:00Z"/>
        </w:rPr>
      </w:pPr>
      <w:bookmarkStart w:id="321" w:name="_Toc475090980"/>
      <w:bookmarkStart w:id="322" w:name="_Toc475091074"/>
      <w:bookmarkStart w:id="323" w:name="_Toc475092468"/>
      <w:bookmarkStart w:id="324" w:name="_Toc475092582"/>
      <w:bookmarkStart w:id="325" w:name="_Toc475092694"/>
      <w:bookmarkStart w:id="326" w:name="_Toc475311902"/>
      <w:bookmarkStart w:id="327" w:name="_Toc475342496"/>
      <w:bookmarkStart w:id="328" w:name="_Toc475342604"/>
      <w:bookmarkEnd w:id="321"/>
      <w:bookmarkEnd w:id="322"/>
      <w:bookmarkEnd w:id="323"/>
      <w:bookmarkEnd w:id="324"/>
      <w:bookmarkEnd w:id="325"/>
      <w:bookmarkEnd w:id="326"/>
      <w:bookmarkEnd w:id="327"/>
      <w:bookmarkEnd w:id="328"/>
    </w:p>
    <w:p w14:paraId="30D0B065" w14:textId="5E3B09AC" w:rsidR="00D9735C" w:rsidDel="00380540" w:rsidRDefault="00D9735C" w:rsidP="00E75E0F">
      <w:pPr>
        <w:numPr>
          <w:ilvl w:val="0"/>
          <w:numId w:val="1"/>
        </w:numPr>
        <w:rPr>
          <w:del w:id="329" w:author="andres camilo santana bohorquez" w:date="2017-02-15T05:48:00Z"/>
        </w:rPr>
      </w:pPr>
      <w:bookmarkStart w:id="330" w:name="_Toc475090981"/>
      <w:bookmarkStart w:id="331" w:name="_Toc475091075"/>
      <w:bookmarkStart w:id="332" w:name="_Toc475092469"/>
      <w:bookmarkStart w:id="333" w:name="_Toc475092583"/>
      <w:bookmarkStart w:id="334" w:name="_Toc475092695"/>
      <w:bookmarkStart w:id="335" w:name="_Toc475311903"/>
      <w:bookmarkStart w:id="336" w:name="_Toc475342497"/>
      <w:bookmarkStart w:id="337" w:name="_Toc475342605"/>
      <w:bookmarkEnd w:id="330"/>
      <w:bookmarkEnd w:id="331"/>
      <w:bookmarkEnd w:id="332"/>
      <w:bookmarkEnd w:id="333"/>
      <w:bookmarkEnd w:id="334"/>
      <w:bookmarkEnd w:id="335"/>
      <w:bookmarkEnd w:id="336"/>
      <w:bookmarkEnd w:id="337"/>
    </w:p>
    <w:p w14:paraId="510BDBBF" w14:textId="19EEF86F" w:rsidR="00D9735C" w:rsidDel="00380540" w:rsidRDefault="00D9735C" w:rsidP="00E75E0F">
      <w:pPr>
        <w:numPr>
          <w:ilvl w:val="0"/>
          <w:numId w:val="1"/>
        </w:numPr>
        <w:rPr>
          <w:del w:id="338" w:author="andres camilo santana bohorquez" w:date="2017-02-15T05:48:00Z"/>
        </w:rPr>
      </w:pPr>
      <w:bookmarkStart w:id="339" w:name="_Toc475090982"/>
      <w:bookmarkStart w:id="340" w:name="_Toc475091076"/>
      <w:bookmarkStart w:id="341" w:name="_Toc475092470"/>
      <w:bookmarkStart w:id="342" w:name="_Toc475092584"/>
      <w:bookmarkStart w:id="343" w:name="_Toc475092696"/>
      <w:bookmarkStart w:id="344" w:name="_Toc475311904"/>
      <w:bookmarkStart w:id="345" w:name="_Toc475342498"/>
      <w:bookmarkStart w:id="346" w:name="_Toc475342606"/>
      <w:bookmarkEnd w:id="339"/>
      <w:bookmarkEnd w:id="340"/>
      <w:bookmarkEnd w:id="341"/>
      <w:bookmarkEnd w:id="342"/>
      <w:bookmarkEnd w:id="343"/>
      <w:bookmarkEnd w:id="344"/>
      <w:bookmarkEnd w:id="345"/>
      <w:bookmarkEnd w:id="346"/>
    </w:p>
    <w:p w14:paraId="4EFA0C0C" w14:textId="7FBD71D8" w:rsidR="00D9735C" w:rsidDel="00380540" w:rsidRDefault="00D9735C" w:rsidP="00E75E0F">
      <w:pPr>
        <w:numPr>
          <w:ilvl w:val="0"/>
          <w:numId w:val="1"/>
        </w:numPr>
        <w:rPr>
          <w:del w:id="347" w:author="andres camilo santana bohorquez" w:date="2017-02-15T05:48:00Z"/>
        </w:rPr>
      </w:pPr>
      <w:bookmarkStart w:id="348" w:name="_Toc475090983"/>
      <w:bookmarkStart w:id="349" w:name="_Toc475091077"/>
      <w:bookmarkStart w:id="350" w:name="_Toc475092471"/>
      <w:bookmarkStart w:id="351" w:name="_Toc475092585"/>
      <w:bookmarkStart w:id="352" w:name="_Toc475092697"/>
      <w:bookmarkStart w:id="353" w:name="_Toc475311905"/>
      <w:bookmarkStart w:id="354" w:name="_Toc475342499"/>
      <w:bookmarkStart w:id="355" w:name="_Toc475342607"/>
      <w:bookmarkEnd w:id="348"/>
      <w:bookmarkEnd w:id="349"/>
      <w:bookmarkEnd w:id="350"/>
      <w:bookmarkEnd w:id="351"/>
      <w:bookmarkEnd w:id="352"/>
      <w:bookmarkEnd w:id="353"/>
      <w:bookmarkEnd w:id="354"/>
      <w:bookmarkEnd w:id="355"/>
    </w:p>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356" w:name="_Toc475342608"/>
      <w:r w:rsidRPr="000F7F3A">
        <w:rPr>
          <w:rFonts w:ascii="LM Roman 10" w:hAnsi="LM Roman 10"/>
          <w:b/>
          <w:sz w:val="32"/>
        </w:rPr>
        <w:t>DESARROLLO PROPUESTA DE VALOR</w:t>
      </w:r>
      <w:bookmarkEnd w:id="356"/>
    </w:p>
    <w:p w14:paraId="3D6714FE" w14:textId="77777777" w:rsidR="00EF4CA5" w:rsidRDefault="00EF4CA5" w:rsidP="00926F33">
      <w:pPr>
        <w:pStyle w:val="Incontec"/>
      </w:pPr>
    </w:p>
    <w:p w14:paraId="2DC3B742" w14:textId="3D5A4E75" w:rsidR="00EF4CA5" w:rsidRDefault="00084E9F">
      <w:pPr>
        <w:pStyle w:val="Incontec"/>
        <w:pPrChange w:id="357" w:author="andres camilo santana bohorquez" w:date="2017-02-17T00:19:00Z">
          <w:pPr>
            <w:jc w:val="both"/>
          </w:pPr>
        </w:pPrChange>
      </w:pPr>
      <w:r>
        <w:t xml:space="preserve">Para el Diseño de la propuesta de valor se utilizó el modelo de Value Proposition Canvas </w:t>
      </w:r>
      <w:ins w:id="358" w:author="andres camilo santana bohorquez" w:date="2017-02-17T00:17:00Z">
        <w:r w:rsidR="00B3164B">
          <w:t>propuesto por Osterwalder</w:t>
        </w:r>
      </w:ins>
      <w:ins w:id="359" w:author="andres camilo santana bohorquez" w:date="2017-02-17T00:19:00Z">
        <w:r w:rsidR="00B3164B">
          <w:t xml:space="preserve"> (Ver Figura 4-1)</w:t>
        </w:r>
      </w:ins>
      <w:ins w:id="360" w:author="andres camilo santana bohorquez" w:date="2017-02-17T00:17:00Z">
        <w:r w:rsidR="00B3164B">
          <w:t xml:space="preserve"> </w:t>
        </w:r>
      </w:ins>
      <w:customXmlInsRangeStart w:id="361" w:author="andres camilo santana bohorquez" w:date="2017-02-17T00:17:00Z"/>
      <w:sdt>
        <w:sdtPr>
          <w:id w:val="1850215283"/>
          <w:citation/>
        </w:sdtPr>
        <w:sdtContent>
          <w:customXmlInsRangeEnd w:id="361"/>
          <w:ins w:id="362" w:author="andres camilo santana bohorquez" w:date="2017-02-17T00:17:00Z">
            <w:r w:rsidR="00B3164B">
              <w:fldChar w:fldCharType="begin"/>
            </w:r>
            <w:r w:rsidR="00B3164B">
              <w:rPr>
                <w:lang w:val="es-ES"/>
              </w:rPr>
              <w:instrText xml:space="preserve"> CITATION Ost14 \l 3082 </w:instrText>
            </w:r>
          </w:ins>
          <w:r w:rsidR="00B3164B">
            <w:fldChar w:fldCharType="separate"/>
          </w:r>
          <w:r w:rsidR="00DD74C2" w:rsidRPr="00DD74C2">
            <w:rPr>
              <w:noProof/>
              <w:lang w:val="es-ES"/>
            </w:rPr>
            <w:t>(6)</w:t>
          </w:r>
          <w:ins w:id="363" w:author="andres camilo santana bohorquez" w:date="2017-02-17T00:17:00Z">
            <w:r w:rsidR="00B3164B">
              <w:fldChar w:fldCharType="end"/>
            </w:r>
          </w:ins>
          <w:customXmlInsRangeStart w:id="364" w:author="andres camilo santana bohorquez" w:date="2017-02-17T00:17:00Z"/>
        </w:sdtContent>
      </w:sdt>
      <w:customXmlInsRangeEnd w:id="364"/>
      <w:ins w:id="365" w:author="andres camilo santana bohorquez" w:date="2017-02-17T00:17:00Z">
        <w:r w:rsidR="00B3164B">
          <w:t xml:space="preserve">, </w:t>
        </w:r>
      </w:ins>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ins w:id="366" w:author="andres camilo santana bohorquez" w:date="2017-02-17T00:13:00Z"/>
          <w:rFonts w:cs="Times New Roman"/>
          <w:sz w:val="28"/>
        </w:rPr>
      </w:pPr>
      <w:bookmarkStart w:id="367" w:name="_Ref475288741"/>
      <w:bookmarkStart w:id="368" w:name="_Ref475288758"/>
      <w:bookmarkStart w:id="369" w:name="_Toc475342609"/>
      <w:r w:rsidRPr="003C1187">
        <w:rPr>
          <w:rFonts w:cs="Times New Roman"/>
          <w:sz w:val="28"/>
        </w:rPr>
        <w:t>VALUE PROPOSITION CANVAS</w:t>
      </w:r>
      <w:bookmarkEnd w:id="367"/>
      <w:bookmarkEnd w:id="368"/>
      <w:bookmarkEnd w:id="369"/>
    </w:p>
    <w:p w14:paraId="6790F912" w14:textId="77777777" w:rsidR="00B3164B" w:rsidRDefault="00B3164B">
      <w:pPr>
        <w:pStyle w:val="Incontec"/>
        <w:rPr>
          <w:ins w:id="370" w:author="andres camilo santana bohorquez" w:date="2017-02-17T00:13:00Z"/>
        </w:rPr>
        <w:pPrChange w:id="371" w:author="andres camilo santana bohorquez" w:date="2017-02-17T00:13:00Z">
          <w:pPr>
            <w:pStyle w:val="Incontec"/>
            <w:numPr>
              <w:ilvl w:val="1"/>
              <w:numId w:val="1"/>
            </w:numPr>
            <w:ind w:left="720" w:hanging="363"/>
            <w:outlineLvl w:val="1"/>
          </w:pPr>
        </w:pPrChange>
      </w:pPr>
    </w:p>
    <w:p w14:paraId="3FB028CA" w14:textId="2D2E08FB" w:rsidR="00B3164B" w:rsidRPr="00B3164B" w:rsidRDefault="00B3164B">
      <w:pPr>
        <w:pStyle w:val="Incontec"/>
        <w:rPr>
          <w:rPrChange w:id="372" w:author="andres camilo santana bohorquez" w:date="2017-02-17T00:13:00Z">
            <w:rPr>
              <w:rFonts w:cs="Times New Roman"/>
              <w:sz w:val="28"/>
            </w:rPr>
          </w:rPrChange>
        </w:rPr>
        <w:pPrChange w:id="373" w:author="andres camilo santana bohorquez" w:date="2017-02-17T00:13:00Z">
          <w:pPr>
            <w:pStyle w:val="Incontec"/>
            <w:numPr>
              <w:ilvl w:val="1"/>
              <w:numId w:val="1"/>
            </w:numPr>
            <w:ind w:left="720" w:hanging="363"/>
            <w:outlineLvl w:val="1"/>
          </w:pPr>
        </w:pPrChange>
      </w:pPr>
      <w:ins w:id="374" w:author="andres camilo santana bohorquez" w:date="2017-02-17T00:17:00Z">
        <w:r>
          <w:t>Con El Value Proposition Canvas (</w:t>
        </w:r>
      </w:ins>
      <w:ins w:id="375" w:author="andres camilo santana bohorquez" w:date="2017-02-17T00:18:00Z">
        <w:r>
          <w:t>VPC</w:t>
        </w:r>
      </w:ins>
      <w:ins w:id="376" w:author="andres camilo santana bohorquez" w:date="2017-02-17T00:17:00Z">
        <w:r>
          <w:t>)</w:t>
        </w:r>
      </w:ins>
      <w:ins w:id="377" w:author="andres camilo santana bohorquez" w:date="2017-02-17T00:18:00Z">
        <w:r>
          <w:t>,</w:t>
        </w:r>
      </w:ins>
      <w:ins w:id="378" w:author="andres camilo santana bohorquez" w:date="2017-02-17T00:19:00Z">
        <w:r>
          <w:t xml:space="preserve"> </w:t>
        </w:r>
      </w:ins>
      <w:ins w:id="379" w:author="andres camilo santana bohorquez" w:date="2017-02-17T00:18:00Z">
        <w:r>
          <w:t>se buscó</w:t>
        </w:r>
      </w:ins>
      <w:ins w:id="380" w:author="andres camilo santana bohorquez" w:date="2017-02-17T00:13:00Z">
        <w:r>
          <w:t xml:space="preserve"> definir los </w:t>
        </w:r>
      </w:ins>
      <w:ins w:id="381" w:author="andres camilo santana bohorquez" w:date="2017-02-17T00:18:00Z">
        <w:r>
          <w:t xml:space="preserve">principales </w:t>
        </w:r>
      </w:ins>
      <w:ins w:id="382" w:author="andres camilo santana bohorquez" w:date="2017-02-17T00:13:00Z">
        <w:r>
          <w:t xml:space="preserve">miedos y problemas del cliente </w:t>
        </w:r>
      </w:ins>
      <w:ins w:id="383" w:author="andres camilo santana bohorquez" w:date="2017-02-17T00:19:00Z">
        <w:r>
          <w:t xml:space="preserve">para posteriormente </w:t>
        </w:r>
      </w:ins>
      <w:ins w:id="384" w:author="andres camilo santana bohorquez" w:date="2017-02-17T00:14:00Z">
        <w:r>
          <w:t xml:space="preserve">generar un producto y/o servicio que </w:t>
        </w:r>
      </w:ins>
      <w:ins w:id="385" w:author="andres camilo santana bohorquez" w:date="2017-02-17T00:20:00Z">
        <w:r>
          <w:t>terminase</w:t>
        </w:r>
      </w:ins>
      <w:ins w:id="386" w:author="andres camilo santana bohorquez" w:date="2017-02-17T00:14:00Z">
        <w:r>
          <w:t xml:space="preserve"> con dichos dolores</w:t>
        </w:r>
      </w:ins>
      <w:ins w:id="387" w:author="andres camilo santana bohorquez" w:date="2017-02-17T00:20:00Z">
        <w:r w:rsidR="00BA797B">
          <w:t>, el flujo de trabajo fue el siguiente:</w:t>
        </w:r>
      </w:ins>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48915"/>
                    </a:xfrm>
                    <a:prstGeom prst="rect">
                      <a:avLst/>
                    </a:prstGeom>
                  </pic:spPr>
                </pic:pic>
              </a:graphicData>
            </a:graphic>
          </wp:inline>
        </w:drawing>
      </w:r>
    </w:p>
    <w:p w14:paraId="73BB59BE" w14:textId="3AA9C544" w:rsidR="000710B2" w:rsidRDefault="000710B2" w:rsidP="00084E9F">
      <w:pPr>
        <w:jc w:val="both"/>
        <w:rPr>
          <w:rFonts w:ascii="LM Roman 10" w:hAnsi="LM Roman 10"/>
        </w:rPr>
      </w:pPr>
      <w:bookmarkStart w:id="388" w:name="OLE_LINK6"/>
      <w:bookmarkStart w:id="389" w:name="OLE_LINK7"/>
      <w:r w:rsidRPr="00084E9F">
        <w:rPr>
          <w:rFonts w:ascii="LM Roman 10" w:hAnsi="LM Roman 10"/>
          <w:b/>
          <w:i/>
        </w:rPr>
        <w:t>Figura 4-1</w:t>
      </w:r>
      <w:r w:rsidRPr="00084E9F">
        <w:rPr>
          <w:rFonts w:ascii="LM Roman 10" w:hAnsi="LM Roman 10"/>
          <w:i/>
        </w:rPr>
        <w:t xml:space="preserve">. </w:t>
      </w:r>
      <w:r w:rsidRPr="00B274D3">
        <w:rPr>
          <w:rFonts w:ascii="LM Roman 10" w:hAnsi="LM Roman 10"/>
        </w:rPr>
        <w:t xml:space="preserve">Value Proposition Canvas </w:t>
      </w:r>
      <w:r w:rsidR="00B274D3">
        <w:rPr>
          <w:rFonts w:ascii="LM Roman 10" w:hAnsi="LM Roman 10"/>
        </w:rPr>
        <w:t>Fuente:</w:t>
      </w:r>
      <w:r w:rsidRPr="00B274D3">
        <w:rPr>
          <w:rFonts w:ascii="LM Roman 10" w:hAnsi="LM Roman 10"/>
        </w:rPr>
        <w:t xml:space="preserve"> </w:t>
      </w:r>
      <w:sdt>
        <w:sdtPr>
          <w:rPr>
            <w:rFonts w:ascii="LM Roman 10" w:hAnsi="LM Roman 10"/>
          </w:rPr>
          <w:id w:val="1270053146"/>
          <w:citation/>
        </w:sdtPr>
        <w:sdtContent>
          <w:r w:rsidRPr="00B274D3">
            <w:rPr>
              <w:rFonts w:ascii="LM Roman 10" w:hAnsi="LM Roman 10"/>
            </w:rPr>
            <w:fldChar w:fldCharType="begin"/>
          </w:r>
          <w:r w:rsidRPr="00B274D3">
            <w:rPr>
              <w:rFonts w:ascii="LM Roman 10" w:hAnsi="LM Roman 10"/>
            </w:rPr>
            <w:instrText xml:space="preserve"> CITATION Ost14 \l 9226 </w:instrText>
          </w:r>
          <w:r w:rsidRPr="00B274D3">
            <w:rPr>
              <w:rFonts w:ascii="LM Roman 10" w:hAnsi="LM Roman 10"/>
            </w:rPr>
            <w:fldChar w:fldCharType="separate"/>
          </w:r>
          <w:r w:rsidR="00DD74C2" w:rsidRPr="00DD74C2">
            <w:rPr>
              <w:rFonts w:ascii="LM Roman 10" w:hAnsi="LM Roman 10"/>
              <w:noProof/>
            </w:rPr>
            <w:t>(6)</w:t>
          </w:r>
          <w:r w:rsidRPr="00B274D3">
            <w:rPr>
              <w:rFonts w:ascii="LM Roman 10" w:hAnsi="LM Roman 10"/>
            </w:rPr>
            <w:fldChar w:fldCharType="end"/>
          </w:r>
        </w:sdtContent>
      </w:sdt>
      <w:r w:rsidR="00B274D3">
        <w:rPr>
          <w:rFonts w:ascii="LM Roman 10" w:hAnsi="LM Roman 10"/>
        </w:rPr>
        <w:t xml:space="preserve"> .</w:t>
      </w:r>
    </w:p>
    <w:p w14:paraId="26D7776E" w14:textId="77777777" w:rsidR="001044EE" w:rsidRDefault="001044EE" w:rsidP="001044EE">
      <w:pPr>
        <w:pStyle w:val="Incontec"/>
      </w:pPr>
    </w:p>
    <w:bookmarkEnd w:id="388"/>
    <w:bookmarkEnd w:id="389"/>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Tras identificar los Segmentos Claves, Osterwalder propone definir los siguientes elementos para conocer bien a “nuestro cliente”:</w:t>
      </w:r>
      <w:r w:rsidR="009F625E">
        <w:rPr>
          <w:rFonts w:ascii="LM Roman 10" w:hAnsi="LM Roman 10"/>
          <w:sz w:val="24"/>
        </w:rPr>
        <w:t xml:space="preserve"> </w:t>
      </w:r>
      <w:r>
        <w:rPr>
          <w:rFonts w:ascii="LM Roman 10" w:hAnsi="LM Roman 10"/>
          <w:b/>
          <w:bCs/>
          <w:sz w:val="24"/>
        </w:rPr>
        <w:t>Customer</w:t>
      </w:r>
      <w:r w:rsidR="009F625E">
        <w:rPr>
          <w:rFonts w:ascii="LM Roman 10" w:hAnsi="LM Roman 10"/>
          <w:b/>
          <w:bCs/>
          <w:sz w:val="24"/>
        </w:rPr>
        <w:t xml:space="preserve"> Jobs (Actividades del Cliente), Pains (Dolores del Cliente) y </w:t>
      </w:r>
      <w:r>
        <w:rPr>
          <w:rFonts w:ascii="LM Roman 10" w:hAnsi="LM Roman 10"/>
          <w:b/>
          <w:bCs/>
          <w:sz w:val="24"/>
        </w:rPr>
        <w:t>Gains (Beneficios).</w:t>
      </w:r>
    </w:p>
    <w:p w14:paraId="7E119CC0" w14:textId="77777777" w:rsidR="00E357E3" w:rsidRDefault="00E357E3" w:rsidP="00E357E3">
      <w:pPr>
        <w:jc w:val="both"/>
        <w:rPr>
          <w:rFonts w:ascii="LM Roman 10" w:hAnsi="LM Roman 10"/>
          <w:sz w:val="24"/>
        </w:rPr>
      </w:pPr>
    </w:p>
    <w:p w14:paraId="04B761EC" w14:textId="2405F497" w:rsidR="00E357E3" w:rsidRDefault="0084661D" w:rsidP="00E357E3">
      <w:pPr>
        <w:jc w:val="both"/>
        <w:rPr>
          <w:rFonts w:ascii="LM Roman 10" w:hAnsi="LM Roman 10"/>
          <w:sz w:val="24"/>
        </w:rPr>
      </w:pPr>
      <w:r>
        <w:rPr>
          <w:rFonts w:ascii="LM Roman 10" w:hAnsi="LM Roman 10"/>
          <w:sz w:val="24"/>
        </w:rPr>
        <w:t>Dichos dolores y actividades se identificaron mediante una serie de preguntas  realizadas a estos dos segmentos clave</w:t>
      </w:r>
      <w:r w:rsidR="002479E8">
        <w:rPr>
          <w:rFonts w:ascii="LM Roman 10" w:hAnsi="LM Roman 10"/>
          <w:sz w:val="24"/>
        </w:rPr>
        <w:t xml:space="preserve"> (ver anexo </w:t>
      </w:r>
      <w:r w:rsidR="002479E8">
        <w:rPr>
          <w:rFonts w:ascii="LM Roman 10" w:hAnsi="LM Roman 10"/>
          <w:sz w:val="24"/>
        </w:rPr>
        <w:fldChar w:fldCharType="begin"/>
      </w:r>
      <w:r w:rsidR="002479E8">
        <w:rPr>
          <w:rFonts w:ascii="LM Roman 10" w:hAnsi="LM Roman 10"/>
          <w:sz w:val="24"/>
        </w:rPr>
        <w:instrText xml:space="preserve"> REF _Ref467494133 \r \h </w:instrText>
      </w:r>
      <w:r w:rsidR="002479E8">
        <w:rPr>
          <w:rFonts w:ascii="LM Roman 10" w:hAnsi="LM Roman 10"/>
          <w:sz w:val="24"/>
        </w:rPr>
      </w:r>
      <w:r w:rsidR="002479E8">
        <w:rPr>
          <w:rFonts w:ascii="LM Roman 10" w:hAnsi="LM Roman 10"/>
          <w:sz w:val="24"/>
        </w:rPr>
        <w:fldChar w:fldCharType="separate"/>
      </w:r>
      <w:r w:rsidR="002479E8">
        <w:rPr>
          <w:rFonts w:ascii="LM Roman 10" w:hAnsi="LM Roman 10"/>
          <w:sz w:val="24"/>
        </w:rPr>
        <w:t>I</w:t>
      </w:r>
      <w:r w:rsidR="002479E8">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r w:rsidR="009F625E">
        <w:rPr>
          <w:rFonts w:ascii="LM Roman 10" w:hAnsi="LM Roman 10"/>
          <w:sz w:val="24"/>
        </w:rPr>
        <w:t xml:space="preserve">Psico-Motoras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4441279" w14:textId="630F70CC" w:rsidR="00E357E3" w:rsidDel="00B0349F" w:rsidRDefault="00E357E3">
      <w:pPr>
        <w:jc w:val="both"/>
        <w:rPr>
          <w:del w:id="390" w:author="andres camilo santana bohorquez" w:date="2017-02-16T15:17:00Z"/>
          <w:rFonts w:ascii="LM Roman 10" w:hAnsi="LM Roman 10"/>
          <w:sz w:val="24"/>
        </w:rPr>
      </w:pPr>
      <w:r>
        <w:rPr>
          <w:rFonts w:ascii="LM Roman 10" w:hAnsi="LM Roman 10"/>
          <w:i/>
          <w:sz w:val="24"/>
        </w:rPr>
        <w:t>Dolores del cliente</w:t>
      </w:r>
      <w:r>
        <w:rPr>
          <w:rFonts w:ascii="LM Roman 10" w:hAnsi="LM Roman 10"/>
          <w:sz w:val="24"/>
        </w:rPr>
        <w:t xml:space="preserve">: </w:t>
      </w:r>
      <w:ins w:id="391" w:author="andres camilo santana bohorquez" w:date="2017-02-16T15:17:00Z">
        <w:r w:rsidR="00B0349F">
          <w:rPr>
            <w:rFonts w:ascii="LM Roman 10" w:hAnsi="LM Roman 10"/>
            <w:sz w:val="24"/>
          </w:rPr>
          <w:t xml:space="preserve">los principales dolores manifestados por dichos padres son el </w:t>
        </w:r>
      </w:ins>
    </w:p>
    <w:p w14:paraId="428559D1" w14:textId="626733EC" w:rsidR="00E357E3" w:rsidDel="00B0349F" w:rsidRDefault="00E357E3">
      <w:pPr>
        <w:jc w:val="both"/>
        <w:rPr>
          <w:del w:id="392" w:author="andres camilo santana bohorquez" w:date="2017-02-16T15:17:00Z"/>
          <w:rFonts w:ascii="LM Roman 10" w:hAnsi="LM Roman 10"/>
          <w:sz w:val="24"/>
        </w:rPr>
      </w:pPr>
    </w:p>
    <w:p w14:paraId="10D377B1" w14:textId="29BD42AE" w:rsidR="00E357E3" w:rsidDel="00B0349F" w:rsidRDefault="00E357E3">
      <w:pPr>
        <w:jc w:val="both"/>
        <w:rPr>
          <w:del w:id="393" w:author="andres camilo santana bohorquez" w:date="2017-02-16T15:17:00Z"/>
          <w:rFonts w:ascii="LM Roman 10" w:hAnsi="LM Roman 10"/>
          <w:sz w:val="24"/>
        </w:rPr>
        <w:pPrChange w:id="394" w:author="andres camilo santana bohorquez" w:date="2017-02-16T15:17:00Z">
          <w:pPr>
            <w:numPr>
              <w:numId w:val="5"/>
            </w:numPr>
            <w:ind w:left="720" w:hanging="360"/>
            <w:jc w:val="both"/>
          </w:pPr>
        </w:pPrChange>
      </w:pPr>
      <w:r>
        <w:rPr>
          <w:rFonts w:ascii="LM Roman 10" w:hAnsi="LM Roman 10"/>
          <w:sz w:val="24"/>
        </w:rPr>
        <w:t>Difícil acceso a centros especializados ya sea por costos o movilización.</w:t>
      </w:r>
      <w:ins w:id="395" w:author="andres camilo santana bohorquez" w:date="2017-02-16T15:17:00Z">
        <w:r w:rsidR="00B0349F">
          <w:rPr>
            <w:rFonts w:ascii="LM Roman 10" w:hAnsi="LM Roman 10"/>
            <w:sz w:val="24"/>
          </w:rPr>
          <w:t xml:space="preserve">, las </w:t>
        </w:r>
      </w:ins>
    </w:p>
    <w:p w14:paraId="1BA38484" w14:textId="7BAE1B29" w:rsidR="00E357E3" w:rsidDel="00B0349F" w:rsidRDefault="00E357E3">
      <w:pPr>
        <w:jc w:val="both"/>
        <w:rPr>
          <w:del w:id="396" w:author="andres camilo santana bohorquez" w:date="2017-02-16T15:17:00Z"/>
          <w:rFonts w:ascii="LM Roman 10" w:hAnsi="LM Roman 10"/>
          <w:sz w:val="24"/>
        </w:rPr>
        <w:pPrChange w:id="397" w:author="andres camilo santana bohorquez" w:date="2017-02-16T15:17:00Z">
          <w:pPr>
            <w:numPr>
              <w:numId w:val="5"/>
            </w:numPr>
            <w:ind w:left="720" w:hanging="360"/>
            <w:jc w:val="both"/>
          </w:pPr>
        </w:pPrChange>
      </w:pPr>
      <w:r>
        <w:rPr>
          <w:rFonts w:ascii="LM Roman 10" w:hAnsi="LM Roman 10"/>
          <w:sz w:val="24"/>
        </w:rPr>
        <w:t>Experiencias Negativas en centros de Educación Regulares</w:t>
      </w:r>
      <w:ins w:id="398" w:author="andres camilo santana bohorquez" w:date="2017-02-16T15:17:00Z">
        <w:r w:rsidR="00B0349F">
          <w:rPr>
            <w:rFonts w:ascii="LM Roman 10" w:hAnsi="LM Roman 10"/>
            <w:sz w:val="24"/>
          </w:rPr>
          <w:t xml:space="preserve">, </w:t>
        </w:r>
      </w:ins>
      <w:del w:id="399" w:author="andres camilo santana bohorquez" w:date="2017-02-16T15:17:00Z">
        <w:r w:rsidDel="00B0349F">
          <w:rPr>
            <w:rFonts w:ascii="LM Roman 10" w:hAnsi="LM Roman 10"/>
            <w:sz w:val="24"/>
          </w:rPr>
          <w:delText>.</w:delText>
        </w:r>
      </w:del>
    </w:p>
    <w:p w14:paraId="6B1F6CCE" w14:textId="11C9648E" w:rsidR="00E357E3" w:rsidDel="00B0349F" w:rsidRDefault="00E357E3">
      <w:pPr>
        <w:jc w:val="both"/>
        <w:rPr>
          <w:del w:id="400" w:author="andres camilo santana bohorquez" w:date="2017-02-16T15:17:00Z"/>
          <w:rFonts w:ascii="LM Roman 10" w:hAnsi="LM Roman 10"/>
          <w:sz w:val="24"/>
        </w:rPr>
        <w:pPrChange w:id="401" w:author="andres camilo santana bohorquez" w:date="2017-02-16T15:17:00Z">
          <w:pPr>
            <w:numPr>
              <w:numId w:val="5"/>
            </w:numPr>
            <w:ind w:left="720" w:hanging="360"/>
            <w:jc w:val="both"/>
          </w:pPr>
        </w:pPrChange>
      </w:pPr>
      <w:r>
        <w:rPr>
          <w:rFonts w:ascii="LM Roman 10" w:hAnsi="LM Roman 10"/>
          <w:sz w:val="24"/>
        </w:rPr>
        <w:t>Los programas ofrecidos no se ajustan a las necesidades Educativas Especiales</w:t>
      </w:r>
      <w:ins w:id="402" w:author="andres camilo santana bohorquez" w:date="2017-02-16T15:17:00Z">
        <w:r w:rsidR="00B0349F">
          <w:rPr>
            <w:rFonts w:ascii="LM Roman 10" w:hAnsi="LM Roman 10"/>
            <w:sz w:val="24"/>
          </w:rPr>
          <w:t xml:space="preserve">, </w:t>
        </w:r>
      </w:ins>
      <w:del w:id="403" w:author="andres camilo santana bohorquez" w:date="2017-02-16T15:17:00Z">
        <w:r w:rsidDel="00B0349F">
          <w:rPr>
            <w:rFonts w:ascii="LM Roman 10" w:hAnsi="LM Roman 10"/>
            <w:sz w:val="24"/>
          </w:rPr>
          <w:delText>.</w:delText>
        </w:r>
      </w:del>
    </w:p>
    <w:p w14:paraId="2F9E0529" w14:textId="63827907" w:rsidR="00E357E3" w:rsidDel="00B0349F" w:rsidRDefault="00B0349F">
      <w:pPr>
        <w:jc w:val="both"/>
        <w:rPr>
          <w:del w:id="404" w:author="andres camilo santana bohorquez" w:date="2017-02-16T15:17:00Z"/>
          <w:rFonts w:ascii="LM Roman 10" w:hAnsi="LM Roman 10"/>
          <w:sz w:val="24"/>
        </w:rPr>
        <w:pPrChange w:id="405" w:author="andres camilo santana bohorquez" w:date="2017-02-16T15:17:00Z">
          <w:pPr>
            <w:numPr>
              <w:numId w:val="5"/>
            </w:numPr>
            <w:ind w:left="720" w:hanging="360"/>
            <w:jc w:val="both"/>
          </w:pPr>
        </w:pPrChange>
      </w:pPr>
      <w:ins w:id="406" w:author="andres camilo santana bohorquez" w:date="2017-02-16T15:18:00Z">
        <w:r>
          <w:rPr>
            <w:rFonts w:ascii="LM Roman 10" w:hAnsi="LM Roman 10"/>
            <w:sz w:val="24"/>
          </w:rPr>
          <w:t>La</w:t>
        </w:r>
      </w:ins>
      <w:ins w:id="407" w:author="andres camilo santana bohorquez" w:date="2017-02-16T15:17:00Z">
        <w:r>
          <w:rPr>
            <w:rFonts w:ascii="LM Roman 10" w:hAnsi="LM Roman 10"/>
            <w:sz w:val="24"/>
          </w:rPr>
          <w:t xml:space="preserve"> </w:t>
        </w:r>
      </w:ins>
      <w:r w:rsidR="00E357E3">
        <w:rPr>
          <w:rFonts w:ascii="LM Roman 10" w:hAnsi="LM Roman 10"/>
          <w:sz w:val="24"/>
        </w:rPr>
        <w:t>Desinformación en el tipo de actividades a desarrollar con esta población</w:t>
      </w:r>
      <w:ins w:id="408" w:author="andres camilo santana bohorquez" w:date="2017-02-16T15:17:00Z">
        <w:r>
          <w:rPr>
            <w:rFonts w:ascii="LM Roman 10" w:hAnsi="LM Roman 10"/>
            <w:sz w:val="24"/>
          </w:rPr>
          <w:t xml:space="preserve">, </w:t>
        </w:r>
      </w:ins>
      <w:del w:id="409" w:author="andres camilo santana bohorquez" w:date="2017-02-16T15:17:00Z">
        <w:r w:rsidR="00E357E3" w:rsidDel="00B0349F">
          <w:rPr>
            <w:rFonts w:ascii="LM Roman 10" w:hAnsi="LM Roman 10"/>
            <w:sz w:val="24"/>
          </w:rPr>
          <w:delText>.</w:delText>
        </w:r>
      </w:del>
    </w:p>
    <w:p w14:paraId="5C38C624" w14:textId="7A5DECE0" w:rsidR="00E357E3" w:rsidDel="00B0349F" w:rsidRDefault="00B0349F">
      <w:pPr>
        <w:jc w:val="both"/>
        <w:rPr>
          <w:del w:id="410" w:author="andres camilo santana bohorquez" w:date="2017-02-16T15:18:00Z"/>
          <w:rFonts w:ascii="LM Roman 10" w:hAnsi="LM Roman 10"/>
          <w:sz w:val="24"/>
        </w:rPr>
        <w:pPrChange w:id="411" w:author="andres camilo santana bohorquez" w:date="2017-02-16T15:17:00Z">
          <w:pPr>
            <w:numPr>
              <w:numId w:val="5"/>
            </w:numPr>
            <w:ind w:left="720" w:hanging="360"/>
            <w:jc w:val="both"/>
          </w:pPr>
        </w:pPrChange>
      </w:pPr>
      <w:ins w:id="412" w:author="andres camilo santana bohorquez" w:date="2017-02-16T15:18:00Z">
        <w:r>
          <w:rPr>
            <w:rFonts w:ascii="LM Roman 10" w:hAnsi="LM Roman 10"/>
            <w:sz w:val="24"/>
          </w:rPr>
          <w:t>La</w:t>
        </w:r>
      </w:ins>
      <w:ins w:id="413" w:author="andres camilo santana bohorquez" w:date="2017-02-16T15:17:00Z">
        <w:r>
          <w:rPr>
            <w:rFonts w:ascii="LM Roman 10" w:hAnsi="LM Roman 10"/>
            <w:sz w:val="24"/>
          </w:rPr>
          <w:t xml:space="preserve"> </w:t>
        </w:r>
      </w:ins>
      <w:r w:rsidR="00E357E3">
        <w:rPr>
          <w:rFonts w:ascii="LM Roman 10" w:hAnsi="LM Roman 10"/>
          <w:sz w:val="24"/>
        </w:rPr>
        <w:t>Discriminación Social</w:t>
      </w:r>
      <w:ins w:id="414" w:author="andres camilo santana bohorquez" w:date="2017-02-16T15:18:00Z">
        <w:r>
          <w:rPr>
            <w:rFonts w:ascii="LM Roman 10" w:hAnsi="LM Roman 10"/>
            <w:sz w:val="24"/>
          </w:rPr>
          <w:t xml:space="preserve"> y </w:t>
        </w:r>
      </w:ins>
      <w:del w:id="415" w:author="andres camilo santana bohorquez" w:date="2017-02-16T15:18:00Z">
        <w:r w:rsidR="00E357E3" w:rsidDel="00B0349F">
          <w:rPr>
            <w:rFonts w:ascii="LM Roman 10" w:hAnsi="LM Roman 10"/>
            <w:sz w:val="24"/>
          </w:rPr>
          <w:delText xml:space="preserve">. </w:delText>
        </w:r>
      </w:del>
    </w:p>
    <w:p w14:paraId="007F1CC9" w14:textId="3E8496F5" w:rsidR="009E0D1E" w:rsidRDefault="00B0349F">
      <w:pPr>
        <w:jc w:val="both"/>
        <w:rPr>
          <w:rFonts w:ascii="LM Roman 10" w:hAnsi="LM Roman 10"/>
          <w:sz w:val="24"/>
        </w:rPr>
        <w:pPrChange w:id="416" w:author="andres camilo santana bohorquez" w:date="2017-02-16T15:18:00Z">
          <w:pPr>
            <w:numPr>
              <w:numId w:val="5"/>
            </w:numPr>
            <w:ind w:left="720" w:hanging="360"/>
            <w:jc w:val="both"/>
          </w:pPr>
        </w:pPrChange>
      </w:pPr>
      <w:ins w:id="417" w:author="andres camilo santana bohorquez" w:date="2017-02-16T15:18:00Z">
        <w:r>
          <w:rPr>
            <w:rFonts w:ascii="LM Roman 10" w:hAnsi="LM Roman 10"/>
            <w:sz w:val="24"/>
          </w:rPr>
          <w:t xml:space="preserve">La </w:t>
        </w:r>
      </w:ins>
      <w:r w:rsidR="009E0D1E">
        <w:rPr>
          <w:rFonts w:ascii="LM Roman 10" w:hAnsi="LM Roman 10"/>
          <w:sz w:val="24"/>
        </w:rPr>
        <w:t>Incertidumbre en el Futuro de sus Hijos.</w:t>
      </w:r>
    </w:p>
    <w:p w14:paraId="09164187" w14:textId="77777777" w:rsidR="00E357E3" w:rsidRDefault="00E357E3" w:rsidP="00E357E3">
      <w:pPr>
        <w:jc w:val="both"/>
        <w:rPr>
          <w:rFonts w:ascii="LM Roman 10" w:hAnsi="LM Roman 10"/>
          <w:sz w:val="24"/>
        </w:rPr>
      </w:pPr>
    </w:p>
    <w:p w14:paraId="35DC817B" w14:textId="77777777" w:rsidR="00E357E3" w:rsidRDefault="00E357E3" w:rsidP="00E357E3">
      <w:pPr>
        <w:rPr>
          <w:rFonts w:ascii="LM Roman 10" w:hAnsi="LM Roman 10"/>
          <w:sz w:val="24"/>
        </w:rPr>
      </w:pPr>
    </w:p>
    <w:p w14:paraId="67601051" w14:textId="795AA9B9" w:rsidR="00E357E3" w:rsidDel="00B0349F" w:rsidRDefault="00E357E3">
      <w:pPr>
        <w:jc w:val="both"/>
        <w:rPr>
          <w:del w:id="418" w:author="andres camilo santana bohorquez" w:date="2017-02-16T15:18:00Z"/>
          <w:rFonts w:ascii="LM Roman 10" w:hAnsi="LM Roman 10"/>
          <w:sz w:val="24"/>
        </w:rPr>
      </w:pPr>
      <w:r>
        <w:rPr>
          <w:rFonts w:ascii="LM Roman 10" w:hAnsi="LM Roman 10"/>
          <w:i/>
          <w:sz w:val="24"/>
        </w:rPr>
        <w:t>Beneficios</w:t>
      </w:r>
      <w:r>
        <w:rPr>
          <w:rFonts w:ascii="LM Roman 10" w:hAnsi="LM Roman 10"/>
          <w:sz w:val="24"/>
        </w:rPr>
        <w:t xml:space="preserve">: </w:t>
      </w:r>
      <w:ins w:id="419" w:author="andres camilo santana bohorquez" w:date="2017-02-16T15:18:00Z">
        <w:r w:rsidR="00B0349F">
          <w:rPr>
            <w:rFonts w:ascii="LM Roman 10" w:hAnsi="LM Roman 10"/>
            <w:sz w:val="24"/>
          </w:rPr>
          <w:t xml:space="preserve">principales beneficios al ofrecer un producto que elimine los dolores del cliente son el </w:t>
        </w:r>
      </w:ins>
    </w:p>
    <w:p w14:paraId="6B5EDBF3" w14:textId="39BCADC6" w:rsidR="00E357E3" w:rsidDel="00B0349F" w:rsidRDefault="00E357E3">
      <w:pPr>
        <w:jc w:val="both"/>
        <w:rPr>
          <w:del w:id="420" w:author="andres camilo santana bohorquez" w:date="2017-02-16T15:18:00Z"/>
          <w:rFonts w:ascii="LM Roman 10" w:hAnsi="LM Roman 10"/>
          <w:sz w:val="24"/>
        </w:rPr>
      </w:pPr>
    </w:p>
    <w:p w14:paraId="3128E207" w14:textId="51FB37C5" w:rsidR="00E357E3" w:rsidDel="00B0349F" w:rsidRDefault="00E357E3">
      <w:pPr>
        <w:jc w:val="both"/>
        <w:rPr>
          <w:del w:id="421" w:author="andres camilo santana bohorquez" w:date="2017-02-16T15:19:00Z"/>
          <w:rFonts w:ascii="LM Roman 10" w:hAnsi="LM Roman 10"/>
          <w:sz w:val="24"/>
        </w:rPr>
        <w:pPrChange w:id="422" w:author="andres camilo santana bohorquez" w:date="2017-02-16T15:18:00Z">
          <w:pPr>
            <w:numPr>
              <w:numId w:val="5"/>
            </w:numPr>
            <w:ind w:left="720" w:hanging="360"/>
            <w:jc w:val="both"/>
          </w:pPr>
        </w:pPrChange>
      </w:pPr>
      <w:r>
        <w:rPr>
          <w:rFonts w:ascii="LM Roman 10" w:hAnsi="LM Roman 10"/>
          <w:sz w:val="24"/>
        </w:rPr>
        <w:t>Construir un proyecto de vida digno para la persona con limitaciones cognitivas</w:t>
      </w:r>
      <w:ins w:id="423" w:author="andres camilo santana bohorquez" w:date="2017-02-16T15:19:00Z">
        <w:r w:rsidR="00B0349F">
          <w:rPr>
            <w:rFonts w:ascii="LM Roman 10" w:hAnsi="LM Roman 10"/>
            <w:sz w:val="24"/>
          </w:rPr>
          <w:t xml:space="preserve"> y El </w:t>
        </w:r>
      </w:ins>
      <w:del w:id="424" w:author="andres camilo santana bohorquez" w:date="2017-02-16T15:19:00Z">
        <w:r w:rsidDel="00B0349F">
          <w:rPr>
            <w:rFonts w:ascii="LM Roman 10" w:hAnsi="LM Roman 10"/>
            <w:sz w:val="24"/>
          </w:rPr>
          <w:delText>.</w:delText>
        </w:r>
      </w:del>
    </w:p>
    <w:p w14:paraId="0873FDFD" w14:textId="77777777" w:rsidR="00E357E3" w:rsidRDefault="00E357E3">
      <w:pPr>
        <w:jc w:val="both"/>
        <w:rPr>
          <w:rFonts w:ascii="LM Roman 10" w:hAnsi="LM Roman 10"/>
          <w:sz w:val="24"/>
        </w:rPr>
        <w:pPrChange w:id="425" w:author="andres camilo santana bohorquez" w:date="2017-02-16T15:19:00Z">
          <w:pPr>
            <w:numPr>
              <w:numId w:val="5"/>
            </w:numPr>
            <w:ind w:left="720" w:hanging="360"/>
            <w:jc w:val="both"/>
          </w:pPr>
        </w:pPrChange>
      </w:pP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0781F752" w14:textId="5A851543" w:rsidR="00E357E3" w:rsidRPr="00B0349F" w:rsidDel="00B0349F" w:rsidRDefault="00E357E3">
      <w:pPr>
        <w:jc w:val="both"/>
        <w:rPr>
          <w:del w:id="426" w:author="andres camilo santana bohorquez" w:date="2017-02-16T15:19:00Z"/>
          <w:rFonts w:ascii="LM Roman 10" w:hAnsi="LM Roman 10"/>
          <w:sz w:val="24"/>
          <w:rPrChange w:id="427" w:author="andres camilo santana bohorquez" w:date="2017-02-16T15:19:00Z">
            <w:rPr>
              <w:del w:id="428" w:author="andres camilo santana bohorquez" w:date="2017-02-16T15:19:00Z"/>
            </w:rPr>
          </w:rPrChange>
        </w:rPr>
      </w:pPr>
      <w:r w:rsidRPr="00B0349F">
        <w:rPr>
          <w:rFonts w:ascii="LM Roman 10" w:hAnsi="LM Roman 10"/>
          <w:sz w:val="24"/>
          <w:rPrChange w:id="429" w:author="andres camilo santana bohorquez" w:date="2017-02-16T15:19:00Z">
            <w:rPr/>
          </w:rPrChange>
        </w:rPr>
        <w:t>Luego de Tener en claro las necesidades de “nuestros clientes”, se define un producto o servicio que supla en mayor medida dichas necesidades, para definir este producto Osterwalder propone definir las características del producto que resuelven los</w:t>
      </w:r>
      <w:ins w:id="430" w:author="andres camilo santana bohorquez" w:date="2017-02-16T15:19:00Z">
        <w:r w:rsidR="00B0349F" w:rsidRPr="00B0349F">
          <w:rPr>
            <w:rFonts w:ascii="LM Roman 10" w:hAnsi="LM Roman 10"/>
            <w:sz w:val="24"/>
            <w:rPrChange w:id="431" w:author="andres camilo santana bohorquez" w:date="2017-02-16T15:19:00Z">
              <w:rPr/>
            </w:rPrChange>
          </w:rPr>
          <w:t xml:space="preserve"> </w:t>
        </w:r>
      </w:ins>
      <w:del w:id="432" w:author="andres camilo santana bohorquez" w:date="2017-02-16T15:19:00Z">
        <w:r w:rsidRPr="00B0349F" w:rsidDel="00B0349F">
          <w:rPr>
            <w:rFonts w:ascii="LM Roman 10" w:hAnsi="LM Roman 10"/>
            <w:sz w:val="24"/>
            <w:rPrChange w:id="433" w:author="andres camilo santana bohorquez" w:date="2017-02-16T15:19:00Z">
              <w:rPr/>
            </w:rPrChange>
          </w:rPr>
          <w:delText xml:space="preserve"> </w:delText>
        </w:r>
      </w:del>
      <w:r w:rsidRPr="00B0349F">
        <w:rPr>
          <w:rFonts w:ascii="LM Roman 10" w:hAnsi="LM Roman 10"/>
          <w:sz w:val="24"/>
          <w:rPrChange w:id="434" w:author="andres camilo santana bohorquez" w:date="2017-02-16T15:19:00Z">
            <w:rPr/>
          </w:rPrChange>
        </w:rPr>
        <w:t>problemas del cliente de la siguiente manera:</w:t>
      </w:r>
    </w:p>
    <w:p w14:paraId="1FF9C707" w14:textId="24B5DF76" w:rsidR="00E357E3" w:rsidDel="00B0349F" w:rsidRDefault="00E357E3">
      <w:pPr>
        <w:jc w:val="both"/>
        <w:rPr>
          <w:del w:id="435" w:author="andres camilo santana bohorquez" w:date="2017-02-16T15:19:00Z"/>
        </w:rPr>
      </w:pPr>
    </w:p>
    <w:p w14:paraId="4C5520E6" w14:textId="38D18FC4" w:rsidR="00E357E3" w:rsidRPr="00B0349F" w:rsidDel="00B0349F" w:rsidRDefault="00B0349F">
      <w:pPr>
        <w:jc w:val="both"/>
        <w:rPr>
          <w:del w:id="436" w:author="andres camilo santana bohorquez" w:date="2017-02-16T15:19:00Z"/>
          <w:rFonts w:ascii="LM Roman 10" w:hAnsi="LM Roman 10"/>
          <w:b/>
          <w:rPrChange w:id="437" w:author="andres camilo santana bohorquez" w:date="2017-02-16T15:20:00Z">
            <w:rPr>
              <w:del w:id="438" w:author="andres camilo santana bohorquez" w:date="2017-02-16T15:19:00Z"/>
              <w:b/>
            </w:rPr>
          </w:rPrChange>
        </w:rPr>
        <w:pPrChange w:id="439" w:author="andres camilo santana bohorquez" w:date="2017-02-16T15:20:00Z">
          <w:pPr>
            <w:pStyle w:val="Prrafodelista"/>
            <w:numPr>
              <w:numId w:val="6"/>
            </w:numPr>
            <w:ind w:left="360" w:hanging="360"/>
            <w:jc w:val="both"/>
          </w:pPr>
        </w:pPrChange>
      </w:pPr>
      <w:ins w:id="440" w:author="andres camilo santana bohorquez" w:date="2017-02-16T15:19:00Z">
        <w:r w:rsidRPr="00B0349F">
          <w:rPr>
            <w:b/>
            <w:rPrChange w:id="441" w:author="andres camilo santana bohorquez" w:date="2017-02-16T15:19:00Z">
              <w:rPr>
                <w:rFonts w:ascii="LM Roman 10" w:hAnsi="LM Roman 10"/>
                <w:b/>
                <w:sz w:val="24"/>
              </w:rPr>
            </w:rPrChange>
          </w:rPr>
          <w:t xml:space="preserve"> </w:t>
        </w:r>
      </w:ins>
      <w:r w:rsidR="00E357E3" w:rsidRPr="00B0349F">
        <w:rPr>
          <w:rFonts w:ascii="LM Roman 10" w:hAnsi="LM Roman 10"/>
          <w:b/>
          <w:rPrChange w:id="442" w:author="andres camilo santana bohorquez" w:date="2017-02-16T15:20:00Z">
            <w:rPr>
              <w:rFonts w:ascii="LM Roman 10" w:hAnsi="LM Roman 10"/>
              <w:b/>
              <w:sz w:val="24"/>
            </w:rPr>
          </w:rPrChange>
        </w:rPr>
        <w:t>Products and services (productos y servicios)</w:t>
      </w:r>
      <w:ins w:id="443" w:author="andres camilo santana bohorquez" w:date="2017-02-16T15:19:00Z">
        <w:r w:rsidRPr="00B0349F">
          <w:rPr>
            <w:rFonts w:ascii="LM Roman 10" w:hAnsi="LM Roman 10"/>
            <w:b/>
            <w:rPrChange w:id="444" w:author="andres camilo santana bohorquez" w:date="2017-02-16T15:20:00Z">
              <w:rPr>
                <w:b/>
              </w:rPr>
            </w:rPrChange>
          </w:rPr>
          <w:t>,</w:t>
        </w:r>
      </w:ins>
      <w:del w:id="445" w:author="andres camilo santana bohorquez" w:date="2017-02-16T15:19:00Z">
        <w:r w:rsidR="00E357E3" w:rsidRPr="00B0349F" w:rsidDel="00B0349F">
          <w:rPr>
            <w:rFonts w:ascii="LM Roman 10" w:hAnsi="LM Roman 10"/>
            <w:b/>
            <w:rPrChange w:id="446" w:author="andres camilo santana bohorquez" w:date="2017-02-16T15:20:00Z">
              <w:rPr>
                <w:rFonts w:ascii="LM Roman 10" w:hAnsi="LM Roman 10"/>
                <w:b/>
                <w:sz w:val="24"/>
              </w:rPr>
            </w:rPrChange>
          </w:rPr>
          <w:delText>.</w:delText>
        </w:r>
      </w:del>
      <w:ins w:id="447" w:author="andres camilo santana bohorquez" w:date="2017-02-16T15:19:00Z">
        <w:r w:rsidRPr="00B0349F">
          <w:rPr>
            <w:rFonts w:ascii="LM Roman 10" w:hAnsi="LM Roman 10"/>
            <w:b/>
            <w:rPrChange w:id="448" w:author="andres camilo santana bohorquez" w:date="2017-02-16T15:20:00Z">
              <w:rPr>
                <w:rFonts w:ascii="LM Roman 10" w:hAnsi="LM Roman 10"/>
                <w:b/>
                <w:sz w:val="24"/>
              </w:rPr>
            </w:rPrChange>
          </w:rPr>
          <w:t xml:space="preserve"> </w:t>
        </w:r>
      </w:ins>
    </w:p>
    <w:p w14:paraId="78DBEAB9" w14:textId="7B564CE9" w:rsidR="00E357E3" w:rsidRPr="00B0349F" w:rsidDel="00B0349F" w:rsidRDefault="00E357E3">
      <w:pPr>
        <w:jc w:val="both"/>
        <w:rPr>
          <w:del w:id="449" w:author="andres camilo santana bohorquez" w:date="2017-02-16T15:19:00Z"/>
          <w:rFonts w:ascii="LM Roman 10" w:hAnsi="LM Roman 10"/>
          <w:b/>
          <w:rPrChange w:id="450" w:author="andres camilo santana bohorquez" w:date="2017-02-16T15:20:00Z">
            <w:rPr>
              <w:del w:id="451" w:author="andres camilo santana bohorquez" w:date="2017-02-16T15:19:00Z"/>
              <w:rFonts w:ascii="LM Roman 10" w:hAnsi="LM Roman 10"/>
              <w:b/>
              <w:sz w:val="24"/>
            </w:rPr>
          </w:rPrChange>
        </w:rPr>
        <w:pPrChange w:id="452" w:author="andres camilo santana bohorquez" w:date="2017-02-16T15:20:00Z">
          <w:pPr>
            <w:pStyle w:val="Prrafodelista"/>
            <w:numPr>
              <w:numId w:val="6"/>
            </w:numPr>
            <w:ind w:left="360" w:hanging="360"/>
            <w:jc w:val="both"/>
          </w:pPr>
        </w:pPrChange>
      </w:pPr>
      <w:r w:rsidRPr="00B0349F">
        <w:rPr>
          <w:rFonts w:ascii="LM Roman 10" w:hAnsi="LM Roman 10"/>
          <w:b/>
          <w:rPrChange w:id="453" w:author="andres camilo santana bohorquez" w:date="2017-02-16T15:20:00Z">
            <w:rPr>
              <w:rFonts w:ascii="LM Roman 10" w:hAnsi="LM Roman 10"/>
              <w:b/>
              <w:sz w:val="24"/>
            </w:rPr>
          </w:rPrChange>
        </w:rPr>
        <w:t>Pain relievers (</w:t>
      </w:r>
      <w:r w:rsidR="00456B64" w:rsidRPr="00B0349F">
        <w:rPr>
          <w:rFonts w:ascii="LM Roman 10" w:hAnsi="LM Roman 10"/>
          <w:b/>
          <w:rPrChange w:id="454" w:author="andres camilo santana bohorquez" w:date="2017-02-16T15:20:00Z">
            <w:rPr>
              <w:rFonts w:ascii="LM Roman 10" w:hAnsi="LM Roman 10"/>
              <w:b/>
              <w:sz w:val="24"/>
            </w:rPr>
          </w:rPrChange>
        </w:rPr>
        <w:t>analgésicos</w:t>
      </w:r>
      <w:r w:rsidRPr="00B0349F">
        <w:rPr>
          <w:rFonts w:ascii="LM Roman 10" w:hAnsi="LM Roman 10"/>
          <w:b/>
          <w:rPrChange w:id="455" w:author="andres camilo santana bohorquez" w:date="2017-02-16T15:20:00Z">
            <w:rPr>
              <w:rFonts w:ascii="LM Roman 10" w:hAnsi="LM Roman 10"/>
              <w:b/>
              <w:sz w:val="24"/>
            </w:rPr>
          </w:rPrChange>
        </w:rPr>
        <w:t>)</w:t>
      </w:r>
      <w:ins w:id="456" w:author="andres camilo santana bohorquez" w:date="2017-02-16T15:19:00Z">
        <w:r w:rsidR="00B0349F" w:rsidRPr="00B0349F">
          <w:rPr>
            <w:rFonts w:ascii="LM Roman 10" w:hAnsi="LM Roman 10"/>
            <w:b/>
            <w:rPrChange w:id="457" w:author="andres camilo santana bohorquez" w:date="2017-02-16T15:20:00Z">
              <w:rPr>
                <w:b/>
              </w:rPr>
            </w:rPrChange>
          </w:rPr>
          <w:t xml:space="preserve"> y</w:t>
        </w:r>
      </w:ins>
      <w:del w:id="458" w:author="andres camilo santana bohorquez" w:date="2017-02-16T15:19:00Z">
        <w:r w:rsidRPr="00B0349F" w:rsidDel="00B0349F">
          <w:rPr>
            <w:rFonts w:ascii="LM Roman 10" w:hAnsi="LM Roman 10"/>
            <w:b/>
            <w:rPrChange w:id="459" w:author="andres camilo santana bohorquez" w:date="2017-02-16T15:20:00Z">
              <w:rPr>
                <w:rFonts w:ascii="LM Roman 10" w:hAnsi="LM Roman 10"/>
                <w:b/>
                <w:sz w:val="24"/>
              </w:rPr>
            </w:rPrChange>
          </w:rPr>
          <w:delText>.</w:delText>
        </w:r>
      </w:del>
    </w:p>
    <w:p w14:paraId="27C8ACE0" w14:textId="2CB01D06" w:rsidR="00E357E3" w:rsidRPr="00B0349F" w:rsidRDefault="00B0349F">
      <w:pPr>
        <w:jc w:val="both"/>
        <w:rPr>
          <w:rFonts w:ascii="LM Roman 10" w:hAnsi="LM Roman 10"/>
          <w:b/>
          <w:rPrChange w:id="460" w:author="andres camilo santana bohorquez" w:date="2017-02-16T15:20:00Z">
            <w:rPr>
              <w:rFonts w:ascii="LM Roman 10" w:hAnsi="LM Roman 10"/>
              <w:b/>
              <w:sz w:val="24"/>
            </w:rPr>
          </w:rPrChange>
        </w:rPr>
        <w:pPrChange w:id="461" w:author="andres camilo santana bohorquez" w:date="2017-02-16T15:20:00Z">
          <w:pPr>
            <w:pStyle w:val="Prrafodelista"/>
            <w:numPr>
              <w:numId w:val="6"/>
            </w:numPr>
            <w:ind w:left="360" w:hanging="360"/>
            <w:jc w:val="both"/>
          </w:pPr>
        </w:pPrChange>
      </w:pPr>
      <w:ins w:id="462" w:author="andres camilo santana bohorquez" w:date="2017-02-16T15:19:00Z">
        <w:r w:rsidRPr="00B0349F">
          <w:rPr>
            <w:rFonts w:ascii="LM Roman 10" w:hAnsi="LM Roman 10"/>
            <w:b/>
            <w:rPrChange w:id="463" w:author="andres camilo santana bohorquez" w:date="2017-02-16T15:20:00Z">
              <w:rPr>
                <w:b/>
              </w:rPr>
            </w:rPrChange>
          </w:rPr>
          <w:t xml:space="preserve"> </w:t>
        </w:r>
      </w:ins>
      <w:r w:rsidR="00E357E3" w:rsidRPr="00B0349F">
        <w:rPr>
          <w:rFonts w:ascii="LM Roman 10" w:hAnsi="LM Roman 10"/>
          <w:b/>
          <w:rPrChange w:id="464" w:author="andres camilo santana bohorquez" w:date="2017-02-16T15:20:00Z">
            <w:rPr>
              <w:rFonts w:ascii="LM Roman 10" w:hAnsi="LM Roman 10"/>
              <w:b/>
              <w:sz w:val="24"/>
            </w:rPr>
          </w:rPrChange>
        </w:rPr>
        <w:t>Gain creators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lastRenderedPageBreak/>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55A5A909" w14:textId="1B9BFEA0" w:rsidR="00E357E3" w:rsidRPr="002314C9" w:rsidDel="00B0349F" w:rsidRDefault="00E357E3" w:rsidP="00567C14">
      <w:pPr>
        <w:jc w:val="both"/>
        <w:rPr>
          <w:del w:id="465" w:author="andres camilo santana bohorquez" w:date="2017-02-16T15:27:00Z"/>
          <w:rFonts w:ascii="LM Roman 10" w:hAnsi="LM Roman 10"/>
          <w:sz w:val="24"/>
          <w:szCs w:val="24"/>
        </w:rPr>
      </w:pPr>
      <w:r w:rsidRPr="00190928">
        <w:rPr>
          <w:rFonts w:ascii="LM Roman 10" w:hAnsi="LM Roman 10"/>
          <w:i/>
          <w:sz w:val="24"/>
          <w:szCs w:val="24"/>
          <w:rPrChange w:id="466" w:author="andres camilo santana bohorquez" w:date="2017-02-16T15:55:00Z">
            <w:rPr>
              <w:rFonts w:ascii="LM Roman 10" w:hAnsi="LM Roman 10"/>
              <w:sz w:val="24"/>
              <w:szCs w:val="24"/>
            </w:rPr>
          </w:rPrChange>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ins w:id="467" w:author="andres camilo santana bohorquez" w:date="2017-02-16T15:27:00Z">
        <w:r w:rsidR="00B0349F">
          <w:rPr>
            <w:rFonts w:ascii="LM Roman 10" w:hAnsi="LM Roman 10"/>
            <w:sz w:val="24"/>
            <w:szCs w:val="24"/>
          </w:rPr>
          <w:t xml:space="preserve">se han planteado dos productos el primero un </w:t>
        </w:r>
      </w:ins>
    </w:p>
    <w:p w14:paraId="06C2A2FA" w14:textId="5ECD813B" w:rsidR="00954203" w:rsidRPr="002314C9" w:rsidDel="00B0349F" w:rsidRDefault="00954203" w:rsidP="00567C14">
      <w:pPr>
        <w:jc w:val="both"/>
        <w:rPr>
          <w:del w:id="468" w:author="andres camilo santana bohorquez" w:date="2017-02-16T15:27:00Z"/>
          <w:rFonts w:ascii="LM Roman 10" w:hAnsi="LM Roman 10"/>
          <w:sz w:val="24"/>
          <w:szCs w:val="24"/>
        </w:rPr>
      </w:pPr>
    </w:p>
    <w:p w14:paraId="73F300FF" w14:textId="4A83EE81" w:rsidR="00954203" w:rsidRPr="00B0349F" w:rsidDel="00B0349F" w:rsidRDefault="00954203">
      <w:pPr>
        <w:jc w:val="both"/>
        <w:rPr>
          <w:del w:id="469" w:author="andres camilo santana bohorquez" w:date="2017-02-16T15:27:00Z"/>
          <w:rFonts w:ascii="LM Roman 10" w:hAnsi="LM Roman 10"/>
          <w:sz w:val="24"/>
          <w:szCs w:val="24"/>
          <w:rPrChange w:id="470" w:author="andres camilo santana bohorquez" w:date="2017-02-16T15:27:00Z">
            <w:rPr>
              <w:del w:id="471" w:author="andres camilo santana bohorquez" w:date="2017-02-16T15:27:00Z"/>
            </w:rPr>
          </w:rPrChange>
        </w:rPr>
        <w:pPrChange w:id="472" w:author="andres camilo santana bohorquez" w:date="2017-02-16T15:27:00Z">
          <w:pPr>
            <w:pStyle w:val="Prrafodelista"/>
            <w:numPr>
              <w:numId w:val="9"/>
            </w:numPr>
            <w:ind w:hanging="360"/>
            <w:jc w:val="both"/>
          </w:pPr>
        </w:pPrChange>
      </w:pPr>
      <w:r w:rsidRPr="00B0349F">
        <w:rPr>
          <w:rFonts w:ascii="LM Roman 10" w:hAnsi="LM Roman 10"/>
          <w:sz w:val="24"/>
          <w:szCs w:val="24"/>
          <w:rPrChange w:id="473" w:author="andres camilo santana bohorquez" w:date="2017-02-16T15:27:00Z">
            <w:rPr/>
          </w:rPrChange>
        </w:rPr>
        <w:t>Videojuego para mejorar habilidades Pisco-Motoras</w:t>
      </w:r>
      <w:r w:rsidR="009A197C" w:rsidRPr="00B0349F">
        <w:rPr>
          <w:rFonts w:ascii="LM Roman 10" w:hAnsi="LM Roman 10"/>
          <w:sz w:val="24"/>
          <w:szCs w:val="24"/>
          <w:rPrChange w:id="474" w:author="andres camilo santana bohorquez" w:date="2017-02-16T15:27:00Z">
            <w:rPr/>
          </w:rPrChange>
        </w:rPr>
        <w:t xml:space="preserve"> mediante actividades Musicales</w:t>
      </w:r>
      <w:ins w:id="475" w:author="andres camilo santana bohorquez" w:date="2017-02-16T15:27:00Z">
        <w:r w:rsidR="00B0349F">
          <w:rPr>
            <w:rFonts w:ascii="LM Roman 10" w:hAnsi="LM Roman 10"/>
            <w:sz w:val="24"/>
            <w:szCs w:val="24"/>
          </w:rPr>
          <w:t xml:space="preserve"> y el segundo un</w:t>
        </w:r>
      </w:ins>
      <w:del w:id="476" w:author="andres camilo santana bohorquez" w:date="2017-02-16T15:27:00Z">
        <w:r w:rsidR="009A197C" w:rsidRPr="00B0349F" w:rsidDel="00B0349F">
          <w:rPr>
            <w:rFonts w:ascii="LM Roman 10" w:hAnsi="LM Roman 10"/>
            <w:sz w:val="24"/>
            <w:szCs w:val="24"/>
            <w:rPrChange w:id="477" w:author="andres camilo santana bohorquez" w:date="2017-02-16T15:27:00Z">
              <w:rPr/>
            </w:rPrChange>
          </w:rPr>
          <w:delText>.</w:delText>
        </w:r>
      </w:del>
      <w:ins w:id="478" w:author="andres camilo santana bohorquez" w:date="2017-02-16T15:27:00Z">
        <w:r w:rsidR="00B0349F">
          <w:rPr>
            <w:rFonts w:ascii="LM Roman 10" w:hAnsi="LM Roman 10"/>
            <w:sz w:val="24"/>
            <w:szCs w:val="24"/>
          </w:rPr>
          <w:t xml:space="preserve"> </w:t>
        </w:r>
      </w:ins>
    </w:p>
    <w:p w14:paraId="4C7A2EF9" w14:textId="0BDC0268" w:rsidR="00954203" w:rsidRPr="00B0349F" w:rsidRDefault="00954203">
      <w:pPr>
        <w:jc w:val="both"/>
        <w:rPr>
          <w:rFonts w:ascii="LM Roman 10" w:hAnsi="LM Roman 10"/>
          <w:sz w:val="24"/>
          <w:szCs w:val="24"/>
          <w:rPrChange w:id="479" w:author="andres camilo santana bohorquez" w:date="2017-02-16T15:27:00Z">
            <w:rPr/>
          </w:rPrChange>
        </w:rPr>
        <w:pPrChange w:id="480" w:author="andres camilo santana bohorquez" w:date="2017-02-16T15:27:00Z">
          <w:pPr>
            <w:pStyle w:val="Prrafodelista"/>
            <w:numPr>
              <w:numId w:val="9"/>
            </w:numPr>
            <w:ind w:hanging="360"/>
            <w:jc w:val="both"/>
          </w:pPr>
        </w:pPrChange>
      </w:pPr>
      <w:r w:rsidRPr="00B0349F">
        <w:rPr>
          <w:rFonts w:ascii="LM Roman 10" w:hAnsi="LM Roman 10"/>
          <w:sz w:val="24"/>
          <w:szCs w:val="24"/>
          <w:rPrChange w:id="481" w:author="andres camilo santana bohorquez" w:date="2017-02-16T15:27:00Z">
            <w:rPr/>
          </w:rPrChange>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2EC4A71" w14:textId="4C9F1D53" w:rsidR="00E357E3" w:rsidRPr="002314C9" w:rsidDel="00190928" w:rsidRDefault="00954203" w:rsidP="00567C14">
      <w:pPr>
        <w:jc w:val="both"/>
        <w:rPr>
          <w:del w:id="482" w:author="andres camilo santana bohorquez" w:date="2017-02-16T15:52:00Z"/>
          <w:rFonts w:ascii="LM Roman 10" w:hAnsi="LM Roman 10"/>
          <w:sz w:val="24"/>
          <w:szCs w:val="24"/>
        </w:rPr>
      </w:pPr>
      <w:r w:rsidRPr="00190928">
        <w:rPr>
          <w:rFonts w:ascii="LM Roman 10" w:hAnsi="LM Roman 10"/>
          <w:i/>
          <w:sz w:val="24"/>
          <w:szCs w:val="24"/>
          <w:rPrChange w:id="483" w:author="andres camilo santana bohorquez" w:date="2017-02-16T15:55:00Z">
            <w:rPr>
              <w:rFonts w:ascii="LM Roman 10" w:hAnsi="LM Roman 10"/>
              <w:sz w:val="24"/>
              <w:szCs w:val="24"/>
            </w:rPr>
          </w:rPrChange>
        </w:rPr>
        <w:t>Analgésicos</w:t>
      </w:r>
      <w:r w:rsidR="00E357E3" w:rsidRPr="002314C9">
        <w:rPr>
          <w:rFonts w:ascii="LM Roman 10" w:hAnsi="LM Roman 10"/>
          <w:sz w:val="24"/>
          <w:szCs w:val="24"/>
        </w:rPr>
        <w:t xml:space="preserve">: </w:t>
      </w:r>
      <w:ins w:id="484" w:author="andres camilo santana bohorquez" w:date="2017-02-16T15:52:00Z">
        <w:r w:rsidR="00190928">
          <w:rPr>
            <w:rFonts w:ascii="LM Roman 10" w:hAnsi="LM Roman 10"/>
            <w:sz w:val="24"/>
            <w:szCs w:val="24"/>
          </w:rPr>
          <w:t xml:space="preserve">Se pretende ofrecer un </w:t>
        </w:r>
      </w:ins>
    </w:p>
    <w:p w14:paraId="120EF41F" w14:textId="20367E72" w:rsidR="00954203" w:rsidRPr="002314C9" w:rsidDel="00190928" w:rsidRDefault="00954203" w:rsidP="00567C14">
      <w:pPr>
        <w:jc w:val="both"/>
        <w:rPr>
          <w:del w:id="485" w:author="andres camilo santana bohorquez" w:date="2017-02-16T15:52:00Z"/>
          <w:rFonts w:ascii="LM Roman 10" w:hAnsi="LM Roman 10"/>
          <w:sz w:val="24"/>
          <w:szCs w:val="24"/>
        </w:rPr>
      </w:pPr>
    </w:p>
    <w:p w14:paraId="62B7F9AA" w14:textId="0F34DD1C" w:rsidR="00954203" w:rsidRPr="00190928" w:rsidDel="00190928" w:rsidRDefault="002314C9">
      <w:pPr>
        <w:jc w:val="both"/>
        <w:rPr>
          <w:del w:id="486" w:author="andres camilo santana bohorquez" w:date="2017-02-16T15:52:00Z"/>
          <w:rFonts w:ascii="LM Roman 10" w:hAnsi="LM Roman 10"/>
          <w:sz w:val="24"/>
          <w:szCs w:val="24"/>
          <w:rPrChange w:id="487" w:author="andres camilo santana bohorquez" w:date="2017-02-16T15:52:00Z">
            <w:rPr>
              <w:del w:id="488" w:author="andres camilo santana bohorquez" w:date="2017-02-16T15:52:00Z"/>
            </w:rPr>
          </w:rPrChange>
        </w:rPr>
        <w:pPrChange w:id="489" w:author="andres camilo santana bohorquez" w:date="2017-02-16T15:52:00Z">
          <w:pPr>
            <w:pStyle w:val="Prrafodelista"/>
            <w:numPr>
              <w:numId w:val="10"/>
            </w:numPr>
            <w:ind w:hanging="360"/>
            <w:jc w:val="both"/>
          </w:pPr>
        </w:pPrChange>
      </w:pPr>
      <w:r w:rsidRPr="00190928">
        <w:rPr>
          <w:rFonts w:ascii="LM Roman 10" w:hAnsi="LM Roman 10"/>
          <w:sz w:val="24"/>
          <w:szCs w:val="24"/>
          <w:rPrChange w:id="490" w:author="andres camilo santana bohorquez" w:date="2017-02-16T15:52:00Z">
            <w:rPr/>
          </w:rPrChange>
        </w:rPr>
        <w:t xml:space="preserve">Contenido multimedia </w:t>
      </w:r>
      <w:r w:rsidR="00064966" w:rsidRPr="00190928">
        <w:rPr>
          <w:rFonts w:ascii="LM Roman 10" w:hAnsi="LM Roman 10"/>
          <w:sz w:val="24"/>
          <w:szCs w:val="24"/>
          <w:rPrChange w:id="491" w:author="andres camilo santana bohorquez" w:date="2017-02-16T15:52:00Z">
            <w:rPr/>
          </w:rPrChange>
        </w:rPr>
        <w:t>acorde a sus necesidades</w:t>
      </w:r>
      <w:ins w:id="492" w:author="andres camilo santana bohorquez" w:date="2017-02-16T15:52:00Z">
        <w:r w:rsidR="00190928">
          <w:rPr>
            <w:rFonts w:ascii="LM Roman 10" w:hAnsi="LM Roman 10"/>
            <w:sz w:val="24"/>
            <w:szCs w:val="24"/>
          </w:rPr>
          <w:t xml:space="preserve"> de buena calidad</w:t>
        </w:r>
      </w:ins>
      <w:ins w:id="493" w:author="andres camilo santana bohorquez" w:date="2017-02-16T15:53:00Z">
        <w:r w:rsidR="00190928">
          <w:rPr>
            <w:rFonts w:ascii="LM Roman 10" w:hAnsi="LM Roman 10"/>
            <w:sz w:val="24"/>
            <w:szCs w:val="24"/>
          </w:rPr>
          <w:t xml:space="preserve"> que permita</w:t>
        </w:r>
      </w:ins>
      <w:del w:id="494" w:author="andres camilo santana bohorquez" w:date="2017-02-16T15:53:00Z">
        <w:r w:rsidR="00064966" w:rsidRPr="00190928" w:rsidDel="00190928">
          <w:rPr>
            <w:rFonts w:ascii="LM Roman 10" w:hAnsi="LM Roman 10"/>
            <w:sz w:val="24"/>
            <w:szCs w:val="24"/>
            <w:rPrChange w:id="495" w:author="andres camilo santana bohorquez" w:date="2017-02-16T15:52:00Z">
              <w:rPr/>
            </w:rPrChange>
          </w:rPr>
          <w:delText>.</w:delText>
        </w:r>
      </w:del>
      <w:ins w:id="496" w:author="andres camilo santana bohorquez" w:date="2017-02-16T15:52:00Z">
        <w:r w:rsidR="00190928">
          <w:rPr>
            <w:rFonts w:ascii="LM Roman 10" w:hAnsi="LM Roman 10"/>
            <w:sz w:val="24"/>
            <w:szCs w:val="24"/>
          </w:rPr>
          <w:t xml:space="preserve"> </w:t>
        </w:r>
      </w:ins>
    </w:p>
    <w:p w14:paraId="3167D5C1" w14:textId="4F110951" w:rsidR="00C56438" w:rsidRPr="00567C14" w:rsidRDefault="00C56438">
      <w:pPr>
        <w:jc w:val="both"/>
        <w:rPr>
          <w:rFonts w:ascii="LM Roman 10" w:hAnsi="LM Roman 10"/>
          <w:sz w:val="24"/>
          <w:szCs w:val="24"/>
        </w:rPr>
        <w:pPrChange w:id="497" w:author="andres camilo santana bohorquez" w:date="2017-02-16T15:52:00Z">
          <w:pPr>
            <w:pStyle w:val="Prrafodelista"/>
            <w:numPr>
              <w:numId w:val="10"/>
            </w:numPr>
            <w:ind w:hanging="360"/>
            <w:jc w:val="both"/>
          </w:pPr>
        </w:pPrChange>
      </w:pPr>
      <w:r w:rsidRPr="00567C14">
        <w:rPr>
          <w:rFonts w:ascii="LM Roman 10" w:hAnsi="LM Roman 10"/>
          <w:sz w:val="24"/>
          <w:szCs w:val="24"/>
        </w:rPr>
        <w:t xml:space="preserve">Mejorar el Autoestima </w:t>
      </w:r>
      <w:ins w:id="498" w:author="andres camilo santana bohorquez" w:date="2017-02-16T15:54:00Z">
        <w:r w:rsidR="00190928">
          <w:rPr>
            <w:rFonts w:ascii="LM Roman 10" w:hAnsi="LM Roman 10"/>
            <w:sz w:val="24"/>
            <w:szCs w:val="24"/>
          </w:rPr>
          <w:t xml:space="preserve">del usuario haciendo uso de </w:t>
        </w:r>
      </w:ins>
      <w:del w:id="499" w:author="andres camilo santana bohorquez" w:date="2017-02-16T15:54:00Z">
        <w:r w:rsidRPr="00567C14" w:rsidDel="00190928">
          <w:rPr>
            <w:rFonts w:ascii="LM Roman 10" w:hAnsi="LM Roman 10"/>
            <w:sz w:val="24"/>
            <w:szCs w:val="24"/>
          </w:rPr>
          <w:delText>mediante</w:delText>
        </w:r>
      </w:del>
      <w:r w:rsidRPr="00567C14">
        <w:rPr>
          <w:rFonts w:ascii="LM Roman 10" w:hAnsi="LM Roman 10"/>
          <w:sz w:val="24"/>
          <w:szCs w:val="24"/>
        </w:rPr>
        <w:t xml:space="preserve"> incentivos virtuales como medallas y mensajes.</w:t>
      </w:r>
    </w:p>
    <w:p w14:paraId="2DF0A918" w14:textId="77777777" w:rsidR="00E357E3" w:rsidRPr="00567C14" w:rsidRDefault="00E357E3" w:rsidP="00567C14">
      <w:pPr>
        <w:jc w:val="both"/>
        <w:rPr>
          <w:rFonts w:ascii="LM Roman 10" w:hAnsi="LM Roman 10"/>
          <w:sz w:val="24"/>
          <w:szCs w:val="24"/>
        </w:rPr>
      </w:pPr>
    </w:p>
    <w:p w14:paraId="0493C19C" w14:textId="08EEAEAC" w:rsidR="00E357E3" w:rsidRPr="00567C14" w:rsidDel="00190928" w:rsidRDefault="00E357E3" w:rsidP="00567C14">
      <w:pPr>
        <w:jc w:val="both"/>
        <w:rPr>
          <w:del w:id="500" w:author="andres camilo santana bohorquez" w:date="2017-02-16T15:54:00Z"/>
          <w:rFonts w:ascii="LM Roman 10" w:hAnsi="LM Roman 10"/>
          <w:sz w:val="24"/>
          <w:szCs w:val="24"/>
        </w:rPr>
      </w:pPr>
      <w:r w:rsidRPr="00190928">
        <w:rPr>
          <w:rFonts w:ascii="LM Roman 10" w:hAnsi="LM Roman 10"/>
          <w:i/>
          <w:sz w:val="24"/>
          <w:szCs w:val="24"/>
          <w:rPrChange w:id="501" w:author="andres camilo santana bohorquez" w:date="2017-02-16T15:55:00Z">
            <w:rPr>
              <w:rFonts w:ascii="LM Roman 10" w:hAnsi="LM Roman 10"/>
              <w:sz w:val="24"/>
              <w:szCs w:val="24"/>
            </w:rPr>
          </w:rPrChange>
        </w:rPr>
        <w:t>Vitaminas</w:t>
      </w:r>
      <w:r w:rsidRPr="00567C14">
        <w:rPr>
          <w:rFonts w:ascii="LM Roman 10" w:hAnsi="LM Roman 10"/>
          <w:sz w:val="24"/>
          <w:szCs w:val="24"/>
        </w:rPr>
        <w:t>:</w:t>
      </w:r>
      <w:ins w:id="502" w:author="andres camilo santana bohorquez" w:date="2017-02-16T15:54:00Z">
        <w:r w:rsidR="00190928">
          <w:rPr>
            <w:rFonts w:ascii="LM Roman 10" w:hAnsi="LM Roman 10"/>
            <w:sz w:val="24"/>
            <w:szCs w:val="24"/>
          </w:rPr>
          <w:t xml:space="preserve"> </w:t>
        </w:r>
      </w:ins>
    </w:p>
    <w:p w14:paraId="6FDCB7EF" w14:textId="77777777" w:rsidR="00E41688" w:rsidRPr="00567C14" w:rsidDel="00190928" w:rsidRDefault="00E41688" w:rsidP="00567C14">
      <w:pPr>
        <w:jc w:val="both"/>
        <w:rPr>
          <w:del w:id="503" w:author="andres camilo santana bohorquez" w:date="2017-02-16T15:54:00Z"/>
          <w:rFonts w:ascii="LM Roman 10" w:hAnsi="LM Roman 10"/>
          <w:sz w:val="24"/>
          <w:szCs w:val="24"/>
        </w:rPr>
      </w:pPr>
    </w:p>
    <w:p w14:paraId="3AA4D207" w14:textId="29488450" w:rsidR="009C7C60" w:rsidRPr="00190928" w:rsidRDefault="00954203">
      <w:pPr>
        <w:jc w:val="both"/>
        <w:rPr>
          <w:rFonts w:ascii="LM Roman 10" w:hAnsi="LM Roman 10"/>
          <w:sz w:val="24"/>
          <w:szCs w:val="24"/>
          <w:rPrChange w:id="504" w:author="andres camilo santana bohorquez" w:date="2017-02-16T15:54:00Z">
            <w:rPr/>
          </w:rPrChange>
        </w:rPr>
        <w:pPrChange w:id="505" w:author="andres camilo santana bohorquez" w:date="2017-02-16T15:54:00Z">
          <w:pPr>
            <w:pStyle w:val="Prrafodelista"/>
            <w:numPr>
              <w:numId w:val="10"/>
            </w:numPr>
            <w:ind w:hanging="360"/>
            <w:jc w:val="both"/>
          </w:pPr>
        </w:pPrChange>
      </w:pPr>
      <w:r w:rsidRPr="00190928">
        <w:rPr>
          <w:rFonts w:ascii="LM Roman 10" w:hAnsi="LM Roman 10"/>
          <w:sz w:val="24"/>
          <w:szCs w:val="24"/>
          <w:rPrChange w:id="506" w:author="andres camilo santana bohorquez" w:date="2017-02-16T15:54:00Z">
            <w:rPr/>
          </w:rPrChange>
        </w:rPr>
        <w:t xml:space="preserve">Los usuarios podrán </w:t>
      </w:r>
      <w:r w:rsidR="002314C9" w:rsidRPr="00190928">
        <w:rPr>
          <w:rFonts w:ascii="LM Roman 10" w:hAnsi="LM Roman 10"/>
          <w:sz w:val="24"/>
          <w:szCs w:val="24"/>
          <w:rPrChange w:id="507" w:author="andres camilo santana bohorquez" w:date="2017-02-16T15:54:00Z">
            <w:rPr/>
          </w:rPrChange>
        </w:rPr>
        <w:t>mejorar sus niveles de Memoria (reminiscencia).</w:t>
      </w:r>
    </w:p>
    <w:p w14:paraId="031EAC5A" w14:textId="1C7649D1" w:rsidR="002314C9" w:rsidRPr="00190928" w:rsidRDefault="002314C9">
      <w:pPr>
        <w:jc w:val="both"/>
        <w:rPr>
          <w:rFonts w:ascii="LM Roman 10" w:hAnsi="LM Roman 10"/>
          <w:sz w:val="24"/>
          <w:szCs w:val="24"/>
          <w:rPrChange w:id="508" w:author="andres camilo santana bohorquez" w:date="2017-02-16T15:54:00Z">
            <w:rPr/>
          </w:rPrChange>
        </w:rPr>
        <w:pPrChange w:id="509" w:author="andres camilo santana bohorquez" w:date="2017-02-16T15:54:00Z">
          <w:pPr>
            <w:pStyle w:val="Prrafodelista"/>
            <w:numPr>
              <w:numId w:val="10"/>
            </w:numPr>
            <w:ind w:hanging="360"/>
            <w:jc w:val="both"/>
          </w:pPr>
        </w:pPrChange>
      </w:pPr>
      <w:r w:rsidRPr="00190928">
        <w:rPr>
          <w:rFonts w:ascii="LM Roman 10" w:hAnsi="LM Roman 10"/>
          <w:sz w:val="24"/>
          <w:szCs w:val="24"/>
          <w:rPrChange w:id="510" w:author="andres camilo santana bohorquez" w:date="2017-02-16T15:54:00Z">
            <w:rPr/>
          </w:rPrChange>
        </w:rPr>
        <w:t xml:space="preserve">Los usuarios podrán aspectos psicomotrices como el autocontrol, lateralidad </w:t>
      </w:r>
      <w:r w:rsidRPr="00567C14">
        <w:rPr>
          <w:rStyle w:val="Refdenotaalpie"/>
          <w:rFonts w:ascii="LM Roman 10" w:hAnsi="LM Roman 10"/>
          <w:sz w:val="24"/>
          <w:szCs w:val="24"/>
        </w:rPr>
        <w:footnoteReference w:id="2"/>
      </w:r>
      <w:r w:rsidRPr="00190928">
        <w:rPr>
          <w:rFonts w:ascii="LM Roman 10" w:hAnsi="LM Roman 10"/>
          <w:sz w:val="24"/>
          <w:szCs w:val="24"/>
          <w:rPrChange w:id="511" w:author="andres camilo santana bohorquez" w:date="2017-02-16T15:54:00Z">
            <w:rPr/>
          </w:rPrChange>
        </w:rPr>
        <w:t xml:space="preserve"> mediante diferentes actividades.</w:t>
      </w:r>
    </w:p>
    <w:p w14:paraId="5E08B4B9" w14:textId="5179716A" w:rsidR="002314C9" w:rsidRPr="00190928" w:rsidDel="00190928" w:rsidRDefault="002314C9">
      <w:pPr>
        <w:jc w:val="both"/>
        <w:rPr>
          <w:del w:id="512" w:author="andres camilo santana bohorquez" w:date="2017-02-16T15:55:00Z"/>
          <w:rFonts w:ascii="LM Roman 10" w:hAnsi="LM Roman 10"/>
          <w:sz w:val="24"/>
          <w:szCs w:val="24"/>
          <w:rPrChange w:id="513" w:author="andres camilo santana bohorquez" w:date="2017-02-16T15:55:00Z">
            <w:rPr>
              <w:del w:id="514" w:author="andres camilo santana bohorquez" w:date="2017-02-16T15:55:00Z"/>
            </w:rPr>
          </w:rPrChange>
        </w:rPr>
        <w:pPrChange w:id="515" w:author="andres camilo santana bohorquez" w:date="2017-02-16T15:55:00Z">
          <w:pPr>
            <w:pStyle w:val="Prrafodelista"/>
            <w:jc w:val="both"/>
          </w:pPr>
        </w:pPrChange>
      </w:pPr>
    </w:p>
    <w:p w14:paraId="4807128E" w14:textId="3B00D7CF" w:rsidR="002314C9" w:rsidRPr="00567C14" w:rsidDel="00190928" w:rsidRDefault="002314C9" w:rsidP="00567C14">
      <w:pPr>
        <w:jc w:val="both"/>
        <w:rPr>
          <w:del w:id="516" w:author="andres camilo santana bohorquez" w:date="2017-02-16T15:55:00Z"/>
          <w:rFonts w:ascii="LM Roman 10" w:hAnsi="LM Roman 10"/>
          <w:sz w:val="24"/>
          <w:szCs w:val="24"/>
        </w:rPr>
      </w:pPr>
    </w:p>
    <w:p w14:paraId="625DD769" w14:textId="77777777" w:rsidR="002314C9" w:rsidRPr="00567C14" w:rsidRDefault="002314C9">
      <w:pPr>
        <w:pStyle w:val="Incontec"/>
        <w:pPrChange w:id="517" w:author="andres camilo santana bohorquez" w:date="2017-02-16T15:55:00Z">
          <w:pPr>
            <w:jc w:val="both"/>
          </w:pPr>
        </w:pPrChange>
      </w:pP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349E65AB" w14:textId="37622979" w:rsidR="00954203" w:rsidRPr="00190928" w:rsidDel="00190928" w:rsidRDefault="00954203" w:rsidP="00567C14">
      <w:pPr>
        <w:jc w:val="both"/>
        <w:rPr>
          <w:del w:id="518" w:author="andres camilo santana bohorquez" w:date="2017-02-16T15:55:00Z"/>
          <w:rFonts w:ascii="LM Roman 10" w:hAnsi="LM Roman 10"/>
          <w:i/>
          <w:sz w:val="24"/>
          <w:szCs w:val="24"/>
          <w:rPrChange w:id="519" w:author="andres camilo santana bohorquez" w:date="2017-02-16T15:55:00Z">
            <w:rPr>
              <w:del w:id="520" w:author="andres camilo santana bohorquez" w:date="2017-02-16T15:55:00Z"/>
              <w:rFonts w:ascii="LM Roman 10" w:hAnsi="LM Roman 10"/>
              <w:sz w:val="24"/>
              <w:szCs w:val="24"/>
            </w:rPr>
          </w:rPrChange>
        </w:rPr>
      </w:pPr>
      <w:r w:rsidRPr="00190928">
        <w:rPr>
          <w:rFonts w:ascii="LM Roman 10" w:hAnsi="LM Roman 10"/>
          <w:i/>
          <w:sz w:val="24"/>
          <w:szCs w:val="24"/>
          <w:rPrChange w:id="521" w:author="andres camilo santana bohorquez" w:date="2017-02-16T15:55:00Z">
            <w:rPr>
              <w:rFonts w:ascii="LM Roman 10" w:hAnsi="LM Roman 10"/>
              <w:sz w:val="24"/>
              <w:szCs w:val="24"/>
            </w:rPr>
          </w:rPrChange>
        </w:rPr>
        <w:t>Productos y servicios:</w:t>
      </w:r>
    </w:p>
    <w:p w14:paraId="19F4957B" w14:textId="7855A4E2" w:rsidR="00064966" w:rsidRPr="00567C14" w:rsidDel="00190928" w:rsidRDefault="00190928" w:rsidP="00567C14">
      <w:pPr>
        <w:jc w:val="both"/>
        <w:rPr>
          <w:del w:id="522" w:author="andres camilo santana bohorquez" w:date="2017-02-16T15:55:00Z"/>
          <w:rFonts w:ascii="LM Roman 10" w:hAnsi="LM Roman 10"/>
          <w:sz w:val="24"/>
          <w:szCs w:val="24"/>
        </w:rPr>
      </w:pPr>
      <w:ins w:id="523" w:author="andres camilo santana bohorquez" w:date="2017-02-16T15:55:00Z">
        <w:r>
          <w:rPr>
            <w:rFonts w:ascii="LM Roman 10" w:hAnsi="LM Roman 10"/>
            <w:sz w:val="24"/>
            <w:szCs w:val="24"/>
          </w:rPr>
          <w:t xml:space="preserve"> Se ofrecen </w:t>
        </w:r>
      </w:ins>
    </w:p>
    <w:p w14:paraId="57174F26" w14:textId="2F68B14E" w:rsidR="00064966" w:rsidRPr="00190928" w:rsidRDefault="00C56438">
      <w:pPr>
        <w:jc w:val="both"/>
        <w:rPr>
          <w:rFonts w:ascii="LM Roman 10" w:hAnsi="LM Roman 10"/>
          <w:sz w:val="24"/>
          <w:szCs w:val="24"/>
          <w:rPrChange w:id="524" w:author="andres camilo santana bohorquez" w:date="2017-02-16T15:55:00Z">
            <w:rPr/>
          </w:rPrChange>
        </w:rPr>
        <w:pPrChange w:id="525" w:author="andres camilo santana bohorquez" w:date="2017-02-16T15:55:00Z">
          <w:pPr>
            <w:pStyle w:val="Prrafodelista"/>
            <w:numPr>
              <w:numId w:val="11"/>
            </w:numPr>
            <w:ind w:hanging="360"/>
            <w:jc w:val="both"/>
          </w:pPr>
        </w:pPrChange>
      </w:pPr>
      <w:r w:rsidRPr="00190928">
        <w:rPr>
          <w:rFonts w:ascii="LM Roman 10" w:hAnsi="LM Roman 10"/>
          <w:sz w:val="24"/>
          <w:szCs w:val="24"/>
          <w:rPrChange w:id="526" w:author="andres camilo santana bohorquez" w:date="2017-02-16T15:55:00Z">
            <w:rPr/>
          </w:rPrChange>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46D6F628" w14:textId="01E0869A" w:rsidR="00954203" w:rsidRPr="00567C14" w:rsidDel="00190928" w:rsidRDefault="00456B64" w:rsidP="00567C14">
      <w:pPr>
        <w:jc w:val="both"/>
        <w:rPr>
          <w:del w:id="527" w:author="andres camilo santana bohorquez" w:date="2017-02-16T15:56:00Z"/>
          <w:rFonts w:ascii="LM Roman 10" w:hAnsi="LM Roman 10"/>
          <w:sz w:val="24"/>
          <w:szCs w:val="24"/>
        </w:rPr>
      </w:pPr>
      <w:r w:rsidRPr="00190928">
        <w:rPr>
          <w:rFonts w:ascii="LM Roman 10" w:hAnsi="LM Roman 10"/>
          <w:i/>
          <w:sz w:val="24"/>
          <w:szCs w:val="24"/>
          <w:rPrChange w:id="528" w:author="andres camilo santana bohorquez" w:date="2017-02-16T15:56:00Z">
            <w:rPr>
              <w:rFonts w:ascii="LM Roman 10" w:hAnsi="LM Roman 10"/>
              <w:sz w:val="24"/>
              <w:szCs w:val="24"/>
            </w:rPr>
          </w:rPrChange>
        </w:rPr>
        <w:t>Analgésicos</w:t>
      </w:r>
      <w:r w:rsidR="00954203" w:rsidRPr="00567C14">
        <w:rPr>
          <w:rFonts w:ascii="LM Roman 10" w:hAnsi="LM Roman 10"/>
          <w:sz w:val="24"/>
          <w:szCs w:val="24"/>
        </w:rPr>
        <w:t xml:space="preserve">: </w:t>
      </w:r>
      <w:ins w:id="529" w:author="andres camilo santana bohorquez" w:date="2017-02-16T15:56:00Z">
        <w:r w:rsidR="00190928">
          <w:rPr>
            <w:rFonts w:ascii="LM Roman 10" w:hAnsi="LM Roman 10"/>
            <w:sz w:val="24"/>
            <w:szCs w:val="24"/>
          </w:rPr>
          <w:t xml:space="preserve"> </w:t>
        </w:r>
      </w:ins>
    </w:p>
    <w:p w14:paraId="344438E0" w14:textId="77777777" w:rsidR="00064966" w:rsidRPr="00567C14" w:rsidDel="00190928" w:rsidRDefault="00064966" w:rsidP="00567C14">
      <w:pPr>
        <w:jc w:val="both"/>
        <w:rPr>
          <w:del w:id="530" w:author="andres camilo santana bohorquez" w:date="2017-02-16T15:56:00Z"/>
          <w:rFonts w:ascii="LM Roman 10" w:hAnsi="LM Roman 10"/>
          <w:sz w:val="24"/>
          <w:szCs w:val="24"/>
        </w:rPr>
      </w:pPr>
    </w:p>
    <w:p w14:paraId="3846BB92" w14:textId="6601C937" w:rsidR="00064966" w:rsidRPr="00190928" w:rsidRDefault="00C56438">
      <w:pPr>
        <w:jc w:val="both"/>
        <w:rPr>
          <w:rFonts w:ascii="LM Roman 10" w:hAnsi="LM Roman 10"/>
          <w:sz w:val="24"/>
          <w:szCs w:val="24"/>
          <w:rPrChange w:id="531" w:author="andres camilo santana bohorquez" w:date="2017-02-16T15:56:00Z">
            <w:rPr/>
          </w:rPrChange>
        </w:rPr>
        <w:pPrChange w:id="532"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33" w:author="andres camilo santana bohorquez" w:date="2017-02-16T15:56:00Z">
            <w:rPr/>
          </w:rPrChange>
        </w:rPr>
        <w:t>Recursos 100% Virtuales, accesibles mediante cualquier dispositivo.</w:t>
      </w:r>
    </w:p>
    <w:p w14:paraId="36513F9A" w14:textId="489C4E06" w:rsidR="00C56438" w:rsidRDefault="00C56438">
      <w:pPr>
        <w:jc w:val="both"/>
        <w:rPr>
          <w:ins w:id="534" w:author="andres camilo santana bohorquez" w:date="2017-02-16T16:05:00Z"/>
          <w:rFonts w:ascii="LM Roman 10" w:hAnsi="LM Roman 10"/>
          <w:sz w:val="24"/>
          <w:szCs w:val="24"/>
        </w:rPr>
        <w:pPrChange w:id="535" w:author="andres camilo santana bohorquez" w:date="2017-02-16T15:56:00Z">
          <w:pPr>
            <w:pStyle w:val="Prrafodelista"/>
            <w:numPr>
              <w:numId w:val="11"/>
            </w:numPr>
            <w:ind w:hanging="360"/>
            <w:jc w:val="both"/>
          </w:pPr>
        </w:pPrChange>
      </w:pPr>
      <w:r w:rsidRPr="00190928">
        <w:rPr>
          <w:rFonts w:ascii="LM Roman 10" w:hAnsi="LM Roman 10"/>
          <w:sz w:val="24"/>
          <w:szCs w:val="24"/>
          <w:rPrChange w:id="536" w:author="andres camilo santana bohorquez" w:date="2017-02-16T15:56:00Z">
            <w:rPr/>
          </w:rPrChange>
        </w:rPr>
        <w:t>Módulos que atienden las necesidades especiales educativas de sus hijos desarrollados bajo el acompañamiento de Psicólogos expertos.</w:t>
      </w:r>
    </w:p>
    <w:p w14:paraId="4DCDB790" w14:textId="77777777" w:rsidR="004C1700" w:rsidRPr="00190928" w:rsidRDefault="004C1700">
      <w:pPr>
        <w:pStyle w:val="Incontec"/>
        <w:rPr>
          <w:rPrChange w:id="537" w:author="andres camilo santana bohorquez" w:date="2017-02-16T15:56:00Z">
            <w:rPr/>
          </w:rPrChange>
        </w:rPr>
        <w:pPrChange w:id="538" w:author="andres camilo santana bohorquez" w:date="2017-02-16T16:05:00Z">
          <w:pPr>
            <w:pStyle w:val="Prrafodelista"/>
            <w:numPr>
              <w:numId w:val="11"/>
            </w:numPr>
            <w:ind w:hanging="360"/>
            <w:jc w:val="both"/>
          </w:pPr>
        </w:pPrChange>
      </w:pPr>
    </w:p>
    <w:p w14:paraId="6A078E09" w14:textId="2A244DE9" w:rsidR="004C1700" w:rsidRPr="00567C14" w:rsidRDefault="004C1700" w:rsidP="004C1700">
      <w:pPr>
        <w:jc w:val="both"/>
        <w:rPr>
          <w:ins w:id="539" w:author="andres camilo santana bohorquez" w:date="2017-02-16T16:05:00Z"/>
          <w:rFonts w:ascii="LM Roman 10" w:hAnsi="LM Roman 10"/>
          <w:sz w:val="24"/>
          <w:szCs w:val="24"/>
        </w:rPr>
      </w:pPr>
      <w:ins w:id="540" w:author="andres camilo santana bohorquez" w:date="2017-02-16T16:05:00Z">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ins>
    </w:p>
    <w:p w14:paraId="1F2A360A" w14:textId="77777777" w:rsidR="00C56438" w:rsidRPr="00190928" w:rsidDel="00190928" w:rsidRDefault="00C56438">
      <w:pPr>
        <w:pStyle w:val="Incontec"/>
        <w:rPr>
          <w:del w:id="541" w:author="andres camilo santana bohorquez" w:date="2017-02-16T15:57:00Z"/>
          <w:rPrChange w:id="542" w:author="andres camilo santana bohorquez" w:date="2017-02-16T15:57:00Z">
            <w:rPr>
              <w:del w:id="543" w:author="andres camilo santana bohorquez" w:date="2017-02-16T15:57:00Z"/>
            </w:rPr>
          </w:rPrChange>
        </w:rPr>
        <w:pPrChange w:id="544" w:author="andres camilo santana bohorquez" w:date="2017-02-16T15:57:00Z">
          <w:pPr>
            <w:pStyle w:val="Prrafodelista"/>
            <w:jc w:val="both"/>
          </w:pPr>
        </w:pPrChange>
      </w:pPr>
    </w:p>
    <w:p w14:paraId="3FAE2F67" w14:textId="77777777" w:rsidR="00954203" w:rsidRPr="00567C14" w:rsidRDefault="00954203">
      <w:pPr>
        <w:pStyle w:val="Incontec"/>
        <w:pPrChange w:id="545" w:author="andres camilo santana bohorquez" w:date="2017-02-16T15:57:00Z">
          <w:pPr>
            <w:jc w:val="both"/>
          </w:pPr>
        </w:pPrChange>
      </w:pPr>
    </w:p>
    <w:p w14:paraId="6F3AB9A0" w14:textId="77777777" w:rsidR="004B3505" w:rsidRDefault="00816B81">
      <w:pPr>
        <w:jc w:val="both"/>
        <w:rPr>
          <w:ins w:id="546" w:author="andres camilo santana bohorquez" w:date="2017-02-17T00:37:00Z"/>
          <w:rFonts w:ascii="LM Roman 10" w:hAnsi="LM Roman 10"/>
          <w:sz w:val="24"/>
          <w:szCs w:val="24"/>
        </w:rPr>
        <w:pPrChange w:id="547" w:author="andres camilo santana bohorquez" w:date="2017-02-17T00:23:00Z">
          <w:pPr/>
        </w:pPrChange>
      </w:pPr>
      <w:ins w:id="548" w:author="andres camilo santana bohorquez" w:date="2017-02-17T00:24:00Z">
        <w:r>
          <w:rPr>
            <w:rFonts w:ascii="LM Roman 10" w:hAnsi="LM Roman 10"/>
            <w:sz w:val="24"/>
            <w:szCs w:val="24"/>
          </w:rPr>
          <w:lastRenderedPageBreak/>
          <w:t>Identificando miedos y soluciones se logra generar</w:t>
        </w:r>
        <w:r w:rsidR="004B3505">
          <w:rPr>
            <w:rFonts w:ascii="LM Roman 10" w:hAnsi="LM Roman 10"/>
            <w:sz w:val="24"/>
            <w:szCs w:val="24"/>
          </w:rPr>
          <w:t xml:space="preserve"> una idea que </w:t>
        </w:r>
      </w:ins>
      <w:ins w:id="549" w:author="andres camilo santana bohorquez" w:date="2017-02-17T00:35:00Z">
        <w:r w:rsidR="004B3505">
          <w:rPr>
            <w:rFonts w:ascii="LM Roman 10" w:hAnsi="LM Roman 10"/>
            <w:sz w:val="24"/>
            <w:szCs w:val="24"/>
          </w:rPr>
          <w:t>se convertirá en un producto</w:t>
        </w:r>
      </w:ins>
      <w:ins w:id="550" w:author="andres camilo santana bohorquez" w:date="2017-02-17T00:24:00Z">
        <w:r>
          <w:rPr>
            <w:rFonts w:ascii="LM Roman 10" w:hAnsi="LM Roman 10"/>
            <w:sz w:val="24"/>
            <w:szCs w:val="24"/>
          </w:rPr>
          <w:t xml:space="preserve"> que permita eliminar esos dolores</w:t>
        </w:r>
      </w:ins>
      <w:ins w:id="551" w:author="andres camilo santana bohorquez" w:date="2017-02-17T00:25:00Z">
        <w:r>
          <w:rPr>
            <w:rFonts w:ascii="LM Roman 10" w:hAnsi="LM Roman 10"/>
            <w:sz w:val="24"/>
            <w:szCs w:val="24"/>
          </w:rPr>
          <w:t xml:space="preserve">, ahora solo queda </w:t>
        </w:r>
      </w:ins>
      <w:ins w:id="552" w:author="andres camilo santana bohorquez" w:date="2017-02-17T00:35:00Z">
        <w:r w:rsidR="004B3505">
          <w:rPr>
            <w:rFonts w:ascii="LM Roman 10" w:hAnsi="LM Roman 10"/>
            <w:sz w:val="24"/>
            <w:szCs w:val="24"/>
          </w:rPr>
          <w:t>reforzar</w:t>
        </w:r>
      </w:ins>
      <w:ins w:id="553" w:author="andres camilo santana bohorquez" w:date="2017-02-17T00:25:00Z">
        <w:r w:rsidR="004B3505">
          <w:rPr>
            <w:rFonts w:ascii="LM Roman 10" w:hAnsi="LM Roman 10"/>
            <w:sz w:val="24"/>
            <w:szCs w:val="24"/>
          </w:rPr>
          <w:t xml:space="preserve"> dicha</w:t>
        </w:r>
        <w:r>
          <w:rPr>
            <w:rFonts w:ascii="LM Roman 10" w:hAnsi="LM Roman 10"/>
            <w:sz w:val="24"/>
            <w:szCs w:val="24"/>
          </w:rPr>
          <w:t xml:space="preserve"> </w:t>
        </w:r>
      </w:ins>
      <w:ins w:id="554" w:author="andres camilo santana bohorquez" w:date="2017-02-17T00:35:00Z">
        <w:r w:rsidR="004B3505">
          <w:rPr>
            <w:rFonts w:ascii="LM Roman 10" w:hAnsi="LM Roman 10"/>
            <w:sz w:val="24"/>
            <w:szCs w:val="24"/>
          </w:rPr>
          <w:t xml:space="preserve">idea </w:t>
        </w:r>
      </w:ins>
      <w:ins w:id="555" w:author="andres camilo santana bohorquez" w:date="2017-02-17T00:36:00Z">
        <w:r w:rsidR="004B3505">
          <w:rPr>
            <w:rFonts w:ascii="LM Roman 10" w:hAnsi="LM Roman 10"/>
            <w:sz w:val="24"/>
            <w:szCs w:val="24"/>
          </w:rPr>
          <w:t>mediante</w:t>
        </w:r>
      </w:ins>
      <w:ins w:id="556" w:author="andres camilo santana bohorquez" w:date="2017-02-17T00:25:00Z">
        <w:r>
          <w:rPr>
            <w:rFonts w:ascii="LM Roman 10" w:hAnsi="LM Roman 10"/>
            <w:sz w:val="24"/>
            <w:szCs w:val="24"/>
          </w:rPr>
          <w:t xml:space="preserve"> un modelo de negocios </w:t>
        </w:r>
      </w:ins>
      <w:ins w:id="557" w:author="andres camilo santana bohorquez" w:date="2017-02-17T00:33:00Z">
        <w:r w:rsidR="004B3505">
          <w:rPr>
            <w:rFonts w:ascii="LM Roman 10" w:hAnsi="LM Roman 10"/>
            <w:sz w:val="24"/>
            <w:szCs w:val="24"/>
          </w:rPr>
          <w:t>para generar l</w:t>
        </w:r>
        <w:r>
          <w:rPr>
            <w:rFonts w:ascii="LM Roman 10" w:hAnsi="LM Roman 10"/>
            <w:sz w:val="24"/>
            <w:szCs w:val="24"/>
          </w:rPr>
          <w:t xml:space="preserve">as bases </w:t>
        </w:r>
      </w:ins>
      <w:ins w:id="558" w:author="andres camilo santana bohorquez" w:date="2017-02-17T00:36:00Z">
        <w:r w:rsidR="004B3505">
          <w:rPr>
            <w:rFonts w:ascii="LM Roman 10" w:hAnsi="LM Roman 10"/>
            <w:sz w:val="24"/>
            <w:szCs w:val="24"/>
          </w:rPr>
          <w:t xml:space="preserve">sobre las cuales la idea pueda </w:t>
        </w:r>
      </w:ins>
      <w:ins w:id="559" w:author="andres camilo santana bohorquez" w:date="2017-02-17T00:37:00Z">
        <w:r w:rsidR="004B3505">
          <w:rPr>
            <w:rFonts w:ascii="LM Roman 10" w:hAnsi="LM Roman 10"/>
            <w:sz w:val="24"/>
            <w:szCs w:val="24"/>
          </w:rPr>
          <w:t>ser</w:t>
        </w:r>
      </w:ins>
      <w:ins w:id="560" w:author="andres camilo santana bohorquez" w:date="2017-02-17T00:33:00Z">
        <w:r>
          <w:rPr>
            <w:rFonts w:ascii="LM Roman 10" w:hAnsi="LM Roman 10"/>
            <w:sz w:val="24"/>
            <w:szCs w:val="24"/>
          </w:rPr>
          <w:t xml:space="preserve"> </w:t>
        </w:r>
      </w:ins>
      <w:ins w:id="561" w:author="andres camilo santana bohorquez" w:date="2017-02-17T00:37:00Z">
        <w:r w:rsidR="004B3505">
          <w:rPr>
            <w:rFonts w:ascii="LM Roman 10" w:hAnsi="LM Roman 10"/>
            <w:sz w:val="24"/>
            <w:szCs w:val="24"/>
          </w:rPr>
          <w:t>entregada al</w:t>
        </w:r>
      </w:ins>
      <w:ins w:id="562" w:author="andres camilo santana bohorquez" w:date="2017-02-17T00:33:00Z">
        <w:r>
          <w:rPr>
            <w:rFonts w:ascii="LM Roman 10" w:hAnsi="LM Roman 10"/>
            <w:sz w:val="24"/>
            <w:szCs w:val="24"/>
          </w:rPr>
          <w:t xml:space="preserve"> mercado</w:t>
        </w:r>
      </w:ins>
      <w:ins w:id="563" w:author="andres camilo santana bohorquez" w:date="2017-02-17T00:31:00Z">
        <w:r>
          <w:rPr>
            <w:rFonts w:ascii="LM Roman 10" w:hAnsi="LM Roman 10"/>
            <w:sz w:val="24"/>
            <w:szCs w:val="24"/>
          </w:rPr>
          <w:t>.</w:t>
        </w:r>
      </w:ins>
      <w:ins w:id="564" w:author="andres camilo santana bohorquez" w:date="2017-02-17T00:24:00Z">
        <w:r>
          <w:rPr>
            <w:rFonts w:ascii="LM Roman 10" w:hAnsi="LM Roman 10"/>
            <w:sz w:val="24"/>
            <w:szCs w:val="24"/>
          </w:rPr>
          <w:t xml:space="preserve"> </w:t>
        </w:r>
      </w:ins>
      <w:ins w:id="565" w:author="andres camilo santana bohorquez" w:date="2017-02-17T00:22:00Z">
        <w:r w:rsidR="00BA797B">
          <w:rPr>
            <w:rFonts w:ascii="LM Roman 10" w:hAnsi="LM Roman 10"/>
            <w:sz w:val="24"/>
            <w:szCs w:val="24"/>
          </w:rPr>
          <w:t xml:space="preserve"> </w:t>
        </w:r>
      </w:ins>
    </w:p>
    <w:p w14:paraId="185D5837" w14:textId="3AF02284" w:rsidR="00954203" w:rsidRPr="00567C14" w:rsidDel="00190928" w:rsidRDefault="00954203">
      <w:pPr>
        <w:pStyle w:val="Incontec"/>
        <w:rPr>
          <w:del w:id="566" w:author="andres camilo santana bohorquez" w:date="2017-02-16T15:56:00Z"/>
        </w:rPr>
        <w:pPrChange w:id="567" w:author="andres camilo santana bohorquez" w:date="2017-02-17T00:37:00Z">
          <w:pPr>
            <w:jc w:val="both"/>
          </w:pPr>
        </w:pPrChange>
      </w:pPr>
      <w:del w:id="568" w:author="andres camilo santana bohorquez" w:date="2017-02-16T16:05:00Z">
        <w:r w:rsidRPr="00190928" w:rsidDel="004C1700">
          <w:rPr>
            <w:rPrChange w:id="569" w:author="andres camilo santana bohorquez" w:date="2017-02-16T15:57:00Z">
              <w:rPr>
                <w:rFonts w:ascii="LM Roman 10" w:hAnsi="LM Roman 10"/>
                <w:sz w:val="24"/>
                <w:szCs w:val="24"/>
              </w:rPr>
            </w:rPrChange>
          </w:rPr>
          <w:delText>Vitaminas</w:delText>
        </w:r>
        <w:r w:rsidRPr="00567C14" w:rsidDel="004C1700">
          <w:delText>:</w:delText>
        </w:r>
      </w:del>
    </w:p>
    <w:p w14:paraId="0C96B3D9" w14:textId="77777777" w:rsidR="00064966" w:rsidRPr="00567C14" w:rsidDel="00190928" w:rsidRDefault="00064966">
      <w:pPr>
        <w:pStyle w:val="Incontec"/>
        <w:rPr>
          <w:del w:id="570" w:author="andres camilo santana bohorquez" w:date="2017-02-16T15:56:00Z"/>
        </w:rPr>
        <w:pPrChange w:id="571" w:author="andres camilo santana bohorquez" w:date="2017-02-17T00:37:00Z">
          <w:pPr>
            <w:jc w:val="both"/>
          </w:pPr>
        </w:pPrChange>
      </w:pPr>
    </w:p>
    <w:p w14:paraId="0C7E3D37" w14:textId="2A9DC320" w:rsidR="00064966" w:rsidRPr="00190928" w:rsidDel="00190928" w:rsidRDefault="00064966">
      <w:pPr>
        <w:pStyle w:val="Incontec"/>
        <w:rPr>
          <w:del w:id="572" w:author="andres camilo santana bohorquez" w:date="2017-02-16T15:57:00Z"/>
          <w:rPrChange w:id="573" w:author="andres camilo santana bohorquez" w:date="2017-02-16T15:56:00Z">
            <w:rPr>
              <w:del w:id="574" w:author="andres camilo santana bohorquez" w:date="2017-02-16T15:57:00Z"/>
            </w:rPr>
          </w:rPrChange>
        </w:rPr>
        <w:pPrChange w:id="575" w:author="andres camilo santana bohorquez" w:date="2017-02-17T00:37:00Z">
          <w:pPr>
            <w:pStyle w:val="Prrafodelista"/>
            <w:numPr>
              <w:numId w:val="11"/>
            </w:numPr>
            <w:ind w:hanging="360"/>
            <w:jc w:val="both"/>
          </w:pPr>
        </w:pPrChange>
      </w:pPr>
      <w:del w:id="576" w:author="andres camilo santana bohorquez" w:date="2017-02-16T15:58:00Z">
        <w:r w:rsidRPr="00190928" w:rsidDel="00190928">
          <w:rPr>
            <w:rPrChange w:id="577" w:author="andres camilo santana bohorquez" w:date="2017-02-16T15:56:00Z">
              <w:rPr/>
            </w:rPrChange>
          </w:rPr>
          <w:delText>Bajos Costos</w:delText>
        </w:r>
      </w:del>
    </w:p>
    <w:p w14:paraId="70BB268E" w14:textId="75B513C1" w:rsidR="00064966" w:rsidDel="00190928" w:rsidRDefault="00567C14">
      <w:pPr>
        <w:pStyle w:val="Incontec"/>
        <w:rPr>
          <w:del w:id="578" w:author="andres camilo santana bohorquez" w:date="2017-02-16T15:57:00Z"/>
        </w:rPr>
        <w:pPrChange w:id="579" w:author="andres camilo santana bohorquez" w:date="2017-02-17T00:37:00Z">
          <w:pPr>
            <w:pStyle w:val="Prrafodelista"/>
            <w:numPr>
              <w:numId w:val="11"/>
            </w:numPr>
            <w:ind w:hanging="360"/>
            <w:jc w:val="both"/>
          </w:pPr>
        </w:pPrChange>
      </w:pPr>
      <w:del w:id="580" w:author="andres camilo santana bohorquez" w:date="2017-02-16T16:05:00Z">
        <w:r w:rsidDel="004C1700">
          <w:delText>Ver una mejora significativa en el proceso educativo de sus hijos.</w:delText>
        </w:r>
      </w:del>
    </w:p>
    <w:p w14:paraId="6F830E28" w14:textId="5F94C99E" w:rsidR="00BF145A" w:rsidRPr="00567C14" w:rsidDel="004C1700" w:rsidRDefault="00BF145A">
      <w:pPr>
        <w:pStyle w:val="Incontec"/>
        <w:rPr>
          <w:del w:id="581" w:author="andres camilo santana bohorquez" w:date="2017-02-16T16:05:00Z"/>
        </w:rPr>
        <w:pPrChange w:id="582" w:author="andres camilo santana bohorquez" w:date="2017-02-17T00:37:00Z">
          <w:pPr>
            <w:pStyle w:val="Prrafodelista"/>
            <w:numPr>
              <w:numId w:val="11"/>
            </w:numPr>
            <w:ind w:hanging="360"/>
            <w:jc w:val="both"/>
          </w:pPr>
        </w:pPrChange>
      </w:pPr>
      <w:del w:id="583" w:author="andres camilo santana bohorquez" w:date="2017-02-16T16:05:00Z">
        <w:r w:rsidDel="004C1700">
          <w:delText>Uso de las herramientas en cualquier lugar y momento.</w:delText>
        </w:r>
      </w:del>
    </w:p>
    <w:p w14:paraId="601A3660" w14:textId="77777777" w:rsidR="009C7C60" w:rsidRPr="002314C9" w:rsidRDefault="009C7C60">
      <w:pPr>
        <w:pStyle w:val="Incontec"/>
        <w:pPrChange w:id="584" w:author="andres camilo santana bohorquez" w:date="2017-02-17T00:37:00Z">
          <w:pPr/>
        </w:pPrChange>
      </w:pPr>
    </w:p>
    <w:p w14:paraId="65F4B8E8" w14:textId="749C1E29" w:rsidR="00D2157C" w:rsidRPr="009C7C60" w:rsidRDefault="009C7C60" w:rsidP="00E75E0F">
      <w:pPr>
        <w:pStyle w:val="Incontec"/>
        <w:numPr>
          <w:ilvl w:val="1"/>
          <w:numId w:val="1"/>
        </w:numPr>
        <w:outlineLvl w:val="1"/>
        <w:rPr>
          <w:sz w:val="28"/>
        </w:rPr>
      </w:pPr>
      <w:bookmarkStart w:id="585" w:name="_Toc475342610"/>
      <w:r w:rsidRPr="009C7C60">
        <w:rPr>
          <w:sz w:val="28"/>
        </w:rPr>
        <w:t>DESCRIPCIÓN Y FUNCIONAMIENTO DEL MODELO DE NEGOCIOS</w:t>
      </w:r>
      <w:bookmarkEnd w:id="585"/>
    </w:p>
    <w:p w14:paraId="0DFC52DE" w14:textId="77777777" w:rsidR="00D2157C" w:rsidRPr="000D1054" w:rsidRDefault="00D2157C" w:rsidP="009C7C60">
      <w:pPr>
        <w:pStyle w:val="Incontec"/>
      </w:pPr>
    </w:p>
    <w:p w14:paraId="2403CC9E" w14:textId="4C0B44AA"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ins w:id="586" w:author="andres camilo santana bohorquez" w:date="2017-02-15T00:01:00Z">
        <w:r w:rsidR="005C59AD">
          <w:t xml:space="preserve">uso de una historia que describirá el modelo a grandes rasgos para luego describir dicho </w:t>
        </w:r>
      </w:ins>
      <w:r w:rsidR="00954203" w:rsidRPr="00011C81">
        <w:t xml:space="preserve">modelo </w:t>
      </w:r>
      <w:ins w:id="587" w:author="andres camilo santana bohorquez" w:date="2017-02-15T00:02:00Z">
        <w:r w:rsidR="005C59AD">
          <w:t xml:space="preserve">detalladamente </w:t>
        </w:r>
      </w:ins>
      <w:r w:rsidR="00954203" w:rsidRPr="00011C81">
        <w:t>bajo la teoría de los nueve módulos descritos por Osterwalder y Pigneur en su libro Business Model Generation</w:t>
      </w:r>
      <w:del w:id="588" w:author="andres camilo santana bohorquez" w:date="2017-02-15T00:02:00Z">
        <w:r w:rsidR="00954203" w:rsidDel="005C59AD">
          <w:delText xml:space="preserve"> </w:delText>
        </w:r>
        <w:r w:rsidR="00F4240F" w:rsidDel="005C59AD">
          <w:delText>con lo cual mediante una historia el lector podrá darse una idea de cómo funciona el modelo para dar paso a explicar detalladamente cada módulo</w:delText>
        </w:r>
      </w:del>
      <w:r w:rsidR="00F4240F">
        <w:t>.</w:t>
      </w:r>
      <w:r w:rsidR="00954203">
        <w:t xml:space="preserve"> </w:t>
      </w:r>
    </w:p>
    <w:p w14:paraId="6530AA2C" w14:textId="77777777" w:rsidR="00DE4099" w:rsidRPr="00DE4099" w:rsidRDefault="00DE4099">
      <w:pPr>
        <w:pStyle w:val="Incontec"/>
        <w:rPr>
          <w:rPrChange w:id="589" w:author="andres camilo santana bohorquez" w:date="2017-02-17T00:38:00Z">
            <w:rPr/>
          </w:rPrChange>
        </w:rPr>
        <w:pPrChange w:id="590" w:author="andres camilo santana bohorquez" w:date="2017-02-17T00:38:00Z">
          <w:pPr/>
        </w:pPrChange>
      </w:pPr>
    </w:p>
    <w:p w14:paraId="5AE80EF1" w14:textId="77777777" w:rsidR="00F4240F" w:rsidRPr="009C7C60" w:rsidRDefault="00F4240F" w:rsidP="00F4240F">
      <w:pPr>
        <w:pStyle w:val="Incontec"/>
      </w:pPr>
      <w:r w:rsidRPr="009A197C">
        <w:rPr>
          <w:b/>
        </w:rPr>
        <w:t>Ejemplo de funcionamiento del modelo de negocio</w:t>
      </w:r>
      <w:r w:rsidRPr="009C7C60">
        <w:t>:</w:t>
      </w:r>
    </w:p>
    <w:p w14:paraId="13920DFE" w14:textId="77777777" w:rsidR="00F4240F" w:rsidRDefault="00F4240F" w:rsidP="00F4240F">
      <w:pPr>
        <w:pStyle w:val="Incontec"/>
      </w:pPr>
    </w:p>
    <w:p w14:paraId="652F85F7" w14:textId="77777777" w:rsidR="00F4240F" w:rsidRDefault="00F4240F" w:rsidP="00F4240F">
      <w:pPr>
        <w:pStyle w:val="Incontec"/>
      </w:pPr>
      <w:r w:rsidRPr="009C7C60">
        <w:t>Para entender de una manera más práctica</w:t>
      </w:r>
      <w:r>
        <w:t xml:space="preserve"> como se aplica este modelo c</w:t>
      </w:r>
      <w:r w:rsidRPr="009C7C60">
        <w:t xml:space="preserve">onsideremos el siguiente </w:t>
      </w:r>
      <w:r>
        <w:t>caso:</w:t>
      </w:r>
    </w:p>
    <w:p w14:paraId="6B333383" w14:textId="77777777" w:rsidR="00F4240F" w:rsidRPr="009A197C" w:rsidRDefault="00F4240F" w:rsidP="00F4240F">
      <w:pPr>
        <w:pStyle w:val="Incontec"/>
      </w:pPr>
    </w:p>
    <w:p w14:paraId="264C202D" w14:textId="77777777"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Cognitiva  en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lastRenderedPageBreak/>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77777777" w:rsidR="00F4240F" w:rsidRPr="000D1054" w:rsidRDefault="00F4240F" w:rsidP="00F4240F">
      <w:pPr>
        <w:pStyle w:val="Incontec"/>
      </w:pPr>
      <w:r w:rsidRPr="000D1054">
        <w:t xml:space="preserve">Al preguntarle a la madre de Daniel acerca de percepción sobre los procesos que las familias en las cuales se encuentra una persona con D.C  deberían seguir para atender sus necesidades educativas especiales, respondió:  </w:t>
      </w:r>
    </w:p>
    <w:p w14:paraId="158A8A12" w14:textId="77777777" w:rsidR="00F4240F" w:rsidRPr="000D1054" w:rsidRDefault="00F4240F" w:rsidP="00F4240F">
      <w:pPr>
        <w:pStyle w:val="Incontec"/>
      </w:pPr>
      <w:r w:rsidRPr="000D1054">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77777777" w:rsidR="00F4240F" w:rsidRPr="000E13E5" w:rsidRDefault="00F4240F" w:rsidP="00F4240F">
      <w:pPr>
        <w:pStyle w:val="Incontec"/>
      </w:pPr>
      <w:r w:rsidRPr="000D1054">
        <w:t>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especiales,  Un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rPr>
          <w:ins w:id="591" w:author="andres camilo santana bohorquez" w:date="2017-02-15T05:51:00Z"/>
        </w:rPr>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ins w:id="592" w:author="andres camilo santana bohorquez" w:date="2017-02-15T05:51:00Z">
        <w:r w:rsidR="001A5ABB">
          <w:t>.</w:t>
        </w:r>
      </w:ins>
    </w:p>
    <w:p w14:paraId="3287CD2E" w14:textId="27005F7C" w:rsidR="00F4240F" w:rsidDel="001A5ABB" w:rsidRDefault="001A5ABB" w:rsidP="00F4240F">
      <w:pPr>
        <w:pStyle w:val="Incontec"/>
        <w:rPr>
          <w:del w:id="593" w:author="andres camilo santana bohorquez" w:date="2017-02-15T05:54:00Z"/>
        </w:rPr>
      </w:pPr>
      <w:ins w:id="594" w:author="andres camilo santana bohorquez" w:date="2017-02-15T05:51:00Z">
        <w:r>
          <w:t xml:space="preserve">Durante los últimos 6 meses cada </w:t>
        </w:r>
      </w:ins>
      <w:ins w:id="595" w:author="andres camilo santana bohorquez" w:date="2017-02-15T05:54:00Z">
        <w:r>
          <w:t>día</w:t>
        </w:r>
      </w:ins>
      <w:ins w:id="596" w:author="andres camilo santana bohorquez" w:date="2017-02-15T05:51:00Z">
        <w:r>
          <w:t xml:space="preserve"> para diego significa un nuevo reto, un reto enfocado en ofrecer una </w:t>
        </w:r>
      </w:ins>
      <w:ins w:id="597" w:author="andres camilo santana bohorquez" w:date="2017-02-15T05:52:00Z">
        <w:r>
          <w:t>aplicación</w:t>
        </w:r>
      </w:ins>
      <w:ins w:id="598" w:author="andres camilo santana bohorquez" w:date="2017-02-15T05:51:00Z">
        <w:r>
          <w:t xml:space="preserve"> </w:t>
        </w:r>
      </w:ins>
      <w:ins w:id="599" w:author="andres camilo santana bohorquez" w:date="2017-02-15T05:52:00Z">
        <w:r>
          <w:t xml:space="preserve">que cumpla con las necesidades de sus clientes, </w:t>
        </w:r>
      </w:ins>
      <w:ins w:id="600" w:author="andres camilo santana bohorquez" w:date="2017-02-15T05:54:00Z">
        <w:r>
          <w:lastRenderedPageBreak/>
          <w:t>cada día Diego</w:t>
        </w:r>
      </w:ins>
      <w:del w:id="601" w:author="andres camilo santana bohorquez" w:date="2017-02-15T05:51:00Z">
        <w:r w:rsidR="00F4240F" w:rsidDel="001A5ABB">
          <w:delText xml:space="preserve">, </w:delText>
        </w:r>
      </w:del>
    </w:p>
    <w:p w14:paraId="1ED73095" w14:textId="3F8FB557" w:rsidR="00F4240F" w:rsidRPr="00102649" w:rsidRDefault="00F4240F" w:rsidP="00F4240F">
      <w:pPr>
        <w:pStyle w:val="Incontec"/>
      </w:pPr>
      <w:del w:id="602" w:author="andres camilo santana bohorquez" w:date="2017-02-15T05:54:00Z">
        <w:r w:rsidDel="001A5ABB">
          <w:delText>Diego</w:delText>
        </w:r>
      </w:del>
      <w:ins w:id="603" w:author="andres camilo santana bohorquez" w:date="2017-02-15T05:54:00Z">
        <w:r w:rsidR="001A5ABB">
          <w:t xml:space="preserve"> </w:t>
        </w:r>
      </w:ins>
      <w:del w:id="604" w:author="andres camilo santana bohorquez" w:date="2017-02-15T05:54:00Z">
        <w:r w:rsidDel="001A5ABB">
          <w:delText xml:space="preserve"> busca</w:delText>
        </w:r>
      </w:del>
      <w:ins w:id="605" w:author="andres camilo santana bohorquez" w:date="2017-02-15T05:55:00Z">
        <w:r w:rsidR="001A5ABB">
          <w:t>Busca</w:t>
        </w:r>
      </w:ins>
      <w:r>
        <w:t xml:space="preserve"> </w:t>
      </w:r>
      <w:ins w:id="606" w:author="andres camilo santana bohorquez" w:date="2017-02-15T05:54:00Z">
        <w:r w:rsidR="001A5ABB">
          <w:t xml:space="preserve">el </w:t>
        </w:r>
      </w:ins>
      <w:r>
        <w:t>apoyo de entidades gubernamentales o privadas con el fin de que ese proyecto llegue a cada rincón del país</w:t>
      </w:r>
      <w:ins w:id="607" w:author="andres camilo santana bohorquez" w:date="2017-02-15T05:55:00Z">
        <w:r w:rsidR="001A5ABB">
          <w:t xml:space="preserve">, cada </w:t>
        </w:r>
      </w:ins>
      <w:ins w:id="608" w:author="andres camilo santana bohorquez" w:date="2017-02-15T05:56:00Z">
        <w:r w:rsidR="001A5ABB">
          <w:t>día</w:t>
        </w:r>
      </w:ins>
      <w:ins w:id="609" w:author="andres camilo santana bohorquez" w:date="2017-02-15T05:55:00Z">
        <w:r w:rsidR="001A5ABB">
          <w:t xml:space="preserve"> se sienta con su compañero de desarrollo buscando mejorar el producto final con el cual pretenden incursionar en el mercado de aplicaciones para personas con limitaciones cognitivas. </w:t>
        </w:r>
      </w:ins>
      <w:del w:id="610" w:author="andres camilo santana bohorquez" w:date="2017-02-15T05:55:00Z">
        <w:r w:rsidDel="001A5ABB">
          <w:delText>.</w:delText>
        </w:r>
      </w:del>
    </w:p>
    <w:p w14:paraId="05A6611B" w14:textId="77777777" w:rsidR="00F4240F" w:rsidRPr="009C7C60" w:rsidRDefault="00F4240F">
      <w:pPr>
        <w:pStyle w:val="Incontec"/>
        <w:pPrChange w:id="611" w:author="andres camilo santana bohorquez" w:date="2017-02-15T05:58:00Z">
          <w:pPr/>
        </w:pPrChange>
      </w:pPr>
    </w:p>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612" w:name="_Toc475342611"/>
      <w:r w:rsidRPr="00102649">
        <w:rPr>
          <w:rFonts w:cs="Times New Roman"/>
          <w:color w:val="auto"/>
          <w:lang w:val="es-ES" w:eastAsia="es-ES"/>
        </w:rPr>
        <w:t>Modelo Canvas</w:t>
      </w:r>
      <w:r w:rsidR="009C7C60">
        <w:rPr>
          <w:rFonts w:cs="Times New Roman"/>
          <w:color w:val="auto"/>
          <w:lang w:val="es-ES" w:eastAsia="es-ES"/>
        </w:rPr>
        <w:t>.</w:t>
      </w:r>
      <w:bookmarkEnd w:id="612"/>
    </w:p>
    <w:p w14:paraId="4B3D3AD1" w14:textId="77777777" w:rsidR="00D809FD" w:rsidRPr="00D809FD" w:rsidRDefault="00D809FD" w:rsidP="00D809FD">
      <w:pPr>
        <w:rPr>
          <w:ins w:id="613" w:author="andres camilo santana bohorquez" w:date="2017-02-17T00:39:00Z"/>
          <w:lang w:val="es-ES" w:eastAsia="es-ES"/>
        </w:rPr>
      </w:pPr>
    </w:p>
    <w:p w14:paraId="4AAB6711" w14:textId="79BF7BD2" w:rsidR="00D2157C" w:rsidRDefault="007318A4" w:rsidP="00D2157C">
      <w:pPr>
        <w:pStyle w:val="Incontec"/>
        <w:rPr>
          <w:rFonts w:cs="Times New Roman"/>
        </w:rPr>
      </w:pPr>
      <w:r>
        <w:rPr>
          <w:rFonts w:cs="Times New Roman"/>
        </w:rPr>
        <w:t>Bajo</w:t>
      </w:r>
      <w:r w:rsidR="00D2157C" w:rsidRPr="00102649">
        <w:rPr>
          <w:rFonts w:cs="Times New Roman"/>
        </w:rPr>
        <w:t xml:space="preserve"> la metodología  “Business Model Canvas” pro</w:t>
      </w:r>
      <w:r w:rsidR="008E0058">
        <w:rPr>
          <w:rFonts w:cs="Times New Roman"/>
        </w:rPr>
        <w:t>puesta por Osterwalder</w:t>
      </w:r>
      <w:ins w:id="614" w:author="andres camilo santana bohorquez" w:date="2017-02-16T16:06:00Z">
        <w:r w:rsidR="004C1700">
          <w:rPr>
            <w:rFonts w:cs="Times New Roman"/>
          </w:rPr>
          <w:t xml:space="preserve"> </w:t>
        </w:r>
      </w:ins>
      <w:r w:rsidR="008E0058">
        <w:rPr>
          <w:rFonts w:cs="Times New Roman"/>
        </w:rPr>
        <w:t xml:space="preserve"> </w:t>
      </w:r>
      <w:customXmlInsRangeStart w:id="615" w:author="andres camilo santana bohorquez" w:date="2017-02-17T00:04:00Z"/>
      <w:sdt>
        <w:sdtPr>
          <w:rPr>
            <w:rFonts w:cs="Times New Roman"/>
          </w:rPr>
          <w:id w:val="-70038017"/>
          <w:citation/>
        </w:sdtPr>
        <w:sdtContent>
          <w:customXmlInsRangeEnd w:id="615"/>
          <w:ins w:id="616" w:author="andres camilo santana bohorquez" w:date="2017-02-17T00:04:00Z">
            <w:r w:rsidR="00BA20EE">
              <w:rPr>
                <w:rFonts w:cs="Times New Roman"/>
              </w:rPr>
              <w:fldChar w:fldCharType="begin"/>
            </w:r>
            <w:r w:rsidR="00BA20EE">
              <w:rPr>
                <w:rFonts w:cs="Times New Roman"/>
                <w:lang w:val="es-ES"/>
              </w:rPr>
              <w:instrText xml:space="preserve"> CITATION Ale \l 3082 </w:instrText>
            </w:r>
          </w:ins>
          <w:r w:rsidR="00BA20EE">
            <w:rPr>
              <w:rFonts w:cs="Times New Roman"/>
            </w:rPr>
            <w:fldChar w:fldCharType="separate"/>
          </w:r>
          <w:r w:rsidR="00DD74C2" w:rsidRPr="00DD74C2">
            <w:rPr>
              <w:rFonts w:cs="Times New Roman"/>
              <w:noProof/>
              <w:lang w:val="es-ES"/>
            </w:rPr>
            <w:t>(7)</w:t>
          </w:r>
          <w:ins w:id="617" w:author="andres camilo santana bohorquez" w:date="2017-02-17T00:04:00Z">
            <w:r w:rsidR="00BA20EE">
              <w:rPr>
                <w:rFonts w:cs="Times New Roman"/>
              </w:rPr>
              <w:fldChar w:fldCharType="end"/>
            </w:r>
          </w:ins>
          <w:customXmlInsRangeStart w:id="618" w:author="andres camilo santana bohorquez" w:date="2017-02-17T00:04:00Z"/>
        </w:sdtContent>
      </w:sdt>
      <w:customXmlInsRangeEnd w:id="618"/>
      <w:ins w:id="619" w:author="andres camilo santana bohorquez" w:date="2017-02-16T16:14:00Z">
        <w:r w:rsidR="009F7264">
          <w:rPr>
            <w:rFonts w:cs="Times New Roman"/>
          </w:rPr>
          <w:t xml:space="preserve"> </w:t>
        </w:r>
      </w:ins>
      <w:del w:id="620" w:author="andres camilo santana bohorquez" w:date="2017-02-16T16:07:00Z">
        <w:r w:rsidR="008E0058" w:rsidDel="004C1700">
          <w:rPr>
            <w:rFonts w:cs="Times New Roman"/>
          </w:rPr>
          <w:delText>(Figura 4-2</w:delText>
        </w:r>
        <w:r w:rsidR="00D2157C" w:rsidRPr="00102649" w:rsidDel="004C1700">
          <w:rPr>
            <w:rFonts w:cs="Times New Roman"/>
          </w:rPr>
          <w:delText xml:space="preserve">) </w:delText>
        </w:r>
      </w:del>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del w:id="621" w:author="andres camilo santana bohorquez" w:date="2017-02-16T16:14:00Z">
        <w:r w:rsidR="008E0058" w:rsidDel="009F7264">
          <w:rPr>
            <w:rFonts w:cs="Times New Roman"/>
          </w:rPr>
          <w:delText>3</w:delText>
        </w:r>
        <w:r w:rsidR="00D2157C" w:rsidRPr="00102649" w:rsidDel="009F7264">
          <w:rPr>
            <w:rFonts w:cs="Times New Roman"/>
          </w:rPr>
          <w:delText xml:space="preserve"> </w:delText>
        </w:r>
      </w:del>
      <w:ins w:id="622" w:author="andres camilo santana bohorquez" w:date="2017-02-16T16:14:00Z">
        <w:r w:rsidR="009F7264">
          <w:rPr>
            <w:rFonts w:cs="Times New Roman"/>
          </w:rPr>
          <w:t>2</w:t>
        </w:r>
        <w:r w:rsidR="009F7264" w:rsidRPr="00102649">
          <w:rPr>
            <w:rFonts w:cs="Times New Roman"/>
          </w:rPr>
          <w:t xml:space="preserve"> </w:t>
        </w:r>
      </w:ins>
      <w:r w:rsidR="00D2157C" w:rsidRPr="00102649">
        <w:rPr>
          <w:rFonts w:cs="Times New Roman"/>
        </w:rPr>
        <w:t>se hace una representación gráfica de</w:t>
      </w:r>
      <w:ins w:id="623" w:author="andres camilo santana bohorquez" w:date="2017-02-16T16:15:00Z">
        <w:r w:rsidR="00CA31F2">
          <w:rPr>
            <w:rFonts w:cs="Times New Roman"/>
          </w:rPr>
          <w:t>l</w:t>
        </w:r>
      </w:ins>
      <w:r w:rsidR="00D2157C" w:rsidRPr="00102649">
        <w:rPr>
          <w:rFonts w:cs="Times New Roman"/>
        </w:rPr>
        <w:t xml:space="preserve"> </w:t>
      </w:r>
      <w:del w:id="624" w:author="andres camilo santana bohorquez" w:date="2017-02-16T16:15:00Z">
        <w:r w:rsidR="00D2157C" w:rsidRPr="00102649" w:rsidDel="00CA31F2">
          <w:rPr>
            <w:rFonts w:cs="Times New Roman"/>
          </w:rPr>
          <w:delText xml:space="preserve">nuestro </w:delText>
        </w:r>
      </w:del>
      <w:r w:rsidR="00D2157C" w:rsidRPr="00102649">
        <w:rPr>
          <w:rFonts w:cs="Times New Roman"/>
        </w:rPr>
        <w:t>Modelo de Negocio a desarrollar.</w:t>
      </w:r>
    </w:p>
    <w:p w14:paraId="2D39DD21" w14:textId="77777777" w:rsidR="00D809FD" w:rsidRDefault="00D809FD" w:rsidP="00D809FD"/>
    <w:p w14:paraId="38404F0F" w14:textId="77777777" w:rsidR="00D809FD" w:rsidRDefault="00D809FD" w:rsidP="00D809FD">
      <w:pPr>
        <w:pStyle w:val="Incontec"/>
        <w:rPr>
          <w:rFonts w:cs="Times New Roman"/>
        </w:rPr>
      </w:pPr>
      <w:ins w:id="625" w:author="andres camilo santana bohorquez" w:date="2017-02-17T00:40:00Z">
        <w:r>
          <w:rPr>
            <w:rFonts w:cs="Times New Roman"/>
          </w:rPr>
          <w:t>A continuación</w:t>
        </w:r>
      </w:ins>
      <w:ins w:id="626" w:author="andres camilo santana bohorquez" w:date="2017-02-17T00:39:00Z">
        <w:r>
          <w:rPr>
            <w:rFonts w:cs="Times New Roman"/>
          </w:rPr>
          <w:t xml:space="preserve"> se </w:t>
        </w:r>
      </w:ins>
      <w:ins w:id="627" w:author="andres camilo santana bohorquez" w:date="2017-02-17T00:40:00Z">
        <w:r>
          <w:rPr>
            <w:rFonts w:cs="Times New Roman"/>
          </w:rPr>
          <w:t>describirán</w:t>
        </w:r>
      </w:ins>
      <w:ins w:id="628" w:author="andres camilo santana bohorquez" w:date="2017-02-17T00:39:00Z">
        <w:r>
          <w:rPr>
            <w:rFonts w:cs="Times New Roman"/>
          </w:rPr>
          <w:t xml:space="preserve"> los nueve </w:t>
        </w:r>
      </w:ins>
      <w:ins w:id="629" w:author="andres camilo santana bohorquez" w:date="2017-02-17T00:40:00Z">
        <w:r>
          <w:rPr>
            <w:rFonts w:cs="Times New Roman"/>
          </w:rPr>
          <w:t>módulos del modelo</w:t>
        </w:r>
      </w:ins>
      <w:ins w:id="630" w:author="andres camilo santana bohorquez" w:date="2017-02-17T00:39:00Z">
        <w:r>
          <w:rPr>
            <w:rFonts w:cs="Times New Roman"/>
          </w:rPr>
          <w:t xml:space="preserve"> </w:t>
        </w:r>
      </w:ins>
      <w:ins w:id="631" w:author="andres camilo santana bohorquez" w:date="2017-02-17T00:42:00Z">
        <w:r>
          <w:rPr>
            <w:rFonts w:cs="Times New Roman"/>
          </w:rPr>
          <w:t xml:space="preserve">descritos como los </w:t>
        </w:r>
      </w:ins>
      <w:ins w:id="632" w:author="andres camilo santana bohorquez" w:date="2017-02-17T00:43:00Z">
        <w:r>
          <w:rPr>
            <w:rFonts w:cs="Times New Roman"/>
          </w:rPr>
          <w:t xml:space="preserve">pasos clave </w:t>
        </w:r>
      </w:ins>
      <w:ins w:id="633" w:author="andres camilo santana bohorquez" w:date="2017-02-17T00:45:00Z">
        <w:r>
          <w:rPr>
            <w:rFonts w:cs="Times New Roman"/>
          </w:rPr>
          <w:t xml:space="preserve">que una empresa debería seguir </w:t>
        </w:r>
      </w:ins>
      <w:ins w:id="634" w:author="andres camilo santana bohorquez" w:date="2017-02-17T00:43:00Z">
        <w:r>
          <w:rPr>
            <w:rFonts w:cs="Times New Roman"/>
          </w:rPr>
          <w:t xml:space="preserve">para </w:t>
        </w:r>
      </w:ins>
      <w:ins w:id="635" w:author="andres camilo santana bohorquez" w:date="2017-02-17T00:45:00Z">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ins>
    </w:p>
    <w:p w14:paraId="1625CC24" w14:textId="77777777" w:rsidR="00D809FD" w:rsidRPr="001044EE" w:rsidRDefault="00D809FD" w:rsidP="00D809FD">
      <w:pPr>
        <w:pStyle w:val="Incontec"/>
      </w:pPr>
    </w:p>
    <w:p w14:paraId="431544D0" w14:textId="77777777" w:rsidR="00D809FD" w:rsidRPr="00102649" w:rsidDel="009F7264" w:rsidRDefault="00D809FD" w:rsidP="00D809FD">
      <w:pPr>
        <w:pStyle w:val="Incontec"/>
        <w:rPr>
          <w:del w:id="636" w:author="andres camilo santana bohorquez" w:date="2017-02-16T16:15:00Z"/>
          <w:rFonts w:cs="Times New Roman"/>
        </w:rPr>
      </w:pPr>
      <w:del w:id="637" w:author="andres camilo santana bohorquez" w:date="2017-02-16T16:06:00Z">
        <w:r w:rsidRPr="00102649" w:rsidDel="004C1700">
          <w:rPr>
            <w:rFonts w:cs="Times New Roman"/>
            <w:noProof/>
            <w:lang w:val="es-ES" w:eastAsia="es-ES"/>
            <w:rPrChange w:id="638" w:author="Unknown">
              <w:rPr>
                <w:noProof/>
                <w:lang w:val="es-ES" w:eastAsia="es-ES"/>
              </w:rPr>
            </w:rPrChange>
          </w:rPr>
          <w:drawing>
            <wp:inline distT="0" distB="0" distL="0" distR="0" wp14:anchorId="3697A12D" wp14:editId="720F1569">
              <wp:extent cx="5612130" cy="20529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siness canva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pic:spPr>
                  </pic:pic>
                </a:graphicData>
              </a:graphic>
            </wp:inline>
          </w:drawing>
        </w:r>
      </w:del>
    </w:p>
    <w:p w14:paraId="21FDC132" w14:textId="77777777" w:rsidR="00D809FD" w:rsidRPr="000A0072" w:rsidDel="009F7264" w:rsidRDefault="00D809FD" w:rsidP="00D809FD">
      <w:pPr>
        <w:pStyle w:val="Incontec"/>
        <w:rPr>
          <w:del w:id="639" w:author="andres camilo santana bohorquez" w:date="2017-02-16T16:14:00Z"/>
          <w:rFonts w:cs="Times New Roman"/>
          <w:i/>
          <w:sz w:val="22"/>
          <w:szCs w:val="22"/>
        </w:rPr>
      </w:pPr>
      <w:del w:id="640" w:author="andres camilo santana bohorquez" w:date="2017-02-16T16:14:00Z">
        <w:r w:rsidDel="009F7264">
          <w:rPr>
            <w:rFonts w:cs="Times New Roman"/>
            <w:b/>
            <w:i/>
            <w:sz w:val="22"/>
            <w:szCs w:val="22"/>
          </w:rPr>
          <w:delText>Figura 4-</w:delText>
        </w:r>
        <w:r w:rsidRPr="000A0072" w:rsidDel="009F7264">
          <w:rPr>
            <w:rFonts w:cs="Times New Roman"/>
            <w:b/>
            <w:i/>
            <w:sz w:val="22"/>
            <w:szCs w:val="22"/>
          </w:rPr>
          <w:delText>2</w:delText>
        </w:r>
        <w:r w:rsidRPr="000A0072" w:rsidDel="009F7264">
          <w:rPr>
            <w:rFonts w:cs="Times New Roman"/>
            <w:i/>
            <w:sz w:val="22"/>
            <w:szCs w:val="22"/>
          </w:rPr>
          <w:delText xml:space="preserve">. Business Model Canvas. Tomado de </w:delText>
        </w:r>
      </w:del>
      <w:customXmlDelRangeStart w:id="641" w:author="andres camilo santana bohorquez" w:date="2017-02-16T16:14:00Z"/>
      <w:sdt>
        <w:sdtPr>
          <w:rPr>
            <w:rFonts w:cs="Times New Roman"/>
            <w:i/>
          </w:rPr>
          <w:id w:val="59380402"/>
          <w:citation/>
        </w:sdtPr>
        <w:sdtContent>
          <w:customXmlDelRangeEnd w:id="641"/>
          <w:del w:id="642" w:author="andres camilo santana bohorquez" w:date="2017-02-16T16:14:00Z">
            <w:r w:rsidRPr="000A0072" w:rsidDel="009F7264">
              <w:rPr>
                <w:rFonts w:cs="Times New Roman"/>
                <w:i/>
              </w:rPr>
              <w:fldChar w:fldCharType="begin"/>
            </w:r>
            <w:r w:rsidRPr="000A0072" w:rsidDel="009F7264">
              <w:rPr>
                <w:rFonts w:cs="Times New Roman"/>
                <w:i/>
                <w:sz w:val="22"/>
                <w:szCs w:val="22"/>
              </w:rPr>
              <w:delInstrText xml:space="preserve"> CITATION Ale \l 9226 </w:delInstrText>
            </w:r>
            <w:r w:rsidRPr="000A0072" w:rsidDel="009F7264">
              <w:rPr>
                <w:rFonts w:cs="Times New Roman"/>
                <w:i/>
              </w:rPr>
              <w:fldChar w:fldCharType="separate"/>
            </w:r>
            <w:r w:rsidRPr="00643776" w:rsidDel="009F7264">
              <w:rPr>
                <w:rFonts w:cs="Times New Roman"/>
                <w:noProof/>
                <w:sz w:val="22"/>
                <w:szCs w:val="22"/>
              </w:rPr>
              <w:delText>(7)</w:delText>
            </w:r>
            <w:r w:rsidRPr="000A0072" w:rsidDel="009F7264">
              <w:rPr>
                <w:rFonts w:cs="Times New Roman"/>
                <w:i/>
              </w:rPr>
              <w:fldChar w:fldCharType="end"/>
            </w:r>
          </w:del>
          <w:customXmlDelRangeStart w:id="643" w:author="andres camilo santana bohorquez" w:date="2017-02-16T16:14:00Z"/>
        </w:sdtContent>
      </w:sdt>
      <w:customXmlDelRangeEnd w:id="643"/>
    </w:p>
    <w:p w14:paraId="1EE968A4" w14:textId="77777777" w:rsidR="00D809FD" w:rsidDel="00BC1B4F" w:rsidRDefault="00D809FD" w:rsidP="00D809FD">
      <w:pPr>
        <w:pStyle w:val="Incontec"/>
        <w:rPr>
          <w:del w:id="644" w:author="andres camilo santana bohorquez" w:date="2017-02-15T06:13:00Z"/>
          <w:lang w:val="es-ES" w:eastAsia="es-ES"/>
        </w:rPr>
      </w:pPr>
    </w:p>
    <w:p w14:paraId="7B602E5F" w14:textId="77777777" w:rsidR="00D809FD" w:rsidDel="00BC1B4F" w:rsidRDefault="00D809FD">
      <w:pPr>
        <w:pStyle w:val="Incontec"/>
        <w:rPr>
          <w:del w:id="645" w:author="andres camilo santana bohorquez" w:date="2017-02-15T06:13:00Z"/>
          <w:lang w:val="es-ES" w:eastAsia="es-ES"/>
        </w:rPr>
        <w:pPrChange w:id="646" w:author="andres camilo santana bohorquez" w:date="2017-02-15T06:13:00Z">
          <w:pPr/>
        </w:pPrChange>
      </w:pPr>
    </w:p>
    <w:p w14:paraId="33DFE7B3" w14:textId="77777777" w:rsidR="00D809FD" w:rsidRPr="009C7C60" w:rsidDel="009F7264" w:rsidRDefault="00D809FD">
      <w:pPr>
        <w:pStyle w:val="Incontec"/>
        <w:rPr>
          <w:del w:id="647" w:author="andres camilo santana bohorquez" w:date="2017-02-16T16:15:00Z"/>
          <w:lang w:val="es-ES" w:eastAsia="es-ES"/>
        </w:rPr>
        <w:pPrChange w:id="648" w:author="andres camilo santana bohorquez" w:date="2017-02-15T06:13:00Z">
          <w:pPr/>
        </w:pPrChange>
      </w:pPr>
    </w:p>
    <w:p w14:paraId="2FC89B2A" w14:textId="77777777" w:rsidR="00D809FD" w:rsidRPr="00102649" w:rsidRDefault="00D809FD" w:rsidP="00D809FD">
      <w:pPr>
        <w:pStyle w:val="Incontec"/>
        <w:rPr>
          <w:rFonts w:cs="Times New Roman"/>
          <w:b/>
          <w:color w:val="auto"/>
          <w:lang w:val="es-ES" w:eastAsia="es-ES"/>
        </w:rPr>
      </w:pPr>
      <w:r w:rsidRPr="00102649">
        <w:rPr>
          <w:rFonts w:cs="Times New Roman"/>
          <w:b/>
          <w:lang w:val="es-ES" w:eastAsia="es-ES"/>
        </w:rPr>
        <w:t>Segmentación De Clientes</w:t>
      </w:r>
    </w:p>
    <w:p w14:paraId="3DF56BA1" w14:textId="77777777" w:rsidR="00D809FD" w:rsidRPr="00102649" w:rsidRDefault="00D809FD" w:rsidP="00D809FD">
      <w:pPr>
        <w:pStyle w:val="Incontec"/>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77777777" w:rsidR="00D809FD" w:rsidRPr="00102649" w:rsidRDefault="00D809FD" w:rsidP="00D809FD">
      <w:pPr>
        <w:pStyle w:val="Incontec"/>
        <w:rPr>
          <w:rFonts w:cs="Times New Roman"/>
          <w:lang w:val="es-ES" w:eastAsia="es-ES"/>
        </w:rPr>
      </w:pPr>
      <w:r w:rsidRPr="00102649">
        <w:rPr>
          <w:rFonts w:cs="Times New Roman"/>
          <w:lang w:val="es-ES" w:eastAsia="es-ES"/>
        </w:rPr>
        <w:t>Se ha definido dos  segmentos de mercado claves, el primero Niños de 3- 11 años y Jóvenes de 11 – 16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ins w:id="649" w:author="andres camilo santana bohorquez" w:date="2017-02-16T16:15:00Z"/>
          <w:rFonts w:ascii="LM Roman 10" w:hAnsi="LM Roman 10"/>
          <w:sz w:val="24"/>
        </w:rPr>
      </w:pPr>
    </w:p>
    <w:p w14:paraId="5BB8AC38" w14:textId="77777777" w:rsidR="00CA31F2" w:rsidRDefault="00CA31F2" w:rsidP="009F7264">
      <w:pPr>
        <w:rPr>
          <w:ins w:id="650" w:author="andres camilo santana bohorquez" w:date="2017-02-16T16:14:00Z"/>
          <w:rFonts w:ascii="LM Roman 10" w:hAnsi="LM Roman 10"/>
          <w:sz w:val="24"/>
        </w:rPr>
      </w:pPr>
    </w:p>
    <w:p w14:paraId="48F2533C" w14:textId="77777777" w:rsidR="009F7264" w:rsidRPr="00D76863" w:rsidRDefault="009F7264" w:rsidP="009F7264">
      <w:pPr>
        <w:rPr>
          <w:ins w:id="651" w:author="andres camilo santana bohorquez" w:date="2017-02-16T16:14:00Z"/>
          <w:rFonts w:ascii="LM Roman 10" w:hAnsi="LM Roman 10"/>
          <w:sz w:val="24"/>
        </w:rPr>
      </w:pPr>
      <w:ins w:id="652" w:author="andres camilo santana bohorquez" w:date="2017-02-16T16:14:00Z">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661312" cy="5277446"/>
                      </a:xfrm>
                      <a:prstGeom prst="rect">
                        <a:avLst/>
                      </a:prstGeom>
                    </pic:spPr>
                  </pic:pic>
                </a:graphicData>
              </a:graphic>
            </wp:inline>
          </w:drawing>
        </w:r>
      </w:ins>
    </w:p>
    <w:p w14:paraId="13700469" w14:textId="77777777" w:rsidR="009F7264" w:rsidRPr="0047214F" w:rsidRDefault="009F7264" w:rsidP="009F7264">
      <w:pPr>
        <w:rPr>
          <w:ins w:id="653" w:author="andres camilo santana bohorquez" w:date="2017-02-16T16:14:00Z"/>
          <w:rFonts w:ascii="LM Roman 10" w:hAnsi="LM Roman 10"/>
        </w:rPr>
      </w:pPr>
      <w:ins w:id="654" w:author="andres camilo santana bohorquez" w:date="2017-02-16T16:14:00Z">
        <w:r w:rsidRPr="0047214F">
          <w:rPr>
            <w:rFonts w:ascii="LM Roman 10" w:hAnsi="LM Roman 10"/>
            <w:b/>
            <w:i/>
          </w:rPr>
          <w:t>Figura 4-</w:t>
        </w:r>
        <w:r>
          <w:rPr>
            <w:rFonts w:ascii="LM Roman 10" w:hAnsi="LM Roman 10"/>
            <w:b/>
            <w:i/>
          </w:rPr>
          <w:t>2</w:t>
        </w:r>
        <w:r w:rsidRPr="000A0072">
          <w:rPr>
            <w:rFonts w:ascii="LM Roman 10" w:hAnsi="LM Roman 10"/>
            <w:i/>
          </w:rPr>
          <w:t xml:space="preserve">. </w:t>
        </w:r>
        <w:r w:rsidRPr="0047214F">
          <w:rPr>
            <w:rFonts w:ascii="LM Roman 10" w:hAnsi="LM Roman 10"/>
          </w:rPr>
          <w:t>Modelo Canvas Aplicación Eko. Fuente: Autores</w:t>
        </w:r>
      </w:ins>
    </w:p>
    <w:p w14:paraId="0781B14A" w14:textId="77777777" w:rsidR="00D2157C" w:rsidRPr="00102649" w:rsidRDefault="00D2157C" w:rsidP="00D2157C">
      <w:pPr>
        <w:pStyle w:val="Incontec"/>
        <w:rPr>
          <w:rFonts w:cs="Times New Roman"/>
          <w:lang w:val="es-ES" w:eastAsia="es-ES"/>
        </w:rPr>
      </w:pPr>
    </w:p>
    <w:p w14:paraId="157B1364" w14:textId="77777777" w:rsidR="00D2157C" w:rsidRPr="00102649" w:rsidRDefault="00D2157C" w:rsidP="00D2157C">
      <w:pPr>
        <w:pStyle w:val="Incontec"/>
        <w:rPr>
          <w:rFonts w:cs="Times New Roman"/>
          <w:b/>
          <w:color w:val="auto"/>
          <w:lang w:val="es-ES" w:eastAsia="es-ES"/>
        </w:rPr>
      </w:pPr>
      <w:r w:rsidRPr="00102649">
        <w:rPr>
          <w:rFonts w:cs="Times New Roman"/>
          <w:b/>
          <w:color w:val="auto"/>
          <w:lang w:val="es-ES" w:eastAsia="es-ES"/>
        </w:rPr>
        <w:t xml:space="preserve"> Propuesta de valor</w:t>
      </w:r>
    </w:p>
    <w:p w14:paraId="2DA39CF3" w14:textId="77777777" w:rsidR="00D2157C" w:rsidRPr="00102649" w:rsidRDefault="00D2157C" w:rsidP="00D2157C">
      <w:pPr>
        <w:pStyle w:val="Incontec"/>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2C515789" w:rsidR="00D2157C" w:rsidRPr="00102649" w:rsidRDefault="00D2157C" w:rsidP="00D2157C">
      <w:pPr>
        <w:pStyle w:val="Incontec"/>
        <w:rPr>
          <w:rFonts w:cs="Times New Roman"/>
          <w:lang w:val="es-ES" w:eastAsia="es-ES"/>
        </w:rPr>
      </w:pPr>
      <w:r w:rsidRPr="00102649">
        <w:rPr>
          <w:rFonts w:cs="Times New Roman"/>
          <w:lang w:val="es-ES" w:eastAsia="es-ES"/>
        </w:rPr>
        <w:t>A continuación se plantean las proposiciones de valor del modelo de negocio</w:t>
      </w:r>
      <w:ins w:id="655" w:author="andres camilo santana bohorquez" w:date="2017-02-15T06:02:00Z">
        <w:r w:rsidR="006951CB">
          <w:rPr>
            <w:rFonts w:cs="Times New Roman"/>
            <w:lang w:val="es-ES" w:eastAsia="es-ES"/>
          </w:rPr>
          <w:t xml:space="preserve"> ofrecidas a la población con Limitaciones cognitivas</w:t>
        </w:r>
      </w:ins>
      <w:r w:rsidRPr="00102649">
        <w:rPr>
          <w:rFonts w:cs="Times New Roman"/>
          <w:lang w:val="es-ES" w:eastAsia="es-ES"/>
        </w:rPr>
        <w:t xml:space="preserve">: </w:t>
      </w:r>
    </w:p>
    <w:p w14:paraId="5ACED56F" w14:textId="125BE3BC" w:rsidR="00C427FE" w:rsidRPr="00C427FE" w:rsidDel="00C427FE" w:rsidRDefault="00C427FE">
      <w:pPr>
        <w:ind w:firstLine="720"/>
        <w:rPr>
          <w:del w:id="656" w:author="andres camilo santana bohorquez" w:date="2017-02-17T00:47:00Z"/>
          <w:rFonts w:cs="Times New Roman"/>
          <w:lang w:val="es-ES" w:eastAsia="es-ES"/>
          <w:rPrChange w:id="657" w:author="andres camilo santana bohorquez" w:date="2017-02-17T00:47:00Z">
            <w:rPr>
              <w:del w:id="658" w:author="andres camilo santana bohorquez" w:date="2017-02-17T00:47:00Z"/>
              <w:rFonts w:cs="Times New Roman"/>
              <w:lang w:val="es-ES" w:eastAsia="es-ES"/>
            </w:rPr>
          </w:rPrChange>
        </w:rPr>
        <w:pPrChange w:id="659" w:author="andres camilo santana bohorquez" w:date="2017-02-17T00:47:00Z">
          <w:pPr>
            <w:pStyle w:val="Incontec"/>
          </w:pPr>
        </w:pPrChange>
      </w:pPr>
      <w:ins w:id="660" w:author="andres camilo santana bohorquez" w:date="2017-02-17T00:46:00Z">
        <w:r>
          <w:rPr>
            <w:rFonts w:cs="Times New Roman"/>
            <w:lang w:val="es-ES" w:eastAsia="es-ES"/>
          </w:rPr>
          <w:t xml:space="preserve">Un </w:t>
        </w:r>
      </w:ins>
      <w:r w:rsidR="00D2157C" w:rsidRPr="00102649">
        <w:rPr>
          <w:rFonts w:cs="Times New Roman"/>
          <w:lang w:val="es-ES" w:eastAsia="es-ES"/>
        </w:rPr>
        <w:t>Apoyo en el proceso de aprendizaje en personas con Necesidades Educativas Especiales</w:t>
      </w:r>
      <w:ins w:id="661" w:author="andres camilo santana bohorquez" w:date="2017-02-17T00:47:00Z">
        <w:r>
          <w:rPr>
            <w:rFonts w:cs="Times New Roman"/>
            <w:lang w:val="es-ES" w:eastAsia="es-ES"/>
          </w:rPr>
          <w:t xml:space="preserve">. El </w:t>
        </w:r>
      </w:ins>
    </w:p>
    <w:p w14:paraId="2D99B1F0" w14:textId="2863B565" w:rsidR="00D2157C" w:rsidDel="00C427FE" w:rsidRDefault="00D2157C">
      <w:pPr>
        <w:pStyle w:val="Incontec"/>
        <w:rPr>
          <w:del w:id="662" w:author="andres camilo santana bohorquez" w:date="2017-02-17T00:47:00Z"/>
          <w:rFonts w:cs="Times New Roman"/>
          <w:lang w:val="es-ES" w:eastAsia="es-ES"/>
        </w:rPr>
      </w:pPr>
      <w:del w:id="663" w:author="andres camilo santana bohorquez" w:date="2017-02-17T00:47:00Z">
        <w:r w:rsidDel="00C427FE">
          <w:rPr>
            <w:rFonts w:cs="Times New Roman"/>
            <w:lang w:val="es-ES" w:eastAsia="es-ES"/>
          </w:rPr>
          <w:delText>U</w:delText>
        </w:r>
      </w:del>
      <w:ins w:id="664" w:author="andres camilo santana bohorquez" w:date="2017-02-17T00:47:00Z">
        <w:r w:rsidR="00C427FE">
          <w:rPr>
            <w:rFonts w:cs="Times New Roman"/>
            <w:lang w:val="es-ES" w:eastAsia="es-ES"/>
          </w:rPr>
          <w:t>U</w:t>
        </w:r>
      </w:ins>
      <w:r>
        <w:rPr>
          <w:rFonts w:cs="Times New Roman"/>
          <w:lang w:val="es-ES" w:eastAsia="es-ES"/>
        </w:rPr>
        <w:t>so de la Música como Metodología de Aprendizaje en un entorno Virtual</w:t>
      </w:r>
      <w:ins w:id="665" w:author="andres camilo santana bohorquez" w:date="2017-02-17T00:47:00Z">
        <w:r w:rsidR="00C427FE">
          <w:rPr>
            <w:rFonts w:cs="Times New Roman"/>
            <w:lang w:val="es-ES" w:eastAsia="es-ES"/>
          </w:rPr>
          <w:t>.</w:t>
        </w:r>
      </w:ins>
    </w:p>
    <w:p w14:paraId="7C4BFF3A" w14:textId="5AB23DE4" w:rsidR="00D2157C" w:rsidRPr="00102649" w:rsidDel="00C427FE" w:rsidRDefault="00C427FE">
      <w:pPr>
        <w:pStyle w:val="Incontec"/>
        <w:rPr>
          <w:del w:id="666" w:author="andres camilo santana bohorquez" w:date="2017-02-17T00:47:00Z"/>
          <w:rFonts w:cs="Times New Roman"/>
          <w:lang w:val="es-ES" w:eastAsia="es-ES"/>
        </w:rPr>
      </w:pPr>
      <w:ins w:id="667" w:author="andres camilo santana bohorquez" w:date="2017-02-17T00:47:00Z">
        <w:r>
          <w:rPr>
            <w:rFonts w:cs="Times New Roman"/>
            <w:lang w:val="es-ES" w:eastAsia="es-ES"/>
          </w:rPr>
          <w:t xml:space="preserve"> Ofrecer </w:t>
        </w:r>
      </w:ins>
      <w:r w:rsidR="00D2157C" w:rsidRPr="00102649">
        <w:rPr>
          <w:rFonts w:cs="Times New Roman"/>
          <w:lang w:val="es-ES" w:eastAsia="es-ES"/>
        </w:rPr>
        <w:t>Recursos Multimedia para mejorar la experiencia del usuario en el proceso de aprendizaje</w:t>
      </w:r>
      <w:ins w:id="668" w:author="andres camilo santana bohorquez" w:date="2017-02-17T00:47:00Z">
        <w:r>
          <w:rPr>
            <w:rFonts w:cs="Times New Roman"/>
            <w:lang w:val="es-ES" w:eastAsia="es-ES"/>
          </w:rPr>
          <w:t xml:space="preserve"> y Generar un </w:t>
        </w:r>
      </w:ins>
      <w:del w:id="669" w:author="andres camilo santana bohorquez" w:date="2017-02-17T00:47:00Z">
        <w:r w:rsidR="00D2157C" w:rsidRPr="00102649" w:rsidDel="00C427FE">
          <w:rPr>
            <w:rFonts w:cs="Times New Roman"/>
            <w:lang w:val="es-ES" w:eastAsia="es-ES"/>
          </w:rPr>
          <w:delText>.</w:delText>
        </w:r>
      </w:del>
    </w:p>
    <w:p w14:paraId="0A8B595F" w14:textId="77777777" w:rsidR="00D2157C" w:rsidRPr="00102649" w:rsidRDefault="00D2157C">
      <w:pPr>
        <w:pStyle w:val="Incontec"/>
        <w:rPr>
          <w:rFonts w:cs="Times New Roman"/>
          <w:lang w:val="es-ES" w:eastAsia="es-ES"/>
        </w:rPr>
      </w:pPr>
      <w:r w:rsidRPr="00102649">
        <w:rPr>
          <w:rFonts w:cs="Times New Roman"/>
          <w:lang w:val="es-ES" w:eastAsia="es-ES"/>
        </w:rPr>
        <w:t>Acompañamiento en el proceso de aprendizaje de usuarios bajo la supervisión de psicólogos.</w:t>
      </w:r>
    </w:p>
    <w:p w14:paraId="1EF04A62" w14:textId="542EB9CA" w:rsidR="00D2157C" w:rsidRDefault="00BC1B4F" w:rsidP="00D2157C">
      <w:pPr>
        <w:pStyle w:val="Incontec"/>
        <w:rPr>
          <w:ins w:id="670" w:author="andres camilo santana bohorquez" w:date="2017-02-15T06:12:00Z"/>
          <w:rFonts w:cs="Times New Roman"/>
          <w:lang w:val="es-ES" w:eastAsia="es-ES"/>
        </w:rPr>
      </w:pPr>
      <w:ins w:id="671" w:author="andres camilo santana bohorquez" w:date="2017-02-15T06:12:00Z">
        <w:r>
          <w:rPr>
            <w:rFonts w:cs="Times New Roman"/>
            <w:lang w:val="es-ES" w:eastAsia="es-ES"/>
          </w:rPr>
          <w:t>Además</w:t>
        </w:r>
      </w:ins>
      <w:ins w:id="672" w:author="andres camilo santana bohorquez" w:date="2017-02-15T06:02:00Z">
        <w:r w:rsidR="006951CB">
          <w:rPr>
            <w:rFonts w:cs="Times New Roman"/>
            <w:lang w:val="es-ES" w:eastAsia="es-ES"/>
          </w:rPr>
          <w:t xml:space="preserve"> p</w:t>
        </w:r>
      </w:ins>
      <w:ins w:id="673" w:author="andres camilo santana bohorquez" w:date="2017-02-15T05:59:00Z">
        <w:r w:rsidR="00CF5AC9">
          <w:rPr>
            <w:rFonts w:cs="Times New Roman"/>
            <w:lang w:val="es-ES" w:eastAsia="es-ES"/>
          </w:rPr>
          <w:t xml:space="preserve">ara </w:t>
        </w:r>
      </w:ins>
      <w:ins w:id="674" w:author="andres camilo santana bohorquez" w:date="2017-02-15T06:02:00Z">
        <w:r w:rsidR="006951CB">
          <w:rPr>
            <w:rFonts w:cs="Times New Roman"/>
            <w:lang w:val="es-ES" w:eastAsia="es-ES"/>
          </w:rPr>
          <w:t>el sector de</w:t>
        </w:r>
      </w:ins>
      <w:ins w:id="675" w:author="andres camilo santana bohorquez" w:date="2017-02-15T06:00:00Z">
        <w:r w:rsidR="00CF5AC9">
          <w:rPr>
            <w:rFonts w:cs="Times New Roman"/>
            <w:lang w:val="es-ES" w:eastAsia="es-ES"/>
          </w:rPr>
          <w:t xml:space="preserve"> inversionistas</w:t>
        </w:r>
      </w:ins>
      <w:ins w:id="676" w:author="andres camilo santana bohorquez" w:date="2017-02-15T06:02:00Z">
        <w:r w:rsidR="006951CB">
          <w:rPr>
            <w:rFonts w:cs="Times New Roman"/>
            <w:lang w:val="es-ES" w:eastAsia="es-ES"/>
          </w:rPr>
          <w:t xml:space="preserve"> interesados en apoyar este proyecto se</w:t>
        </w:r>
      </w:ins>
      <w:ins w:id="677" w:author="andres camilo santana bohorquez" w:date="2017-02-15T06:00:00Z">
        <w:r w:rsidR="006951CB">
          <w:rPr>
            <w:rFonts w:cs="Times New Roman"/>
            <w:lang w:val="es-ES" w:eastAsia="es-ES"/>
          </w:rPr>
          <w:t xml:space="preserve"> ofrece</w:t>
        </w:r>
        <w:r w:rsidR="00CF5AC9">
          <w:rPr>
            <w:rFonts w:cs="Times New Roman"/>
            <w:lang w:val="es-ES" w:eastAsia="es-ES"/>
          </w:rPr>
          <w:t xml:space="preserve"> </w:t>
        </w:r>
      </w:ins>
      <w:ins w:id="678" w:author="andres camilo santana bohorquez" w:date="2017-02-15T06:03:00Z">
        <w:r w:rsidR="006951CB">
          <w:rPr>
            <w:rFonts w:cs="Times New Roman"/>
            <w:lang w:val="es-ES" w:eastAsia="es-ES"/>
          </w:rPr>
          <w:t xml:space="preserve">una </w:t>
        </w:r>
      </w:ins>
      <w:ins w:id="679" w:author="andres camilo santana bohorquez" w:date="2017-02-15T06:00:00Z">
        <w:r w:rsidR="00CF5AC9">
          <w:rPr>
            <w:rFonts w:cs="Times New Roman"/>
            <w:lang w:val="es-ES" w:eastAsia="es-ES"/>
          </w:rPr>
          <w:t>propuesta d</w:t>
        </w:r>
        <w:r w:rsidR="006951CB">
          <w:rPr>
            <w:rFonts w:cs="Times New Roman"/>
            <w:lang w:val="es-ES" w:eastAsia="es-ES"/>
          </w:rPr>
          <w:t xml:space="preserve">e valor enfocada en </w:t>
        </w:r>
      </w:ins>
      <w:ins w:id="680" w:author="andres camilo santana bohorquez" w:date="2017-02-15T06:03:00Z">
        <w:r w:rsidR="006951CB">
          <w:rPr>
            <w:rFonts w:cs="Times New Roman"/>
            <w:lang w:val="es-ES" w:eastAsia="es-ES"/>
          </w:rPr>
          <w:t xml:space="preserve">mejorar el </w:t>
        </w:r>
      </w:ins>
      <w:ins w:id="681" w:author="andres camilo santana bohorquez" w:date="2017-02-15T06:00:00Z">
        <w:r w:rsidR="006951CB">
          <w:rPr>
            <w:rFonts w:cs="Times New Roman"/>
            <w:lang w:val="es-ES" w:eastAsia="es-ES"/>
          </w:rPr>
          <w:t>“GoodWill”</w:t>
        </w:r>
      </w:ins>
      <w:ins w:id="682" w:author="andres camilo santana bohorquez" w:date="2017-02-15T06:03:00Z">
        <w:r w:rsidR="006951CB">
          <w:rPr>
            <w:rFonts w:cs="Times New Roman"/>
            <w:lang w:val="es-ES" w:eastAsia="es-ES"/>
          </w:rPr>
          <w:t xml:space="preserve"> de su compañía. </w:t>
        </w:r>
      </w:ins>
      <w:ins w:id="683" w:author="andres camilo santana bohorquez" w:date="2017-02-15T06:06:00Z">
        <w:r w:rsidR="006951CB">
          <w:rPr>
            <w:rFonts w:cs="Times New Roman"/>
            <w:lang w:val="es-ES" w:eastAsia="es-ES"/>
          </w:rPr>
          <w:t xml:space="preserve">Ofrecer un activo que le permita a las </w:t>
        </w:r>
      </w:ins>
      <w:ins w:id="684" w:author="andres camilo santana bohorquez" w:date="2017-02-15T06:07:00Z">
        <w:r w:rsidR="006951CB">
          <w:rPr>
            <w:rFonts w:cs="Times New Roman"/>
            <w:lang w:val="es-ES" w:eastAsia="es-ES"/>
          </w:rPr>
          <w:t>compañías</w:t>
        </w:r>
      </w:ins>
      <w:ins w:id="685" w:author="andres camilo santana bohorquez" w:date="2017-02-15T06:06:00Z">
        <w:r w:rsidR="006951CB">
          <w:rPr>
            <w:rFonts w:cs="Times New Roman"/>
            <w:lang w:val="es-ES" w:eastAsia="es-ES"/>
          </w:rPr>
          <w:t xml:space="preserve"> </w:t>
        </w:r>
      </w:ins>
      <w:ins w:id="686" w:author="andres camilo santana bohorquez" w:date="2017-02-15T06:07:00Z">
        <w:r w:rsidR="006951CB">
          <w:rPr>
            <w:rFonts w:cs="Times New Roman"/>
            <w:lang w:val="es-ES" w:eastAsia="es-ES"/>
          </w:rPr>
          <w:t>sobresalir ante su competencia</w:t>
        </w:r>
      </w:ins>
      <w:ins w:id="687" w:author="andres camilo santana bohorquez" w:date="2017-02-15T06:09:00Z">
        <w:r w:rsidR="006951CB">
          <w:rPr>
            <w:rFonts w:cs="Times New Roman"/>
            <w:lang w:val="es-ES" w:eastAsia="es-ES"/>
          </w:rPr>
          <w:t xml:space="preserve">. Este modelo de propuesta de valor se enfocaría </w:t>
        </w:r>
      </w:ins>
      <w:ins w:id="688" w:author="andres camilo santana bohorquez" w:date="2017-02-15T06:11:00Z">
        <w:r>
          <w:rPr>
            <w:rFonts w:cs="Times New Roman"/>
            <w:lang w:val="es-ES" w:eastAsia="es-ES"/>
          </w:rPr>
          <w:t xml:space="preserve">generar una campaña publicitaria en la que se presente el apoyo de dicha compañía en el desarrollo del proyecto social, lo que generaría una respuesta de apoyo en los nichos de mercado a los cuales </w:t>
        </w:r>
      </w:ins>
      <w:ins w:id="689" w:author="andres camilo santana bohorquez" w:date="2017-02-15T06:12:00Z">
        <w:r>
          <w:rPr>
            <w:rFonts w:cs="Times New Roman"/>
            <w:lang w:val="es-ES" w:eastAsia="es-ES"/>
          </w:rPr>
          <w:t>está</w:t>
        </w:r>
      </w:ins>
      <w:ins w:id="690" w:author="andres camilo santana bohorquez" w:date="2017-02-15T06:11:00Z">
        <w:r>
          <w:rPr>
            <w:rFonts w:cs="Times New Roman"/>
            <w:lang w:val="es-ES" w:eastAsia="es-ES"/>
          </w:rPr>
          <w:t xml:space="preserve"> dirigido </w:t>
        </w:r>
      </w:ins>
      <w:ins w:id="691" w:author="andres camilo santana bohorquez" w:date="2017-02-15T06:12:00Z">
        <w:r>
          <w:rPr>
            <w:rFonts w:cs="Times New Roman"/>
            <w:lang w:val="es-ES" w:eastAsia="es-ES"/>
          </w:rPr>
          <w:t>este</w:t>
        </w:r>
      </w:ins>
      <w:ins w:id="692" w:author="andres camilo santana bohorquez" w:date="2017-02-15T06:11:00Z">
        <w:r>
          <w:rPr>
            <w:rFonts w:cs="Times New Roman"/>
            <w:lang w:val="es-ES" w:eastAsia="es-ES"/>
          </w:rPr>
          <w:t xml:space="preserve"> </w:t>
        </w:r>
      </w:ins>
      <w:ins w:id="693" w:author="andres camilo santana bohorquez" w:date="2017-02-15T06:12:00Z">
        <w:r>
          <w:rPr>
            <w:rFonts w:cs="Times New Roman"/>
            <w:lang w:val="es-ES" w:eastAsia="es-ES"/>
          </w:rPr>
          <w:t>proyecto.</w:t>
        </w:r>
      </w:ins>
      <w:ins w:id="694" w:author="andres camilo santana bohorquez" w:date="2017-02-15T06:09:00Z">
        <w:r w:rsidR="006951CB">
          <w:rPr>
            <w:rFonts w:cs="Times New Roman"/>
            <w:lang w:val="es-ES" w:eastAsia="es-ES"/>
          </w:rPr>
          <w:t xml:space="preserve"> </w:t>
        </w:r>
      </w:ins>
      <w:ins w:id="695" w:author="andres camilo santana bohorquez" w:date="2017-02-15T06:01:00Z">
        <w:r w:rsidR="006951CB">
          <w:rPr>
            <w:rFonts w:cs="Times New Roman"/>
            <w:lang w:val="es-ES" w:eastAsia="es-ES"/>
          </w:rPr>
          <w:t xml:space="preserve"> </w:t>
        </w:r>
      </w:ins>
      <w:ins w:id="696" w:author="andres camilo santana bohorquez" w:date="2017-02-15T06:14:00Z">
        <w:r w:rsidR="00F34061">
          <w:rPr>
            <w:rFonts w:cs="Times New Roman"/>
            <w:lang w:val="es-ES" w:eastAsia="es-ES"/>
          </w:rPr>
          <w:t>Para el apoyo de la campaña publicitaria se buscar</w:t>
        </w:r>
      </w:ins>
      <w:ins w:id="697" w:author="andres camilo santana bohorquez" w:date="2017-02-15T06:15:00Z">
        <w:r w:rsidR="00F34061">
          <w:rPr>
            <w:rFonts w:cs="Times New Roman"/>
            <w:lang w:val="es-ES" w:eastAsia="es-ES"/>
          </w:rPr>
          <w:t>á</w:t>
        </w:r>
      </w:ins>
      <w:ins w:id="698" w:author="andres camilo santana bohorquez" w:date="2017-02-15T06:14:00Z">
        <w:r w:rsidR="00F34061">
          <w:rPr>
            <w:rFonts w:cs="Times New Roman"/>
            <w:lang w:val="es-ES" w:eastAsia="es-ES"/>
          </w:rPr>
          <w:t xml:space="preserve">n plataformas </w:t>
        </w:r>
      </w:ins>
      <w:ins w:id="699" w:author="andres camilo santana bohorquez" w:date="2017-02-15T06:15:00Z">
        <w:r w:rsidR="00F34061">
          <w:rPr>
            <w:rFonts w:cs="Times New Roman"/>
            <w:lang w:val="es-ES" w:eastAsia="es-ES"/>
          </w:rPr>
          <w:t xml:space="preserve">de </w:t>
        </w:r>
      </w:ins>
      <w:ins w:id="700" w:author="andres camilo santana bohorquez" w:date="2017-02-15T06:16:00Z">
        <w:r w:rsidR="00F34061">
          <w:rPr>
            <w:rFonts w:cs="Times New Roman"/>
            <w:lang w:val="es-ES" w:eastAsia="es-ES"/>
          </w:rPr>
          <w:t xml:space="preserve">divulgación masiva de </w:t>
        </w:r>
      </w:ins>
      <w:ins w:id="701" w:author="andres camilo santana bohorquez" w:date="2017-02-15T06:15:00Z">
        <w:r w:rsidR="00F34061">
          <w:rPr>
            <w:rFonts w:cs="Times New Roman"/>
            <w:lang w:val="es-ES" w:eastAsia="es-ES"/>
          </w:rPr>
          <w:t>contenido audiovisual</w:t>
        </w:r>
      </w:ins>
      <w:ins w:id="702" w:author="andres camilo santana bohorquez" w:date="2017-02-15T06:16:00Z">
        <w:r w:rsidR="00F34061">
          <w:rPr>
            <w:rFonts w:cs="Times New Roman"/>
            <w:lang w:val="es-ES" w:eastAsia="es-ES"/>
          </w:rPr>
          <w:t xml:space="preserve"> </w:t>
        </w:r>
      </w:ins>
      <w:ins w:id="703" w:author="andres camilo santana bohorquez" w:date="2017-02-15T06:14:00Z">
        <w:r w:rsidR="00F34061">
          <w:rPr>
            <w:rFonts w:cs="Times New Roman"/>
            <w:lang w:val="es-ES" w:eastAsia="es-ES"/>
          </w:rPr>
          <w:t xml:space="preserve">como </w:t>
        </w:r>
      </w:ins>
      <w:ins w:id="704" w:author="andres camilo santana bohorquez" w:date="2017-02-15T06:16:00Z">
        <w:r w:rsidR="00F34061">
          <w:rPr>
            <w:rFonts w:cs="Times New Roman"/>
            <w:lang w:val="es-ES" w:eastAsia="es-ES"/>
          </w:rPr>
          <w:t>los canales de televisión (RCN, Caracol, Canal Institucional)</w:t>
        </w:r>
      </w:ins>
      <w:ins w:id="705" w:author="andres camilo santana bohorquez" w:date="2017-02-15T06:17:00Z">
        <w:r w:rsidR="00F34061">
          <w:rPr>
            <w:rFonts w:cs="Times New Roman"/>
            <w:lang w:val="es-ES" w:eastAsia="es-ES"/>
          </w:rPr>
          <w:t xml:space="preserve"> mediante </w:t>
        </w:r>
      </w:ins>
      <w:ins w:id="706" w:author="andres camilo santana bohorquez" w:date="2017-02-15T06:14:00Z">
        <w:r w:rsidR="00F34061">
          <w:rPr>
            <w:rFonts w:cs="Times New Roman"/>
            <w:lang w:val="es-ES" w:eastAsia="es-ES"/>
          </w:rPr>
          <w:t>programas televi</w:t>
        </w:r>
      </w:ins>
      <w:ins w:id="707" w:author="andres camilo santana bohorquez" w:date="2017-02-15T06:17:00Z">
        <w:r w:rsidR="00F34061">
          <w:rPr>
            <w:rFonts w:cs="Times New Roman"/>
            <w:lang w:val="es-ES" w:eastAsia="es-ES"/>
          </w:rPr>
          <w:t>sivos</w:t>
        </w:r>
      </w:ins>
      <w:ins w:id="708" w:author="andres camilo santana bohorquez" w:date="2017-02-15T06:18:00Z">
        <w:r w:rsidR="00F34061">
          <w:rPr>
            <w:rFonts w:cs="Times New Roman"/>
            <w:lang w:val="es-ES" w:eastAsia="es-ES"/>
          </w:rPr>
          <w:t xml:space="preserve"> que buscan fomentar </w:t>
        </w:r>
        <w:r w:rsidR="00F34061">
          <w:rPr>
            <w:rFonts w:cs="Times New Roman"/>
            <w:lang w:val="es-ES" w:eastAsia="es-ES"/>
          </w:rPr>
          <w:lastRenderedPageBreak/>
          <w:t xml:space="preserve">la divulgación de proyectos de inclusión social como; </w:t>
        </w:r>
      </w:ins>
      <w:ins w:id="709" w:author="andres camilo santana bohorquez" w:date="2017-02-15T06:14:00Z">
        <w:r w:rsidR="00F34061">
          <w:rPr>
            <w:rFonts w:cs="Times New Roman"/>
            <w:lang w:val="es-ES" w:eastAsia="es-ES"/>
          </w:rPr>
          <w:t xml:space="preserve">Titanes Caracol o </w:t>
        </w:r>
      </w:ins>
      <w:ins w:id="710" w:author="andres camilo santana bohorquez" w:date="2017-02-15T06:18:00Z">
        <w:r w:rsidR="00F34061">
          <w:rPr>
            <w:rFonts w:cs="Times New Roman"/>
            <w:lang w:val="es-ES" w:eastAsia="es-ES"/>
          </w:rPr>
          <w:t>Misión</w:t>
        </w:r>
      </w:ins>
      <w:ins w:id="711" w:author="andres camilo santana bohorquez" w:date="2017-02-15T06:15:00Z">
        <w:r w:rsidR="00F34061">
          <w:rPr>
            <w:rFonts w:cs="Times New Roman"/>
            <w:lang w:val="es-ES" w:eastAsia="es-ES"/>
          </w:rPr>
          <w:t xml:space="preserve"> Impacto</w:t>
        </w:r>
      </w:ins>
      <w:ins w:id="712" w:author="andres camilo santana bohorquez" w:date="2017-02-15T06:18:00Z">
        <w:r w:rsidR="00F34061">
          <w:rPr>
            <w:rFonts w:cs="Times New Roman"/>
            <w:lang w:val="es-ES" w:eastAsia="es-ES"/>
          </w:rPr>
          <w:t>.</w:t>
        </w:r>
      </w:ins>
    </w:p>
    <w:p w14:paraId="333E2FF2" w14:textId="3FE6B25E" w:rsidR="00BC1B4F" w:rsidRDefault="00601F3C">
      <w:pPr>
        <w:pStyle w:val="Incontec"/>
        <w:rPr>
          <w:ins w:id="713" w:author="andres camilo santana bohorquez" w:date="2017-02-15T06:24:00Z"/>
          <w:lang w:val="es-ES" w:eastAsia="es-ES"/>
        </w:rPr>
      </w:pPr>
      <w:ins w:id="714" w:author="andres camilo santana bohorquez" w:date="2017-02-15T06:22:00Z">
        <w:r>
          <w:rPr>
            <w:lang w:val="es-ES" w:eastAsia="es-ES"/>
          </w:rPr>
          <w:t xml:space="preserve">Por otra parte se aprovechara el gran interés del gobierno en ofrecer una plataforma de </w:t>
        </w:r>
      </w:ins>
      <w:ins w:id="715" w:author="andres camilo santana bohorquez" w:date="2017-02-15T06:23:00Z">
        <w:r>
          <w:rPr>
            <w:lang w:val="es-ES" w:eastAsia="es-ES"/>
          </w:rPr>
          <w:t>divulgación</w:t>
        </w:r>
      </w:ins>
      <w:ins w:id="716" w:author="andres camilo santana bohorquez" w:date="2017-02-15T06:22:00Z">
        <w:r>
          <w:rPr>
            <w:lang w:val="es-ES" w:eastAsia="es-ES"/>
          </w:rPr>
          <w:t xml:space="preserve"> en estos proyectos que tienen como enfoque ofrecer herramientas que permitan </w:t>
        </w:r>
      </w:ins>
      <w:ins w:id="717" w:author="andres camilo santana bohorquez" w:date="2017-02-15T06:23:00Z">
        <w:r>
          <w:rPr>
            <w:lang w:val="es-ES" w:eastAsia="es-ES"/>
          </w:rPr>
          <w:t xml:space="preserve">mejorar la calidad de vida de las personas con limitaciones, todo con el fin de demostrar ante el mundo el </w:t>
        </w:r>
      </w:ins>
      <w:ins w:id="718" w:author="andres camilo santana bohorquez" w:date="2017-02-15T06:24:00Z">
        <w:r>
          <w:rPr>
            <w:lang w:val="es-ES" w:eastAsia="es-ES"/>
          </w:rPr>
          <w:t>compromiso</w:t>
        </w:r>
      </w:ins>
      <w:ins w:id="719" w:author="andres camilo santana bohorquez" w:date="2017-02-15T06:23:00Z">
        <w:r>
          <w:rPr>
            <w:lang w:val="es-ES" w:eastAsia="es-ES"/>
          </w:rPr>
          <w:t xml:space="preserve"> que tiene Colombia en el desarrollo de una conciencia de inclusión social. </w:t>
        </w:r>
      </w:ins>
    </w:p>
    <w:p w14:paraId="10559DD0" w14:textId="77777777" w:rsidR="00601F3C" w:rsidRPr="00BE5779" w:rsidRDefault="00601F3C">
      <w:pPr>
        <w:pStyle w:val="Incontec"/>
        <w:rPr>
          <w:lang w:val="es-ES" w:eastAsia="es-ES"/>
        </w:rPr>
      </w:pPr>
    </w:p>
    <w:p w14:paraId="03626646" w14:textId="77777777" w:rsidR="00D2157C" w:rsidRPr="00102649" w:rsidRDefault="00D2157C" w:rsidP="00D2157C">
      <w:pPr>
        <w:pStyle w:val="Incontec"/>
        <w:rPr>
          <w:rFonts w:cs="Times New Roman"/>
          <w:b/>
          <w:color w:val="auto"/>
          <w:lang w:val="es-ES" w:eastAsia="es-ES"/>
        </w:rPr>
      </w:pPr>
      <w:r w:rsidRPr="00102649">
        <w:rPr>
          <w:rFonts w:cs="Times New Roman"/>
          <w:b/>
          <w:lang w:val="es-ES" w:eastAsia="es-ES"/>
        </w:rPr>
        <w:t xml:space="preserve"> Canales de Distribución</w:t>
      </w:r>
    </w:p>
    <w:p w14:paraId="70FA48A5" w14:textId="77777777" w:rsidR="00D2157C" w:rsidRPr="00102649" w:rsidRDefault="00D2157C" w:rsidP="00D2157C">
      <w:pPr>
        <w:pStyle w:val="Incontec"/>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777777" w:rsidR="00D2157C" w:rsidRPr="00102649" w:rsidRDefault="00D2157C" w:rsidP="00D2157C">
      <w:pPr>
        <w:pStyle w:val="Incontec"/>
        <w:rPr>
          <w:rFonts w:cs="Times New Roman"/>
          <w:lang w:val="es-ES" w:eastAsia="es-ES"/>
        </w:rPr>
      </w:pPr>
      <w:r w:rsidRPr="00102649">
        <w:rPr>
          <w:rFonts w:cs="Times New Roman"/>
          <w:lang w:val="es-ES" w:eastAsia="es-ES"/>
        </w:rPr>
        <w:t>También para el proceso de Marketing del aplicativo se utilizaran el poder que tienen hoy en día  las redes sociales, por lo cual se creara una campaña de Marketing Digital que permita a la población acceder fácilmente a la información del producto.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7A9E6012" w14:textId="77777777" w:rsidR="00D2157C" w:rsidRPr="00102649" w:rsidRDefault="00D2157C" w:rsidP="00D2157C">
      <w:pPr>
        <w:pStyle w:val="Incontec"/>
        <w:rPr>
          <w:rFonts w:cs="Times New Roman"/>
          <w:lang w:val="es-ES" w:eastAsia="es-ES"/>
        </w:rPr>
      </w:pPr>
    </w:p>
    <w:p w14:paraId="28D88BB3" w14:textId="77777777" w:rsidR="00D2157C" w:rsidRPr="00102649" w:rsidRDefault="00D2157C" w:rsidP="00D2157C">
      <w:pPr>
        <w:pStyle w:val="Incontec"/>
        <w:rPr>
          <w:rFonts w:cs="Times New Roman"/>
          <w:b/>
          <w:lang w:val="es-ES" w:eastAsia="es-ES"/>
        </w:rPr>
      </w:pPr>
      <w:r w:rsidRPr="00102649">
        <w:rPr>
          <w:rFonts w:cs="Times New Roman"/>
          <w:b/>
          <w:lang w:val="es-ES" w:eastAsia="es-ES"/>
        </w:rPr>
        <w:t xml:space="preserve"> Relación Con el Cliente</w:t>
      </w:r>
    </w:p>
    <w:p w14:paraId="167420EE" w14:textId="77777777" w:rsidR="00D2157C" w:rsidRPr="00102649" w:rsidRDefault="00D2157C" w:rsidP="00D2157C">
      <w:pPr>
        <w:pStyle w:val="Incontec"/>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lastRenderedPageBreak/>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6BFA8ED1"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personal</w:t>
      </w:r>
      <w:r>
        <w:rPr>
          <w:rFonts w:cs="Times New Roman"/>
          <w:color w:val="auto"/>
          <w:lang w:val="es-ES" w:eastAsia="es-ES"/>
        </w:rPr>
        <w:t xml:space="preserve">  como: líneas telefónicas, correos electrónicos, redes sociales entre otras</w:t>
      </w:r>
      <w:r w:rsidR="00D2157C" w:rsidRPr="00102649">
        <w:rPr>
          <w:rFonts w:cs="Times New Roman"/>
          <w:color w:val="auto"/>
          <w:lang w:val="es-ES" w:eastAsia="es-ES"/>
        </w:rPr>
        <w:t>, donde el cliente podrá darnos sus sugerencias y experiencias de nuestros servicios, sumado a estar abiertos a recibir ideas para futuros proyectos que supla alguna necesidad de nuestros clientes.</w:t>
      </w:r>
    </w:p>
    <w:p w14:paraId="372BC956" w14:textId="77777777" w:rsidR="00D2157C" w:rsidRPr="00102649" w:rsidRDefault="00D2157C" w:rsidP="00D2157C">
      <w:pPr>
        <w:pStyle w:val="Incontec"/>
        <w:rPr>
          <w:rFonts w:cs="Times New Roman"/>
          <w:color w:val="auto"/>
          <w:lang w:val="es-ES" w:eastAsia="es-ES"/>
        </w:rPr>
      </w:pPr>
    </w:p>
    <w:p w14:paraId="25D7AB74" w14:textId="77777777" w:rsidR="00D2157C" w:rsidRDefault="00D2157C" w:rsidP="000108B2">
      <w:pPr>
        <w:pStyle w:val="Incontec"/>
        <w:rPr>
          <w:b/>
          <w:lang w:val="es-ES" w:eastAsia="es-ES"/>
        </w:rPr>
      </w:pPr>
      <w:r w:rsidRPr="00102649">
        <w:rPr>
          <w:lang w:val="es-ES" w:eastAsia="es-ES"/>
        </w:rPr>
        <w:t xml:space="preserve"> </w:t>
      </w:r>
      <w:r w:rsidRPr="000108B2">
        <w:rPr>
          <w:b/>
          <w:lang w:val="es-ES" w:eastAsia="es-ES"/>
        </w:rPr>
        <w:t>Modelos de Ingreso</w:t>
      </w:r>
    </w:p>
    <w:p w14:paraId="085E97BA" w14:textId="77777777" w:rsidR="001044EE" w:rsidRPr="001044EE" w:rsidRDefault="001044EE" w:rsidP="001044EE">
      <w:pPr>
        <w:pStyle w:val="Incontec"/>
        <w:rPr>
          <w:lang w:val="es-ES" w:eastAsia="es-ES"/>
        </w:rPr>
      </w:pPr>
    </w:p>
    <w:p w14:paraId="4939731F" w14:textId="6F511402" w:rsidR="000108B2" w:rsidRDefault="002115C7" w:rsidP="000108B2">
      <w:pPr>
        <w:pStyle w:val="Incontec"/>
        <w:rPr>
          <w:lang w:val="es-ES" w:eastAsia="es-ES"/>
        </w:rPr>
      </w:pPr>
      <w:r>
        <w:rPr>
          <w:lang w:val="es-ES" w:eastAsia="es-ES"/>
        </w:rPr>
        <w:t xml:space="preserve">El modelo de ingresos se enfoca en la venta directa </w:t>
      </w:r>
      <w:r w:rsidR="00F15EF0">
        <w:rPr>
          <w:lang w:val="es-ES" w:eastAsia="es-ES"/>
        </w:rPr>
        <w:t xml:space="preserve">de </w:t>
      </w:r>
      <w:r>
        <w:rPr>
          <w:lang w:val="es-ES" w:eastAsia="es-ES"/>
        </w:rPr>
        <w:t>licencia</w:t>
      </w:r>
      <w:r w:rsidR="00CA12AC">
        <w:rPr>
          <w:lang w:val="es-ES" w:eastAsia="es-ES"/>
        </w:rPr>
        <w:t>s</w:t>
      </w:r>
      <w:r w:rsidR="008B5E6F">
        <w:rPr>
          <w:lang w:val="es-ES" w:eastAsia="es-ES"/>
        </w:rPr>
        <w:t xml:space="preserve"> con una periodicidad anual</w:t>
      </w:r>
      <w:r w:rsidR="00F15EF0">
        <w:rPr>
          <w:lang w:val="es-ES" w:eastAsia="es-ES"/>
        </w:rPr>
        <w:t xml:space="preserve"> </w:t>
      </w:r>
      <w:r w:rsidR="00CA12AC">
        <w:rPr>
          <w:lang w:val="es-ES" w:eastAsia="es-ES"/>
        </w:rPr>
        <w:t xml:space="preserve">para el uso del </w:t>
      </w:r>
      <w:r>
        <w:rPr>
          <w:lang w:val="es-ES" w:eastAsia="es-ES"/>
        </w:rPr>
        <w:t>so</w:t>
      </w:r>
      <w:r w:rsidR="00CA12AC">
        <w:rPr>
          <w:lang w:val="es-ES" w:eastAsia="es-ES"/>
        </w:rPr>
        <w:t xml:space="preserve">ftware, estas licencias tendrán un precio </w:t>
      </w:r>
      <w:r w:rsidR="008B5E6F">
        <w:rPr>
          <w:lang w:val="es-ES" w:eastAsia="es-ES"/>
        </w:rPr>
        <w:t>aproximado</w:t>
      </w:r>
      <w:r w:rsidR="00CA12AC">
        <w:rPr>
          <w:lang w:val="es-ES" w:eastAsia="es-ES"/>
        </w:rPr>
        <w:t xml:space="preserve"> </w:t>
      </w:r>
      <w:commentRangeStart w:id="720"/>
      <w:r w:rsidR="00CA12AC">
        <w:rPr>
          <w:lang w:val="es-ES" w:eastAsia="es-ES"/>
        </w:rPr>
        <w:t>de</w:t>
      </w:r>
      <w:commentRangeEnd w:id="720"/>
      <w:r w:rsidR="00CA12AC">
        <w:rPr>
          <w:rStyle w:val="Refdecomentario"/>
          <w:rFonts w:ascii="Cambria" w:eastAsia="Cambria" w:hAnsi="Cambria" w:cs="Cambria"/>
          <w:color w:val="000000"/>
          <w:shd w:val="clear" w:color="auto" w:fill="auto"/>
        </w:rPr>
        <w:commentReference w:id="720"/>
      </w:r>
      <w:r w:rsidR="00CA12AC">
        <w:rPr>
          <w:lang w:val="es-ES" w:eastAsia="es-ES"/>
        </w:rPr>
        <w:t xml:space="preserve"> </w:t>
      </w:r>
      <w:r w:rsidR="008B5E6F">
        <w:rPr>
          <w:lang w:val="es-ES" w:eastAsia="es-ES"/>
        </w:rPr>
        <w:t>$38</w:t>
      </w:r>
      <w:r w:rsidR="00F15EF0">
        <w:rPr>
          <w:lang w:val="es-ES" w:eastAsia="es-ES"/>
        </w:rPr>
        <w:t>.</w:t>
      </w:r>
      <w:r w:rsidR="008B5E6F">
        <w:rPr>
          <w:lang w:val="es-ES" w:eastAsia="es-ES"/>
        </w:rPr>
        <w:t>153 pesos el primer año, dicho precio ira reduciéndose a me</w:t>
      </w:r>
      <w:r w:rsidR="00035F5D">
        <w:rPr>
          <w:lang w:val="es-ES" w:eastAsia="es-ES"/>
        </w:rPr>
        <w:t xml:space="preserve">dida que se captan más clientes, dicho modelo de ingresos será detallado en el capitulo </w:t>
      </w:r>
      <w:r w:rsidR="00035F5D">
        <w:rPr>
          <w:lang w:val="es-ES" w:eastAsia="es-ES"/>
        </w:rPr>
        <w:fldChar w:fldCharType="begin"/>
      </w:r>
      <w:r w:rsidR="00035F5D">
        <w:rPr>
          <w:lang w:val="es-ES" w:eastAsia="es-ES"/>
        </w:rPr>
        <w:instrText xml:space="preserve"> REF _Ref475336111 \r \h </w:instrText>
      </w:r>
      <w:r w:rsidR="00035F5D">
        <w:rPr>
          <w:lang w:val="es-ES" w:eastAsia="es-ES"/>
        </w:rPr>
      </w:r>
      <w:r w:rsidR="00035F5D">
        <w:rPr>
          <w:lang w:val="es-ES" w:eastAsia="es-ES"/>
        </w:rPr>
        <w:fldChar w:fldCharType="separate"/>
      </w:r>
      <w:r w:rsidR="00035F5D">
        <w:rPr>
          <w:lang w:val="es-ES" w:eastAsia="es-ES"/>
        </w:rPr>
        <w:t>5.8</w:t>
      </w:r>
      <w:r w:rsidR="00035F5D">
        <w:rPr>
          <w:lang w:val="es-ES" w:eastAsia="es-ES"/>
        </w:rPr>
        <w:t>.</w:t>
      </w:r>
      <w:r w:rsidR="00035F5D">
        <w:rPr>
          <w:lang w:val="es-ES" w:eastAsia="es-ES"/>
        </w:rPr>
        <w:t>7</w:t>
      </w:r>
      <w:r w:rsidR="00035F5D">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2D686CD1"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406850D"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746FFD36" w14:textId="3631618A" w:rsidR="001D5913" w:rsidRDefault="001D5913" w:rsidP="004C4427">
      <w:pPr>
        <w:jc w:val="both"/>
        <w:rPr>
          <w:rFonts w:ascii="LM Roman 10" w:hAnsi="LM Roman 10"/>
          <w:lang w:val="es-ES" w:eastAsia="es-ES"/>
        </w:rPr>
      </w:pPr>
    </w:p>
    <w:p w14:paraId="1F77C0A1" w14:textId="75D1650A" w:rsidR="001D5913" w:rsidRPr="004C4427" w:rsidRDefault="001D5913" w:rsidP="004C4427">
      <w:pPr>
        <w:jc w:val="both"/>
        <w:rPr>
          <w:rFonts w:ascii="LM Roman 10" w:hAnsi="LM Roman 10"/>
          <w:lang w:val="es-ES" w:eastAsia="es-ES"/>
        </w:rPr>
      </w:pPr>
    </w:p>
    <w:p w14:paraId="324CD0C7" w14:textId="77777777" w:rsidR="00D2157C" w:rsidRDefault="00D2157C" w:rsidP="000108B2">
      <w:pPr>
        <w:pStyle w:val="Incontec"/>
        <w:rPr>
          <w:b/>
          <w:lang w:val="es-ES" w:eastAsia="es-ES"/>
        </w:rPr>
      </w:pPr>
      <w:r w:rsidRPr="000108B2">
        <w:rPr>
          <w:b/>
          <w:lang w:val="es-ES" w:eastAsia="es-ES"/>
        </w:rPr>
        <w:t xml:space="preserve"> Actividades Claves</w:t>
      </w:r>
    </w:p>
    <w:p w14:paraId="2FEF74A4" w14:textId="77777777" w:rsidR="001044EE" w:rsidRPr="001044EE" w:rsidRDefault="001044EE" w:rsidP="001044EE">
      <w:pPr>
        <w:pStyle w:val="Incontec"/>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w:t>
      </w:r>
      <w:r w:rsidR="009A4F55">
        <w:rPr>
          <w:lang w:val="es-ES" w:eastAsia="es-ES"/>
        </w:rPr>
        <w:lastRenderedPageBreak/>
        <w:t xml:space="preserve">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IOs, Android. </w:t>
      </w:r>
    </w:p>
    <w:p w14:paraId="2F4AE072" w14:textId="4C572219" w:rsidR="00D2157C" w:rsidRDefault="009A4F55" w:rsidP="000108B2">
      <w:pPr>
        <w:pStyle w:val="Incontec"/>
        <w:rPr>
          <w:lang w:val="es-ES" w:eastAsia="es-ES"/>
        </w:rPr>
      </w:pPr>
      <w:r>
        <w:rPr>
          <w:lang w:val="es-ES" w:eastAsia="es-ES"/>
        </w:rPr>
        <w:t>Una actividad importante para mejorar el aspecto económico se enfoca en la búsqueda de Aliados Estrategicos (Partners),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181DD4" w:rsidRDefault="00181DD4" w:rsidP="00181DD4">
      <w:pPr>
        <w:jc w:val="both"/>
        <w:rPr>
          <w:rFonts w:ascii="LM Roman 10" w:hAnsi="LM Roman 10"/>
          <w:lang w:val="es-ES" w:eastAsia="es-ES"/>
        </w:rPr>
      </w:pPr>
      <w:r w:rsidRPr="00181DD4">
        <w:rPr>
          <w:rFonts w:ascii="LM Roman 10" w:hAnsi="LM Roman 10"/>
          <w:lang w:val="es-ES" w:eastAsia="es-ES"/>
        </w:rPr>
        <w:t>Una actividad no menos importante a tener en cuenta después del despliegue de la aplicación se enfoca en la elaboración de nuevo contenido para las aplicaciones para ir a</w:t>
      </w:r>
      <w:r>
        <w:rPr>
          <w:rFonts w:ascii="LM Roman 10" w:hAnsi="LM Roman 10"/>
          <w:lang w:val="es-ES" w:eastAsia="es-ES"/>
        </w:rPr>
        <w:t xml:space="preserve"> </w:t>
      </w:r>
      <w:r w:rsidRPr="00181DD4">
        <w:rPr>
          <w:rFonts w:ascii="LM Roman 10" w:hAnsi="LM Roman 10"/>
          <w:lang w:val="es-ES" w:eastAsia="es-ES"/>
        </w:rPr>
        <w:t xml:space="preserve">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0053833A" w:rsidR="00D2157C" w:rsidRDefault="00D2157C" w:rsidP="000108B2">
      <w:pPr>
        <w:pStyle w:val="Incontec"/>
        <w:rPr>
          <w:b/>
          <w:lang w:val="es-ES" w:eastAsia="es-ES"/>
        </w:rPr>
      </w:pPr>
      <w:r w:rsidRPr="00102649">
        <w:rPr>
          <w:lang w:val="es-ES" w:eastAsia="es-ES"/>
        </w:rPr>
        <w:t xml:space="preserve"> </w:t>
      </w:r>
      <w:r w:rsidRPr="000108B2">
        <w:rPr>
          <w:b/>
          <w:lang w:val="es-ES" w:eastAsia="es-ES"/>
        </w:rPr>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468E754F" w14:textId="77777777" w:rsidR="00D2157C" w:rsidRPr="00102649" w:rsidRDefault="00D2157C" w:rsidP="00D2157C">
      <w:pPr>
        <w:pStyle w:val="Incontec"/>
        <w:rPr>
          <w:rFonts w:cs="Times New Roman"/>
          <w:color w:val="auto"/>
          <w:lang w:val="es-ES" w:eastAsia="es-ES"/>
        </w:rPr>
      </w:pPr>
    </w:p>
    <w:p w14:paraId="62372852" w14:textId="77777777" w:rsidR="00D2157C" w:rsidRPr="00102649" w:rsidRDefault="00D2157C" w:rsidP="00D2157C">
      <w:pPr>
        <w:pStyle w:val="Incontec"/>
        <w:rPr>
          <w:rFonts w:cs="Times New Roman"/>
          <w:b/>
        </w:rPr>
      </w:pPr>
      <w:r w:rsidRPr="00102649">
        <w:rPr>
          <w:rFonts w:cs="Times New Roman"/>
          <w:b/>
        </w:rPr>
        <w:t xml:space="preserve"> Asociaciones Claves</w:t>
      </w:r>
    </w:p>
    <w:p w14:paraId="7912BCB5" w14:textId="77777777" w:rsidR="00D2157C" w:rsidRPr="00102649" w:rsidRDefault="00D2157C" w:rsidP="00D2157C">
      <w:pPr>
        <w:pStyle w:val="Incontec"/>
        <w:rPr>
          <w:rFonts w:cs="Times New Roman"/>
          <w:b/>
        </w:rPr>
      </w:pPr>
    </w:p>
    <w:p w14:paraId="5EDE73AC" w14:textId="77777777"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Limitacion Cognitiva e instituciones gubernamentales como: Best buddies Colombia, asDown, Centros “Crecer”. Centros “Integrarte”, Instituto Pedagógico Nacional, siendo estas </w:t>
      </w:r>
      <w:r w:rsidRPr="00102649">
        <w:rPr>
          <w:rFonts w:cs="Times New Roman"/>
        </w:rPr>
        <w:lastRenderedPageBreak/>
        <w:t>instituciones reconocidas por trabajar con población que presenta Limitaciones Cognitivas.</w:t>
      </w:r>
    </w:p>
    <w:p w14:paraId="17087A82" w14:textId="77777777" w:rsidR="00D2157C" w:rsidRPr="00102649" w:rsidRDefault="00D2157C" w:rsidP="00D2157C">
      <w:pPr>
        <w:pStyle w:val="Incontec"/>
        <w:rPr>
          <w:rFonts w:cs="Times New Roman"/>
        </w:rPr>
      </w:pPr>
      <w:r w:rsidRPr="00102649">
        <w:rPr>
          <w:rFonts w:cs="Times New Roman"/>
        </w:rPr>
        <w:t>Se buscara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p>
    <w:p w14:paraId="1C0CD80E" w14:textId="77777777" w:rsidR="00D2157C" w:rsidRPr="001044EE" w:rsidRDefault="00D2157C" w:rsidP="001044EE">
      <w:pPr>
        <w:pStyle w:val="Incontec"/>
      </w:pPr>
    </w:p>
    <w:p w14:paraId="33C94C21" w14:textId="77777777" w:rsidR="00D2157C" w:rsidRPr="00102649" w:rsidRDefault="00D2157C" w:rsidP="00D2157C">
      <w:pPr>
        <w:pStyle w:val="Incontec"/>
        <w:rPr>
          <w:rFonts w:cs="Times New Roman"/>
          <w:b/>
        </w:rPr>
      </w:pPr>
      <w:r w:rsidRPr="00102649">
        <w:rPr>
          <w:rFonts w:cs="Times New Roman"/>
          <w:b/>
        </w:rPr>
        <w:t>Estructura de Costes</w:t>
      </w:r>
    </w:p>
    <w:p w14:paraId="4C7A6CEC" w14:textId="77777777" w:rsidR="00D2157C" w:rsidRPr="001044EE" w:rsidRDefault="00D2157C" w:rsidP="001044EE">
      <w:pPr>
        <w:pStyle w:val="Incontec"/>
      </w:pPr>
    </w:p>
    <w:p w14:paraId="0FB178E6" w14:textId="6E6B9E65" w:rsidR="00D2157C" w:rsidRDefault="00D2157C" w:rsidP="00D2157C">
      <w:pPr>
        <w:pStyle w:val="Incontec"/>
        <w:rPr>
          <w:ins w:id="721" w:author="andres camilo santana bohorquez" w:date="2017-02-17T00:48:00Z"/>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0D70F3EE" w14:textId="77777777" w:rsidR="00217AB4" w:rsidRDefault="00217AB4">
      <w:pPr>
        <w:pStyle w:val="Incontec"/>
        <w:rPr>
          <w:ins w:id="722" w:author="andres camilo santana bohorquez" w:date="2017-02-17T00:48:00Z"/>
        </w:rPr>
      </w:pPr>
    </w:p>
    <w:p w14:paraId="2D9D1F17" w14:textId="77777777" w:rsidR="00217AB4" w:rsidRPr="00217AB4" w:rsidRDefault="00217AB4">
      <w:pPr>
        <w:pStyle w:val="Incontec"/>
        <w:rPr>
          <w:rPrChange w:id="723" w:author="andres camilo santana bohorquez" w:date="2017-02-17T00:48:00Z">
            <w:rPr>
              <w:rFonts w:cs="Times New Roman"/>
            </w:rPr>
          </w:rPrChange>
        </w:rPr>
      </w:pPr>
    </w:p>
    <w:p w14:paraId="1ECC77DF" w14:textId="2D2EC271" w:rsidR="00D76863" w:rsidDel="009F7264" w:rsidRDefault="00D76863" w:rsidP="00E75E0F">
      <w:pPr>
        <w:numPr>
          <w:ilvl w:val="0"/>
          <w:numId w:val="1"/>
        </w:numPr>
        <w:rPr>
          <w:del w:id="724" w:author="andres camilo santana bohorquez" w:date="2017-02-16T16:14:00Z"/>
          <w:rFonts w:ascii="LM Roman 10" w:hAnsi="LM Roman 10"/>
          <w:sz w:val="24"/>
        </w:rPr>
      </w:pPr>
      <w:bookmarkStart w:id="725" w:name="_Toc475090988"/>
      <w:bookmarkStart w:id="726" w:name="_Toc475091082"/>
      <w:bookmarkStart w:id="727" w:name="_Toc475092476"/>
      <w:bookmarkStart w:id="728" w:name="_Toc475092590"/>
      <w:bookmarkStart w:id="729" w:name="_Toc475092702"/>
      <w:bookmarkStart w:id="730" w:name="_Toc475311910"/>
      <w:bookmarkStart w:id="731" w:name="_Toc475342504"/>
      <w:bookmarkStart w:id="732" w:name="_Toc475342612"/>
      <w:bookmarkEnd w:id="725"/>
      <w:bookmarkEnd w:id="726"/>
      <w:bookmarkEnd w:id="727"/>
      <w:bookmarkEnd w:id="728"/>
      <w:bookmarkEnd w:id="729"/>
      <w:bookmarkEnd w:id="730"/>
      <w:bookmarkEnd w:id="731"/>
      <w:bookmarkEnd w:id="732"/>
    </w:p>
    <w:p w14:paraId="7C4A66EA" w14:textId="1B0ECB1F" w:rsidR="00D76863" w:rsidRPr="00D76863" w:rsidDel="009F7264" w:rsidRDefault="006A633E" w:rsidP="00E75E0F">
      <w:pPr>
        <w:numPr>
          <w:ilvl w:val="0"/>
          <w:numId w:val="1"/>
        </w:numPr>
        <w:rPr>
          <w:del w:id="733" w:author="andres camilo santana bohorquez" w:date="2017-02-16T16:14:00Z"/>
          <w:rFonts w:ascii="LM Roman 10" w:hAnsi="LM Roman 10"/>
          <w:sz w:val="24"/>
        </w:rPr>
      </w:pPr>
      <w:del w:id="734" w:author="andres camilo santana bohorquez" w:date="2017-02-16T16:14:00Z">
        <w:r w:rsidDel="009F7264">
          <w:rPr>
            <w:noProof/>
            <w:lang w:val="es-ES" w:eastAsia="es-ES"/>
          </w:rPr>
          <w:drawing>
            <wp:inline distT="0" distB="0" distL="0" distR="0" wp14:anchorId="4BF00FAB" wp14:editId="7BA550CB">
              <wp:extent cx="7549562" cy="5200468"/>
              <wp:effectExtent l="0" t="6350" r="698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7556515" cy="5205257"/>
                      </a:xfrm>
                      <a:prstGeom prst="rect">
                        <a:avLst/>
                      </a:prstGeom>
                    </pic:spPr>
                  </pic:pic>
                </a:graphicData>
              </a:graphic>
            </wp:inline>
          </w:drawing>
        </w:r>
        <w:bookmarkStart w:id="735" w:name="_Toc475090989"/>
        <w:bookmarkStart w:id="736" w:name="_Toc475091083"/>
        <w:bookmarkStart w:id="737" w:name="_Toc475092477"/>
        <w:bookmarkStart w:id="738" w:name="_Toc475092591"/>
        <w:bookmarkStart w:id="739" w:name="_Toc475092703"/>
        <w:bookmarkStart w:id="740" w:name="_Toc475311911"/>
        <w:bookmarkStart w:id="741" w:name="_Toc475342505"/>
        <w:bookmarkStart w:id="742" w:name="_Toc475342613"/>
        <w:bookmarkEnd w:id="735"/>
        <w:bookmarkEnd w:id="736"/>
        <w:bookmarkEnd w:id="737"/>
        <w:bookmarkEnd w:id="738"/>
        <w:bookmarkEnd w:id="739"/>
        <w:bookmarkEnd w:id="740"/>
        <w:bookmarkEnd w:id="741"/>
        <w:bookmarkEnd w:id="742"/>
      </w:del>
    </w:p>
    <w:p w14:paraId="4D5B22CE" w14:textId="7C55D3B3" w:rsidR="00D76863" w:rsidRPr="0047214F" w:rsidDel="009F7264" w:rsidRDefault="0047214F" w:rsidP="00E75E0F">
      <w:pPr>
        <w:numPr>
          <w:ilvl w:val="0"/>
          <w:numId w:val="1"/>
        </w:numPr>
        <w:rPr>
          <w:del w:id="743" w:author="andres camilo santana bohorquez" w:date="2017-02-16T16:14:00Z"/>
          <w:rFonts w:ascii="LM Roman 10" w:hAnsi="LM Roman 10"/>
        </w:rPr>
      </w:pPr>
      <w:del w:id="744" w:author="andres camilo santana bohorquez" w:date="2017-02-16T16:14:00Z">
        <w:r w:rsidRPr="0047214F" w:rsidDel="009F7264">
          <w:rPr>
            <w:rFonts w:ascii="LM Roman 10" w:hAnsi="LM Roman 10"/>
            <w:b/>
            <w:i/>
          </w:rPr>
          <w:delText>Figura 4-</w:delText>
        </w:r>
        <w:r w:rsidR="00422F32" w:rsidRPr="0047214F" w:rsidDel="009F7264">
          <w:rPr>
            <w:rFonts w:ascii="LM Roman 10" w:hAnsi="LM Roman 10"/>
            <w:b/>
            <w:i/>
          </w:rPr>
          <w:delText>3</w:delText>
        </w:r>
        <w:r w:rsidR="00422F32" w:rsidRPr="000A0072" w:rsidDel="009F7264">
          <w:rPr>
            <w:rFonts w:ascii="LM Roman 10" w:hAnsi="LM Roman 10"/>
            <w:i/>
          </w:rPr>
          <w:delText>.</w:delText>
        </w:r>
        <w:r w:rsidR="00D76863" w:rsidRPr="000A0072" w:rsidDel="009F7264">
          <w:rPr>
            <w:rFonts w:ascii="LM Roman 10" w:hAnsi="LM Roman 10"/>
            <w:i/>
          </w:rPr>
          <w:delText xml:space="preserve"> </w:delText>
        </w:r>
        <w:r w:rsidR="00D76863" w:rsidRPr="0047214F" w:rsidDel="009F7264">
          <w:rPr>
            <w:rFonts w:ascii="LM Roman 10" w:hAnsi="LM Roman 10"/>
          </w:rPr>
          <w:delText>Modelo Canvas Aplicación Eko. Fuente: Autores</w:delText>
        </w:r>
        <w:bookmarkStart w:id="745" w:name="_Toc475090990"/>
        <w:bookmarkStart w:id="746" w:name="_Toc475091084"/>
        <w:bookmarkStart w:id="747" w:name="_Toc475092478"/>
        <w:bookmarkStart w:id="748" w:name="_Toc475092592"/>
        <w:bookmarkStart w:id="749" w:name="_Toc475092704"/>
        <w:bookmarkStart w:id="750" w:name="_Toc475311912"/>
        <w:bookmarkStart w:id="751" w:name="_Toc475342506"/>
        <w:bookmarkStart w:id="752" w:name="_Toc475342614"/>
        <w:bookmarkEnd w:id="745"/>
        <w:bookmarkEnd w:id="746"/>
        <w:bookmarkEnd w:id="747"/>
        <w:bookmarkEnd w:id="748"/>
        <w:bookmarkEnd w:id="749"/>
        <w:bookmarkEnd w:id="750"/>
        <w:bookmarkEnd w:id="751"/>
        <w:bookmarkEnd w:id="752"/>
      </w:del>
    </w:p>
    <w:p w14:paraId="251F62DB" w14:textId="0D775DDC" w:rsidR="00D76863" w:rsidRPr="009C7C60" w:rsidDel="005145CA" w:rsidRDefault="00D76863" w:rsidP="00E75E0F">
      <w:pPr>
        <w:numPr>
          <w:ilvl w:val="0"/>
          <w:numId w:val="1"/>
        </w:numPr>
        <w:rPr>
          <w:del w:id="753" w:author="andres camilo santana bohorquez" w:date="2017-02-15T06:24:00Z"/>
          <w:rFonts w:ascii="LM Roman 10" w:hAnsi="LM Roman 10"/>
          <w:sz w:val="24"/>
        </w:rPr>
      </w:pPr>
      <w:bookmarkStart w:id="754" w:name="_Toc475090991"/>
      <w:bookmarkStart w:id="755" w:name="_Toc475091085"/>
      <w:bookmarkStart w:id="756" w:name="_Toc475092479"/>
      <w:bookmarkStart w:id="757" w:name="_Toc475092593"/>
      <w:bookmarkStart w:id="758" w:name="_Toc475092705"/>
      <w:bookmarkStart w:id="759" w:name="_Toc475311913"/>
      <w:bookmarkStart w:id="760" w:name="_Toc475342507"/>
      <w:bookmarkStart w:id="761" w:name="_Toc475342615"/>
      <w:bookmarkEnd w:id="754"/>
      <w:bookmarkEnd w:id="755"/>
      <w:bookmarkEnd w:id="756"/>
      <w:bookmarkEnd w:id="757"/>
      <w:bookmarkEnd w:id="758"/>
      <w:bookmarkEnd w:id="759"/>
      <w:bookmarkEnd w:id="760"/>
      <w:bookmarkEnd w:id="761"/>
    </w:p>
    <w:p w14:paraId="7217625D" w14:textId="37587CDE" w:rsidR="00064966" w:rsidDel="005145CA" w:rsidRDefault="00064966" w:rsidP="00E75E0F">
      <w:pPr>
        <w:numPr>
          <w:ilvl w:val="0"/>
          <w:numId w:val="1"/>
        </w:numPr>
        <w:rPr>
          <w:del w:id="762" w:author="andres camilo santana bohorquez" w:date="2017-02-15T06:24:00Z"/>
          <w:rFonts w:ascii="LM Roman 10" w:eastAsia="Times New Roman" w:hAnsi="LM Roman 10" w:cs="Times New Roman"/>
          <w:color w:val="000000" w:themeColor="text1"/>
          <w:sz w:val="24"/>
          <w:szCs w:val="24"/>
          <w:shd w:val="clear" w:color="auto" w:fill="FEFEFE"/>
        </w:rPr>
      </w:pPr>
      <w:bookmarkStart w:id="763" w:name="_Toc475090992"/>
      <w:bookmarkStart w:id="764" w:name="_Toc475091086"/>
      <w:bookmarkStart w:id="765" w:name="_Toc475092480"/>
      <w:bookmarkStart w:id="766" w:name="_Toc475092594"/>
      <w:bookmarkStart w:id="767" w:name="_Toc475092706"/>
      <w:bookmarkStart w:id="768" w:name="_Toc475311914"/>
      <w:bookmarkStart w:id="769" w:name="_Toc475342508"/>
      <w:bookmarkStart w:id="770" w:name="_Toc475342616"/>
      <w:bookmarkEnd w:id="763"/>
      <w:bookmarkEnd w:id="764"/>
      <w:bookmarkEnd w:id="765"/>
      <w:bookmarkEnd w:id="766"/>
      <w:bookmarkEnd w:id="767"/>
      <w:bookmarkEnd w:id="768"/>
      <w:bookmarkEnd w:id="769"/>
      <w:bookmarkEnd w:id="770"/>
    </w:p>
    <w:p w14:paraId="3F94AD3C" w14:textId="58BB101D" w:rsidR="009A197C" w:rsidDel="005145CA" w:rsidRDefault="009A197C" w:rsidP="00E75E0F">
      <w:pPr>
        <w:numPr>
          <w:ilvl w:val="0"/>
          <w:numId w:val="1"/>
        </w:numPr>
        <w:rPr>
          <w:del w:id="771" w:author="andres camilo santana bohorquez" w:date="2017-02-15T06:24:00Z"/>
          <w:rFonts w:ascii="LM Roman 10" w:eastAsia="Times New Roman" w:hAnsi="LM Roman 10" w:cs="Times New Roman"/>
          <w:color w:val="000000" w:themeColor="text1"/>
          <w:sz w:val="24"/>
          <w:szCs w:val="24"/>
          <w:shd w:val="clear" w:color="auto" w:fill="FEFEFE"/>
        </w:rPr>
      </w:pPr>
      <w:bookmarkStart w:id="772" w:name="_Toc475090993"/>
      <w:bookmarkStart w:id="773" w:name="_Toc475091087"/>
      <w:bookmarkStart w:id="774" w:name="_Toc475092481"/>
      <w:bookmarkStart w:id="775" w:name="_Toc475092595"/>
      <w:bookmarkStart w:id="776" w:name="_Toc475092707"/>
      <w:bookmarkStart w:id="777" w:name="_Toc475311915"/>
      <w:bookmarkStart w:id="778" w:name="_Toc475342509"/>
      <w:bookmarkStart w:id="779" w:name="_Toc475342617"/>
      <w:bookmarkEnd w:id="772"/>
      <w:bookmarkEnd w:id="773"/>
      <w:bookmarkEnd w:id="774"/>
      <w:bookmarkEnd w:id="775"/>
      <w:bookmarkEnd w:id="776"/>
      <w:bookmarkEnd w:id="777"/>
      <w:bookmarkEnd w:id="778"/>
      <w:bookmarkEnd w:id="779"/>
    </w:p>
    <w:p w14:paraId="45C6A373" w14:textId="1B65FC9B" w:rsidR="009A197C" w:rsidDel="005145CA" w:rsidRDefault="009A197C" w:rsidP="00E75E0F">
      <w:pPr>
        <w:numPr>
          <w:ilvl w:val="0"/>
          <w:numId w:val="1"/>
        </w:numPr>
        <w:rPr>
          <w:del w:id="780" w:author="andres camilo santana bohorquez" w:date="2017-02-15T06:24:00Z"/>
          <w:rFonts w:ascii="LM Roman 10" w:eastAsia="Times New Roman" w:hAnsi="LM Roman 10" w:cs="Times New Roman"/>
          <w:color w:val="000000" w:themeColor="text1"/>
          <w:sz w:val="24"/>
          <w:szCs w:val="24"/>
          <w:shd w:val="clear" w:color="auto" w:fill="FEFEFE"/>
        </w:rPr>
      </w:pPr>
      <w:bookmarkStart w:id="781" w:name="_Toc475090994"/>
      <w:bookmarkStart w:id="782" w:name="_Toc475091088"/>
      <w:bookmarkStart w:id="783" w:name="_Toc475092482"/>
      <w:bookmarkStart w:id="784" w:name="_Toc475092596"/>
      <w:bookmarkStart w:id="785" w:name="_Toc475092708"/>
      <w:bookmarkStart w:id="786" w:name="_Toc475311916"/>
      <w:bookmarkStart w:id="787" w:name="_Toc475342510"/>
      <w:bookmarkStart w:id="788" w:name="_Toc475342618"/>
      <w:bookmarkEnd w:id="781"/>
      <w:bookmarkEnd w:id="782"/>
      <w:bookmarkEnd w:id="783"/>
      <w:bookmarkEnd w:id="784"/>
      <w:bookmarkEnd w:id="785"/>
      <w:bookmarkEnd w:id="786"/>
      <w:bookmarkEnd w:id="787"/>
      <w:bookmarkEnd w:id="788"/>
    </w:p>
    <w:p w14:paraId="06258A5E" w14:textId="32989882" w:rsidR="00064966" w:rsidRPr="00064966" w:rsidDel="005145CA" w:rsidRDefault="00064966" w:rsidP="00E75E0F">
      <w:pPr>
        <w:numPr>
          <w:ilvl w:val="0"/>
          <w:numId w:val="1"/>
        </w:numPr>
        <w:rPr>
          <w:del w:id="789" w:author="andres camilo santana bohorquez" w:date="2017-02-15T06:24:00Z"/>
        </w:rPr>
      </w:pPr>
      <w:bookmarkStart w:id="790" w:name="_Toc475090995"/>
      <w:bookmarkStart w:id="791" w:name="_Toc475091089"/>
      <w:bookmarkStart w:id="792" w:name="_Toc475092483"/>
      <w:bookmarkStart w:id="793" w:name="_Toc475092597"/>
      <w:bookmarkStart w:id="794" w:name="_Toc475092709"/>
      <w:bookmarkStart w:id="795" w:name="_Toc475311917"/>
      <w:bookmarkStart w:id="796" w:name="_Toc475342511"/>
      <w:bookmarkStart w:id="797" w:name="_Toc475342619"/>
      <w:bookmarkEnd w:id="790"/>
      <w:bookmarkEnd w:id="791"/>
      <w:bookmarkEnd w:id="792"/>
      <w:bookmarkEnd w:id="793"/>
      <w:bookmarkEnd w:id="794"/>
      <w:bookmarkEnd w:id="795"/>
      <w:bookmarkEnd w:id="796"/>
      <w:bookmarkEnd w:id="797"/>
    </w:p>
    <w:p w14:paraId="7C744755" w14:textId="73B13756" w:rsidR="009C7C60" w:rsidRDefault="009C7C60" w:rsidP="00E75E0F">
      <w:pPr>
        <w:pStyle w:val="Prrafodelista"/>
        <w:numPr>
          <w:ilvl w:val="2"/>
          <w:numId w:val="1"/>
        </w:numPr>
        <w:outlineLvl w:val="2"/>
        <w:rPr>
          <w:rFonts w:ascii="LM Roman 10" w:hAnsi="LM Roman 10"/>
          <w:sz w:val="24"/>
        </w:rPr>
      </w:pPr>
      <w:bookmarkStart w:id="798" w:name="_Toc475342620"/>
      <w:r w:rsidRPr="009C7C60">
        <w:rPr>
          <w:rFonts w:ascii="LM Roman 10" w:hAnsi="LM Roman 10"/>
          <w:sz w:val="24"/>
        </w:rPr>
        <w:t>Ventajas Competitivas del Modelo de Negocio</w:t>
      </w:r>
      <w:r>
        <w:rPr>
          <w:rFonts w:ascii="LM Roman 10" w:hAnsi="LM Roman 10"/>
          <w:sz w:val="24"/>
        </w:rPr>
        <w:t>.</w:t>
      </w:r>
      <w:bookmarkEnd w:id="798"/>
    </w:p>
    <w:p w14:paraId="4A8301CA" w14:textId="77777777" w:rsidR="00927209" w:rsidRPr="001044EE" w:rsidRDefault="00927209">
      <w:pPr>
        <w:pStyle w:val="Incontec"/>
        <w:pPrChange w:id="799" w:author="andres camilo santana bohorquez" w:date="2017-02-17T00:48:00Z">
          <w:pPr/>
        </w:pPrChange>
      </w:pPr>
    </w:p>
    <w:p w14:paraId="54AE6E2D" w14:textId="53A379BF" w:rsidR="000C3ED1" w:rsidRDefault="00927209" w:rsidP="000C3ED1">
      <w:pPr>
        <w:jc w:val="both"/>
        <w:rPr>
          <w:ins w:id="800" w:author="andres camilo santana bohorquez" w:date="2017-02-15T06:25:00Z"/>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1044EE">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71428440"/>
          <w:citation/>
        </w:sdtPr>
        <w:sdtContent>
          <w:r w:rsidR="0030613A">
            <w:rPr>
              <w:rFonts w:ascii="LM Roman 10" w:hAnsi="LM Roman 10"/>
              <w:sz w:val="24"/>
            </w:rPr>
            <w:fldChar w:fldCharType="begin"/>
          </w:r>
          <w:r w:rsidR="0030613A">
            <w:rPr>
              <w:rFonts w:ascii="LM Roman 10" w:hAnsi="LM Roman 10"/>
              <w:sz w:val="24"/>
            </w:rPr>
            <w:instrText xml:space="preserve"> CITATION WCh16 \l 9226 </w:instrText>
          </w:r>
          <w:r w:rsidR="0030613A">
            <w:rPr>
              <w:rFonts w:ascii="LM Roman 10" w:hAnsi="LM Roman 10"/>
              <w:sz w:val="24"/>
            </w:rPr>
            <w:fldChar w:fldCharType="separate"/>
          </w:r>
          <w:r w:rsidR="00DD74C2" w:rsidRPr="00DD74C2">
            <w:rPr>
              <w:rFonts w:ascii="LM Roman 10" w:hAnsi="LM Roman 10"/>
              <w:noProof/>
              <w:sz w:val="24"/>
            </w:rPr>
            <w:t>(28)</w:t>
          </w:r>
          <w:r w:rsidR="0030613A">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5E08E497" w14:textId="77777777" w:rsidR="00925227" w:rsidRPr="000C3ED1" w:rsidRDefault="00925227">
      <w:pPr>
        <w:pStyle w:val="Incontec"/>
        <w:pPrChange w:id="801" w:author="andres camilo santana bohorquez" w:date="2017-02-15T06:25:00Z">
          <w:pPr>
            <w:jc w:val="both"/>
          </w:pPr>
        </w:pPrChange>
      </w:pP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B43D6F">
      <w:pPr>
        <w:pStyle w:val="Prrafodelista"/>
        <w:numPr>
          <w:ilvl w:val="0"/>
          <w:numId w:val="7"/>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B43D6F">
      <w:pPr>
        <w:pStyle w:val="Prrafodelista"/>
        <w:numPr>
          <w:ilvl w:val="0"/>
          <w:numId w:val="8"/>
        </w:numPr>
        <w:rPr>
          <w:rFonts w:ascii="LM Roman 10" w:hAnsi="LM Roman 10"/>
          <w:sz w:val="24"/>
        </w:rPr>
      </w:pPr>
      <w:r>
        <w:rPr>
          <w:rFonts w:ascii="LM Roman 10" w:hAnsi="LM Roman 10"/>
          <w:sz w:val="24"/>
        </w:rPr>
        <w:lastRenderedPageBreak/>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B43D6F">
      <w:pPr>
        <w:pStyle w:val="Prrafodelista"/>
        <w:numPr>
          <w:ilvl w:val="0"/>
          <w:numId w:val="8"/>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24C3AEDC" w14:textId="77777777" w:rsidR="000071DB" w:rsidRDefault="000071DB" w:rsidP="000071DB">
      <w:pPr>
        <w:rPr>
          <w:rFonts w:ascii="LM Roman 10" w:hAnsi="LM Roman 10"/>
          <w:sz w:val="24"/>
        </w:rPr>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77777777" w:rsidR="00F74232" w:rsidRDefault="00F74232" w:rsidP="00F74232">
            <w:pPr>
              <w:rPr>
                <w:rFonts w:ascii="LM Roman 10" w:hAnsi="LM Roman 10"/>
                <w:sz w:val="24"/>
              </w:rPr>
            </w:pPr>
            <w:r>
              <w:rPr>
                <w:rFonts w:ascii="LM Roman 10" w:hAnsi="LM Roman 10"/>
                <w:sz w:val="24"/>
              </w:rPr>
              <w:t xml:space="preserve">Integración de temáticas en áreas Matemáticos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77777777" w:rsidR="00F74232" w:rsidRDefault="00F74232" w:rsidP="00F74232">
            <w:pPr>
              <w:rPr>
                <w:rFonts w:ascii="LM Roman 10" w:hAnsi="LM Roman 10"/>
                <w:sz w:val="24"/>
              </w:rPr>
            </w:pPr>
            <w:r>
              <w:rPr>
                <w:rFonts w:ascii="LM Roman 10" w:hAnsi="LM Roman 10"/>
                <w:sz w:val="24"/>
              </w:rPr>
              <w:t xml:space="preserve">Herramienta Educativa de Apoyo que puede ser usada en cualquier lugar a cualquier Hora.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49700BDB" w:rsidR="000071DB" w:rsidRPr="000A0072" w:rsidRDefault="00F350A6" w:rsidP="000071DB">
      <w:pPr>
        <w:rPr>
          <w:rFonts w:ascii="LM Roman 10" w:hAnsi="LM Roman 10"/>
        </w:rPr>
      </w:pPr>
      <w:del w:id="802" w:author="andres camilo santana bohorquez" w:date="2017-02-17T00:56:00Z">
        <w:r w:rsidRPr="000A0072" w:rsidDel="00D2736F">
          <w:rPr>
            <w:rFonts w:ascii="LM Roman 10" w:hAnsi="LM Roman 10"/>
            <w:b/>
            <w:i/>
          </w:rPr>
          <w:delText xml:space="preserve">Figura </w:delText>
        </w:r>
      </w:del>
      <w:ins w:id="803" w:author="andres camilo santana bohorquez" w:date="2017-02-17T00:56:00Z">
        <w:r w:rsidR="00D2736F">
          <w:rPr>
            <w:rFonts w:ascii="LM Roman 10" w:hAnsi="LM Roman 10"/>
            <w:b/>
            <w:i/>
          </w:rPr>
          <w:t>Tabla</w:t>
        </w:r>
        <w:r w:rsidR="00D2736F" w:rsidRPr="000A0072">
          <w:rPr>
            <w:rFonts w:ascii="LM Roman 10" w:hAnsi="LM Roman 10"/>
            <w:b/>
            <w:i/>
          </w:rPr>
          <w:t xml:space="preserve"> </w:t>
        </w:r>
      </w:ins>
      <w:r w:rsidRPr="000A0072">
        <w:rPr>
          <w:rFonts w:ascii="LM Roman 10" w:hAnsi="LM Roman 10"/>
          <w:b/>
          <w:i/>
        </w:rPr>
        <w:t>4-</w:t>
      </w:r>
      <w:del w:id="804" w:author="andres camilo santana bohorquez" w:date="2017-02-17T00:56:00Z">
        <w:r w:rsidR="00997201" w:rsidRPr="000A0072" w:rsidDel="00D2736F">
          <w:rPr>
            <w:rFonts w:ascii="LM Roman 10" w:hAnsi="LM Roman 10"/>
            <w:b/>
            <w:i/>
          </w:rPr>
          <w:delText>4</w:delText>
        </w:r>
      </w:del>
      <w:ins w:id="805" w:author="andres camilo santana bohorquez" w:date="2017-02-17T00:56:00Z">
        <w:r w:rsidR="00D2736F">
          <w:rPr>
            <w:rFonts w:ascii="LM Roman 10" w:hAnsi="LM Roman 10"/>
            <w:b/>
            <w:i/>
          </w:rPr>
          <w:t>1</w:t>
        </w:r>
      </w:ins>
      <w:r w:rsidRPr="000A0072">
        <w:rPr>
          <w:rFonts w:ascii="LM Roman 10" w:hAnsi="LM Roman 10"/>
        </w:rPr>
        <w:t xml:space="preserve">. Matriz </w:t>
      </w:r>
      <w:r w:rsidR="00527301" w:rsidRPr="000A0072">
        <w:rPr>
          <w:rFonts w:ascii="LM Roman 10" w:hAnsi="LM Roman 10"/>
        </w:rPr>
        <w:t>ERIC</w:t>
      </w:r>
      <w:r w:rsidRPr="000A0072">
        <w:rPr>
          <w:rFonts w:ascii="LM Roman 10" w:hAnsi="LM Roman 10"/>
        </w:rPr>
        <w:t xml:space="preserve"> Fuente: Autores.</w:t>
      </w:r>
    </w:p>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806" w:name="_Toc475342621"/>
      <w:r w:rsidRPr="002E21AE">
        <w:rPr>
          <w:rFonts w:cs="Times New Roman"/>
          <w:b/>
          <w:sz w:val="32"/>
        </w:rPr>
        <w:lastRenderedPageBreak/>
        <w:t xml:space="preserve">PLAN </w:t>
      </w:r>
      <w:r w:rsidR="00D868FD" w:rsidRPr="002E21AE">
        <w:rPr>
          <w:rFonts w:cs="Times New Roman"/>
          <w:b/>
          <w:sz w:val="32"/>
        </w:rPr>
        <w:t>DE NEGOCIO</w:t>
      </w:r>
      <w:bookmarkEnd w:id="806"/>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807" w:name="_Toc475342622"/>
      <w:r w:rsidRPr="005A28FB">
        <w:rPr>
          <w:sz w:val="28"/>
        </w:rPr>
        <w:t>METODOLOGÍA</w:t>
      </w:r>
      <w:bookmarkEnd w:id="807"/>
      <w:r w:rsidRPr="005A28FB">
        <w:rPr>
          <w:sz w:val="28"/>
        </w:rPr>
        <w:t xml:space="preserve"> </w:t>
      </w:r>
    </w:p>
    <w:p w14:paraId="48DAB884" w14:textId="77777777" w:rsidR="005A28FB" w:rsidRDefault="005A28FB" w:rsidP="005A28FB"/>
    <w:p w14:paraId="09E581BD" w14:textId="50D8A48F"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Ventures</w:t>
      </w:r>
      <w:r w:rsidR="005A28FB">
        <w:t xml:space="preserve"> </w:t>
      </w:r>
      <w:r w:rsidR="005A28FB" w:rsidRPr="005A28FB">
        <w:t xml:space="preserve">Capital </w:t>
      </w:r>
      <w:sdt>
        <w:sdtPr>
          <w:id w:val="864182553"/>
          <w:citation/>
        </w:sdtPr>
        <w:sdtContent>
          <w:r w:rsidR="005A28FB">
            <w:fldChar w:fldCharType="begin"/>
          </w:r>
          <w:r w:rsidR="005A28FB">
            <w:instrText xml:space="preserve"> CITATION Ven10 \l 9226 </w:instrText>
          </w:r>
          <w:r w:rsidR="005A28FB">
            <w:fldChar w:fldCharType="separate"/>
          </w:r>
          <w:r w:rsidR="00DD74C2">
            <w:rPr>
              <w:noProof/>
            </w:rPr>
            <w:t>(29)</w:t>
          </w:r>
          <w:r w:rsidR="005A28FB">
            <w:fldChar w:fldCharType="end"/>
          </w:r>
        </w:sdtContent>
      </w:sdt>
      <w:r w:rsidR="005A28FB">
        <w:t xml:space="preserve"> y la guía</w:t>
      </w:r>
      <w:r w:rsidR="005A28FB" w:rsidRPr="005A28FB">
        <w:t xml:space="preserve"> para planteamiento de planes de negocio del Fondo Emprender</w:t>
      </w:r>
      <w:r w:rsidR="005A28FB">
        <w:t xml:space="preserve"> </w:t>
      </w:r>
      <w:sdt>
        <w:sdtPr>
          <w:id w:val="-685358588"/>
          <w:citation/>
        </w:sdtPr>
        <w:sdtContent>
          <w:r w:rsidR="005A28FB">
            <w:fldChar w:fldCharType="begin"/>
          </w:r>
          <w:r w:rsidR="005A28FB">
            <w:instrText xml:space="preserve">CITATION SEN16 \l 9226 </w:instrText>
          </w:r>
          <w:r w:rsidR="005A28FB">
            <w:fldChar w:fldCharType="separate"/>
          </w:r>
          <w:r w:rsidR="00DD74C2">
            <w:rPr>
              <w:noProof/>
            </w:rPr>
            <w:t>(30)</w:t>
          </w:r>
          <w:r w:rsidR="005A28FB">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Pr="00316497" w:rsidRDefault="00316497" w:rsidP="00316497"/>
    <w:p w14:paraId="7D9E5FD2" w14:textId="77777777" w:rsidR="00976C24" w:rsidDel="004149B6" w:rsidRDefault="00976C24" w:rsidP="00976C24">
      <w:pPr>
        <w:rPr>
          <w:del w:id="808" w:author="andres camilo santana bohorquez" w:date="2017-02-17T01:28:00Z"/>
        </w:rPr>
      </w:pPr>
    </w:p>
    <w:p w14:paraId="3FCF07C8" w14:textId="54D9F8BB" w:rsidR="00976C24" w:rsidRPr="002D42BA" w:rsidRDefault="00976C24">
      <w:pPr>
        <w:pStyle w:val="Incontec"/>
        <w:pPrChange w:id="809" w:author="andres camilo santana bohorquez" w:date="2017-02-17T01:28:00Z">
          <w:pPr>
            <w:pStyle w:val="Incontec"/>
            <w:ind w:firstLine="720"/>
          </w:pPr>
        </w:pPrChange>
      </w:pPr>
      <w:r w:rsidRPr="002D42BA">
        <w:rPr>
          <w:b/>
        </w:rPr>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pPr>
        <w:pStyle w:val="Incontec"/>
        <w:pPrChange w:id="810" w:author="andres camilo santana bohorquez" w:date="2017-02-17T01:28:00Z">
          <w:pPr/>
        </w:pPrChange>
      </w:pPr>
    </w:p>
    <w:p w14:paraId="53B6EF9F" w14:textId="1F0B4513" w:rsidR="00976C24" w:rsidRPr="002D42BA" w:rsidRDefault="00976C24">
      <w:pPr>
        <w:pStyle w:val="Incontec"/>
        <w:rPr>
          <w:b/>
        </w:rPr>
        <w:pPrChange w:id="811" w:author="andres camilo santana bohorquez" w:date="2017-02-17T01:28:00Z">
          <w:pPr>
            <w:pStyle w:val="Incontec"/>
            <w:ind w:firstLine="720"/>
          </w:pPr>
        </w:pPrChange>
      </w:pPr>
      <w:r w:rsidRPr="002D42BA">
        <w:rPr>
          <w:b/>
        </w:rPr>
        <w:t>Identificación del Producto:</w:t>
      </w:r>
    </w:p>
    <w:p w14:paraId="10B986AC" w14:textId="433535A1" w:rsidR="00976C24" w:rsidRDefault="003B23BD" w:rsidP="00976C24">
      <w:pPr>
        <w:pStyle w:val="Incontec"/>
        <w:rPr>
          <w:ins w:id="812" w:author="andres camilo santana bohorquez" w:date="2017-02-17T01:28:00Z"/>
        </w:rPr>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0502710F" w14:textId="23E8ED8B" w:rsidR="00976C24" w:rsidRPr="002D42BA" w:rsidDel="009D2A9E" w:rsidRDefault="00976C24" w:rsidP="00976C24">
      <w:pPr>
        <w:rPr>
          <w:del w:id="813" w:author="andres camilo santana bohorquez" w:date="2017-02-17T01:28:00Z"/>
          <w:sz w:val="24"/>
          <w:szCs w:val="24"/>
        </w:rPr>
      </w:pPr>
    </w:p>
    <w:p w14:paraId="4955DFA0" w14:textId="6FBD1115" w:rsidR="005A1517" w:rsidRPr="002D42BA" w:rsidRDefault="00700781">
      <w:pPr>
        <w:pStyle w:val="Incontec"/>
        <w:pPrChange w:id="814" w:author="andres camilo santana bohorquez" w:date="2017-02-17T01:28:00Z">
          <w:pPr>
            <w:pStyle w:val="Incontec"/>
            <w:ind w:firstLine="720"/>
          </w:pPr>
        </w:pPrChange>
      </w:pPr>
      <w:r w:rsidRPr="002D42BA">
        <w:rPr>
          <w:b/>
        </w:rPr>
        <w:t>Plan de Mercadeo</w:t>
      </w:r>
      <w:r w:rsidRPr="002D42BA">
        <w:t xml:space="preserve">: </w:t>
      </w:r>
    </w:p>
    <w:p w14:paraId="4488F457" w14:textId="2C03DCE0" w:rsidR="00700781" w:rsidRDefault="00700781" w:rsidP="00700781">
      <w:pPr>
        <w:pStyle w:val="Incontec"/>
        <w:rPr>
          <w:ins w:id="815" w:author="andres camilo santana bohorquez" w:date="2017-02-17T01:29:00Z"/>
        </w:rPr>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explicara el proceso para hallar el valor del producto y las técnicas a implementar para su </w:t>
      </w:r>
      <w:r w:rsidRPr="002D42BA">
        <w:lastRenderedPageBreak/>
        <w:t>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F49519D" w:rsidR="007F5C89" w:rsidRDefault="00935DFB" w:rsidP="007F5C89">
      <w:pPr>
        <w:pStyle w:val="Incontec"/>
      </w:pPr>
      <w:r>
        <w:t>Además</w:t>
      </w:r>
      <w:r w:rsidR="007F5C89">
        <w:t xml:space="preserve"> se presenta un Estudio Legal con el fin de conocer las normativas aplicadas a este tipo de proyectos en la sociedad colombiana</w:t>
      </w:r>
      <w:r>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935DFB">
      <w:pPr>
        <w:pStyle w:val="Incontec"/>
      </w:pPr>
    </w:p>
    <w:p w14:paraId="2449C2A0" w14:textId="54373655" w:rsidR="00700781" w:rsidRPr="002D42BA" w:rsidRDefault="00700781">
      <w:pPr>
        <w:pStyle w:val="Incontec"/>
        <w:pPrChange w:id="816" w:author="andres camilo santana bohorquez" w:date="2017-02-17T01:28:00Z">
          <w:pPr>
            <w:pStyle w:val="Incontec"/>
            <w:ind w:firstLine="720"/>
          </w:pPr>
        </w:pPrChange>
      </w:pPr>
      <w:r w:rsidRPr="002D42BA">
        <w:rPr>
          <w:b/>
        </w:rPr>
        <w:t>Análisis Financiero</w:t>
      </w:r>
      <w:r w:rsidRPr="002D42BA">
        <w:t>:</w:t>
      </w:r>
    </w:p>
    <w:p w14:paraId="0A3B30AD" w14:textId="7BFFB7AB"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del w:id="817" w:author="andres camilo santana bohorquez" w:date="2017-02-17T03:14:00Z">
        <w:r w:rsidRPr="002D42BA" w:rsidDel="009C3DCF">
          <w:delText xml:space="preserve"> </w:delText>
        </w:r>
        <w:r w:rsidR="002D42BA" w:rsidRPr="002D42BA" w:rsidDel="009C3DCF">
          <w:delText>en el</w:delText>
        </w:r>
      </w:del>
      <w:r w:rsidR="002D42BA" w:rsidRPr="002D42BA">
        <w:t>, él lector encontrara s</w:t>
      </w:r>
      <w:r w:rsidRPr="002D42BA">
        <w:t>iguientes estados financieros</w:t>
      </w:r>
      <w:r w:rsidR="002D42BA" w:rsidRPr="002D42BA">
        <w:t xml:space="preserve"> como</w:t>
      </w:r>
      <w:r w:rsidRPr="002D42BA">
        <w:t>:</w:t>
      </w:r>
    </w:p>
    <w:p w14:paraId="1BC721C9" w14:textId="4AE975BF" w:rsidR="00700781" w:rsidRPr="002D42BA" w:rsidDel="009D2A9E" w:rsidRDefault="002D42BA">
      <w:pPr>
        <w:pStyle w:val="Incontec"/>
        <w:rPr>
          <w:del w:id="818" w:author="andres camilo santana bohorquez" w:date="2017-02-17T01:29:00Z"/>
        </w:rPr>
        <w:pPrChange w:id="819" w:author="andres camilo santana bohorquez" w:date="2017-02-17T01:30:00Z">
          <w:pPr>
            <w:pStyle w:val="Incontec"/>
            <w:numPr>
              <w:numId w:val="18"/>
            </w:numPr>
            <w:ind w:left="720" w:hanging="360"/>
          </w:pPr>
        </w:pPrChange>
      </w:pPr>
      <w:r w:rsidRPr="002D42BA">
        <w:t>Inversión</w:t>
      </w:r>
      <w:r w:rsidR="00700781" w:rsidRPr="002D42BA">
        <w:t xml:space="preserve"> Inicial</w:t>
      </w:r>
      <w:ins w:id="820" w:author="andres camilo santana bohorquez" w:date="2017-02-17T01:29:00Z">
        <w:r w:rsidR="009D2A9E">
          <w:t xml:space="preserve">, </w:t>
        </w:r>
      </w:ins>
    </w:p>
    <w:p w14:paraId="4167D3B1" w14:textId="4196BDBF" w:rsidR="00700781" w:rsidRPr="002D42BA" w:rsidDel="009D2A9E" w:rsidRDefault="00700781">
      <w:pPr>
        <w:pStyle w:val="Incontec"/>
        <w:rPr>
          <w:del w:id="821" w:author="andres camilo santana bohorquez" w:date="2017-02-17T01:29:00Z"/>
        </w:rPr>
        <w:pPrChange w:id="822" w:author="andres camilo santana bohorquez" w:date="2017-02-17T01:30:00Z">
          <w:pPr>
            <w:pStyle w:val="Incontec"/>
            <w:numPr>
              <w:numId w:val="18"/>
            </w:numPr>
            <w:ind w:left="720" w:hanging="360"/>
          </w:pPr>
        </w:pPrChange>
      </w:pPr>
      <w:r w:rsidRPr="002D42BA">
        <w:t>Costos Directos</w:t>
      </w:r>
    </w:p>
    <w:p w14:paraId="47310591" w14:textId="0A1F8BA4" w:rsidR="00700781" w:rsidRPr="002D42BA" w:rsidDel="009D2A9E" w:rsidRDefault="009D2A9E">
      <w:pPr>
        <w:pStyle w:val="Incontec"/>
        <w:rPr>
          <w:del w:id="823" w:author="andres camilo santana bohorquez" w:date="2017-02-17T01:30:00Z"/>
        </w:rPr>
        <w:pPrChange w:id="824" w:author="andres camilo santana bohorquez" w:date="2017-02-17T01:30:00Z">
          <w:pPr>
            <w:pStyle w:val="Incontec"/>
            <w:numPr>
              <w:numId w:val="18"/>
            </w:numPr>
            <w:ind w:left="720" w:hanging="360"/>
          </w:pPr>
        </w:pPrChange>
      </w:pPr>
      <w:ins w:id="825" w:author="andres camilo santana bohorquez" w:date="2017-02-17T01:30:00Z">
        <w:r>
          <w:t xml:space="preserve">, </w:t>
        </w:r>
      </w:ins>
      <w:r w:rsidR="00700781" w:rsidRPr="002D42BA">
        <w:t>Costos Fijos</w:t>
      </w:r>
      <w:ins w:id="826" w:author="andres camilo santana bohorquez" w:date="2017-02-17T01:30:00Z">
        <w:r>
          <w:t xml:space="preserve">, </w:t>
        </w:r>
      </w:ins>
    </w:p>
    <w:p w14:paraId="3EAF6477" w14:textId="184FE14A" w:rsidR="00700781" w:rsidRPr="002D42BA" w:rsidDel="009D2A9E" w:rsidRDefault="00700781">
      <w:pPr>
        <w:pStyle w:val="Incontec"/>
        <w:rPr>
          <w:del w:id="827" w:author="andres camilo santana bohorquez" w:date="2017-02-17T01:30:00Z"/>
        </w:rPr>
        <w:pPrChange w:id="828" w:author="andres camilo santana bohorquez" w:date="2017-02-17T01:30:00Z">
          <w:pPr>
            <w:pStyle w:val="Incontec"/>
            <w:numPr>
              <w:numId w:val="18"/>
            </w:numPr>
            <w:ind w:left="720" w:hanging="360"/>
          </w:pPr>
        </w:pPrChange>
      </w:pPr>
      <w:r w:rsidRPr="002D42BA">
        <w:t>Gastos Generales</w:t>
      </w:r>
      <w:ins w:id="829" w:author="andres camilo santana bohorquez" w:date="2017-02-17T01:30:00Z">
        <w:r w:rsidR="009D2A9E">
          <w:t xml:space="preserve">, </w:t>
        </w:r>
      </w:ins>
    </w:p>
    <w:p w14:paraId="69AE0C6F" w14:textId="3C6BF1D1" w:rsidR="00700781" w:rsidRPr="002D42BA" w:rsidDel="009D2A9E" w:rsidRDefault="00700781">
      <w:pPr>
        <w:pStyle w:val="Incontec"/>
        <w:rPr>
          <w:del w:id="830" w:author="andres camilo santana bohorquez" w:date="2017-02-17T01:30:00Z"/>
        </w:rPr>
        <w:pPrChange w:id="831" w:author="andres camilo santana bohorquez" w:date="2017-02-17T01:30:00Z">
          <w:pPr>
            <w:pStyle w:val="Incontec"/>
            <w:numPr>
              <w:numId w:val="18"/>
            </w:numPr>
            <w:ind w:left="720" w:hanging="360"/>
          </w:pPr>
        </w:pPrChange>
      </w:pPr>
      <w:r w:rsidRPr="002D42BA">
        <w:t>Ingresos</w:t>
      </w:r>
      <w:ins w:id="832" w:author="andres camilo santana bohorquez" w:date="2017-02-17T01:30:00Z">
        <w:r w:rsidR="009D2A9E">
          <w:t xml:space="preserve">, </w:t>
        </w:r>
      </w:ins>
    </w:p>
    <w:p w14:paraId="51D90D83" w14:textId="73AAD34E" w:rsidR="00700781" w:rsidRPr="002D42BA" w:rsidDel="009D2A9E" w:rsidRDefault="00700781">
      <w:pPr>
        <w:pStyle w:val="Incontec"/>
        <w:rPr>
          <w:del w:id="833" w:author="andres camilo santana bohorquez" w:date="2017-02-17T01:30:00Z"/>
        </w:rPr>
        <w:pPrChange w:id="834" w:author="andres camilo santana bohorquez" w:date="2017-02-17T01:30:00Z">
          <w:pPr>
            <w:pStyle w:val="Incontec"/>
            <w:numPr>
              <w:numId w:val="18"/>
            </w:numPr>
            <w:ind w:left="720" w:hanging="360"/>
          </w:pPr>
        </w:pPrChange>
      </w:pPr>
      <w:r w:rsidRPr="002D42BA">
        <w:t>Egresos</w:t>
      </w:r>
      <w:ins w:id="835" w:author="andres camilo santana bohorquez" w:date="2017-02-17T01:30:00Z">
        <w:r w:rsidR="009D2A9E">
          <w:t xml:space="preserve">, </w:t>
        </w:r>
      </w:ins>
    </w:p>
    <w:p w14:paraId="4EA6835A" w14:textId="7B794088" w:rsidR="00700781" w:rsidRDefault="00700781">
      <w:pPr>
        <w:pStyle w:val="Incontec"/>
        <w:rPr>
          <w:ins w:id="836" w:author="andres camilo santana bohorquez" w:date="2017-02-17T01:30:00Z"/>
        </w:rPr>
        <w:pPrChange w:id="837" w:author="andres camilo santana bohorquez" w:date="2017-02-17T01:30:00Z">
          <w:pPr>
            <w:pStyle w:val="Incontec"/>
            <w:numPr>
              <w:numId w:val="18"/>
            </w:numPr>
            <w:ind w:left="720" w:hanging="360"/>
          </w:pPr>
        </w:pPrChange>
      </w:pPr>
      <w:r w:rsidRPr="002D42BA">
        <w:t>Flujo de Caja</w:t>
      </w:r>
      <w:ins w:id="838" w:author="andres camilo santana bohorquez" w:date="2017-02-17T01:30:00Z">
        <w:r w:rsidR="009D2A9E">
          <w:t>.</w:t>
        </w:r>
      </w:ins>
    </w:p>
    <w:p w14:paraId="75ADA281" w14:textId="77777777" w:rsidR="009D2A9E" w:rsidRPr="009D2A9E" w:rsidRDefault="009D2A9E">
      <w:pPr>
        <w:pStyle w:val="Incontec"/>
        <w:pPrChange w:id="839" w:author="andres camilo santana bohorquez" w:date="2017-02-17T01:30:00Z">
          <w:pPr>
            <w:pStyle w:val="Incontec"/>
            <w:numPr>
              <w:numId w:val="18"/>
            </w:numPr>
            <w:ind w:left="720" w:hanging="360"/>
          </w:pPr>
        </w:pPrChange>
      </w:pPr>
    </w:p>
    <w:p w14:paraId="2E31A7CF" w14:textId="6B796DD1" w:rsidR="00700781" w:rsidRPr="002D42BA" w:rsidDel="001E61DE" w:rsidRDefault="00700781">
      <w:pPr>
        <w:rPr>
          <w:del w:id="840" w:author="andres camilo santana bohorquez" w:date="2017-02-15T05:45:00Z"/>
          <w:sz w:val="24"/>
          <w:szCs w:val="24"/>
        </w:rPr>
      </w:pPr>
    </w:p>
    <w:p w14:paraId="6DF3F1B0" w14:textId="71FE8095" w:rsidR="00700781" w:rsidRPr="002D42BA" w:rsidDel="001E61DE" w:rsidRDefault="00700781">
      <w:pPr>
        <w:rPr>
          <w:del w:id="841" w:author="andres camilo santana bohorquez" w:date="2017-02-15T05:45:00Z"/>
          <w:sz w:val="24"/>
          <w:szCs w:val="24"/>
        </w:rPr>
      </w:pPr>
    </w:p>
    <w:p w14:paraId="4F4DEF46" w14:textId="17B87DDD" w:rsidR="002D42BA" w:rsidRPr="002D42BA" w:rsidRDefault="002D42BA" w:rsidP="00935DFB">
      <w:pPr>
        <w:pStyle w:val="Incontec"/>
      </w:pPr>
      <w:r w:rsidRPr="002D42BA">
        <w:rPr>
          <w:b/>
        </w:rPr>
        <w:t>Análisis de Riesgos:</w:t>
      </w:r>
    </w:p>
    <w:p w14:paraId="2D05E742" w14:textId="011F60B3"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424458633"/>
          <w:citation/>
        </w:sdtPr>
        <w:sdtContent>
          <w:r w:rsidR="00261C9F" w:rsidRPr="00261C9F">
            <w:fldChar w:fldCharType="begin"/>
          </w:r>
          <w:r w:rsidR="00261C9F" w:rsidRPr="00261C9F">
            <w:instrText xml:space="preserve"> CITATION DGI16 \l 9226 </w:instrText>
          </w:r>
          <w:r w:rsidR="00261C9F" w:rsidRPr="00261C9F">
            <w:fldChar w:fldCharType="separate"/>
          </w:r>
          <w:r w:rsidR="00DD74C2">
            <w:rPr>
              <w:noProof/>
            </w:rPr>
            <w:t>(31)</w:t>
          </w:r>
          <w:r w:rsidR="00261C9F" w:rsidRPr="00261C9F">
            <w:fldChar w:fldCharType="end"/>
          </w:r>
        </w:sdtContent>
      </w:sdt>
      <w:r w:rsidR="00261C9F" w:rsidRPr="00261C9F">
        <w:t>, como mecanismos para determinar y cuantificar los riesgos existentes.</w:t>
      </w:r>
    </w:p>
    <w:p w14:paraId="339D5086" w14:textId="72A40A24" w:rsidR="00261C9F" w:rsidDel="001E61DE" w:rsidRDefault="00261C9F">
      <w:pPr>
        <w:pStyle w:val="Incontec"/>
        <w:rPr>
          <w:del w:id="842" w:author="andres camilo santana bohorquez" w:date="2017-02-15T05:45:00Z"/>
        </w:rPr>
        <w:pPrChange w:id="843" w:author="andres camilo santana bohorquez" w:date="2017-02-15T05:45:00Z">
          <w:pPr/>
        </w:pPrChange>
      </w:pPr>
    </w:p>
    <w:p w14:paraId="1A50D458" w14:textId="4B97CAD1" w:rsidR="00261C9F" w:rsidDel="001E61DE" w:rsidRDefault="00261C9F">
      <w:pPr>
        <w:pStyle w:val="Incontec"/>
        <w:rPr>
          <w:del w:id="844" w:author="andres camilo santana bohorquez" w:date="2017-02-15T05:45:00Z"/>
        </w:rPr>
        <w:pPrChange w:id="845" w:author="andres camilo santana bohorquez" w:date="2017-02-15T05:45:00Z">
          <w:pPr/>
        </w:pPrChange>
      </w:pPr>
    </w:p>
    <w:p w14:paraId="3606D489" w14:textId="194C82FA" w:rsidR="00261C9F" w:rsidDel="001E61DE" w:rsidRDefault="00261C9F">
      <w:pPr>
        <w:pStyle w:val="Incontec"/>
        <w:rPr>
          <w:del w:id="846" w:author="andres camilo santana bohorquez" w:date="2017-02-15T05:45:00Z"/>
        </w:rPr>
        <w:pPrChange w:id="847" w:author="andres camilo santana bohorquez" w:date="2017-02-15T05:45:00Z">
          <w:pPr/>
        </w:pPrChange>
      </w:pPr>
    </w:p>
    <w:p w14:paraId="3F146529" w14:textId="27497C80" w:rsidR="00261C9F" w:rsidDel="001E61DE" w:rsidRDefault="00261C9F">
      <w:pPr>
        <w:pStyle w:val="Incontec"/>
        <w:rPr>
          <w:del w:id="848" w:author="andres camilo santana bohorquez" w:date="2017-02-15T05:45:00Z"/>
        </w:rPr>
        <w:pPrChange w:id="849" w:author="andres camilo santana bohorquez" w:date="2017-02-15T05:45:00Z">
          <w:pPr/>
        </w:pPrChange>
      </w:pPr>
    </w:p>
    <w:p w14:paraId="0C79A420" w14:textId="4939FF82" w:rsidR="00261C9F" w:rsidDel="001E61DE" w:rsidRDefault="00261C9F">
      <w:pPr>
        <w:pStyle w:val="Incontec"/>
        <w:rPr>
          <w:del w:id="850" w:author="andres camilo santana bohorquez" w:date="2017-02-15T05:45:00Z"/>
        </w:rPr>
        <w:pPrChange w:id="851" w:author="andres camilo santana bohorquez" w:date="2017-02-15T05:45:00Z">
          <w:pPr/>
        </w:pPrChange>
      </w:pPr>
    </w:p>
    <w:p w14:paraId="319A0504" w14:textId="510C033B" w:rsidR="00261C9F" w:rsidDel="001E61DE" w:rsidRDefault="00261C9F">
      <w:pPr>
        <w:pStyle w:val="Incontec"/>
        <w:rPr>
          <w:del w:id="852" w:author="andres camilo santana bohorquez" w:date="2017-02-15T05:45:00Z"/>
        </w:rPr>
        <w:pPrChange w:id="853" w:author="andres camilo santana bohorquez" w:date="2017-02-15T05:45:00Z">
          <w:pPr/>
        </w:pPrChange>
      </w:pPr>
    </w:p>
    <w:p w14:paraId="7CBF366D" w14:textId="54E4C294" w:rsidR="00261C9F" w:rsidDel="001E61DE" w:rsidRDefault="00261C9F">
      <w:pPr>
        <w:pStyle w:val="Incontec"/>
        <w:rPr>
          <w:del w:id="854" w:author="andres camilo santana bohorquez" w:date="2017-02-15T05:45:00Z"/>
        </w:rPr>
        <w:pPrChange w:id="855" w:author="andres camilo santana bohorquez" w:date="2017-02-15T05:45:00Z">
          <w:pPr/>
        </w:pPrChange>
      </w:pPr>
    </w:p>
    <w:p w14:paraId="4E97FAD8" w14:textId="670980EE" w:rsidR="00261C9F" w:rsidDel="001E61DE" w:rsidRDefault="00261C9F">
      <w:pPr>
        <w:pStyle w:val="Incontec"/>
        <w:rPr>
          <w:del w:id="856" w:author="andres camilo santana bohorquez" w:date="2017-02-15T05:45:00Z"/>
        </w:rPr>
        <w:pPrChange w:id="857" w:author="andres camilo santana bohorquez" w:date="2017-02-15T05:45:00Z">
          <w:pPr/>
        </w:pPrChange>
      </w:pPr>
    </w:p>
    <w:p w14:paraId="377F0510" w14:textId="1A26058F" w:rsidR="00261C9F" w:rsidDel="001E61DE" w:rsidRDefault="00261C9F">
      <w:pPr>
        <w:pStyle w:val="Incontec"/>
        <w:rPr>
          <w:del w:id="858" w:author="andres camilo santana bohorquez" w:date="2017-02-15T05:45:00Z"/>
        </w:rPr>
        <w:pPrChange w:id="859" w:author="andres camilo santana bohorquez" w:date="2017-02-15T05:45:00Z">
          <w:pPr/>
        </w:pPrChange>
      </w:pPr>
    </w:p>
    <w:p w14:paraId="1EF2136D" w14:textId="77777777" w:rsidR="00261C9F" w:rsidRDefault="00261C9F">
      <w:pPr>
        <w:pStyle w:val="Incontec"/>
        <w:pPrChange w:id="860" w:author="andres camilo santana bohorquez" w:date="2017-02-15T05:45:00Z">
          <w:pPr/>
        </w:pPrChange>
      </w:pPr>
    </w:p>
    <w:p w14:paraId="47E0038E" w14:textId="62C8D0A3" w:rsidR="00261C9F" w:rsidRDefault="009D2A9E">
      <w:pPr>
        <w:pStyle w:val="Incontec"/>
        <w:numPr>
          <w:ilvl w:val="1"/>
          <w:numId w:val="1"/>
        </w:numPr>
        <w:outlineLvl w:val="1"/>
        <w:rPr>
          <w:ins w:id="861" w:author="andres camilo santana bohorquez" w:date="2017-02-17T01:34:00Z"/>
          <w:sz w:val="28"/>
        </w:rPr>
        <w:pPrChange w:id="862" w:author="andres camilo santana bohorquez" w:date="2017-02-17T01:32:00Z">
          <w:pPr/>
        </w:pPrChange>
      </w:pPr>
      <w:bookmarkStart w:id="863" w:name="_Toc475342623"/>
      <w:ins w:id="864" w:author="andres camilo santana bohorquez" w:date="2017-02-17T01:32:00Z">
        <w:r w:rsidRPr="009D2A9E">
          <w:rPr>
            <w:sz w:val="28"/>
            <w:rPrChange w:id="865" w:author="andres camilo santana bohorquez" w:date="2017-02-17T01:33:00Z">
              <w:rPr/>
            </w:rPrChange>
          </w:rPr>
          <w:lastRenderedPageBreak/>
          <w:t>INFORMACI</w:t>
        </w:r>
      </w:ins>
      <w:ins w:id="866" w:author="andres camilo santana bohorquez" w:date="2017-02-17T03:20:00Z">
        <w:r w:rsidR="009C3DCF">
          <w:rPr>
            <w:sz w:val="28"/>
          </w:rPr>
          <w:t>Ó</w:t>
        </w:r>
      </w:ins>
      <w:ins w:id="867" w:author="andres camilo santana bohorquez" w:date="2017-02-17T01:32:00Z">
        <w:r w:rsidRPr="009D2A9E">
          <w:rPr>
            <w:sz w:val="28"/>
            <w:rPrChange w:id="868" w:author="andres camilo santana bohorquez" w:date="2017-02-17T01:33:00Z">
              <w:rPr/>
            </w:rPrChange>
          </w:rPr>
          <w:t>N DE LA EMPRESA</w:t>
        </w:r>
      </w:ins>
      <w:bookmarkEnd w:id="863"/>
    </w:p>
    <w:p w14:paraId="792B792C" w14:textId="77777777" w:rsidR="009D2A9E" w:rsidRDefault="009D2A9E">
      <w:pPr>
        <w:rPr>
          <w:ins w:id="869" w:author="andres camilo santana bohorquez" w:date="2017-02-17T01:34:00Z"/>
        </w:rPr>
      </w:pPr>
    </w:p>
    <w:p w14:paraId="2D4B328A" w14:textId="0DBE7B3C" w:rsidR="009D2A9E" w:rsidRDefault="009D2A9E" w:rsidP="00151C06">
      <w:pPr>
        <w:pStyle w:val="Incontec"/>
      </w:pPr>
      <w:ins w:id="870" w:author="andres camilo santana bohorquez" w:date="2017-02-17T01:34:00Z">
        <w:r>
          <w:t xml:space="preserve">En este </w:t>
        </w:r>
      </w:ins>
      <w:ins w:id="871" w:author="andres camilo santana bohorquez" w:date="2017-02-17T01:35:00Z">
        <w:r>
          <w:t>módulo</w:t>
        </w:r>
      </w:ins>
      <w:ins w:id="872" w:author="andres camilo santana bohorquez" w:date="2017-02-17T01:34:00Z">
        <w:r>
          <w:t xml:space="preserve"> se </w:t>
        </w:r>
        <w:commentRangeStart w:id="873"/>
        <w:r>
          <w:t>presenta</w:t>
        </w:r>
      </w:ins>
      <w:commentRangeEnd w:id="873"/>
      <w:ins w:id="874" w:author="andres camilo santana bohorquez" w:date="2017-02-17T09:18:00Z">
        <w:r w:rsidR="0060341D">
          <w:rPr>
            <w:rStyle w:val="Refdecomentario"/>
            <w:rFonts w:ascii="Cambria" w:eastAsia="Cambria" w:hAnsi="Cambria" w:cs="Cambria"/>
            <w:color w:val="000000"/>
            <w:shd w:val="clear" w:color="auto" w:fill="auto"/>
          </w:rPr>
          <w:commentReference w:id="873"/>
        </w:r>
      </w:ins>
      <w:ins w:id="875" w:author="andres camilo santana bohorquez" w:date="2017-02-17T01:34:00Z">
        <w:r>
          <w:t xml:space="preserve"> </w:t>
        </w:r>
      </w:ins>
      <w:r w:rsidR="00D7754C">
        <w:t xml:space="preserve">La Misión, </w:t>
      </w:r>
      <w:r w:rsidR="00EC311E">
        <w:t>Visión</w:t>
      </w:r>
      <w:r w:rsidR="00D7754C">
        <w:t xml:space="preserve"> y Valores de la empresa Inclusoft</w:t>
      </w:r>
      <w:r w:rsidR="00151C06">
        <w:t xml:space="preserve"> con lo cual se presenta al lector el negocio al cual se dedicara la empresa la forma de hacerlo y el cómo piensa lograrlo.</w:t>
      </w:r>
    </w:p>
    <w:p w14:paraId="5F8A5B1A" w14:textId="77777777" w:rsidR="00151C06" w:rsidRPr="00151C06" w:rsidRDefault="00151C06" w:rsidP="00151C06">
      <w:pPr>
        <w:pStyle w:val="Incontec"/>
      </w:pPr>
    </w:p>
    <w:p w14:paraId="5047C72F" w14:textId="77777777" w:rsidR="009D2A9E" w:rsidRPr="00011C81" w:rsidRDefault="009D2A9E" w:rsidP="009D2A9E">
      <w:pPr>
        <w:pStyle w:val="Incontec"/>
        <w:rPr>
          <w:rFonts w:cs="Times New Roman"/>
        </w:rPr>
      </w:pPr>
      <w:ins w:id="876" w:author="andres camilo santana bohorquez" w:date="2017-02-17T01:34:00Z">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ins>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877" w:name="_Toc475342624"/>
      <w:ins w:id="878" w:author="andres camilo santana bohorquez" w:date="2017-02-17T01:34:00Z">
        <w:r w:rsidRPr="00FD36E3">
          <w:rPr>
            <w:rFonts w:cs="Times New Roman"/>
            <w:szCs w:val="28"/>
          </w:rPr>
          <w:t>Visión</w:t>
        </w:r>
      </w:ins>
      <w:bookmarkEnd w:id="877"/>
    </w:p>
    <w:p w14:paraId="6A824F7F" w14:textId="77777777" w:rsidR="009D2A9E" w:rsidRDefault="009D2A9E" w:rsidP="00151C06">
      <w:pPr>
        <w:pStyle w:val="Incontec"/>
      </w:pPr>
    </w:p>
    <w:p w14:paraId="7C02F09C" w14:textId="77777777" w:rsidR="009D2A9E" w:rsidRPr="00011C81" w:rsidRDefault="009D2A9E" w:rsidP="009D2A9E">
      <w:pPr>
        <w:pStyle w:val="Incontec"/>
        <w:rPr>
          <w:rFonts w:cs="Times New Roman"/>
        </w:rPr>
      </w:pPr>
      <w:ins w:id="879" w:author="andres camilo santana bohorquez" w:date="2017-02-17T01:34:00Z">
        <w:r w:rsidRPr="00011C81">
          <w:rPr>
            <w:rFonts w:cs="Times New Roman"/>
          </w:rPr>
          <w:t>Ser una de las empresas de desarrollo de aplicaciones informáticas para  personas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ins>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880" w:name="_Toc475342625"/>
      <w:ins w:id="881" w:author="andres camilo santana bohorquez" w:date="2017-02-17T01:34:00Z">
        <w:r w:rsidRPr="00FD36E3">
          <w:rPr>
            <w:rFonts w:cs="Times New Roman"/>
            <w:szCs w:val="28"/>
          </w:rPr>
          <w:t>Valores</w:t>
        </w:r>
      </w:ins>
      <w:bookmarkEnd w:id="880"/>
    </w:p>
    <w:p w14:paraId="411408A5" w14:textId="77777777" w:rsidR="009D2A9E" w:rsidRDefault="009D2A9E" w:rsidP="00151C06">
      <w:pPr>
        <w:pStyle w:val="Incontec"/>
      </w:pPr>
    </w:p>
    <w:p w14:paraId="660BFBEA" w14:textId="77777777" w:rsidR="009D2A9E" w:rsidRPr="00011C81" w:rsidRDefault="009D2A9E" w:rsidP="009D2A9E">
      <w:pPr>
        <w:pStyle w:val="Incontec"/>
        <w:rPr>
          <w:rFonts w:cs="Times New Roman"/>
        </w:rPr>
      </w:pPr>
      <w:ins w:id="882" w:author="andres camilo santana bohorquez" w:date="2017-02-17T01:34:00Z">
        <w:r w:rsidRPr="00011C81">
          <w:rPr>
            <w:rFonts w:cs="Times New Roman"/>
          </w:rPr>
          <w:t>La Equidad, nuestro principal valor, que nos permita proceder con justicia, igualdad e imparcialidad, buscando un impacto social positivo e inclusivo.</w:t>
        </w:r>
      </w:ins>
    </w:p>
    <w:p w14:paraId="74CC1F17" w14:textId="77777777" w:rsidR="009D2A9E" w:rsidRPr="00011C81" w:rsidRDefault="009D2A9E" w:rsidP="009D2A9E">
      <w:pPr>
        <w:pStyle w:val="Incontec"/>
        <w:rPr>
          <w:rFonts w:cs="Times New Roman"/>
        </w:rPr>
      </w:pPr>
      <w:ins w:id="883" w:author="andres camilo santana bohorquez" w:date="2017-02-17T01:34:00Z">
        <w:r w:rsidRPr="00011C81">
          <w:rPr>
            <w:rFonts w:cs="Times New Roman"/>
          </w:rPr>
          <w:t>La Transparencia, para realizar nuestra gestión de forma objetiva, clara y verificable.</w:t>
        </w:r>
      </w:ins>
    </w:p>
    <w:p w14:paraId="55D1A273" w14:textId="77777777" w:rsidR="009D2A9E" w:rsidRPr="00011C81" w:rsidRDefault="009D2A9E" w:rsidP="009D2A9E">
      <w:pPr>
        <w:pStyle w:val="Incontec"/>
        <w:rPr>
          <w:rFonts w:cs="Times New Roman"/>
        </w:rPr>
      </w:pPr>
      <w:ins w:id="884" w:author="andres camilo santana bohorquez" w:date="2017-02-17T01:34:00Z">
        <w:r w:rsidRPr="00011C81">
          <w:rPr>
            <w:rFonts w:cs="Times New Roman"/>
          </w:rPr>
          <w:t>La Integridad, para actuar con firmeza, rectitud, honestidad, coherencia y sinceridad.</w:t>
        </w:r>
      </w:ins>
    </w:p>
    <w:p w14:paraId="66520199" w14:textId="77777777" w:rsidR="009D2A9E" w:rsidRPr="00011C81" w:rsidRDefault="009D2A9E" w:rsidP="009D2A9E">
      <w:pPr>
        <w:pStyle w:val="Incontec"/>
      </w:pPr>
      <w:ins w:id="885" w:author="andres camilo santana bohorquez" w:date="2017-02-17T01:34:00Z">
        <w:r w:rsidRPr="00011C81">
          <w:lastRenderedPageBreak/>
          <w:t>El Respeto hacia nuestros congéneres, que nos permita reconocer la diversidad cultural y así reconocer la necesidad de cada cliente.</w:t>
        </w:r>
      </w:ins>
    </w:p>
    <w:p w14:paraId="73143307" w14:textId="77777777" w:rsidR="009D2A9E" w:rsidRPr="00011C81" w:rsidRDefault="009D2A9E" w:rsidP="009D2A9E">
      <w:pPr>
        <w:pStyle w:val="Incontec"/>
        <w:rPr>
          <w:rFonts w:cs="Times New Roman"/>
        </w:rPr>
      </w:pPr>
      <w:ins w:id="886" w:author="andres camilo santana bohorquez" w:date="2017-02-17T01:34:00Z">
        <w:r w:rsidRPr="00011C81">
          <w:rPr>
            <w:rFonts w:cs="Times New Roman"/>
          </w:rPr>
          <w:t>La Puntualidad, rasgo que nos caracterizara al momento de realizar las entregas de nuestros productos.</w:t>
        </w:r>
      </w:ins>
    </w:p>
    <w:p w14:paraId="68F69BAF" w14:textId="77777777" w:rsidR="009D2A9E" w:rsidRPr="00011C81" w:rsidRDefault="009D2A9E" w:rsidP="009D2A9E">
      <w:pPr>
        <w:pStyle w:val="Incontec"/>
        <w:rPr>
          <w:rFonts w:cs="Times New Roman"/>
        </w:rPr>
      </w:pPr>
      <w:ins w:id="887" w:author="andres camilo santana bohorquez" w:date="2017-02-17T01:34:00Z">
        <w:r w:rsidRPr="00011C81">
          <w:rPr>
            <w:rFonts w:cs="Times New Roman"/>
          </w:rPr>
          <w:t>La Calidad en nuestros servicios ofrecidos, nuestros productos son de excelencia y cumplirán con todos los requerimientos de nuestros clientes.</w:t>
        </w:r>
      </w:ins>
    </w:p>
    <w:p w14:paraId="57BF8A6C" w14:textId="77777777" w:rsidR="009D2A9E" w:rsidRPr="00011C81" w:rsidRDefault="009D2A9E" w:rsidP="009D2A9E">
      <w:pPr>
        <w:pStyle w:val="Incontec"/>
        <w:rPr>
          <w:rFonts w:cs="Times New Roman"/>
        </w:rPr>
      </w:pPr>
      <w:ins w:id="888" w:author="andres camilo santana bohorquez" w:date="2017-02-17T01:34:00Z">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ins>
    </w:p>
    <w:p w14:paraId="6A2E491E" w14:textId="77777777" w:rsidR="009D2A9E" w:rsidRPr="00011C81" w:rsidRDefault="009D2A9E" w:rsidP="009D2A9E">
      <w:pPr>
        <w:pStyle w:val="Incontec"/>
        <w:rPr>
          <w:rFonts w:cs="Times New Roman"/>
        </w:rPr>
      </w:pPr>
      <w:ins w:id="889" w:author="andres camilo santana bohorquez" w:date="2017-02-17T01:34:00Z">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ins>
    </w:p>
    <w:p w14:paraId="0CB7F5B8" w14:textId="77777777" w:rsidR="009D2A9E" w:rsidRPr="00011C81" w:rsidRDefault="009D2A9E" w:rsidP="009D2A9E">
      <w:pPr>
        <w:pStyle w:val="Incontec"/>
        <w:rPr>
          <w:rFonts w:cs="Times New Roman"/>
        </w:rPr>
      </w:pPr>
      <w:ins w:id="890" w:author="andres camilo santana bohorquez" w:date="2017-02-17T01:34:00Z">
        <w:r w:rsidRPr="00011C81">
          <w:rPr>
            <w:rFonts w:cs="Times New Roman"/>
          </w:rPr>
          <w:t>La Libertad de opinión en nuestro personal y clientes mediante la cual podrán expresar sus ideas con total seguridad en caso de tener creencias u opiniones distintas, siempre que sean presentadas con respeto y cordialidad.</w:t>
        </w:r>
      </w:ins>
    </w:p>
    <w:p w14:paraId="085A43F4" w14:textId="77777777" w:rsidR="009D2A9E" w:rsidRDefault="009D2A9E" w:rsidP="009D2A9E">
      <w:pPr>
        <w:pStyle w:val="Incontec"/>
        <w:rPr>
          <w:rFonts w:cs="Times New Roman"/>
        </w:rPr>
      </w:pPr>
      <w:ins w:id="891" w:author="andres camilo santana bohorquez" w:date="2017-02-17T01:34:00Z">
        <w:r w:rsidRPr="00011C81">
          <w:rPr>
            <w:rFonts w:cs="Times New Roman"/>
          </w:rPr>
          <w:t>El Trabajo en equipo ofrecerá participación de los distintos miembros de la empresa en diversos ámbitos.</w:t>
        </w:r>
      </w:ins>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606AF0C7" w14:textId="3D8987BA" w:rsidR="00E21B5B" w:rsidRDefault="00E21B5B" w:rsidP="00151C06">
      <w:pPr>
        <w:pStyle w:val="Incontec"/>
      </w:pPr>
    </w:p>
    <w:p w14:paraId="059F1181" w14:textId="77777777" w:rsidR="00151C06" w:rsidRDefault="00151C06" w:rsidP="00151C06">
      <w:pPr>
        <w:pStyle w:val="Incontec"/>
      </w:pPr>
    </w:p>
    <w:p w14:paraId="14A1E10F" w14:textId="77777777" w:rsidR="00151C06" w:rsidRDefault="00151C06" w:rsidP="00151C06">
      <w:pPr>
        <w:pStyle w:val="Incontec"/>
      </w:pPr>
    </w:p>
    <w:p w14:paraId="21F956EF" w14:textId="77777777" w:rsidR="00151C06" w:rsidRPr="00151C06" w:rsidDel="00911F01" w:rsidRDefault="00151C06">
      <w:pPr>
        <w:rPr>
          <w:del w:id="892" w:author="andres camilo santana bohorquez" w:date="2017-02-17T09:33:00Z"/>
        </w:rPr>
      </w:pPr>
      <w:moveFromRangeStart w:id="893" w:author="andres camilo santana bohorquez" w:date="2017-02-17T01:21:00Z" w:name="move475057847"/>
    </w:p>
    <w:p w14:paraId="48DE3AA7" w14:textId="16DD4663" w:rsidR="00483DF9" w:rsidRPr="00BE5779" w:rsidDel="00911F01" w:rsidRDefault="00E21B5B" w:rsidP="00151C06">
      <w:pPr>
        <w:pStyle w:val="Incontec"/>
        <w:rPr>
          <w:del w:id="894" w:author="andres camilo santana bohorquez" w:date="2017-02-17T09:33:00Z"/>
        </w:rPr>
      </w:pPr>
      <w:bookmarkStart w:id="895" w:name="_7ovo93iqpnb" w:colFirst="0" w:colLast="0"/>
      <w:bookmarkStart w:id="896" w:name="_f3tf34c3dy1w" w:colFirst="0" w:colLast="0"/>
      <w:bookmarkStart w:id="897" w:name="_ke2gyw80a6qb" w:colFirst="0" w:colLast="0"/>
      <w:bookmarkStart w:id="898" w:name="_qqz5ugnl2tnw" w:colFirst="0" w:colLast="0"/>
      <w:bookmarkStart w:id="899" w:name="_fe5vedkwf20n" w:colFirst="0" w:colLast="0"/>
      <w:bookmarkStart w:id="900" w:name="_m6ec6huaf3hn" w:colFirst="0" w:colLast="0"/>
      <w:bookmarkStart w:id="901" w:name="_hts3rdwxqgjp" w:colFirst="0" w:colLast="0"/>
      <w:bookmarkStart w:id="902" w:name="_kvanf05o8zbs" w:colFirst="0" w:colLast="0"/>
      <w:bookmarkEnd w:id="895"/>
      <w:bookmarkEnd w:id="896"/>
      <w:bookmarkEnd w:id="897"/>
      <w:bookmarkEnd w:id="898"/>
      <w:bookmarkEnd w:id="899"/>
      <w:bookmarkEnd w:id="900"/>
      <w:bookmarkEnd w:id="901"/>
      <w:bookmarkEnd w:id="902"/>
      <w:moveFrom w:id="903" w:author="andres camilo santana bohorquez" w:date="2017-02-17T01:21:00Z">
        <w:del w:id="904" w:author="andres camilo santana bohorquez" w:date="2017-02-17T09:33:00Z">
          <w:r w:rsidRPr="00102649" w:rsidDel="00911F01">
            <w:rPr>
              <w:rFonts w:cs="Times New Roman"/>
            </w:rPr>
            <w:delText xml:space="preserve"> </w:delText>
          </w:r>
          <w:bookmarkStart w:id="905" w:name="_tezszfjl3f3w" w:colFirst="0" w:colLast="0"/>
          <w:bookmarkStart w:id="906" w:name="_iy32zp1prq9f" w:colFirst="0" w:colLast="0"/>
          <w:bookmarkStart w:id="907" w:name="_2z0wkedc0w0b" w:colFirst="0" w:colLast="0"/>
          <w:bookmarkStart w:id="908" w:name="_pt4jqd3b3jtx" w:colFirst="0" w:colLast="0"/>
          <w:bookmarkStart w:id="909" w:name="_1dfevach6qs0" w:colFirst="0" w:colLast="0"/>
          <w:bookmarkStart w:id="910" w:name="_6c3u71m42bln" w:colFirst="0" w:colLast="0"/>
          <w:bookmarkStart w:id="911" w:name="_lyq5q4kc6aop" w:colFirst="0" w:colLast="0"/>
          <w:bookmarkStart w:id="912" w:name="_msrfmhvybv9q" w:colFirst="0" w:colLast="0"/>
          <w:bookmarkStart w:id="913" w:name="_2vgnf5citbpq" w:colFirst="0" w:colLast="0"/>
          <w:bookmarkStart w:id="914" w:name="_pwlv157airys" w:colFirst="0" w:colLast="0"/>
          <w:bookmarkStart w:id="915" w:name="_bwsdt78frdds" w:colFirst="0" w:colLast="0"/>
          <w:bookmarkStart w:id="916" w:name="_ywmdd0jrv6i3" w:colFirst="0" w:colLast="0"/>
          <w:bookmarkEnd w:id="905"/>
          <w:bookmarkEnd w:id="906"/>
          <w:bookmarkEnd w:id="907"/>
          <w:bookmarkEnd w:id="908"/>
          <w:bookmarkEnd w:id="909"/>
          <w:bookmarkEnd w:id="910"/>
          <w:bookmarkEnd w:id="911"/>
          <w:bookmarkEnd w:id="912"/>
          <w:bookmarkEnd w:id="913"/>
          <w:bookmarkEnd w:id="914"/>
          <w:bookmarkEnd w:id="915"/>
          <w:bookmarkEnd w:id="916"/>
          <w:r w:rsidR="00CB3C59" w:rsidDel="00911F01">
            <w:rPr>
              <w:rFonts w:cs="Times New Roman"/>
            </w:rPr>
            <w:delText xml:space="preserve">Tabla 5-4. Normas ISO para el desarrollo de Software. Fuente: </w:delText>
          </w:r>
        </w:del>
      </w:moveFrom>
      <w:customXmlDelRangeStart w:id="917" w:author="andres camilo santana bohorquez" w:date="2017-02-17T09:33:00Z"/>
      <w:sdt>
        <w:sdtPr>
          <w:rPr>
            <w:rFonts w:cs="Times New Roman"/>
          </w:rPr>
          <w:id w:val="1110092094"/>
          <w:citation/>
        </w:sdtPr>
        <w:sdtContent>
          <w:customXmlDelRangeEnd w:id="917"/>
          <w:moveFrom w:id="918" w:author="andres camilo santana bohorquez" w:date="2017-02-17T01:21:00Z">
            <w:del w:id="919" w:author="andres camilo santana bohorquez" w:date="2017-02-17T09:33:00Z">
              <w:r w:rsidR="00A270CF" w:rsidDel="00911F01">
                <w:rPr>
                  <w:rFonts w:cs="Times New Roman"/>
                </w:rPr>
                <w:fldChar w:fldCharType="begin"/>
              </w:r>
              <w:r w:rsidR="00A270CF" w:rsidDel="00911F01">
                <w:rPr>
                  <w:rFonts w:cs="Times New Roman"/>
                </w:rPr>
                <w:delInstrText xml:space="preserve"> CITATION Ped13 \l 9226 </w:delInstrText>
              </w:r>
              <w:r w:rsidR="00A270CF" w:rsidDel="00911F01">
                <w:rPr>
                  <w:rFonts w:cs="Times New Roman"/>
                </w:rPr>
                <w:fldChar w:fldCharType="separate"/>
              </w:r>
              <w:r w:rsidR="00643776" w:rsidRPr="00643776" w:rsidDel="00911F01">
                <w:rPr>
                  <w:rFonts w:cs="Times New Roman"/>
                  <w:noProof/>
                </w:rPr>
                <w:delText>(34)</w:delText>
              </w:r>
              <w:r w:rsidR="00A270CF" w:rsidDel="00911F01">
                <w:rPr>
                  <w:rFonts w:cs="Times New Roman"/>
                </w:rPr>
                <w:fldChar w:fldCharType="end"/>
              </w:r>
            </w:del>
          </w:moveFrom>
          <w:customXmlDelRangeStart w:id="920" w:author="andres camilo santana bohorquez" w:date="2017-02-17T09:33:00Z"/>
        </w:sdtContent>
      </w:sdt>
      <w:customXmlDelRangeEnd w:id="920"/>
    </w:p>
    <w:p w14:paraId="2C3002C8" w14:textId="214E4C86" w:rsidR="00FD36E3" w:rsidRPr="00E21B5B" w:rsidDel="00911F01" w:rsidRDefault="00FD36E3" w:rsidP="00151C06">
      <w:pPr>
        <w:pStyle w:val="Incontec"/>
        <w:rPr>
          <w:del w:id="921" w:author="andres camilo santana bohorquez" w:date="2017-02-17T09:33:00Z"/>
          <w:rFonts w:cs="Times New Roman"/>
          <w:b/>
        </w:rPr>
      </w:pPr>
      <w:bookmarkStart w:id="922" w:name="_ru6vyh6ezu7" w:colFirst="0" w:colLast="0"/>
      <w:bookmarkEnd w:id="922"/>
      <w:moveFrom w:id="923" w:author="andres camilo santana bohorquez" w:date="2017-02-17T01:21:00Z">
        <w:del w:id="924" w:author="andres camilo santana bohorquez" w:date="2017-02-17T09:33:00Z">
          <w:r w:rsidRPr="00E21B5B" w:rsidDel="00911F01">
            <w:rPr>
              <w:rFonts w:cs="Times New Roman"/>
              <w:b/>
            </w:rPr>
            <w:delText>Carga impositiva</w:delText>
          </w:r>
        </w:del>
      </w:moveFrom>
    </w:p>
    <w:p w14:paraId="48E7715F" w14:textId="53DA7251" w:rsidR="00FD36E3" w:rsidRPr="00102649" w:rsidDel="00911F01" w:rsidRDefault="00FD36E3" w:rsidP="00151C06">
      <w:pPr>
        <w:pStyle w:val="Incontec"/>
        <w:rPr>
          <w:del w:id="925" w:author="andres camilo santana bohorquez" w:date="2017-02-17T09:33:00Z"/>
          <w:rFonts w:cs="Times New Roman"/>
        </w:rPr>
      </w:pPr>
    </w:p>
    <w:p w14:paraId="4661B496" w14:textId="031773FA" w:rsidR="007F7480" w:rsidRPr="007F7480" w:rsidDel="00911F01" w:rsidRDefault="007F7480">
      <w:pPr>
        <w:pStyle w:val="Incontec"/>
        <w:rPr>
          <w:del w:id="926" w:author="andres camilo santana bohorquez" w:date="2017-02-17T09:33:00Z"/>
          <w:rFonts w:cs="Times New Roman"/>
        </w:rPr>
        <w:pPrChange w:id="927" w:author="andres camilo santana bohorquez" w:date="2017-02-17T09:34:00Z">
          <w:pPr>
            <w:pStyle w:val="Prrafodelista"/>
            <w:numPr>
              <w:numId w:val="13"/>
            </w:numPr>
            <w:ind w:hanging="360"/>
            <w:jc w:val="both"/>
          </w:pPr>
        </w:pPrChange>
      </w:pPr>
      <w:bookmarkStart w:id="928" w:name="_fx6px8sjpx2x" w:colFirst="0" w:colLast="0"/>
      <w:bookmarkEnd w:id="928"/>
      <w:moveFrom w:id="929" w:author="andres camilo santana bohorquez" w:date="2017-02-17T01:21:00Z">
        <w:del w:id="930" w:author="andres camilo santana bohorquez" w:date="2017-02-17T09:33:00Z">
          <w:r w:rsidRPr="007F7480" w:rsidDel="00911F01">
            <w:rPr>
              <w:rFonts w:cs="Times New Roman"/>
            </w:rPr>
            <w:delText>Impuesto sobre la renta: 30% sobre utilidad neta del ejercicio, aplica sobre los ingresos que obtenga el contribuyente en el año, ingresos susceptibles de producir incremento neto, considerando los costos y gastos en q</w:delText>
          </w:r>
          <w:r w:rsidR="00441162" w:rsidDel="00911F01">
            <w:rPr>
              <w:rFonts w:cs="Times New Roman"/>
            </w:rPr>
            <w:delText>ue se incurre para producirlos.</w:delText>
          </w:r>
        </w:del>
      </w:moveFrom>
      <w:customXmlDelRangeStart w:id="931" w:author="andres camilo santana bohorquez" w:date="2017-02-17T09:33:00Z"/>
      <w:sdt>
        <w:sdtPr>
          <w:rPr>
            <w:rFonts w:cs="Times New Roman"/>
          </w:rPr>
          <w:id w:val="588576397"/>
          <w:citation/>
        </w:sdtPr>
        <w:sdtContent>
          <w:customXmlDelRangeEnd w:id="931"/>
          <w:moveFrom w:id="932" w:author="andres camilo santana bohorquez" w:date="2017-02-17T01:21:00Z">
            <w:del w:id="933" w:author="andres camilo santana bohorquez" w:date="2017-02-17T09:33:00Z">
              <w:r w:rsidR="00441162" w:rsidDel="00911F01">
                <w:rPr>
                  <w:rFonts w:cs="Times New Roman"/>
                </w:rPr>
                <w:fldChar w:fldCharType="begin"/>
              </w:r>
              <w:r w:rsidR="00441162" w:rsidDel="00911F01">
                <w:rPr>
                  <w:rFonts w:cs="Times New Roman"/>
                </w:rPr>
                <w:delInstrText xml:space="preserve"> CITATION DIA06 \l 9226 </w:delInstrText>
              </w:r>
              <w:r w:rsidR="00441162" w:rsidDel="00911F01">
                <w:rPr>
                  <w:rFonts w:cs="Times New Roman"/>
                </w:rPr>
                <w:fldChar w:fldCharType="separate"/>
              </w:r>
              <w:r w:rsidR="00643776" w:rsidDel="00911F01">
                <w:rPr>
                  <w:rFonts w:cs="Times New Roman"/>
                  <w:noProof/>
                </w:rPr>
                <w:delText xml:space="preserve"> </w:delText>
              </w:r>
              <w:r w:rsidR="00643776" w:rsidRPr="00643776" w:rsidDel="00911F01">
                <w:rPr>
                  <w:rFonts w:cs="Times New Roman"/>
                  <w:noProof/>
                </w:rPr>
                <w:delText>(35)</w:delText>
              </w:r>
              <w:r w:rsidR="00441162" w:rsidDel="00911F01">
                <w:rPr>
                  <w:rFonts w:cs="Times New Roman"/>
                </w:rPr>
                <w:fldChar w:fldCharType="end"/>
              </w:r>
            </w:del>
          </w:moveFrom>
          <w:customXmlDelRangeStart w:id="934" w:author="andres camilo santana bohorquez" w:date="2017-02-17T09:33:00Z"/>
        </w:sdtContent>
      </w:sdt>
      <w:customXmlDelRangeEnd w:id="934"/>
    </w:p>
    <w:p w14:paraId="50D4FEDD" w14:textId="42DA4CBA" w:rsidR="007F7480" w:rsidRPr="007F7480" w:rsidDel="00911F01" w:rsidRDefault="007F7480">
      <w:pPr>
        <w:pStyle w:val="Incontec"/>
        <w:rPr>
          <w:del w:id="935" w:author="andres camilo santana bohorquez" w:date="2017-02-17T09:33:00Z"/>
          <w:rFonts w:cs="Times New Roman"/>
        </w:rPr>
        <w:pPrChange w:id="936" w:author="andres camilo santana bohorquez" w:date="2017-02-17T09:34:00Z">
          <w:pPr>
            <w:pStyle w:val="Prrafodelista"/>
            <w:numPr>
              <w:numId w:val="13"/>
            </w:numPr>
            <w:ind w:hanging="360"/>
            <w:jc w:val="both"/>
          </w:pPr>
        </w:pPrChange>
      </w:pPr>
      <w:moveFrom w:id="937" w:author="andres camilo santana bohorquez" w:date="2017-02-17T01:21:00Z">
        <w:del w:id="938" w:author="andres camilo santana bohorquez" w:date="2017-02-17T09:33:00Z">
          <w:r w:rsidRPr="007F7480" w:rsidDel="00911F01">
            <w:rPr>
              <w:rFonts w:cs="Times New Roman"/>
            </w:rPr>
            <w:delText>Impuesto sobre la renta para la equidad: A partir de 2013, se aplica el impuesto CREE como aporte de las sociedades y personas jur</w:delText>
          </w:r>
          <w:r w:rsidDel="00911F01">
            <w:rPr>
              <w:rFonts w:cs="Times New Roman"/>
            </w:rPr>
            <w:delText>í</w:delText>
          </w:r>
          <w:r w:rsidRPr="007F7480" w:rsidDel="00911F01">
            <w:rPr>
              <w:rFonts w:cs="Times New Roman"/>
            </w:rPr>
            <w:delText xml:space="preserve">dicas en </w:delText>
          </w:r>
          <w:r w:rsidDel="00911F01">
            <w:rPr>
              <w:rFonts w:cs="Times New Roman"/>
            </w:rPr>
            <w:delText>beneficio</w:delText>
          </w:r>
          <w:r w:rsidRPr="007F7480" w:rsidDel="00911F01">
            <w:rPr>
              <w:rFonts w:cs="Times New Roman"/>
            </w:rPr>
            <w:delText xml:space="preserve"> de los trabajadores y la inversión social según la ley 1607 de 2012 </w:delText>
          </w:r>
        </w:del>
      </w:moveFrom>
      <w:customXmlDelRangeStart w:id="939" w:author="andres camilo santana bohorquez" w:date="2017-02-17T09:33:00Z"/>
      <w:sdt>
        <w:sdtPr>
          <w:rPr>
            <w:rFonts w:cs="Times New Roman"/>
          </w:rPr>
          <w:id w:val="465321453"/>
          <w:citation/>
        </w:sdtPr>
        <w:sdtContent>
          <w:customXmlDelRangeEnd w:id="939"/>
          <w:moveFrom w:id="940" w:author="andres camilo santana bohorquez" w:date="2017-02-17T01:21:00Z">
            <w:del w:id="941" w:author="andres camilo santana bohorquez" w:date="2017-02-17T09:33:00Z">
              <w:r w:rsidR="00441162" w:rsidDel="00911F01">
                <w:rPr>
                  <w:rFonts w:cs="Times New Roman"/>
                </w:rPr>
                <w:fldChar w:fldCharType="begin"/>
              </w:r>
              <w:r w:rsidR="00441162" w:rsidDel="00911F01">
                <w:rPr>
                  <w:rFonts w:cs="Times New Roman"/>
                </w:rPr>
                <w:delInstrText xml:space="preserve"> CITATION DIA16 \l 9226 </w:delInstrText>
              </w:r>
              <w:r w:rsidR="00441162" w:rsidDel="00911F01">
                <w:rPr>
                  <w:rFonts w:cs="Times New Roman"/>
                </w:rPr>
                <w:fldChar w:fldCharType="separate"/>
              </w:r>
              <w:r w:rsidR="00643776" w:rsidRPr="00643776" w:rsidDel="00911F01">
                <w:rPr>
                  <w:rFonts w:cs="Times New Roman"/>
                  <w:noProof/>
                </w:rPr>
                <w:delText>(36)</w:delText>
              </w:r>
              <w:r w:rsidR="00441162" w:rsidDel="00911F01">
                <w:rPr>
                  <w:rFonts w:cs="Times New Roman"/>
                </w:rPr>
                <w:fldChar w:fldCharType="end"/>
              </w:r>
            </w:del>
          </w:moveFrom>
          <w:customXmlDelRangeStart w:id="942" w:author="andres camilo santana bohorquez" w:date="2017-02-17T09:33:00Z"/>
        </w:sdtContent>
      </w:sdt>
      <w:customXmlDelRangeEnd w:id="942"/>
      <w:moveFrom w:id="943" w:author="andres camilo santana bohorquez" w:date="2017-02-17T01:21:00Z">
        <w:del w:id="944" w:author="andres camilo santana bohorquez" w:date="2017-02-17T09:33:00Z">
          <w:r w:rsidRPr="007F7480" w:rsidDel="00911F01">
            <w:rPr>
              <w:rFonts w:cs="Times New Roman"/>
            </w:rPr>
            <w:delText>. Es equivalente al 9% de la base gravable.</w:delText>
          </w:r>
          <w:r w:rsidDel="00911F01">
            <w:rPr>
              <w:rFonts w:cs="Times New Roman"/>
            </w:rPr>
            <w:delText xml:space="preserve"> </w:delText>
          </w:r>
        </w:del>
      </w:moveFrom>
    </w:p>
    <w:p w14:paraId="5CC2CD94" w14:textId="3CAA87E4" w:rsidR="007F7480" w:rsidRPr="007F7480" w:rsidDel="00911F01" w:rsidRDefault="007F7480">
      <w:pPr>
        <w:pStyle w:val="Incontec"/>
        <w:rPr>
          <w:del w:id="945" w:author="andres camilo santana bohorquez" w:date="2017-02-17T09:33:00Z"/>
          <w:rFonts w:cs="Times New Roman"/>
        </w:rPr>
        <w:pPrChange w:id="946" w:author="andres camilo santana bohorquez" w:date="2017-02-17T09:34:00Z">
          <w:pPr>
            <w:pStyle w:val="Prrafodelista"/>
            <w:numPr>
              <w:numId w:val="13"/>
            </w:numPr>
            <w:ind w:hanging="360"/>
            <w:jc w:val="both"/>
          </w:pPr>
        </w:pPrChange>
      </w:pPr>
      <w:moveFrom w:id="947" w:author="andres camilo santana bohorquez" w:date="2017-02-17T01:21:00Z">
        <w:del w:id="948" w:author="andres camilo santana bohorquez" w:date="2017-02-17T09:33:00Z">
          <w:r w:rsidRPr="007F7480" w:rsidDel="00911F01">
            <w:rPr>
              <w:rFonts w:cs="Times New Roman"/>
            </w:rPr>
            <w:delText xml:space="preserve">Retención en la fuente: Es un mecanismo encaminado a asegurar y facilitar a la administración tributaria el recaudo de impuestos. Busca que el impuesto se recaude el mismo periodo en el que es causado. </w:delText>
          </w:r>
        </w:del>
      </w:moveFrom>
      <w:customXmlDelRangeStart w:id="949" w:author="andres camilo santana bohorquez" w:date="2017-02-17T09:33:00Z"/>
      <w:sdt>
        <w:sdtPr>
          <w:rPr>
            <w:rFonts w:cs="Times New Roman"/>
          </w:rPr>
          <w:id w:val="-2015293861"/>
          <w:citation/>
        </w:sdtPr>
        <w:sdtContent>
          <w:customXmlDelRangeEnd w:id="949"/>
          <w:moveFrom w:id="950" w:author="andres camilo santana bohorquez" w:date="2017-02-17T01:21:00Z">
            <w:del w:id="951" w:author="andres camilo santana bohorquez" w:date="2017-02-17T09:33:00Z">
              <w:r w:rsidR="00810B7D" w:rsidDel="00911F01">
                <w:rPr>
                  <w:rFonts w:cs="Times New Roman"/>
                </w:rPr>
                <w:fldChar w:fldCharType="begin"/>
              </w:r>
              <w:r w:rsidR="00810B7D" w:rsidDel="00911F01">
                <w:rPr>
                  <w:rFonts w:cs="Times New Roman"/>
                </w:rPr>
                <w:delInstrText xml:space="preserve"> CITATION DIA06 \l 9226 </w:delInstrText>
              </w:r>
              <w:r w:rsidR="00810B7D" w:rsidDel="00911F01">
                <w:rPr>
                  <w:rFonts w:cs="Times New Roman"/>
                </w:rPr>
                <w:fldChar w:fldCharType="separate"/>
              </w:r>
              <w:r w:rsidR="00643776" w:rsidRPr="00643776" w:rsidDel="00911F01">
                <w:rPr>
                  <w:rFonts w:cs="Times New Roman"/>
                  <w:noProof/>
                </w:rPr>
                <w:delText>(35)</w:delText>
              </w:r>
              <w:r w:rsidR="00810B7D" w:rsidDel="00911F01">
                <w:rPr>
                  <w:rFonts w:cs="Times New Roman"/>
                </w:rPr>
                <w:fldChar w:fldCharType="end"/>
              </w:r>
            </w:del>
          </w:moveFrom>
          <w:customXmlDelRangeStart w:id="952" w:author="andres camilo santana bohorquez" w:date="2017-02-17T09:33:00Z"/>
        </w:sdtContent>
      </w:sdt>
      <w:customXmlDelRangeEnd w:id="952"/>
    </w:p>
    <w:p w14:paraId="5CB692BF" w14:textId="7B6CA7D2" w:rsidR="00FD36E3" w:rsidRPr="00FD36E3" w:rsidDel="00911F01" w:rsidRDefault="007F7480">
      <w:pPr>
        <w:pStyle w:val="Incontec"/>
        <w:rPr>
          <w:del w:id="953" w:author="andres camilo santana bohorquez" w:date="2017-02-17T09:33:00Z"/>
        </w:rPr>
        <w:pPrChange w:id="954" w:author="andres camilo santana bohorquez" w:date="2017-02-17T09:34:00Z">
          <w:pPr>
            <w:pStyle w:val="Prrafodelista"/>
            <w:numPr>
              <w:numId w:val="13"/>
            </w:numPr>
            <w:ind w:hanging="360"/>
            <w:jc w:val="both"/>
          </w:pPr>
        </w:pPrChange>
      </w:pPr>
      <w:moveFrom w:id="955" w:author="andres camilo santana bohorquez" w:date="2017-02-17T01:21:00Z">
        <w:del w:id="956" w:author="andres camilo santana bohorquez" w:date="2017-02-17T09:33:00Z">
          <w:r w:rsidRPr="007F7480" w:rsidDel="00911F01">
            <w:rPr>
              <w:rFonts w:cs="Times New Roman"/>
            </w:rPr>
            <w:delText>Información</w:delText>
          </w:r>
          <w:r w:rsidDel="00911F01">
            <w:rPr>
              <w:rFonts w:cs="Times New Roman"/>
            </w:rPr>
            <w:delText xml:space="preserve"> ex</w:delText>
          </w:r>
          <w:r w:rsidRPr="007F7480" w:rsidDel="00911F01">
            <w:rPr>
              <w:rFonts w:cs="Times New Roman"/>
            </w:rPr>
            <w:delText>ógena: Es el conjunto de datos qu</w:delText>
          </w:r>
          <w:r w:rsidDel="00911F01">
            <w:rPr>
              <w:rFonts w:cs="Times New Roman"/>
            </w:rPr>
            <w:delText>e las personas naturales y Jur</w:delText>
          </w:r>
          <w:r w:rsidRPr="007F7480" w:rsidDel="00911F01">
            <w:rPr>
              <w:rFonts w:cs="Times New Roman"/>
            </w:rPr>
            <w:delText>ídicas deben presentar a la DIAN sobre las operacione</w:delText>
          </w:r>
          <w:r w:rsidR="00810B7D" w:rsidDel="00911F01">
            <w:rPr>
              <w:rFonts w:cs="Times New Roman"/>
            </w:rPr>
            <w:delText xml:space="preserve">s con sus clientes y usuarios. </w:delText>
          </w:r>
        </w:del>
      </w:moveFrom>
      <w:customXmlDelRangeStart w:id="957" w:author="andres camilo santana bohorquez" w:date="2017-02-17T09:33:00Z"/>
      <w:sdt>
        <w:sdtPr>
          <w:rPr>
            <w:rFonts w:cs="Times New Roman"/>
          </w:rPr>
          <w:id w:val="-252446997"/>
          <w:citation/>
        </w:sdtPr>
        <w:sdtContent>
          <w:customXmlDelRangeEnd w:id="957"/>
          <w:moveFrom w:id="958" w:author="andres camilo santana bohorquez" w:date="2017-02-17T01:21:00Z">
            <w:del w:id="959" w:author="andres camilo santana bohorquez" w:date="2017-02-17T09:33:00Z">
              <w:r w:rsidR="00810B7D" w:rsidDel="00911F01">
                <w:rPr>
                  <w:rFonts w:cs="Times New Roman"/>
                </w:rPr>
                <w:fldChar w:fldCharType="begin"/>
              </w:r>
              <w:r w:rsidR="00810B7D" w:rsidDel="00911F01">
                <w:rPr>
                  <w:rFonts w:cs="Times New Roman"/>
                </w:rPr>
                <w:delInstrText xml:space="preserve">CITATION D \l 9226 </w:delInstrText>
              </w:r>
              <w:r w:rsidR="00810B7D" w:rsidDel="00911F01">
                <w:rPr>
                  <w:rFonts w:cs="Times New Roman"/>
                </w:rPr>
                <w:fldChar w:fldCharType="separate"/>
              </w:r>
              <w:r w:rsidR="00643776" w:rsidRPr="00643776" w:rsidDel="00911F01">
                <w:rPr>
                  <w:rFonts w:cs="Times New Roman"/>
                  <w:noProof/>
                </w:rPr>
                <w:delText>(37)</w:delText>
              </w:r>
              <w:r w:rsidR="00810B7D" w:rsidDel="00911F01">
                <w:rPr>
                  <w:rFonts w:cs="Times New Roman"/>
                </w:rPr>
                <w:fldChar w:fldCharType="end"/>
              </w:r>
            </w:del>
          </w:moveFrom>
          <w:customXmlDelRangeStart w:id="960" w:author="andres camilo santana bohorquez" w:date="2017-02-17T09:33:00Z"/>
        </w:sdtContent>
      </w:sdt>
      <w:customXmlDelRangeEnd w:id="960"/>
    </w:p>
    <w:moveFromRangeEnd w:id="893"/>
    <w:p w14:paraId="13FFB140" w14:textId="76C63209" w:rsidR="009C7339" w:rsidDel="007B694C" w:rsidRDefault="009C7339" w:rsidP="00151C06">
      <w:pPr>
        <w:pStyle w:val="Incontec"/>
        <w:rPr>
          <w:del w:id="961" w:author="andres camilo santana bohorquez" w:date="2017-02-15T06:29:00Z"/>
        </w:rPr>
      </w:pPr>
    </w:p>
    <w:p w14:paraId="0C7460A5" w14:textId="2C7A8A71" w:rsidR="00E21B5B" w:rsidDel="007B694C" w:rsidRDefault="00E21B5B">
      <w:pPr>
        <w:pStyle w:val="Incontec"/>
        <w:rPr>
          <w:del w:id="962" w:author="andres camilo santana bohorquez" w:date="2017-02-15T06:29:00Z"/>
        </w:rPr>
        <w:pPrChange w:id="963" w:author="andres camilo santana bohorquez" w:date="2017-02-17T09:34:00Z">
          <w:pPr/>
        </w:pPrChange>
      </w:pPr>
    </w:p>
    <w:p w14:paraId="67AC5356" w14:textId="0C0743FD" w:rsidR="00E21B5B" w:rsidDel="00911F01" w:rsidRDefault="00E21B5B">
      <w:pPr>
        <w:pStyle w:val="Incontec"/>
        <w:rPr>
          <w:del w:id="964" w:author="andres camilo santana bohorquez" w:date="2017-02-17T09:34:00Z"/>
        </w:rPr>
        <w:pPrChange w:id="965" w:author="andres camilo santana bohorquez" w:date="2017-02-17T09:34:00Z">
          <w:pPr/>
        </w:pPrChange>
      </w:pPr>
    </w:p>
    <w:p w14:paraId="5905E953" w14:textId="0DC7F2D1" w:rsidR="00E21B5B" w:rsidDel="00911F01" w:rsidRDefault="00E21B5B">
      <w:pPr>
        <w:pStyle w:val="Incontec"/>
        <w:rPr>
          <w:del w:id="966" w:author="andres camilo santana bohorquez" w:date="2017-02-17T09:34:00Z"/>
        </w:rPr>
        <w:pPrChange w:id="967" w:author="andres camilo santana bohorquez" w:date="2017-02-17T09:34:00Z">
          <w:pPr/>
        </w:pPrChange>
      </w:pPr>
    </w:p>
    <w:p w14:paraId="52D5023F" w14:textId="77777777" w:rsidR="00E21B5B" w:rsidRDefault="00E21B5B">
      <w:pPr>
        <w:pStyle w:val="Incontec"/>
        <w:pPrChange w:id="968" w:author="andres camilo santana bohorquez" w:date="2017-02-17T09:34:00Z">
          <w:pPr/>
        </w:pPrChange>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969" w:name="_1t3h5sf" w:colFirst="0" w:colLast="0"/>
      <w:bookmarkStart w:id="970" w:name="_mazyiu3eafbk" w:colFirst="0" w:colLast="0"/>
      <w:bookmarkStart w:id="971" w:name="_Ref467583406"/>
      <w:bookmarkStart w:id="972" w:name="_Toc475342626"/>
      <w:bookmarkEnd w:id="969"/>
      <w:bookmarkEnd w:id="970"/>
      <w:r w:rsidRPr="00102649">
        <w:rPr>
          <w:rFonts w:cs="Times New Roman"/>
          <w:sz w:val="28"/>
          <w:szCs w:val="28"/>
        </w:rPr>
        <w:lastRenderedPageBreak/>
        <w:t>IDENTIFICACIÓN DEL PRODUCTO</w:t>
      </w:r>
      <w:bookmarkEnd w:id="971"/>
      <w:bookmarkEnd w:id="972"/>
    </w:p>
    <w:p w14:paraId="7BD4B395" w14:textId="77777777" w:rsidR="00E304BB" w:rsidRPr="00151C06" w:rsidRDefault="00E304BB" w:rsidP="00151C06">
      <w:pPr>
        <w:pStyle w:val="Incontec"/>
      </w:pPr>
    </w:p>
    <w:p w14:paraId="12FD18E2" w14:textId="7E7D559A" w:rsidR="00BF1598" w:rsidRPr="00102649" w:rsidRDefault="00BF1598" w:rsidP="00F12A4C">
      <w:pPr>
        <w:pStyle w:val="Incontec"/>
        <w:rPr>
          <w:rFonts w:cs="Times New Roman"/>
        </w:rPr>
      </w:pPr>
      <w:r w:rsidRPr="00102649">
        <w:rPr>
          <w:rFonts w:cs="Times New Roman"/>
        </w:rPr>
        <w:t xml:space="preserve">“La </w:t>
      </w:r>
      <w:sdt>
        <w:sdtPr>
          <w:rPr>
            <w:rFonts w:cs="Times New Roman"/>
          </w:rPr>
          <w:id w:val="-1726828289"/>
          <w:citation/>
        </w:sdtPr>
        <w:sdtContent>
          <w:r w:rsidR="00EC5988" w:rsidRPr="00102649">
            <w:rPr>
              <w:rFonts w:cs="Times New Roman"/>
            </w:rPr>
            <w:fldChar w:fldCharType="begin"/>
          </w:r>
          <w:r w:rsidR="00EC5988" w:rsidRPr="00102649">
            <w:rPr>
              <w:rFonts w:cs="Times New Roman"/>
            </w:rPr>
            <w:instrText xml:space="preserve">CITATION Une98 \l 9226 </w:instrText>
          </w:r>
          <w:r w:rsidR="00EC5988" w:rsidRPr="00102649">
            <w:rPr>
              <w:rFonts w:cs="Times New Roman"/>
            </w:rPr>
            <w:fldChar w:fldCharType="separate"/>
          </w:r>
          <w:r w:rsidR="00DD74C2" w:rsidRPr="00DD74C2">
            <w:rPr>
              <w:rFonts w:cs="Times New Roman"/>
              <w:noProof/>
            </w:rPr>
            <w:t>(36)</w:t>
          </w:r>
          <w:r w:rsidR="00EC5988" w:rsidRPr="00102649">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Se  define como un programa informático interactivo de carácter pedagógico que posee una capacidad de comunicación integrada, es decir, que está asociado a Nuevas Tecnologías “.  </w:t>
      </w:r>
      <w:sdt>
        <w:sdtPr>
          <w:rPr>
            <w:rFonts w:cs="Times New Roman"/>
          </w:rPr>
          <w:id w:val="-459887785"/>
          <w:citation/>
        </w:sdtPr>
        <w:sdtContent>
          <w:r w:rsidR="00EC5988" w:rsidRPr="00102649">
            <w:rPr>
              <w:rFonts w:cs="Times New Roman"/>
            </w:rPr>
            <w:fldChar w:fldCharType="begin"/>
          </w:r>
          <w:r w:rsidR="00EC5988" w:rsidRPr="00102649">
            <w:rPr>
              <w:rFonts w:cs="Times New Roman"/>
            </w:rPr>
            <w:instrText xml:space="preserve"> CITATION Cru10 \l 9226 </w:instrText>
          </w:r>
          <w:r w:rsidR="00EC5988" w:rsidRPr="00102649">
            <w:rPr>
              <w:rFonts w:cs="Times New Roman"/>
            </w:rPr>
            <w:fldChar w:fldCharType="separate"/>
          </w:r>
          <w:r w:rsidR="00DD74C2" w:rsidRPr="00DD74C2">
            <w:rPr>
              <w:rFonts w:cs="Times New Roman"/>
              <w:noProof/>
            </w:rPr>
            <w:t>(37)</w:t>
          </w:r>
          <w:r w:rsidR="00EC5988" w:rsidRPr="00102649">
            <w:rPr>
              <w:rFonts w:cs="Times New Roman"/>
            </w:rPr>
            <w:fldChar w:fldCharType="end"/>
          </w:r>
        </w:sdtContent>
      </w:sdt>
    </w:p>
    <w:p w14:paraId="4A6372B4" w14:textId="77777777" w:rsidR="00BF1598" w:rsidRPr="00102649" w:rsidRDefault="00BF1598" w:rsidP="00F12A4C">
      <w:pPr>
        <w:pStyle w:val="Incontec"/>
        <w:rPr>
          <w:rFonts w:cs="Times New Roman"/>
        </w:rPr>
      </w:pPr>
    </w:p>
    <w:p w14:paraId="0260F6B8" w14:textId="08F49773"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de </w:t>
      </w:r>
      <w:r w:rsidRPr="00102649">
        <w:rPr>
          <w:rFonts w:cs="Times New Roman"/>
        </w:rPr>
        <w:t xml:space="preserve"> </w:t>
      </w:r>
      <w:r w:rsidR="00EC5988" w:rsidRPr="00102649">
        <w:rPr>
          <w:rFonts w:cs="Times New Roman"/>
        </w:rPr>
        <w:t>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F12A4C">
      <w:pPr>
        <w:pStyle w:val="Incontec"/>
        <w:rPr>
          <w:rFonts w:cs="Times New Roman"/>
        </w:rPr>
      </w:pPr>
    </w:p>
    <w:p w14:paraId="5035C323" w14:textId="3113FD63"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y el otro enfocado en Apoyar el Proceso de Aprendizaje de la Logica Matematica y el Desarrollo del Lenguaje (Eko). Orin se enfocara en la ejecución de ejercicios de P</w:t>
      </w:r>
      <w:r w:rsidR="00940554" w:rsidRPr="00940554">
        <w:rPr>
          <w:rFonts w:cs="Times New Roman"/>
        </w:rPr>
        <w:t>aradiddles</w:t>
      </w:r>
      <w:r w:rsidR="00940554">
        <w:rPr>
          <w:rFonts w:cs="Times New Roman"/>
        </w:rPr>
        <w:t xml:space="preserve"> y Eko </w:t>
      </w:r>
      <w:r w:rsidRPr="00102649">
        <w:rPr>
          <w:rFonts w:cs="Times New Roman"/>
        </w:rPr>
        <w:t xml:space="preserve"> desarrollara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Tableros de Comunicación</w:t>
      </w:r>
      <w:r w:rsidRPr="00102649">
        <w:rPr>
          <w:rFonts w:cs="Times New Roman"/>
        </w:rPr>
        <w:t xml:space="preserve"> nos permitan apoyar el lenguaje Oral cuando este no es comprensible o está ausente. </w:t>
      </w:r>
    </w:p>
    <w:p w14:paraId="59A176D2" w14:textId="16F807FE" w:rsidR="00CB3C59" w:rsidRPr="00BE5779" w:rsidDel="00E651FA" w:rsidRDefault="00CB3C59">
      <w:pPr>
        <w:pStyle w:val="Incontec"/>
        <w:rPr>
          <w:del w:id="973" w:author="andres camilo santana bohorquez" w:date="2017-02-15T06:29:00Z"/>
        </w:rPr>
        <w:pPrChange w:id="974" w:author="andres camilo santana bohorquez" w:date="2017-02-15T06:29:00Z">
          <w:pPr/>
        </w:pPrChange>
      </w:pPr>
    </w:p>
    <w:p w14:paraId="2EBC36D2" w14:textId="77777777" w:rsidR="00CB3C59" w:rsidRPr="00BE5779" w:rsidRDefault="00CB3C59">
      <w:pPr>
        <w:pStyle w:val="Incontec"/>
        <w:pPrChange w:id="975" w:author="andres camilo santana bohorquez" w:date="2017-02-15T06:29:00Z">
          <w:pPr/>
        </w:pPrChange>
      </w:pPr>
    </w:p>
    <w:p w14:paraId="6E71E9EA" w14:textId="77777777" w:rsidR="00274004" w:rsidRDefault="00274004" w:rsidP="00151C06">
      <w:pPr>
        <w:pStyle w:val="Incontec"/>
      </w:pPr>
    </w:p>
    <w:p w14:paraId="7588DD45" w14:textId="77777777" w:rsidR="00151C06" w:rsidRDefault="00151C06" w:rsidP="00151C06"/>
    <w:p w14:paraId="1E9DA717" w14:textId="77777777" w:rsidR="00151C06" w:rsidRPr="00151C06" w:rsidRDefault="00151C06"/>
    <w:p w14:paraId="2327A0A2" w14:textId="3DC7042D" w:rsidR="00274004" w:rsidRPr="00274004" w:rsidDel="00E651FA" w:rsidRDefault="00274004" w:rsidP="00E75E0F">
      <w:pPr>
        <w:numPr>
          <w:ilvl w:val="0"/>
          <w:numId w:val="1"/>
        </w:numPr>
        <w:rPr>
          <w:del w:id="976" w:author="andres camilo santana bohorquez" w:date="2017-02-15T06:29:00Z"/>
        </w:rPr>
      </w:pPr>
      <w:bookmarkStart w:id="977" w:name="_Toc475091003"/>
      <w:bookmarkStart w:id="978" w:name="_Toc475091097"/>
      <w:bookmarkStart w:id="979" w:name="_Toc475092492"/>
      <w:bookmarkStart w:id="980" w:name="_Toc475092606"/>
      <w:bookmarkStart w:id="981" w:name="_Toc475092718"/>
      <w:bookmarkStart w:id="982" w:name="_Toc475311926"/>
      <w:bookmarkStart w:id="983" w:name="_Toc475342519"/>
      <w:bookmarkStart w:id="984" w:name="_Toc475342627"/>
      <w:bookmarkEnd w:id="977"/>
      <w:bookmarkEnd w:id="978"/>
      <w:bookmarkEnd w:id="979"/>
      <w:bookmarkEnd w:id="980"/>
      <w:bookmarkEnd w:id="981"/>
      <w:bookmarkEnd w:id="982"/>
      <w:bookmarkEnd w:id="983"/>
      <w:bookmarkEnd w:id="984"/>
    </w:p>
    <w:p w14:paraId="7C9A011D" w14:textId="0D0058BE" w:rsidR="00B94B10" w:rsidRPr="00102649" w:rsidRDefault="009218C9" w:rsidP="00E75E0F">
      <w:pPr>
        <w:pStyle w:val="Incontec"/>
        <w:numPr>
          <w:ilvl w:val="2"/>
          <w:numId w:val="1"/>
        </w:numPr>
        <w:outlineLvl w:val="2"/>
        <w:rPr>
          <w:rFonts w:cs="Times New Roman"/>
        </w:rPr>
      </w:pPr>
      <w:bookmarkStart w:id="985" w:name="_Toc475342628"/>
      <w:r>
        <w:rPr>
          <w:rFonts w:cs="Times New Roman"/>
        </w:rPr>
        <w:t>Características del Producto.</w:t>
      </w:r>
      <w:bookmarkEnd w:id="985"/>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F12A4C">
      <w:pPr>
        <w:pStyle w:val="Incontec"/>
        <w:rPr>
          <w:rFonts w:eastAsia="Arial" w:cs="Times New Roman"/>
        </w:rPr>
      </w:pPr>
    </w:p>
    <w:p w14:paraId="04F88FF1" w14:textId="5C074ED1"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010160">
        <w:rPr>
          <w:rFonts w:eastAsia="Arial" w:cs="Times New Roman"/>
        </w:rPr>
        <w:t>1</w:t>
      </w:r>
      <w:r w:rsidR="00253546">
        <w:rPr>
          <w:rFonts w:eastAsia="Arial" w:cs="Times New Roman"/>
        </w:rPr>
        <w:t xml:space="preserve"> </w:t>
      </w:r>
      <w:r w:rsidR="004908D9" w:rsidRPr="00102649">
        <w:rPr>
          <w:rFonts w:eastAsia="Arial" w:cs="Times New Roman"/>
        </w:rPr>
        <w:t xml:space="preserve"> </w:t>
      </w:r>
      <w:r w:rsidR="00253546">
        <w:rPr>
          <w:rFonts w:eastAsia="Arial" w:cs="Times New Roman"/>
        </w:rPr>
        <w:t>y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601" cy="2878942"/>
                    </a:xfrm>
                    <a:prstGeom prst="rect">
                      <a:avLst/>
                    </a:prstGeom>
                  </pic:spPr>
                </pic:pic>
              </a:graphicData>
            </a:graphic>
          </wp:inline>
        </w:drawing>
      </w:r>
    </w:p>
    <w:p w14:paraId="66F5BF7C" w14:textId="198DAEC8" w:rsidR="009E2911" w:rsidRPr="000A0072" w:rsidRDefault="009E2911" w:rsidP="00F12A4C">
      <w:pPr>
        <w:pStyle w:val="Incontec"/>
        <w:rPr>
          <w:rFonts w:eastAsia="Arial" w:cs="Times New Roman"/>
          <w:sz w:val="22"/>
          <w:szCs w:val="22"/>
        </w:rPr>
      </w:pPr>
      <w:r w:rsidRPr="000A0072">
        <w:rPr>
          <w:rFonts w:eastAsia="Arial" w:cs="Times New Roman"/>
          <w:b/>
          <w:i/>
          <w:sz w:val="22"/>
          <w:szCs w:val="22"/>
        </w:rPr>
        <w:t xml:space="preserve">Figura </w:t>
      </w:r>
      <w:r w:rsidR="009218C9" w:rsidRPr="000A0072">
        <w:rPr>
          <w:rFonts w:eastAsia="Arial" w:cs="Times New Roman"/>
          <w:b/>
          <w:i/>
          <w:sz w:val="22"/>
          <w:szCs w:val="22"/>
        </w:rPr>
        <w:t>5</w:t>
      </w:r>
      <w:r w:rsidR="00222573" w:rsidRPr="000A0072">
        <w:rPr>
          <w:rFonts w:eastAsia="Arial" w:cs="Times New Roman"/>
          <w:b/>
          <w:i/>
          <w:sz w:val="22"/>
          <w:szCs w:val="22"/>
        </w:rPr>
        <w:t>-</w:t>
      </w:r>
      <w:r w:rsidR="00010160">
        <w:rPr>
          <w:rFonts w:eastAsia="Arial" w:cs="Times New Roman"/>
          <w:b/>
          <w:i/>
          <w:sz w:val="22"/>
          <w:szCs w:val="22"/>
        </w:rPr>
        <w:t>1</w:t>
      </w:r>
      <w:r w:rsidR="000920B3" w:rsidRPr="000A0072">
        <w:rPr>
          <w:rFonts w:eastAsia="Arial" w:cs="Times New Roman"/>
          <w:sz w:val="22"/>
          <w:szCs w:val="22"/>
        </w:rPr>
        <w:t>.</w:t>
      </w:r>
      <w:r w:rsidRPr="000A0072">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0A0072" w:rsidRDefault="0002286F" w:rsidP="0002286F">
      <w:pPr>
        <w:pStyle w:val="Incontec"/>
        <w:rPr>
          <w:rFonts w:eastAsia="Arial"/>
          <w:sz w:val="22"/>
          <w:szCs w:val="22"/>
        </w:rPr>
      </w:pPr>
      <w:r w:rsidRPr="000A0072">
        <w:rPr>
          <w:b/>
          <w:i/>
          <w:sz w:val="22"/>
          <w:szCs w:val="22"/>
        </w:rPr>
        <w:t>Figura 5-</w:t>
      </w:r>
      <w:r w:rsidR="00010160">
        <w:rPr>
          <w:b/>
          <w:i/>
          <w:sz w:val="22"/>
          <w:szCs w:val="22"/>
        </w:rPr>
        <w:t>2</w:t>
      </w:r>
      <w:r w:rsidRPr="000A0072">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22"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4F51CC65"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el usuario  podrá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23"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579CFE03" w14:textId="77777777" w:rsidR="005E1712" w:rsidRPr="005E1712" w:rsidRDefault="005E1712" w:rsidP="00911F01">
      <w:pPr>
        <w:pStyle w:val="Incontec"/>
      </w:pPr>
    </w:p>
    <w:p w14:paraId="004634FF" w14:textId="4D95E026" w:rsidR="005A28FB" w:rsidRPr="00976C24" w:rsidRDefault="005A28FB" w:rsidP="00E75E0F">
      <w:pPr>
        <w:pStyle w:val="Incontec"/>
        <w:numPr>
          <w:ilvl w:val="2"/>
          <w:numId w:val="1"/>
        </w:numPr>
        <w:outlineLvl w:val="2"/>
        <w:rPr>
          <w:rFonts w:cs="Times New Roman"/>
          <w:sz w:val="22"/>
        </w:rPr>
      </w:pPr>
      <w:bookmarkStart w:id="986" w:name="_Toc475342629"/>
      <w:r w:rsidRPr="00976C24">
        <w:rPr>
          <w:rFonts w:cs="Times New Roman"/>
          <w:szCs w:val="28"/>
        </w:rPr>
        <w:t>Plan de Aplicación</w:t>
      </w:r>
      <w:r w:rsidR="005E1712">
        <w:rPr>
          <w:rFonts w:cs="Times New Roman"/>
          <w:szCs w:val="28"/>
        </w:rPr>
        <w:t>.</w:t>
      </w:r>
      <w:bookmarkEnd w:id="986"/>
      <w:r w:rsidRPr="00976C24">
        <w:rPr>
          <w:rFonts w:cs="Times New Roman"/>
          <w:szCs w:val="28"/>
        </w:rPr>
        <w:t xml:space="preserve"> </w:t>
      </w:r>
    </w:p>
    <w:p w14:paraId="206BC340" w14:textId="77777777" w:rsidR="005A28FB" w:rsidRPr="005E1712" w:rsidRDefault="005A28FB" w:rsidP="005E1712">
      <w:pPr>
        <w:pStyle w:val="Incontec"/>
      </w:pPr>
    </w:p>
    <w:p w14:paraId="1D42B87D" w14:textId="77777777" w:rsidR="005E1712" w:rsidRDefault="005E1712" w:rsidP="005E1712">
      <w:pPr>
        <w:pStyle w:val="Incontec"/>
        <w:rPr>
          <w:rFonts w:eastAsia="Nova Mono"/>
        </w:rPr>
      </w:pPr>
      <w:bookmarkStart w:id="987" w:name="_i3qzz27lsh9g" w:colFirst="0" w:colLast="0"/>
      <w:bookmarkEnd w:id="987"/>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AF497C">
      <w:pPr>
        <w:pStyle w:val="Incontec"/>
        <w:ind w:left="720" w:firstLine="720"/>
        <w:rPr>
          <w:rFonts w:eastAsia="Nova Mono"/>
        </w:rPr>
      </w:pPr>
    </w:p>
    <w:p w14:paraId="1CA120E5" w14:textId="00A2957C" w:rsidR="00AF497C" w:rsidRDefault="005E1712" w:rsidP="00911F01">
      <w:pPr>
        <w:pStyle w:val="Incontec"/>
        <w:rPr>
          <w:rFonts w:eastAsia="Nova Mono"/>
        </w:rPr>
      </w:pPr>
      <w:r w:rsidRPr="00911F01">
        <w:rPr>
          <w:rFonts w:eastAsia="Nova Mono"/>
          <w:b/>
          <w:i/>
        </w:rPr>
        <w:lastRenderedPageBreak/>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de capacitación </w:t>
      </w:r>
      <w:r w:rsidR="00BC57A3" w:rsidRPr="00AF497C">
        <w:rPr>
          <w:rFonts w:eastAsia="Nova Mono"/>
        </w:rPr>
        <w:t xml:space="preserve"> donde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151C06">
      <w:pPr>
        <w:pStyle w:val="Incontec"/>
        <w:rPr>
          <w:rFonts w:eastAsia="Nova Mono"/>
        </w:rPr>
      </w:pPr>
    </w:p>
    <w:p w14:paraId="4382ABB1" w14:textId="77777777"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BC57A3" w:rsidRPr="00AF497C">
        <w:rPr>
          <w:rFonts w:eastAsia="Nova Mono"/>
        </w:rPr>
        <w:fldChar w:fldCharType="begin"/>
      </w:r>
      <w:r w:rsidR="00BC57A3" w:rsidRPr="00AF497C">
        <w:rPr>
          <w:rFonts w:eastAsia="Nova Mono"/>
        </w:rPr>
        <w:instrText xml:space="preserve"> REF _Ref467583406 \r \h </w:instrText>
      </w:r>
      <w:r w:rsidR="00AF497C" w:rsidRPr="00AF497C">
        <w:rPr>
          <w:rFonts w:eastAsia="Nova Mono"/>
        </w:rPr>
        <w:instrText xml:space="preserve"> \* MERGEFORMAT </w:instrText>
      </w:r>
      <w:r w:rsidR="00BC57A3" w:rsidRPr="00AF497C">
        <w:rPr>
          <w:rFonts w:eastAsia="Nova Mono"/>
        </w:rPr>
      </w:r>
      <w:r w:rsidR="00BC57A3" w:rsidRPr="00AF497C">
        <w:rPr>
          <w:rFonts w:eastAsia="Nova Mono"/>
        </w:rPr>
        <w:fldChar w:fldCharType="separate"/>
      </w:r>
      <w:r w:rsidR="00BC57A3" w:rsidRPr="00AF497C">
        <w:rPr>
          <w:rFonts w:eastAsia="Nova Mono"/>
        </w:rPr>
        <w:t>5.4</w:t>
      </w:r>
      <w:r w:rsidR="00BC57A3" w:rsidRPr="00AF497C">
        <w:rPr>
          <w:rFonts w:eastAsia="Nova Mono"/>
        </w:rPr>
        <w:fldChar w:fldCharType="end"/>
      </w:r>
      <w:r w:rsidR="00BC57A3" w:rsidRPr="00AF497C">
        <w:rPr>
          <w:rFonts w:eastAsia="Nova Mono"/>
        </w:rPr>
        <w:t>).</w:t>
      </w:r>
      <w:r w:rsidR="00BC57A3" w:rsidRPr="00AF497C">
        <w:rPr>
          <w:rFonts w:eastAsia="Nova Mono"/>
        </w:rPr>
        <w:cr/>
        <w:t xml:space="preserve">Durante esta etapa se realizaran procesos de control mediante bloques temporales (Sprint) que buscan definir el estado actual del proyecto, </w:t>
      </w:r>
      <w:r w:rsidR="002C44B0" w:rsidRPr="00AF497C">
        <w:rPr>
          <w:rFonts w:eastAsia="Nova Mono"/>
        </w:rPr>
        <w:t xml:space="preserve">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2C44B0" w:rsidRPr="00AF497C">
        <w:rPr>
          <w:rFonts w:eastAsia="Nova Mono"/>
        </w:rPr>
        <w:t>5.4.4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151C06">
      <w:pPr>
        <w:pStyle w:val="Incontec"/>
        <w:rPr>
          <w:rFonts w:eastAsia="Nova Mono"/>
        </w:rPr>
      </w:pPr>
      <w:r>
        <w:t xml:space="preserve"> </w:t>
      </w:r>
    </w:p>
    <w:p w14:paraId="0B8FBAED" w14:textId="613D8551"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7335F2">
      <w:pPr>
        <w:pStyle w:val="Incontec"/>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21FAEEA" w14:textId="64B24C75" w:rsidR="002566A8" w:rsidDel="005F7F06" w:rsidRDefault="00DB1E0A" w:rsidP="00DB1E0A">
      <w:pPr>
        <w:pStyle w:val="Incontec"/>
        <w:rPr>
          <w:del w:id="988" w:author="andres camilo santana bohorquez" w:date="2017-02-15T06:32:00Z"/>
        </w:rPr>
      </w:pPr>
      <w:r>
        <w:t>A continuación se presentan detalladamente los proyectos comprendidos en el Desarrollo de Software, En la Figura 5-</w:t>
      </w:r>
      <w:r w:rsidR="007F5BF0">
        <w:t>6</w:t>
      </w:r>
      <w:r>
        <w:t xml:space="preserve"> se presenta la hoja de ruta para el desarrollo del aplicativo Eko.</w:t>
      </w:r>
    </w:p>
    <w:p w14:paraId="3C55EA1B" w14:textId="77777777" w:rsidR="005F7F06" w:rsidRDefault="005F7F06">
      <w:pPr>
        <w:pStyle w:val="Incontec"/>
        <w:rPr>
          <w:ins w:id="989" w:author="andres camilo santana bohorquez" w:date="2017-02-15T06:32:00Z"/>
        </w:rPr>
        <w:pPrChange w:id="990" w:author="andres camilo santana bohorquez" w:date="2017-02-15T06:32:00Z">
          <w:pPr/>
        </w:pPrChange>
      </w:pPr>
      <w:ins w:id="991" w:author="andres camilo santana bohorquez" w:date="2017-02-15T06:32:00Z">
        <w:r>
          <w:t xml:space="preserve"> </w:t>
        </w:r>
      </w:ins>
    </w:p>
    <w:p w14:paraId="6E4A5E05" w14:textId="37546007" w:rsidR="00DB1E0A" w:rsidRDefault="005F7F06">
      <w:pPr>
        <w:pStyle w:val="Incontec"/>
        <w:pPrChange w:id="992" w:author="andres camilo santana bohorquez" w:date="2017-02-15T06:32:00Z">
          <w:pPr/>
        </w:pPrChange>
      </w:pPr>
      <w:ins w:id="993" w:author="andres camilo santana bohorquez" w:date="2017-02-15T06:31:00Z">
        <w:r>
          <w:t>El desarrollo del aplicativo Eko se compone de 3 sub</w:t>
        </w:r>
      </w:ins>
      <w:ins w:id="994" w:author="andres camilo santana bohorquez" w:date="2017-02-15T06:32:00Z">
        <w:r>
          <w:t xml:space="preserve"> </w:t>
        </w:r>
      </w:ins>
      <w:ins w:id="995" w:author="andres camilo santana bohorquez" w:date="2017-02-15T06:31:00Z">
        <w:r>
          <w:t>proyectos (</w:t>
        </w:r>
      </w:ins>
      <w:ins w:id="996" w:author="andres camilo santana bohorquez" w:date="2017-02-15T06:33:00Z">
        <w:r>
          <w:t>Análisis</w:t>
        </w:r>
      </w:ins>
      <w:ins w:id="997" w:author="andres camilo santana bohorquez" w:date="2017-02-15T06:31:00Z">
        <w:r>
          <w:t>, Diseño</w:t>
        </w:r>
      </w:ins>
      <w:ins w:id="998" w:author="andres camilo santana bohorquez" w:date="2017-02-15T06:33:00Z">
        <w:r>
          <w:t xml:space="preserve"> y</w:t>
        </w:r>
      </w:ins>
      <w:ins w:id="999" w:author="andres camilo santana bohorquez" w:date="2017-02-15T06:31:00Z">
        <w:r>
          <w:t xml:space="preserve"> Desarrollo)</w:t>
        </w:r>
      </w:ins>
      <w:ins w:id="1000" w:author="andres camilo santana bohorquez" w:date="2017-02-15T06:33:00Z">
        <w:r>
          <w:t xml:space="preserve"> principalmente fundamentados en las etapas que se presentan en el ciclo de vida de un producto de software </w:t>
        </w:r>
      </w:ins>
    </w:p>
    <w:p w14:paraId="3605C820" w14:textId="77777777" w:rsidR="00DB1E0A" w:rsidRPr="00DB1E0A" w:rsidRDefault="00DB1E0A" w:rsidP="00DB1E0A"/>
    <w:p w14:paraId="02DD27B8" w14:textId="15676E47" w:rsidR="0072537A" w:rsidRDefault="00633ABB">
      <w:pPr>
        <w:jc w:val="center"/>
        <w:pPrChange w:id="1001" w:author="andres camilo santana bohorquez" w:date="2017-02-15T06:34:00Z">
          <w:pPr/>
        </w:pPrChange>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commentRangeStart w:id="1002"/>
      <w:r w:rsidR="0014069D">
        <w:rPr>
          <w:noProof/>
          <w:lang w:val="es-ES" w:eastAsia="es-ES"/>
        </w:rPr>
        <w:drawing>
          <wp:inline distT="0" distB="0" distL="0" distR="0" wp14:anchorId="709C5241" wp14:editId="05227429">
            <wp:extent cx="5311887" cy="3718560"/>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785" cy="3725489"/>
                    </a:xfrm>
                    <a:prstGeom prst="rect">
                      <a:avLst/>
                    </a:prstGeom>
                  </pic:spPr>
                </pic:pic>
              </a:graphicData>
            </a:graphic>
          </wp:inline>
        </w:drawing>
      </w:r>
      <w:commentRangeEnd w:id="1002"/>
      <w:r w:rsidR="00881723">
        <w:rPr>
          <w:rStyle w:val="Refdecomentario"/>
        </w:rPr>
        <w:commentReference w:id="1002"/>
      </w:r>
      <w:r w:rsidR="0014069D">
        <w:rPr>
          <w:noProof/>
        </w:rPr>
        <w:t xml:space="preserve"> </w:t>
      </w:r>
      <w:r w:rsidR="0014069D">
        <w:rPr>
          <w:noProof/>
          <w:lang w:val="es-ES" w:eastAsia="es-ES"/>
        </w:rPr>
        <w:drawing>
          <wp:inline distT="0" distB="0" distL="0" distR="0" wp14:anchorId="544B4A54" wp14:editId="692B9664">
            <wp:extent cx="5276850" cy="2417512"/>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8418" cy="2427393"/>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2EFA9BA2" w14:textId="67D47456" w:rsidR="0072537A" w:rsidRDefault="0072537A" w:rsidP="0072537A">
      <w:pPr>
        <w:rPr>
          <w:ins w:id="1003" w:author="andres camilo santana bohorquez" w:date="2017-02-15T06:34:00Z"/>
        </w:rPr>
      </w:pPr>
    </w:p>
    <w:p w14:paraId="48357211" w14:textId="3F69A051" w:rsidR="005F7F06" w:rsidRDefault="005F7F06">
      <w:pPr>
        <w:pStyle w:val="Incontec"/>
        <w:rPr>
          <w:ins w:id="1004" w:author="andres camilo santana bohorquez" w:date="2017-02-15T06:37:00Z"/>
        </w:rPr>
        <w:pPrChange w:id="1005" w:author="andres camilo santana bohorquez" w:date="2017-02-15T06:34:00Z">
          <w:pPr/>
        </w:pPrChange>
      </w:pPr>
      <w:ins w:id="1006" w:author="andres camilo santana bohorquez" w:date="2017-02-15T06:34:00Z">
        <w:r>
          <w:t>En el primer Sub</w:t>
        </w:r>
      </w:ins>
      <w:ins w:id="1007" w:author="andres camilo santana bohorquez" w:date="2017-02-15T06:38:00Z">
        <w:r>
          <w:t xml:space="preserve"> </w:t>
        </w:r>
      </w:ins>
      <w:ins w:id="1008" w:author="andres camilo santana bohorquez" w:date="2017-02-15T06:34:00Z">
        <w:r>
          <w:t xml:space="preserve">proyecto denominado </w:t>
        </w:r>
      </w:ins>
      <w:ins w:id="1009" w:author="andres camilo santana bohorquez" w:date="2017-02-15T06:38:00Z">
        <w:r>
          <w:t>Análisis</w:t>
        </w:r>
      </w:ins>
      <w:ins w:id="1010" w:author="andres camilo santana bohorquez" w:date="2017-02-15T06:34:00Z">
        <w:r>
          <w:t xml:space="preserve"> de Requerimientos, se desarrollaran hitos que buscan conocer los requerimientos funcionales que </w:t>
        </w:r>
      </w:ins>
      <w:ins w:id="1011" w:author="andres camilo santana bohorquez" w:date="2017-02-15T06:35:00Z">
        <w:r>
          <w:t>deberá</w:t>
        </w:r>
      </w:ins>
      <w:ins w:id="1012" w:author="andres camilo santana bohorquez" w:date="2017-02-15T06:34:00Z">
        <w:r>
          <w:t xml:space="preserve"> </w:t>
        </w:r>
      </w:ins>
      <w:ins w:id="1013" w:author="andres camilo santana bohorquez" w:date="2017-02-15T06:35:00Z">
        <w:r>
          <w:t xml:space="preserve">ofrecer el proyecto al usuario final, para conocer dichos requerimientos, se concretaran </w:t>
        </w:r>
      </w:ins>
      <w:ins w:id="1014" w:author="andres camilo santana bohorquez" w:date="2017-02-15T06:36:00Z">
        <w:r>
          <w:lastRenderedPageBreak/>
          <w:t>entrevistas con pe</w:t>
        </w:r>
      </w:ins>
      <w:ins w:id="1015" w:author="andres camilo santana bohorquez" w:date="2017-02-15T06:35:00Z">
        <w:r>
          <w:t xml:space="preserve">rsonas </w:t>
        </w:r>
      </w:ins>
      <w:ins w:id="1016" w:author="andres camilo santana bohorquez" w:date="2017-02-15T06:36:00Z">
        <w:r>
          <w:t>con limitaciones cognitivas</w:t>
        </w:r>
      </w:ins>
      <w:ins w:id="1017" w:author="andres camilo santana bohorquez" w:date="2017-02-15T06:37:00Z">
        <w:r>
          <w:t xml:space="preserve"> tarea que se </w:t>
        </w:r>
      </w:ins>
      <w:ins w:id="1018" w:author="andres camilo santana bohorquez" w:date="2017-02-15T06:38:00Z">
        <w:r>
          <w:t>conocerá</w:t>
        </w:r>
      </w:ins>
      <w:ins w:id="1019" w:author="andres camilo santana bohorquez" w:date="2017-02-15T06:37:00Z">
        <w:r>
          <w:t xml:space="preserve"> como: </w:t>
        </w:r>
      </w:ins>
      <w:ins w:id="1020" w:author="andres camilo santana bohorquez" w:date="2017-02-15T06:38:00Z">
        <w:r>
          <w:t>Conociendo</w:t>
        </w:r>
      </w:ins>
      <w:ins w:id="1021" w:author="andres camilo santana bohorquez" w:date="2017-02-15T06:37:00Z">
        <w:r>
          <w:t xml:space="preserve"> el cliente.</w:t>
        </w:r>
      </w:ins>
    </w:p>
    <w:p w14:paraId="432D52A1" w14:textId="33C1E8D1" w:rsidR="005F7F06" w:rsidRDefault="005F7F06">
      <w:pPr>
        <w:pStyle w:val="Incontec"/>
        <w:rPr>
          <w:ins w:id="1022" w:author="andres camilo santana bohorquez" w:date="2017-02-15T06:43:00Z"/>
        </w:rPr>
        <w:pPrChange w:id="1023" w:author="andres camilo santana bohorquez" w:date="2017-02-15T06:37:00Z">
          <w:pPr/>
        </w:pPrChange>
      </w:pPr>
      <w:ins w:id="1024" w:author="andres camilo santana bohorquez" w:date="2017-02-15T06:37:00Z">
        <w:r>
          <w:t xml:space="preserve">A partir de que se tenga un listado con todos los requerimientos funcionales, </w:t>
        </w:r>
      </w:ins>
      <w:ins w:id="1025" w:author="andres camilo santana bohorquez" w:date="2017-02-15T06:38:00Z">
        <w:r>
          <w:t xml:space="preserve">se generaran una serie de documentos que le permitirán al equipo de desarrollo conocer las actividades que podría </w:t>
        </w:r>
      </w:ins>
      <w:ins w:id="1026" w:author="andres camilo santana bohorquez" w:date="2017-02-15T06:39:00Z">
        <w:r>
          <w:t>realizar</w:t>
        </w:r>
      </w:ins>
      <w:ins w:id="1027" w:author="andres camilo santana bohorquez" w:date="2017-02-15T06:38:00Z">
        <w:r>
          <w:t xml:space="preserve"> el usuario final en </w:t>
        </w:r>
      </w:ins>
      <w:ins w:id="1028" w:author="andres camilo santana bohorquez" w:date="2017-02-15T06:39:00Z">
        <w:r>
          <w:t xml:space="preserve">el </w:t>
        </w:r>
      </w:ins>
      <w:ins w:id="1029" w:author="andres camilo santana bohorquez" w:date="2017-02-15T06:38:00Z">
        <w:r>
          <w:t>producto</w:t>
        </w:r>
      </w:ins>
      <w:ins w:id="1030" w:author="andres camilo santana bohorquez" w:date="2017-02-15T06:39:00Z">
        <w:r>
          <w:t xml:space="preserve">, dicha tarea busca plasmar todo el proceso de </w:t>
        </w:r>
      </w:ins>
      <w:ins w:id="1031" w:author="andres camilo santana bohorquez" w:date="2017-02-15T06:40:00Z">
        <w:r>
          <w:t>interacción</w:t>
        </w:r>
      </w:ins>
      <w:ins w:id="1032" w:author="andres camilo santana bohorquez" w:date="2017-02-15T06:39:00Z">
        <w:r>
          <w:t xml:space="preserve"> entre el usuario final y el aplicativo</w:t>
        </w:r>
      </w:ins>
      <w:ins w:id="1033" w:author="andres camilo santana bohorquez" w:date="2017-02-15T06:41:00Z">
        <w:r>
          <w:t xml:space="preserve"> en un lenguaje con el cual el equipo </w:t>
        </w:r>
        <w:r w:rsidR="00CE5DAB">
          <w:t xml:space="preserve">de desarrollo se siente </w:t>
        </w:r>
      </w:ins>
      <w:ins w:id="1034" w:author="andres camilo santana bohorquez" w:date="2017-02-15T06:42:00Z">
        <w:r w:rsidR="00CE5DAB">
          <w:t>más</w:t>
        </w:r>
      </w:ins>
      <w:ins w:id="1035" w:author="andres camilo santana bohorquez" w:date="2017-02-15T06:41:00Z">
        <w:r w:rsidR="00CE5DAB">
          <w:t xml:space="preserve"> </w:t>
        </w:r>
      </w:ins>
      <w:ins w:id="1036" w:author="andres camilo santana bohorquez" w:date="2017-02-15T06:42:00Z">
        <w:r w:rsidR="00CE5DAB">
          <w:t>cómodo</w:t>
        </w:r>
      </w:ins>
      <w:ins w:id="1037" w:author="andres camilo santana bohorquez" w:date="2017-02-15T06:41:00Z">
        <w:r w:rsidR="00CE5DAB">
          <w:t xml:space="preserve"> a la hora de realizar procesos de desarrollo de software</w:t>
        </w:r>
      </w:ins>
      <w:ins w:id="1038" w:author="andres camilo santana bohorquez" w:date="2017-02-15T06:39:00Z">
        <w:r>
          <w:t xml:space="preserve">, este proceso </w:t>
        </w:r>
      </w:ins>
      <w:ins w:id="1039" w:author="andres camilo santana bohorquez" w:date="2017-02-15T06:40:00Z">
        <w:r>
          <w:t>será</w:t>
        </w:r>
      </w:ins>
      <w:ins w:id="1040" w:author="andres camilo santana bohorquez" w:date="2017-02-15T06:39:00Z">
        <w:r>
          <w:t xml:space="preserve"> </w:t>
        </w:r>
      </w:ins>
      <w:ins w:id="1041" w:author="andres camilo santana bohorquez" w:date="2017-02-15T06:40:00Z">
        <w:r>
          <w:t xml:space="preserve">conocido como: </w:t>
        </w:r>
      </w:ins>
      <w:ins w:id="1042" w:author="andres camilo santana bohorquez" w:date="2017-02-15T06:43:00Z">
        <w:r w:rsidR="00CE5DAB">
          <w:t>Documentación</w:t>
        </w:r>
      </w:ins>
      <w:ins w:id="1043" w:author="andres camilo santana bohorquez" w:date="2017-02-15T06:40:00Z">
        <w:r>
          <w:t xml:space="preserve"> de Requerimientos, </w:t>
        </w:r>
      </w:ins>
      <w:ins w:id="1044" w:author="andres camilo santana bohorquez" w:date="2017-02-15T06:43:00Z">
        <w:r w:rsidR="00CE5DAB">
          <w:t>Documentación</w:t>
        </w:r>
      </w:ins>
      <w:ins w:id="1045" w:author="andres camilo santana bohorquez" w:date="2017-02-15T06:40:00Z">
        <w:r>
          <w:t xml:space="preserve"> de Casos de Uso y </w:t>
        </w:r>
      </w:ins>
      <w:ins w:id="1046" w:author="andres camilo santana bohorquez" w:date="2017-02-15T06:43:00Z">
        <w:r w:rsidR="00CE5DAB">
          <w:t>Especificación</w:t>
        </w:r>
      </w:ins>
      <w:ins w:id="1047" w:author="andres camilo santana bohorquez" w:date="2017-02-15T06:40:00Z">
        <w:r>
          <w:t xml:space="preserve"> Funcional.</w:t>
        </w:r>
      </w:ins>
      <w:ins w:id="1048" w:author="andres camilo santana bohorquez" w:date="2017-02-15T06:38:00Z">
        <w:r>
          <w:t xml:space="preserve"> </w:t>
        </w:r>
      </w:ins>
    </w:p>
    <w:p w14:paraId="310D6E5F" w14:textId="77777777" w:rsidR="00CE5DAB" w:rsidRDefault="00CE5DAB">
      <w:pPr>
        <w:rPr>
          <w:ins w:id="1049" w:author="andres camilo santana bohorquez" w:date="2017-02-15T06:43:00Z"/>
        </w:rPr>
      </w:pPr>
    </w:p>
    <w:p w14:paraId="6B50012F" w14:textId="3CC0B849" w:rsidR="00CE5DAB" w:rsidRDefault="00CE5DAB">
      <w:pPr>
        <w:pStyle w:val="Incontec"/>
        <w:rPr>
          <w:ins w:id="1050" w:author="andres camilo santana bohorquez" w:date="2017-02-15T06:51:00Z"/>
        </w:rPr>
        <w:pPrChange w:id="1051" w:author="andres camilo santana bohorquez" w:date="2017-02-15T06:43:00Z">
          <w:pPr/>
        </w:pPrChange>
      </w:pPr>
      <w:ins w:id="1052" w:author="andres camilo santana bohorquez" w:date="2017-02-15T06:43:00Z">
        <w:r>
          <w:t xml:space="preserve">Luego de que el equipo de desarrollo tiene la documentación de todos los procesos que se deben codificar en lenguaje </w:t>
        </w:r>
      </w:ins>
      <w:ins w:id="1053" w:author="andres camilo santana bohorquez" w:date="2017-02-15T06:44:00Z">
        <w:r>
          <w:t>máquina</w:t>
        </w:r>
      </w:ins>
      <w:ins w:id="1054" w:author="andres camilo santana bohorquez" w:date="2017-02-15T06:43:00Z">
        <w:r>
          <w:t>, se debe especificar un</w:t>
        </w:r>
      </w:ins>
      <w:ins w:id="1055" w:author="andres camilo santana bohorquez" w:date="2017-02-15T06:44:00Z">
        <w:r>
          <w:t>a</w:t>
        </w:r>
      </w:ins>
      <w:ins w:id="1056" w:author="andres camilo santana bohorquez" w:date="2017-02-15T06:43:00Z">
        <w:r>
          <w:t xml:space="preserve"> arquitectura</w:t>
        </w:r>
      </w:ins>
      <w:ins w:id="1057" w:author="andres camilo santana bohorquez" w:date="2017-02-15T06:44:00Z">
        <w:r>
          <w:t xml:space="preserve"> </w:t>
        </w:r>
      </w:ins>
      <w:ins w:id="1058" w:author="andres camilo santana bohorquez" w:date="2017-02-15T06:48:00Z">
        <w:r>
          <w:t>que permita analizar los</w:t>
        </w:r>
      </w:ins>
      <w:ins w:id="1059" w:author="andres camilo santana bohorquez" w:date="2017-02-15T06:46:00Z">
        <w:r>
          <w:t xml:space="preserve"> </w:t>
        </w:r>
      </w:ins>
      <w:ins w:id="1060" w:author="andres camilo santana bohorquez" w:date="2017-02-15T06:47:00Z">
        <w:r>
          <w:t>módulos</w:t>
        </w:r>
      </w:ins>
      <w:ins w:id="1061" w:author="andres camilo santana bohorquez" w:date="2017-02-15T06:46:00Z">
        <w:r>
          <w:t xml:space="preserve"> </w:t>
        </w:r>
      </w:ins>
      <w:ins w:id="1062" w:author="andres camilo santana bohorquez" w:date="2017-02-15T06:47:00Z">
        <w:r>
          <w:t xml:space="preserve">funcionales </w:t>
        </w:r>
      </w:ins>
      <w:ins w:id="1063" w:author="andres camilo santana bohorquez" w:date="2017-02-15T06:46:00Z">
        <w:r>
          <w:t xml:space="preserve">a desarrollar y la </w:t>
        </w:r>
      </w:ins>
      <w:ins w:id="1064" w:author="andres camilo santana bohorquez" w:date="2017-02-15T06:47:00Z">
        <w:r>
          <w:t>interacción</w:t>
        </w:r>
      </w:ins>
      <w:ins w:id="1065" w:author="andres camilo santana bohorquez" w:date="2017-02-15T06:46:00Z">
        <w:r>
          <w:t xml:space="preserve"> que estos presentan, </w:t>
        </w:r>
      </w:ins>
      <w:ins w:id="1066" w:author="andres camilo santana bohorquez" w:date="2017-02-15T06:49:00Z">
        <w:r>
          <w:t>elegir la</w:t>
        </w:r>
      </w:ins>
      <w:ins w:id="1067" w:author="andres camilo santana bohorquez" w:date="2017-02-15T06:46:00Z">
        <w:r>
          <w:t xml:space="preserve"> plataforma sobre la </w:t>
        </w:r>
      </w:ins>
      <w:ins w:id="1068" w:author="andres camilo santana bohorquez" w:date="2017-02-15T06:49:00Z">
        <w:r>
          <w:t xml:space="preserve">que se </w:t>
        </w:r>
      </w:ins>
      <w:ins w:id="1069" w:author="andres camilo santana bohorquez" w:date="2017-02-15T06:46:00Z">
        <w:r>
          <w:t xml:space="preserve">ejecuta la </w:t>
        </w:r>
      </w:ins>
      <w:ins w:id="1070" w:author="andres camilo santana bohorquez" w:date="2017-02-15T06:47:00Z">
        <w:r>
          <w:t>aplicación</w:t>
        </w:r>
      </w:ins>
      <w:ins w:id="1071" w:author="andres camilo santana bohorquez" w:date="2017-02-15T06:44:00Z">
        <w:r>
          <w:t xml:space="preserve"> </w:t>
        </w:r>
      </w:ins>
      <w:ins w:id="1072" w:author="andres camilo santana bohorquez" w:date="2017-02-15T06:50:00Z">
        <w:r>
          <w:t>todo con el fin de conocer las bases sobre las cuales se ejecutara el desarrollo.</w:t>
        </w:r>
      </w:ins>
    </w:p>
    <w:p w14:paraId="486AA98D" w14:textId="77777777" w:rsidR="00CE5DAB" w:rsidRDefault="00CE5DAB">
      <w:pPr>
        <w:rPr>
          <w:ins w:id="1073" w:author="andres camilo santana bohorquez" w:date="2017-02-15T06:51:00Z"/>
        </w:rPr>
      </w:pPr>
    </w:p>
    <w:p w14:paraId="1AA3D2F9" w14:textId="10D3F517" w:rsidR="000C1140" w:rsidRDefault="00CE5DAB">
      <w:pPr>
        <w:pStyle w:val="Incontec"/>
        <w:rPr>
          <w:ins w:id="1074" w:author="andres camilo santana bohorquez" w:date="2017-02-15T06:57:00Z"/>
        </w:rPr>
        <w:pPrChange w:id="1075" w:author="andres camilo santana bohorquez" w:date="2017-02-15T06:54:00Z">
          <w:pPr/>
        </w:pPrChange>
      </w:pPr>
      <w:ins w:id="1076" w:author="andres camilo santana bohorquez" w:date="2017-02-15T06:51:00Z">
        <w:r>
          <w:t xml:space="preserve">Finalmente el equipo de desarrollo procederá a codificar todos los procesos anteriormente </w:t>
        </w:r>
      </w:ins>
      <w:ins w:id="1077" w:author="andres camilo santana bohorquez" w:date="2017-02-15T06:54:00Z">
        <w:r w:rsidR="000C1140">
          <w:t>mencionados,</w:t>
        </w:r>
      </w:ins>
      <w:ins w:id="1078" w:author="andres camilo santana bohorquez" w:date="2017-02-15T06:51:00Z">
        <w:r>
          <w:t xml:space="preserve"> dicho desarrollo se sub divide en dos etapas: Desarrollo del Back End que busca </w:t>
        </w:r>
      </w:ins>
      <w:ins w:id="1079" w:author="andres camilo santana bohorquez" w:date="2017-02-15T06:52:00Z">
        <w:r w:rsidR="000C1140">
          <w:t xml:space="preserve">definir el comportamiento principal de la aplicación, dicha etapa se refiere a la </w:t>
        </w:r>
      </w:ins>
      <w:ins w:id="1080" w:author="andres camilo santana bohorquez" w:date="2017-02-15T06:55:00Z">
        <w:r w:rsidR="000C1140">
          <w:t>programación</w:t>
        </w:r>
      </w:ins>
      <w:ins w:id="1081" w:author="andres camilo santana bohorquez" w:date="2017-02-15T06:54:00Z">
        <w:r w:rsidR="000C1140">
          <w:t xml:space="preserve"> </w:t>
        </w:r>
      </w:ins>
      <w:ins w:id="1082" w:author="andres camilo santana bohorquez" w:date="2017-02-15T06:55:00Z">
        <w:r w:rsidR="000C1140">
          <w:t xml:space="preserve">de la </w:t>
        </w:r>
      </w:ins>
      <w:ins w:id="1083" w:author="andres camilo santana bohorquez" w:date="2017-02-15T06:52:00Z">
        <w:r w:rsidR="000C1140">
          <w:t>lógica mediante la cual el programa realizar</w:t>
        </w:r>
      </w:ins>
      <w:ins w:id="1084" w:author="andres camilo santana bohorquez" w:date="2017-02-15T06:55:00Z">
        <w:r w:rsidR="000C1140">
          <w:t>á</w:t>
        </w:r>
      </w:ins>
      <w:ins w:id="1085" w:author="andres camilo santana bohorquez" w:date="2017-02-15T06:52:00Z">
        <w:r w:rsidR="000C1140">
          <w:t xml:space="preserve"> todas las tareas</w:t>
        </w:r>
      </w:ins>
      <w:ins w:id="1086" w:author="andres camilo santana bohorquez" w:date="2017-02-15T06:56:00Z">
        <w:r w:rsidR="000C1140">
          <w:t xml:space="preserve"> referente</w:t>
        </w:r>
      </w:ins>
      <w:ins w:id="1087" w:author="andres camilo santana bohorquez" w:date="2017-02-15T06:57:00Z">
        <w:r w:rsidR="000C1140">
          <w:t>s</w:t>
        </w:r>
      </w:ins>
      <w:ins w:id="1088" w:author="andres camilo santana bohorquez" w:date="2017-02-15T06:56:00Z">
        <w:r w:rsidR="000C1140">
          <w:t xml:space="preserve"> a como se </w:t>
        </w:r>
      </w:ins>
      <w:ins w:id="1089" w:author="andres camilo santana bohorquez" w:date="2017-02-15T06:57:00Z">
        <w:r w:rsidR="000C1140">
          <w:t>debería</w:t>
        </w:r>
      </w:ins>
      <w:ins w:id="1090" w:author="andres camilo santana bohorquez" w:date="2017-02-15T06:56:00Z">
        <w:r w:rsidR="000C1140">
          <w:t xml:space="preserve"> </w:t>
        </w:r>
      </w:ins>
      <w:ins w:id="1091" w:author="andres camilo santana bohorquez" w:date="2017-02-15T06:57:00Z">
        <w:r w:rsidR="000C1140">
          <w:t xml:space="preserve">comportar el aplicativo frente a </w:t>
        </w:r>
      </w:ins>
      <w:ins w:id="1092" w:author="andres camilo santana bohorquez" w:date="2017-02-15T06:58:00Z">
        <w:r w:rsidR="000C1140">
          <w:t>estímulos</w:t>
        </w:r>
      </w:ins>
      <w:ins w:id="1093" w:author="andres camilo santana bohorquez" w:date="2017-02-15T06:57:00Z">
        <w:r w:rsidR="000C1140">
          <w:t xml:space="preserve"> recibidos ya sea por parte del usuario</w:t>
        </w:r>
      </w:ins>
      <w:ins w:id="1094" w:author="andres camilo santana bohorquez" w:date="2017-02-15T06:52:00Z">
        <w:r w:rsidR="000C1140">
          <w:t xml:space="preserve">. </w:t>
        </w:r>
      </w:ins>
    </w:p>
    <w:p w14:paraId="3EF768AE" w14:textId="6B094F1F" w:rsidR="00CE5DAB" w:rsidRPr="00BE5779" w:rsidRDefault="000C1140">
      <w:pPr>
        <w:pStyle w:val="Incontec"/>
        <w:pPrChange w:id="1095" w:author="andres camilo santana bohorquez" w:date="2017-02-15T06:54:00Z">
          <w:pPr/>
        </w:pPrChange>
      </w:pPr>
      <w:ins w:id="1096" w:author="andres camilo santana bohorquez" w:date="2017-02-15T06:52:00Z">
        <w:r>
          <w:t>Luego se encuentra la Etapa de Desarrollo del Front End</w:t>
        </w:r>
      </w:ins>
      <w:ins w:id="1097" w:author="andres camilo santana bohorquez" w:date="2017-02-15T06:53:00Z">
        <w:r>
          <w:t>, Etapa que busca ofrecer una serie de interfaces que se comunicar</w:t>
        </w:r>
      </w:ins>
      <w:ins w:id="1098" w:author="andres camilo santana bohorquez" w:date="2017-02-15T06:55:00Z">
        <w:r>
          <w:t>á</w:t>
        </w:r>
      </w:ins>
      <w:ins w:id="1099" w:author="andres camilo santana bohorquez" w:date="2017-02-15T06:53:00Z">
        <w:r>
          <w:t xml:space="preserve">n con el comportamiento de la </w:t>
        </w:r>
      </w:ins>
      <w:ins w:id="1100" w:author="andres camilo santana bohorquez" w:date="2017-02-15T06:58:00Z">
        <w:r>
          <w:t>aplicación,</w:t>
        </w:r>
      </w:ins>
      <w:ins w:id="1101" w:author="andres camilo santana bohorquez" w:date="2017-02-15T06:55:00Z">
        <w:r>
          <w:t xml:space="preserve"> interfaces que permiten la comunicación entre el usuario y la </w:t>
        </w:r>
      </w:ins>
      <w:ins w:id="1102" w:author="andres camilo santana bohorquez" w:date="2017-02-15T06:56:00Z">
        <w:r>
          <w:t>máquina</w:t>
        </w:r>
      </w:ins>
      <w:ins w:id="1103" w:author="andres camilo santana bohorquez" w:date="2017-02-15T06:53:00Z">
        <w:r>
          <w:t>.</w:t>
        </w:r>
      </w:ins>
      <w:ins w:id="1104" w:author="andres camilo santana bohorquez" w:date="2017-02-15T06:52:00Z">
        <w:r>
          <w:t xml:space="preserve"> </w:t>
        </w:r>
      </w:ins>
    </w:p>
    <w:p w14:paraId="5E12E071" w14:textId="7D188EFA"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dos aplicaciones. En la Figura 5-12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1105" w:name="_4f1mdlm" w:colFirst="0" w:colLast="0"/>
      <w:bookmarkEnd w:id="1105"/>
    </w:p>
    <w:p w14:paraId="76C5691A" w14:textId="77777777" w:rsidR="00B14796" w:rsidRDefault="00B14796" w:rsidP="00AF371B"/>
    <w:p w14:paraId="12E08027" w14:textId="67C55281" w:rsidR="0014069D" w:rsidRDefault="00633ABB" w:rsidP="00AF371B">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5">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5B7A9E47">
            <wp:extent cx="5612130" cy="2583815"/>
            <wp:effectExtent l="0" t="0" r="762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3815"/>
                    </a:xfrm>
                    <a:prstGeom prst="rect">
                      <a:avLst/>
                    </a:prstGeom>
                  </pic:spPr>
                </pic:pic>
              </a:graphicData>
            </a:graphic>
          </wp:inline>
        </w:drawing>
      </w:r>
    </w:p>
    <w:p w14:paraId="08FB6132" w14:textId="635D35F9" w:rsidR="00AF371B" w:rsidRDefault="0014069D" w:rsidP="00AF371B">
      <w:r>
        <w:rPr>
          <w:noProof/>
          <w:lang w:val="es-ES" w:eastAsia="es-ES"/>
        </w:rPr>
        <w:drawing>
          <wp:inline distT="0" distB="0" distL="0" distR="0" wp14:anchorId="09EC6C46" wp14:editId="4F2A9643">
            <wp:extent cx="5612130" cy="1443355"/>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3355"/>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F371B"/>
    <w:p w14:paraId="3E2683CA" w14:textId="77777777" w:rsidR="00633ABB" w:rsidRPr="00633ABB" w:rsidRDefault="00633ABB" w:rsidP="00633ABB">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A22341" w:rsidRDefault="00A22341" w:rsidP="00A22341">
            <w:pPr>
              <w:jc w:val="center"/>
              <w:rPr>
                <w:rFonts w:ascii="LM Roman 10" w:hAnsi="LM Roman 10"/>
                <w:b/>
              </w:rPr>
            </w:pPr>
            <w:r w:rsidRPr="00A22341">
              <w:rPr>
                <w:rFonts w:ascii="LM Roman 10" w:hAnsi="LM Roman 10"/>
                <w:b/>
              </w:rPr>
              <w:t>Implantación Oficina y Búsqueda de Desarrolladores</w:t>
            </w:r>
          </w:p>
        </w:tc>
        <w:tc>
          <w:tcPr>
            <w:tcW w:w="4414" w:type="dxa"/>
            <w:shd w:val="clear" w:color="auto" w:fill="FFE599" w:themeFill="accent4" w:themeFillTint="66"/>
          </w:tcPr>
          <w:p w14:paraId="56B99AD0" w14:textId="416359CA" w:rsidR="00A22341" w:rsidRPr="00A22341" w:rsidRDefault="00A22341" w:rsidP="00A22341">
            <w:pPr>
              <w:jc w:val="center"/>
              <w:rPr>
                <w:rFonts w:ascii="LM Roman 10" w:hAnsi="LM Roman 10"/>
                <w:b/>
              </w:rPr>
            </w:pPr>
            <w:r w:rsidRPr="00A22341">
              <w:rPr>
                <w:rFonts w:ascii="LM Roman 10" w:hAnsi="LM Roman 10"/>
                <w:b/>
              </w:rPr>
              <w:t>1</w:t>
            </w:r>
          </w:p>
        </w:tc>
      </w:tr>
      <w:tr w:rsidR="0091486A" w14:paraId="027762DE" w14:textId="77777777" w:rsidTr="00A22341">
        <w:tc>
          <w:tcPr>
            <w:tcW w:w="4414" w:type="dxa"/>
            <w:shd w:val="clear" w:color="auto" w:fill="8496B0" w:themeFill="text2" w:themeFillTint="99"/>
          </w:tcPr>
          <w:p w14:paraId="49FBB49A" w14:textId="271C221C" w:rsidR="0091486A" w:rsidRPr="00A22341" w:rsidRDefault="00FA21F7" w:rsidP="00A22341">
            <w:pPr>
              <w:jc w:val="center"/>
              <w:rPr>
                <w:rFonts w:ascii="LM Roman 10" w:hAnsi="LM Roman 10"/>
                <w:b/>
                <w:color w:val="FFFFFF" w:themeColor="background1"/>
                <w:sz w:val="24"/>
              </w:rPr>
            </w:pPr>
            <w:r w:rsidRPr="00A22341">
              <w:rPr>
                <w:rFonts w:ascii="LM Roman 10" w:hAnsi="LM Roman 10"/>
                <w:b/>
                <w:color w:val="FFFFFF" w:themeColor="background1"/>
                <w:sz w:val="24"/>
              </w:rPr>
              <w:t>Desarrollo de Aplicaciones</w:t>
            </w:r>
          </w:p>
        </w:tc>
        <w:tc>
          <w:tcPr>
            <w:tcW w:w="4414" w:type="dxa"/>
            <w:shd w:val="clear" w:color="auto" w:fill="8496B0" w:themeFill="text2" w:themeFillTint="99"/>
          </w:tcPr>
          <w:p w14:paraId="584C4EC9" w14:textId="77777777" w:rsidR="0091486A" w:rsidRPr="00A22341" w:rsidRDefault="0091486A" w:rsidP="00A22341">
            <w:pPr>
              <w:jc w:val="center"/>
              <w:rPr>
                <w:rFonts w:ascii="LM Roman 10" w:hAnsi="LM Roman 10"/>
                <w:b/>
                <w:color w:val="FFFFFF" w:themeColor="background1"/>
                <w:sz w:val="24"/>
              </w:rPr>
            </w:pPr>
          </w:p>
        </w:tc>
      </w:tr>
      <w:tr w:rsidR="0091486A" w14:paraId="5809630A" w14:textId="77777777" w:rsidTr="00A22341">
        <w:tc>
          <w:tcPr>
            <w:tcW w:w="4414" w:type="dxa"/>
            <w:shd w:val="clear" w:color="auto" w:fill="ACB9CA" w:themeFill="text2" w:themeFillTint="66"/>
          </w:tcPr>
          <w:p w14:paraId="39189D11" w14:textId="17897F38" w:rsidR="0091486A" w:rsidRPr="00A22341" w:rsidRDefault="00FA21F7" w:rsidP="00A22341">
            <w:pPr>
              <w:jc w:val="center"/>
              <w:rPr>
                <w:rFonts w:ascii="LM Roman 10" w:hAnsi="LM Roman 10"/>
              </w:rPr>
            </w:pPr>
            <w:r w:rsidRPr="00A22341">
              <w:rPr>
                <w:rFonts w:ascii="LM Roman 10" w:hAnsi="LM Roman 10"/>
              </w:rPr>
              <w:t>Eko</w:t>
            </w:r>
          </w:p>
        </w:tc>
        <w:tc>
          <w:tcPr>
            <w:tcW w:w="4414" w:type="dxa"/>
            <w:shd w:val="clear" w:color="auto" w:fill="ACB9CA" w:themeFill="text2" w:themeFillTint="66"/>
          </w:tcPr>
          <w:p w14:paraId="004E546C" w14:textId="7E678D7F" w:rsidR="0091486A" w:rsidRPr="00A22341" w:rsidRDefault="009F4B99" w:rsidP="00A22341">
            <w:pPr>
              <w:jc w:val="center"/>
              <w:rPr>
                <w:rFonts w:ascii="LM Roman 10" w:hAnsi="LM Roman 10"/>
                <w:b/>
              </w:rPr>
            </w:pPr>
            <w:r w:rsidRPr="00A22341">
              <w:rPr>
                <w:rFonts w:ascii="LM Roman 10" w:hAnsi="LM Roman 10"/>
                <w:b/>
              </w:rPr>
              <w:t>17</w:t>
            </w:r>
          </w:p>
        </w:tc>
      </w:tr>
      <w:tr w:rsidR="0091486A" w14:paraId="7728FA63" w14:textId="77777777" w:rsidTr="00A22341">
        <w:tc>
          <w:tcPr>
            <w:tcW w:w="4414" w:type="dxa"/>
            <w:shd w:val="clear" w:color="auto" w:fill="ACB9CA" w:themeFill="text2" w:themeFillTint="66"/>
          </w:tcPr>
          <w:p w14:paraId="7B294C20" w14:textId="10E23CC5" w:rsidR="0091486A" w:rsidRPr="00A22341" w:rsidRDefault="00FA21F7" w:rsidP="00A22341">
            <w:pPr>
              <w:jc w:val="center"/>
              <w:rPr>
                <w:rFonts w:ascii="LM Roman 10" w:hAnsi="LM Roman 10"/>
              </w:rPr>
            </w:pPr>
            <w:r w:rsidRPr="00A22341">
              <w:rPr>
                <w:rFonts w:ascii="LM Roman 10" w:hAnsi="LM Roman 10"/>
              </w:rPr>
              <w:t>Orin</w:t>
            </w:r>
          </w:p>
        </w:tc>
        <w:tc>
          <w:tcPr>
            <w:tcW w:w="4414" w:type="dxa"/>
            <w:shd w:val="clear" w:color="auto" w:fill="ACB9CA" w:themeFill="text2" w:themeFillTint="66"/>
          </w:tcPr>
          <w:p w14:paraId="7A5A5983" w14:textId="39B13AF7" w:rsidR="0091486A" w:rsidRPr="00A22341" w:rsidRDefault="0014069D" w:rsidP="00A22341">
            <w:pPr>
              <w:jc w:val="center"/>
              <w:rPr>
                <w:rFonts w:ascii="LM Roman 10" w:hAnsi="LM Roman 10"/>
                <w:b/>
              </w:rPr>
            </w:pPr>
            <w:r>
              <w:rPr>
                <w:rFonts w:ascii="LM Roman 10" w:hAnsi="LM Roman 10"/>
                <w:b/>
              </w:rPr>
              <w:t>4</w:t>
            </w:r>
          </w:p>
        </w:tc>
      </w:tr>
      <w:tr w:rsidR="0091486A" w14:paraId="790683F5" w14:textId="77777777" w:rsidTr="00A22341">
        <w:tc>
          <w:tcPr>
            <w:tcW w:w="4414" w:type="dxa"/>
            <w:shd w:val="clear" w:color="auto" w:fill="F7CAAC" w:themeFill="accent2" w:themeFillTint="66"/>
          </w:tcPr>
          <w:p w14:paraId="5AAF731A" w14:textId="22D54DB1" w:rsidR="0091486A" w:rsidRPr="00A22341" w:rsidRDefault="00A22341" w:rsidP="00A22341">
            <w:pPr>
              <w:jc w:val="center"/>
              <w:rPr>
                <w:rFonts w:ascii="LM Roman 10" w:hAnsi="LM Roman 10"/>
                <w:b/>
              </w:rPr>
            </w:pPr>
            <w:r w:rsidRPr="00A22341">
              <w:rPr>
                <w:rFonts w:ascii="LM Roman 10" w:hAnsi="LM Roman 10"/>
                <w:b/>
              </w:rPr>
              <w:t>Comercialización</w:t>
            </w:r>
            <w:r w:rsidR="009F4B99" w:rsidRPr="00A22341">
              <w:rPr>
                <w:rFonts w:ascii="LM Roman 10" w:hAnsi="LM Roman 10"/>
                <w:b/>
              </w:rPr>
              <w:t xml:space="preserve"> Productos</w:t>
            </w:r>
          </w:p>
        </w:tc>
        <w:tc>
          <w:tcPr>
            <w:tcW w:w="4414" w:type="dxa"/>
            <w:shd w:val="clear" w:color="auto" w:fill="F7CAAC" w:themeFill="accent2" w:themeFillTint="66"/>
          </w:tcPr>
          <w:p w14:paraId="17DF9FEA" w14:textId="0C3FB3F4" w:rsidR="0091486A" w:rsidRPr="00A22341" w:rsidRDefault="009F4B99" w:rsidP="00A22341">
            <w:pPr>
              <w:jc w:val="center"/>
              <w:rPr>
                <w:rFonts w:ascii="LM Roman 10" w:hAnsi="LM Roman 10"/>
                <w:b/>
              </w:rPr>
            </w:pPr>
            <w:r w:rsidRPr="00A22341">
              <w:rPr>
                <w:rFonts w:ascii="LM Roman 10" w:hAnsi="LM Roman 10"/>
                <w:b/>
              </w:rPr>
              <w:t>12</w:t>
            </w:r>
          </w:p>
        </w:tc>
      </w:tr>
      <w:tr w:rsidR="009F4B99" w14:paraId="00C0EB6A" w14:textId="77777777" w:rsidTr="00A22341">
        <w:tc>
          <w:tcPr>
            <w:tcW w:w="4414" w:type="dxa"/>
            <w:shd w:val="clear" w:color="auto" w:fill="525252" w:themeFill="accent3" w:themeFillShade="80"/>
          </w:tcPr>
          <w:p w14:paraId="75D7EEE5" w14:textId="46797749"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Total de Semanas</w:t>
            </w:r>
          </w:p>
        </w:tc>
        <w:tc>
          <w:tcPr>
            <w:tcW w:w="4414" w:type="dxa"/>
            <w:shd w:val="clear" w:color="auto" w:fill="525252" w:themeFill="accent3" w:themeFillShade="80"/>
          </w:tcPr>
          <w:p w14:paraId="77F4ADEA" w14:textId="1364A62D" w:rsidR="009F4B99" w:rsidRPr="00A22341" w:rsidRDefault="009F4B99" w:rsidP="00A22341">
            <w:pPr>
              <w:jc w:val="center"/>
              <w:rPr>
                <w:rFonts w:ascii="LM Roman 10" w:hAnsi="LM Roman 10"/>
                <w:b/>
                <w:color w:val="FFFFFF" w:themeColor="background1"/>
                <w:sz w:val="28"/>
              </w:rPr>
            </w:pPr>
            <w:r w:rsidRPr="00A22341">
              <w:rPr>
                <w:rFonts w:ascii="LM Roman 10" w:hAnsi="LM Roman 10"/>
                <w:b/>
                <w:color w:val="FFFFFF" w:themeColor="background1"/>
                <w:sz w:val="28"/>
              </w:rPr>
              <w:t>3</w:t>
            </w:r>
            <w:r w:rsidR="00A22341" w:rsidRPr="00A22341">
              <w:rPr>
                <w:rFonts w:ascii="LM Roman 10" w:hAnsi="LM Roman 10"/>
                <w:b/>
                <w:color w:val="FFFFFF" w:themeColor="background1"/>
                <w:sz w:val="28"/>
              </w:rPr>
              <w:t>6</w:t>
            </w:r>
          </w:p>
        </w:tc>
      </w:tr>
    </w:tbl>
    <w:p w14:paraId="6E57E7CC" w14:textId="6A15F5BD" w:rsidR="0091486A" w:rsidRDefault="00AF497C" w:rsidP="00AF497C">
      <w:pPr>
        <w:pStyle w:val="Incontec"/>
      </w:pPr>
      <w:r w:rsidRPr="00AF497C">
        <w:rPr>
          <w:b/>
          <w:i/>
        </w:rPr>
        <w:t>Tabla 5-</w:t>
      </w:r>
      <w:r w:rsidR="007F5BF0">
        <w:rPr>
          <w:b/>
          <w:i/>
        </w:rPr>
        <w:t>1</w:t>
      </w:r>
      <w:r>
        <w:t>. Total Semanas Proyectos Plan de Negocios. Fuente: Autores.</w:t>
      </w:r>
    </w:p>
    <w:p w14:paraId="551301AF" w14:textId="7B3C2A25" w:rsidR="00704CBC" w:rsidRPr="00102649" w:rsidRDefault="00F804AA" w:rsidP="00E75E0F">
      <w:pPr>
        <w:pStyle w:val="Incontec"/>
        <w:numPr>
          <w:ilvl w:val="2"/>
          <w:numId w:val="1"/>
        </w:numPr>
        <w:outlineLvl w:val="2"/>
        <w:rPr>
          <w:rFonts w:cs="Times New Roman"/>
        </w:rPr>
      </w:pPr>
      <w:bookmarkStart w:id="1106" w:name="_nf0pmy2opq87" w:colFirst="0" w:colLast="0"/>
      <w:bookmarkStart w:id="1107" w:name="_k3gd6gimf0ek" w:colFirst="0" w:colLast="0"/>
      <w:bookmarkStart w:id="1108" w:name="_v2889wvynhgr" w:colFirst="0" w:colLast="0"/>
      <w:bookmarkStart w:id="1109" w:name="_n0dfq6xn9xjv" w:colFirst="0" w:colLast="0"/>
      <w:bookmarkStart w:id="1110" w:name="_2qk8i4e3apec" w:colFirst="0" w:colLast="0"/>
      <w:bookmarkStart w:id="1111" w:name="_ufoam58vdwi4" w:colFirst="0" w:colLast="0"/>
      <w:bookmarkStart w:id="1112" w:name="_qj7k9xmxqtaw" w:colFirst="0" w:colLast="0"/>
      <w:bookmarkStart w:id="1113" w:name="_Toc475342630"/>
      <w:bookmarkEnd w:id="1106"/>
      <w:bookmarkEnd w:id="1107"/>
      <w:bookmarkEnd w:id="1108"/>
      <w:bookmarkEnd w:id="1109"/>
      <w:bookmarkEnd w:id="1110"/>
      <w:bookmarkEnd w:id="1111"/>
      <w:bookmarkEnd w:id="1112"/>
      <w:r w:rsidRPr="00102649">
        <w:rPr>
          <w:rFonts w:cs="Times New Roman"/>
        </w:rPr>
        <w:lastRenderedPageBreak/>
        <w:t>Infraestructura y Arquitectura</w:t>
      </w:r>
      <w:r w:rsidR="00274004">
        <w:rPr>
          <w:rFonts w:cs="Times New Roman"/>
        </w:rPr>
        <w:t>.</w:t>
      </w:r>
      <w:bookmarkEnd w:id="1113"/>
    </w:p>
    <w:p w14:paraId="377DF20A" w14:textId="77777777" w:rsidR="00C05623" w:rsidRPr="00C05623" w:rsidRDefault="00C05623" w:rsidP="00C05623">
      <w:pPr>
        <w:pStyle w:val="Incontec"/>
      </w:pPr>
    </w:p>
    <w:p w14:paraId="71530C1B" w14:textId="4BFB57E9" w:rsidR="005A1805" w:rsidRPr="00102649" w:rsidRDefault="005A1805" w:rsidP="00F12A4C">
      <w:pPr>
        <w:pStyle w:val="Incontec"/>
        <w:rPr>
          <w:rFonts w:cs="Times New Roman"/>
          <w:b/>
        </w:rPr>
      </w:pPr>
      <w:r w:rsidRPr="00102649">
        <w:rPr>
          <w:rFonts w:cs="Times New Roman"/>
          <w:b/>
        </w:rPr>
        <w:t xml:space="preserve">Infraestructura </w:t>
      </w: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05623">
      <w:pPr>
        <w:pStyle w:val="Incontec"/>
      </w:pPr>
    </w:p>
    <w:p w14:paraId="548AA333" w14:textId="0EFD0D06" w:rsidR="000F7F74" w:rsidRPr="00102649" w:rsidRDefault="000F7F74" w:rsidP="00F12A4C">
      <w:pPr>
        <w:pStyle w:val="Incontec"/>
        <w:rPr>
          <w:rFonts w:cs="Times New Roman"/>
        </w:rPr>
      </w:pPr>
      <w:r w:rsidRPr="00102649">
        <w:rPr>
          <w:rFonts w:cs="Times New Roman"/>
        </w:rPr>
        <w:t xml:space="preserve">A continuación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56C08804" w14:textId="77777777" w:rsidR="000F7F74" w:rsidRPr="00102649" w:rsidRDefault="000F7F74" w:rsidP="00F12A4C">
      <w:pPr>
        <w:pStyle w:val="Incontec"/>
        <w:rPr>
          <w:rFonts w:cs="Times New Roman"/>
        </w:rPr>
      </w:pPr>
    </w:p>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r w:rsidRPr="00811096">
              <w:rPr>
                <w:rFonts w:cs="Times New Roman"/>
                <w:sz w:val="22"/>
              </w:rPr>
              <w:t>Unity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r w:rsidRPr="00811096">
              <w:rPr>
                <w:rFonts w:cs="Times New Roman"/>
                <w:sz w:val="22"/>
              </w:rPr>
              <w:t>Atom 1.10.2</w:t>
            </w:r>
          </w:p>
        </w:tc>
        <w:tc>
          <w:tcPr>
            <w:tcW w:w="3157" w:type="dxa"/>
          </w:tcPr>
          <w:p w14:paraId="0EE14BC6" w14:textId="08C60572" w:rsidR="00811096" w:rsidRPr="00811096" w:rsidRDefault="00811096" w:rsidP="00F12A4C">
            <w:pPr>
              <w:pStyle w:val="Incontec"/>
              <w:rPr>
                <w:rFonts w:cs="Times New Roman"/>
                <w:sz w:val="22"/>
              </w:rPr>
            </w:pPr>
            <w:r w:rsidRPr="00811096">
              <w:rPr>
                <w:rFonts w:cs="Times New Roman"/>
                <w:sz w:val="22"/>
              </w:rPr>
              <w:t>Editor de Código  que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r w:rsidRPr="00811096">
              <w:rPr>
                <w:rFonts w:cs="Times New Roman"/>
                <w:sz w:val="22"/>
              </w:rPr>
              <w:t>Inskcape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r w:rsidRPr="00811096">
              <w:rPr>
                <w:rFonts w:cs="Times New Roman"/>
                <w:sz w:val="22"/>
              </w:rPr>
              <w:t>Gimp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102649" w:rsidRDefault="009140E6" w:rsidP="00F12A4C">
      <w:pPr>
        <w:pStyle w:val="Incontec"/>
        <w:rPr>
          <w:rFonts w:cs="Times New Roman"/>
        </w:rPr>
      </w:pPr>
      <w:r w:rsidRPr="00C05623">
        <w:rPr>
          <w:rFonts w:cs="Times New Roman"/>
          <w:b/>
          <w:i/>
        </w:rPr>
        <w:t xml:space="preserve">Tabla </w:t>
      </w:r>
      <w:r w:rsidR="00DA045D" w:rsidRPr="00C05623">
        <w:rPr>
          <w:rFonts w:cs="Times New Roman"/>
          <w:b/>
          <w:i/>
        </w:rPr>
        <w:t>5-</w:t>
      </w:r>
      <w:r w:rsidR="007F5BF0">
        <w:rPr>
          <w:rFonts w:cs="Times New Roman"/>
          <w:b/>
          <w:i/>
        </w:rPr>
        <w:t>2</w:t>
      </w:r>
      <w:r w:rsidRPr="00102649">
        <w:rPr>
          <w:rFonts w:cs="Times New Roman"/>
          <w:b/>
        </w:rPr>
        <w:t>.</w:t>
      </w:r>
      <w:r w:rsidRPr="00102649">
        <w:rPr>
          <w:rFonts w:cs="Times New Roman"/>
        </w:rPr>
        <w:t xml:space="preserve"> Herramientas </w:t>
      </w:r>
      <w:r w:rsidR="003B3CA6" w:rsidRPr="00102649">
        <w:rPr>
          <w:rFonts w:cs="Times New Roman"/>
        </w:rPr>
        <w:t>Tecnológicas. Fuente: Autores.</w:t>
      </w:r>
    </w:p>
    <w:p w14:paraId="281F5907" w14:textId="77777777" w:rsidR="00C05623" w:rsidRDefault="00C05623" w:rsidP="00F12A4C">
      <w:pPr>
        <w:pStyle w:val="Incontec"/>
        <w:rPr>
          <w:rFonts w:cs="Times New Roman"/>
          <w:b/>
        </w:rPr>
      </w:pPr>
    </w:p>
    <w:p w14:paraId="55A71EFC" w14:textId="0E814C56" w:rsidR="00C05623" w:rsidDel="004149B6" w:rsidRDefault="00C05623" w:rsidP="00F12A4C">
      <w:pPr>
        <w:pStyle w:val="Incontec"/>
        <w:rPr>
          <w:del w:id="1114" w:author="andres camilo santana bohorquez" w:date="2017-02-17T01:22:00Z"/>
          <w:rFonts w:cs="Times New Roman"/>
          <w:b/>
        </w:rPr>
      </w:pPr>
    </w:p>
    <w:p w14:paraId="075C814B" w14:textId="115A296E" w:rsidR="00C05623" w:rsidDel="004149B6" w:rsidRDefault="00C05623" w:rsidP="00F12A4C">
      <w:pPr>
        <w:pStyle w:val="Incontec"/>
        <w:rPr>
          <w:del w:id="1115" w:author="andres camilo santana bohorquez" w:date="2017-02-17T01:22:00Z"/>
          <w:rFonts w:cs="Times New Roman"/>
          <w:b/>
        </w:rPr>
      </w:pPr>
    </w:p>
    <w:p w14:paraId="02D8C243" w14:textId="4AF41E8D" w:rsidR="00C05623" w:rsidDel="004149B6" w:rsidRDefault="00C05623" w:rsidP="00F12A4C">
      <w:pPr>
        <w:pStyle w:val="Incontec"/>
        <w:rPr>
          <w:del w:id="1116" w:author="andres camilo santana bohorquez" w:date="2017-02-17T01:22:00Z"/>
          <w:rFonts w:cs="Times New Roman"/>
          <w:b/>
        </w:rPr>
      </w:pPr>
    </w:p>
    <w:p w14:paraId="50A137AA" w14:textId="1244ECE7" w:rsidR="00C05623" w:rsidDel="004149B6" w:rsidRDefault="00C05623" w:rsidP="00F12A4C">
      <w:pPr>
        <w:pStyle w:val="Incontec"/>
        <w:rPr>
          <w:del w:id="1117" w:author="andres camilo santana bohorquez" w:date="2017-02-17T01:22:00Z"/>
          <w:rFonts w:cs="Times New Roman"/>
          <w:b/>
        </w:rPr>
      </w:pPr>
    </w:p>
    <w:p w14:paraId="53E15EDC" w14:textId="7941200C" w:rsidR="00C05623" w:rsidDel="004149B6" w:rsidRDefault="00C05623" w:rsidP="00F12A4C">
      <w:pPr>
        <w:pStyle w:val="Incontec"/>
        <w:rPr>
          <w:del w:id="1118" w:author="andres camilo santana bohorquez" w:date="2017-02-17T01:22:00Z"/>
          <w:rFonts w:cs="Times New Roman"/>
          <w:b/>
        </w:rPr>
      </w:pPr>
    </w:p>
    <w:p w14:paraId="0800F032" w14:textId="52776D29" w:rsidR="00C05623" w:rsidDel="004149B6" w:rsidRDefault="00C05623" w:rsidP="00F12A4C">
      <w:pPr>
        <w:pStyle w:val="Incontec"/>
        <w:rPr>
          <w:del w:id="1119" w:author="andres camilo santana bohorquez" w:date="2017-02-17T01:22:00Z"/>
          <w:rFonts w:cs="Times New Roman"/>
          <w:b/>
        </w:rPr>
      </w:pPr>
    </w:p>
    <w:p w14:paraId="270B7293" w14:textId="4AA3A106" w:rsidR="00C05623" w:rsidDel="004149B6" w:rsidRDefault="00C05623" w:rsidP="00F12A4C">
      <w:pPr>
        <w:pStyle w:val="Incontec"/>
        <w:rPr>
          <w:del w:id="1120" w:author="andres camilo santana bohorquez" w:date="2017-02-17T01:22:00Z"/>
          <w:rFonts w:cs="Times New Roman"/>
          <w:b/>
        </w:rPr>
      </w:pPr>
    </w:p>
    <w:p w14:paraId="7D374505" w14:textId="026548F0" w:rsidR="00C05623" w:rsidDel="004149B6" w:rsidRDefault="00C05623" w:rsidP="00F12A4C">
      <w:pPr>
        <w:pStyle w:val="Incontec"/>
        <w:rPr>
          <w:del w:id="1121" w:author="andres camilo santana bohorquez" w:date="2017-02-17T01:22:00Z"/>
          <w:rFonts w:cs="Times New Roman"/>
          <w:b/>
        </w:rPr>
      </w:pPr>
    </w:p>
    <w:p w14:paraId="4C5FC5EE" w14:textId="02ABC5EE" w:rsidR="00C05623" w:rsidDel="004149B6" w:rsidRDefault="00C05623" w:rsidP="00F12A4C">
      <w:pPr>
        <w:pStyle w:val="Incontec"/>
        <w:rPr>
          <w:del w:id="1122" w:author="andres camilo santana bohorquez" w:date="2017-02-17T01:22:00Z"/>
          <w:rFonts w:cs="Times New Roman"/>
          <w:b/>
        </w:rPr>
      </w:pPr>
    </w:p>
    <w:p w14:paraId="2BADA343" w14:textId="5F0D6D7A" w:rsidR="005A1805" w:rsidRPr="00102649" w:rsidRDefault="004350E2" w:rsidP="00F12A4C">
      <w:pPr>
        <w:pStyle w:val="Incontec"/>
        <w:rPr>
          <w:rFonts w:cs="Times New Roman"/>
          <w:b/>
        </w:rPr>
      </w:pPr>
      <w:r w:rsidRPr="00102649">
        <w:rPr>
          <w:rFonts w:cs="Times New Roman"/>
          <w:b/>
        </w:rPr>
        <w:t>Arquitectura de la</w:t>
      </w:r>
      <w:r w:rsidR="003A0A50">
        <w:rPr>
          <w:rFonts w:cs="Times New Roman"/>
          <w:b/>
        </w:rPr>
        <w:t>s</w:t>
      </w:r>
      <w:r w:rsidRPr="00102649">
        <w:rPr>
          <w:rFonts w:cs="Times New Roman"/>
          <w:b/>
        </w:rPr>
        <w:t xml:space="preserve"> </w:t>
      </w:r>
      <w:r w:rsidR="003A0A50">
        <w:rPr>
          <w:rFonts w:cs="Times New Roman"/>
          <w:b/>
        </w:rPr>
        <w:t>aplicaciones.</w:t>
      </w:r>
    </w:p>
    <w:p w14:paraId="62955B82" w14:textId="77777777" w:rsidR="004350E2" w:rsidRPr="00102649" w:rsidRDefault="004350E2" w:rsidP="00F12A4C">
      <w:pPr>
        <w:pStyle w:val="Incontec"/>
        <w:rPr>
          <w:rFonts w:cs="Times New Roman"/>
          <w:b/>
        </w:rPr>
      </w:pPr>
    </w:p>
    <w:p w14:paraId="16E48410" w14:textId="0E5408AD" w:rsidR="004350E2" w:rsidRPr="00102649" w:rsidRDefault="00591C10" w:rsidP="00F12A4C">
      <w:pPr>
        <w:pStyle w:val="Incontec"/>
        <w:rPr>
          <w:rFonts w:cs="Times New Roman"/>
        </w:rPr>
      </w:pPr>
      <w:r>
        <w:rPr>
          <w:rFonts w:cs="Times New Roman"/>
        </w:rPr>
        <w:t>Se utilizó una arquitectura llamada AMVCC (Application-Model-View-Controller-Component)</w:t>
      </w:r>
      <w:r w:rsidR="003A0A50">
        <w:rPr>
          <w:rFonts w:cs="Times New Roman"/>
        </w:rPr>
        <w:t xml:space="preserve"> </w:t>
      </w:r>
      <w:sdt>
        <w:sdtPr>
          <w:rPr>
            <w:rFonts w:cs="Times New Roman"/>
          </w:rPr>
          <w:id w:val="595292311"/>
          <w:citation/>
        </w:sdtPr>
        <w:sdtContent>
          <w:r w:rsidR="003A0A50">
            <w:rPr>
              <w:rFonts w:cs="Times New Roman"/>
            </w:rPr>
            <w:fldChar w:fldCharType="begin"/>
          </w:r>
          <w:r w:rsidR="003A0A50">
            <w:rPr>
              <w:rFonts w:cs="Times New Roman"/>
            </w:rPr>
            <w:instrText xml:space="preserve"> CITATION Edu20 \l 9226 </w:instrText>
          </w:r>
          <w:r w:rsidR="003A0A50">
            <w:rPr>
              <w:rFonts w:cs="Times New Roman"/>
            </w:rPr>
            <w:fldChar w:fldCharType="separate"/>
          </w:r>
          <w:r w:rsidR="00DD74C2" w:rsidRPr="00DD74C2">
            <w:rPr>
              <w:rFonts w:cs="Times New Roman"/>
              <w:noProof/>
            </w:rPr>
            <w:t>(38)</w:t>
          </w:r>
          <w:r w:rsidR="003A0A50">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7335F2">
        <w:rPr>
          <w:rFonts w:cs="Times New Roman"/>
        </w:rPr>
        <w:t>3</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212DC2BB" w14:textId="50084216" w:rsidR="003A0A50" w:rsidRDefault="003A0A50" w:rsidP="003A0A50">
      <w:pPr>
        <w:pStyle w:val="Incontec"/>
      </w:pPr>
      <w:r w:rsidRPr="003A0A50">
        <w:t xml:space="preserve">A continuación se describen </w:t>
      </w:r>
      <w:r>
        <w:t>las características de esta Arquitectura:</w:t>
      </w:r>
    </w:p>
    <w:p w14:paraId="4190187D" w14:textId="2DDBEC3C" w:rsidR="003A0A50" w:rsidRDefault="003A0A50" w:rsidP="003A0A50">
      <w:pPr>
        <w:pStyle w:val="Incontec"/>
        <w:numPr>
          <w:ilvl w:val="0"/>
          <w:numId w:val="17"/>
        </w:numPr>
      </w:pPr>
      <w:r w:rsidRPr="003A0A50">
        <w:rPr>
          <w:i/>
        </w:rPr>
        <w:t>Application</w:t>
      </w:r>
      <w:r>
        <w:t xml:space="preserve">: </w:t>
      </w:r>
      <w:r w:rsidRPr="003A0A50">
        <w:t>Punto de entrada único para su aplicación y contenedor de todas las instancias críticas y datos relacionados con la aplicación.</w:t>
      </w:r>
    </w:p>
    <w:p w14:paraId="36B3F5AA" w14:textId="5116C45F" w:rsidR="003A0A50" w:rsidRDefault="003A0A50" w:rsidP="003A0A50">
      <w:pPr>
        <w:pStyle w:val="Incontec"/>
        <w:numPr>
          <w:ilvl w:val="0"/>
          <w:numId w:val="1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1DB4DB89" w:rsidR="003A0A50" w:rsidRDefault="003A0A50" w:rsidP="003A0A50">
      <w:pPr>
        <w:pStyle w:val="Incontec"/>
        <w:numPr>
          <w:ilvl w:val="0"/>
          <w:numId w:val="17"/>
        </w:numPr>
      </w:pPr>
      <w:r w:rsidRPr="003A0A50">
        <w:rPr>
          <w:i/>
        </w:rPr>
        <w:t>Components</w:t>
      </w:r>
      <w:r>
        <w:t xml:space="preserve">: </w:t>
      </w:r>
      <w:r w:rsidRPr="003A0A50">
        <w:t>pequeño</w:t>
      </w:r>
      <w:r>
        <w:t>s</w:t>
      </w:r>
      <w:r w:rsidRPr="003A0A50">
        <w:t xml:space="preserve"> Script</w:t>
      </w:r>
      <w:r>
        <w:t>s</w:t>
      </w:r>
      <w:r w:rsidRPr="003A0A50">
        <w:t xml:space="preserve"> que puede ser reutilizado.</w:t>
      </w:r>
    </w:p>
    <w:p w14:paraId="71784BD9" w14:textId="77777777" w:rsidR="00C05623" w:rsidRDefault="00C05623" w:rsidP="00C05623"/>
    <w:p w14:paraId="2F02ADC8" w14:textId="77777777" w:rsidR="00C05623" w:rsidRDefault="00C05623" w:rsidP="00C05623">
      <w:pPr>
        <w:pStyle w:val="Incontec"/>
      </w:pPr>
    </w:p>
    <w:p w14:paraId="019CA89E" w14:textId="5B15B8BD" w:rsidR="00DB693A" w:rsidRDefault="00DA045D" w:rsidP="00E75E0F">
      <w:pPr>
        <w:pStyle w:val="Incontec"/>
        <w:numPr>
          <w:ilvl w:val="2"/>
          <w:numId w:val="1"/>
        </w:numPr>
        <w:outlineLvl w:val="2"/>
      </w:pPr>
      <w:bookmarkStart w:id="1123" w:name="_Ref467583859"/>
      <w:bookmarkStart w:id="1124" w:name="_Toc475342631"/>
      <w:r>
        <w:lastRenderedPageBreak/>
        <w:t>Metodología</w:t>
      </w:r>
      <w:r w:rsidR="00DB693A">
        <w:t xml:space="preserve"> del Desarrollo</w:t>
      </w:r>
      <w:bookmarkEnd w:id="1123"/>
      <w:bookmarkEnd w:id="1124"/>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25" w:name="_k4z850fl6gq1" w:colFirst="0" w:colLast="0"/>
      <w:bookmarkEnd w:id="1125"/>
    </w:p>
    <w:p w14:paraId="4D47028B" w14:textId="38830902"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26" w:name="_j0dm6ysjjcjc" w:colFirst="0" w:colLast="0"/>
      <w:bookmarkEnd w:id="1126"/>
      <w:r w:rsidRPr="004C0040">
        <w:rPr>
          <w:rFonts w:ascii="LM Roman 10" w:eastAsia="Arial" w:hAnsi="LM Roman 10" w:cs="Times New Roman"/>
          <w:color w:val="000000" w:themeColor="text1"/>
          <w:sz w:val="24"/>
          <w:szCs w:val="24"/>
          <w:shd w:val="clear" w:color="auto" w:fill="FEFEFE"/>
        </w:rPr>
        <w:t xml:space="preserve">Para el desarrollo de software existen muchas metodologías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805225583"/>
          <w:citation/>
        </w:sdtPr>
        <w:sdtContent>
          <w:r w:rsidR="00C05623">
            <w:rPr>
              <w:rFonts w:ascii="LM Roman 10" w:eastAsia="Arial" w:hAnsi="LM Roman 10" w:cs="Times New Roman"/>
              <w:color w:val="000000" w:themeColor="text1"/>
              <w:sz w:val="24"/>
              <w:szCs w:val="24"/>
              <w:shd w:val="clear" w:color="auto" w:fill="FEFEFE"/>
            </w:rPr>
            <w:fldChar w:fldCharType="begin"/>
          </w:r>
          <w:r w:rsidR="00C05623">
            <w:rPr>
              <w:rFonts w:ascii="LM Roman 10" w:eastAsia="Arial" w:hAnsi="LM Roman 10" w:cs="Times New Roman"/>
              <w:color w:val="000000" w:themeColor="text1"/>
              <w:sz w:val="24"/>
              <w:szCs w:val="24"/>
              <w:shd w:val="clear" w:color="auto" w:fill="FEFEFE"/>
            </w:rPr>
            <w:instrText xml:space="preserve"> CITATION Ken12 \l 9226 </w:instrText>
          </w:r>
          <w:r w:rsidR="00C05623">
            <w:rPr>
              <w:rFonts w:ascii="LM Roman 10" w:eastAsia="Arial" w:hAnsi="LM Roman 10" w:cs="Times New Roman"/>
              <w:color w:val="000000" w:themeColor="text1"/>
              <w:sz w:val="24"/>
              <w:szCs w:val="24"/>
              <w:shd w:val="clear" w:color="auto" w:fill="FEFEFE"/>
            </w:rPr>
            <w:fldChar w:fldCharType="separate"/>
          </w:r>
          <w:r w:rsidR="00DD74C2" w:rsidRPr="00DD74C2">
            <w:rPr>
              <w:rFonts w:ascii="LM Roman 10" w:eastAsia="Arial" w:hAnsi="LM Roman 10" w:cs="Times New Roman"/>
              <w:noProof/>
              <w:color w:val="000000" w:themeColor="text1"/>
              <w:sz w:val="24"/>
              <w:szCs w:val="24"/>
              <w:shd w:val="clear" w:color="auto" w:fill="FEFEFE"/>
            </w:rPr>
            <w:t>(39)</w:t>
          </w:r>
          <w:r w:rsidR="00C05623">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1127" w:name="_dk8hl4e17rsi" w:colFirst="0" w:colLast="0"/>
      <w:bookmarkEnd w:id="1127"/>
      <w:r w:rsidRPr="004C0040">
        <w:rPr>
          <w:rFonts w:ascii="LM Roman 10" w:eastAsia="Arial" w:hAnsi="LM Roman 10" w:cs="Times New Roman"/>
          <w:color w:val="000000" w:themeColor="text1"/>
          <w:sz w:val="24"/>
          <w:szCs w:val="24"/>
          <w:shd w:val="clear" w:color="auto" w:fill="FEFEFE"/>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6545A929" w:rsidR="00DA045D" w:rsidRDefault="000F2238" w:rsidP="00294205">
      <w:pPr>
        <w:pStyle w:val="Incontec"/>
      </w:pPr>
      <w:bookmarkStart w:id="1128" w:name="_3p6jbuears7n" w:colFirst="0" w:colLast="0"/>
      <w:bookmarkStart w:id="1129" w:name="_18wmm28esn2c" w:colFirst="0" w:colLast="0"/>
      <w:bookmarkStart w:id="1130" w:name="_bid7kx2si4o8" w:colFirst="0" w:colLast="0"/>
      <w:bookmarkStart w:id="1131" w:name="_g1ieggyfn6ke" w:colFirst="0" w:colLast="0"/>
      <w:bookmarkEnd w:id="1128"/>
      <w:bookmarkEnd w:id="1129"/>
      <w:bookmarkEnd w:id="1130"/>
      <w:bookmarkEnd w:id="1131"/>
      <w:r>
        <w:t xml:space="preserve"> </w:t>
      </w:r>
      <w:r w:rsidR="00294205">
        <w:t>“</w:t>
      </w:r>
      <w:r w:rsidR="00294205" w:rsidRPr="00294205">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1635939837"/>
          <w:citation/>
        </w:sdtPr>
        <w:sdtContent>
          <w:r w:rsidR="00294205">
            <w:fldChar w:fldCharType="begin"/>
          </w:r>
          <w:r w:rsidR="00294205">
            <w:instrText xml:space="preserve"> CITATION Ken13 \l 9226 </w:instrText>
          </w:r>
          <w:r w:rsidR="00294205">
            <w:fldChar w:fldCharType="separate"/>
          </w:r>
          <w:r w:rsidR="00DD74C2">
            <w:rPr>
              <w:noProof/>
            </w:rPr>
            <w:t>(40)</w:t>
          </w:r>
          <w:r w:rsidR="00294205">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613D5C64"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5-14.</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1132" w:name="_kqb85saknxtw" w:colFirst="0" w:colLast="0"/>
      <w:bookmarkEnd w:id="1132"/>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Default="00B34329" w:rsidP="00DE4FD8">
      <w:pPr>
        <w:pStyle w:val="Incontec"/>
      </w:pPr>
      <w:r w:rsidRPr="00DE4FD8">
        <w:rPr>
          <w:b/>
          <w:i/>
        </w:rPr>
        <w:t>Figura 5-</w:t>
      </w:r>
      <w:r w:rsidR="007F5BF0">
        <w:rPr>
          <w:b/>
          <w:i/>
        </w:rPr>
        <w:t>9</w:t>
      </w:r>
      <w:r>
        <w:t xml:space="preserve">. </w:t>
      </w:r>
      <w:r w:rsidR="00DE4FD8">
        <w:t>Planeación de Actividades, Sprint. Fuente: Autores.</w:t>
      </w:r>
    </w:p>
    <w:p w14:paraId="2316582B" w14:textId="77777777" w:rsidR="00DE4FD8" w:rsidRPr="00DE4FD8" w:rsidRDefault="00DE4FD8" w:rsidP="00DE4FD8"/>
    <w:p w14:paraId="27C30905" w14:textId="5777A6E0" w:rsidR="00066B8A" w:rsidRDefault="000F2238" w:rsidP="0053624D">
      <w:pPr>
        <w:pStyle w:val="Incontec"/>
      </w:pPr>
      <w:r w:rsidRPr="007335F2">
        <w:rPr>
          <w:b/>
          <w:i/>
        </w:rPr>
        <w:lastRenderedPageBreak/>
        <w:t>Sprint Pla</w:t>
      </w:r>
      <w:r w:rsidR="0053624D" w:rsidRPr="007335F2">
        <w:rPr>
          <w:b/>
          <w:i/>
        </w:rPr>
        <w:t>n</w:t>
      </w:r>
      <w:r w:rsidRPr="007335F2">
        <w:rPr>
          <w:b/>
          <w:i/>
        </w:rPr>
        <w:t xml:space="preserve">ning </w:t>
      </w:r>
      <w:r w:rsidR="0053624D" w:rsidRPr="007335F2">
        <w:rPr>
          <w:b/>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son asignados de manera autonoma.</w:t>
      </w:r>
    </w:p>
    <w:p w14:paraId="030A2917" w14:textId="6AF0DEB8" w:rsidR="00A9123B" w:rsidRPr="00A9123B" w:rsidRDefault="00A9123B" w:rsidP="00A9123B">
      <w:pPr>
        <w:pStyle w:val="Incontec"/>
        <w:rPr>
          <w:b/>
        </w:rPr>
      </w:pPr>
      <w:r w:rsidRPr="007335F2">
        <w:rPr>
          <w:b/>
          <w:i/>
        </w:rPr>
        <w:t>Daily Scrums</w:t>
      </w:r>
      <w:r>
        <w:rPr>
          <w:b/>
        </w:rPr>
        <w:t xml:space="preserve"> </w:t>
      </w:r>
      <w:r w:rsidRPr="00A9123B">
        <w:t>(Sincronizaciones Diarias)</w:t>
      </w:r>
      <w:r>
        <w:t>:</w:t>
      </w:r>
    </w:p>
    <w:p w14:paraId="37D6FDA5" w14:textId="653DE0E7"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de  identificar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7335F2">
        <w:rPr>
          <w:b/>
          <w:i/>
        </w:rPr>
        <w:t>Sprint Retrospective</w:t>
      </w:r>
      <w:r>
        <w:rPr>
          <w:b/>
        </w:rPr>
        <w:t xml:space="preserve"> (</w:t>
      </w:r>
      <w:r w:rsidRPr="005442F6">
        <w:t>Retrospectiva y entrega</w:t>
      </w:r>
      <w:r>
        <w:rPr>
          <w:b/>
        </w:rPr>
        <w:t>)</w:t>
      </w:r>
      <w:r w:rsidRPr="005442F6">
        <w:t>:</w:t>
      </w:r>
    </w:p>
    <w:p w14:paraId="2131630C" w14:textId="4DB7F47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8C43991" w14:textId="77777777" w:rsidR="00C12AAE" w:rsidRPr="00C12AAE" w:rsidRDefault="00C12AAE" w:rsidP="00C12AAE">
      <w:pPr>
        <w:pStyle w:val="Incontec"/>
      </w:pPr>
    </w:p>
    <w:p w14:paraId="7A332969" w14:textId="77777777" w:rsidR="005442F6" w:rsidRPr="005442F6" w:rsidRDefault="005442F6" w:rsidP="005442F6"/>
    <w:p w14:paraId="7C5FB9A9" w14:textId="77777777" w:rsidR="00C12AAE" w:rsidRDefault="00C12AAE" w:rsidP="00E75E0F">
      <w:pPr>
        <w:pStyle w:val="Prrafodelista"/>
        <w:numPr>
          <w:ilvl w:val="1"/>
          <w:numId w:val="1"/>
        </w:numPr>
        <w:outlineLvl w:val="1"/>
        <w:rPr>
          <w:rFonts w:ascii="LM Roman 10" w:hAnsi="LM Roman 10"/>
          <w:sz w:val="28"/>
        </w:rPr>
      </w:pPr>
      <w:bookmarkStart w:id="1133" w:name="_Toc475342632"/>
      <w:commentRangeStart w:id="1134"/>
      <w:r w:rsidRPr="00911F01">
        <w:rPr>
          <w:rFonts w:ascii="LM Roman 10" w:hAnsi="LM Roman 10"/>
          <w:sz w:val="28"/>
        </w:rPr>
        <w:lastRenderedPageBreak/>
        <w:t>ESTUDIO DE MERCADO</w:t>
      </w:r>
      <w:commentRangeEnd w:id="1134"/>
      <w:r>
        <w:rPr>
          <w:rStyle w:val="Refdecomentario"/>
        </w:rPr>
        <w:commentReference w:id="1134"/>
      </w:r>
      <w:bookmarkEnd w:id="1133"/>
    </w:p>
    <w:p w14:paraId="7F628B84" w14:textId="4720759C" w:rsidR="00C12AAE" w:rsidRPr="00911F01" w:rsidRDefault="00151C06" w:rsidP="00C12AAE">
      <w:pPr>
        <w:pStyle w:val="Incontec"/>
      </w:pPr>
      <w:r>
        <w:t>Mediante este capítulo se presenta al lector la viabilidad comercial del proyecto sustentado en un la actividad económica propuesta.</w:t>
      </w:r>
    </w:p>
    <w:p w14:paraId="028F425D" w14:textId="77777777" w:rsidR="00C12AAE" w:rsidRPr="009210B3" w:rsidRDefault="00C12AAE" w:rsidP="00C12AAE"/>
    <w:p w14:paraId="4CF1A38E" w14:textId="77777777" w:rsidR="00C12AAE" w:rsidRPr="00911F01" w:rsidRDefault="00C12AAE" w:rsidP="00E75E0F">
      <w:pPr>
        <w:pStyle w:val="Prrafodelista"/>
        <w:numPr>
          <w:ilvl w:val="2"/>
          <w:numId w:val="1"/>
        </w:numPr>
        <w:outlineLvl w:val="2"/>
        <w:rPr>
          <w:rFonts w:ascii="LM Roman 10" w:hAnsi="LM Roman 10"/>
        </w:rPr>
      </w:pPr>
      <w:bookmarkStart w:id="1135" w:name="_Ref475336988"/>
      <w:bookmarkStart w:id="1136" w:name="_Toc475342633"/>
      <w:r w:rsidRPr="00911F01">
        <w:rPr>
          <w:rFonts w:ascii="LM Roman 10" w:hAnsi="LM Roman 10"/>
          <w:sz w:val="24"/>
        </w:rPr>
        <w:t>Demanda</w:t>
      </w:r>
      <w:r w:rsidRPr="00911F01">
        <w:rPr>
          <w:rFonts w:ascii="LM Roman 10" w:hAnsi="LM Roman 10"/>
        </w:rPr>
        <w:t>.</w:t>
      </w:r>
      <w:bookmarkEnd w:id="1135"/>
      <w:bookmarkEnd w:id="1136"/>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73BB534C" w14:textId="77777777" w:rsidR="00C12AAE" w:rsidRPr="00102649"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848979464"/>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74776F3C" w14:textId="77777777"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43194998"/>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4F34EE7" w14:textId="77777777" w:rsidR="00C12AAE" w:rsidRPr="00102649"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2021885122"/>
          <w:citation/>
        </w:sdtPr>
        <w:sdtContent>
          <w:r w:rsidRPr="00102649">
            <w:rPr>
              <w:rFonts w:cs="Times New Roman"/>
            </w:rPr>
            <w:fldChar w:fldCharType="begin"/>
          </w:r>
          <w:r w:rsidRPr="00102649">
            <w:rPr>
              <w:rFonts w:cs="Times New Roman"/>
            </w:rPr>
            <w:instrText xml:space="preserve"> CITATION TEC15 \l 9226 </w:instrText>
          </w:r>
          <w:r w:rsidRPr="00102649">
            <w:rPr>
              <w:rFonts w:cs="Times New Roman"/>
            </w:rPr>
            <w:fldChar w:fldCharType="separate"/>
          </w:r>
          <w:r w:rsidR="00DD74C2" w:rsidRPr="00DD74C2">
            <w:rPr>
              <w:rFonts w:cs="Times New Roman"/>
              <w:noProof/>
            </w:rPr>
            <w:t>(41)</w:t>
          </w:r>
          <w:r w:rsidRPr="00102649">
            <w:rPr>
              <w:rFonts w:cs="Times New Roman"/>
            </w:rPr>
            <w:fldChar w:fldCharType="end"/>
          </w:r>
        </w:sdtContent>
      </w:sdt>
    </w:p>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7B2374CF" w14:textId="77777777" w:rsidR="00C12AAE" w:rsidRPr="00102649" w:rsidRDefault="00C12AAE" w:rsidP="00C12AAE">
      <w:pPr>
        <w:pStyle w:val="Incontec"/>
        <w:rPr>
          <w:rFonts w:cs="Times New Roman"/>
        </w:rPr>
      </w:pPr>
      <w:r w:rsidRPr="00102649">
        <w:rPr>
          <w:rFonts w:cs="Times New Roman"/>
        </w:rPr>
        <w:t xml:space="preserve">En cuanto a cifras de la población con Limitaciones Cognitivas se encuentra que cerca de </w:t>
      </w:r>
      <w:r w:rsidRPr="00102649">
        <w:rPr>
          <w:rFonts w:cs="Times New Roman"/>
          <w:b/>
        </w:rPr>
        <w:t>14.205</w:t>
      </w:r>
      <w:r w:rsidRPr="00102649">
        <w:rPr>
          <w:rStyle w:val="Refdenotaalpie"/>
          <w:rFonts w:cs="Times New Roman"/>
          <w:b/>
        </w:rPr>
        <w:footnoteReference w:id="5"/>
      </w:r>
      <w:r w:rsidRPr="00102649">
        <w:rPr>
          <w:rFonts w:cs="Times New Roman"/>
        </w:rPr>
        <w:t xml:space="preserve"> personas de las más de 315.000 personas en condición de Limitaciones Cognitivas residen en la ciudad de Bogotá. </w:t>
      </w:r>
    </w:p>
    <w:p w14:paraId="1A453192" w14:textId="77777777" w:rsidR="00C12AAE" w:rsidRPr="00102649" w:rsidRDefault="00C12AAE" w:rsidP="00C12AAE">
      <w:pPr>
        <w:pStyle w:val="Incontec"/>
        <w:rPr>
          <w:rFonts w:cs="Times New Roman"/>
        </w:rPr>
      </w:pPr>
      <w:r w:rsidRPr="00102649">
        <w:rPr>
          <w:rFonts w:cs="Times New Roman"/>
        </w:rPr>
        <w:t xml:space="preserve">Al hacer un análisis sobre sector de la educación, la Secretaría de Educación Distrital indica que, para mayo de 2005, en Bogotá había 7147 estudiantes con discapacidad con edades comprendidas entre los 5 y 24 años, matriculados en Instituciones Educativas Distritales, de los cuales </w:t>
      </w:r>
      <w:r w:rsidRPr="00102649">
        <w:rPr>
          <w:rFonts w:cs="Times New Roman"/>
          <w:b/>
          <w:color w:val="auto"/>
        </w:rPr>
        <w:t>2976</w:t>
      </w:r>
      <w:r w:rsidRPr="00102649">
        <w:rPr>
          <w:rFonts w:cs="Times New Roman"/>
        </w:rPr>
        <w:t xml:space="preserve"> estaban caracterizados con “Limitaciones Cognitivas” y 100 de ellos con “Síndrome de Down”. </w:t>
      </w:r>
      <w:sdt>
        <w:sdtPr>
          <w:rPr>
            <w:rFonts w:cs="Times New Roman"/>
          </w:rPr>
          <w:id w:val="1903554901"/>
          <w:citation/>
        </w:sdtPr>
        <w:sdtContent>
          <w:r w:rsidRPr="00102649">
            <w:rPr>
              <w:rFonts w:cs="Times New Roman"/>
            </w:rPr>
            <w:fldChar w:fldCharType="begin"/>
          </w:r>
          <w:r w:rsidRPr="00102649">
            <w:rPr>
              <w:rFonts w:cs="Times New Roman"/>
            </w:rPr>
            <w:instrText xml:space="preserve"> CITATION Car16 \l 9226 </w:instrText>
          </w:r>
          <w:r w:rsidRPr="00102649">
            <w:rPr>
              <w:rFonts w:cs="Times New Roman"/>
            </w:rPr>
            <w:fldChar w:fldCharType="separate"/>
          </w:r>
          <w:r w:rsidR="00DD74C2" w:rsidRPr="00DD74C2">
            <w:rPr>
              <w:rFonts w:cs="Times New Roman"/>
              <w:noProof/>
            </w:rPr>
            <w:t>(42)</w:t>
          </w:r>
          <w:r w:rsidRPr="00102649">
            <w:rPr>
              <w:rFonts w:cs="Times New Roman"/>
            </w:rPr>
            <w:fldChar w:fldCharType="end"/>
          </w:r>
        </w:sdtContent>
      </w:sdt>
      <w:r w:rsidRPr="00102649">
        <w:rPr>
          <w:rFonts w:cs="Times New Roman"/>
        </w:rPr>
        <w:t xml:space="preserve"> </w:t>
      </w:r>
    </w:p>
    <w:p w14:paraId="6B8B77FE" w14:textId="77777777" w:rsidR="00C12AAE" w:rsidRDefault="00C12AAE" w:rsidP="00C12AAE"/>
    <w:p w14:paraId="60872FD3" w14:textId="77777777" w:rsidR="00C12AAE" w:rsidRPr="00911F01" w:rsidRDefault="00C12AAE" w:rsidP="00C12AAE">
      <w:pPr>
        <w:jc w:val="both"/>
        <w:rPr>
          <w:rFonts w:ascii="LM Roman 10" w:hAnsi="LM Roman 10"/>
          <w:sz w:val="24"/>
        </w:rPr>
      </w:pPr>
    </w:p>
    <w:p w14:paraId="3D42A8DD" w14:textId="77777777" w:rsidR="00C12AAE" w:rsidRPr="00911F01" w:rsidRDefault="00C12AAE" w:rsidP="00C12AAE">
      <w:pPr>
        <w:pStyle w:val="Incontec"/>
      </w:pPr>
      <w:r w:rsidRPr="00911F01">
        <w:t xml:space="preserve">Estas cifras nos indican que cerca de un 21% de la población en condición de Limitaciones Cognitivas está recibiendo algún tipo de apoyo en el proceso de satisfacer esas necesidades educativas especiales. </w:t>
      </w:r>
    </w:p>
    <w:p w14:paraId="4154FFC0" w14:textId="77777777" w:rsidR="00C12AAE" w:rsidRDefault="00C12AAE" w:rsidP="00C12AAE">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 para personas con Limitaciones.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t>
      </w:r>
    </w:p>
    <w:p w14:paraId="74E43DF1" w14:textId="77777777" w:rsidR="00C12AAE" w:rsidRPr="00911F01" w:rsidRDefault="00C12AAE" w:rsidP="00C12AAE">
      <w:pPr>
        <w:pStyle w:val="Incontec"/>
      </w:pPr>
    </w:p>
    <w:p w14:paraId="7329348B" w14:textId="77777777" w:rsidR="00C12AAE" w:rsidRDefault="00C12AAE" w:rsidP="00E75E0F">
      <w:pPr>
        <w:pStyle w:val="Incontec"/>
        <w:numPr>
          <w:ilvl w:val="2"/>
          <w:numId w:val="1"/>
        </w:numPr>
        <w:outlineLvl w:val="2"/>
        <w:rPr>
          <w:ins w:id="1137" w:author="andres camilo santana bohorquez" w:date="2017-02-17T01:24:00Z"/>
          <w:rFonts w:cs="Times New Roman"/>
          <w:szCs w:val="28"/>
        </w:rPr>
      </w:pPr>
      <w:bookmarkStart w:id="1138" w:name="_Toc475342634"/>
      <w:ins w:id="1139" w:author="andres camilo santana bohorquez" w:date="2017-02-17T01:24:00Z">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1138"/>
      </w:ins>
    </w:p>
    <w:p w14:paraId="0ED1AB37" w14:textId="77777777" w:rsidR="00C12AAE" w:rsidRDefault="00C12AAE" w:rsidP="00C12AAE">
      <w:pPr>
        <w:rPr>
          <w:ins w:id="1140" w:author="andres camilo santana bohorquez" w:date="2017-02-17T01:24:00Z"/>
        </w:rPr>
      </w:pPr>
    </w:p>
    <w:p w14:paraId="1CA2140E" w14:textId="77777777" w:rsidR="00C12AAE" w:rsidRPr="00102649" w:rsidRDefault="00C12AAE" w:rsidP="00B65399">
      <w:pPr>
        <w:pStyle w:val="Incontec"/>
        <w:rPr>
          <w:ins w:id="1141" w:author="andres camilo santana bohorquez" w:date="2017-02-17T01:24:00Z"/>
          <w:rFonts w:cs="Times New Roman"/>
          <w:sz w:val="28"/>
          <w:szCs w:val="28"/>
        </w:rPr>
      </w:pPr>
      <w:ins w:id="1142" w:author="andres camilo santana bohorquez" w:date="2017-02-17T01:24:00Z">
        <w:r w:rsidRPr="0057135C">
          <w:rPr>
            <w:rFonts w:cs="Times New Roman"/>
            <w:b/>
            <w:i/>
            <w:szCs w:val="28"/>
          </w:rPr>
          <w:t>Análisis de la competencia</w:t>
        </w:r>
        <w:r w:rsidRPr="00102649">
          <w:rPr>
            <w:rFonts w:cs="Times New Roman"/>
            <w:sz w:val="28"/>
            <w:szCs w:val="28"/>
          </w:rPr>
          <w:t>.</w:t>
        </w:r>
      </w:ins>
    </w:p>
    <w:p w14:paraId="10E823F9" w14:textId="77777777" w:rsidR="00C12AAE" w:rsidRPr="00102649" w:rsidRDefault="00C12AAE" w:rsidP="00C12AAE">
      <w:pPr>
        <w:pStyle w:val="Incontec"/>
        <w:rPr>
          <w:ins w:id="1143" w:author="andres camilo santana bohorquez" w:date="2017-02-17T01:24:00Z"/>
        </w:rPr>
      </w:pPr>
    </w:p>
    <w:p w14:paraId="34B8B47D" w14:textId="425C77D8" w:rsidR="00C12AAE" w:rsidRPr="00102649" w:rsidRDefault="00C12AAE" w:rsidP="00C12AAE">
      <w:pPr>
        <w:pStyle w:val="Incontec"/>
        <w:rPr>
          <w:ins w:id="1144" w:author="andres camilo santana bohorquez" w:date="2017-02-17T01:24:00Z"/>
          <w:rFonts w:cs="Times New Roman"/>
        </w:rPr>
      </w:pPr>
      <w:ins w:id="1145" w:author="andres camilo santana bohorquez" w:date="2017-02-17T01:24:00Z">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t>
        </w:r>
        <w:r>
          <w:rPr>
            <w:rFonts w:cs="Times New Roman"/>
          </w:rPr>
          <w:t>5-1</w:t>
        </w:r>
      </w:ins>
      <w:r w:rsidR="007F5BF0">
        <w:rPr>
          <w:rFonts w:cs="Times New Roman"/>
        </w:rPr>
        <w:t>0</w:t>
      </w:r>
      <w:ins w:id="1146" w:author="andres camilo santana bohorquez" w:date="2017-02-17T01:24:00Z">
        <w:r w:rsidRPr="00102649">
          <w:rPr>
            <w:rFonts w:cs="Times New Roman"/>
          </w:rPr>
          <w:t>.</w:t>
        </w:r>
      </w:ins>
    </w:p>
    <w:p w14:paraId="2CF0FF9F" w14:textId="77777777" w:rsidR="00C12AAE" w:rsidRPr="00102649" w:rsidRDefault="00C12AAE" w:rsidP="00C12AAE">
      <w:pPr>
        <w:pStyle w:val="Incontec"/>
        <w:rPr>
          <w:ins w:id="1147" w:author="andres camilo santana bohorquez" w:date="2017-02-17T01:24:00Z"/>
          <w:rFonts w:cs="Times New Roman"/>
        </w:rPr>
      </w:pPr>
      <w:ins w:id="1148" w:author="andres camilo santana bohorquez" w:date="2017-02-17T01:24:00Z">
        <w:r w:rsidRPr="00102649">
          <w:rPr>
            <w:rFonts w:cs="Times New Roman"/>
            <w:noProof/>
            <w:lang w:val="es-ES" w:eastAsia="es-ES"/>
            <w:rPrChange w:id="1149" w:author="Unknown">
              <w:rPr>
                <w:noProof/>
                <w:lang w:val="es-ES" w:eastAsia="es-ES"/>
              </w:rPr>
            </w:rPrChange>
          </w:rPr>
          <w:lastRenderedPageBreak/>
          <w:drawing>
            <wp:inline distT="0" distB="0" distL="0" distR="0" wp14:anchorId="6E700BB6" wp14:editId="5B7E2A6B">
              <wp:extent cx="5612130" cy="3728852"/>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ins>
    </w:p>
    <w:p w14:paraId="348B32EE" w14:textId="0DC36465" w:rsidR="00C12AAE" w:rsidRPr="0057135C" w:rsidRDefault="00C12AAE" w:rsidP="00C12AAE">
      <w:pPr>
        <w:pStyle w:val="Incontec"/>
        <w:rPr>
          <w:ins w:id="1150" w:author="andres camilo santana bohorquez" w:date="2017-02-17T01:24:00Z"/>
          <w:rFonts w:cs="Times New Roman"/>
          <w:sz w:val="22"/>
        </w:rPr>
      </w:pPr>
      <w:ins w:id="1151" w:author="andres camilo santana bohorquez" w:date="2017-02-17T01:24:00Z">
        <w:r w:rsidRPr="0057135C">
          <w:rPr>
            <w:rFonts w:cs="Times New Roman"/>
            <w:b/>
            <w:i/>
            <w:sz w:val="22"/>
          </w:rPr>
          <w:t>Figura 5-1</w:t>
        </w:r>
      </w:ins>
      <w:r w:rsidR="007F5BF0">
        <w:rPr>
          <w:rFonts w:cs="Times New Roman"/>
          <w:b/>
          <w:i/>
          <w:sz w:val="22"/>
        </w:rPr>
        <w:t>0</w:t>
      </w:r>
      <w:ins w:id="1152" w:author="andres camilo santana bohorquez" w:date="2017-02-17T01:24:00Z">
        <w:r w:rsidRPr="0057135C">
          <w:rPr>
            <w:rFonts w:cs="Times New Roman"/>
            <w:sz w:val="22"/>
          </w:rPr>
          <w:t xml:space="preserve">. Empresas encuestadas por Codigo CIIU. Fuente </w:t>
        </w:r>
      </w:ins>
      <w:customXmlInsRangeStart w:id="1153" w:author="andres camilo santana bohorquez" w:date="2017-02-17T01:24:00Z"/>
      <w:sdt>
        <w:sdtPr>
          <w:rPr>
            <w:rFonts w:cs="Times New Roman"/>
            <w:sz w:val="22"/>
          </w:rPr>
          <w:id w:val="-1195538566"/>
          <w:citation/>
        </w:sdtPr>
        <w:sdtContent>
          <w:customXmlInsRangeEnd w:id="1153"/>
          <w:ins w:id="1154"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55" w:author="andres camilo santana bohorquez" w:date="2017-02-17T01:24:00Z">
            <w:r w:rsidRPr="0057135C">
              <w:rPr>
                <w:rFonts w:cs="Times New Roman"/>
                <w:sz w:val="22"/>
              </w:rPr>
              <w:fldChar w:fldCharType="end"/>
            </w:r>
          </w:ins>
          <w:customXmlInsRangeStart w:id="1156" w:author="andres camilo santana bohorquez" w:date="2017-02-17T01:24:00Z"/>
        </w:sdtContent>
      </w:sdt>
      <w:customXmlInsRangeEnd w:id="1156"/>
      <w:ins w:id="1157" w:author="andres camilo santana bohorquez" w:date="2017-02-17T01:24:00Z">
        <w:r w:rsidRPr="0057135C">
          <w:rPr>
            <w:rFonts w:cs="Times New Roman"/>
            <w:sz w:val="22"/>
          </w:rPr>
          <w:t>.</w:t>
        </w:r>
      </w:ins>
    </w:p>
    <w:p w14:paraId="5B2DA8D4" w14:textId="5A82C115" w:rsidR="00C12AAE" w:rsidRPr="00102649" w:rsidRDefault="00C12AAE" w:rsidP="00C12AAE">
      <w:pPr>
        <w:pStyle w:val="Incontec"/>
        <w:rPr>
          <w:ins w:id="1158" w:author="andres camilo santana bohorquez" w:date="2017-02-17T01:24:00Z"/>
          <w:rFonts w:cs="Times New Roman"/>
        </w:rPr>
      </w:pPr>
      <w:ins w:id="1159" w:author="andres camilo santana bohorquez" w:date="2017-02-17T01:24:00Z">
        <w:r w:rsidRPr="00102649">
          <w:rPr>
            <w:rFonts w:cs="Times New Roman"/>
          </w:rPr>
          <w:t xml:space="preserve">Por lo cual es de vital importancia analizar el sector de las empresas catalogadas bajo el código CIIU K7220 ,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ins>
      <w:r w:rsidR="007F5BF0">
        <w:rPr>
          <w:rFonts w:cs="Times New Roman"/>
        </w:rPr>
        <w:t>1</w:t>
      </w:r>
      <w:ins w:id="1160" w:author="andres camilo santana bohorquez" w:date="2017-02-17T01:24:00Z">
        <w:r w:rsidRPr="00102649">
          <w:rPr>
            <w:rFonts w:cs="Times New Roman"/>
          </w:rPr>
          <w:t xml:space="preserve">) son las principales competidoras directas ya que se encuentran en la región donde pretende entrar a competir la empresa. </w:t>
        </w:r>
      </w:ins>
    </w:p>
    <w:p w14:paraId="01B2BB17" w14:textId="77777777" w:rsidR="00C12AAE" w:rsidRPr="00102649" w:rsidRDefault="00C12AAE" w:rsidP="00C12AAE">
      <w:pPr>
        <w:pStyle w:val="Incontec"/>
        <w:rPr>
          <w:ins w:id="1161" w:author="andres camilo santana bohorquez" w:date="2017-02-17T01:24:00Z"/>
          <w:rFonts w:cs="Times New Roman"/>
        </w:rPr>
      </w:pPr>
      <w:ins w:id="1162" w:author="andres camilo santana bohorquez" w:date="2017-02-17T01:24:00Z">
        <w:r w:rsidRPr="00102649">
          <w:rPr>
            <w:rFonts w:cs="Times New Roman"/>
            <w:noProof/>
            <w:lang w:val="es-ES" w:eastAsia="es-ES"/>
            <w:rPrChange w:id="1163" w:author="Unknown">
              <w:rPr>
                <w:noProof/>
                <w:lang w:val="es-ES" w:eastAsia="es-ES"/>
              </w:rPr>
            </w:rPrChange>
          </w:rPr>
          <w:drawing>
            <wp:inline distT="0" distB="0" distL="0" distR="0" wp14:anchorId="122E3AE4" wp14:editId="12960583">
              <wp:extent cx="5612130" cy="2031365"/>
              <wp:effectExtent l="0" t="0" r="0" b="0"/>
              <wp:docPr id="3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ins>
    </w:p>
    <w:p w14:paraId="40C00E50" w14:textId="573C3B87" w:rsidR="00C12AAE" w:rsidRPr="0057135C" w:rsidRDefault="00C12AAE" w:rsidP="00C12AAE">
      <w:pPr>
        <w:pStyle w:val="Incontec"/>
        <w:rPr>
          <w:ins w:id="1164" w:author="andres camilo santana bohorquez" w:date="2017-02-17T01:24:00Z"/>
          <w:rFonts w:cs="Times New Roman"/>
          <w:sz w:val="22"/>
        </w:rPr>
      </w:pPr>
      <w:ins w:id="1165" w:author="andres camilo santana bohorquez" w:date="2017-02-17T01:24:00Z">
        <w:r w:rsidRPr="0057135C">
          <w:rPr>
            <w:rFonts w:cs="Times New Roman"/>
            <w:b/>
            <w:i/>
            <w:sz w:val="22"/>
          </w:rPr>
          <w:t>Figura 5-1</w:t>
        </w:r>
      </w:ins>
      <w:r w:rsidR="007F5BF0">
        <w:rPr>
          <w:rFonts w:cs="Times New Roman"/>
          <w:b/>
          <w:i/>
          <w:sz w:val="22"/>
        </w:rPr>
        <w:t>1</w:t>
      </w:r>
      <w:ins w:id="1166" w:author="andres camilo santana bohorquez" w:date="2017-02-17T01:24:00Z">
        <w:r w:rsidRPr="0057135C">
          <w:rPr>
            <w:rFonts w:cs="Times New Roman"/>
            <w:sz w:val="22"/>
          </w:rPr>
          <w:t xml:space="preserve">. Empresas encuestadas por código CIUU y Región. Fuente </w:t>
        </w:r>
      </w:ins>
      <w:customXmlInsRangeStart w:id="1167" w:author="andres camilo santana bohorquez" w:date="2017-02-17T01:24:00Z"/>
      <w:sdt>
        <w:sdtPr>
          <w:rPr>
            <w:rFonts w:cs="Times New Roman"/>
            <w:sz w:val="22"/>
          </w:rPr>
          <w:id w:val="-1330984233"/>
          <w:citation/>
        </w:sdtPr>
        <w:sdtContent>
          <w:customXmlInsRangeEnd w:id="1167"/>
          <w:ins w:id="116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69" w:author="andres camilo santana bohorquez" w:date="2017-02-17T01:24:00Z">
            <w:r w:rsidRPr="0057135C">
              <w:rPr>
                <w:rFonts w:cs="Times New Roman"/>
                <w:sz w:val="22"/>
              </w:rPr>
              <w:fldChar w:fldCharType="end"/>
            </w:r>
          </w:ins>
          <w:customXmlInsRangeStart w:id="1170" w:author="andres camilo santana bohorquez" w:date="2017-02-17T01:24:00Z"/>
        </w:sdtContent>
      </w:sdt>
      <w:customXmlInsRangeEnd w:id="1170"/>
      <w:ins w:id="1171" w:author="andres camilo santana bohorquez" w:date="2017-02-17T01:24:00Z">
        <w:r w:rsidRPr="0057135C">
          <w:rPr>
            <w:rFonts w:cs="Times New Roman"/>
            <w:sz w:val="22"/>
          </w:rPr>
          <w:t>.</w:t>
        </w:r>
      </w:ins>
    </w:p>
    <w:p w14:paraId="22F1EC4E" w14:textId="77777777" w:rsidR="00C12AAE" w:rsidRPr="00102649" w:rsidRDefault="00C12AAE" w:rsidP="00C12AAE">
      <w:pPr>
        <w:pStyle w:val="Incontec"/>
        <w:rPr>
          <w:ins w:id="1172" w:author="andres camilo santana bohorquez" w:date="2017-02-17T01:24:00Z"/>
          <w:rFonts w:cs="Times New Roman"/>
        </w:rPr>
      </w:pPr>
      <w:ins w:id="1173" w:author="andres camilo santana bohorquez" w:date="2017-02-17T01:24:00Z">
        <w:r w:rsidRPr="00102649">
          <w:rPr>
            <w:rFonts w:cs="Times New Roman"/>
          </w:rPr>
          <w:lastRenderedPageBreak/>
          <w:t>Cabe destacar que la región de Cundinamarca es una de las 6 regiones que se han identificado como regiones con potencial de desarrollo en la industria de “clusters”</w:t>
        </w:r>
      </w:ins>
    </w:p>
    <w:p w14:paraId="360343A1" w14:textId="77777777" w:rsidR="00C12AAE" w:rsidRPr="00102649" w:rsidRDefault="00C12AAE" w:rsidP="00C12AAE">
      <w:pPr>
        <w:pStyle w:val="Incontec"/>
        <w:rPr>
          <w:ins w:id="1174" w:author="andres camilo santana bohorquez" w:date="2017-02-17T01:24:00Z"/>
          <w:rFonts w:cs="Times New Roman"/>
        </w:rPr>
      </w:pPr>
      <w:ins w:id="1175" w:author="andres camilo santana bohorquez" w:date="2017-02-17T01:24:00Z">
        <w:r w:rsidRPr="00102649">
          <w:rPr>
            <w:rFonts w:cs="Times New Roman"/>
            <w:noProof/>
            <w:lang w:val="es-ES" w:eastAsia="es-ES"/>
            <w:rPrChange w:id="1176" w:author="Unknown">
              <w:rPr>
                <w:noProof/>
                <w:lang w:val="es-ES" w:eastAsia="es-ES"/>
              </w:rPr>
            </w:rPrChange>
          </w:rPr>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ins>
    </w:p>
    <w:p w14:paraId="3646426B" w14:textId="697027EF" w:rsidR="00C12AAE" w:rsidRPr="0057135C" w:rsidRDefault="00C12AAE" w:rsidP="00C12AAE">
      <w:pPr>
        <w:pStyle w:val="Incontec"/>
        <w:rPr>
          <w:ins w:id="1177" w:author="andres camilo santana bohorquez" w:date="2017-02-17T01:24:00Z"/>
          <w:rFonts w:cs="Times New Roman"/>
          <w:sz w:val="22"/>
        </w:rPr>
      </w:pPr>
      <w:ins w:id="1178" w:author="andres camilo santana bohorquez" w:date="2017-02-17T01:24:00Z">
        <w:r w:rsidRPr="0057135C">
          <w:rPr>
            <w:rFonts w:cs="Times New Roman"/>
            <w:b/>
            <w:i/>
            <w:sz w:val="22"/>
          </w:rPr>
          <w:t>Figura 5-1</w:t>
        </w:r>
      </w:ins>
      <w:r w:rsidR="007F5BF0">
        <w:rPr>
          <w:rFonts w:cs="Times New Roman"/>
          <w:b/>
          <w:i/>
          <w:sz w:val="22"/>
        </w:rPr>
        <w:t>2</w:t>
      </w:r>
      <w:ins w:id="1179" w:author="andres camilo santana bohorquez" w:date="2017-02-17T01:24:00Z">
        <w:r w:rsidRPr="0057135C">
          <w:rPr>
            <w:rFonts w:cs="Times New Roman"/>
            <w:sz w:val="22"/>
          </w:rPr>
          <w:t xml:space="preserve">. Número de empresas por región. Fuente </w:t>
        </w:r>
      </w:ins>
      <w:customXmlInsRangeStart w:id="1180" w:author="andres camilo santana bohorquez" w:date="2017-02-17T01:24:00Z"/>
      <w:sdt>
        <w:sdtPr>
          <w:rPr>
            <w:rFonts w:cs="Times New Roman"/>
            <w:sz w:val="22"/>
          </w:rPr>
          <w:id w:val="-34120212"/>
          <w:citation/>
        </w:sdtPr>
        <w:sdtContent>
          <w:customXmlInsRangeEnd w:id="1180"/>
          <w:ins w:id="1181"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82" w:author="andres camilo santana bohorquez" w:date="2017-02-17T01:24:00Z">
            <w:r w:rsidRPr="0057135C">
              <w:rPr>
                <w:rFonts w:cs="Times New Roman"/>
                <w:sz w:val="22"/>
              </w:rPr>
              <w:fldChar w:fldCharType="end"/>
            </w:r>
          </w:ins>
          <w:customXmlInsRangeStart w:id="1183" w:author="andres camilo santana bohorquez" w:date="2017-02-17T01:24:00Z"/>
        </w:sdtContent>
      </w:sdt>
      <w:customXmlInsRangeEnd w:id="1183"/>
    </w:p>
    <w:p w14:paraId="406ECEEC" w14:textId="77777777" w:rsidR="00C12AAE" w:rsidRPr="00102649" w:rsidRDefault="00C12AAE" w:rsidP="00C12AAE">
      <w:pPr>
        <w:pStyle w:val="Incontec"/>
        <w:rPr>
          <w:ins w:id="1184" w:author="andres camilo santana bohorquez" w:date="2017-02-17T01:24:00Z"/>
          <w:rFonts w:cs="Times New Roman"/>
        </w:rPr>
      </w:pPr>
    </w:p>
    <w:p w14:paraId="76051B95" w14:textId="6753851D" w:rsidR="00C12AAE" w:rsidRPr="00102649" w:rsidRDefault="00C12AAE" w:rsidP="00C12AAE">
      <w:pPr>
        <w:pStyle w:val="Incontec"/>
        <w:rPr>
          <w:ins w:id="1185" w:author="andres camilo santana bohorquez" w:date="2017-02-17T01:24:00Z"/>
          <w:rFonts w:cs="Times New Roman"/>
        </w:rPr>
      </w:pPr>
      <w:ins w:id="1186" w:author="andres camilo santana bohorquez" w:date="2017-02-17T01:24:00Z">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e-learning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ins>
      <w:r w:rsidR="007F5BF0">
        <w:rPr>
          <w:rFonts w:cs="Times New Roman"/>
        </w:rPr>
        <w:t>3</w:t>
      </w:r>
      <w:ins w:id="1187" w:author="andres camilo santana bohorquez" w:date="2017-02-17T01:24:00Z">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ins>
    </w:p>
    <w:p w14:paraId="3D0019E4" w14:textId="77777777" w:rsidR="00C12AAE" w:rsidRPr="00102649" w:rsidRDefault="00C12AAE" w:rsidP="00C12AAE">
      <w:pPr>
        <w:pStyle w:val="Incontec"/>
        <w:rPr>
          <w:ins w:id="1188" w:author="andres camilo santana bohorquez" w:date="2017-02-17T01:24:00Z"/>
          <w:rFonts w:cs="Times New Roman"/>
        </w:rPr>
      </w:pPr>
      <w:ins w:id="1189" w:author="andres camilo santana bohorquez" w:date="2017-02-17T01:24:00Z">
        <w:r w:rsidRPr="00102649">
          <w:rPr>
            <w:rFonts w:cs="Times New Roman"/>
            <w:noProof/>
            <w:lang w:val="es-ES" w:eastAsia="es-ES"/>
            <w:rPrChange w:id="1190" w:author="Unknown">
              <w:rPr>
                <w:noProof/>
                <w:lang w:val="es-ES" w:eastAsia="es-ES"/>
              </w:rPr>
            </w:rPrChange>
          </w:rPr>
          <w:lastRenderedPageBreak/>
          <w:drawing>
            <wp:inline distT="0" distB="0" distL="0" distR="0" wp14:anchorId="347E8682" wp14:editId="74FAF5CD">
              <wp:extent cx="5612130" cy="4169410"/>
              <wp:effectExtent l="0" t="0" r="0" b="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ins>
    </w:p>
    <w:p w14:paraId="47EE15EC" w14:textId="77777777" w:rsidR="00C12AAE" w:rsidRPr="00102649" w:rsidRDefault="00C12AAE" w:rsidP="00C12AAE">
      <w:pPr>
        <w:pStyle w:val="Incontec"/>
        <w:rPr>
          <w:ins w:id="1191" w:author="andres camilo santana bohorquez" w:date="2017-02-17T01:24:00Z"/>
          <w:rFonts w:cs="Times New Roman"/>
        </w:rPr>
      </w:pPr>
      <w:ins w:id="1192" w:author="andres camilo santana bohorquez" w:date="2017-02-17T01:24:00Z">
        <w:r w:rsidRPr="00102649">
          <w:rPr>
            <w:rFonts w:cs="Times New Roman"/>
            <w:noProof/>
            <w:lang w:val="es-ES" w:eastAsia="es-ES"/>
            <w:rPrChange w:id="1193" w:author="Unknown">
              <w:rPr>
                <w:noProof/>
                <w:lang w:val="es-ES" w:eastAsia="es-ES"/>
              </w:rPr>
            </w:rPrChange>
          </w:rPr>
          <w:drawing>
            <wp:inline distT="0" distB="0" distL="0" distR="0" wp14:anchorId="5AB4ABBD" wp14:editId="602D4BA6">
              <wp:extent cx="5612130" cy="2279015"/>
              <wp:effectExtent l="0" t="0" r="0" b="0"/>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ins>
    </w:p>
    <w:p w14:paraId="13CBCD43" w14:textId="04737591" w:rsidR="00C12AAE" w:rsidRPr="0057135C" w:rsidRDefault="00C12AAE" w:rsidP="00C12AAE">
      <w:pPr>
        <w:pStyle w:val="Incontec"/>
        <w:rPr>
          <w:ins w:id="1194" w:author="andres camilo santana bohorquez" w:date="2017-02-17T01:24:00Z"/>
          <w:rFonts w:cs="Times New Roman"/>
          <w:sz w:val="22"/>
        </w:rPr>
      </w:pPr>
      <w:ins w:id="1195" w:author="andres camilo santana bohorquez" w:date="2017-02-17T01:24:00Z">
        <w:r w:rsidRPr="0057135C">
          <w:rPr>
            <w:rFonts w:cs="Times New Roman"/>
            <w:b/>
            <w:sz w:val="22"/>
          </w:rPr>
          <w:t>Figura 5.1</w:t>
        </w:r>
      </w:ins>
      <w:r w:rsidR="007F5BF0">
        <w:rPr>
          <w:rFonts w:cs="Times New Roman"/>
          <w:b/>
          <w:sz w:val="22"/>
        </w:rPr>
        <w:t>3</w:t>
      </w:r>
      <w:ins w:id="1196" w:author="andres camilo santana bohorquez" w:date="2017-02-17T01:24:00Z">
        <w:r w:rsidRPr="0057135C">
          <w:rPr>
            <w:rFonts w:cs="Times New Roman"/>
            <w:sz w:val="22"/>
          </w:rPr>
          <w:t xml:space="preserve">. Líneas de negocio seleccionadas por número de empresas. Fuente </w:t>
        </w:r>
      </w:ins>
      <w:customXmlInsRangeStart w:id="1197" w:author="andres camilo santana bohorquez" w:date="2017-02-17T01:24:00Z"/>
      <w:sdt>
        <w:sdtPr>
          <w:rPr>
            <w:rFonts w:cs="Times New Roman"/>
            <w:sz w:val="22"/>
          </w:rPr>
          <w:id w:val="-2088751207"/>
          <w:citation/>
        </w:sdtPr>
        <w:sdtContent>
          <w:customXmlInsRangeEnd w:id="1197"/>
          <w:ins w:id="1198" w:author="andres camilo santana bohorquez" w:date="2017-02-17T01:24:00Z">
            <w:r w:rsidRPr="0057135C">
              <w:rPr>
                <w:rFonts w:cs="Times New Roman"/>
                <w:sz w:val="22"/>
              </w:rPr>
              <w:fldChar w:fldCharType="begin"/>
            </w:r>
            <w:r w:rsidRPr="0057135C">
              <w:rPr>
                <w:rFonts w:cs="Times New Roman"/>
                <w:sz w:val="22"/>
              </w:rPr>
              <w:instrText xml:space="preserve">CITATION htt \l 9226 </w:instrText>
            </w:r>
            <w:r w:rsidRPr="0057135C">
              <w:rPr>
                <w:rFonts w:cs="Times New Roman"/>
                <w:sz w:val="22"/>
              </w:rPr>
              <w:fldChar w:fldCharType="separate"/>
            </w:r>
          </w:ins>
          <w:r w:rsidR="00DD74C2" w:rsidRPr="00DD74C2">
            <w:rPr>
              <w:rFonts w:cs="Times New Roman"/>
              <w:noProof/>
              <w:sz w:val="22"/>
            </w:rPr>
            <w:t>(43)</w:t>
          </w:r>
          <w:ins w:id="1199" w:author="andres camilo santana bohorquez" w:date="2017-02-17T01:24:00Z">
            <w:r w:rsidRPr="0057135C">
              <w:rPr>
                <w:rFonts w:cs="Times New Roman"/>
                <w:sz w:val="22"/>
              </w:rPr>
              <w:fldChar w:fldCharType="end"/>
            </w:r>
          </w:ins>
          <w:customXmlInsRangeStart w:id="1200" w:author="andres camilo santana bohorquez" w:date="2017-02-17T01:24:00Z"/>
        </w:sdtContent>
      </w:sdt>
      <w:customXmlInsRangeEnd w:id="1200"/>
      <w:ins w:id="1201" w:author="andres camilo santana bohorquez" w:date="2017-02-17T01:24:00Z">
        <w:r w:rsidRPr="0057135C">
          <w:rPr>
            <w:rFonts w:cs="Times New Roman"/>
            <w:sz w:val="22"/>
          </w:rPr>
          <w:t>.</w:t>
        </w:r>
      </w:ins>
    </w:p>
    <w:p w14:paraId="0C8E449B" w14:textId="77777777" w:rsidR="00C12AAE" w:rsidRDefault="00C12AAE" w:rsidP="00C12AAE">
      <w:pPr>
        <w:pStyle w:val="Incontec"/>
        <w:rPr>
          <w:ins w:id="1202" w:author="andres camilo santana bohorquez" w:date="2017-02-17T01:24:00Z"/>
        </w:rPr>
      </w:pPr>
    </w:p>
    <w:p w14:paraId="48EAA9CD" w14:textId="77777777" w:rsidR="00C12AAE" w:rsidRDefault="00C12AAE" w:rsidP="00C12AAE">
      <w:pPr>
        <w:pStyle w:val="Incontec"/>
        <w:rPr>
          <w:ins w:id="1203" w:author="andres camilo santana bohorquez" w:date="2017-02-17T01:24:00Z"/>
        </w:rPr>
      </w:pPr>
    </w:p>
    <w:p w14:paraId="6D80FFDA" w14:textId="77777777" w:rsidR="00C12AAE" w:rsidRPr="0057135C" w:rsidRDefault="00C12AAE" w:rsidP="00B65399">
      <w:pPr>
        <w:rPr>
          <w:ins w:id="1204" w:author="andres camilo santana bohorquez" w:date="2017-02-17T01:24:00Z"/>
          <w:rFonts w:ascii="LM Roman 10" w:hAnsi="LM Roman 10"/>
          <w:b/>
          <w:i/>
          <w:sz w:val="24"/>
        </w:rPr>
      </w:pPr>
      <w:ins w:id="1205" w:author="andres camilo santana bohorquez" w:date="2017-02-17T01:24:00Z">
        <w:r w:rsidRPr="0057135C">
          <w:rPr>
            <w:rFonts w:ascii="LM Roman 10" w:hAnsi="LM Roman 10"/>
            <w:b/>
            <w:i/>
            <w:sz w:val="24"/>
          </w:rPr>
          <w:lastRenderedPageBreak/>
          <w:t>Oferta</w:t>
        </w:r>
      </w:ins>
    </w:p>
    <w:p w14:paraId="08E43AFF" w14:textId="77777777" w:rsidR="00C12AAE" w:rsidRPr="00102649" w:rsidRDefault="00C12AAE" w:rsidP="00C12AAE">
      <w:pPr>
        <w:pStyle w:val="Incontec"/>
        <w:rPr>
          <w:ins w:id="1206" w:author="andres camilo santana bohorquez" w:date="2017-02-17T01:24:00Z"/>
          <w:rFonts w:cs="Times New Roman"/>
        </w:rPr>
      </w:pPr>
      <w:ins w:id="1207" w:author="andres camilo santana bohorquez" w:date="2017-02-17T01:24:00Z">
        <w:r w:rsidRPr="00102649">
          <w:rPr>
            <w:rFonts w:cs="Times New Roman"/>
          </w:rPr>
          <w:t>Tras realizar un análisis en el banco de apps expuestas en el programa de Apps.co bajo la clasificación de apps enfocadas a ofrecer soluciones en el campo Educativo solo encontramos una aplicación llamada FonoPlay</w:t>
        </w:r>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Limitacion Cognitiva que apoyen su proceso educativo y entienda las necesidades especiales de esta población. </w:t>
        </w:r>
      </w:ins>
    </w:p>
    <w:p w14:paraId="36B7F239" w14:textId="77777777" w:rsidR="00C12AAE" w:rsidRPr="00102649" w:rsidRDefault="00C12AAE" w:rsidP="00C12AAE">
      <w:pPr>
        <w:pStyle w:val="Incontec"/>
        <w:rPr>
          <w:ins w:id="1210" w:author="andres camilo santana bohorquez" w:date="2017-02-17T01:24:00Z"/>
          <w:rFonts w:cs="Times New Roman"/>
        </w:rPr>
      </w:pPr>
      <w:ins w:id="1211" w:author="andres camilo santana bohorquez" w:date="2017-02-17T01:24:00Z">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ins>
    </w:p>
    <w:p w14:paraId="49D44747" w14:textId="77777777" w:rsidR="00C12AAE" w:rsidRPr="00102649" w:rsidRDefault="00C12AAE" w:rsidP="00C12AAE">
      <w:pPr>
        <w:pStyle w:val="Incontec"/>
        <w:rPr>
          <w:ins w:id="1212" w:author="andres camilo santana bohorquez" w:date="2017-02-17T01:24:00Z"/>
          <w:rFonts w:cs="Times New Roman"/>
        </w:rPr>
      </w:pPr>
    </w:p>
    <w:p w14:paraId="6FBF4F13" w14:textId="77777777" w:rsidR="00C12AAE" w:rsidRPr="00102649" w:rsidRDefault="00C12AAE" w:rsidP="00C12AAE">
      <w:pPr>
        <w:pStyle w:val="Incontec"/>
        <w:rPr>
          <w:ins w:id="1213" w:author="andres camilo santana bohorquez" w:date="2017-02-17T01:24:00Z"/>
          <w:rFonts w:cs="Times New Roman"/>
          <w:color w:val="auto"/>
        </w:rPr>
      </w:pPr>
      <w:ins w:id="1214" w:author="andres camilo santana bohorquez" w:date="2017-02-17T01:24:00Z">
        <w:r w:rsidRPr="00102649">
          <w:rPr>
            <w:rFonts w:cs="Times New Roman"/>
            <w:bCs/>
            <w:color w:val="auto"/>
            <w:shd w:val="clear" w:color="auto" w:fill="FFFFFF"/>
          </w:rPr>
          <w:t>Adapro</w:t>
        </w:r>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ins>
      <w:customXmlInsRangeStart w:id="1215" w:author="andres camilo santana bohorquez" w:date="2017-02-17T01:24:00Z"/>
      <w:sdt>
        <w:sdtPr>
          <w:rPr>
            <w:rFonts w:cs="Times New Roman"/>
            <w:bCs/>
            <w:color w:val="auto"/>
            <w:shd w:val="clear" w:color="auto" w:fill="FFFFFF"/>
          </w:rPr>
          <w:id w:val="1551117472"/>
          <w:citation/>
        </w:sdtPr>
        <w:sdtContent>
          <w:customXmlInsRangeEnd w:id="1215"/>
          <w:ins w:id="1216" w:author="andres camilo santana bohorquez" w:date="2017-02-17T01:24:00Z">
            <w:r w:rsidRPr="00102649">
              <w:rPr>
                <w:rFonts w:cs="Times New Roman"/>
                <w:bCs/>
                <w:color w:val="auto"/>
                <w:shd w:val="clear" w:color="auto" w:fill="FFFFFF"/>
              </w:rPr>
              <w:fldChar w:fldCharType="begin"/>
            </w:r>
            <w:r w:rsidRPr="00102649">
              <w:rPr>
                <w:rFonts w:cs="Times New Roman"/>
                <w:bCs/>
                <w:color w:val="auto"/>
                <w:shd w:val="clear" w:color="auto" w:fill="FFFFFF"/>
              </w:rPr>
              <w:instrText xml:space="preserve"> CITATION Ada12 \l 9226 </w:instrText>
            </w:r>
            <w:r w:rsidRPr="00102649">
              <w:rPr>
                <w:rFonts w:cs="Times New Roman"/>
                <w:bCs/>
                <w:color w:val="auto"/>
                <w:shd w:val="clear" w:color="auto" w:fill="FFFFFF"/>
              </w:rPr>
              <w:fldChar w:fldCharType="separate"/>
            </w:r>
          </w:ins>
          <w:r w:rsidR="00DD74C2" w:rsidRPr="00DD74C2">
            <w:rPr>
              <w:rFonts w:cs="Times New Roman"/>
              <w:noProof/>
              <w:color w:val="auto"/>
              <w:shd w:val="clear" w:color="auto" w:fill="FFFFFF"/>
            </w:rPr>
            <w:t>(44)</w:t>
          </w:r>
          <w:ins w:id="1217" w:author="andres camilo santana bohorquez" w:date="2017-02-17T01:24:00Z">
            <w:r w:rsidRPr="00102649">
              <w:rPr>
                <w:rFonts w:cs="Times New Roman"/>
                <w:bCs/>
                <w:color w:val="auto"/>
                <w:shd w:val="clear" w:color="auto" w:fill="FFFFFF"/>
              </w:rPr>
              <w:fldChar w:fldCharType="end"/>
            </w:r>
          </w:ins>
          <w:customXmlInsRangeStart w:id="1218" w:author="andres camilo santana bohorquez" w:date="2017-02-17T01:24:00Z"/>
        </w:sdtContent>
      </w:sdt>
      <w:customXmlInsRangeEnd w:id="1218"/>
    </w:p>
    <w:p w14:paraId="19497567" w14:textId="77777777" w:rsidR="00C12AAE" w:rsidRPr="00102649" w:rsidRDefault="00C12AAE" w:rsidP="00C12AAE">
      <w:pPr>
        <w:pStyle w:val="Incontec"/>
        <w:jc w:val="center"/>
        <w:rPr>
          <w:ins w:id="1219" w:author="andres camilo santana bohorquez" w:date="2017-02-17T01:24:00Z"/>
          <w:rFonts w:cs="Times New Roman"/>
          <w:color w:val="auto"/>
        </w:rPr>
      </w:pPr>
      <w:ins w:id="1220" w:author="andres camilo santana bohorquez" w:date="2017-02-17T01:24:00Z">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ins>
    </w:p>
    <w:p w14:paraId="3229C0AB" w14:textId="185E0EF3" w:rsidR="00C12AAE" w:rsidRPr="000A0072" w:rsidRDefault="00C12AAE" w:rsidP="00C12AAE">
      <w:pPr>
        <w:pStyle w:val="Incontec"/>
        <w:rPr>
          <w:ins w:id="1221" w:author="andres camilo santana bohorquez" w:date="2017-02-17T01:24:00Z"/>
          <w:rFonts w:cs="Times New Roman"/>
          <w:color w:val="auto"/>
          <w:sz w:val="22"/>
          <w:szCs w:val="22"/>
        </w:rPr>
      </w:pPr>
      <w:ins w:id="1222" w:author="andres camilo santana bohorquez" w:date="2017-02-17T01:24:00Z">
        <w:r w:rsidRPr="000A0072">
          <w:rPr>
            <w:rFonts w:cs="Times New Roman"/>
            <w:b/>
            <w:i/>
            <w:color w:val="auto"/>
            <w:sz w:val="22"/>
            <w:szCs w:val="22"/>
          </w:rPr>
          <w:t>Figura 5-1</w:t>
        </w:r>
      </w:ins>
      <w:r w:rsidR="007F5BF0">
        <w:rPr>
          <w:rFonts w:cs="Times New Roman"/>
          <w:b/>
          <w:i/>
          <w:color w:val="auto"/>
          <w:sz w:val="22"/>
          <w:szCs w:val="22"/>
        </w:rPr>
        <w:t>4</w:t>
      </w:r>
      <w:ins w:id="1223" w:author="andres camilo santana bohorquez" w:date="2017-02-17T01:24:00Z">
        <w:r w:rsidRPr="000A0072">
          <w:rPr>
            <w:rFonts w:cs="Times New Roman"/>
            <w:b/>
            <w:color w:val="auto"/>
            <w:sz w:val="22"/>
            <w:szCs w:val="22"/>
          </w:rPr>
          <w:t>.</w:t>
        </w:r>
        <w:r w:rsidRPr="000A0072">
          <w:rPr>
            <w:rFonts w:cs="Times New Roman"/>
            <w:color w:val="auto"/>
            <w:sz w:val="22"/>
            <w:szCs w:val="22"/>
          </w:rPr>
          <w:t xml:space="preserve"> Software Adapro. Fuente: </w:t>
        </w:r>
      </w:ins>
      <w:customXmlInsRangeStart w:id="1224" w:author="andres camilo santana bohorquez" w:date="2017-02-17T01:24:00Z"/>
      <w:sdt>
        <w:sdtPr>
          <w:rPr>
            <w:rFonts w:cs="Times New Roman"/>
            <w:color w:val="auto"/>
            <w:sz w:val="22"/>
            <w:szCs w:val="22"/>
          </w:rPr>
          <w:id w:val="909429896"/>
          <w:citation/>
        </w:sdtPr>
        <w:sdtContent>
          <w:customXmlInsRangeEnd w:id="1224"/>
          <w:ins w:id="1225"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Ada12 \l 9226 </w:instrText>
            </w:r>
            <w:r>
              <w:rPr>
                <w:rFonts w:cs="Times New Roman"/>
                <w:color w:val="auto"/>
                <w:sz w:val="22"/>
                <w:szCs w:val="22"/>
              </w:rPr>
              <w:fldChar w:fldCharType="separate"/>
            </w:r>
          </w:ins>
          <w:r w:rsidR="00DD74C2" w:rsidRPr="00DD74C2">
            <w:rPr>
              <w:rFonts w:cs="Times New Roman"/>
              <w:noProof/>
              <w:color w:val="auto"/>
              <w:sz w:val="22"/>
              <w:szCs w:val="22"/>
            </w:rPr>
            <w:t>(44)</w:t>
          </w:r>
          <w:ins w:id="1226" w:author="andres camilo santana bohorquez" w:date="2017-02-17T01:24:00Z">
            <w:r>
              <w:rPr>
                <w:rFonts w:cs="Times New Roman"/>
                <w:color w:val="auto"/>
                <w:sz w:val="22"/>
                <w:szCs w:val="22"/>
              </w:rPr>
              <w:fldChar w:fldCharType="end"/>
            </w:r>
          </w:ins>
          <w:customXmlInsRangeStart w:id="1227" w:author="andres camilo santana bohorquez" w:date="2017-02-17T01:24:00Z"/>
        </w:sdtContent>
      </w:sdt>
      <w:customXmlInsRangeEnd w:id="1227"/>
    </w:p>
    <w:p w14:paraId="06D12835" w14:textId="77777777" w:rsidR="00C12AAE" w:rsidRPr="00102649" w:rsidRDefault="00C12AAE" w:rsidP="00C12AAE">
      <w:pPr>
        <w:pStyle w:val="Incontec"/>
        <w:rPr>
          <w:ins w:id="1228" w:author="andres camilo santana bohorquez" w:date="2017-02-17T01:24:00Z"/>
          <w:rFonts w:cs="Times New Roman"/>
          <w:color w:val="auto"/>
        </w:rPr>
      </w:pPr>
    </w:p>
    <w:p w14:paraId="210022B1" w14:textId="77777777" w:rsidR="00C12AAE" w:rsidRPr="00102649" w:rsidRDefault="00C12AAE" w:rsidP="00C12AAE">
      <w:pPr>
        <w:pStyle w:val="Incontec"/>
        <w:rPr>
          <w:ins w:id="1229" w:author="andres camilo santana bohorquez" w:date="2017-02-17T01:24:00Z"/>
          <w:rFonts w:cs="Times New Roman"/>
          <w:color w:val="auto"/>
        </w:rPr>
      </w:pPr>
      <w:ins w:id="1230" w:author="andres camilo santana bohorquez" w:date="2017-02-17T01:24:00Z">
        <w:r w:rsidRPr="00102649">
          <w:rPr>
            <w:rFonts w:cs="Times New Roman"/>
            <w:color w:val="auto"/>
          </w:rPr>
          <w: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t>
        </w:r>
      </w:ins>
      <w:customXmlInsRangeStart w:id="1231" w:author="andres camilo santana bohorquez" w:date="2017-02-17T01:24:00Z"/>
      <w:sdt>
        <w:sdtPr>
          <w:rPr>
            <w:rFonts w:cs="Times New Roman"/>
            <w:color w:val="auto"/>
          </w:rPr>
          <w:id w:val="-649592748"/>
          <w:citation/>
        </w:sdtPr>
        <w:sdtContent>
          <w:customXmlInsRangeEnd w:id="1231"/>
          <w:ins w:id="1232" w:author="andres camilo santana bohorquez" w:date="2017-02-17T01:24:00Z">
            <w:r w:rsidRPr="00102649">
              <w:rPr>
                <w:rFonts w:cs="Times New Roman"/>
                <w:color w:val="auto"/>
              </w:rPr>
              <w:fldChar w:fldCharType="begin"/>
            </w:r>
            <w:r w:rsidRPr="00102649">
              <w:rPr>
                <w:rFonts w:cs="Times New Roman"/>
                <w:color w:val="auto"/>
              </w:rPr>
              <w:instrText xml:space="preserve"> CITATION GIG \l 9226 </w:instrText>
            </w:r>
            <w:r w:rsidRPr="00102649">
              <w:rPr>
                <w:rFonts w:cs="Times New Roman"/>
                <w:color w:val="auto"/>
              </w:rPr>
              <w:fldChar w:fldCharType="separate"/>
            </w:r>
          </w:ins>
          <w:r w:rsidR="00DD74C2" w:rsidRPr="00DD74C2">
            <w:rPr>
              <w:rFonts w:cs="Times New Roman"/>
              <w:noProof/>
              <w:color w:val="auto"/>
            </w:rPr>
            <w:t>(45)</w:t>
          </w:r>
          <w:ins w:id="1233" w:author="andres camilo santana bohorquez" w:date="2017-02-17T01:24:00Z">
            <w:r w:rsidRPr="00102649">
              <w:rPr>
                <w:rFonts w:cs="Times New Roman"/>
                <w:color w:val="auto"/>
              </w:rPr>
              <w:fldChar w:fldCharType="end"/>
            </w:r>
          </w:ins>
          <w:customXmlInsRangeStart w:id="1234" w:author="andres camilo santana bohorquez" w:date="2017-02-17T01:24:00Z"/>
        </w:sdtContent>
      </w:sdt>
      <w:customXmlInsRangeEnd w:id="1234"/>
    </w:p>
    <w:p w14:paraId="1D3FA4F0" w14:textId="77777777" w:rsidR="00C12AAE" w:rsidRPr="00102649" w:rsidRDefault="00C12AAE" w:rsidP="00C12AAE">
      <w:pPr>
        <w:pStyle w:val="Incontec"/>
        <w:jc w:val="center"/>
        <w:rPr>
          <w:ins w:id="1235" w:author="andres camilo santana bohorquez" w:date="2017-02-17T01:24:00Z"/>
          <w:rFonts w:cs="Times New Roman"/>
          <w:color w:val="auto"/>
        </w:rPr>
      </w:pPr>
      <w:ins w:id="1236" w:author="andres camilo santana bohorquez" w:date="2017-02-17T01:24:00Z">
        <w:r w:rsidRPr="00102649">
          <w:rPr>
            <w:noProof/>
            <w:lang w:val="es-ES" w:eastAsia="es-ES"/>
          </w:rPr>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ins>
    </w:p>
    <w:p w14:paraId="2DA74D5A" w14:textId="61EBB9E2" w:rsidR="00C12AAE" w:rsidRPr="00A75AB6" w:rsidRDefault="00C12AAE" w:rsidP="00C12AAE">
      <w:pPr>
        <w:pStyle w:val="Incontec"/>
        <w:rPr>
          <w:ins w:id="1237" w:author="andres camilo santana bohorquez" w:date="2017-02-17T01:24:00Z"/>
          <w:rFonts w:cs="Times New Roman"/>
          <w:color w:val="auto"/>
          <w:sz w:val="22"/>
          <w:szCs w:val="22"/>
        </w:rPr>
      </w:pPr>
      <w:ins w:id="1238"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15</w:t>
      </w:r>
      <w:ins w:id="1239" w:author="andres camilo santana bohorquez" w:date="2017-02-17T01:24:00Z">
        <w:r w:rsidRPr="00A75AB6">
          <w:rPr>
            <w:rFonts w:cs="Times New Roman"/>
            <w:b/>
            <w:color w:val="auto"/>
            <w:sz w:val="22"/>
            <w:szCs w:val="22"/>
          </w:rPr>
          <w:t>.</w:t>
        </w:r>
        <w:r w:rsidRPr="00A75AB6">
          <w:rPr>
            <w:rFonts w:cs="Times New Roman"/>
            <w:color w:val="auto"/>
            <w:sz w:val="22"/>
            <w:szCs w:val="22"/>
          </w:rPr>
          <w:t xml:space="preserve"> Software AraBoard. Fuente: </w:t>
        </w:r>
      </w:ins>
      <w:customXmlInsRangeStart w:id="1240" w:author="andres camilo santana bohorquez" w:date="2017-02-17T01:24:00Z"/>
      <w:sdt>
        <w:sdtPr>
          <w:rPr>
            <w:rFonts w:cs="Times New Roman"/>
            <w:color w:val="auto"/>
            <w:sz w:val="22"/>
            <w:szCs w:val="22"/>
          </w:rPr>
          <w:id w:val="-596169087"/>
          <w:citation/>
        </w:sdtPr>
        <w:sdtContent>
          <w:customXmlInsRangeEnd w:id="1240"/>
          <w:ins w:id="1241"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GIG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(45)</w:t>
          </w:r>
          <w:ins w:id="1242" w:author="andres camilo santana bohorquez" w:date="2017-02-17T01:24:00Z">
            <w:r w:rsidRPr="00A75AB6">
              <w:rPr>
                <w:rFonts w:cs="Times New Roman"/>
                <w:color w:val="auto"/>
                <w:sz w:val="22"/>
                <w:szCs w:val="22"/>
              </w:rPr>
              <w:fldChar w:fldCharType="end"/>
            </w:r>
          </w:ins>
          <w:customXmlInsRangeStart w:id="1243" w:author="andres camilo santana bohorquez" w:date="2017-02-17T01:24:00Z"/>
        </w:sdtContent>
      </w:sdt>
      <w:customXmlInsRangeEnd w:id="1243"/>
    </w:p>
    <w:p w14:paraId="064F3816" w14:textId="77777777" w:rsidR="00C12AAE" w:rsidRPr="00102649" w:rsidRDefault="00C12AAE" w:rsidP="00C12AAE">
      <w:pPr>
        <w:pStyle w:val="Incontec"/>
        <w:rPr>
          <w:ins w:id="1244" w:author="andres camilo santana bohorquez" w:date="2017-02-17T01:24:00Z"/>
          <w:rFonts w:cs="Times New Roman"/>
          <w:color w:val="auto"/>
        </w:rPr>
      </w:pPr>
    </w:p>
    <w:p w14:paraId="282754EC" w14:textId="77777777" w:rsidR="00C12AAE" w:rsidRPr="00102649" w:rsidRDefault="00C12AAE" w:rsidP="00C12AAE">
      <w:pPr>
        <w:pStyle w:val="Incontec"/>
        <w:rPr>
          <w:ins w:id="1245" w:author="andres camilo santana bohorquez" w:date="2017-02-17T01:24:00Z"/>
          <w:rFonts w:cs="Times New Roman"/>
          <w:color w:val="auto"/>
        </w:rPr>
      </w:pPr>
      <w:ins w:id="1246" w:author="andres camilo santana bohorquez" w:date="2017-02-17T01:24:00Z">
        <w:r w:rsidRPr="00102649">
          <w:rPr>
            <w:rFonts w:cs="Times New Roman"/>
            <w:color w:val="auto"/>
          </w:rPr>
          <w: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ins>
      <w:customXmlInsRangeStart w:id="1247" w:author="andres camilo santana bohorquez" w:date="2017-02-17T01:24:00Z"/>
      <w:sdt>
        <w:sdtPr>
          <w:rPr>
            <w:rFonts w:cs="Times New Roman"/>
            <w:color w:val="auto"/>
          </w:rPr>
          <w:id w:val="1334803558"/>
          <w:citation/>
        </w:sdtPr>
        <w:sdtContent>
          <w:customXmlInsRangeEnd w:id="1247"/>
          <w:ins w:id="1248" w:author="andres camilo santana bohorquez" w:date="2017-02-17T01:24:00Z">
            <w:r w:rsidRPr="00102649">
              <w:rPr>
                <w:rFonts w:cs="Times New Roman"/>
                <w:color w:val="auto"/>
              </w:rPr>
              <w:fldChar w:fldCharType="begin"/>
            </w:r>
            <w:r w:rsidRPr="00102649">
              <w:rPr>
                <w:rFonts w:cs="Times New Roman"/>
                <w:color w:val="auto"/>
              </w:rPr>
              <w:instrText xml:space="preserve"> CITATION ARA14 \l 9226 </w:instrText>
            </w:r>
            <w:r w:rsidRPr="00102649">
              <w:rPr>
                <w:rFonts w:cs="Times New Roman"/>
                <w:color w:val="auto"/>
              </w:rPr>
              <w:fldChar w:fldCharType="separate"/>
            </w:r>
          </w:ins>
          <w:r w:rsidR="00DD74C2" w:rsidRPr="00DD74C2">
            <w:rPr>
              <w:rFonts w:cs="Times New Roman"/>
              <w:noProof/>
              <w:color w:val="auto"/>
            </w:rPr>
            <w:t>(46)</w:t>
          </w:r>
          <w:ins w:id="1249" w:author="andres camilo santana bohorquez" w:date="2017-02-17T01:24:00Z">
            <w:r w:rsidRPr="00102649">
              <w:rPr>
                <w:rFonts w:cs="Times New Roman"/>
                <w:color w:val="auto"/>
              </w:rPr>
              <w:fldChar w:fldCharType="end"/>
            </w:r>
          </w:ins>
          <w:customXmlInsRangeStart w:id="1250" w:author="andres camilo santana bohorquez" w:date="2017-02-17T01:24:00Z"/>
        </w:sdtContent>
      </w:sdt>
      <w:customXmlInsRangeEnd w:id="1250"/>
    </w:p>
    <w:p w14:paraId="07F1ACAB" w14:textId="77777777" w:rsidR="00C12AAE" w:rsidRPr="00102649" w:rsidRDefault="00C12AAE" w:rsidP="00C12AAE">
      <w:pPr>
        <w:pStyle w:val="Incontec"/>
        <w:rPr>
          <w:ins w:id="1251" w:author="andres camilo santana bohorquez" w:date="2017-02-17T01:24:00Z"/>
          <w:rFonts w:cs="Times New Roman"/>
          <w:color w:val="auto"/>
        </w:rPr>
      </w:pPr>
    </w:p>
    <w:p w14:paraId="5D79C1CF" w14:textId="77777777" w:rsidR="00C12AAE" w:rsidRPr="00102649" w:rsidRDefault="00C12AAE" w:rsidP="00C12AAE">
      <w:pPr>
        <w:pStyle w:val="Incontec"/>
        <w:jc w:val="center"/>
        <w:rPr>
          <w:ins w:id="1252" w:author="andres camilo santana bohorquez" w:date="2017-02-17T01:24:00Z"/>
          <w:rFonts w:cs="Times New Roman"/>
          <w:color w:val="auto"/>
        </w:rPr>
      </w:pPr>
      <w:ins w:id="1253" w:author="andres camilo santana bohorquez" w:date="2017-02-17T01:24:00Z">
        <w:r w:rsidRPr="00102649">
          <w:rPr>
            <w:noProof/>
            <w:lang w:val="es-ES" w:eastAsia="es-ES"/>
          </w:rPr>
          <w:lastRenderedPageBreak/>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ins>
    </w:p>
    <w:p w14:paraId="230D0A0D" w14:textId="5CD6F5E2" w:rsidR="00C12AAE" w:rsidRPr="00A75AB6" w:rsidRDefault="00C12AAE" w:rsidP="00C12AAE">
      <w:pPr>
        <w:pStyle w:val="Incontec"/>
        <w:rPr>
          <w:ins w:id="1254" w:author="andres camilo santana bohorquez" w:date="2017-02-17T01:24:00Z"/>
          <w:rFonts w:cs="Times New Roman"/>
          <w:color w:val="auto"/>
          <w:sz w:val="22"/>
          <w:szCs w:val="22"/>
        </w:rPr>
      </w:pPr>
      <w:ins w:id="1255" w:author="andres camilo santana bohorquez" w:date="2017-02-17T01:24:00Z">
        <w:r w:rsidRPr="00A75AB6">
          <w:rPr>
            <w:rFonts w:cs="Times New Roman"/>
            <w:b/>
            <w:i/>
            <w:color w:val="auto"/>
            <w:sz w:val="22"/>
            <w:szCs w:val="22"/>
          </w:rPr>
          <w:t>Figura 5-</w:t>
        </w:r>
      </w:ins>
      <w:r w:rsidR="00DC3116">
        <w:rPr>
          <w:rFonts w:cs="Times New Roman"/>
          <w:b/>
          <w:i/>
          <w:color w:val="auto"/>
          <w:sz w:val="22"/>
          <w:szCs w:val="22"/>
        </w:rPr>
        <w:t>16</w:t>
      </w:r>
      <w:ins w:id="1256" w:author="andres camilo santana bohorquez" w:date="2017-02-17T01:24:00Z">
        <w:r>
          <w:rPr>
            <w:rFonts w:cs="Times New Roman"/>
            <w:b/>
            <w:i/>
            <w:color w:val="auto"/>
            <w:sz w:val="22"/>
            <w:szCs w:val="22"/>
          </w:rPr>
          <w:t>.</w:t>
        </w:r>
        <w:r w:rsidRPr="00A75AB6">
          <w:rPr>
            <w:rFonts w:cs="Times New Roman"/>
            <w:color w:val="auto"/>
            <w:sz w:val="22"/>
            <w:szCs w:val="22"/>
          </w:rPr>
          <w:t xml:space="preserve"> Software AraWord. Fuente: </w:t>
        </w:r>
      </w:ins>
      <w:customXmlInsRangeStart w:id="1257" w:author="andres camilo santana bohorquez" w:date="2017-02-17T01:24:00Z"/>
      <w:sdt>
        <w:sdtPr>
          <w:rPr>
            <w:rFonts w:cs="Times New Roman"/>
            <w:color w:val="auto"/>
            <w:sz w:val="22"/>
            <w:szCs w:val="22"/>
          </w:rPr>
          <w:id w:val="-1492552923"/>
          <w:citation/>
        </w:sdtPr>
        <w:sdtContent>
          <w:customXmlInsRangeEnd w:id="1257"/>
          <w:ins w:id="1258" w:author="andres camilo santana bohorquez" w:date="2017-02-17T01:24:00Z">
            <w:r w:rsidRPr="00A75AB6">
              <w:rPr>
                <w:rFonts w:cs="Times New Roman"/>
                <w:color w:val="auto"/>
                <w:sz w:val="22"/>
                <w:szCs w:val="22"/>
              </w:rPr>
              <w:fldChar w:fldCharType="begin"/>
            </w:r>
            <w:r w:rsidRPr="00A75AB6">
              <w:rPr>
                <w:rFonts w:cs="Times New Roman"/>
                <w:color w:val="auto"/>
                <w:sz w:val="22"/>
                <w:szCs w:val="22"/>
              </w:rPr>
              <w:instrText xml:space="preserve"> CITATION ARA14 \l 9226 </w:instrText>
            </w:r>
            <w:r w:rsidRPr="00A75AB6">
              <w:rPr>
                <w:rFonts w:cs="Times New Roman"/>
                <w:color w:val="auto"/>
                <w:sz w:val="22"/>
                <w:szCs w:val="22"/>
              </w:rPr>
              <w:fldChar w:fldCharType="separate"/>
            </w:r>
          </w:ins>
          <w:r w:rsidR="00DD74C2" w:rsidRPr="00DD74C2">
            <w:rPr>
              <w:rFonts w:cs="Times New Roman"/>
              <w:noProof/>
              <w:color w:val="auto"/>
              <w:sz w:val="22"/>
              <w:szCs w:val="22"/>
            </w:rPr>
            <w:t>(46)</w:t>
          </w:r>
          <w:ins w:id="1259" w:author="andres camilo santana bohorquez" w:date="2017-02-17T01:24:00Z">
            <w:r w:rsidRPr="00A75AB6">
              <w:rPr>
                <w:rFonts w:cs="Times New Roman"/>
                <w:color w:val="auto"/>
                <w:sz w:val="22"/>
                <w:szCs w:val="22"/>
              </w:rPr>
              <w:fldChar w:fldCharType="end"/>
            </w:r>
          </w:ins>
          <w:customXmlInsRangeStart w:id="1260" w:author="andres camilo santana bohorquez" w:date="2017-02-17T01:24:00Z"/>
        </w:sdtContent>
      </w:sdt>
      <w:customXmlInsRangeEnd w:id="1260"/>
    </w:p>
    <w:p w14:paraId="4647651F" w14:textId="77777777" w:rsidR="00C12AAE" w:rsidRPr="00102649" w:rsidRDefault="00C12AAE" w:rsidP="00C12AAE">
      <w:pPr>
        <w:pStyle w:val="Incontec"/>
        <w:rPr>
          <w:ins w:id="1261" w:author="andres camilo santana bohorquez" w:date="2017-02-17T01:24:00Z"/>
          <w:rFonts w:cs="Times New Roman"/>
          <w:color w:val="auto"/>
        </w:rPr>
      </w:pPr>
    </w:p>
    <w:p w14:paraId="3BFF2C48" w14:textId="77777777" w:rsidR="00C12AAE" w:rsidRPr="00102649" w:rsidRDefault="00C12AAE" w:rsidP="00C12AAE">
      <w:pPr>
        <w:pStyle w:val="Incontec"/>
        <w:rPr>
          <w:ins w:id="1262" w:author="andres camilo santana bohorquez" w:date="2017-02-17T01:24:00Z"/>
          <w:rFonts w:cs="Times New Roman"/>
        </w:rPr>
      </w:pPr>
      <w:ins w:id="1263" w:author="andres camilo santana bohorquez" w:date="2017-02-17T01:24:00Z">
        <w:r w:rsidRPr="00102649">
          <w:rPr>
            <w:rFonts w:cs="Times New Roman"/>
          </w:rPr>
          <w:t xml:space="preserve">Azahar: Azahar es un conjunto de aplicaciones gratuitas y personalizables que permiten a personas con autismo y/o discapacidad intelectual mejorar su comunicación, la planificación de sus tareas y disfrutar de sus actividades de ocio. </w:t>
        </w:r>
      </w:ins>
      <w:customXmlInsRangeStart w:id="1264" w:author="andres camilo santana bohorquez" w:date="2017-02-17T01:24:00Z"/>
      <w:sdt>
        <w:sdtPr>
          <w:rPr>
            <w:rFonts w:cs="Times New Roman"/>
          </w:rPr>
          <w:id w:val="-1204394110"/>
          <w:citation/>
        </w:sdtPr>
        <w:sdtContent>
          <w:customXmlInsRangeEnd w:id="1264"/>
          <w:ins w:id="1265" w:author="andres camilo santana bohorquez" w:date="2017-02-17T01:24:00Z">
            <w:r w:rsidRPr="00102649">
              <w:rPr>
                <w:rFonts w:cs="Times New Roman"/>
              </w:rPr>
              <w:fldChar w:fldCharType="begin"/>
            </w:r>
            <w:r w:rsidRPr="00102649">
              <w:rPr>
                <w:rFonts w:cs="Times New Roman"/>
              </w:rPr>
              <w:instrText xml:space="preserve">CITATION Aza13 \l 9226 </w:instrText>
            </w:r>
            <w:r w:rsidRPr="00102649">
              <w:rPr>
                <w:rFonts w:cs="Times New Roman"/>
              </w:rPr>
              <w:fldChar w:fldCharType="separate"/>
            </w:r>
          </w:ins>
          <w:r w:rsidR="00DD74C2" w:rsidRPr="00DD74C2">
            <w:rPr>
              <w:rFonts w:cs="Times New Roman"/>
              <w:noProof/>
            </w:rPr>
            <w:t>(47)</w:t>
          </w:r>
          <w:ins w:id="1266" w:author="andres camilo santana bohorquez" w:date="2017-02-17T01:24:00Z">
            <w:r w:rsidRPr="00102649">
              <w:rPr>
                <w:rFonts w:cs="Times New Roman"/>
              </w:rPr>
              <w:fldChar w:fldCharType="end"/>
            </w:r>
          </w:ins>
          <w:customXmlInsRangeStart w:id="1267" w:author="andres camilo santana bohorquez" w:date="2017-02-17T01:24:00Z"/>
        </w:sdtContent>
      </w:sdt>
      <w:customXmlInsRangeEnd w:id="1267"/>
    </w:p>
    <w:p w14:paraId="47528DB6" w14:textId="77777777" w:rsidR="00C12AAE" w:rsidRPr="00102649" w:rsidRDefault="00C12AAE" w:rsidP="00C12AAE">
      <w:pPr>
        <w:pStyle w:val="Incontec"/>
        <w:rPr>
          <w:ins w:id="1268" w:author="andres camilo santana bohorquez" w:date="2017-02-17T01:24:00Z"/>
          <w:rFonts w:cs="Times New Roman"/>
        </w:rPr>
      </w:pPr>
    </w:p>
    <w:p w14:paraId="45136ADD" w14:textId="77777777" w:rsidR="00C12AAE" w:rsidRPr="00102649" w:rsidRDefault="00C12AAE" w:rsidP="00C12AAE">
      <w:pPr>
        <w:pStyle w:val="Incontec"/>
        <w:jc w:val="center"/>
        <w:rPr>
          <w:ins w:id="1269" w:author="andres camilo santana bohorquez" w:date="2017-02-17T01:24:00Z"/>
          <w:rFonts w:cs="Times New Roman"/>
        </w:rPr>
      </w:pPr>
      <w:ins w:id="1270" w:author="andres camilo santana bohorquez" w:date="2017-02-17T01:24:00Z">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ins>
    </w:p>
    <w:p w14:paraId="14F781C5" w14:textId="4E7ED5C3" w:rsidR="00C12AAE" w:rsidRPr="00A75AB6" w:rsidRDefault="00C12AAE" w:rsidP="00C12AAE">
      <w:pPr>
        <w:pStyle w:val="Incontec"/>
        <w:rPr>
          <w:ins w:id="1271" w:author="andres camilo santana bohorquez" w:date="2017-02-17T01:24:00Z"/>
          <w:rFonts w:cs="Times New Roman"/>
          <w:sz w:val="22"/>
          <w:szCs w:val="22"/>
        </w:rPr>
      </w:pPr>
      <w:ins w:id="1272" w:author="andres camilo santana bohorquez" w:date="2017-02-17T01:24:00Z">
        <w:r w:rsidRPr="00A75AB6">
          <w:rPr>
            <w:rFonts w:cs="Times New Roman"/>
            <w:b/>
            <w:i/>
            <w:sz w:val="22"/>
            <w:szCs w:val="22"/>
          </w:rPr>
          <w:t>Figura 5-</w:t>
        </w:r>
      </w:ins>
      <w:r w:rsidR="00DC3116">
        <w:rPr>
          <w:rFonts w:cs="Times New Roman"/>
          <w:b/>
          <w:i/>
          <w:sz w:val="22"/>
          <w:szCs w:val="22"/>
        </w:rPr>
        <w:t>17</w:t>
      </w:r>
      <w:ins w:id="1273" w:author="andres camilo santana bohorquez" w:date="2017-02-17T01:24:00Z">
        <w:r w:rsidRPr="00A75AB6">
          <w:rPr>
            <w:rFonts w:cs="Times New Roman"/>
            <w:sz w:val="22"/>
            <w:szCs w:val="22"/>
          </w:rPr>
          <w:t xml:space="preserve">. Software Azahar. Fuente: </w:t>
        </w:r>
      </w:ins>
      <w:customXmlInsRangeStart w:id="1274" w:author="andres camilo santana bohorquez" w:date="2017-02-17T01:24:00Z"/>
      <w:sdt>
        <w:sdtPr>
          <w:rPr>
            <w:rFonts w:cs="Times New Roman"/>
            <w:sz w:val="22"/>
            <w:szCs w:val="22"/>
          </w:rPr>
          <w:id w:val="761649138"/>
          <w:citation/>
        </w:sdtPr>
        <w:sdtContent>
          <w:customXmlInsRangeEnd w:id="1274"/>
          <w:ins w:id="1275" w:author="andres camilo santana bohorquez" w:date="2017-02-17T01:24:00Z">
            <w:r w:rsidRPr="00A75AB6">
              <w:rPr>
                <w:rFonts w:cs="Times New Roman"/>
                <w:sz w:val="22"/>
                <w:szCs w:val="22"/>
              </w:rPr>
              <w:fldChar w:fldCharType="begin"/>
            </w:r>
            <w:r w:rsidRPr="00A75AB6">
              <w:rPr>
                <w:rFonts w:cs="Times New Roman"/>
                <w:sz w:val="22"/>
                <w:szCs w:val="22"/>
              </w:rPr>
              <w:instrText xml:space="preserve"> CITATION Aza13 \l 9226 </w:instrText>
            </w:r>
            <w:r w:rsidRPr="00A75AB6">
              <w:rPr>
                <w:rFonts w:cs="Times New Roman"/>
                <w:sz w:val="22"/>
                <w:szCs w:val="22"/>
              </w:rPr>
              <w:fldChar w:fldCharType="separate"/>
            </w:r>
          </w:ins>
          <w:r w:rsidR="00DD74C2" w:rsidRPr="00DD74C2">
            <w:rPr>
              <w:rFonts w:cs="Times New Roman"/>
              <w:noProof/>
              <w:sz w:val="22"/>
              <w:szCs w:val="22"/>
            </w:rPr>
            <w:t>(47)</w:t>
          </w:r>
          <w:ins w:id="1276" w:author="andres camilo santana bohorquez" w:date="2017-02-17T01:24:00Z">
            <w:r w:rsidRPr="00A75AB6">
              <w:rPr>
                <w:rFonts w:cs="Times New Roman"/>
                <w:sz w:val="22"/>
                <w:szCs w:val="22"/>
              </w:rPr>
              <w:fldChar w:fldCharType="end"/>
            </w:r>
          </w:ins>
          <w:customXmlInsRangeStart w:id="1277" w:author="andres camilo santana bohorquez" w:date="2017-02-17T01:24:00Z"/>
        </w:sdtContent>
      </w:sdt>
      <w:customXmlInsRangeEnd w:id="1277"/>
    </w:p>
    <w:p w14:paraId="763A221A" w14:textId="77777777" w:rsidR="00C12AAE" w:rsidRPr="00102649" w:rsidRDefault="00C12AAE" w:rsidP="00C12AAE">
      <w:pPr>
        <w:pStyle w:val="Incontec"/>
        <w:rPr>
          <w:ins w:id="1278" w:author="andres camilo santana bohorquez" w:date="2017-02-17T01:24:00Z"/>
          <w:rFonts w:cs="Times New Roman"/>
          <w:color w:val="auto"/>
        </w:rPr>
      </w:pPr>
    </w:p>
    <w:p w14:paraId="2F3B40D9" w14:textId="77777777" w:rsidR="00C12AAE" w:rsidRPr="00102649" w:rsidRDefault="00C12AAE" w:rsidP="00C12AAE">
      <w:pPr>
        <w:pStyle w:val="Incontec"/>
        <w:rPr>
          <w:ins w:id="1279" w:author="andres camilo santana bohorquez" w:date="2017-02-17T01:24:00Z"/>
          <w:rFonts w:cs="Times New Roman"/>
          <w:color w:val="auto"/>
        </w:rPr>
      </w:pPr>
      <w:ins w:id="1280" w:author="andres camilo santana bohorquez" w:date="2017-02-17T01:24:00Z">
        <w:r w:rsidRPr="00102649">
          <w:rPr>
            <w:rFonts w:cs="Times New Roman"/>
            <w:color w:val="auto"/>
          </w:rPr>
          <w:lastRenderedPageBreak/>
          <w:t xml:space="preserve">LetMeTalk - Talker SAC : es una aplicación para dispositivos con S.O. Android e iOs que te permite construir frases con imágenes o pictogramas y cuyo objetivo es la comunicación funcional en cualquier entorno donde se desenvuelve el usuario. </w:t>
        </w:r>
      </w:ins>
      <w:customXmlInsRangeStart w:id="1281" w:author="andres camilo santana bohorquez" w:date="2017-02-17T01:24:00Z"/>
      <w:sdt>
        <w:sdtPr>
          <w:rPr>
            <w:rFonts w:cs="Times New Roman"/>
            <w:color w:val="auto"/>
          </w:rPr>
          <w:id w:val="-742266348"/>
          <w:citation/>
        </w:sdtPr>
        <w:sdtContent>
          <w:customXmlInsRangeEnd w:id="1281"/>
          <w:ins w:id="1282" w:author="andres camilo santana bohorquez" w:date="2017-02-17T01:24:00Z">
            <w:r w:rsidRPr="00102649">
              <w:rPr>
                <w:rFonts w:cs="Times New Roman"/>
                <w:color w:val="auto"/>
              </w:rPr>
              <w:fldChar w:fldCharType="begin"/>
            </w:r>
            <w:r w:rsidRPr="00102649">
              <w:rPr>
                <w:rFonts w:cs="Times New Roman"/>
                <w:color w:val="auto"/>
              </w:rPr>
              <w:instrText xml:space="preserve">CITATION Let14 \l 9226 </w:instrText>
            </w:r>
            <w:r w:rsidRPr="00102649">
              <w:rPr>
                <w:rFonts w:cs="Times New Roman"/>
                <w:color w:val="auto"/>
              </w:rPr>
              <w:fldChar w:fldCharType="separate"/>
            </w:r>
          </w:ins>
          <w:r w:rsidR="00DD74C2" w:rsidRPr="00DD74C2">
            <w:rPr>
              <w:rFonts w:cs="Times New Roman"/>
              <w:noProof/>
              <w:color w:val="auto"/>
            </w:rPr>
            <w:t>(48)</w:t>
          </w:r>
          <w:ins w:id="1283" w:author="andres camilo santana bohorquez" w:date="2017-02-17T01:24:00Z">
            <w:r w:rsidRPr="00102649">
              <w:rPr>
                <w:rFonts w:cs="Times New Roman"/>
                <w:color w:val="auto"/>
              </w:rPr>
              <w:fldChar w:fldCharType="end"/>
            </w:r>
          </w:ins>
          <w:customXmlInsRangeStart w:id="1284" w:author="andres camilo santana bohorquez" w:date="2017-02-17T01:24:00Z"/>
        </w:sdtContent>
      </w:sdt>
      <w:customXmlInsRangeEnd w:id="1284"/>
    </w:p>
    <w:p w14:paraId="0F3392FC" w14:textId="77777777" w:rsidR="00C12AAE" w:rsidRPr="00102649" w:rsidRDefault="00C12AAE" w:rsidP="00C12AAE">
      <w:pPr>
        <w:pStyle w:val="Incontec"/>
        <w:rPr>
          <w:ins w:id="1285" w:author="andres camilo santana bohorquez" w:date="2017-02-17T01:24:00Z"/>
          <w:rFonts w:cs="Times New Roman"/>
          <w:color w:val="auto"/>
        </w:rPr>
      </w:pPr>
    </w:p>
    <w:p w14:paraId="489A9255" w14:textId="77777777" w:rsidR="00C12AAE" w:rsidRPr="00102649" w:rsidRDefault="00C12AAE" w:rsidP="00C12AAE">
      <w:pPr>
        <w:pStyle w:val="Incontec"/>
        <w:jc w:val="center"/>
        <w:rPr>
          <w:ins w:id="1286" w:author="andres camilo santana bohorquez" w:date="2017-02-17T01:24:00Z"/>
          <w:rFonts w:cs="Times New Roman"/>
          <w:color w:val="auto"/>
        </w:rPr>
      </w:pPr>
      <w:ins w:id="1287" w:author="andres camilo santana bohorquez" w:date="2017-02-17T01:24:00Z">
        <w:r w:rsidRPr="00102649">
          <w:rPr>
            <w:noProof/>
            <w:lang w:val="es-ES" w:eastAsia="es-ES"/>
          </w:rPr>
          <w:drawing>
            <wp:inline distT="0" distB="0" distL="0" distR="0" wp14:anchorId="401450F1" wp14:editId="6671F4A8">
              <wp:extent cx="4221480" cy="2638425"/>
              <wp:effectExtent l="0" t="0" r="7620" b="9525"/>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ins>
    </w:p>
    <w:p w14:paraId="6CEC96FA" w14:textId="6ABD6BAE" w:rsidR="00C12AAE" w:rsidRPr="00102649" w:rsidRDefault="00C12AAE" w:rsidP="00C12AAE">
      <w:pPr>
        <w:pStyle w:val="Incontec"/>
        <w:rPr>
          <w:ins w:id="1288" w:author="andres camilo santana bohorquez" w:date="2017-02-17T01:24:00Z"/>
          <w:rFonts w:cs="Times New Roman"/>
          <w:color w:val="auto"/>
        </w:rPr>
      </w:pPr>
      <w:ins w:id="1289" w:author="andres camilo santana bohorquez" w:date="2017-02-17T01:24:00Z">
        <w:r w:rsidRPr="00A75AB6">
          <w:rPr>
            <w:rFonts w:cs="Times New Roman"/>
            <w:b/>
            <w:i/>
            <w:color w:val="auto"/>
            <w:sz w:val="22"/>
            <w:szCs w:val="22"/>
          </w:rPr>
          <w:t xml:space="preserve">Figura </w:t>
        </w:r>
        <w:r>
          <w:rPr>
            <w:rFonts w:cs="Times New Roman"/>
            <w:b/>
            <w:i/>
            <w:color w:val="auto"/>
            <w:sz w:val="22"/>
            <w:szCs w:val="22"/>
          </w:rPr>
          <w:t>5-</w:t>
        </w:r>
      </w:ins>
      <w:r w:rsidR="00DC3116">
        <w:rPr>
          <w:rFonts w:cs="Times New Roman"/>
          <w:b/>
          <w:i/>
          <w:color w:val="auto"/>
          <w:sz w:val="22"/>
          <w:szCs w:val="22"/>
        </w:rPr>
        <w:t>18</w:t>
      </w:r>
      <w:ins w:id="1290" w:author="andres camilo santana bohorquez" w:date="2017-02-17T01:24:00Z">
        <w:r w:rsidRPr="00A75AB6">
          <w:rPr>
            <w:rFonts w:cs="Times New Roman"/>
            <w:color w:val="auto"/>
            <w:sz w:val="22"/>
            <w:szCs w:val="22"/>
          </w:rPr>
          <w:t xml:space="preserve">. Software LetMetalk. Fuente: </w:t>
        </w:r>
      </w:ins>
      <w:customXmlInsRangeStart w:id="1291" w:author="andres camilo santana bohorquez" w:date="2017-02-17T01:24:00Z"/>
      <w:sdt>
        <w:sdtPr>
          <w:rPr>
            <w:rFonts w:cs="Times New Roman"/>
            <w:color w:val="auto"/>
            <w:sz w:val="22"/>
            <w:szCs w:val="22"/>
          </w:rPr>
          <w:id w:val="1596213713"/>
          <w:citation/>
        </w:sdtPr>
        <w:sdtContent>
          <w:customXmlInsRangeEnd w:id="1291"/>
          <w:ins w:id="1292" w:author="andres camilo santana bohorquez" w:date="2017-02-17T01:24:00Z">
            <w:r>
              <w:rPr>
                <w:rFonts w:cs="Times New Roman"/>
                <w:color w:val="auto"/>
                <w:sz w:val="22"/>
                <w:szCs w:val="22"/>
              </w:rPr>
              <w:fldChar w:fldCharType="begin"/>
            </w:r>
            <w:r>
              <w:rPr>
                <w:rFonts w:cs="Times New Roman"/>
                <w:color w:val="auto"/>
                <w:sz w:val="22"/>
                <w:szCs w:val="22"/>
              </w:rPr>
              <w:instrText xml:space="preserve"> CITATION Let14 \l 9226 </w:instrText>
            </w:r>
            <w:r>
              <w:rPr>
                <w:rFonts w:cs="Times New Roman"/>
                <w:color w:val="auto"/>
                <w:sz w:val="22"/>
                <w:szCs w:val="22"/>
              </w:rPr>
              <w:fldChar w:fldCharType="separate"/>
            </w:r>
          </w:ins>
          <w:r w:rsidR="00DD74C2" w:rsidRPr="00DD74C2">
            <w:rPr>
              <w:rFonts w:cs="Times New Roman"/>
              <w:noProof/>
              <w:color w:val="auto"/>
              <w:sz w:val="22"/>
              <w:szCs w:val="22"/>
            </w:rPr>
            <w:t>(48)</w:t>
          </w:r>
          <w:ins w:id="1293" w:author="andres camilo santana bohorquez" w:date="2017-02-17T01:24:00Z">
            <w:r>
              <w:rPr>
                <w:rFonts w:cs="Times New Roman"/>
                <w:color w:val="auto"/>
                <w:sz w:val="22"/>
                <w:szCs w:val="22"/>
              </w:rPr>
              <w:fldChar w:fldCharType="end"/>
            </w:r>
          </w:ins>
          <w:customXmlInsRangeStart w:id="1294" w:author="andres camilo santana bohorquez" w:date="2017-02-17T01:24:00Z"/>
        </w:sdtContent>
      </w:sdt>
      <w:customXmlInsRangeEnd w:id="1294"/>
    </w:p>
    <w:p w14:paraId="4B68D554" w14:textId="77777777" w:rsidR="00C12AAE" w:rsidRPr="00102649" w:rsidRDefault="00C12AAE" w:rsidP="00C12AAE">
      <w:pPr>
        <w:pStyle w:val="Incontec"/>
        <w:rPr>
          <w:ins w:id="1295" w:author="andres camilo santana bohorquez" w:date="2017-02-17T01:24:00Z"/>
          <w:rFonts w:cs="Times New Roman"/>
          <w:color w:val="auto"/>
        </w:rPr>
      </w:pPr>
      <w:ins w:id="1296" w:author="andres camilo santana bohorquez" w:date="2017-02-17T01:24:00Z">
        <w:r w:rsidRPr="00102649">
          <w:rPr>
            <w:rFonts w:cs="Times New Roman"/>
            <w:color w:val="auto"/>
          </w:rPr>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ins>
      <w:customXmlInsRangeStart w:id="1297" w:author="andres camilo santana bohorquez" w:date="2017-02-17T01:24:00Z"/>
      <w:sdt>
        <w:sdtPr>
          <w:rPr>
            <w:rFonts w:cs="Times New Roman"/>
            <w:color w:val="auto"/>
          </w:rPr>
          <w:id w:val="815913709"/>
          <w:citation/>
        </w:sdtPr>
        <w:sdtContent>
          <w:customXmlInsRangeEnd w:id="1297"/>
          <w:ins w:id="1298" w:author="andres camilo santana bohorquez" w:date="2017-02-17T01:24:00Z">
            <w:r w:rsidRPr="00102649">
              <w:rPr>
                <w:rFonts w:cs="Times New Roman"/>
                <w:color w:val="auto"/>
              </w:rPr>
              <w:fldChar w:fldCharType="begin"/>
            </w:r>
            <w:r w:rsidRPr="00102649">
              <w:rPr>
                <w:rFonts w:cs="Times New Roman"/>
                <w:color w:val="auto"/>
              </w:rPr>
              <w:instrText xml:space="preserve"> CITATION Fun13 \l 9226 </w:instrText>
            </w:r>
            <w:r w:rsidRPr="00102649">
              <w:rPr>
                <w:rFonts w:cs="Times New Roman"/>
                <w:color w:val="auto"/>
              </w:rPr>
              <w:fldChar w:fldCharType="separate"/>
            </w:r>
          </w:ins>
          <w:r w:rsidR="00DD74C2" w:rsidRPr="00DD74C2">
            <w:rPr>
              <w:rFonts w:cs="Times New Roman"/>
              <w:noProof/>
              <w:color w:val="auto"/>
            </w:rPr>
            <w:t>(49)</w:t>
          </w:r>
          <w:ins w:id="1299" w:author="andres camilo santana bohorquez" w:date="2017-02-17T01:24:00Z">
            <w:r w:rsidRPr="00102649">
              <w:rPr>
                <w:rFonts w:cs="Times New Roman"/>
                <w:color w:val="auto"/>
              </w:rPr>
              <w:fldChar w:fldCharType="end"/>
            </w:r>
          </w:ins>
          <w:customXmlInsRangeStart w:id="1300" w:author="andres camilo santana bohorquez" w:date="2017-02-17T01:24:00Z"/>
        </w:sdtContent>
      </w:sdt>
      <w:customXmlInsRangeEnd w:id="1300"/>
    </w:p>
    <w:p w14:paraId="0FCCCF8F" w14:textId="77777777" w:rsidR="00C12AAE" w:rsidRPr="00102649" w:rsidRDefault="00C12AAE" w:rsidP="00C12AAE">
      <w:pPr>
        <w:pStyle w:val="Incontec"/>
        <w:rPr>
          <w:ins w:id="1301" w:author="andres camilo santana bohorquez" w:date="2017-02-17T01:24:00Z"/>
          <w:rFonts w:cs="Times New Roman"/>
          <w:color w:val="auto"/>
        </w:rPr>
      </w:pPr>
    </w:p>
    <w:p w14:paraId="3F4364D6" w14:textId="77777777" w:rsidR="00C12AAE" w:rsidRPr="00102649" w:rsidRDefault="00C12AAE" w:rsidP="00C12AAE">
      <w:pPr>
        <w:pStyle w:val="Incontec"/>
        <w:jc w:val="center"/>
        <w:rPr>
          <w:ins w:id="1302" w:author="andres camilo santana bohorquez" w:date="2017-02-17T01:24:00Z"/>
          <w:rFonts w:cs="Times New Roman"/>
          <w:color w:val="auto"/>
        </w:rPr>
      </w:pPr>
      <w:ins w:id="1303" w:author="andres camilo santana bohorquez" w:date="2017-02-17T01:24:00Z">
        <w:r w:rsidRPr="00102649">
          <w:rPr>
            <w:noProof/>
            <w:lang w:val="es-ES" w:eastAsia="es-ES"/>
          </w:rPr>
          <w:lastRenderedPageBreak/>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802EF3" w14:textId="3C7D505C" w:rsidR="00C12AAE" w:rsidRDefault="00C12AAE" w:rsidP="00C12AAE">
      <w:pPr>
        <w:pStyle w:val="Incontec"/>
        <w:rPr>
          <w:rFonts w:cs="Times New Roman"/>
          <w:color w:val="auto"/>
          <w:sz w:val="22"/>
          <w:szCs w:val="22"/>
        </w:rPr>
      </w:pPr>
      <w:commentRangeStart w:id="1304"/>
      <w:ins w:id="1305" w:author="andres camilo santana bohorquez" w:date="2017-02-17T01:24:00Z">
        <w:r w:rsidRPr="00A17D5E">
          <w:rPr>
            <w:rFonts w:cs="Times New Roman"/>
            <w:b/>
            <w:i/>
            <w:color w:val="auto"/>
            <w:sz w:val="22"/>
            <w:szCs w:val="22"/>
          </w:rPr>
          <w:t>Figura 5-</w:t>
        </w:r>
      </w:ins>
      <w:r w:rsidR="00DC3116">
        <w:rPr>
          <w:rFonts w:cs="Times New Roman"/>
          <w:b/>
          <w:i/>
          <w:color w:val="auto"/>
          <w:sz w:val="22"/>
          <w:szCs w:val="22"/>
        </w:rPr>
        <w:t>19</w:t>
      </w:r>
      <w:ins w:id="1306" w:author="andres camilo santana bohorquez" w:date="2017-02-17T01:24:00Z">
        <w:r w:rsidRPr="00A17D5E">
          <w:rPr>
            <w:rFonts w:cs="Times New Roman"/>
            <w:color w:val="auto"/>
            <w:sz w:val="22"/>
            <w:szCs w:val="22"/>
          </w:rPr>
          <w:t xml:space="preserve">. Software Sígueme. Fuente: </w:t>
        </w:r>
      </w:ins>
      <w:customXmlInsRangeStart w:id="1307" w:author="andres camilo santana bohorquez" w:date="2017-02-17T01:24:00Z"/>
      <w:sdt>
        <w:sdtPr>
          <w:rPr>
            <w:rFonts w:cs="Times New Roman"/>
            <w:color w:val="auto"/>
            <w:sz w:val="22"/>
            <w:szCs w:val="22"/>
          </w:rPr>
          <w:id w:val="851538772"/>
          <w:citation/>
        </w:sdtPr>
        <w:sdtContent>
          <w:customXmlInsRangeEnd w:id="1307"/>
          <w:ins w:id="1308" w:author="andres camilo santana bohorquez" w:date="2017-02-17T01:24:00Z">
            <w:r w:rsidRPr="00A17D5E">
              <w:rPr>
                <w:rFonts w:cs="Times New Roman"/>
                <w:color w:val="auto"/>
                <w:sz w:val="22"/>
                <w:szCs w:val="22"/>
              </w:rPr>
              <w:fldChar w:fldCharType="begin"/>
            </w:r>
            <w:r w:rsidRPr="00A17D5E">
              <w:rPr>
                <w:rFonts w:cs="Times New Roman"/>
                <w:color w:val="auto"/>
                <w:sz w:val="22"/>
                <w:szCs w:val="22"/>
              </w:rPr>
              <w:instrText xml:space="preserve"> CITATION Fun13 \l 9226 </w:instrText>
            </w:r>
            <w:r w:rsidRPr="00A17D5E">
              <w:rPr>
                <w:rFonts w:cs="Times New Roman"/>
                <w:color w:val="auto"/>
                <w:sz w:val="22"/>
                <w:szCs w:val="22"/>
              </w:rPr>
              <w:fldChar w:fldCharType="separate"/>
            </w:r>
          </w:ins>
          <w:r w:rsidR="00DD74C2" w:rsidRPr="00DD74C2">
            <w:rPr>
              <w:rFonts w:cs="Times New Roman"/>
              <w:noProof/>
              <w:color w:val="auto"/>
              <w:sz w:val="22"/>
              <w:szCs w:val="22"/>
            </w:rPr>
            <w:t>(49)</w:t>
          </w:r>
          <w:ins w:id="1309" w:author="andres camilo santana bohorquez" w:date="2017-02-17T01:24:00Z">
            <w:r w:rsidRPr="00A17D5E">
              <w:rPr>
                <w:rFonts w:cs="Times New Roman"/>
                <w:color w:val="auto"/>
                <w:sz w:val="22"/>
                <w:szCs w:val="22"/>
              </w:rPr>
              <w:fldChar w:fldCharType="end"/>
            </w:r>
          </w:ins>
          <w:customXmlInsRangeStart w:id="1310" w:author="andres camilo santana bohorquez" w:date="2017-02-17T01:24:00Z"/>
        </w:sdtContent>
      </w:sdt>
      <w:customXmlInsRangeEnd w:id="1310"/>
      <w:commentRangeEnd w:id="1304"/>
      <w:r>
        <w:rPr>
          <w:rStyle w:val="Refdecomentario"/>
          <w:rFonts w:ascii="Cambria" w:eastAsia="Cambria" w:hAnsi="Cambria" w:cs="Cambria"/>
          <w:color w:val="000000"/>
          <w:shd w:val="clear" w:color="auto" w:fill="auto"/>
        </w:rPr>
        <w:commentReference w:id="1304"/>
      </w:r>
    </w:p>
    <w:p w14:paraId="2B95E583" w14:textId="77777777" w:rsidR="00C12AAE" w:rsidRPr="00911F01" w:rsidRDefault="00C12AAE" w:rsidP="00C12AAE">
      <w:pPr>
        <w:pStyle w:val="Incontec"/>
        <w:rPr>
          <w:ins w:id="1311" w:author="andres camilo santana bohorquez" w:date="2017-02-17T01:24:00Z"/>
        </w:rPr>
      </w:pPr>
    </w:p>
    <w:p w14:paraId="3092A623" w14:textId="04E171D9" w:rsidR="00C12AAE" w:rsidRDefault="00C12AAE" w:rsidP="00C12AAE">
      <w:pPr>
        <w:pStyle w:val="Incontec"/>
        <w:rPr>
          <w:ins w:id="1312" w:author="andres camilo santana bohorquez" w:date="2017-02-17T01:24:00Z"/>
          <w:rFonts w:cs="Times New Roman"/>
          <w:color w:val="auto"/>
        </w:rPr>
      </w:pPr>
      <w:ins w:id="1313" w:author="andres camilo santana bohorquez" w:date="2017-02-17T01:24:00Z">
        <w:r w:rsidRPr="00102649">
          <w:rPr>
            <w:rFonts w:cs="Times New Roman"/>
            <w:color w:val="auto"/>
          </w:rPr>
          <w:t xml:space="preserve">Para el año 2016 el </w:t>
        </w:r>
        <w:r>
          <w:rPr>
            <w:rFonts w:cs="Times New Roman"/>
            <w:color w:val="auto"/>
          </w:rPr>
          <w:t xml:space="preserve">MINTIC </w:t>
        </w:r>
      </w:ins>
      <w:customXmlInsRangeStart w:id="1314" w:author="andres camilo santana bohorquez" w:date="2017-02-17T01:24:00Z"/>
      <w:sdt>
        <w:sdtPr>
          <w:rPr>
            <w:rFonts w:cs="Times New Roman"/>
            <w:color w:val="auto"/>
          </w:rPr>
          <w:id w:val="-989166457"/>
          <w:citation/>
        </w:sdtPr>
        <w:sdtContent>
          <w:customXmlInsRangeEnd w:id="1314"/>
          <w:ins w:id="1315" w:author="andres camilo santana bohorquez" w:date="2017-02-17T01:24:00Z">
            <w:r w:rsidRPr="00102649">
              <w:rPr>
                <w:rFonts w:cs="Times New Roman"/>
                <w:color w:val="auto"/>
              </w:rPr>
              <w:fldChar w:fldCharType="begin"/>
            </w:r>
            <w:r>
              <w:rPr>
                <w:rFonts w:cs="Times New Roman"/>
                <w:color w:val="auto"/>
              </w:rPr>
              <w:instrText xml:space="preserve">CITATION Min16 \l 9226 </w:instrText>
            </w:r>
            <w:r w:rsidRPr="00102649">
              <w:rPr>
                <w:rFonts w:cs="Times New Roman"/>
                <w:color w:val="auto"/>
              </w:rPr>
              <w:fldChar w:fldCharType="separate"/>
            </w:r>
          </w:ins>
          <w:r w:rsidR="00DD74C2" w:rsidRPr="00DD74C2">
            <w:rPr>
              <w:rFonts w:cs="Times New Roman"/>
              <w:noProof/>
              <w:color w:val="auto"/>
            </w:rPr>
            <w:t>(50)</w:t>
          </w:r>
          <w:ins w:id="1316" w:author="andres camilo santana bohorquez" w:date="2017-02-17T01:24:00Z">
            <w:r w:rsidRPr="00102649">
              <w:rPr>
                <w:rFonts w:cs="Times New Roman"/>
                <w:color w:val="auto"/>
              </w:rPr>
              <w:fldChar w:fldCharType="end"/>
            </w:r>
          </w:ins>
          <w:customXmlInsRangeStart w:id="1317" w:author="andres camilo santana bohorquez" w:date="2017-02-17T01:24:00Z"/>
        </w:sdtContent>
      </w:sdt>
      <w:customXmlInsRangeEnd w:id="1317"/>
      <w:ins w:id="1318" w:author="andres camilo santana bohorquez" w:date="2017-02-17T01:24:00Z">
        <w:r w:rsidRPr="00102649">
          <w:rPr>
            <w:rFonts w:cs="Times New Roman"/>
            <w:color w:val="auto"/>
          </w:rPr>
          <w:t xml:space="preserve">  destino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asistencia capacitación y apoyo para el acceso, uso y beneficio social de tecnologías y servicios de telecomunicaciones</w:t>
        </w:r>
        <w:r w:rsidRPr="00102649">
          <w:rPr>
            <w:rFonts w:cs="Times New Roman"/>
          </w:rPr>
          <w:t xml:space="preserve">  y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Pr="00102649">
          <w:rPr>
            <w:rFonts w:cs="Times New Roman"/>
            <w:color w:val="auto"/>
          </w:rPr>
          <w:t xml:space="preserve">  del presupuesto total destinado a la sustención de proyectos del Fondo de las Tecnologías de la Información y las Comunicaciones del estado Colombiano</w:t>
        </w:r>
        <w:r>
          <w:rPr>
            <w:rFonts w:cs="Times New Roman"/>
            <w:color w:val="auto"/>
          </w:rPr>
          <w:t>, además en la actualidad iniciativas como Apps.co, Innpulsa, Fondo emprender  (ver Figura 5-</w:t>
        </w:r>
      </w:ins>
      <w:r w:rsidR="00DC3116">
        <w:rPr>
          <w:rFonts w:cs="Times New Roman"/>
          <w:color w:val="auto"/>
        </w:rPr>
        <w:t>20</w:t>
      </w:r>
      <w:ins w:id="1319" w:author="andres camilo santana bohorquez" w:date="2017-02-17T01:24:00Z">
        <w:r>
          <w:rPr>
            <w:rFonts w:cs="Times New Roman"/>
            <w:color w:val="auto"/>
          </w:rPr>
          <w:t xml:space="preserve">) entre otras ofrecen un apoyo en proyectos de emprendimiento mediante concursos abiertos. Por otra parte en la sección </w:t>
        </w:r>
        <w:r>
          <w:rPr>
            <w:rFonts w:cs="Times New Roman"/>
            <w:color w:val="auto"/>
          </w:rPr>
          <w:fldChar w:fldCharType="begin"/>
        </w:r>
        <w:r>
          <w:rPr>
            <w:rFonts w:cs="Times New Roman"/>
            <w:color w:val="auto"/>
          </w:rPr>
          <w:instrText xml:space="preserve"> REF _Ref467638404 \r \h </w:instrText>
        </w:r>
      </w:ins>
      <w:r>
        <w:rPr>
          <w:rFonts w:cs="Times New Roman"/>
          <w:color w:val="auto"/>
        </w:rPr>
      </w:r>
      <w:ins w:id="1320" w:author="andres camilo santana bohorquez" w:date="2017-02-17T01:24:00Z">
        <w:r>
          <w:rPr>
            <w:rFonts w:cs="Times New Roman"/>
            <w:color w:val="auto"/>
          </w:rPr>
          <w:fldChar w:fldCharType="separate"/>
        </w:r>
        <w:r>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ins>
    </w:p>
    <w:p w14:paraId="04FC5480" w14:textId="77777777" w:rsidR="00C12AAE" w:rsidRDefault="00C12AAE" w:rsidP="00C12AAE">
      <w:pPr>
        <w:rPr>
          <w:ins w:id="1321" w:author="andres camilo santana bohorquez" w:date="2017-02-17T01:24:00Z"/>
        </w:rPr>
      </w:pPr>
    </w:p>
    <w:p w14:paraId="5F42666C" w14:textId="77777777" w:rsidR="00C12AAE" w:rsidRDefault="00C12AAE" w:rsidP="00C12AAE">
      <w:pPr>
        <w:rPr>
          <w:ins w:id="1322" w:author="andres camilo santana bohorquez" w:date="2017-02-17T01:24:00Z"/>
        </w:rPr>
      </w:pPr>
      <w:ins w:id="1323" w:author="andres camilo santana bohorquez" w:date="2017-02-17T01:24:00Z">
        <w:r>
          <w:rPr>
            <w:noProof/>
            <w:lang w:val="es-ES" w:eastAsia="es-ES"/>
          </w:rPr>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ins>
    </w:p>
    <w:p w14:paraId="116038B8" w14:textId="1886F8BE" w:rsidR="00C12AAE" w:rsidRPr="00C01C4D" w:rsidRDefault="00C12AAE" w:rsidP="00C12AAE">
      <w:pPr>
        <w:pStyle w:val="Incontec"/>
        <w:rPr>
          <w:ins w:id="1324" w:author="andres camilo santana bohorquez" w:date="2017-02-17T01:24:00Z"/>
          <w:sz w:val="22"/>
          <w:szCs w:val="22"/>
        </w:rPr>
      </w:pPr>
      <w:ins w:id="1325" w:author="andres camilo santana bohorquez" w:date="2017-02-17T01:24:00Z">
        <w:r w:rsidRPr="00C01C4D">
          <w:rPr>
            <w:b/>
            <w:i/>
            <w:sz w:val="22"/>
            <w:szCs w:val="22"/>
          </w:rPr>
          <w:t>Figura 5-</w:t>
        </w:r>
      </w:ins>
      <w:r w:rsidR="00DC3116">
        <w:rPr>
          <w:b/>
          <w:i/>
          <w:sz w:val="22"/>
          <w:szCs w:val="22"/>
        </w:rPr>
        <w:t>20</w:t>
      </w:r>
      <w:ins w:id="1326" w:author="andres camilo santana bohorquez" w:date="2017-02-17T01:24:00Z">
        <w:r w:rsidRPr="00C01C4D">
          <w:rPr>
            <w:sz w:val="22"/>
            <w:szCs w:val="22"/>
          </w:rPr>
          <w:t xml:space="preserve">. Alternativas de Apoyo al Emprendimiento en Colombia. Fuente: </w:t>
        </w:r>
      </w:ins>
      <w:customXmlInsRangeStart w:id="1327" w:author="andres camilo santana bohorquez" w:date="2017-02-17T01:24:00Z"/>
      <w:sdt>
        <w:sdtPr>
          <w:rPr>
            <w:sz w:val="22"/>
            <w:szCs w:val="22"/>
          </w:rPr>
          <w:id w:val="-1695230247"/>
          <w:citation/>
        </w:sdtPr>
        <w:sdtContent>
          <w:customXmlInsRangeEnd w:id="1327"/>
          <w:ins w:id="1328" w:author="andres camilo santana bohorquez" w:date="2017-02-17T01:24:00Z">
            <w:r>
              <w:rPr>
                <w:sz w:val="22"/>
                <w:szCs w:val="22"/>
              </w:rPr>
              <w:fldChar w:fldCharType="begin"/>
            </w:r>
            <w:r>
              <w:rPr>
                <w:sz w:val="22"/>
                <w:szCs w:val="22"/>
              </w:rPr>
              <w:instrText xml:space="preserve"> CITATION APP16 \l 9226 </w:instrText>
            </w:r>
            <w:r>
              <w:rPr>
                <w:sz w:val="22"/>
                <w:szCs w:val="22"/>
              </w:rPr>
              <w:fldChar w:fldCharType="separate"/>
            </w:r>
          </w:ins>
          <w:r w:rsidR="00DD74C2" w:rsidRPr="00DD74C2">
            <w:rPr>
              <w:noProof/>
              <w:sz w:val="22"/>
              <w:szCs w:val="22"/>
            </w:rPr>
            <w:t>(51)</w:t>
          </w:r>
          <w:ins w:id="1329" w:author="andres camilo santana bohorquez" w:date="2017-02-17T01:24:00Z">
            <w:r>
              <w:rPr>
                <w:sz w:val="22"/>
                <w:szCs w:val="22"/>
              </w:rPr>
              <w:fldChar w:fldCharType="end"/>
            </w:r>
          </w:ins>
          <w:customXmlInsRangeStart w:id="1330" w:author="andres camilo santana bohorquez" w:date="2017-02-17T01:24:00Z"/>
        </w:sdtContent>
      </w:sdt>
      <w:customXmlInsRangeEnd w:id="1330"/>
    </w:p>
    <w:p w14:paraId="336CAB82" w14:textId="77777777" w:rsidR="00C12AAE" w:rsidRPr="00C96A61" w:rsidRDefault="00C12AAE" w:rsidP="00E75E0F">
      <w:pPr>
        <w:pStyle w:val="Incontec"/>
        <w:numPr>
          <w:ilvl w:val="2"/>
          <w:numId w:val="1"/>
        </w:numPr>
        <w:outlineLvl w:val="2"/>
        <w:rPr>
          <w:ins w:id="1331" w:author="andres camilo santana bohorquez" w:date="2017-02-17T01:24:00Z"/>
          <w:rFonts w:cs="Times New Roman"/>
        </w:rPr>
      </w:pPr>
      <w:bookmarkStart w:id="1332" w:name="_Toc475342635"/>
      <w:ins w:id="1333" w:author="andres camilo santana bohorquez" w:date="2017-02-17T01:24:00Z">
        <w:r w:rsidRPr="00C96A61">
          <w:rPr>
            <w:rFonts w:cs="Times New Roman"/>
          </w:rPr>
          <w:lastRenderedPageBreak/>
          <w:t>Oferta Vs Demanda</w:t>
        </w:r>
        <w:r>
          <w:rPr>
            <w:rFonts w:cs="Times New Roman"/>
          </w:rPr>
          <w:t>.</w:t>
        </w:r>
        <w:bookmarkEnd w:id="1332"/>
      </w:ins>
    </w:p>
    <w:p w14:paraId="6AFC6AB2" w14:textId="77777777" w:rsidR="00C12AAE" w:rsidRDefault="00C12AAE" w:rsidP="00C12AAE">
      <w:pPr>
        <w:pStyle w:val="Incontec"/>
        <w:rPr>
          <w:ins w:id="1334" w:author="andres camilo santana bohorquez" w:date="2017-02-17T01:24:00Z"/>
        </w:rPr>
      </w:pPr>
    </w:p>
    <w:p w14:paraId="70963203" w14:textId="77777777" w:rsidR="00C12AAE" w:rsidRDefault="00C12AAE" w:rsidP="00C12AAE">
      <w:pPr>
        <w:pStyle w:val="Incontec"/>
        <w:rPr>
          <w:ins w:id="1335" w:author="andres camilo santana bohorquez" w:date="2017-02-17T01:24:00Z"/>
        </w:rPr>
      </w:pPr>
      <w:commentRangeStart w:id="1336"/>
      <w:ins w:id="1337" w:author="andres camilo santana bohorquez" w:date="2017-02-17T01:24:00Z">
        <w:r>
          <w:t xml:space="preserve">A pesar de que las ofertas analizadas en la sección </w:t>
        </w:r>
        <w:r>
          <w:fldChar w:fldCharType="begin"/>
        </w:r>
        <w:r>
          <w:instrText xml:space="preserve"> REF _Ref467639396 \r \h  \* MERGEFORMAT </w:instrText>
        </w:r>
      </w:ins>
      <w:ins w:id="1338" w:author="andres camilo santana bohorquez" w:date="2017-02-17T01:24:00Z">
        <w:r>
          <w:fldChar w:fldCharType="separate"/>
        </w:r>
        <w:r>
          <w:t>5.5.2</w:t>
        </w:r>
        <w:r>
          <w:fldChar w:fldCharType="end"/>
        </w:r>
        <w:r>
          <w:t xml:space="preserve"> se distribuyen bajo una licencia de libre distribución, en la población con Limitaciones cognitivas permanece una problemática de desinformación de dichos productos. </w:t>
        </w:r>
      </w:ins>
    </w:p>
    <w:p w14:paraId="4D0986F7" w14:textId="77777777" w:rsidR="00C12AAE" w:rsidRDefault="00C12AAE" w:rsidP="00C12AAE">
      <w:pPr>
        <w:pStyle w:val="Incontec"/>
        <w:rPr>
          <w:ins w:id="1339" w:author="andres camilo santana bohorquez" w:date="2017-02-17T01:24:00Z"/>
        </w:rPr>
      </w:pPr>
      <w:ins w:id="1340" w:author="andres camilo santana bohorquez" w:date="2017-02-17T01:24:00Z">
        <w:r>
          <w:t xml:space="preserve">Al analizar dichas ofertas se encontró que el 99% de dichos programas son producidos por casas de software internacionales (España), las cuales no tienen una campaña de distribución en Colombia que permita que dicho mercado acceda a sus productos. </w:t>
        </w:r>
      </w:ins>
    </w:p>
    <w:p w14:paraId="018B7E89" w14:textId="77777777" w:rsidR="00C12AAE" w:rsidRDefault="00C12AAE" w:rsidP="00C12AAE">
      <w:pPr>
        <w:pStyle w:val="Incontec"/>
        <w:rPr>
          <w:ins w:id="1341" w:author="andres camilo santana bohorquez" w:date="2017-02-17T01:24:00Z"/>
        </w:rPr>
      </w:pPr>
      <w:ins w:id="1342" w:author="andres camilo santana bohorquez" w:date="2017-02-17T01:24:00Z">
        <w:r>
          <w:t>En los estratos socio-económicos bajos de la capital el nivel de desinformación sobre productos tecnológicos que apoyen el proceso de aprendizaje de la población con L.C es muy grande, dicha población indica que desconoce la existencia de dichos productos. Por lo tanto La demanda existe pero no es cubierta por la falta de información del mercado.</w:t>
        </w:r>
      </w:ins>
      <w:commentRangeEnd w:id="1336"/>
      <w:r>
        <w:rPr>
          <w:rStyle w:val="Refdecomentario"/>
          <w:rFonts w:ascii="Cambria" w:eastAsia="Cambria" w:hAnsi="Cambria" w:cs="Cambria"/>
          <w:color w:val="000000"/>
          <w:shd w:val="clear" w:color="auto" w:fill="auto"/>
        </w:rPr>
        <w:commentReference w:id="1336"/>
      </w:r>
    </w:p>
    <w:p w14:paraId="5F820836" w14:textId="77777777" w:rsidR="00C12AAE" w:rsidRDefault="00C12AAE" w:rsidP="00C12AAE">
      <w:pPr>
        <w:rPr>
          <w:ins w:id="1343" w:author="andres camilo santana bohorquez" w:date="2017-02-17T01:24:00Z"/>
        </w:rPr>
      </w:pPr>
    </w:p>
    <w:p w14:paraId="1A81F389" w14:textId="77777777" w:rsidR="00C12AAE" w:rsidRPr="00527418" w:rsidRDefault="00C12AAE" w:rsidP="00C12AAE">
      <w:pPr>
        <w:pStyle w:val="Incontec"/>
        <w:rPr>
          <w:ins w:id="1344" w:author="andres camilo santana bohorquez" w:date="2017-02-17T01:24:00Z"/>
          <w:rFonts w:ascii="Times New Roman" w:hAnsi="Times New Roman" w:cs="Times New Roman"/>
        </w:rPr>
      </w:pPr>
    </w:p>
    <w:p w14:paraId="06688DA3" w14:textId="77777777" w:rsidR="00C12AAE" w:rsidRPr="00C96A61" w:rsidRDefault="00C12AAE" w:rsidP="00E75E0F">
      <w:pPr>
        <w:pStyle w:val="Incontec"/>
        <w:numPr>
          <w:ilvl w:val="2"/>
          <w:numId w:val="1"/>
        </w:numPr>
        <w:outlineLvl w:val="2"/>
        <w:rPr>
          <w:ins w:id="1345" w:author="andres camilo santana bohorquez" w:date="2017-02-17T01:24:00Z"/>
          <w:rFonts w:cs="Times New Roman"/>
        </w:rPr>
      </w:pPr>
      <w:bookmarkStart w:id="1346" w:name="_Ref475335532"/>
      <w:bookmarkStart w:id="1347" w:name="_Toc475342636"/>
      <w:ins w:id="1348" w:author="andres camilo santana bohorquez" w:date="2017-02-17T01:24:00Z">
        <w:r w:rsidRPr="00C96A61">
          <w:rPr>
            <w:rFonts w:cs="Times New Roman"/>
          </w:rPr>
          <w:t>Precio.</w:t>
        </w:r>
        <w:bookmarkEnd w:id="1346"/>
        <w:bookmarkEnd w:id="1347"/>
      </w:ins>
    </w:p>
    <w:p w14:paraId="740E68E6" w14:textId="77777777" w:rsidR="00C12AAE" w:rsidRPr="00102649" w:rsidRDefault="00C12AAE" w:rsidP="00C12AAE">
      <w:pPr>
        <w:pStyle w:val="Incontec"/>
        <w:rPr>
          <w:ins w:id="1349" w:author="andres camilo santana bohorquez" w:date="2017-02-17T01:24:00Z"/>
          <w:rFonts w:cs="Times New Roman"/>
          <w:sz w:val="28"/>
          <w:szCs w:val="28"/>
        </w:rPr>
      </w:pPr>
    </w:p>
    <w:p w14:paraId="5F359DB9" w14:textId="77B5BB8F" w:rsidR="00C12AAE" w:rsidRDefault="00671268" w:rsidP="00C12AAE">
      <w:pPr>
        <w:pStyle w:val="Incontec"/>
        <w:rPr>
          <w:rFonts w:cs="Times New Roman"/>
        </w:rPr>
      </w:pPr>
      <w:r w:rsidRPr="00671268">
        <w:rPr>
          <w:rFonts w:cs="Times New Roman"/>
        </w:rPr>
        <w:t xml:space="preserve">En el Estudio de Mercado, en la sub capítulo 5.4.1 con el análisis de la Demanda  se identificó un público objetivo de 14.205 jóvenes en edad escolar, de dicha cifra se espera impactar un promedio del 43% como clientes fijos, esto se ve reflejado en cerca 6000 jóvenes en edad escolar con algún tipo de limitación cognitiva en la ciudad de Bogotá como clientes anuales. </w:t>
      </w:r>
    </w:p>
    <w:p w14:paraId="11E96206" w14:textId="77777777" w:rsidR="00671268" w:rsidRDefault="00671268" w:rsidP="00671268"/>
    <w:p w14:paraId="205EF29E" w14:textId="4A09CA1F" w:rsidR="00575B16" w:rsidRPr="00671268" w:rsidRDefault="00575B16" w:rsidP="00575B16">
      <w:pPr>
        <w:pStyle w:val="Incontec"/>
        <w:rPr>
          <w:ins w:id="1350" w:author="andres camilo santana bohorquez" w:date="2017-02-17T01:24:00Z"/>
        </w:rPr>
      </w:pPr>
      <w:r>
        <w:t xml:space="preserve">Para calcular el precio del producto se tomó en cuenta el comportamiento de la demanda dinámica por año y el nivel de costos de operación por año lo que nos permitio definir que el costo unitario alcanzaría un valor de </w:t>
      </w:r>
      <w:r w:rsidRPr="00575B16">
        <w:rPr>
          <w:b/>
        </w:rPr>
        <w:t>COP $29.349,</w:t>
      </w:r>
    </w:p>
    <w:p w14:paraId="26F0BD17" w14:textId="77777777" w:rsidR="00C12AAE" w:rsidRPr="00102649" w:rsidRDefault="00C12AAE" w:rsidP="00C12AAE">
      <w:pPr>
        <w:pStyle w:val="Incontec"/>
        <w:rPr>
          <w:ins w:id="1351" w:author="andres camilo santana bohorquez" w:date="2017-02-17T01:24:00Z"/>
          <w:rFonts w:cs="Times New Roman"/>
        </w:rPr>
      </w:pPr>
      <w:ins w:id="1352" w:author="andres camilo santana bohorquez" w:date="2017-02-17T01:24:00Z">
        <w:r w:rsidRPr="00102649">
          <w:rPr>
            <w:rFonts w:cs="Times New Roman"/>
          </w:rPr>
          <w:t xml:space="preserve">Después de analizar el precio de venta de los productos sustitutos (ver Anexo </w:t>
        </w:r>
        <w:r>
          <w:rPr>
            <w:rFonts w:cs="Times New Roman"/>
          </w:rPr>
          <w:fldChar w:fldCharType="begin"/>
        </w:r>
        <w:r>
          <w:rPr>
            <w:rFonts w:cs="Times New Roman"/>
          </w:rPr>
          <w:instrText xml:space="preserve"> REF _Ref467494506 \r \h </w:instrText>
        </w:r>
      </w:ins>
      <w:r>
        <w:rPr>
          <w:rFonts w:cs="Times New Roman"/>
        </w:rPr>
      </w:r>
      <w:ins w:id="1353" w:author="andres camilo santana bohorquez" w:date="2017-02-17T01:24:00Z">
        <w:r>
          <w:rPr>
            <w:rFonts w:cs="Times New Roman"/>
          </w:rPr>
          <w:fldChar w:fldCharType="separate"/>
        </w:r>
        <w:r>
          <w:rPr>
            <w:rFonts w:cs="Times New Roman"/>
          </w:rPr>
          <w:t>II</w:t>
        </w:r>
        <w:r>
          <w:rPr>
            <w:rFonts w:cs="Times New Roman"/>
          </w:rPr>
          <w:fldChar w:fldCharType="end"/>
        </w:r>
        <w:r w:rsidRPr="00102649">
          <w:rPr>
            <w:rFonts w:cs="Times New Roman"/>
          </w:rPr>
          <w:t xml:space="preserve">) encontramos que cerca de un 57% de las aplicaciones no tienen un costo de </w:t>
        </w:r>
        <w:r w:rsidRPr="00102649">
          <w:rPr>
            <w:rFonts w:cs="Times New Roman"/>
          </w:rPr>
          <w:lastRenderedPageBreak/>
          <w:t xml:space="preserve">adquisición, y el otro 43% restante el promedio de venta del producto oscila entre los 140  Euros aproximadamente que equivale a 470.000 pesos Colombianos. </w:t>
        </w:r>
      </w:ins>
    </w:p>
    <w:p w14:paraId="0E6677CF" w14:textId="3A57C806" w:rsidR="00575B16" w:rsidRPr="00575B16" w:rsidRDefault="00575B16" w:rsidP="00575B16">
      <w:pPr>
        <w:pStyle w:val="Incontec"/>
        <w:rPr>
          <w:ins w:id="1354" w:author="andres camilo santana bohorquez" w:date="2017-02-17T01:24:00Z"/>
          <w:b/>
        </w:rPr>
      </w:pPr>
      <w:r>
        <w:rPr>
          <w:rFonts w:cs="Times New Roman"/>
        </w:rPr>
        <w:t xml:space="preserve">Para calcular el precio de venta al público se tomó un valor mayor al precio de producción y menor al precio de los productos sustitutos, dicho valor se calculó de acuerdo a una utilidad del 30% los que nos permite definir como precio de la licencia anual para el usuario final en </w:t>
      </w:r>
      <w:r w:rsidRPr="00575B16">
        <w:rPr>
          <w:rFonts w:cs="Times New Roman"/>
          <w:b/>
        </w:rPr>
        <w:t xml:space="preserve">COP </w:t>
      </w:r>
      <w:r w:rsidRPr="00575B16">
        <w:rPr>
          <w:b/>
        </w:rPr>
        <w:t xml:space="preserve"> $38.153</w:t>
      </w:r>
    </w:p>
    <w:p w14:paraId="7C92F0FF" w14:textId="21A6931D" w:rsidR="00C12AAE" w:rsidRPr="00102649" w:rsidRDefault="00C12AAE" w:rsidP="00C12AAE">
      <w:pPr>
        <w:pStyle w:val="Incontec"/>
        <w:rPr>
          <w:ins w:id="1355" w:author="andres camilo santana bohorquez" w:date="2017-02-17T01:24:00Z"/>
          <w:rFonts w:cs="Times New Roman"/>
        </w:rPr>
      </w:pPr>
    </w:p>
    <w:p w14:paraId="2C345814" w14:textId="77777777" w:rsidR="00C12AAE" w:rsidRPr="00102649" w:rsidRDefault="00C12AAE" w:rsidP="00E75E0F">
      <w:pPr>
        <w:pStyle w:val="Incontec"/>
        <w:numPr>
          <w:ilvl w:val="2"/>
          <w:numId w:val="1"/>
        </w:numPr>
        <w:outlineLvl w:val="2"/>
        <w:rPr>
          <w:ins w:id="1356" w:author="andres camilo santana bohorquez" w:date="2017-02-17T01:24:00Z"/>
          <w:rFonts w:cs="Times New Roman"/>
        </w:rPr>
      </w:pPr>
      <w:bookmarkStart w:id="1357" w:name="_Toc475342637"/>
      <w:commentRangeStart w:id="1358"/>
      <w:ins w:id="1359" w:author="andres camilo santana bohorquez" w:date="2017-02-17T01:24:00Z">
        <w:r w:rsidRPr="005C519E">
          <w:rPr>
            <w:rFonts w:cs="Times New Roman"/>
            <w:szCs w:val="28"/>
          </w:rPr>
          <w:t>Comercialización</w:t>
        </w:r>
      </w:ins>
      <w:commentRangeEnd w:id="1358"/>
      <w:r>
        <w:rPr>
          <w:rStyle w:val="Refdecomentario"/>
          <w:rFonts w:ascii="Cambria" w:eastAsia="Cambria" w:hAnsi="Cambria" w:cs="Cambria"/>
          <w:color w:val="000000"/>
          <w:shd w:val="clear" w:color="auto" w:fill="auto"/>
        </w:rPr>
        <w:commentReference w:id="1358"/>
      </w:r>
      <w:ins w:id="1360" w:author="andres camilo santana bohorquez" w:date="2017-02-17T01:24:00Z">
        <w:r>
          <w:rPr>
            <w:rFonts w:cs="Times New Roman"/>
            <w:szCs w:val="28"/>
          </w:rPr>
          <w:t>.</w:t>
        </w:r>
        <w:bookmarkEnd w:id="1357"/>
      </w:ins>
    </w:p>
    <w:p w14:paraId="6F23D167" w14:textId="77777777" w:rsidR="00C12AAE" w:rsidRDefault="00C12AAE" w:rsidP="00C12AAE">
      <w:pPr>
        <w:pStyle w:val="Incontec"/>
        <w:rPr>
          <w:ins w:id="1361" w:author="andres camilo santana bohorquez" w:date="2017-02-17T01:24:00Z"/>
          <w:rFonts w:cs="Times New Roman"/>
        </w:rPr>
      </w:pPr>
      <w:ins w:id="1362" w:author="andres camilo santana bohorquez" w:date="2017-02-17T01:24:00Z">
        <w:r>
          <w:rPr>
            <w:rFonts w:cs="Times New Roman"/>
          </w:rPr>
          <w:t xml:space="preserve">Para la comercialización de dicho producto, se han propuesto una serie de estrategias enfocadas en combatir el nivel de desinformación de la población Colombiana. </w:t>
        </w:r>
      </w:ins>
    </w:p>
    <w:p w14:paraId="4C2549F6" w14:textId="77777777" w:rsidR="00C12AAE" w:rsidRDefault="00C12AAE" w:rsidP="00C12AAE">
      <w:pPr>
        <w:rPr>
          <w:ins w:id="1363" w:author="andres camilo santana bohorquez" w:date="2017-02-17T01:24:00Z"/>
        </w:rPr>
      </w:pPr>
    </w:p>
    <w:p w14:paraId="4D9351C9" w14:textId="77777777" w:rsidR="00C12AAE" w:rsidRDefault="00C12AAE" w:rsidP="00C12AAE">
      <w:pPr>
        <w:pStyle w:val="Incontec"/>
        <w:rPr>
          <w:ins w:id="1364" w:author="andres camilo santana bohorquez" w:date="2017-02-17T01:24:00Z"/>
          <w:b/>
          <w:i/>
        </w:rPr>
      </w:pPr>
      <w:ins w:id="1365" w:author="andres camilo santana bohorquez" w:date="2017-02-17T01:24:00Z">
        <w:r w:rsidRPr="006141D5">
          <w:rPr>
            <w:b/>
            <w:i/>
          </w:rPr>
          <w:t>Sensibilización Masiva</w:t>
        </w:r>
        <w:r>
          <w:rPr>
            <w:b/>
            <w:i/>
          </w:rPr>
          <w:t>,</w:t>
        </w:r>
      </w:ins>
    </w:p>
    <w:p w14:paraId="27B569AF" w14:textId="77777777" w:rsidR="00C12AAE" w:rsidRPr="000C63C2" w:rsidRDefault="00C12AAE" w:rsidP="00C12AAE">
      <w:pPr>
        <w:pStyle w:val="Incontec"/>
        <w:rPr>
          <w:ins w:id="1366" w:author="andres camilo santana bohorquez" w:date="2017-02-17T01:24:00Z"/>
        </w:rPr>
      </w:pPr>
    </w:p>
    <w:p w14:paraId="75A413FF" w14:textId="77777777" w:rsidR="00C12AAE" w:rsidRDefault="00C12AAE" w:rsidP="00C12AAE">
      <w:pPr>
        <w:pStyle w:val="Incontec"/>
        <w:rPr>
          <w:ins w:id="1367" w:author="andres camilo santana bohorquez" w:date="2017-02-17T01:24:00Z"/>
        </w:rPr>
      </w:pPr>
      <w:ins w:id="1368" w:author="andres camilo santana bohorquez" w:date="2017-02-17T01:24:00Z">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ins>
    </w:p>
    <w:p w14:paraId="32A00B08" w14:textId="77777777" w:rsidR="00C12AAE" w:rsidRDefault="00C12AAE" w:rsidP="00C12AAE">
      <w:pPr>
        <w:rPr>
          <w:ins w:id="1369" w:author="andres camilo santana bohorquez" w:date="2017-02-17T01:24:00Z"/>
        </w:rPr>
      </w:pPr>
    </w:p>
    <w:p w14:paraId="40D4133D" w14:textId="77777777" w:rsidR="00C12AAE" w:rsidRDefault="00C12AAE" w:rsidP="00C12AAE">
      <w:pPr>
        <w:pStyle w:val="Incontec"/>
        <w:numPr>
          <w:ilvl w:val="0"/>
          <w:numId w:val="32"/>
        </w:numPr>
        <w:rPr>
          <w:ins w:id="1370" w:author="andres camilo santana bohorquez" w:date="2017-02-17T01:24:00Z"/>
        </w:rPr>
      </w:pPr>
      <w:ins w:id="1371" w:author="andres camilo santana bohorquez" w:date="2017-02-17T01:24:00Z">
        <w:r>
          <w:t>Realizar la alianza o contrato para participar en cada espacio.</w:t>
        </w:r>
      </w:ins>
    </w:p>
    <w:p w14:paraId="22F2E321" w14:textId="77777777" w:rsidR="00C12AAE" w:rsidRDefault="00C12AAE" w:rsidP="00C12AAE">
      <w:pPr>
        <w:pStyle w:val="Incontec"/>
        <w:numPr>
          <w:ilvl w:val="0"/>
          <w:numId w:val="32"/>
        </w:numPr>
        <w:rPr>
          <w:ins w:id="1372" w:author="andres camilo santana bohorquez" w:date="2017-02-17T01:24:00Z"/>
        </w:rPr>
      </w:pPr>
      <w:ins w:id="1373" w:author="andres camilo santana bohorquez" w:date="2017-02-17T01:24:00Z">
        <w:r>
          <w:t>Seleccionar y presentar un tema de sensibilización: atención de las Necesidades Educativas Especiales.</w:t>
        </w:r>
      </w:ins>
    </w:p>
    <w:p w14:paraId="5B0025E7" w14:textId="77777777" w:rsidR="00C12AAE" w:rsidRPr="001C1676" w:rsidRDefault="00C12AAE" w:rsidP="00C12AAE">
      <w:pPr>
        <w:pStyle w:val="Incontec"/>
        <w:ind w:left="720"/>
        <w:rPr>
          <w:ins w:id="1374" w:author="andres camilo santana bohorquez" w:date="2017-02-17T01:24:00Z"/>
          <w:rFonts w:cs="Times New Roman"/>
        </w:rPr>
      </w:pPr>
    </w:p>
    <w:p w14:paraId="2FBB029C" w14:textId="77777777" w:rsidR="00C12AAE" w:rsidRDefault="00C12AAE" w:rsidP="00C12AAE">
      <w:pPr>
        <w:pStyle w:val="Incontec"/>
        <w:rPr>
          <w:ins w:id="1375" w:author="andres camilo santana bohorquez" w:date="2017-02-17T01:24:00Z"/>
          <w:rFonts w:cs="Times New Roman"/>
          <w:b/>
          <w:i/>
        </w:rPr>
      </w:pPr>
      <w:ins w:id="1376" w:author="andres camilo santana bohorquez" w:date="2017-02-17T01:24:00Z">
        <w:r w:rsidRPr="000C63C2">
          <w:rPr>
            <w:rFonts w:cs="Times New Roman"/>
            <w:b/>
            <w:i/>
          </w:rPr>
          <w:t>Buzz Marketing (Voz a Voz).</w:t>
        </w:r>
      </w:ins>
    </w:p>
    <w:p w14:paraId="345FDF88" w14:textId="77777777" w:rsidR="00C12AAE" w:rsidRDefault="00C12AAE" w:rsidP="00C12AAE">
      <w:pPr>
        <w:pStyle w:val="Incontec"/>
        <w:rPr>
          <w:ins w:id="1377" w:author="andres camilo santana bohorquez" w:date="2017-02-17T01:24:00Z"/>
        </w:rPr>
      </w:pPr>
    </w:p>
    <w:p w14:paraId="5D0F3B79" w14:textId="77777777" w:rsidR="00C12AAE" w:rsidRPr="00102649" w:rsidRDefault="00C12AAE" w:rsidP="00C12AAE">
      <w:pPr>
        <w:pStyle w:val="Incontec"/>
        <w:rPr>
          <w:ins w:id="1378" w:author="andres camilo santana bohorquez" w:date="2017-02-17T01:24:00Z"/>
          <w:rFonts w:cs="Times New Roman"/>
        </w:rPr>
      </w:pPr>
      <w:ins w:id="1379" w:author="andres camilo santana bohorquez" w:date="2017-02-17T01:24:00Z">
        <w:r>
          <w:t xml:space="preserve">Nada mejor que un cliente satisfecho para una campaña de marketing voz a voz, donde un usuario satisfecho </w:t>
        </w:r>
        <w:r w:rsidRPr="00090F8B">
          <w:t xml:space="preserve">le cuenta a otro lo bueno que es el producto y la forma como </w:t>
        </w:r>
        <w:r>
          <w:t xml:space="preserve">éste </w:t>
        </w:r>
        <w:r w:rsidRPr="00090F8B">
          <w:t>puede ayudarle.</w:t>
        </w:r>
        <w:r>
          <w:t xml:space="preserve"> </w:t>
        </w:r>
        <w:r w:rsidRPr="007932DD">
          <w:t>Vivimos en la era 2.0 y</w:t>
        </w:r>
        <w:r>
          <w:t xml:space="preserve"> </w:t>
        </w:r>
        <w:r w:rsidRPr="007932DD">
          <w:t xml:space="preserve">hoy en día los blogs y las redes </w:t>
        </w:r>
        <w:r w:rsidRPr="007932DD">
          <w:lastRenderedPageBreak/>
          <w:t xml:space="preserve">sociales son una herramienta que sirven como aliciente para el buzz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orientado </w:t>
        </w:r>
        <w:r>
          <w:rPr>
            <w:bCs/>
          </w:rPr>
          <w:t>que la población relacionada con L.C</w:t>
        </w:r>
        <w:r w:rsidRPr="007932DD">
          <w:rPr>
            <w:bCs/>
          </w:rPr>
          <w:t> </w:t>
        </w:r>
        <w:r>
          <w:rPr>
            <w:bCs/>
          </w:rPr>
          <w:t>hable</w:t>
        </w:r>
        <w:r w:rsidRPr="007932DD">
          <w:rPr>
            <w:bCs/>
          </w:rPr>
          <w:t xml:space="preserve"> bien de</w:t>
        </w:r>
        <w:r>
          <w:rPr>
            <w:bCs/>
          </w:rPr>
          <w:t xml:space="preserve"> los 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ins>
    </w:p>
    <w:p w14:paraId="2C696D58" w14:textId="77777777" w:rsidR="00C12AAE" w:rsidRDefault="00C12AAE" w:rsidP="00C12AAE">
      <w:pPr>
        <w:pStyle w:val="Incontec"/>
        <w:rPr>
          <w:ins w:id="1380" w:author="andres camilo santana bohorquez" w:date="2017-02-17T01:24:00Z"/>
          <w:rFonts w:cs="Times New Roman"/>
          <w:b/>
          <w:i/>
        </w:rPr>
      </w:pPr>
    </w:p>
    <w:p w14:paraId="6394A162" w14:textId="77777777" w:rsidR="00C12AAE" w:rsidRDefault="00C12AAE" w:rsidP="00C12AAE">
      <w:pPr>
        <w:pStyle w:val="Incontec"/>
        <w:rPr>
          <w:ins w:id="1381" w:author="andres camilo santana bohorquez" w:date="2017-02-17T01:24:00Z"/>
          <w:rFonts w:cs="Times New Roman"/>
          <w:b/>
          <w:i/>
        </w:rPr>
      </w:pPr>
      <w:ins w:id="1382" w:author="andres camilo santana bohorquez" w:date="2017-02-17T01:24:00Z">
        <w:r w:rsidRPr="000C63C2">
          <w:rPr>
            <w:rFonts w:cs="Times New Roman"/>
            <w:b/>
            <w:i/>
          </w:rPr>
          <w:t>Free press / PR</w:t>
        </w:r>
      </w:ins>
    </w:p>
    <w:p w14:paraId="58001354" w14:textId="77777777" w:rsidR="00C12AAE" w:rsidRPr="000C63C2" w:rsidRDefault="00C12AAE" w:rsidP="00C12AAE">
      <w:pPr>
        <w:pStyle w:val="Incontec"/>
        <w:rPr>
          <w:ins w:id="1383" w:author="andres camilo santana bohorquez" w:date="2017-02-17T01:24:00Z"/>
        </w:rPr>
      </w:pPr>
    </w:p>
    <w:p w14:paraId="15F2587B" w14:textId="77777777" w:rsidR="00C12AAE" w:rsidRPr="001C1676" w:rsidRDefault="00C12AAE" w:rsidP="00C12AAE">
      <w:pPr>
        <w:pStyle w:val="Incontec"/>
        <w:rPr>
          <w:ins w:id="1384" w:author="andres camilo santana bohorquez" w:date="2017-02-17T01:24:00Z"/>
        </w:rPr>
      </w:pPr>
      <w:ins w:id="1385" w:author="andres camilo santana bohorquez" w:date="2017-02-17T01:24:00Z">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ins>
    </w:p>
    <w:p w14:paraId="0D392DCB" w14:textId="77777777" w:rsidR="00C12AAE" w:rsidRDefault="00C12AAE" w:rsidP="00C12AAE">
      <w:pPr>
        <w:pStyle w:val="Incontec"/>
        <w:numPr>
          <w:ilvl w:val="0"/>
          <w:numId w:val="35"/>
        </w:numPr>
        <w:rPr>
          <w:ins w:id="1386" w:author="andres camilo santana bohorquez" w:date="2017-02-17T01:24:00Z"/>
        </w:rPr>
      </w:pPr>
      <w:ins w:id="1387" w:author="andres camilo santana bohorquez" w:date="2017-02-17T01:24:00Z">
        <w:r w:rsidRPr="001C1676">
          <w:t>Creación de campañas pensadas para medios: Periódicos, secciones en periódicos, revistas especializadas en el sector de Educación</w:t>
        </w:r>
        <w:r>
          <w:t>.</w:t>
        </w:r>
      </w:ins>
    </w:p>
    <w:p w14:paraId="659E86AE" w14:textId="77777777" w:rsidR="00C12AAE" w:rsidRPr="001C1676" w:rsidRDefault="00C12AAE" w:rsidP="00C12AAE">
      <w:pPr>
        <w:pStyle w:val="Incontec"/>
        <w:numPr>
          <w:ilvl w:val="0"/>
          <w:numId w:val="35"/>
        </w:numPr>
        <w:rPr>
          <w:ins w:id="1388" w:author="andres camilo santana bohorquez" w:date="2017-02-17T01:24:00Z"/>
        </w:rPr>
      </w:pPr>
      <w:ins w:id="1389" w:author="andres camilo santana bohorquez" w:date="2017-02-17T01:24:00Z">
        <w:r>
          <w:t>Aprovechar campañas ofrecidas por medios Televisivos  como “Titanes Caracol” en el cual se aproveche un espacio AAA para la promoción del producto.</w:t>
        </w:r>
      </w:ins>
    </w:p>
    <w:p w14:paraId="0DA1BB6C" w14:textId="77777777" w:rsidR="00C12AAE" w:rsidRPr="00F73137" w:rsidDel="00911F01" w:rsidRDefault="00C12AAE" w:rsidP="00C12AAE">
      <w:pPr>
        <w:pStyle w:val="Incontec"/>
        <w:rPr>
          <w:del w:id="1390" w:author="andres camilo santana bohorquez" w:date="2017-02-17T09:34:00Z"/>
        </w:rPr>
      </w:pPr>
    </w:p>
    <w:p w14:paraId="109FDB87" w14:textId="77777777" w:rsidR="00C12AAE" w:rsidRPr="00CE5512" w:rsidDel="00911F01" w:rsidRDefault="00C12AAE" w:rsidP="00C12AAE">
      <w:pPr>
        <w:pStyle w:val="Incontec"/>
        <w:numPr>
          <w:ilvl w:val="1"/>
          <w:numId w:val="1"/>
        </w:numPr>
        <w:outlineLvl w:val="1"/>
        <w:rPr>
          <w:del w:id="1391" w:author="andres camilo santana bohorquez" w:date="2017-02-17T09:33:00Z"/>
          <w:rFonts w:cs="Times New Roman"/>
          <w:sz w:val="28"/>
        </w:rPr>
      </w:pPr>
      <w:bookmarkStart w:id="1392" w:name="_3dy6vkm" w:colFirst="0" w:colLast="0"/>
      <w:bookmarkEnd w:id="1392"/>
      <w:del w:id="1393" w:author="andres camilo santana bohorquez" w:date="2017-02-17T01:21:00Z">
        <w:r w:rsidDel="00911F01">
          <w:rPr>
            <w:rFonts w:cs="Times New Roman"/>
            <w:sz w:val="28"/>
          </w:rPr>
          <w:delText>ESTUDIO LEGAL</w:delText>
        </w:r>
      </w:del>
    </w:p>
    <w:p w14:paraId="5FB593D9" w14:textId="77777777" w:rsidR="00C12AAE" w:rsidDel="00911F01" w:rsidRDefault="00C12AAE" w:rsidP="00C12AAE">
      <w:pPr>
        <w:rPr>
          <w:del w:id="1394" w:author="andres camilo santana bohorquez" w:date="2017-02-17T09:33:00Z"/>
        </w:rPr>
      </w:pPr>
    </w:p>
    <w:p w14:paraId="53F5C273" w14:textId="77777777" w:rsidR="00C12AAE" w:rsidRPr="00102649" w:rsidDel="00911F01" w:rsidRDefault="00C12AAE" w:rsidP="00C12AAE">
      <w:pPr>
        <w:pStyle w:val="Incontec"/>
        <w:rPr>
          <w:del w:id="1395" w:author="andres camilo santana bohorquez" w:date="2017-02-17T09:33:00Z"/>
          <w:rFonts w:cs="Times New Roman"/>
        </w:rPr>
      </w:pPr>
      <w:del w:id="1396" w:author="andres camilo santana bohorquez" w:date="2017-02-17T01:21:00Z">
        <w:r w:rsidRPr="00102649" w:rsidDel="00911F01">
          <w:rPr>
            <w:rFonts w:cs="Times New Roman"/>
          </w:rPr>
          <w:delTex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delText>
        </w:r>
      </w:del>
    </w:p>
    <w:p w14:paraId="16318EB8" w14:textId="77777777" w:rsidR="00C12AAE" w:rsidRPr="00102649" w:rsidDel="00911F01" w:rsidRDefault="00C12AAE" w:rsidP="00C12AAE">
      <w:pPr>
        <w:pStyle w:val="Incontec"/>
        <w:rPr>
          <w:del w:id="1397" w:author="andres camilo santana bohorquez" w:date="2017-02-17T09:33:00Z"/>
          <w:rFonts w:cs="Times New Roman"/>
        </w:rPr>
      </w:pPr>
    </w:p>
    <w:p w14:paraId="063CF3A0" w14:textId="77777777" w:rsidR="00C12AAE" w:rsidRPr="00A46D04" w:rsidDel="00911F01" w:rsidRDefault="00C12AAE" w:rsidP="00C12AAE">
      <w:pPr>
        <w:pStyle w:val="Incontec"/>
        <w:ind w:firstLine="720"/>
        <w:rPr>
          <w:del w:id="1398" w:author="andres camilo santana bohorquez" w:date="2017-02-17T09:33:00Z"/>
          <w:rFonts w:cs="Times New Roman"/>
          <w:b/>
          <w:i/>
          <w:szCs w:val="28"/>
        </w:rPr>
      </w:pPr>
      <w:bookmarkStart w:id="1399" w:name="_1y810tw" w:colFirst="0" w:colLast="0"/>
      <w:bookmarkEnd w:id="1399"/>
      <w:del w:id="1400" w:author="andres camilo santana bohorquez" w:date="2017-02-17T01:21:00Z">
        <w:r w:rsidRPr="00A46D04" w:rsidDel="00911F01">
          <w:rPr>
            <w:rFonts w:cs="Times New Roman"/>
            <w:b/>
            <w:i/>
            <w:szCs w:val="28"/>
          </w:rPr>
          <w:delText>Tipo de sociedad</w:delText>
        </w:r>
      </w:del>
    </w:p>
    <w:p w14:paraId="6B5AFF3D" w14:textId="77777777" w:rsidR="00C12AAE" w:rsidRPr="00F165AF" w:rsidDel="00911F01" w:rsidRDefault="00C12AAE" w:rsidP="00C12AAE">
      <w:pPr>
        <w:pStyle w:val="Incontec"/>
        <w:rPr>
          <w:del w:id="1401" w:author="andres camilo santana bohorquez" w:date="2017-02-17T09:33:00Z"/>
        </w:rPr>
      </w:pPr>
    </w:p>
    <w:p w14:paraId="1CFEB741" w14:textId="77777777" w:rsidR="00C12AAE" w:rsidRPr="00102649" w:rsidDel="00911F01" w:rsidRDefault="00C12AAE" w:rsidP="00C12AAE">
      <w:pPr>
        <w:pStyle w:val="Incontec"/>
        <w:rPr>
          <w:del w:id="1402" w:author="andres camilo santana bohorquez" w:date="2017-02-17T09:33:00Z"/>
          <w:rFonts w:cs="Times New Roman"/>
        </w:rPr>
      </w:pPr>
      <w:del w:id="1403" w:author="andres camilo santana bohorquez" w:date="2017-02-17T01:21:00Z">
        <w:r w:rsidRPr="00F165AF" w:rsidDel="00911F01">
          <w:delText>In</w:delText>
        </w:r>
        <w:r w:rsidRPr="00102649" w:rsidDel="00911F01">
          <w:rPr>
            <w:rFonts w:cs="Times New Roman"/>
          </w:rPr>
          <w:delText xml:space="preserve">cluSoft será constituida como una </w:delText>
        </w:r>
        <w:r w:rsidDel="00911F01">
          <w:rPr>
            <w:rFonts w:cs="Times New Roman"/>
          </w:rPr>
          <w:delText>Sociedad por Acciones Simplifi</w:delText>
        </w:r>
        <w:r w:rsidRPr="00F165AF" w:rsidDel="00911F01">
          <w:rPr>
            <w:rFonts w:cs="Times New Roman"/>
          </w:rPr>
          <w:delText>cadas</w:delText>
        </w:r>
        <w:r w:rsidRPr="00102649" w:rsidDel="00911F01">
          <w:rPr>
            <w:rFonts w:cs="Times New Roman"/>
          </w:rPr>
          <w:delText>, Este tipo de sociedad permite desarrollar sus funciones a cabalidad, bajo la normatividad Colombiana, y con las bondades que tiene esta novedosa metodología de asociación.</w:delText>
        </w:r>
      </w:del>
    </w:p>
    <w:p w14:paraId="72C90842" w14:textId="77777777" w:rsidR="00C12AAE" w:rsidRPr="00102649" w:rsidDel="00911F01" w:rsidRDefault="00C12AAE" w:rsidP="00C12AAE">
      <w:pPr>
        <w:pStyle w:val="Incontec"/>
        <w:rPr>
          <w:del w:id="1404" w:author="andres camilo santana bohorquez" w:date="2017-02-17T09:33:00Z"/>
          <w:rFonts w:cs="Times New Roman"/>
        </w:rPr>
      </w:pPr>
      <w:del w:id="1405" w:author="andres camilo santana bohorquez" w:date="2017-02-17T01:21:00Z">
        <w:r w:rsidRPr="00102649" w:rsidDel="00911F01">
          <w:rPr>
            <w:rFonts w:cs="Times New Roman"/>
          </w:rPr>
          <w:delText>Este tipo modalidad de asociación, facilita la proyección de la empresa, puesto que en cuestiones de asociación, es más flexible que otro tipo de sociedad, permite operar con tranquilidad el objeto social de la compañía, ya que no tiene ningún tipo de restricción.</w:delText>
        </w:r>
      </w:del>
    </w:p>
    <w:p w14:paraId="254ECF67" w14:textId="77777777" w:rsidR="00C12AAE" w:rsidRPr="00102649" w:rsidDel="00911F01" w:rsidRDefault="00C12AAE" w:rsidP="00C12AAE">
      <w:pPr>
        <w:pStyle w:val="Incontec"/>
        <w:rPr>
          <w:del w:id="1406" w:author="andres camilo santana bohorquez" w:date="2017-02-17T09:33:00Z"/>
          <w:rFonts w:cs="Times New Roman"/>
        </w:rPr>
      </w:pPr>
      <w:del w:id="1407" w:author="andres camilo santana bohorquez" w:date="2017-02-17T01:21:00Z">
        <w:r w:rsidRPr="00102649" w:rsidDel="00911F01">
          <w:rPr>
            <w:rFonts w:cs="Times New Roman"/>
          </w:rPr>
          <w:delText>Este tipo de sociedad, se encuentra reglamentada por la Ley 1258 de 2008, en la cual, las características generales para la constitución y funcionamiento de la misma, esta se constituye por una o varias</w:delText>
        </w:r>
        <w:r w:rsidDel="00911F01">
          <w:rPr>
            <w:rFonts w:cs="Times New Roman"/>
          </w:rPr>
          <w:delText xml:space="preserve"> personas naturales o jurídicas, mediante Escritura P</w:delText>
        </w:r>
        <w:r w:rsidRPr="003611B9" w:rsidDel="00911F01">
          <w:rPr>
            <w:rFonts w:cs="Times New Roman"/>
          </w:rPr>
          <w:delText>ública ante notar</w:delText>
        </w:r>
        <w:r w:rsidDel="00911F01">
          <w:rPr>
            <w:rFonts w:cs="Times New Roman"/>
          </w:rPr>
          <w:delText>io, según lo dispuesto en el artí</w:delText>
        </w:r>
        <w:r w:rsidRPr="003611B9" w:rsidDel="00911F01">
          <w:rPr>
            <w:rFonts w:cs="Times New Roman"/>
          </w:rPr>
          <w:delText>culo</w:delText>
        </w:r>
        <w:r w:rsidDel="00911F01">
          <w:rPr>
            <w:rFonts w:cs="Times New Roman"/>
          </w:rPr>
          <w:delText xml:space="preserve"> </w:delText>
        </w:r>
        <w:r w:rsidRPr="003611B9" w:rsidDel="00911F01">
          <w:rPr>
            <w:rFonts w:cs="Times New Roman"/>
          </w:rPr>
          <w:delText>5</w:delText>
        </w:r>
        <w:r w:rsidDel="00911F01">
          <w:rPr>
            <w:rFonts w:cs="Times New Roman"/>
          </w:rPr>
          <w:delText xml:space="preserve">  de esta ley.</w:delText>
        </w:r>
      </w:del>
    </w:p>
    <w:p w14:paraId="5B776CF8" w14:textId="77777777" w:rsidR="00C12AAE" w:rsidRPr="00102649" w:rsidDel="00911F01" w:rsidRDefault="00C12AAE" w:rsidP="00C12AAE">
      <w:pPr>
        <w:pStyle w:val="Incontec"/>
        <w:rPr>
          <w:del w:id="1408" w:author="andres camilo santana bohorquez" w:date="2017-02-17T09:33:00Z"/>
          <w:rFonts w:cs="Times New Roman"/>
        </w:rPr>
      </w:pPr>
      <w:del w:id="1409" w:author="andres camilo santana bohorquez" w:date="2017-02-17T01:21:00Z">
        <w:r w:rsidRPr="00102649" w:rsidDel="00911F01">
          <w:rPr>
            <w:rFonts w:cs="Times New Roman"/>
          </w:rPr>
          <w:delTex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delText>
        </w:r>
      </w:del>
    </w:p>
    <w:p w14:paraId="0F9C5C09" w14:textId="77777777" w:rsidR="00C12AAE" w:rsidRPr="00102649" w:rsidDel="00911F01" w:rsidRDefault="00C12AAE" w:rsidP="00C12AAE">
      <w:pPr>
        <w:pStyle w:val="Incontec"/>
        <w:rPr>
          <w:del w:id="1410" w:author="andres camilo santana bohorquez" w:date="2017-02-17T09:33:00Z"/>
          <w:rFonts w:cs="Times New Roman"/>
        </w:rPr>
      </w:pPr>
    </w:p>
    <w:p w14:paraId="7C8374FF" w14:textId="77777777" w:rsidR="00C12AAE" w:rsidRPr="00A46D04" w:rsidDel="00911F01" w:rsidRDefault="00C12AAE" w:rsidP="00C12AAE">
      <w:pPr>
        <w:pStyle w:val="Incontec"/>
        <w:ind w:firstLine="720"/>
        <w:rPr>
          <w:del w:id="1411" w:author="andres camilo santana bohorquez" w:date="2017-02-17T09:33:00Z"/>
          <w:rFonts w:cs="Times New Roman"/>
          <w:b/>
          <w:i/>
          <w:szCs w:val="28"/>
        </w:rPr>
      </w:pPr>
      <w:bookmarkStart w:id="1412" w:name="_aidwzkqlt95h" w:colFirst="0" w:colLast="0"/>
      <w:bookmarkEnd w:id="1412"/>
      <w:del w:id="1413" w:author="andres camilo santana bohorquez" w:date="2017-02-17T01:21:00Z">
        <w:r w:rsidRPr="00A46D04" w:rsidDel="00911F01">
          <w:rPr>
            <w:rFonts w:cs="Times New Roman"/>
            <w:b/>
            <w:i/>
            <w:szCs w:val="28"/>
          </w:rPr>
          <w:delText>Políticas</w:delText>
        </w:r>
      </w:del>
    </w:p>
    <w:p w14:paraId="5A2C4F86" w14:textId="77777777" w:rsidR="00C12AAE" w:rsidRPr="00102649" w:rsidDel="00911F01" w:rsidRDefault="00C12AAE" w:rsidP="00C12AAE">
      <w:pPr>
        <w:pStyle w:val="Incontec"/>
        <w:rPr>
          <w:del w:id="1414" w:author="andres camilo santana bohorquez" w:date="2017-02-17T09:33:00Z"/>
        </w:rPr>
      </w:pPr>
    </w:p>
    <w:p w14:paraId="70F3AF4E" w14:textId="77777777" w:rsidR="00C12AAE" w:rsidRPr="00102649" w:rsidDel="00911F01" w:rsidRDefault="00C12AAE" w:rsidP="00C12AAE">
      <w:pPr>
        <w:pStyle w:val="Incontec"/>
        <w:rPr>
          <w:del w:id="1415" w:author="andres camilo santana bohorquez" w:date="2017-02-17T09:33:00Z"/>
          <w:rFonts w:cs="Times New Roman"/>
        </w:rPr>
      </w:pPr>
      <w:bookmarkStart w:id="1416" w:name="_qkcphrbiucyh" w:colFirst="0" w:colLast="0"/>
      <w:bookmarkEnd w:id="1416"/>
      <w:del w:id="1417" w:author="andres camilo santana bohorquez" w:date="2017-02-17T01:21:00Z">
        <w:r w:rsidRPr="00102649" w:rsidDel="00911F01">
          <w:rPr>
            <w:rFonts w:cs="Times New Roman"/>
          </w:rPr>
          <w:delText xml:space="preserve">Con el fin de posicionar IncluSoft como una de las mayores empresas de desarrollo para personas </w:delText>
        </w:r>
        <w:r w:rsidDel="00911F01">
          <w:rPr>
            <w:rFonts w:cs="Times New Roman"/>
          </w:rPr>
          <w:delText>con Limitaciones</w:delText>
        </w:r>
        <w:r w:rsidRPr="00102649" w:rsidDel="00911F01">
          <w:rPr>
            <w:rFonts w:cs="Times New Roman"/>
          </w:rPr>
          <w:delText xml:space="preserve"> es necesario definir un conjunto de políticas que reflejen la identidad y buenas prácticas que la empresa debería aplicar en el desarrollo de sus actividades:</w:delText>
        </w:r>
      </w:del>
    </w:p>
    <w:p w14:paraId="4F992531" w14:textId="77777777" w:rsidR="00C12AAE" w:rsidRPr="00102649" w:rsidDel="00911F01" w:rsidRDefault="00C12AAE" w:rsidP="00C12AAE">
      <w:pPr>
        <w:pStyle w:val="Incontec"/>
        <w:rPr>
          <w:del w:id="1418" w:author="andres camilo santana bohorquez" w:date="2017-02-17T09:33:00Z"/>
          <w:rFonts w:cs="Times New Roman"/>
        </w:rPr>
      </w:pPr>
      <w:bookmarkStart w:id="1419" w:name="_wb5p4ds2r90k" w:colFirst="0" w:colLast="0"/>
      <w:bookmarkEnd w:id="1419"/>
      <w:del w:id="1420" w:author="andres camilo santana bohorquez" w:date="2017-02-17T01:21:00Z">
        <w:r w:rsidRPr="00102649" w:rsidDel="00911F01">
          <w:rPr>
            <w:rFonts w:cs="Times New Roman"/>
          </w:rPr>
          <w:delText>La empresa mejorará continuamente su rentabilidad para asegurar su permanencia en el negocio y aumentar la satisfacción de sus accionistas.</w:delText>
        </w:r>
      </w:del>
    </w:p>
    <w:p w14:paraId="4134AB55" w14:textId="77777777" w:rsidR="00C12AAE" w:rsidRPr="00102649" w:rsidDel="00911F01" w:rsidRDefault="00C12AAE" w:rsidP="00C12AAE">
      <w:pPr>
        <w:pStyle w:val="Incontec"/>
        <w:rPr>
          <w:del w:id="1421" w:author="andres camilo santana bohorquez" w:date="2017-02-17T09:33:00Z"/>
          <w:rFonts w:cs="Times New Roman"/>
        </w:rPr>
      </w:pPr>
      <w:bookmarkStart w:id="1422" w:name="_6nju97tk8b5h" w:colFirst="0" w:colLast="0"/>
      <w:bookmarkEnd w:id="1422"/>
      <w:del w:id="1423" w:author="andres camilo santana bohorquez" w:date="2017-02-17T01:21:00Z">
        <w:r w:rsidRPr="00102649" w:rsidDel="00911F01">
          <w:rPr>
            <w:rFonts w:cs="Times New Roman"/>
          </w:rPr>
          <w:delText>Mantener un trato amable y respetuoso hacia nuestros clientes.</w:delText>
        </w:r>
      </w:del>
    </w:p>
    <w:p w14:paraId="1C9DB040" w14:textId="77777777" w:rsidR="00C12AAE" w:rsidRPr="00102649" w:rsidDel="00911F01" w:rsidRDefault="00C12AAE" w:rsidP="00C12AAE">
      <w:pPr>
        <w:pStyle w:val="Incontec"/>
        <w:rPr>
          <w:del w:id="1424" w:author="andres camilo santana bohorquez" w:date="2017-02-17T09:33:00Z"/>
          <w:rFonts w:cs="Times New Roman"/>
        </w:rPr>
      </w:pPr>
      <w:bookmarkStart w:id="1425" w:name="_lqx03aryu8nj" w:colFirst="0" w:colLast="0"/>
      <w:bookmarkEnd w:id="1425"/>
      <w:del w:id="1426" w:author="andres camilo santana bohorquez" w:date="2017-02-17T01:21:00Z">
        <w:r w:rsidRPr="00102649" w:rsidDel="00911F01">
          <w:rPr>
            <w:rFonts w:cs="Times New Roman"/>
          </w:rPr>
          <w:delTex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delText>
        </w:r>
      </w:del>
    </w:p>
    <w:p w14:paraId="687F4EF4" w14:textId="77777777" w:rsidR="00C12AAE" w:rsidRPr="00102649" w:rsidDel="00911F01" w:rsidRDefault="00C12AAE" w:rsidP="00C12AAE">
      <w:pPr>
        <w:pStyle w:val="Incontec"/>
        <w:rPr>
          <w:del w:id="1427" w:author="andres camilo santana bohorquez" w:date="2017-02-17T09:33:00Z"/>
          <w:rFonts w:cs="Times New Roman"/>
        </w:rPr>
      </w:pPr>
      <w:bookmarkStart w:id="1428" w:name="_q99vnpi8md0" w:colFirst="0" w:colLast="0"/>
      <w:bookmarkEnd w:id="1428"/>
      <w:del w:id="1429" w:author="andres camilo santana bohorquez" w:date="2017-02-17T01:21:00Z">
        <w:r w:rsidRPr="00102649" w:rsidDel="00911F01">
          <w:rPr>
            <w:rFonts w:cs="Times New Roman"/>
          </w:rPr>
          <w:delText>Toda modificación en la estructura organizacional deberá ser aprobada por el  directorio en base a estudios o análisis de procesos organizacionales.</w:delText>
        </w:r>
      </w:del>
    </w:p>
    <w:p w14:paraId="7704E052" w14:textId="77777777" w:rsidR="00C12AAE" w:rsidRPr="00102649" w:rsidDel="00911F01" w:rsidRDefault="00C12AAE" w:rsidP="00C12AAE">
      <w:pPr>
        <w:pStyle w:val="Incontec"/>
        <w:rPr>
          <w:del w:id="1430" w:author="andres camilo santana bohorquez" w:date="2017-02-17T09:33:00Z"/>
          <w:rFonts w:cs="Times New Roman"/>
        </w:rPr>
      </w:pPr>
      <w:bookmarkStart w:id="1431" w:name="_a1z60bqpy003" w:colFirst="0" w:colLast="0"/>
      <w:bookmarkEnd w:id="1431"/>
      <w:del w:id="1432" w:author="andres camilo santana bohorquez" w:date="2017-02-17T01:21:00Z">
        <w:r w:rsidRPr="00102649" w:rsidDel="00911F01">
          <w:rPr>
            <w:rFonts w:cs="Times New Roman"/>
          </w:rPr>
          <w:delTex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delText>
        </w:r>
      </w:del>
    </w:p>
    <w:p w14:paraId="111EA965" w14:textId="77777777" w:rsidR="00C12AAE" w:rsidRPr="00102649" w:rsidDel="00911F01" w:rsidRDefault="00C12AAE" w:rsidP="00C12AAE">
      <w:pPr>
        <w:pStyle w:val="Incontec"/>
        <w:rPr>
          <w:del w:id="1433" w:author="andres camilo santana bohorquez" w:date="2017-02-17T09:33:00Z"/>
          <w:rFonts w:cs="Times New Roman"/>
        </w:rPr>
      </w:pPr>
      <w:bookmarkStart w:id="1434" w:name="_did084qksvoo" w:colFirst="0" w:colLast="0"/>
      <w:bookmarkEnd w:id="1434"/>
      <w:del w:id="1435" w:author="andres camilo santana bohorquez" w:date="2017-02-17T01:21:00Z">
        <w:r w:rsidRPr="00102649" w:rsidDel="00911F01">
          <w:rPr>
            <w:rFonts w:cs="Times New Roman"/>
          </w:rPr>
          <w:delText xml:space="preserve">El sistema de remuneración de la organización obedecerá a un modelo internacionalmente aceptado y su valoración estará de acuerdo con el mercado laboral local del sector de las tecnologías. </w:delText>
        </w:r>
      </w:del>
    </w:p>
    <w:p w14:paraId="6055480E" w14:textId="77777777" w:rsidR="00C12AAE" w:rsidRPr="00102649" w:rsidDel="00911F01" w:rsidRDefault="00C12AAE" w:rsidP="00C12AAE">
      <w:pPr>
        <w:pStyle w:val="Incontec"/>
        <w:rPr>
          <w:del w:id="1436" w:author="andres camilo santana bohorquez" w:date="2017-02-17T09:33:00Z"/>
          <w:rFonts w:cs="Times New Roman"/>
        </w:rPr>
      </w:pPr>
      <w:bookmarkStart w:id="1437" w:name="_my0hua41o1ti" w:colFirst="0" w:colLast="0"/>
      <w:bookmarkEnd w:id="1437"/>
      <w:del w:id="1438" w:author="andres camilo santana bohorquez" w:date="2017-02-17T01:21:00Z">
        <w:r w:rsidRPr="00102649" w:rsidDel="00911F01">
          <w:rPr>
            <w:rFonts w:cs="Times New Roman"/>
          </w:rPr>
          <w:delText xml:space="preserve">Las elevaciones salariales se realizarán únicamente como consecuencia de la evaluación de desempeño y la situación financiera de la empresa, se exceptúan las disposiciones gubernamentales y legales aplicables a la Compañía. </w:delText>
        </w:r>
      </w:del>
    </w:p>
    <w:p w14:paraId="42BA1C0D" w14:textId="77777777" w:rsidR="00C12AAE" w:rsidRPr="00102649" w:rsidDel="00911F01" w:rsidRDefault="00C12AAE" w:rsidP="00C12AAE">
      <w:pPr>
        <w:pStyle w:val="Incontec"/>
        <w:rPr>
          <w:del w:id="1439" w:author="andres camilo santana bohorquez" w:date="2017-02-17T09:33:00Z"/>
          <w:rFonts w:cs="Times New Roman"/>
        </w:rPr>
      </w:pPr>
      <w:bookmarkStart w:id="1440" w:name="_lbql2gcfs653" w:colFirst="0" w:colLast="0"/>
      <w:bookmarkEnd w:id="1440"/>
      <w:del w:id="1441" w:author="andres camilo santana bohorquez" w:date="2017-02-17T01:21:00Z">
        <w:r w:rsidRPr="00102649" w:rsidDel="00911F01">
          <w:rPr>
            <w:rFonts w:cs="Times New Roman"/>
          </w:rPr>
          <w:delTex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delText>
        </w:r>
      </w:del>
    </w:p>
    <w:p w14:paraId="78D2E5D4" w14:textId="77777777" w:rsidR="00C12AAE" w:rsidRPr="00102649" w:rsidDel="00911F01" w:rsidRDefault="00C12AAE" w:rsidP="00C12AAE">
      <w:pPr>
        <w:pStyle w:val="Incontec"/>
        <w:rPr>
          <w:del w:id="1442" w:author="andres camilo santana bohorquez" w:date="2017-02-17T09:33:00Z"/>
          <w:rFonts w:cs="Times New Roman"/>
        </w:rPr>
      </w:pPr>
      <w:bookmarkStart w:id="1443" w:name="_288jymkurjj3" w:colFirst="0" w:colLast="0"/>
      <w:bookmarkEnd w:id="1443"/>
      <w:del w:id="1444" w:author="andres camilo santana bohorquez" w:date="2017-02-17T01:21:00Z">
        <w:r w:rsidRPr="00102649" w:rsidDel="00911F01">
          <w:rPr>
            <w:rFonts w:cs="Times New Roman"/>
          </w:rPr>
          <w:delTex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delText>
        </w:r>
      </w:del>
    </w:p>
    <w:p w14:paraId="4DC7DE51" w14:textId="77777777" w:rsidR="00C12AAE" w:rsidRPr="00102649" w:rsidDel="00911F01" w:rsidRDefault="00C12AAE" w:rsidP="00C12AAE">
      <w:pPr>
        <w:pStyle w:val="Incontec"/>
        <w:rPr>
          <w:del w:id="1445" w:author="andres camilo santana bohorquez" w:date="2017-02-17T09:33:00Z"/>
          <w:rFonts w:cs="Times New Roman"/>
        </w:rPr>
      </w:pPr>
      <w:bookmarkStart w:id="1446" w:name="_1judlrihp9r3" w:colFirst="0" w:colLast="0"/>
      <w:bookmarkEnd w:id="1446"/>
    </w:p>
    <w:p w14:paraId="07A89D46" w14:textId="77777777" w:rsidR="00C12AAE" w:rsidRPr="00E21B5B" w:rsidDel="00911F01" w:rsidRDefault="00C12AAE" w:rsidP="00C12AAE">
      <w:pPr>
        <w:pStyle w:val="Incontec"/>
        <w:rPr>
          <w:del w:id="1447" w:author="andres camilo santana bohorquez" w:date="2017-02-17T09:33:00Z"/>
          <w:rFonts w:cs="Times New Roman"/>
          <w:b/>
          <w:szCs w:val="28"/>
        </w:rPr>
      </w:pPr>
      <w:bookmarkStart w:id="1448" w:name="_944ehxzb7408" w:colFirst="0" w:colLast="0"/>
      <w:bookmarkEnd w:id="1448"/>
      <w:del w:id="1449" w:author="andres camilo santana bohorquez" w:date="2017-02-17T01:21:00Z">
        <w:r w:rsidRPr="00E21B5B" w:rsidDel="00911F01">
          <w:rPr>
            <w:rFonts w:cs="Times New Roman"/>
            <w:b/>
            <w:szCs w:val="28"/>
          </w:rPr>
          <w:delText>Normas</w:delText>
        </w:r>
      </w:del>
    </w:p>
    <w:p w14:paraId="6AA643B8" w14:textId="77777777" w:rsidR="00C12AAE" w:rsidRPr="00102649" w:rsidDel="00911F01" w:rsidRDefault="00C12AAE" w:rsidP="00C12AAE">
      <w:pPr>
        <w:pStyle w:val="Incontec"/>
        <w:rPr>
          <w:del w:id="1450" w:author="andres camilo santana bohorquez" w:date="2017-02-17T09:33:00Z"/>
        </w:rPr>
      </w:pPr>
    </w:p>
    <w:p w14:paraId="0780DA04" w14:textId="77777777" w:rsidR="00C12AAE" w:rsidRPr="00102649" w:rsidDel="00911F01" w:rsidRDefault="00C12AAE" w:rsidP="00C12AAE">
      <w:pPr>
        <w:pStyle w:val="Incontec"/>
        <w:rPr>
          <w:del w:id="1451" w:author="andres camilo santana bohorquez" w:date="2017-02-17T09:33:00Z"/>
          <w:rFonts w:cs="Times New Roman"/>
        </w:rPr>
      </w:pPr>
      <w:del w:id="1452" w:author="andres camilo santana bohorquez" w:date="2017-02-17T01:21:00Z">
        <w:r w:rsidRPr="00102649" w:rsidDel="00911F01">
          <w:rPr>
            <w:rFonts w:eastAsia="Arial" w:cs="Times New Roman"/>
          </w:rPr>
          <w:delText>E</w:delText>
        </w:r>
        <w:r w:rsidDel="00911F01">
          <w:rPr>
            <w:rFonts w:eastAsia="Arial" w:cs="Times New Roman"/>
          </w:rPr>
          <w:delText>n</w:delText>
        </w:r>
        <w:r w:rsidRPr="00102649" w:rsidDel="00911F01">
          <w:rPr>
            <w:rFonts w:eastAsia="Arial" w:cs="Times New Roman"/>
          </w:rPr>
          <w:delText xml:space="preserve"> la iniciación de cualquier proyecto de negocio es necesario contar con el conocimiento de la  Ley Tributaria, que tienen incidencia con la industria de Software, en Colombia  la Federación Colombiana de la Industria de Software y tecnologías informáticas.</w:delText>
        </w:r>
      </w:del>
    </w:p>
    <w:p w14:paraId="75387BB4" w14:textId="77777777" w:rsidR="00C12AAE" w:rsidRPr="00102649" w:rsidDel="00911F01" w:rsidRDefault="00C12AAE" w:rsidP="00C12AAE">
      <w:pPr>
        <w:pStyle w:val="Incontec"/>
        <w:rPr>
          <w:del w:id="1453" w:author="andres camilo santana bohorquez" w:date="2017-02-17T09:33:00Z"/>
          <w:rFonts w:cs="Times New Roman"/>
        </w:rPr>
      </w:pPr>
      <w:del w:id="1454" w:author="andres camilo santana bohorquez" w:date="2017-02-17T01:21:00Z">
        <w:r w:rsidRPr="00102649" w:rsidDel="00911F01">
          <w:rPr>
            <w:rFonts w:eastAsia="Arial" w:cs="Times New Roman"/>
          </w:rPr>
          <w:delTex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delText>
        </w:r>
      </w:del>
    </w:p>
    <w:p w14:paraId="12EEA7B2" w14:textId="77777777" w:rsidR="00C12AAE" w:rsidRPr="00102649" w:rsidDel="00911F01" w:rsidRDefault="00C12AAE" w:rsidP="00C12AAE">
      <w:pPr>
        <w:pStyle w:val="Incontec"/>
        <w:rPr>
          <w:del w:id="1455" w:author="andres camilo santana bohorquez" w:date="2017-02-17T09:33:00Z"/>
          <w:rFonts w:cs="Times New Roman"/>
        </w:rPr>
      </w:pPr>
      <w:del w:id="1456" w:author="andres camilo santana bohorquez" w:date="2017-02-17T01:21:00Z">
        <w:r w:rsidRPr="00102649" w:rsidDel="00911F01">
          <w:rPr>
            <w:rFonts w:eastAsia="Arial" w:cs="Times New Roman"/>
          </w:rPr>
          <w:delTex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delText>
        </w:r>
      </w:del>
    </w:p>
    <w:p w14:paraId="68A42284" w14:textId="77777777" w:rsidR="00C12AAE" w:rsidRPr="00102649" w:rsidDel="00911F01" w:rsidRDefault="00C12AAE" w:rsidP="00C12AAE">
      <w:pPr>
        <w:pStyle w:val="Incontec"/>
        <w:rPr>
          <w:del w:id="1457" w:author="andres camilo santana bohorquez" w:date="2017-02-17T09:33:00Z"/>
          <w:rFonts w:cs="Times New Roman"/>
        </w:rPr>
      </w:pPr>
      <w:del w:id="1458" w:author="andres camilo santana bohorquez" w:date="2017-02-17T01:21:00Z">
        <w:r w:rsidRPr="00102649" w:rsidDel="00911F01">
          <w:rPr>
            <w:rFonts w:eastAsia="Arial" w:cs="Times New Roman"/>
          </w:rPr>
          <w:delTex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delText>
        </w:r>
      </w:del>
    </w:p>
    <w:p w14:paraId="7BCD0D66" w14:textId="77777777" w:rsidR="00C12AAE" w:rsidRPr="00102649" w:rsidDel="00911F01" w:rsidRDefault="00C12AAE" w:rsidP="00C12AAE">
      <w:pPr>
        <w:pStyle w:val="Incontec"/>
        <w:rPr>
          <w:del w:id="1459" w:author="andres camilo santana bohorquez" w:date="2017-02-17T09:33:00Z"/>
          <w:rFonts w:cs="Times New Roman"/>
        </w:rPr>
      </w:pPr>
      <w:del w:id="1460" w:author="andres camilo santana bohorquez" w:date="2017-02-17T01:21:00Z">
        <w:r w:rsidRPr="00102649" w:rsidDel="00911F01">
          <w:rPr>
            <w:rFonts w:eastAsia="Arial" w:cs="Times New Roman"/>
          </w:rPr>
          <w:delText>La legislación colombiana en forma explícita establec</w:delText>
        </w:r>
        <w:r w:rsidDel="00911F01">
          <w:rPr>
            <w:rFonts w:eastAsia="Arial" w:cs="Times New Roman"/>
          </w:rPr>
          <w:delText xml:space="preserve">e sanciones de "prisión de dos </w:delText>
        </w:r>
        <w:r w:rsidRPr="00102649" w:rsidDel="00911F01">
          <w:rPr>
            <w:rFonts w:eastAsia="Arial" w:cs="Times New Roman"/>
          </w:rPr>
          <w:delTex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delText>
        </w:r>
      </w:del>
    </w:p>
    <w:p w14:paraId="0487EE08" w14:textId="77777777" w:rsidR="00C12AAE" w:rsidDel="00911F01" w:rsidRDefault="00C12AAE" w:rsidP="00C12AAE">
      <w:pPr>
        <w:pStyle w:val="Incontec"/>
        <w:rPr>
          <w:del w:id="1461" w:author="andres camilo santana bohorquez" w:date="2017-02-17T09:33:00Z"/>
          <w:rFonts w:cs="Times New Roman"/>
        </w:rPr>
      </w:pPr>
      <w:bookmarkStart w:id="1462" w:name="_7vg6yx7qv3gz" w:colFirst="0" w:colLast="0"/>
      <w:bookmarkEnd w:id="1462"/>
    </w:p>
    <w:p w14:paraId="6DC352A4" w14:textId="77777777" w:rsidR="00C12AAE" w:rsidRPr="00102649" w:rsidDel="00911F01" w:rsidRDefault="00C12AAE" w:rsidP="00C12AAE">
      <w:pPr>
        <w:pStyle w:val="Incontec"/>
        <w:rPr>
          <w:del w:id="1463" w:author="andres camilo santana bohorquez" w:date="2017-02-17T09:33:00Z"/>
          <w:rFonts w:cs="Times New Roman"/>
        </w:rPr>
      </w:pPr>
      <w:del w:id="1464" w:author="andres camilo santana bohorquez" w:date="2017-02-17T01:21:00Z">
        <w:r w:rsidRPr="00102649" w:rsidDel="00911F01">
          <w:rPr>
            <w:rFonts w:cs="Times New Roman"/>
          </w:rPr>
          <w:delText xml:space="preserve">Algunas normas </w:delText>
        </w:r>
        <w:r w:rsidDel="00911F01">
          <w:rPr>
            <w:rFonts w:cs="Times New Roman"/>
          </w:rPr>
          <w:delText xml:space="preserve">que se deben tener en cuenta para </w:delText>
        </w:r>
        <w:r w:rsidRPr="00102649" w:rsidDel="00911F01">
          <w:rPr>
            <w:rFonts w:cs="Times New Roman"/>
          </w:rPr>
          <w:delText>el desarrollo de software</w:delText>
        </w:r>
        <w:r w:rsidDel="00911F01">
          <w:rPr>
            <w:rFonts w:cs="Times New Roman"/>
          </w:rPr>
          <w:delText xml:space="preserve"> para lograr proceso de alta calidad son:</w:delText>
        </w:r>
      </w:del>
    </w:p>
    <w:p w14:paraId="79463E15" w14:textId="77777777" w:rsidR="00C12AAE" w:rsidDel="00911F01" w:rsidRDefault="00C12AAE" w:rsidP="00C12AAE">
      <w:pPr>
        <w:pStyle w:val="Incontec"/>
        <w:rPr>
          <w:del w:id="1465" w:author="andres camilo santana bohorquez" w:date="2017-02-17T09:33:00Z"/>
          <w:rFonts w:cs="Times New Roman"/>
          <w:b/>
        </w:rPr>
      </w:pPr>
      <w:bookmarkStart w:id="1466" w:name="_6yd65t5kl5go" w:colFirst="0" w:colLast="0"/>
      <w:bookmarkEnd w:id="1466"/>
      <w:del w:id="1467" w:author="andres camilo santana bohorquez" w:date="2017-02-17T01:21:00Z">
        <w:r w:rsidRPr="00102649" w:rsidDel="00911F01">
          <w:rPr>
            <w:rFonts w:cs="Times New Roman"/>
            <w:b/>
          </w:rPr>
          <w:delText>Normas I</w:delText>
        </w:r>
        <w:r w:rsidDel="00911F01">
          <w:rPr>
            <w:rFonts w:cs="Times New Roman"/>
            <w:b/>
          </w:rPr>
          <w:delText>SO</w:delText>
        </w:r>
        <w:r w:rsidRPr="00102649" w:rsidDel="00911F01">
          <w:rPr>
            <w:rFonts w:cs="Times New Roman"/>
            <w:b/>
          </w:rPr>
          <w:delText xml:space="preserve"> para el desarrollo de software</w:delText>
        </w:r>
      </w:del>
    </w:p>
    <w:p w14:paraId="16C8AA09" w14:textId="77777777" w:rsidR="00C12AAE" w:rsidDel="00911F01" w:rsidRDefault="00C12AAE" w:rsidP="00C12AAE">
      <w:pPr>
        <w:rPr>
          <w:del w:id="1468" w:author="andres camilo santana bohorquez" w:date="2017-02-17T09:33:00Z"/>
        </w:rPr>
      </w:pPr>
    </w:p>
    <w:tbl>
      <w:tblPr>
        <w:tblStyle w:val="Tablaconcuadrcula"/>
        <w:tblW w:w="0" w:type="auto"/>
        <w:tblLook w:val="04A0" w:firstRow="1" w:lastRow="0" w:firstColumn="1" w:lastColumn="0" w:noHBand="0" w:noVBand="1"/>
      </w:tblPr>
      <w:tblGrid>
        <w:gridCol w:w="2689"/>
        <w:gridCol w:w="6139"/>
      </w:tblGrid>
      <w:tr w:rsidR="00C12AAE" w:rsidDel="00911F01" w14:paraId="4A04E3C9" w14:textId="77777777" w:rsidTr="007B1D63">
        <w:trPr>
          <w:del w:id="1469" w:author="andres camilo santana bohorquez" w:date="2017-02-17T09:33:00Z"/>
        </w:trPr>
        <w:tc>
          <w:tcPr>
            <w:tcW w:w="2689" w:type="dxa"/>
            <w:shd w:val="clear" w:color="auto" w:fill="1F4E79" w:themeFill="accent1" w:themeFillShade="80"/>
          </w:tcPr>
          <w:p w14:paraId="2B2FDF3B" w14:textId="77777777" w:rsidR="00C12AAE" w:rsidRPr="00E21B5B" w:rsidDel="00911F01" w:rsidRDefault="00C12AAE" w:rsidP="007B1D63">
            <w:pPr>
              <w:rPr>
                <w:del w:id="1470" w:author="andres camilo santana bohorquez" w:date="2017-02-17T09:33:00Z"/>
                <w:rFonts w:ascii="LM Roman 10" w:hAnsi="LM Roman 10"/>
                <w:b/>
                <w:color w:val="FFFFFF" w:themeColor="background1"/>
                <w:sz w:val="24"/>
                <w:szCs w:val="24"/>
              </w:rPr>
            </w:pPr>
            <w:del w:id="1471" w:author="andres camilo santana bohorquez" w:date="2017-02-17T01:21:00Z">
              <w:r w:rsidRPr="00E21B5B" w:rsidDel="00911F01">
                <w:rPr>
                  <w:rFonts w:ascii="LM Roman 10" w:hAnsi="LM Roman 10"/>
                  <w:b/>
                  <w:color w:val="FFFFFF" w:themeColor="background1"/>
                  <w:sz w:val="24"/>
                  <w:szCs w:val="24"/>
                </w:rPr>
                <w:delText>Norma</w:delText>
              </w:r>
            </w:del>
          </w:p>
        </w:tc>
        <w:tc>
          <w:tcPr>
            <w:tcW w:w="6139" w:type="dxa"/>
            <w:shd w:val="clear" w:color="auto" w:fill="1F4E79" w:themeFill="accent1" w:themeFillShade="80"/>
          </w:tcPr>
          <w:p w14:paraId="6693AA9B" w14:textId="77777777" w:rsidR="00C12AAE" w:rsidRPr="00E21B5B" w:rsidDel="00911F01" w:rsidRDefault="00C12AAE" w:rsidP="007B1D63">
            <w:pPr>
              <w:rPr>
                <w:del w:id="1472" w:author="andres camilo santana bohorquez" w:date="2017-02-17T09:33:00Z"/>
                <w:rFonts w:ascii="LM Roman 10" w:hAnsi="LM Roman 10"/>
                <w:b/>
                <w:color w:val="FFFFFF" w:themeColor="background1"/>
                <w:sz w:val="24"/>
                <w:szCs w:val="24"/>
              </w:rPr>
            </w:pPr>
            <w:del w:id="1473" w:author="andres camilo santana bohorquez" w:date="2017-02-17T01:21:00Z">
              <w:r w:rsidRPr="00E21B5B" w:rsidDel="00911F01">
                <w:rPr>
                  <w:rFonts w:ascii="LM Roman 10" w:hAnsi="LM Roman 10"/>
                  <w:b/>
                  <w:color w:val="FFFFFF" w:themeColor="background1"/>
                  <w:sz w:val="24"/>
                  <w:szCs w:val="24"/>
                </w:rPr>
                <w:delText>Descripción</w:delText>
              </w:r>
            </w:del>
          </w:p>
        </w:tc>
      </w:tr>
      <w:tr w:rsidR="00C12AAE" w:rsidDel="00911F01" w14:paraId="1E898B08" w14:textId="77777777" w:rsidTr="007B1D63">
        <w:trPr>
          <w:del w:id="1474" w:author="andres camilo santana bohorquez" w:date="2017-02-17T09:33:00Z"/>
        </w:trPr>
        <w:tc>
          <w:tcPr>
            <w:tcW w:w="2689" w:type="dxa"/>
          </w:tcPr>
          <w:p w14:paraId="38A369F1" w14:textId="77777777" w:rsidR="00C12AAE" w:rsidRPr="00E21B5B" w:rsidDel="00911F01" w:rsidRDefault="00C12AAE" w:rsidP="007B1D63">
            <w:pPr>
              <w:pStyle w:val="Incontec"/>
              <w:rPr>
                <w:del w:id="1475" w:author="andres camilo santana bohorquez" w:date="2017-02-17T09:33:00Z"/>
                <w:rFonts w:cs="Times New Roman"/>
              </w:rPr>
            </w:pPr>
            <w:del w:id="1476" w:author="andres camilo santana bohorquez" w:date="2017-02-17T01:21:00Z">
              <w:r w:rsidRPr="00E21B5B" w:rsidDel="00911F01">
                <w:rPr>
                  <w:rFonts w:cs="Times New Roman"/>
                  <w:b/>
                </w:rPr>
                <w:delText>ISO 9001</w:delText>
              </w:r>
            </w:del>
          </w:p>
          <w:p w14:paraId="702406CF" w14:textId="77777777" w:rsidR="00C12AAE" w:rsidRPr="00E21B5B" w:rsidDel="00911F01" w:rsidRDefault="00C12AAE" w:rsidP="007B1D63">
            <w:pPr>
              <w:rPr>
                <w:del w:id="1477" w:author="andres camilo santana bohorquez" w:date="2017-02-17T09:33:00Z"/>
                <w:sz w:val="24"/>
                <w:szCs w:val="24"/>
              </w:rPr>
            </w:pPr>
          </w:p>
        </w:tc>
        <w:tc>
          <w:tcPr>
            <w:tcW w:w="6139" w:type="dxa"/>
          </w:tcPr>
          <w:p w14:paraId="31261F3F" w14:textId="77777777" w:rsidR="00C12AAE" w:rsidRPr="00E21B5B" w:rsidDel="00911F01" w:rsidRDefault="00C12AAE" w:rsidP="007B1D63">
            <w:pPr>
              <w:pStyle w:val="Incontec"/>
              <w:rPr>
                <w:del w:id="1478" w:author="andres camilo santana bohorquez" w:date="2017-02-17T09:33:00Z"/>
              </w:rPr>
            </w:pPr>
            <w:del w:id="1479" w:author="andres camilo santana bohorquez" w:date="2017-02-17T01:21:00Z">
              <w:r w:rsidRPr="00E21B5B" w:rsidDel="00911F01">
                <w:rPr>
                  <w:rFonts w:cs="Times New Roman"/>
                </w:rPr>
                <w:delText>Este es un estándar que describe el sistema de calidad utilizado para mantener el desarrollo de un producto que implique diseño.</w:delText>
              </w:r>
            </w:del>
          </w:p>
        </w:tc>
      </w:tr>
      <w:tr w:rsidR="00C12AAE" w:rsidDel="00911F01" w14:paraId="7C489043" w14:textId="77777777" w:rsidTr="007B1D63">
        <w:trPr>
          <w:del w:id="1480" w:author="andres camilo santana bohorquez" w:date="2017-02-17T09:33:00Z"/>
        </w:trPr>
        <w:tc>
          <w:tcPr>
            <w:tcW w:w="2689" w:type="dxa"/>
          </w:tcPr>
          <w:p w14:paraId="1DA76EE6" w14:textId="77777777" w:rsidR="00C12AAE" w:rsidRPr="00E21B5B" w:rsidDel="00911F01" w:rsidRDefault="00C12AAE" w:rsidP="007B1D63">
            <w:pPr>
              <w:pStyle w:val="Incontec"/>
              <w:rPr>
                <w:del w:id="1481" w:author="andres camilo santana bohorquez" w:date="2017-02-17T09:33:00Z"/>
                <w:rFonts w:cs="Times New Roman"/>
              </w:rPr>
            </w:pPr>
            <w:del w:id="1482" w:author="andres camilo santana bohorquez" w:date="2017-02-17T01:21:00Z">
              <w:r w:rsidRPr="00E21B5B" w:rsidDel="00911F01">
                <w:rPr>
                  <w:rFonts w:cs="Times New Roman"/>
                  <w:b/>
                </w:rPr>
                <w:delText>ISO/IEC 9003</w:delText>
              </w:r>
            </w:del>
          </w:p>
          <w:p w14:paraId="3B5641DA" w14:textId="77777777" w:rsidR="00C12AAE" w:rsidRPr="00E21B5B" w:rsidDel="00911F01" w:rsidRDefault="00C12AAE" w:rsidP="007B1D63">
            <w:pPr>
              <w:rPr>
                <w:del w:id="1483" w:author="andres camilo santana bohorquez" w:date="2017-02-17T09:33:00Z"/>
                <w:sz w:val="24"/>
                <w:szCs w:val="24"/>
              </w:rPr>
            </w:pPr>
          </w:p>
        </w:tc>
        <w:tc>
          <w:tcPr>
            <w:tcW w:w="6139" w:type="dxa"/>
          </w:tcPr>
          <w:p w14:paraId="772908EE" w14:textId="77777777" w:rsidR="00C12AAE" w:rsidRPr="00E21B5B" w:rsidDel="00911F01" w:rsidRDefault="00C12AAE" w:rsidP="007B1D63">
            <w:pPr>
              <w:pStyle w:val="Incontec"/>
              <w:rPr>
                <w:del w:id="1484" w:author="andres camilo santana bohorquez" w:date="2017-02-17T09:33:00Z"/>
              </w:rPr>
            </w:pPr>
            <w:del w:id="1485" w:author="andres camilo santana bohorquez" w:date="2017-02-17T01:21:00Z">
              <w:r w:rsidRPr="00E21B5B" w:rsidDel="00911F01">
                <w:rPr>
                  <w:rFonts w:cs="Times New Roman"/>
                </w:rPr>
                <w:delText>Este es un documento específico que interpreta el I</w:delText>
              </w:r>
              <w:r w:rsidDel="00911F01">
                <w:rPr>
                  <w:rFonts w:cs="Times New Roman"/>
                </w:rPr>
                <w:delText>SO</w:delText>
              </w:r>
              <w:r w:rsidRPr="00E21B5B" w:rsidDel="00911F01">
                <w:rPr>
                  <w:rFonts w:cs="Times New Roman"/>
                </w:rPr>
                <w:delText xml:space="preserve"> 9001 para el desarrollador de software.</w:delText>
              </w:r>
            </w:del>
          </w:p>
        </w:tc>
      </w:tr>
      <w:tr w:rsidR="00C12AAE" w:rsidDel="00911F01" w14:paraId="024E3FED" w14:textId="77777777" w:rsidTr="007B1D63">
        <w:trPr>
          <w:del w:id="1486" w:author="andres camilo santana bohorquez" w:date="2017-02-17T09:33:00Z"/>
        </w:trPr>
        <w:tc>
          <w:tcPr>
            <w:tcW w:w="2689" w:type="dxa"/>
          </w:tcPr>
          <w:p w14:paraId="06D359A6" w14:textId="77777777" w:rsidR="00C12AAE" w:rsidRPr="00E21B5B" w:rsidDel="00911F01" w:rsidRDefault="00C12AAE" w:rsidP="007B1D63">
            <w:pPr>
              <w:pStyle w:val="Incontec"/>
              <w:rPr>
                <w:del w:id="1487" w:author="andres camilo santana bohorquez" w:date="2017-02-17T09:33:00Z"/>
                <w:rFonts w:cs="Times New Roman"/>
              </w:rPr>
            </w:pPr>
            <w:del w:id="1488" w:author="andres camilo santana bohorquez" w:date="2017-02-17T01:21:00Z">
              <w:r w:rsidRPr="00E21B5B" w:rsidDel="00911F01">
                <w:rPr>
                  <w:rFonts w:cs="Times New Roman"/>
                  <w:b/>
                </w:rPr>
                <w:delText>ISO/IEC 12207</w:delText>
              </w:r>
            </w:del>
          </w:p>
          <w:p w14:paraId="7522D9CB" w14:textId="77777777" w:rsidR="00C12AAE" w:rsidRPr="00E21B5B" w:rsidDel="00911F01" w:rsidRDefault="00C12AAE" w:rsidP="007B1D63">
            <w:pPr>
              <w:rPr>
                <w:del w:id="1489" w:author="andres camilo santana bohorquez" w:date="2017-02-17T09:33:00Z"/>
                <w:sz w:val="24"/>
                <w:szCs w:val="24"/>
              </w:rPr>
            </w:pPr>
          </w:p>
        </w:tc>
        <w:tc>
          <w:tcPr>
            <w:tcW w:w="6139" w:type="dxa"/>
          </w:tcPr>
          <w:p w14:paraId="550A2C31" w14:textId="77777777" w:rsidR="00C12AAE" w:rsidRPr="00E21B5B" w:rsidDel="00911F01" w:rsidRDefault="00C12AAE" w:rsidP="007B1D63">
            <w:pPr>
              <w:pStyle w:val="Incontec"/>
              <w:rPr>
                <w:del w:id="1490" w:author="andres camilo santana bohorquez" w:date="2017-02-17T09:33:00Z"/>
              </w:rPr>
            </w:pPr>
            <w:del w:id="1491" w:author="andres camilo santana bohorquez" w:date="2017-02-17T01:21:00Z">
              <w:r w:rsidRPr="00E21B5B" w:rsidDel="00911F01">
                <w:rPr>
                  <w:rFonts w:cs="Times New Roman"/>
                </w:rPr>
                <w:delText>Es el estándar para los procesos de ciclo de vida del software de la organización. Es la base para ISO 15505-SPICE.</w:delText>
              </w:r>
            </w:del>
          </w:p>
        </w:tc>
      </w:tr>
      <w:tr w:rsidR="00C12AAE" w:rsidDel="00911F01" w14:paraId="31C44BEC" w14:textId="77777777" w:rsidTr="007B1D63">
        <w:trPr>
          <w:del w:id="1492" w:author="andres camilo santana bohorquez" w:date="2017-02-17T09:33:00Z"/>
        </w:trPr>
        <w:tc>
          <w:tcPr>
            <w:tcW w:w="2689" w:type="dxa"/>
          </w:tcPr>
          <w:p w14:paraId="0EF71EB3" w14:textId="77777777" w:rsidR="00C12AAE" w:rsidRPr="00E21B5B" w:rsidDel="00911F01" w:rsidRDefault="00C12AAE" w:rsidP="007B1D63">
            <w:pPr>
              <w:pStyle w:val="Incontec"/>
              <w:rPr>
                <w:del w:id="1493" w:author="andres camilo santana bohorquez" w:date="2017-02-17T09:33:00Z"/>
                <w:rFonts w:cs="Times New Roman"/>
              </w:rPr>
            </w:pPr>
            <w:del w:id="1494" w:author="andres camilo santana bohorquez" w:date="2017-02-17T01:21:00Z">
              <w:r w:rsidRPr="00E21B5B" w:rsidDel="00911F01">
                <w:rPr>
                  <w:rFonts w:cs="Times New Roman"/>
                  <w:b/>
                </w:rPr>
                <w:delText>ISO/IEC 15504</w:delText>
              </w:r>
            </w:del>
          </w:p>
          <w:p w14:paraId="396163F7" w14:textId="77777777" w:rsidR="00C12AAE" w:rsidRPr="00E21B5B" w:rsidDel="00911F01" w:rsidRDefault="00C12AAE" w:rsidP="007B1D63">
            <w:pPr>
              <w:rPr>
                <w:del w:id="1495" w:author="andres camilo santana bohorquez" w:date="2017-02-17T09:33:00Z"/>
                <w:sz w:val="24"/>
                <w:szCs w:val="24"/>
              </w:rPr>
            </w:pPr>
          </w:p>
        </w:tc>
        <w:tc>
          <w:tcPr>
            <w:tcW w:w="6139" w:type="dxa"/>
          </w:tcPr>
          <w:p w14:paraId="6844C847" w14:textId="77777777" w:rsidR="00C12AAE" w:rsidRPr="00E21B5B" w:rsidDel="00911F01" w:rsidRDefault="00C12AAE" w:rsidP="007B1D63">
            <w:pPr>
              <w:pStyle w:val="Incontec"/>
              <w:rPr>
                <w:del w:id="1496" w:author="andres camilo santana bohorquez" w:date="2017-02-17T09:33:00Z"/>
              </w:rPr>
            </w:pPr>
            <w:del w:id="1497" w:author="andres camilo santana bohorquez" w:date="2017-02-17T01:21:00Z">
              <w:r w:rsidRPr="00E21B5B" w:rsidDel="00911F01">
                <w:rPr>
                  <w:rFonts w:cs="Times New Roman"/>
                </w:rPr>
                <w:delTex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delText>
              </w:r>
            </w:del>
          </w:p>
        </w:tc>
      </w:tr>
      <w:tr w:rsidR="00C12AAE" w:rsidDel="00911F01" w14:paraId="1CE91B84" w14:textId="77777777" w:rsidTr="007B1D63">
        <w:trPr>
          <w:del w:id="1498" w:author="andres camilo santana bohorquez" w:date="2017-02-17T09:33:00Z"/>
        </w:trPr>
        <w:tc>
          <w:tcPr>
            <w:tcW w:w="2689" w:type="dxa"/>
          </w:tcPr>
          <w:p w14:paraId="52A16770" w14:textId="77777777" w:rsidR="00C12AAE" w:rsidRPr="00E21B5B" w:rsidDel="00911F01" w:rsidRDefault="00C12AAE" w:rsidP="007B1D63">
            <w:pPr>
              <w:pStyle w:val="Incontec"/>
              <w:rPr>
                <w:del w:id="1499" w:author="andres camilo santana bohorquez" w:date="2017-02-17T09:33:00Z"/>
                <w:rFonts w:cs="Times New Roman"/>
              </w:rPr>
            </w:pPr>
            <w:del w:id="1500" w:author="andres camilo santana bohorquez" w:date="2017-02-17T01:21:00Z">
              <w:r w:rsidRPr="00E21B5B" w:rsidDel="00911F01">
                <w:rPr>
                  <w:rFonts w:cs="Times New Roman"/>
                  <w:b/>
                </w:rPr>
                <w:delText>ISO/IEC 14598</w:delText>
              </w:r>
            </w:del>
          </w:p>
          <w:p w14:paraId="150A1133" w14:textId="77777777" w:rsidR="00C12AAE" w:rsidRPr="00E21B5B" w:rsidDel="00911F01" w:rsidRDefault="00C12AAE" w:rsidP="007B1D63">
            <w:pPr>
              <w:pStyle w:val="Incontec"/>
              <w:rPr>
                <w:del w:id="1501" w:author="andres camilo santana bohorquez" w:date="2017-02-17T09:33:00Z"/>
                <w:rFonts w:cs="Times New Roman"/>
                <w:b/>
              </w:rPr>
            </w:pPr>
          </w:p>
        </w:tc>
        <w:tc>
          <w:tcPr>
            <w:tcW w:w="6139" w:type="dxa"/>
          </w:tcPr>
          <w:p w14:paraId="3E429F61" w14:textId="77777777" w:rsidR="00C12AAE" w:rsidRPr="00E21B5B" w:rsidDel="00911F01" w:rsidRDefault="00C12AAE" w:rsidP="007B1D63">
            <w:pPr>
              <w:pStyle w:val="Incontec"/>
              <w:rPr>
                <w:del w:id="1502" w:author="andres camilo santana bohorquez" w:date="2017-02-17T09:33:00Z"/>
                <w:rFonts w:cs="Times New Roman"/>
              </w:rPr>
            </w:pPr>
            <w:del w:id="1503" w:author="andres camilo santana bohorquez" w:date="2017-02-17T01:21:00Z">
              <w:r w:rsidRPr="00E21B5B" w:rsidDel="00911F01">
                <w:rPr>
                  <w:rFonts w:cs="Times New Roman"/>
                </w:rPr>
                <w:delText>Desarrolladas entre 1999 y 2001. Software product evaluation. Evaluación del producto de software.</w:delText>
              </w:r>
            </w:del>
          </w:p>
        </w:tc>
      </w:tr>
      <w:tr w:rsidR="00C12AAE" w:rsidDel="00911F01" w14:paraId="0EE7D200" w14:textId="77777777" w:rsidTr="007B1D63">
        <w:trPr>
          <w:del w:id="1504" w:author="andres camilo santana bohorquez" w:date="2017-02-17T09:33:00Z"/>
        </w:trPr>
        <w:tc>
          <w:tcPr>
            <w:tcW w:w="2689" w:type="dxa"/>
          </w:tcPr>
          <w:p w14:paraId="35D1512C" w14:textId="77777777" w:rsidR="00C12AAE" w:rsidRPr="00E21B5B" w:rsidDel="00911F01" w:rsidRDefault="00C12AAE" w:rsidP="007B1D63">
            <w:pPr>
              <w:pStyle w:val="Incontec"/>
              <w:rPr>
                <w:del w:id="1505" w:author="andres camilo santana bohorquez" w:date="2017-02-17T09:33:00Z"/>
                <w:rFonts w:cs="Times New Roman"/>
              </w:rPr>
            </w:pPr>
            <w:del w:id="1506" w:author="andres camilo santana bohorquez" w:date="2017-02-17T01:21:00Z">
              <w:r w:rsidRPr="00E21B5B" w:rsidDel="00911F01">
                <w:rPr>
                  <w:rFonts w:cs="Times New Roman"/>
                  <w:b/>
                </w:rPr>
                <w:delText>ISO 25000</w:delText>
              </w:r>
            </w:del>
          </w:p>
          <w:p w14:paraId="3A23E3FE" w14:textId="77777777" w:rsidR="00C12AAE" w:rsidRPr="00E21B5B" w:rsidDel="00911F01" w:rsidRDefault="00C12AAE" w:rsidP="007B1D63">
            <w:pPr>
              <w:pStyle w:val="Incontec"/>
              <w:rPr>
                <w:del w:id="1507" w:author="andres camilo santana bohorquez" w:date="2017-02-17T09:33:00Z"/>
                <w:rFonts w:cs="Times New Roman"/>
                <w:b/>
              </w:rPr>
            </w:pPr>
          </w:p>
        </w:tc>
        <w:tc>
          <w:tcPr>
            <w:tcW w:w="6139" w:type="dxa"/>
          </w:tcPr>
          <w:p w14:paraId="0DEE6D67" w14:textId="77777777" w:rsidR="00C12AAE" w:rsidRPr="00E21B5B" w:rsidDel="00911F01" w:rsidRDefault="00C12AAE" w:rsidP="007B1D63">
            <w:pPr>
              <w:pStyle w:val="Incontec"/>
              <w:rPr>
                <w:del w:id="1508" w:author="andres camilo santana bohorquez" w:date="2017-02-17T09:33:00Z"/>
                <w:rFonts w:cs="Times New Roman"/>
              </w:rPr>
            </w:pPr>
            <w:del w:id="1509" w:author="andres camilo santana bohorquez" w:date="2017-02-17T01:21:00Z">
              <w:r w:rsidRPr="00E21B5B" w:rsidDel="00911F01">
                <w:rPr>
                  <w:rFonts w:cs="Times New Roman"/>
                </w:rPr>
                <w:delText>La familia de normas 25000 establecen un modelo de calidad para el producto software además de definir la evaluación de la calidad del producto.</w:delText>
              </w:r>
            </w:del>
          </w:p>
        </w:tc>
      </w:tr>
    </w:tbl>
    <w:p w14:paraId="6A0F7958" w14:textId="5D1EE34C" w:rsidR="00DA045D" w:rsidRPr="000A0072" w:rsidDel="004149B6" w:rsidRDefault="005E09E3" w:rsidP="00B43D6F">
      <w:pPr>
        <w:pStyle w:val="Incontec"/>
        <w:numPr>
          <w:ilvl w:val="1"/>
          <w:numId w:val="1"/>
        </w:numPr>
        <w:jc w:val="left"/>
        <w:outlineLvl w:val="1"/>
        <w:rPr>
          <w:del w:id="1510" w:author="andres camilo santana bohorquez" w:date="2017-02-17T01:24:00Z"/>
          <w:sz w:val="28"/>
          <w:szCs w:val="28"/>
        </w:rPr>
      </w:pPr>
      <w:del w:id="1511" w:author="andres camilo santana bohorquez" w:date="2017-02-17T01:24:00Z">
        <w:r w:rsidDel="004149B6">
          <w:rPr>
            <w:sz w:val="28"/>
            <w:szCs w:val="28"/>
          </w:rPr>
          <w:delText>ESTUDIO DE MERCADO</w:delText>
        </w:r>
      </w:del>
    </w:p>
    <w:p w14:paraId="0DD6C45A" w14:textId="29211FA7" w:rsidR="000A0072" w:rsidRPr="000A0072" w:rsidDel="004149B6" w:rsidRDefault="000A0072" w:rsidP="000A0072">
      <w:pPr>
        <w:rPr>
          <w:del w:id="1512" w:author="andres camilo santana bohorquez" w:date="2017-02-17T01:24:00Z"/>
        </w:rPr>
      </w:pPr>
    </w:p>
    <w:p w14:paraId="55346A91" w14:textId="76D905F7" w:rsidR="00704CBC" w:rsidRPr="0057135C" w:rsidDel="004149B6" w:rsidRDefault="00C96A61" w:rsidP="00B43D6F">
      <w:pPr>
        <w:pStyle w:val="Incontec"/>
        <w:numPr>
          <w:ilvl w:val="2"/>
          <w:numId w:val="1"/>
        </w:numPr>
        <w:outlineLvl w:val="2"/>
        <w:rPr>
          <w:del w:id="1513" w:author="andres camilo santana bohorquez" w:date="2017-02-17T01:24:00Z"/>
          <w:rFonts w:cs="Times New Roman"/>
          <w:szCs w:val="28"/>
        </w:rPr>
      </w:pPr>
      <w:del w:id="1514" w:author="andres camilo santana bohorquez" w:date="2017-02-17T01:24:00Z">
        <w:r w:rsidRPr="0057135C" w:rsidDel="004149B6">
          <w:rPr>
            <w:rFonts w:cs="Times New Roman"/>
            <w:szCs w:val="28"/>
          </w:rPr>
          <w:delText>Demanda.</w:delText>
        </w:r>
      </w:del>
    </w:p>
    <w:p w14:paraId="44FF47E6" w14:textId="31FFDAC9" w:rsidR="00423F1C" w:rsidRPr="004A0580" w:rsidDel="004149B6" w:rsidRDefault="004A0580" w:rsidP="00F12A4C">
      <w:pPr>
        <w:pStyle w:val="Incontec"/>
        <w:rPr>
          <w:del w:id="1515" w:author="andres camilo santana bohorquez" w:date="2017-02-17T01:24:00Z"/>
          <w:rFonts w:cs="Times New Roman"/>
          <w:i/>
          <w:szCs w:val="28"/>
        </w:rPr>
      </w:pPr>
      <w:del w:id="1516" w:author="andres camilo santana bohorquez" w:date="2017-02-17T01:24:00Z">
        <w:r w:rsidRPr="004A0580" w:rsidDel="004149B6">
          <w:rPr>
            <w:rFonts w:cs="Times New Roman"/>
            <w:i/>
            <w:szCs w:val="28"/>
          </w:rPr>
          <w:delText xml:space="preserve">Análisis Internacional – Nacional </w:delText>
        </w:r>
        <w:r w:rsidDel="004149B6">
          <w:rPr>
            <w:rFonts w:cs="Times New Roman"/>
            <w:i/>
            <w:szCs w:val="28"/>
          </w:rPr>
          <w:delText>del mercado de Software.</w:delText>
        </w:r>
      </w:del>
    </w:p>
    <w:p w14:paraId="4AA0CEA1" w14:textId="011F748E" w:rsidR="00D30904" w:rsidRPr="00102649" w:rsidDel="004149B6" w:rsidRDefault="00D868FD" w:rsidP="00F12A4C">
      <w:pPr>
        <w:pStyle w:val="Incontec"/>
        <w:rPr>
          <w:del w:id="1517" w:author="andres camilo santana bohorquez" w:date="2017-02-17T01:24:00Z"/>
          <w:rFonts w:cs="Times New Roman"/>
        </w:rPr>
      </w:pPr>
      <w:bookmarkStart w:id="1518" w:name="_4d34og8" w:colFirst="0" w:colLast="0"/>
      <w:bookmarkEnd w:id="1518"/>
      <w:del w:id="1519" w:author="andres camilo santana bohorquez" w:date="2017-02-17T01:24:00Z">
        <w:r w:rsidRPr="00102649" w:rsidDel="004149B6">
          <w:rPr>
            <w:rFonts w:cs="Times New Roman"/>
          </w:rPr>
          <w:delText xml:space="preserve">Colombia pasó de exportar 12 millones de dólares en el 2010 a 37 millones de dólares durante 2014. Además, la proyección del Ministerio es que en el 2016 las empresas del sector alcancen ventas en el exterior por unos 50 millones de dólares. </w:delText>
        </w:r>
      </w:del>
      <w:customXmlDelRangeStart w:id="1520" w:author="andres camilo santana bohorquez" w:date="2017-02-17T01:24:00Z"/>
      <w:sdt>
        <w:sdtPr>
          <w:rPr>
            <w:rFonts w:cs="Times New Roman"/>
          </w:rPr>
          <w:id w:val="2091115753"/>
          <w:citation/>
        </w:sdtPr>
        <w:sdtContent>
          <w:customXmlDelRangeEnd w:id="1520"/>
          <w:del w:id="1521"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522" w:author="andres camilo santana bohorquez" w:date="2017-02-17T01:24:00Z"/>
        </w:sdtContent>
      </w:sdt>
      <w:customXmlDelRangeEnd w:id="1522"/>
    </w:p>
    <w:p w14:paraId="1623CDDC" w14:textId="12F82B34" w:rsidR="00D30904" w:rsidRPr="00102649" w:rsidDel="004149B6" w:rsidRDefault="00D868FD" w:rsidP="00F12A4C">
      <w:pPr>
        <w:pStyle w:val="Incontec"/>
        <w:rPr>
          <w:del w:id="1523" w:author="andres camilo santana bohorquez" w:date="2017-02-17T01:24:00Z"/>
          <w:rFonts w:cs="Times New Roman"/>
        </w:rPr>
      </w:pPr>
      <w:del w:id="1524" w:author="andres camilo santana bohorquez" w:date="2017-02-17T01:24:00Z">
        <w:r w:rsidRPr="00102649" w:rsidDel="004149B6">
          <w:rPr>
            <w:rFonts w:cs="Times New Roman"/>
          </w:rPr>
          <w:delText xml:space="preserve">Al analizar los destinos a los que Colombia exportó contenidos digitales durante el 2014, se puede observar que Estados Unidos (82 por ciento) es el principal mercado al que le apunta la industria nacional. </w:delText>
        </w:r>
      </w:del>
      <w:customXmlDelRangeStart w:id="1525" w:author="andres camilo santana bohorquez" w:date="2017-02-17T01:24:00Z"/>
      <w:sdt>
        <w:sdtPr>
          <w:rPr>
            <w:rFonts w:cs="Times New Roman"/>
          </w:rPr>
          <w:id w:val="-497962545"/>
          <w:citation/>
        </w:sdtPr>
        <w:sdtContent>
          <w:customXmlDelRangeEnd w:id="1525"/>
          <w:del w:id="1526" w:author="andres camilo santana bohorquez" w:date="2017-02-17T01:24:00Z">
            <w:r w:rsidR="001E2D46" w:rsidRPr="00102649" w:rsidDel="004149B6">
              <w:rPr>
                <w:rFonts w:cs="Times New Roman"/>
              </w:rPr>
              <w:fldChar w:fldCharType="begin"/>
            </w:r>
            <w:r w:rsidR="001E2D46" w:rsidRPr="00102649" w:rsidDel="004149B6">
              <w:rPr>
                <w:rFonts w:cs="Times New Roman"/>
              </w:rPr>
              <w:delInstrText xml:space="preserve"> CITATION TEC15 \l 9226 </w:delInstrText>
            </w:r>
            <w:r w:rsidR="001E2D46" w:rsidRPr="00102649" w:rsidDel="004149B6">
              <w:rPr>
                <w:rFonts w:cs="Times New Roman"/>
              </w:rPr>
              <w:fldChar w:fldCharType="separate"/>
            </w:r>
            <w:r w:rsidR="00643776" w:rsidRPr="00643776" w:rsidDel="004149B6">
              <w:rPr>
                <w:rFonts w:cs="Times New Roman"/>
                <w:noProof/>
              </w:rPr>
              <w:delText>(43)</w:delText>
            </w:r>
            <w:r w:rsidR="001E2D46" w:rsidRPr="00102649" w:rsidDel="004149B6">
              <w:rPr>
                <w:rFonts w:cs="Times New Roman"/>
              </w:rPr>
              <w:fldChar w:fldCharType="end"/>
            </w:r>
          </w:del>
          <w:customXmlDelRangeStart w:id="1527" w:author="andres camilo santana bohorquez" w:date="2017-02-17T01:24:00Z"/>
        </w:sdtContent>
      </w:sdt>
      <w:customXmlDelRangeEnd w:id="1527"/>
    </w:p>
    <w:p w14:paraId="769D1C74" w14:textId="496AD93C" w:rsidR="00D30904" w:rsidRPr="00102649" w:rsidDel="004149B6" w:rsidRDefault="00D868FD" w:rsidP="00F12A4C">
      <w:pPr>
        <w:pStyle w:val="Incontec"/>
        <w:rPr>
          <w:del w:id="1528" w:author="andres camilo santana bohorquez" w:date="2017-02-17T01:24:00Z"/>
          <w:rFonts w:cs="Times New Roman"/>
        </w:rPr>
      </w:pPr>
      <w:del w:id="1529" w:author="andres camilo santana bohorquez" w:date="2017-02-17T01:24:00Z">
        <w:r w:rsidRPr="00102649" w:rsidDel="004149B6">
          <w:rPr>
            <w:rFonts w:cs="Times New Roman"/>
          </w:rPr>
          <w:delText xml:space="preserve">El país norteamericano ha aumentado el consumo de contenidos digitales colombianos de forma radical durante los últimos años, teniendo en cuenta que en el 2012 la participación estadounidense en las exportaciones de la industria local era de 25 por ciento. </w:delText>
        </w:r>
      </w:del>
      <w:customXmlDelRangeStart w:id="1530" w:author="andres camilo santana bohorquez" w:date="2017-02-17T01:24:00Z"/>
      <w:sdt>
        <w:sdtPr>
          <w:rPr>
            <w:rFonts w:cs="Times New Roman"/>
          </w:rPr>
          <w:id w:val="1613863094"/>
          <w:citation/>
        </w:sdtPr>
        <w:sdtContent>
          <w:customXmlDelRangeEnd w:id="1530"/>
          <w:del w:id="1531" w:author="andres camilo santana bohorquez" w:date="2017-02-17T01:24:00Z">
            <w:r w:rsidR="00E41122" w:rsidRPr="00102649" w:rsidDel="004149B6">
              <w:rPr>
                <w:rFonts w:cs="Times New Roman"/>
              </w:rPr>
              <w:fldChar w:fldCharType="begin"/>
            </w:r>
            <w:r w:rsidR="00E41122" w:rsidRPr="00102649" w:rsidDel="004149B6">
              <w:rPr>
                <w:rFonts w:cs="Times New Roman"/>
              </w:rPr>
              <w:delInstrText xml:space="preserve"> CITATION TEC15 \l 9226 </w:delInstrText>
            </w:r>
            <w:r w:rsidR="00E41122" w:rsidRPr="00102649" w:rsidDel="004149B6">
              <w:rPr>
                <w:rFonts w:cs="Times New Roman"/>
              </w:rPr>
              <w:fldChar w:fldCharType="separate"/>
            </w:r>
            <w:r w:rsidR="00643776" w:rsidRPr="00643776" w:rsidDel="004149B6">
              <w:rPr>
                <w:rFonts w:cs="Times New Roman"/>
                <w:noProof/>
              </w:rPr>
              <w:delText>(43)</w:delText>
            </w:r>
            <w:r w:rsidR="00E41122" w:rsidRPr="00102649" w:rsidDel="004149B6">
              <w:rPr>
                <w:rFonts w:cs="Times New Roman"/>
              </w:rPr>
              <w:fldChar w:fldCharType="end"/>
            </w:r>
          </w:del>
          <w:customXmlDelRangeStart w:id="1532" w:author="andres camilo santana bohorquez" w:date="2017-02-17T01:24:00Z"/>
        </w:sdtContent>
      </w:sdt>
      <w:customXmlDelRangeEnd w:id="1532"/>
    </w:p>
    <w:p w14:paraId="29E72F99" w14:textId="2AA7867E" w:rsidR="004A0580" w:rsidRPr="004A0580" w:rsidDel="004149B6" w:rsidRDefault="004A0580" w:rsidP="00F12A4C">
      <w:pPr>
        <w:pStyle w:val="Incontec"/>
        <w:rPr>
          <w:del w:id="1533" w:author="andres camilo santana bohorquez" w:date="2017-02-17T01:24:00Z"/>
          <w:rFonts w:cs="Times New Roman"/>
          <w:i/>
        </w:rPr>
      </w:pPr>
      <w:del w:id="1534" w:author="andres camilo santana bohorquez" w:date="2017-02-17T01:24:00Z">
        <w:r w:rsidRPr="004A0580" w:rsidDel="004149B6">
          <w:rPr>
            <w:rFonts w:cs="Times New Roman"/>
            <w:i/>
          </w:rPr>
          <w:delText>Análisis demanda Educativa población con L.C</w:delText>
        </w:r>
      </w:del>
    </w:p>
    <w:p w14:paraId="04597C70" w14:textId="7A47D448" w:rsidR="00D30904" w:rsidRPr="00102649" w:rsidDel="004149B6" w:rsidRDefault="00D868FD" w:rsidP="00F12A4C">
      <w:pPr>
        <w:pStyle w:val="Incontec"/>
        <w:rPr>
          <w:del w:id="1535" w:author="andres camilo santana bohorquez" w:date="2017-02-17T01:24:00Z"/>
          <w:rFonts w:cs="Times New Roman"/>
        </w:rPr>
      </w:pPr>
      <w:del w:id="1536" w:author="andres camilo santana bohorquez" w:date="2017-02-17T01:24:00Z">
        <w:r w:rsidRPr="00102649" w:rsidDel="004149B6">
          <w:rPr>
            <w:rFonts w:cs="Times New Roman"/>
          </w:rPr>
          <w:delText xml:space="preserve">Hablando sobre la demanda de este tipo de negocio debemos identificar las variables que intervienen para comprender el ambiente en el cual se piensa desarrollar el modelo de negocio. </w:delText>
        </w:r>
      </w:del>
    </w:p>
    <w:p w14:paraId="68460B1F" w14:textId="60426B19" w:rsidR="00613C0F" w:rsidRPr="00102649" w:rsidDel="004149B6" w:rsidRDefault="00613C0F" w:rsidP="00F12A4C">
      <w:pPr>
        <w:pStyle w:val="Incontec"/>
        <w:rPr>
          <w:del w:id="1537" w:author="andres camilo santana bohorquez" w:date="2017-02-17T01:24:00Z"/>
          <w:rFonts w:cs="Times New Roman"/>
        </w:rPr>
      </w:pPr>
      <w:del w:id="1538" w:author="andres camilo santana bohorquez" w:date="2017-02-17T01:24:00Z">
        <w:r w:rsidRPr="00102649" w:rsidDel="004149B6">
          <w:rPr>
            <w:rFonts w:cs="Times New Roman"/>
          </w:rPr>
          <w:delText xml:space="preserve">En cuanto a cifras de la población con </w:delText>
        </w:r>
        <w:r w:rsidR="00192E49" w:rsidRPr="00102649" w:rsidDel="004149B6">
          <w:rPr>
            <w:rFonts w:cs="Times New Roman"/>
          </w:rPr>
          <w:delText>Limitaciones Cognitivas</w:delText>
        </w:r>
        <w:r w:rsidRPr="00102649" w:rsidDel="004149B6">
          <w:rPr>
            <w:rFonts w:cs="Times New Roman"/>
          </w:rPr>
          <w:delText xml:space="preserve"> se encuentra que cerca de </w:delText>
        </w:r>
        <w:r w:rsidRPr="00102649" w:rsidDel="004149B6">
          <w:rPr>
            <w:rFonts w:cs="Times New Roman"/>
            <w:b/>
          </w:rPr>
          <w:delText>14.205</w:delText>
        </w:r>
        <w:r w:rsidRPr="00102649" w:rsidDel="004149B6">
          <w:rPr>
            <w:rStyle w:val="Refdenotaalpie"/>
            <w:rFonts w:cs="Times New Roman"/>
            <w:b/>
          </w:rPr>
          <w:footnoteReference w:id="7"/>
        </w:r>
        <w:r w:rsidRPr="00102649" w:rsidDel="004149B6">
          <w:rPr>
            <w:rFonts w:cs="Times New Roman"/>
          </w:rPr>
          <w:delText xml:space="preserve"> personas de las más de 315.000 personas en condición de </w:delText>
        </w:r>
        <w:r w:rsidR="00192E49" w:rsidRPr="00102649" w:rsidDel="004149B6">
          <w:rPr>
            <w:rFonts w:cs="Times New Roman"/>
          </w:rPr>
          <w:delText>Limitaciones Cognitivas</w:delText>
        </w:r>
        <w:r w:rsidRPr="00102649" w:rsidDel="004149B6">
          <w:rPr>
            <w:rFonts w:cs="Times New Roman"/>
          </w:rPr>
          <w:delText xml:space="preserve"> residen en la ciudad de Bogotá. </w:delText>
        </w:r>
      </w:del>
    </w:p>
    <w:p w14:paraId="622590D5" w14:textId="52155870" w:rsidR="00613C0F" w:rsidRPr="00102649" w:rsidDel="004149B6" w:rsidRDefault="00613C0F" w:rsidP="00F12A4C">
      <w:pPr>
        <w:pStyle w:val="Incontec"/>
        <w:rPr>
          <w:del w:id="1541" w:author="andres camilo santana bohorquez" w:date="2017-02-17T01:24:00Z"/>
          <w:rFonts w:cs="Times New Roman"/>
        </w:rPr>
      </w:pPr>
      <w:del w:id="1542" w:author="andres camilo santana bohorquez" w:date="2017-02-17T01:24:00Z">
        <w:r w:rsidRPr="00102649" w:rsidDel="004149B6">
          <w:rPr>
            <w:rFonts w:cs="Times New Roman"/>
          </w:rPr>
          <w:delText xml:space="preserve">Al hacer un análisis sobre sector de la educación, la Secretaría de Educación Distrital indica </w:delText>
        </w:r>
        <w:r w:rsidR="001C7BB2" w:rsidRPr="00102649" w:rsidDel="004149B6">
          <w:rPr>
            <w:rFonts w:cs="Times New Roman"/>
          </w:rPr>
          <w:delText>que,</w:delText>
        </w:r>
        <w:r w:rsidRPr="00102649" w:rsidDel="004149B6">
          <w:rPr>
            <w:rFonts w:cs="Times New Roman"/>
          </w:rPr>
          <w:delText xml:space="preserve"> para mayo de 2005, en Bogotá había 7147 estudiantes con discapacidad con edades comprendidas entre los 5 y 24 años, matriculados en Instituciones Educativas Distritales, de los cuales </w:delText>
        </w:r>
        <w:r w:rsidRPr="00102649" w:rsidDel="004149B6">
          <w:rPr>
            <w:rFonts w:cs="Times New Roman"/>
            <w:b/>
            <w:color w:val="auto"/>
          </w:rPr>
          <w:delText>2976</w:delText>
        </w:r>
        <w:r w:rsidRPr="00102649" w:rsidDel="004149B6">
          <w:rPr>
            <w:rFonts w:cs="Times New Roman"/>
          </w:rPr>
          <w:delText xml:space="preserve"> estaban caracterizados con “</w:delText>
        </w:r>
        <w:r w:rsidR="00192E49" w:rsidRPr="00102649" w:rsidDel="004149B6">
          <w:rPr>
            <w:rFonts w:cs="Times New Roman"/>
          </w:rPr>
          <w:delText>Limitaciones Cognitivas</w:delText>
        </w:r>
        <w:r w:rsidR="001C7BB2" w:rsidRPr="00102649" w:rsidDel="004149B6">
          <w:rPr>
            <w:rFonts w:cs="Times New Roman"/>
          </w:rPr>
          <w:delText>” y 100 de ellos con “S</w:delText>
        </w:r>
        <w:r w:rsidRPr="00102649" w:rsidDel="004149B6">
          <w:rPr>
            <w:rFonts w:cs="Times New Roman"/>
          </w:rPr>
          <w:delText>índrome de Down</w:delText>
        </w:r>
        <w:r w:rsidR="001C7BB2" w:rsidRPr="00102649" w:rsidDel="004149B6">
          <w:rPr>
            <w:rFonts w:cs="Times New Roman"/>
          </w:rPr>
          <w:delText>”</w:delText>
        </w:r>
        <w:r w:rsidRPr="00102649" w:rsidDel="004149B6">
          <w:rPr>
            <w:rFonts w:cs="Times New Roman"/>
          </w:rPr>
          <w:delText xml:space="preserve">. </w:delText>
        </w:r>
      </w:del>
      <w:customXmlDelRangeStart w:id="1543" w:author="andres camilo santana bohorquez" w:date="2017-02-17T01:24:00Z"/>
      <w:sdt>
        <w:sdtPr>
          <w:rPr>
            <w:rFonts w:cs="Times New Roman"/>
          </w:rPr>
          <w:id w:val="-1352340027"/>
          <w:citation/>
        </w:sdtPr>
        <w:sdtContent>
          <w:customXmlDelRangeEnd w:id="1543"/>
          <w:del w:id="1544" w:author="andres camilo santana bohorquez" w:date="2017-02-17T01:24:00Z">
            <w:r w:rsidRPr="00102649" w:rsidDel="004149B6">
              <w:rPr>
                <w:rFonts w:cs="Times New Roman"/>
              </w:rPr>
              <w:fldChar w:fldCharType="begin"/>
            </w:r>
            <w:r w:rsidRPr="00102649" w:rsidDel="004149B6">
              <w:rPr>
                <w:rFonts w:cs="Times New Roman"/>
              </w:rPr>
              <w:delInstrText xml:space="preserve"> CITATION Car16 \l 9226 </w:delInstrText>
            </w:r>
            <w:r w:rsidRPr="00102649" w:rsidDel="004149B6">
              <w:rPr>
                <w:rFonts w:cs="Times New Roman"/>
              </w:rPr>
              <w:fldChar w:fldCharType="separate"/>
            </w:r>
            <w:r w:rsidR="00643776" w:rsidRPr="00643776" w:rsidDel="004149B6">
              <w:rPr>
                <w:rFonts w:cs="Times New Roman"/>
                <w:noProof/>
              </w:rPr>
              <w:delText>(44)</w:delText>
            </w:r>
            <w:r w:rsidRPr="00102649" w:rsidDel="004149B6">
              <w:rPr>
                <w:rFonts w:cs="Times New Roman"/>
              </w:rPr>
              <w:fldChar w:fldCharType="end"/>
            </w:r>
          </w:del>
          <w:customXmlDelRangeStart w:id="1545" w:author="andres camilo santana bohorquez" w:date="2017-02-17T01:24:00Z"/>
        </w:sdtContent>
      </w:sdt>
      <w:customXmlDelRangeEnd w:id="1545"/>
      <w:del w:id="1546" w:author="andres camilo santana bohorquez" w:date="2017-02-17T01:24:00Z">
        <w:r w:rsidRPr="00102649" w:rsidDel="004149B6">
          <w:rPr>
            <w:rFonts w:cs="Times New Roman"/>
          </w:rPr>
          <w:delText xml:space="preserve"> </w:delText>
        </w:r>
      </w:del>
    </w:p>
    <w:p w14:paraId="56321CC9" w14:textId="56DABF1E" w:rsidR="00613C0F" w:rsidRPr="00102649" w:rsidDel="004149B6" w:rsidRDefault="00613C0F" w:rsidP="00F12A4C">
      <w:pPr>
        <w:pStyle w:val="Incontec"/>
        <w:rPr>
          <w:del w:id="1547" w:author="andres camilo santana bohorquez" w:date="2017-02-17T01:24:00Z"/>
          <w:rFonts w:cs="Times New Roman"/>
        </w:rPr>
      </w:pPr>
      <w:del w:id="1548" w:author="andres camilo santana bohorquez" w:date="2017-02-17T01:24:00Z">
        <w:r w:rsidRPr="00102649" w:rsidDel="004149B6">
          <w:rPr>
            <w:rFonts w:cs="Times New Roman"/>
          </w:rPr>
          <w:delText xml:space="preserve">Estas cifras nos indican que cerca de un 21% de la población en condición de </w:delText>
        </w:r>
        <w:r w:rsidR="00192E49" w:rsidRPr="00102649" w:rsidDel="004149B6">
          <w:rPr>
            <w:rFonts w:cs="Times New Roman"/>
          </w:rPr>
          <w:delText>Limitaciones Cognitivas</w:delText>
        </w:r>
        <w:r w:rsidRPr="00102649" w:rsidDel="004149B6">
          <w:rPr>
            <w:rFonts w:cs="Times New Roman"/>
          </w:rPr>
          <w:delText xml:space="preserve"> está recibiendo algún tipo de apoyo en el proceso de satisfacer esas necesidades educativas especiales. </w:delText>
        </w:r>
      </w:del>
    </w:p>
    <w:p w14:paraId="7807968C" w14:textId="2862D740" w:rsidR="00D30904" w:rsidRPr="00102649" w:rsidDel="004149B6" w:rsidRDefault="00D868FD" w:rsidP="00F12A4C">
      <w:pPr>
        <w:pStyle w:val="Incontec"/>
        <w:rPr>
          <w:del w:id="1549" w:author="andres camilo santana bohorquez" w:date="2017-02-17T01:24:00Z"/>
          <w:rFonts w:cs="Times New Roman"/>
        </w:rPr>
      </w:pPr>
      <w:del w:id="1550" w:author="andres camilo santana bohorquez" w:date="2017-02-17T01:24:00Z">
        <w:r w:rsidRPr="00102649" w:rsidDel="004149B6">
          <w:rPr>
            <w:rFonts w:cs="Times New Roman"/>
          </w:rPr>
          <w:delText xml:space="preserve">Dado que la idea de negocio está dirigida a sectores de mercado como familias que presenten en su nicho familiar una persona con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las mismas personas que presentan la </w:delText>
        </w:r>
        <w:r w:rsidR="000A0072" w:rsidRPr="00102649" w:rsidDel="004149B6">
          <w:rPr>
            <w:rFonts w:cs="Times New Roman"/>
          </w:rPr>
          <w:delText>Limitación</w:delText>
        </w:r>
        <w:r w:rsidR="00192E49" w:rsidRPr="00102649" w:rsidDel="004149B6">
          <w:rPr>
            <w:rFonts w:cs="Times New Roman"/>
          </w:rPr>
          <w:delText xml:space="preserve"> Cognitiva</w:delText>
        </w:r>
        <w:r w:rsidRPr="00102649" w:rsidDel="004149B6">
          <w:rPr>
            <w:rFonts w:cs="Times New Roman"/>
          </w:rPr>
          <w:delText xml:space="preserve"> y finalmente Instituciones </w:delText>
        </w:r>
        <w:r w:rsidR="004A0580" w:rsidDel="004149B6">
          <w:rPr>
            <w:rFonts w:cs="Times New Roman"/>
          </w:rPr>
          <w:delText>privadas</w:delText>
        </w:r>
        <w:r w:rsidRPr="00102649" w:rsidDel="004149B6">
          <w:rPr>
            <w:rFonts w:cs="Times New Roman"/>
          </w:rPr>
          <w:delText xml:space="preserve"> </w:delText>
        </w:r>
        <w:r w:rsidR="004A0580" w:rsidDel="004149B6">
          <w:rPr>
            <w:rFonts w:cs="Times New Roman"/>
          </w:rPr>
          <w:delText>en las cuales tengan como objetivo social trabajar</w:delText>
        </w:r>
        <w:r w:rsidRPr="00102649" w:rsidDel="004149B6">
          <w:rPr>
            <w:rFonts w:cs="Times New Roman"/>
          </w:rPr>
          <w:delText xml:space="preserve"> en proyectos para personas con </w:delText>
        </w:r>
        <w:r w:rsidR="004A0580" w:rsidDel="004149B6">
          <w:rPr>
            <w:rFonts w:cs="Times New Roman"/>
          </w:rPr>
          <w:delText>Limitaciones.</w:delText>
        </w:r>
        <w:r w:rsidRPr="00102649" w:rsidDel="004149B6">
          <w:rPr>
            <w:rFonts w:cs="Times New Roman"/>
          </w:rPr>
          <w:delText xml:space="preserve"> se tendrá que tener en cuenta  la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para  los dos primeros segmentos del mercado y para el sector gubernamental se tendrían en cuenta la venta de la propiedad intelectual de aplicación lo cual aumentaría el valor del producto. Por último los proveedores de servicios de venta de aplicaciones como App Store y Play Store, estas variables (sector del mercado, costo, proveedores) nos permitirán analizar el comportamiento de nuestro producto en el mercado.</w:delText>
        </w:r>
      </w:del>
    </w:p>
    <w:p w14:paraId="56276C19" w14:textId="72E88DA9" w:rsidR="00D30904" w:rsidRPr="00102649" w:rsidDel="004149B6" w:rsidRDefault="00D30904" w:rsidP="00F12A4C">
      <w:pPr>
        <w:pStyle w:val="Incontec"/>
        <w:rPr>
          <w:del w:id="1551" w:author="andres camilo santana bohorquez" w:date="2017-02-17T01:24:00Z"/>
          <w:rFonts w:cs="Times New Roman"/>
        </w:rPr>
      </w:pPr>
    </w:p>
    <w:p w14:paraId="0E2AAA55" w14:textId="356E3696" w:rsidR="00D30904" w:rsidDel="004149B6" w:rsidRDefault="0057135C" w:rsidP="00B43D6F">
      <w:pPr>
        <w:pStyle w:val="Incontec"/>
        <w:numPr>
          <w:ilvl w:val="2"/>
          <w:numId w:val="1"/>
        </w:numPr>
        <w:outlineLvl w:val="2"/>
        <w:rPr>
          <w:del w:id="1552" w:author="andres camilo santana bohorquez" w:date="2017-02-17T01:24:00Z"/>
          <w:rFonts w:cs="Times New Roman"/>
          <w:szCs w:val="28"/>
        </w:rPr>
      </w:pPr>
      <w:bookmarkStart w:id="1553" w:name="_17dp8vu" w:colFirst="0" w:colLast="0"/>
      <w:bookmarkStart w:id="1554" w:name="_Ref467493439"/>
      <w:bookmarkStart w:id="1555" w:name="_Ref467493474"/>
      <w:bookmarkStart w:id="1556" w:name="_Ref467493476"/>
      <w:bookmarkStart w:id="1557" w:name="_Ref467639396"/>
      <w:bookmarkEnd w:id="1553"/>
      <w:del w:id="1558" w:author="andres camilo santana bohorquez" w:date="2017-02-17T01:24:00Z">
        <w:r w:rsidRPr="0057135C" w:rsidDel="004149B6">
          <w:rPr>
            <w:rFonts w:cs="Times New Roman"/>
            <w:szCs w:val="28"/>
          </w:rPr>
          <w:delText xml:space="preserve">Análisis de la Competencia </w:delText>
        </w:r>
        <w:r w:rsidDel="004149B6">
          <w:rPr>
            <w:rFonts w:cs="Times New Roman"/>
            <w:szCs w:val="28"/>
          </w:rPr>
          <w:delText>–</w:delText>
        </w:r>
        <w:r w:rsidRPr="0057135C" w:rsidDel="004149B6">
          <w:rPr>
            <w:rFonts w:cs="Times New Roman"/>
            <w:szCs w:val="28"/>
          </w:rPr>
          <w:delText xml:space="preserve"> </w:delText>
        </w:r>
        <w:r w:rsidR="00D868FD" w:rsidRPr="0057135C" w:rsidDel="004149B6">
          <w:rPr>
            <w:rFonts w:cs="Times New Roman"/>
            <w:szCs w:val="28"/>
          </w:rPr>
          <w:delText>Oferta</w:delText>
        </w:r>
        <w:r w:rsidDel="004149B6">
          <w:rPr>
            <w:rFonts w:cs="Times New Roman"/>
            <w:szCs w:val="28"/>
          </w:rPr>
          <w:delText xml:space="preserve"> disponible en el Mercado</w:delText>
        </w:r>
        <w:r w:rsidR="00C96A61" w:rsidRPr="0057135C" w:rsidDel="004149B6">
          <w:rPr>
            <w:rFonts w:cs="Times New Roman"/>
            <w:szCs w:val="28"/>
          </w:rPr>
          <w:delText>.</w:delText>
        </w:r>
        <w:bookmarkEnd w:id="1554"/>
        <w:bookmarkEnd w:id="1555"/>
        <w:bookmarkEnd w:id="1556"/>
        <w:bookmarkEnd w:id="1557"/>
      </w:del>
    </w:p>
    <w:p w14:paraId="26EAA1A9" w14:textId="4A986F18" w:rsidR="0057135C" w:rsidDel="004149B6" w:rsidRDefault="0057135C" w:rsidP="0057135C">
      <w:pPr>
        <w:rPr>
          <w:del w:id="1559" w:author="andres camilo santana bohorquez" w:date="2017-02-17T01:24:00Z"/>
        </w:rPr>
      </w:pPr>
    </w:p>
    <w:p w14:paraId="0186B9DC" w14:textId="4C09035F" w:rsidR="0057135C" w:rsidRPr="00102649" w:rsidDel="004149B6" w:rsidRDefault="0057135C" w:rsidP="0057135C">
      <w:pPr>
        <w:pStyle w:val="Incontec"/>
        <w:ind w:firstLine="720"/>
        <w:rPr>
          <w:del w:id="1560" w:author="andres camilo santana bohorquez" w:date="2017-02-17T01:24:00Z"/>
          <w:rFonts w:cs="Times New Roman"/>
          <w:sz w:val="28"/>
          <w:szCs w:val="28"/>
        </w:rPr>
      </w:pPr>
      <w:del w:id="1561" w:author="andres camilo santana bohorquez" w:date="2017-02-17T01:24:00Z">
        <w:r w:rsidRPr="0057135C" w:rsidDel="004149B6">
          <w:rPr>
            <w:rFonts w:cs="Times New Roman"/>
            <w:b/>
            <w:i/>
            <w:szCs w:val="28"/>
          </w:rPr>
          <w:delText>Análisis de la competencia</w:delText>
        </w:r>
        <w:r w:rsidRPr="00102649" w:rsidDel="004149B6">
          <w:rPr>
            <w:rFonts w:cs="Times New Roman"/>
            <w:sz w:val="28"/>
            <w:szCs w:val="28"/>
          </w:rPr>
          <w:delText>.</w:delText>
        </w:r>
      </w:del>
    </w:p>
    <w:p w14:paraId="2894E02D" w14:textId="10D34302" w:rsidR="0057135C" w:rsidRPr="00102649" w:rsidDel="004149B6" w:rsidRDefault="0057135C" w:rsidP="0057135C">
      <w:pPr>
        <w:pStyle w:val="Incontec"/>
        <w:rPr>
          <w:del w:id="1562" w:author="andres camilo santana bohorquez" w:date="2017-02-17T01:24:00Z"/>
        </w:rPr>
      </w:pPr>
    </w:p>
    <w:p w14:paraId="7268DB1D" w14:textId="1F7A82AD" w:rsidR="0057135C" w:rsidRPr="00102649" w:rsidDel="004149B6" w:rsidRDefault="0057135C" w:rsidP="0057135C">
      <w:pPr>
        <w:pStyle w:val="Incontec"/>
        <w:rPr>
          <w:del w:id="1563" w:author="andres camilo santana bohorquez" w:date="2017-02-17T01:24:00Z"/>
          <w:rFonts w:cs="Times New Roman"/>
        </w:rPr>
      </w:pPr>
      <w:del w:id="1564" w:author="andres camilo santana bohorquez" w:date="2017-02-17T01:24:00Z">
        <w:r w:rsidRPr="00102649" w:rsidDel="004149B6">
          <w:rPr>
            <w:rFonts w:cs="Times New Roman"/>
          </w:rPr>
          <w:delTex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tienen  relación con el sector de actividades informáticas, como se muestra en la Figura </w:delText>
        </w:r>
        <w:r w:rsidR="00DD1C2C" w:rsidDel="004149B6">
          <w:rPr>
            <w:rFonts w:cs="Times New Roman"/>
          </w:rPr>
          <w:delText>5-1</w:delText>
        </w:r>
        <w:r w:rsidR="004A0580" w:rsidDel="004149B6">
          <w:rPr>
            <w:rFonts w:cs="Times New Roman"/>
          </w:rPr>
          <w:delText>5</w:delText>
        </w:r>
        <w:r w:rsidRPr="00102649" w:rsidDel="004149B6">
          <w:rPr>
            <w:rFonts w:cs="Times New Roman"/>
          </w:rPr>
          <w:delText>.</w:delText>
        </w:r>
      </w:del>
    </w:p>
    <w:p w14:paraId="3BAAD8CA" w14:textId="5C4D6557" w:rsidR="0057135C" w:rsidRPr="00102649" w:rsidDel="004149B6" w:rsidRDefault="0057135C" w:rsidP="0057135C">
      <w:pPr>
        <w:pStyle w:val="Incontec"/>
        <w:rPr>
          <w:del w:id="1565" w:author="andres camilo santana bohorquez" w:date="2017-02-17T01:24:00Z"/>
          <w:rFonts w:cs="Times New Roman"/>
        </w:rPr>
      </w:pPr>
      <w:del w:id="1566" w:author="andres camilo santana bohorquez" w:date="2017-02-17T01:24:00Z">
        <w:r w:rsidRPr="00102649" w:rsidDel="004149B6">
          <w:rPr>
            <w:rFonts w:cs="Times New Roman"/>
            <w:noProof/>
            <w:lang w:val="es-ES" w:eastAsia="es-ES"/>
            <w:rPrChange w:id="1567" w:author="Unknown">
              <w:rPr>
                <w:noProof/>
                <w:lang w:val="es-ES" w:eastAsia="es-ES"/>
              </w:rPr>
            </w:rPrChange>
          </w:rPr>
          <w:drawing>
            <wp:inline distT="0" distB="0" distL="0" distR="0" wp14:anchorId="3C961CDB" wp14:editId="59B2842B">
              <wp:extent cx="5612130" cy="3728852"/>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b="1040"/>
                      <a:stretch>
                        <a:fillRect/>
                      </a:stretch>
                    </pic:blipFill>
                    <pic:spPr>
                      <a:xfrm>
                        <a:off x="0" y="0"/>
                        <a:ext cx="5612130" cy="3728852"/>
                      </a:xfrm>
                      <a:prstGeom prst="rect">
                        <a:avLst/>
                      </a:prstGeom>
                      <a:ln/>
                    </pic:spPr>
                  </pic:pic>
                </a:graphicData>
              </a:graphic>
            </wp:inline>
          </w:drawing>
        </w:r>
      </w:del>
    </w:p>
    <w:p w14:paraId="244B992C" w14:textId="35CDD5B3" w:rsidR="0057135C" w:rsidRPr="0057135C" w:rsidDel="004149B6" w:rsidRDefault="0057135C" w:rsidP="0057135C">
      <w:pPr>
        <w:pStyle w:val="Incontec"/>
        <w:rPr>
          <w:del w:id="1568" w:author="andres camilo santana bohorquez" w:date="2017-02-17T01:24:00Z"/>
          <w:rFonts w:cs="Times New Roman"/>
          <w:sz w:val="22"/>
        </w:rPr>
      </w:pPr>
      <w:del w:id="1569" w:author="andres camilo santana bohorquez" w:date="2017-02-17T01:24:00Z">
        <w:r w:rsidRPr="0057135C" w:rsidDel="004149B6">
          <w:rPr>
            <w:rFonts w:cs="Times New Roman"/>
            <w:b/>
            <w:i/>
            <w:sz w:val="22"/>
          </w:rPr>
          <w:delText>Figura 5-1</w:delText>
        </w:r>
        <w:r w:rsidR="004A0580" w:rsidDel="004149B6">
          <w:rPr>
            <w:rFonts w:cs="Times New Roman"/>
            <w:b/>
            <w:i/>
            <w:sz w:val="22"/>
          </w:rPr>
          <w:delText>5</w:delText>
        </w:r>
        <w:r w:rsidRPr="0057135C" w:rsidDel="004149B6">
          <w:rPr>
            <w:rFonts w:cs="Times New Roman"/>
            <w:sz w:val="22"/>
          </w:rPr>
          <w:delText xml:space="preserve">. Empresas encuestadas por Codigo CIIU. Fuente </w:delText>
        </w:r>
      </w:del>
      <w:customXmlDelRangeStart w:id="1570" w:author="andres camilo santana bohorquez" w:date="2017-02-17T01:24:00Z"/>
      <w:sdt>
        <w:sdtPr>
          <w:rPr>
            <w:rFonts w:cs="Times New Roman"/>
          </w:rPr>
          <w:id w:val="2115633164"/>
          <w:citation/>
        </w:sdtPr>
        <w:sdtContent>
          <w:customXmlDelRangeEnd w:id="1570"/>
          <w:del w:id="1571"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72" w:author="andres camilo santana bohorquez" w:date="2017-02-17T01:24:00Z"/>
        </w:sdtContent>
      </w:sdt>
      <w:customXmlDelRangeEnd w:id="1572"/>
      <w:del w:id="1573" w:author="andres camilo santana bohorquez" w:date="2017-02-17T01:24:00Z">
        <w:r w:rsidRPr="0057135C" w:rsidDel="004149B6">
          <w:rPr>
            <w:rFonts w:cs="Times New Roman"/>
            <w:sz w:val="22"/>
          </w:rPr>
          <w:delText>.</w:delText>
        </w:r>
      </w:del>
    </w:p>
    <w:p w14:paraId="47811EC9" w14:textId="74A04202" w:rsidR="0057135C" w:rsidRPr="00102649" w:rsidDel="004149B6" w:rsidRDefault="0057135C" w:rsidP="0057135C">
      <w:pPr>
        <w:pStyle w:val="Incontec"/>
        <w:rPr>
          <w:del w:id="1574" w:author="andres camilo santana bohorquez" w:date="2017-02-17T01:24:00Z"/>
          <w:rFonts w:cs="Times New Roman"/>
        </w:rPr>
      </w:pPr>
      <w:del w:id="1575" w:author="andres camilo santana bohorquez" w:date="2017-02-17T01:24:00Z">
        <w:r w:rsidRPr="00102649" w:rsidDel="004149B6">
          <w:rPr>
            <w:rFonts w:cs="Times New Roman"/>
          </w:rPr>
          <w:delText xml:space="preserve">Por lo cual es de vital importancia analizar el sector de las empresas catalogadas bajo el código CIIU K7220 , </w:delText>
        </w:r>
        <w:r w:rsidR="004A0580" w:rsidDel="004149B6">
          <w:rPr>
            <w:rFonts w:cs="Times New Roman"/>
          </w:rPr>
          <w:delText>donde encontraríamos los principales competidores para nuestro</w:delText>
        </w:r>
        <w:r w:rsidRPr="00102649" w:rsidDel="004149B6">
          <w:rPr>
            <w:rFonts w:cs="Times New Roman"/>
          </w:rPr>
          <w:delText xml:space="preserve"> </w:delText>
        </w:r>
        <w:r w:rsidR="004A0580" w:rsidDel="004149B6">
          <w:rPr>
            <w:rFonts w:cs="Times New Roman"/>
          </w:rPr>
          <w:delText>producto</w:delText>
        </w:r>
        <w:r w:rsidRPr="00102649" w:rsidDel="004149B6">
          <w:rPr>
            <w:rFonts w:cs="Times New Roman"/>
          </w:rPr>
          <w:delText xml:space="preserve">. De estas 765 empresas cerca de 478 (Figura </w:delText>
        </w:r>
        <w:r w:rsidR="00DD1C2C" w:rsidDel="004149B6">
          <w:rPr>
            <w:rFonts w:cs="Times New Roman"/>
          </w:rPr>
          <w:delText>5-1</w:delText>
        </w:r>
        <w:r w:rsidR="003D6975" w:rsidDel="004149B6">
          <w:rPr>
            <w:rFonts w:cs="Times New Roman"/>
          </w:rPr>
          <w:delText>6</w:delText>
        </w:r>
        <w:r w:rsidRPr="00102649" w:rsidDel="004149B6">
          <w:rPr>
            <w:rFonts w:cs="Times New Roman"/>
          </w:rPr>
          <w:delText xml:space="preserve">) son las principales competidoras directas ya que se encuentran en la región donde pretende entrar a competir la empresa. </w:delText>
        </w:r>
      </w:del>
    </w:p>
    <w:p w14:paraId="3F86DCFD" w14:textId="0590B02E" w:rsidR="0057135C" w:rsidRPr="00102649" w:rsidDel="004149B6" w:rsidRDefault="0057135C" w:rsidP="0057135C">
      <w:pPr>
        <w:pStyle w:val="Incontec"/>
        <w:rPr>
          <w:del w:id="1576" w:author="andres camilo santana bohorquez" w:date="2017-02-17T01:24:00Z"/>
          <w:rFonts w:cs="Times New Roman"/>
        </w:rPr>
      </w:pPr>
      <w:del w:id="1577" w:author="andres camilo santana bohorquez" w:date="2017-02-17T01:24:00Z">
        <w:r w:rsidRPr="00102649" w:rsidDel="004149B6">
          <w:rPr>
            <w:rFonts w:cs="Times New Roman"/>
            <w:noProof/>
            <w:lang w:val="es-ES" w:eastAsia="es-ES"/>
            <w:rPrChange w:id="1578" w:author="Unknown">
              <w:rPr>
                <w:noProof/>
                <w:lang w:val="es-ES" w:eastAsia="es-ES"/>
              </w:rPr>
            </w:rPrChange>
          </w:rPr>
          <w:drawing>
            <wp:inline distT="0" distB="0" distL="0" distR="0" wp14:anchorId="0A9A55DC" wp14:editId="30854FB9">
              <wp:extent cx="5612130" cy="2031365"/>
              <wp:effectExtent l="0" t="0" r="0" b="0"/>
              <wp:docPr id="6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5612130" cy="2031365"/>
                      </a:xfrm>
                      <a:prstGeom prst="rect">
                        <a:avLst/>
                      </a:prstGeom>
                      <a:ln/>
                    </pic:spPr>
                  </pic:pic>
                </a:graphicData>
              </a:graphic>
            </wp:inline>
          </w:drawing>
        </w:r>
      </w:del>
    </w:p>
    <w:p w14:paraId="33D8A9D5" w14:textId="1743213B" w:rsidR="0057135C" w:rsidRPr="0057135C" w:rsidDel="004149B6" w:rsidRDefault="0057135C" w:rsidP="0057135C">
      <w:pPr>
        <w:pStyle w:val="Incontec"/>
        <w:rPr>
          <w:del w:id="1579" w:author="andres camilo santana bohorquez" w:date="2017-02-17T01:24:00Z"/>
          <w:rFonts w:cs="Times New Roman"/>
          <w:sz w:val="22"/>
        </w:rPr>
      </w:pPr>
      <w:del w:id="1580" w:author="andres camilo santana bohorquez" w:date="2017-02-17T01:24:00Z">
        <w:r w:rsidRPr="0057135C" w:rsidDel="004149B6">
          <w:rPr>
            <w:rFonts w:cs="Times New Roman"/>
            <w:b/>
            <w:i/>
            <w:sz w:val="22"/>
          </w:rPr>
          <w:delText>Figura 5-1</w:delText>
        </w:r>
        <w:r w:rsidR="003D6975" w:rsidDel="004149B6">
          <w:rPr>
            <w:rFonts w:cs="Times New Roman"/>
            <w:b/>
            <w:i/>
            <w:sz w:val="22"/>
          </w:rPr>
          <w:delText>6</w:delText>
        </w:r>
        <w:r w:rsidRPr="0057135C" w:rsidDel="004149B6">
          <w:rPr>
            <w:rFonts w:cs="Times New Roman"/>
            <w:sz w:val="22"/>
          </w:rPr>
          <w:delText xml:space="preserve">. Empresas encuestadas por código CIUU y Región. Fuente </w:delText>
        </w:r>
      </w:del>
      <w:customXmlDelRangeStart w:id="1581" w:author="andres camilo santana bohorquez" w:date="2017-02-17T01:24:00Z"/>
      <w:sdt>
        <w:sdtPr>
          <w:rPr>
            <w:rFonts w:cs="Times New Roman"/>
          </w:rPr>
          <w:id w:val="1535151959"/>
          <w:citation/>
        </w:sdtPr>
        <w:sdtContent>
          <w:customXmlDelRangeEnd w:id="1581"/>
          <w:del w:id="1582"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83" w:author="andres camilo santana bohorquez" w:date="2017-02-17T01:24:00Z"/>
        </w:sdtContent>
      </w:sdt>
      <w:customXmlDelRangeEnd w:id="1583"/>
      <w:del w:id="1584" w:author="andres camilo santana bohorquez" w:date="2017-02-17T01:24:00Z">
        <w:r w:rsidRPr="0057135C" w:rsidDel="004149B6">
          <w:rPr>
            <w:rFonts w:cs="Times New Roman"/>
            <w:sz w:val="22"/>
          </w:rPr>
          <w:delText>.</w:delText>
        </w:r>
      </w:del>
    </w:p>
    <w:p w14:paraId="5D3C9D43" w14:textId="51CBD648" w:rsidR="0057135C" w:rsidRPr="00102649" w:rsidDel="004149B6" w:rsidRDefault="0057135C" w:rsidP="0057135C">
      <w:pPr>
        <w:pStyle w:val="Incontec"/>
        <w:rPr>
          <w:del w:id="1585" w:author="andres camilo santana bohorquez" w:date="2017-02-17T01:24:00Z"/>
          <w:rFonts w:cs="Times New Roman"/>
        </w:rPr>
      </w:pPr>
      <w:del w:id="1586" w:author="andres camilo santana bohorquez" w:date="2017-02-17T01:24:00Z">
        <w:r w:rsidRPr="00102649" w:rsidDel="004149B6">
          <w:rPr>
            <w:rFonts w:cs="Times New Roman"/>
          </w:rPr>
          <w:delText>Cabe destacar que la región de Cundinamarca es una de las 6 regiones que se han identificado como regiones con potencial de desarrollo en la industria de “clusters”</w:delText>
        </w:r>
      </w:del>
    </w:p>
    <w:p w14:paraId="7969EA54" w14:textId="570C8DE6" w:rsidR="0057135C" w:rsidRPr="00102649" w:rsidDel="004149B6" w:rsidRDefault="0057135C" w:rsidP="0057135C">
      <w:pPr>
        <w:pStyle w:val="Incontec"/>
        <w:rPr>
          <w:del w:id="1587" w:author="andres camilo santana bohorquez" w:date="2017-02-17T01:24:00Z"/>
          <w:rFonts w:cs="Times New Roman"/>
        </w:rPr>
      </w:pPr>
      <w:del w:id="1588" w:author="andres camilo santana bohorquez" w:date="2017-02-17T01:24:00Z">
        <w:r w:rsidRPr="00102649" w:rsidDel="004149B6">
          <w:rPr>
            <w:rFonts w:cs="Times New Roman"/>
            <w:noProof/>
            <w:lang w:val="es-ES" w:eastAsia="es-ES"/>
            <w:rPrChange w:id="1589" w:author="Unknown">
              <w:rPr>
                <w:noProof/>
                <w:lang w:val="es-ES" w:eastAsia="es-ES"/>
              </w:rPr>
            </w:rPrChange>
          </w:rPr>
          <w:drawing>
            <wp:inline distT="0" distB="0" distL="0" distR="0" wp14:anchorId="718FD063" wp14:editId="0550277B">
              <wp:extent cx="5429250" cy="4410075"/>
              <wp:effectExtent l="0" t="0" r="0" b="0"/>
              <wp:docPr id="67"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del>
    </w:p>
    <w:p w14:paraId="6F4F944B" w14:textId="76553ACE" w:rsidR="0057135C" w:rsidRPr="0057135C" w:rsidDel="004149B6" w:rsidRDefault="0057135C" w:rsidP="0057135C">
      <w:pPr>
        <w:pStyle w:val="Incontec"/>
        <w:rPr>
          <w:del w:id="1590" w:author="andres camilo santana bohorquez" w:date="2017-02-17T01:24:00Z"/>
          <w:rFonts w:cs="Times New Roman"/>
          <w:sz w:val="22"/>
        </w:rPr>
      </w:pPr>
      <w:del w:id="1591" w:author="andres camilo santana bohorquez" w:date="2017-02-17T01:24:00Z">
        <w:r w:rsidRPr="0057135C" w:rsidDel="004149B6">
          <w:rPr>
            <w:rFonts w:cs="Times New Roman"/>
            <w:b/>
            <w:i/>
            <w:sz w:val="22"/>
          </w:rPr>
          <w:delText>Figura 5-1</w:delText>
        </w:r>
        <w:r w:rsidR="003D6975" w:rsidDel="004149B6">
          <w:rPr>
            <w:rFonts w:cs="Times New Roman"/>
            <w:b/>
            <w:i/>
            <w:sz w:val="22"/>
          </w:rPr>
          <w:delText>7</w:delText>
        </w:r>
        <w:r w:rsidRPr="0057135C" w:rsidDel="004149B6">
          <w:rPr>
            <w:rFonts w:cs="Times New Roman"/>
            <w:sz w:val="22"/>
          </w:rPr>
          <w:delText xml:space="preserve">. </w:delText>
        </w:r>
        <w:r w:rsidR="00DD1C2C" w:rsidRPr="0057135C" w:rsidDel="004149B6">
          <w:rPr>
            <w:rFonts w:cs="Times New Roman"/>
            <w:sz w:val="22"/>
          </w:rPr>
          <w:delText>Número</w:delText>
        </w:r>
        <w:r w:rsidRPr="0057135C" w:rsidDel="004149B6">
          <w:rPr>
            <w:rFonts w:cs="Times New Roman"/>
            <w:sz w:val="22"/>
          </w:rPr>
          <w:delText xml:space="preserve"> de empresas por región. Fuente </w:delText>
        </w:r>
      </w:del>
      <w:customXmlDelRangeStart w:id="1592" w:author="andres camilo santana bohorquez" w:date="2017-02-17T01:24:00Z"/>
      <w:sdt>
        <w:sdtPr>
          <w:rPr>
            <w:rFonts w:cs="Times New Roman"/>
          </w:rPr>
          <w:id w:val="-975827266"/>
          <w:citation/>
        </w:sdtPr>
        <w:sdtContent>
          <w:customXmlDelRangeEnd w:id="1592"/>
          <w:del w:id="1593"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594" w:author="andres camilo santana bohorquez" w:date="2017-02-17T01:24:00Z"/>
        </w:sdtContent>
      </w:sdt>
      <w:customXmlDelRangeEnd w:id="1594"/>
    </w:p>
    <w:p w14:paraId="5AF90425" w14:textId="392270A7" w:rsidR="0057135C" w:rsidRPr="00102649" w:rsidDel="004149B6" w:rsidRDefault="0057135C" w:rsidP="0057135C">
      <w:pPr>
        <w:pStyle w:val="Incontec"/>
        <w:rPr>
          <w:del w:id="1595" w:author="andres camilo santana bohorquez" w:date="2017-02-17T01:24:00Z"/>
          <w:rFonts w:cs="Times New Roman"/>
        </w:rPr>
      </w:pPr>
    </w:p>
    <w:p w14:paraId="1E20E5DF" w14:textId="2A73CAD7" w:rsidR="0057135C" w:rsidRPr="00102649" w:rsidDel="004149B6" w:rsidRDefault="0057135C" w:rsidP="0057135C">
      <w:pPr>
        <w:pStyle w:val="Incontec"/>
        <w:rPr>
          <w:del w:id="1596" w:author="andres camilo santana bohorquez" w:date="2017-02-17T01:24:00Z"/>
          <w:rFonts w:cs="Times New Roman"/>
        </w:rPr>
      </w:pPr>
      <w:del w:id="1597" w:author="andres camilo santana bohorquez" w:date="2017-02-17T01:24:00Z">
        <w:r w:rsidRPr="00102649" w:rsidDel="004149B6">
          <w:rPr>
            <w:rFonts w:cs="Times New Roman"/>
          </w:rPr>
          <w:delText xml:space="preserve">Como </w:delText>
        </w:r>
        <w:r w:rsidR="006859C7" w:rsidDel="004149B6">
          <w:rPr>
            <w:rFonts w:cs="Times New Roman"/>
          </w:rPr>
          <w:delText>IncluSoft</w:delText>
        </w:r>
        <w:r w:rsidRPr="00102649" w:rsidDel="004149B6">
          <w:rPr>
            <w:rFonts w:cs="Times New Roman"/>
          </w:rPr>
          <w:delText xml:space="preserve"> desea ofrecer soluciones informáticas que puedan mejorar la calidad de vida de </w:delText>
        </w:r>
        <w:r w:rsidR="006859C7" w:rsidDel="004149B6">
          <w:rPr>
            <w:rFonts w:cs="Times New Roman"/>
          </w:rPr>
          <w:delText>la población con limitaciones cognitivas</w:delText>
        </w:r>
        <w:r w:rsidRPr="00102649" w:rsidDel="004149B6">
          <w:rPr>
            <w:rFonts w:cs="Times New Roman"/>
          </w:rPr>
          <w:delText xml:space="preserve"> </w:delText>
        </w:r>
        <w:r w:rsidR="006859C7" w:rsidDel="004149B6">
          <w:rPr>
            <w:rFonts w:cs="Times New Roman"/>
          </w:rPr>
          <w:delText xml:space="preserve">se hizo necesario </w:delText>
        </w:r>
        <w:r w:rsidRPr="00102649" w:rsidDel="004149B6">
          <w:rPr>
            <w:rFonts w:cs="Times New Roman"/>
          </w:rPr>
          <w:delText xml:space="preserve">identificar las empresas nacionales </w:delText>
        </w:r>
        <w:r w:rsidR="006859C7" w:rsidDel="004149B6">
          <w:rPr>
            <w:rFonts w:cs="Times New Roman"/>
          </w:rPr>
          <w:delText>dedicadas</w:delText>
        </w:r>
        <w:r w:rsidRPr="00102649" w:rsidDel="004149B6">
          <w:rPr>
            <w:rFonts w:cs="Times New Roman"/>
          </w:rPr>
          <w:delText xml:space="preserve"> a</w:delText>
        </w:r>
        <w:r w:rsidR="006859C7" w:rsidDel="004149B6">
          <w:rPr>
            <w:rFonts w:cs="Times New Roman"/>
          </w:rPr>
          <w:delText>l</w:delText>
        </w:r>
        <w:r w:rsidRPr="00102649" w:rsidDel="004149B6">
          <w:rPr>
            <w:rFonts w:cs="Times New Roman"/>
          </w:rPr>
          <w:delText xml:space="preserve"> desarrollar </w:delText>
        </w:r>
        <w:r w:rsidR="006859C7" w:rsidDel="004149B6">
          <w:rPr>
            <w:rFonts w:cs="Times New Roman"/>
          </w:rPr>
          <w:delText xml:space="preserve">de </w:delText>
        </w:r>
        <w:r w:rsidRPr="00102649" w:rsidDel="004149B6">
          <w:rPr>
            <w:rFonts w:cs="Times New Roman"/>
          </w:rPr>
          <w:delText xml:space="preserve">aplicaciones </w:delText>
        </w:r>
        <w:r w:rsidR="006859C7" w:rsidDel="004149B6">
          <w:rPr>
            <w:rFonts w:cs="Times New Roman"/>
          </w:rPr>
          <w:delText xml:space="preserve">para esta población, se realizó un filtro en el cual se tuvieron variables como: desarrollo </w:delText>
        </w:r>
        <w:r w:rsidRPr="00102649" w:rsidDel="004149B6">
          <w:rPr>
            <w:rFonts w:cs="Times New Roman"/>
          </w:rPr>
          <w:delText xml:space="preserve">a la medida, </w:delText>
        </w:r>
        <w:r w:rsidR="006859C7" w:rsidDel="004149B6">
          <w:rPr>
            <w:rFonts w:cs="Times New Roman"/>
          </w:rPr>
          <w:delText>desarrollo de</w:delText>
        </w:r>
        <w:r w:rsidRPr="00102649" w:rsidDel="004149B6">
          <w:rPr>
            <w:rFonts w:cs="Times New Roman"/>
          </w:rPr>
          <w:delText xml:space="preserve"> aplicaciones móviles, desarrollo de aplicaciones web, sistemas personales, e-learning </w:delText>
        </w:r>
        <w:r w:rsidDel="004149B6">
          <w:rPr>
            <w:rFonts w:cs="Times New Roman"/>
          </w:rPr>
          <w:delText>e</w:delText>
        </w:r>
        <w:r w:rsidRPr="00102649" w:rsidDel="004149B6">
          <w:rPr>
            <w:rFonts w:cs="Times New Roman"/>
          </w:rPr>
          <w:delText xml:space="preserve"> institución académica logrando obtener los siguientes datos que </w:delText>
        </w:r>
        <w:r w:rsidR="006859C7" w:rsidDel="004149B6">
          <w:rPr>
            <w:rFonts w:cs="Times New Roman"/>
          </w:rPr>
          <w:delText>permitieron</w:delText>
        </w:r>
        <w:r w:rsidRPr="00102649" w:rsidDel="004149B6">
          <w:rPr>
            <w:rFonts w:cs="Times New Roman"/>
          </w:rPr>
          <w:delText xml:space="preserve"> </w:delText>
        </w:r>
        <w:r w:rsidR="006859C7" w:rsidDel="004149B6">
          <w:rPr>
            <w:rFonts w:cs="Times New Roman"/>
          </w:rPr>
          <w:delText xml:space="preserve">dimensionar el </w:delText>
        </w:r>
        <w:r w:rsidRPr="00102649" w:rsidDel="004149B6">
          <w:rPr>
            <w:rFonts w:cs="Times New Roman"/>
          </w:rPr>
          <w:delText>nivel de competencia en el mercado</w:delText>
        </w:r>
        <w:r w:rsidR="006859C7" w:rsidDel="004149B6">
          <w:rPr>
            <w:rFonts w:cs="Times New Roman"/>
          </w:rPr>
          <w:delText xml:space="preserve"> de software</w:delText>
        </w:r>
        <w:r w:rsidRPr="00102649" w:rsidDel="004149B6">
          <w:rPr>
            <w:rFonts w:cs="Times New Roman"/>
          </w:rPr>
          <w:delText xml:space="preserve">. En la figura </w:delText>
        </w:r>
        <w:r w:rsidR="00DD1C2C" w:rsidDel="004149B6">
          <w:rPr>
            <w:rFonts w:cs="Times New Roman"/>
          </w:rPr>
          <w:delText>5-1</w:delText>
        </w:r>
        <w:r w:rsidR="00575B69" w:rsidDel="004149B6">
          <w:rPr>
            <w:rFonts w:cs="Times New Roman"/>
          </w:rPr>
          <w:delText>8</w:delText>
        </w:r>
        <w:r w:rsidRPr="00102649" w:rsidDel="004149B6">
          <w:rPr>
            <w:rFonts w:cs="Times New Roman"/>
          </w:rPr>
          <w:delText xml:space="preserve"> </w:delText>
        </w:r>
        <w:r w:rsidR="006859C7" w:rsidDel="004149B6">
          <w:rPr>
            <w:rFonts w:cs="Times New Roman"/>
          </w:rPr>
          <w:delText>se logra identificar</w:delText>
        </w:r>
        <w:r w:rsidRPr="00102649" w:rsidDel="004149B6">
          <w:rPr>
            <w:rFonts w:cs="Times New Roman"/>
          </w:rPr>
          <w:delText xml:space="preserve"> el número de empresas que se dedican a las líneas de negocio sobre las cuales pretende trabajar </w:delText>
        </w:r>
        <w:r w:rsidR="006859C7" w:rsidDel="004149B6">
          <w:rPr>
            <w:rFonts w:cs="Times New Roman"/>
          </w:rPr>
          <w:delText>IncluSoft</w:delText>
        </w:r>
        <w:r w:rsidRPr="00102649" w:rsidDel="004149B6">
          <w:rPr>
            <w:rFonts w:cs="Times New Roman"/>
          </w:rPr>
          <w:delText>.</w:delText>
        </w:r>
      </w:del>
    </w:p>
    <w:p w14:paraId="6F1F5B19" w14:textId="31B4A180" w:rsidR="0057135C" w:rsidRPr="00102649" w:rsidDel="004149B6" w:rsidRDefault="0057135C" w:rsidP="0057135C">
      <w:pPr>
        <w:pStyle w:val="Incontec"/>
        <w:rPr>
          <w:del w:id="1598" w:author="andres camilo santana bohorquez" w:date="2017-02-17T01:24:00Z"/>
          <w:rFonts w:cs="Times New Roman"/>
        </w:rPr>
      </w:pPr>
      <w:del w:id="1599" w:author="andres camilo santana bohorquez" w:date="2017-02-17T01:24:00Z">
        <w:r w:rsidRPr="00102649" w:rsidDel="004149B6">
          <w:rPr>
            <w:rFonts w:cs="Times New Roman"/>
            <w:noProof/>
            <w:lang w:val="es-ES" w:eastAsia="es-ES"/>
            <w:rPrChange w:id="1600" w:author="Unknown">
              <w:rPr>
                <w:noProof/>
                <w:lang w:val="es-ES" w:eastAsia="es-ES"/>
              </w:rPr>
            </w:rPrChange>
          </w:rPr>
          <w:drawing>
            <wp:inline distT="0" distB="0" distL="0" distR="0" wp14:anchorId="1AD903AE" wp14:editId="6F0740CB">
              <wp:extent cx="5612130" cy="4169410"/>
              <wp:effectExtent l="0" t="0" r="0" b="0"/>
              <wp:docPr id="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12130" cy="4169410"/>
                      </a:xfrm>
                      <a:prstGeom prst="rect">
                        <a:avLst/>
                      </a:prstGeom>
                      <a:ln/>
                    </pic:spPr>
                  </pic:pic>
                </a:graphicData>
              </a:graphic>
            </wp:inline>
          </w:drawing>
        </w:r>
      </w:del>
    </w:p>
    <w:p w14:paraId="20F6CC0A" w14:textId="13D1258D" w:rsidR="0057135C" w:rsidRPr="00102649" w:rsidDel="004149B6" w:rsidRDefault="0057135C" w:rsidP="0057135C">
      <w:pPr>
        <w:pStyle w:val="Incontec"/>
        <w:rPr>
          <w:del w:id="1601" w:author="andres camilo santana bohorquez" w:date="2017-02-17T01:24:00Z"/>
          <w:rFonts w:cs="Times New Roman"/>
        </w:rPr>
      </w:pPr>
      <w:del w:id="1602" w:author="andres camilo santana bohorquez" w:date="2017-02-17T01:24:00Z">
        <w:r w:rsidRPr="00102649" w:rsidDel="004149B6">
          <w:rPr>
            <w:rFonts w:cs="Times New Roman"/>
            <w:noProof/>
            <w:lang w:val="es-ES" w:eastAsia="es-ES"/>
            <w:rPrChange w:id="1603" w:author="Unknown">
              <w:rPr>
                <w:noProof/>
                <w:lang w:val="es-ES" w:eastAsia="es-ES"/>
              </w:rPr>
            </w:rPrChange>
          </w:rPr>
          <w:drawing>
            <wp:inline distT="0" distB="0" distL="0" distR="0" wp14:anchorId="451879A2" wp14:editId="044DA4E9">
              <wp:extent cx="5612130" cy="2279015"/>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612130" cy="2279015"/>
                      </a:xfrm>
                      <a:prstGeom prst="rect">
                        <a:avLst/>
                      </a:prstGeom>
                      <a:ln/>
                    </pic:spPr>
                  </pic:pic>
                </a:graphicData>
              </a:graphic>
            </wp:inline>
          </w:drawing>
        </w:r>
      </w:del>
    </w:p>
    <w:p w14:paraId="36FE5C26" w14:textId="17DA1FD3" w:rsidR="0057135C" w:rsidRPr="0057135C" w:rsidDel="004149B6" w:rsidRDefault="0057135C" w:rsidP="0057135C">
      <w:pPr>
        <w:pStyle w:val="Incontec"/>
        <w:rPr>
          <w:del w:id="1604" w:author="andres camilo santana bohorquez" w:date="2017-02-17T01:24:00Z"/>
          <w:rFonts w:cs="Times New Roman"/>
          <w:sz w:val="22"/>
        </w:rPr>
      </w:pPr>
      <w:del w:id="1605" w:author="andres camilo santana bohorquez" w:date="2017-02-17T01:24:00Z">
        <w:r w:rsidRPr="0057135C" w:rsidDel="004149B6">
          <w:rPr>
            <w:rFonts w:cs="Times New Roman"/>
            <w:b/>
            <w:sz w:val="22"/>
          </w:rPr>
          <w:delText>Figura 5.1</w:delText>
        </w:r>
        <w:r w:rsidR="00575B69" w:rsidDel="004149B6">
          <w:rPr>
            <w:rFonts w:cs="Times New Roman"/>
            <w:b/>
            <w:sz w:val="22"/>
          </w:rPr>
          <w:delText>8</w:delText>
        </w:r>
        <w:r w:rsidRPr="0057135C" w:rsidDel="004149B6">
          <w:rPr>
            <w:rFonts w:cs="Times New Roman"/>
            <w:sz w:val="22"/>
          </w:rPr>
          <w:delText xml:space="preserve">. Líneas de negocio seleccionadas por número de empresas. Fuente </w:delText>
        </w:r>
      </w:del>
      <w:customXmlDelRangeStart w:id="1606" w:author="andres camilo santana bohorquez" w:date="2017-02-17T01:24:00Z"/>
      <w:sdt>
        <w:sdtPr>
          <w:rPr>
            <w:rFonts w:cs="Times New Roman"/>
          </w:rPr>
          <w:id w:val="-1322582112"/>
          <w:citation/>
        </w:sdtPr>
        <w:sdtContent>
          <w:customXmlDelRangeEnd w:id="1606"/>
          <w:del w:id="1607" w:author="andres camilo santana bohorquez" w:date="2017-02-17T01:24:00Z">
            <w:r w:rsidRPr="0057135C" w:rsidDel="004149B6">
              <w:rPr>
                <w:rFonts w:cs="Times New Roman"/>
              </w:rPr>
              <w:fldChar w:fldCharType="begin"/>
            </w:r>
            <w:r w:rsidRPr="0057135C" w:rsidDel="004149B6">
              <w:rPr>
                <w:rFonts w:cs="Times New Roman"/>
                <w:sz w:val="22"/>
              </w:rPr>
              <w:delInstrText xml:space="preserve">CITATION htt \l 9226 </w:delInstrText>
            </w:r>
            <w:r w:rsidRPr="0057135C" w:rsidDel="004149B6">
              <w:rPr>
                <w:rFonts w:cs="Times New Roman"/>
              </w:rPr>
              <w:fldChar w:fldCharType="separate"/>
            </w:r>
            <w:r w:rsidR="00643776" w:rsidRPr="00643776" w:rsidDel="004149B6">
              <w:rPr>
                <w:rFonts w:cs="Times New Roman"/>
                <w:noProof/>
                <w:sz w:val="22"/>
              </w:rPr>
              <w:delText>(45)</w:delText>
            </w:r>
            <w:r w:rsidRPr="0057135C" w:rsidDel="004149B6">
              <w:rPr>
                <w:rFonts w:cs="Times New Roman"/>
              </w:rPr>
              <w:fldChar w:fldCharType="end"/>
            </w:r>
          </w:del>
          <w:customXmlDelRangeStart w:id="1608" w:author="andres camilo santana bohorquez" w:date="2017-02-17T01:24:00Z"/>
        </w:sdtContent>
      </w:sdt>
      <w:customXmlDelRangeEnd w:id="1608"/>
      <w:del w:id="1609" w:author="andres camilo santana bohorquez" w:date="2017-02-17T01:24:00Z">
        <w:r w:rsidRPr="0057135C" w:rsidDel="004149B6">
          <w:rPr>
            <w:rFonts w:cs="Times New Roman"/>
            <w:sz w:val="22"/>
          </w:rPr>
          <w:delText>.</w:delText>
        </w:r>
      </w:del>
    </w:p>
    <w:p w14:paraId="5E45F7BE" w14:textId="54E550AD" w:rsidR="006859C7" w:rsidDel="004149B6" w:rsidRDefault="006859C7" w:rsidP="006859C7">
      <w:pPr>
        <w:pStyle w:val="Incontec"/>
        <w:rPr>
          <w:del w:id="1610" w:author="andres camilo santana bohorquez" w:date="2017-02-17T01:24:00Z"/>
        </w:rPr>
      </w:pPr>
      <w:bookmarkStart w:id="1611" w:name="_3fwokq0" w:colFirst="0" w:colLast="0"/>
      <w:bookmarkEnd w:id="1611"/>
    </w:p>
    <w:p w14:paraId="3D3E0F83" w14:textId="7C54D569" w:rsidR="006859C7" w:rsidDel="004149B6" w:rsidRDefault="006859C7" w:rsidP="006859C7">
      <w:pPr>
        <w:pStyle w:val="Incontec"/>
        <w:rPr>
          <w:del w:id="1612" w:author="andres camilo santana bohorquez" w:date="2017-02-17T01:24:00Z"/>
        </w:rPr>
      </w:pPr>
    </w:p>
    <w:p w14:paraId="1248A4D8" w14:textId="5D8C11CE" w:rsidR="0057135C" w:rsidRPr="0057135C" w:rsidDel="004149B6" w:rsidRDefault="0057135C" w:rsidP="0057135C">
      <w:pPr>
        <w:ind w:left="720" w:firstLine="720"/>
        <w:rPr>
          <w:del w:id="1613" w:author="andres camilo santana bohorquez" w:date="2017-02-17T01:24:00Z"/>
          <w:rFonts w:ascii="LM Roman 10" w:hAnsi="LM Roman 10"/>
          <w:b/>
          <w:i/>
          <w:sz w:val="24"/>
        </w:rPr>
      </w:pPr>
      <w:del w:id="1614" w:author="andres camilo santana bohorquez" w:date="2017-02-17T01:24:00Z">
        <w:r w:rsidRPr="0057135C" w:rsidDel="004149B6">
          <w:rPr>
            <w:rFonts w:ascii="LM Roman 10" w:hAnsi="LM Roman 10"/>
            <w:b/>
            <w:i/>
            <w:sz w:val="24"/>
          </w:rPr>
          <w:delText>Oferta</w:delText>
        </w:r>
      </w:del>
    </w:p>
    <w:p w14:paraId="05D63909" w14:textId="36EE1475" w:rsidR="000A0072" w:rsidRPr="00102649" w:rsidDel="004149B6" w:rsidRDefault="000A0072" w:rsidP="000A0072">
      <w:pPr>
        <w:pStyle w:val="Incontec"/>
        <w:rPr>
          <w:del w:id="1615" w:author="andres camilo santana bohorquez" w:date="2017-02-17T01:24:00Z"/>
          <w:rFonts w:cs="Times New Roman"/>
        </w:rPr>
      </w:pPr>
      <w:del w:id="1616" w:author="andres camilo santana bohorquez" w:date="2017-02-17T01:24:00Z">
        <w:r w:rsidRPr="00102649" w:rsidDel="004149B6">
          <w:rPr>
            <w:rFonts w:cs="Times New Roman"/>
          </w:rPr>
          <w:delText>Tras realizar un análisis en el banco de apps expuestas en el programa de Apps.co bajo la clasificación de apps enfocadas a ofrecer soluciones en el campo Educativo solo encontramos una aplicación llamada FonoPlay</w:delText>
        </w:r>
        <w:r w:rsidRPr="00102649" w:rsidDel="004149B6">
          <w:rPr>
            <w:rStyle w:val="Refdenotaalpie"/>
            <w:rFonts w:cs="Times New Roman"/>
          </w:rPr>
          <w:footnoteReference w:id="8"/>
        </w:r>
        <w:r w:rsidRPr="00102649" w:rsidDel="004149B6">
          <w:rPr>
            <w:rFonts w:cs="Times New Roman"/>
          </w:rPr>
          <w:delText xml:space="preserve"> que pretende ofrecer una herramienta de </w:delText>
        </w:r>
        <w:r w:rsidRPr="00102649" w:rsidDel="004149B6">
          <w:rPr>
            <w:rFonts w:cs="Times New Roman"/>
            <w:b/>
            <w:bCs/>
            <w:i/>
            <w:iCs/>
            <w:color w:val="auto"/>
            <w:shd w:val="clear" w:color="auto" w:fill="F5F6F5"/>
          </w:rPr>
          <w:delText>detección temprana de problema de lenguaje,  para reducir futuros problemas de aprendizaje</w:delText>
        </w:r>
        <w:r w:rsidRPr="00102649" w:rsidDel="004149B6">
          <w:rPr>
            <w:rFonts w:cs="Times New Roman"/>
            <w:bCs/>
            <w:iCs/>
            <w:color w:val="575756"/>
            <w:shd w:val="clear" w:color="auto" w:fill="F5F6F5"/>
          </w:rPr>
          <w:delText xml:space="preserve">,  </w:delText>
        </w:r>
        <w:r w:rsidRPr="00102649" w:rsidDel="004149B6">
          <w:rPr>
            <w:rFonts w:cs="Times New Roman"/>
            <w:bCs/>
            <w:iCs/>
            <w:color w:val="auto"/>
            <w:shd w:val="clear" w:color="auto" w:fill="F5F6F5"/>
          </w:rPr>
          <w:delText xml:space="preserve">Lo cual nos demuestra que este sector necesita urgente una entidad que ofrezca soluciones a la población con Limitacion Cognitiva que apoyen su proceso educativo y entienda las necesidades especiales de esta población. </w:delText>
        </w:r>
      </w:del>
    </w:p>
    <w:p w14:paraId="75093467" w14:textId="5095CDB2" w:rsidR="005877A3" w:rsidRPr="00102649" w:rsidDel="004149B6" w:rsidRDefault="005877A3" w:rsidP="00F12A4C">
      <w:pPr>
        <w:pStyle w:val="Incontec"/>
        <w:rPr>
          <w:del w:id="1619" w:author="andres camilo santana bohorquez" w:date="2017-02-17T01:24:00Z"/>
          <w:rFonts w:cs="Times New Roman"/>
        </w:rPr>
      </w:pPr>
      <w:del w:id="1620" w:author="andres camilo santana bohorquez" w:date="2017-02-17T01:24:00Z">
        <w:r w:rsidRPr="00102649" w:rsidDel="004149B6">
          <w:rPr>
            <w:rFonts w:cs="Times New Roman"/>
          </w:rPr>
          <w:delText xml:space="preserve">Al analizar las propuestas Tecnológicas </w:delText>
        </w:r>
        <w:r w:rsidR="00BA1428" w:rsidRPr="00102649" w:rsidDel="004149B6">
          <w:rPr>
            <w:rFonts w:cs="Times New Roman"/>
          </w:rPr>
          <w:delText xml:space="preserve">ofrecidas en una escala global </w:delText>
        </w:r>
        <w:r w:rsidRPr="00102649" w:rsidDel="004149B6">
          <w:rPr>
            <w:rFonts w:cs="Times New Roman"/>
          </w:rPr>
          <w:delText xml:space="preserve">bajo el Concepto de la Comunicación Aumentativa y alternativa, encontramos una serie de productos de software </w:delText>
        </w:r>
        <w:r w:rsidR="00FE7614" w:rsidRPr="00102649" w:rsidDel="004149B6">
          <w:rPr>
            <w:rFonts w:cs="Times New Roman"/>
          </w:rPr>
          <w:delText xml:space="preserve">que serán expuestos a </w:delText>
        </w:r>
        <w:r w:rsidR="000A0072" w:rsidRPr="00102649" w:rsidDel="004149B6">
          <w:rPr>
            <w:rFonts w:cs="Times New Roman"/>
          </w:rPr>
          <w:delText>continuación</w:delText>
        </w:r>
        <w:r w:rsidR="00FE7614" w:rsidRPr="00102649" w:rsidDel="004149B6">
          <w:rPr>
            <w:rFonts w:cs="Times New Roman"/>
          </w:rPr>
          <w:delText>.</w:delText>
        </w:r>
      </w:del>
    </w:p>
    <w:p w14:paraId="685E9B6A" w14:textId="1E010606" w:rsidR="00FE7614" w:rsidRPr="00102649" w:rsidDel="004149B6" w:rsidRDefault="00FE7614" w:rsidP="00F12A4C">
      <w:pPr>
        <w:pStyle w:val="Incontec"/>
        <w:rPr>
          <w:del w:id="1621" w:author="andres camilo santana bohorquez" w:date="2017-02-17T01:24:00Z"/>
          <w:rFonts w:cs="Times New Roman"/>
        </w:rPr>
      </w:pPr>
    </w:p>
    <w:p w14:paraId="107D2640" w14:textId="2DB90EEB" w:rsidR="00FE7614" w:rsidRPr="00102649" w:rsidDel="004149B6" w:rsidRDefault="00FE7614" w:rsidP="00F12A4C">
      <w:pPr>
        <w:pStyle w:val="Incontec"/>
        <w:rPr>
          <w:del w:id="1622" w:author="andres camilo santana bohorquez" w:date="2017-02-17T01:24:00Z"/>
          <w:rFonts w:cs="Times New Roman"/>
          <w:color w:val="auto"/>
        </w:rPr>
      </w:pPr>
      <w:del w:id="1623" w:author="andres camilo santana bohorquez" w:date="2017-02-17T01:24:00Z">
        <w:r w:rsidRPr="00102649" w:rsidDel="004149B6">
          <w:rPr>
            <w:rFonts w:cs="Times New Roman"/>
            <w:bCs/>
            <w:color w:val="auto"/>
            <w:shd w:val="clear" w:color="auto" w:fill="FFFFFF"/>
          </w:rPr>
          <w:delText>Adapro</w:delText>
        </w:r>
        <w:r w:rsidRPr="00102649" w:rsidDel="004149B6">
          <w:rPr>
            <w:rFonts w:cs="Times New Roman"/>
            <w:b/>
            <w:bCs/>
            <w:color w:val="auto"/>
            <w:shd w:val="clear" w:color="auto" w:fill="FFFFFF"/>
          </w:rPr>
          <w:delText xml:space="preserve">: </w:delText>
        </w:r>
        <w:r w:rsidRPr="00102649" w:rsidDel="004149B6">
          <w:rPr>
            <w:rFonts w:cs="Times New Roman"/>
            <w:bCs/>
            <w:color w:val="auto"/>
            <w:shd w:val="clear" w:color="auto" w:fill="FFFFFF"/>
          </w:rPr>
          <w:delText>es un procesador de texto gratuito orientado a personas con dificultades de aprendizaje como la dislexia u otro tipo de diversidad funcional como autismo.</w:delText>
        </w:r>
        <w:r w:rsidR="00BA1428" w:rsidRPr="00102649" w:rsidDel="004149B6">
          <w:rPr>
            <w:rFonts w:cs="Times New Roman"/>
            <w:bCs/>
            <w:color w:val="auto"/>
            <w:shd w:val="clear" w:color="auto" w:fill="FFFFFF"/>
          </w:rPr>
          <w:delText xml:space="preserve"> </w:delText>
        </w:r>
      </w:del>
      <w:customXmlDelRangeStart w:id="1624" w:author="andres camilo santana bohorquez" w:date="2017-02-17T01:24:00Z"/>
      <w:sdt>
        <w:sdtPr>
          <w:rPr>
            <w:rFonts w:cs="Times New Roman"/>
            <w:bCs/>
            <w:color w:val="auto"/>
            <w:shd w:val="clear" w:color="auto" w:fill="FFFFFF"/>
          </w:rPr>
          <w:id w:val="29610190"/>
          <w:citation/>
        </w:sdtPr>
        <w:sdtContent>
          <w:customXmlDelRangeEnd w:id="1624"/>
          <w:del w:id="1625" w:author="andres camilo santana bohorquez" w:date="2017-02-17T01:24:00Z">
            <w:r w:rsidR="00BA1428" w:rsidRPr="00102649" w:rsidDel="004149B6">
              <w:rPr>
                <w:rFonts w:cs="Times New Roman"/>
                <w:bCs/>
                <w:color w:val="auto"/>
                <w:shd w:val="clear" w:color="auto" w:fill="FFFFFF"/>
              </w:rPr>
              <w:fldChar w:fldCharType="begin"/>
            </w:r>
            <w:r w:rsidR="00BA1428" w:rsidRPr="00102649" w:rsidDel="004149B6">
              <w:rPr>
                <w:rFonts w:cs="Times New Roman"/>
                <w:bCs/>
                <w:color w:val="auto"/>
                <w:shd w:val="clear" w:color="auto" w:fill="FFFFFF"/>
              </w:rPr>
              <w:delInstrText xml:space="preserve"> CITATION Ada12 \l 9226 </w:delInstrText>
            </w:r>
            <w:r w:rsidR="00BA1428" w:rsidRPr="00102649" w:rsidDel="004149B6">
              <w:rPr>
                <w:rFonts w:cs="Times New Roman"/>
                <w:bCs/>
                <w:color w:val="auto"/>
                <w:shd w:val="clear" w:color="auto" w:fill="FFFFFF"/>
              </w:rPr>
              <w:fldChar w:fldCharType="separate"/>
            </w:r>
            <w:r w:rsidR="00643776" w:rsidRPr="00643776" w:rsidDel="004149B6">
              <w:rPr>
                <w:rFonts w:cs="Times New Roman"/>
                <w:noProof/>
                <w:color w:val="auto"/>
                <w:shd w:val="clear" w:color="auto" w:fill="FFFFFF"/>
              </w:rPr>
              <w:delText>(46)</w:delText>
            </w:r>
            <w:r w:rsidR="00BA1428" w:rsidRPr="00102649" w:rsidDel="004149B6">
              <w:rPr>
                <w:rFonts w:cs="Times New Roman"/>
                <w:bCs/>
                <w:color w:val="auto"/>
                <w:shd w:val="clear" w:color="auto" w:fill="FFFFFF"/>
              </w:rPr>
              <w:fldChar w:fldCharType="end"/>
            </w:r>
          </w:del>
          <w:customXmlDelRangeStart w:id="1626" w:author="andres camilo santana bohorquez" w:date="2017-02-17T01:24:00Z"/>
        </w:sdtContent>
      </w:sdt>
      <w:customXmlDelRangeEnd w:id="1626"/>
    </w:p>
    <w:p w14:paraId="76D78E47" w14:textId="433D61C2" w:rsidR="00FE7614" w:rsidRPr="00102649" w:rsidDel="004149B6" w:rsidRDefault="00FE7614" w:rsidP="00A75AB6">
      <w:pPr>
        <w:pStyle w:val="Incontec"/>
        <w:jc w:val="center"/>
        <w:rPr>
          <w:del w:id="1627" w:author="andres camilo santana bohorquez" w:date="2017-02-17T01:24:00Z"/>
          <w:rFonts w:cs="Times New Roman"/>
          <w:color w:val="auto"/>
        </w:rPr>
      </w:pPr>
      <w:del w:id="1628" w:author="andres camilo santana bohorquez" w:date="2017-02-17T01:24:00Z">
        <w:r w:rsidRPr="00102649" w:rsidDel="004149B6">
          <w:rPr>
            <w:noProof/>
            <w:lang w:val="es-ES" w:eastAsia="es-ES"/>
          </w:rPr>
          <w:drawing>
            <wp:inline distT="0" distB="0" distL="0" distR="0" wp14:anchorId="1EB8C521" wp14:editId="21A37D48">
              <wp:extent cx="4390608" cy="26309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del>
    </w:p>
    <w:p w14:paraId="7EBBB729" w14:textId="1094A527" w:rsidR="00FE7614" w:rsidRPr="000A0072" w:rsidDel="004149B6" w:rsidRDefault="00FE7614" w:rsidP="00F12A4C">
      <w:pPr>
        <w:pStyle w:val="Incontec"/>
        <w:rPr>
          <w:del w:id="1629" w:author="andres camilo santana bohorquez" w:date="2017-02-17T01:24:00Z"/>
          <w:rFonts w:cs="Times New Roman"/>
          <w:color w:val="auto"/>
          <w:sz w:val="22"/>
          <w:szCs w:val="22"/>
        </w:rPr>
      </w:pPr>
      <w:del w:id="1630" w:author="andres camilo santana bohorquez" w:date="2017-02-17T01:24:00Z">
        <w:r w:rsidRPr="000A0072" w:rsidDel="004149B6">
          <w:rPr>
            <w:rFonts w:cs="Times New Roman"/>
            <w:b/>
            <w:i/>
            <w:color w:val="auto"/>
            <w:sz w:val="22"/>
            <w:szCs w:val="22"/>
          </w:rPr>
          <w:delText xml:space="preserve">Figura </w:delText>
        </w:r>
        <w:r w:rsidR="000A0072" w:rsidRPr="000A0072" w:rsidDel="004149B6">
          <w:rPr>
            <w:rFonts w:cs="Times New Roman"/>
            <w:b/>
            <w:i/>
            <w:color w:val="auto"/>
            <w:sz w:val="22"/>
            <w:szCs w:val="22"/>
          </w:rPr>
          <w:delText>5-1</w:delText>
        </w:r>
        <w:r w:rsidR="0044616D" w:rsidDel="004149B6">
          <w:rPr>
            <w:rFonts w:cs="Times New Roman"/>
            <w:b/>
            <w:i/>
            <w:color w:val="auto"/>
            <w:sz w:val="22"/>
            <w:szCs w:val="22"/>
          </w:rPr>
          <w:delText>9</w:delText>
        </w:r>
        <w:r w:rsidRPr="000A0072" w:rsidDel="004149B6">
          <w:rPr>
            <w:rFonts w:cs="Times New Roman"/>
            <w:b/>
            <w:color w:val="auto"/>
            <w:sz w:val="22"/>
            <w:szCs w:val="22"/>
          </w:rPr>
          <w:delText>.</w:delText>
        </w:r>
        <w:r w:rsidRPr="000A0072" w:rsidDel="004149B6">
          <w:rPr>
            <w:rFonts w:cs="Times New Roman"/>
            <w:color w:val="auto"/>
            <w:sz w:val="22"/>
            <w:szCs w:val="22"/>
          </w:rPr>
          <w:delText xml:space="preserve"> Software Adapro. Fuente: </w:delText>
        </w:r>
      </w:del>
      <w:customXmlDelRangeStart w:id="1631" w:author="andres camilo santana bohorquez" w:date="2017-02-17T01:24:00Z"/>
      <w:sdt>
        <w:sdtPr>
          <w:rPr>
            <w:rFonts w:cs="Times New Roman"/>
            <w:color w:val="auto"/>
          </w:rPr>
          <w:id w:val="-596865023"/>
          <w:citation/>
        </w:sdtPr>
        <w:sdtContent>
          <w:customXmlDelRangeEnd w:id="1631"/>
          <w:del w:id="1632" w:author="andres camilo santana bohorquez" w:date="2017-02-17T01:24:00Z">
            <w:r w:rsidR="002A0C42" w:rsidDel="004149B6">
              <w:rPr>
                <w:rFonts w:cs="Times New Roman"/>
                <w:color w:val="auto"/>
              </w:rPr>
              <w:fldChar w:fldCharType="begin"/>
            </w:r>
            <w:r w:rsidR="002A0C42" w:rsidDel="004149B6">
              <w:rPr>
                <w:rFonts w:cs="Times New Roman"/>
                <w:color w:val="auto"/>
                <w:sz w:val="22"/>
                <w:szCs w:val="22"/>
              </w:rPr>
              <w:delInstrText xml:space="preserve"> CITATION Ada12 \l 9226 </w:delInstrText>
            </w:r>
            <w:r w:rsidR="002A0C42" w:rsidDel="004149B6">
              <w:rPr>
                <w:rFonts w:cs="Times New Roman"/>
                <w:color w:val="auto"/>
              </w:rPr>
              <w:fldChar w:fldCharType="separate"/>
            </w:r>
            <w:r w:rsidR="00643776" w:rsidRPr="00643776" w:rsidDel="004149B6">
              <w:rPr>
                <w:rFonts w:cs="Times New Roman"/>
                <w:noProof/>
                <w:color w:val="auto"/>
                <w:sz w:val="22"/>
                <w:szCs w:val="22"/>
              </w:rPr>
              <w:delText>(46)</w:delText>
            </w:r>
            <w:r w:rsidR="002A0C42" w:rsidDel="004149B6">
              <w:rPr>
                <w:rFonts w:cs="Times New Roman"/>
                <w:color w:val="auto"/>
              </w:rPr>
              <w:fldChar w:fldCharType="end"/>
            </w:r>
          </w:del>
          <w:customXmlDelRangeStart w:id="1633" w:author="andres camilo santana bohorquez" w:date="2017-02-17T01:24:00Z"/>
        </w:sdtContent>
      </w:sdt>
      <w:customXmlDelRangeEnd w:id="1633"/>
    </w:p>
    <w:p w14:paraId="4B1650D0" w14:textId="14111F55" w:rsidR="00FE7614" w:rsidRPr="00102649" w:rsidDel="004149B6" w:rsidRDefault="00FE7614" w:rsidP="00F12A4C">
      <w:pPr>
        <w:pStyle w:val="Incontec"/>
        <w:rPr>
          <w:del w:id="1634" w:author="andres camilo santana bohorquez" w:date="2017-02-17T01:24:00Z"/>
          <w:rFonts w:cs="Times New Roman"/>
          <w:color w:val="auto"/>
        </w:rPr>
      </w:pPr>
    </w:p>
    <w:p w14:paraId="194DD8F3" w14:textId="7E98F47F" w:rsidR="00FE7614" w:rsidRPr="00102649" w:rsidDel="004149B6" w:rsidRDefault="00FE7614" w:rsidP="00F12A4C">
      <w:pPr>
        <w:pStyle w:val="Incontec"/>
        <w:rPr>
          <w:del w:id="1635" w:author="andres camilo santana bohorquez" w:date="2017-02-17T01:24:00Z"/>
          <w:rFonts w:cs="Times New Roman"/>
          <w:color w:val="auto"/>
        </w:rPr>
      </w:pPr>
      <w:del w:id="1636" w:author="andres camilo santana bohorquez" w:date="2017-02-17T01:24:00Z">
        <w:r w:rsidRPr="00102649" w:rsidDel="004149B6">
          <w:rPr>
            <w:rFonts w:cs="Times New Roman"/>
            <w:color w:val="auto"/>
          </w:rPr>
          <w:delText xml:space="preserve">AraBoard: es un conjunto de herramientas diseñadas para la comunicación alternativa y aumentativa, cuya finalidad es facilitar la comunicación funcional, mediante el uso de imágenes y pictogramas, a personas que presentan algún tipo de dificultad en este ámbito. </w:delText>
        </w:r>
      </w:del>
      <w:customXmlDelRangeStart w:id="1637" w:author="andres camilo santana bohorquez" w:date="2017-02-17T01:24:00Z"/>
      <w:sdt>
        <w:sdtPr>
          <w:rPr>
            <w:rFonts w:cs="Times New Roman"/>
            <w:color w:val="auto"/>
          </w:rPr>
          <w:id w:val="-290363669"/>
          <w:citation/>
        </w:sdtPr>
        <w:sdtContent>
          <w:customXmlDelRangeEnd w:id="1637"/>
          <w:del w:id="1638" w:author="andres camilo santana bohorquez" w:date="2017-02-17T01:24:00Z">
            <w:r w:rsidR="00BA1428" w:rsidRPr="00102649" w:rsidDel="004149B6">
              <w:rPr>
                <w:rFonts w:cs="Times New Roman"/>
                <w:color w:val="auto"/>
              </w:rPr>
              <w:fldChar w:fldCharType="begin"/>
            </w:r>
            <w:r w:rsidR="00BA1428" w:rsidRPr="00102649" w:rsidDel="004149B6">
              <w:rPr>
                <w:rFonts w:cs="Times New Roman"/>
                <w:color w:val="auto"/>
              </w:rPr>
              <w:delInstrText xml:space="preserve"> CITATION GIG \l 9226 </w:delInstrText>
            </w:r>
            <w:r w:rsidR="00BA1428" w:rsidRPr="00102649" w:rsidDel="004149B6">
              <w:rPr>
                <w:rFonts w:cs="Times New Roman"/>
                <w:color w:val="auto"/>
              </w:rPr>
              <w:fldChar w:fldCharType="separate"/>
            </w:r>
            <w:r w:rsidR="00643776" w:rsidRPr="00643776" w:rsidDel="004149B6">
              <w:rPr>
                <w:rFonts w:cs="Times New Roman"/>
                <w:noProof/>
                <w:color w:val="auto"/>
              </w:rPr>
              <w:delText>(47)</w:delText>
            </w:r>
            <w:r w:rsidR="00BA1428" w:rsidRPr="00102649" w:rsidDel="004149B6">
              <w:rPr>
                <w:rFonts w:cs="Times New Roman"/>
                <w:color w:val="auto"/>
              </w:rPr>
              <w:fldChar w:fldCharType="end"/>
            </w:r>
          </w:del>
          <w:customXmlDelRangeStart w:id="1639" w:author="andres camilo santana bohorquez" w:date="2017-02-17T01:24:00Z"/>
        </w:sdtContent>
      </w:sdt>
      <w:customXmlDelRangeEnd w:id="1639"/>
    </w:p>
    <w:p w14:paraId="4CC43BDD" w14:textId="765068CD" w:rsidR="00FE7614" w:rsidRPr="00102649" w:rsidDel="004149B6" w:rsidRDefault="00FE7614" w:rsidP="00A75AB6">
      <w:pPr>
        <w:pStyle w:val="Incontec"/>
        <w:jc w:val="center"/>
        <w:rPr>
          <w:del w:id="1640" w:author="andres camilo santana bohorquez" w:date="2017-02-17T01:24:00Z"/>
          <w:rFonts w:cs="Times New Roman"/>
          <w:color w:val="auto"/>
        </w:rPr>
      </w:pPr>
      <w:del w:id="1641" w:author="andres camilo santana bohorquez" w:date="2017-02-17T01:24:00Z">
        <w:r w:rsidRPr="00102649" w:rsidDel="004149B6">
          <w:rPr>
            <w:noProof/>
            <w:lang w:val="es-ES" w:eastAsia="es-ES"/>
          </w:rPr>
          <w:drawing>
            <wp:inline distT="0" distB="0" distL="0" distR="0" wp14:anchorId="3B418C46" wp14:editId="1A37F3D1">
              <wp:extent cx="3914775" cy="2740343"/>
              <wp:effectExtent l="0" t="0" r="0" b="3175"/>
              <wp:docPr id="44" name="Imagen 44"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del>
    </w:p>
    <w:p w14:paraId="74BA84D9" w14:textId="0E960456" w:rsidR="00FE7614" w:rsidRPr="00A75AB6" w:rsidDel="004149B6" w:rsidRDefault="00FE7614" w:rsidP="00F12A4C">
      <w:pPr>
        <w:pStyle w:val="Incontec"/>
        <w:rPr>
          <w:del w:id="1642" w:author="andres camilo santana bohorquez" w:date="2017-02-17T01:24:00Z"/>
          <w:rFonts w:cs="Times New Roman"/>
          <w:color w:val="auto"/>
          <w:sz w:val="22"/>
          <w:szCs w:val="22"/>
        </w:rPr>
      </w:pPr>
      <w:del w:id="1643"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20</w:delText>
        </w:r>
        <w:r w:rsidR="00A75AB6" w:rsidRPr="00A75AB6" w:rsidDel="004149B6">
          <w:rPr>
            <w:rFonts w:cs="Times New Roman"/>
            <w:b/>
            <w:color w:val="auto"/>
            <w:sz w:val="22"/>
            <w:szCs w:val="22"/>
          </w:rPr>
          <w:delText>.</w:delText>
        </w:r>
        <w:r w:rsidRPr="00A75AB6" w:rsidDel="004149B6">
          <w:rPr>
            <w:rFonts w:cs="Times New Roman"/>
            <w:color w:val="auto"/>
            <w:sz w:val="22"/>
            <w:szCs w:val="22"/>
          </w:rPr>
          <w:delText xml:space="preserve"> Software AraBoard. Fuente: </w:delText>
        </w:r>
      </w:del>
      <w:customXmlDelRangeStart w:id="1644" w:author="andres camilo santana bohorquez" w:date="2017-02-17T01:24:00Z"/>
      <w:sdt>
        <w:sdtPr>
          <w:rPr>
            <w:rFonts w:cs="Times New Roman"/>
            <w:color w:val="auto"/>
          </w:rPr>
          <w:id w:val="-1493254535"/>
          <w:citation/>
        </w:sdtPr>
        <w:sdtContent>
          <w:customXmlDelRangeEnd w:id="1644"/>
          <w:del w:id="1645"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GIG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(47)</w:delText>
            </w:r>
            <w:r w:rsidR="00A75AB6" w:rsidRPr="00A75AB6" w:rsidDel="004149B6">
              <w:rPr>
                <w:rFonts w:cs="Times New Roman"/>
                <w:color w:val="auto"/>
              </w:rPr>
              <w:fldChar w:fldCharType="end"/>
            </w:r>
          </w:del>
          <w:customXmlDelRangeStart w:id="1646" w:author="andres camilo santana bohorquez" w:date="2017-02-17T01:24:00Z"/>
        </w:sdtContent>
      </w:sdt>
      <w:customXmlDelRangeEnd w:id="1646"/>
    </w:p>
    <w:p w14:paraId="0E11A9AB" w14:textId="033B26BD" w:rsidR="00FE7614" w:rsidRPr="00102649" w:rsidDel="004149B6" w:rsidRDefault="00FE7614" w:rsidP="00F12A4C">
      <w:pPr>
        <w:pStyle w:val="Incontec"/>
        <w:rPr>
          <w:del w:id="1647" w:author="andres camilo santana bohorquez" w:date="2017-02-17T01:24:00Z"/>
          <w:rFonts w:cs="Times New Roman"/>
          <w:color w:val="auto"/>
        </w:rPr>
      </w:pPr>
    </w:p>
    <w:p w14:paraId="095ED52C" w14:textId="3436553E" w:rsidR="00FE7614" w:rsidRPr="00102649" w:rsidDel="004149B6" w:rsidRDefault="00FE7614" w:rsidP="00F12A4C">
      <w:pPr>
        <w:pStyle w:val="Incontec"/>
        <w:rPr>
          <w:del w:id="1648" w:author="andres camilo santana bohorquez" w:date="2017-02-17T01:24:00Z"/>
          <w:rFonts w:cs="Times New Roman"/>
          <w:color w:val="auto"/>
        </w:rPr>
      </w:pPr>
      <w:del w:id="1649" w:author="andres camilo santana bohorquez" w:date="2017-02-17T01:24:00Z">
        <w:r w:rsidRPr="00102649" w:rsidDel="004149B6">
          <w:rPr>
            <w:rFonts w:cs="Times New Roman"/>
            <w:color w:val="auto"/>
          </w:rPr>
          <w:delText xml:space="preserve">AraWord: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delText>
        </w:r>
      </w:del>
      <w:customXmlDelRangeStart w:id="1650" w:author="andres camilo santana bohorquez" w:date="2017-02-17T01:24:00Z"/>
      <w:sdt>
        <w:sdtPr>
          <w:rPr>
            <w:rFonts w:cs="Times New Roman"/>
            <w:color w:val="auto"/>
          </w:rPr>
          <w:id w:val="398634061"/>
          <w:citation/>
        </w:sdtPr>
        <w:sdtContent>
          <w:customXmlDelRangeEnd w:id="1650"/>
          <w:del w:id="1651"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 CITATION ARA14 \l 9226 </w:delInstrText>
            </w:r>
            <w:r w:rsidRPr="00102649" w:rsidDel="004149B6">
              <w:rPr>
                <w:rFonts w:cs="Times New Roman"/>
                <w:color w:val="auto"/>
              </w:rPr>
              <w:fldChar w:fldCharType="separate"/>
            </w:r>
            <w:r w:rsidR="00643776" w:rsidRPr="00643776" w:rsidDel="004149B6">
              <w:rPr>
                <w:rFonts w:cs="Times New Roman"/>
                <w:noProof/>
                <w:color w:val="auto"/>
              </w:rPr>
              <w:delText>(48)</w:delText>
            </w:r>
            <w:r w:rsidRPr="00102649" w:rsidDel="004149B6">
              <w:rPr>
                <w:rFonts w:cs="Times New Roman"/>
                <w:color w:val="auto"/>
              </w:rPr>
              <w:fldChar w:fldCharType="end"/>
            </w:r>
          </w:del>
          <w:customXmlDelRangeStart w:id="1652" w:author="andres camilo santana bohorquez" w:date="2017-02-17T01:24:00Z"/>
        </w:sdtContent>
      </w:sdt>
      <w:customXmlDelRangeEnd w:id="1652"/>
    </w:p>
    <w:p w14:paraId="4CC11F18" w14:textId="5B798131" w:rsidR="00206113" w:rsidRPr="00102649" w:rsidDel="004149B6" w:rsidRDefault="00206113" w:rsidP="00F12A4C">
      <w:pPr>
        <w:pStyle w:val="Incontec"/>
        <w:rPr>
          <w:del w:id="1653" w:author="andres camilo santana bohorquez" w:date="2017-02-17T01:24:00Z"/>
          <w:rFonts w:cs="Times New Roman"/>
          <w:color w:val="auto"/>
        </w:rPr>
      </w:pPr>
    </w:p>
    <w:p w14:paraId="3EC7C7A9" w14:textId="38BD4039" w:rsidR="00FE7614" w:rsidRPr="00102649" w:rsidDel="004149B6" w:rsidRDefault="00FE7614" w:rsidP="00A75AB6">
      <w:pPr>
        <w:pStyle w:val="Incontec"/>
        <w:jc w:val="center"/>
        <w:rPr>
          <w:del w:id="1654" w:author="andres camilo santana bohorquez" w:date="2017-02-17T01:24:00Z"/>
          <w:rFonts w:cs="Times New Roman"/>
          <w:color w:val="auto"/>
        </w:rPr>
      </w:pPr>
      <w:del w:id="1655" w:author="andres camilo santana bohorquez" w:date="2017-02-17T01:24:00Z">
        <w:r w:rsidRPr="00102649" w:rsidDel="004149B6">
          <w:rPr>
            <w:noProof/>
            <w:lang w:val="es-ES" w:eastAsia="es-ES"/>
          </w:rPr>
          <w:drawing>
            <wp:inline distT="0" distB="0" distL="0" distR="0" wp14:anchorId="2ADE5FB6" wp14:editId="6F91662D">
              <wp:extent cx="4620342" cy="2461776"/>
              <wp:effectExtent l="0" t="0" r="0" b="0"/>
              <wp:docPr id="45" name="Imagen 45"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del>
    </w:p>
    <w:p w14:paraId="0E0B2C5D" w14:textId="199234DC" w:rsidR="00FE7614" w:rsidRPr="00A75AB6" w:rsidDel="004149B6" w:rsidRDefault="00FE7614" w:rsidP="00F12A4C">
      <w:pPr>
        <w:pStyle w:val="Incontec"/>
        <w:rPr>
          <w:del w:id="1656" w:author="andres camilo santana bohorquez" w:date="2017-02-17T01:24:00Z"/>
          <w:rFonts w:cs="Times New Roman"/>
          <w:color w:val="auto"/>
          <w:sz w:val="22"/>
          <w:szCs w:val="22"/>
        </w:rPr>
      </w:pPr>
      <w:del w:id="1657" w:author="andres camilo santana bohorquez" w:date="2017-02-17T01:24:00Z">
        <w:r w:rsidRPr="00A75AB6" w:rsidDel="004149B6">
          <w:rPr>
            <w:rFonts w:cs="Times New Roman"/>
            <w:b/>
            <w:i/>
            <w:color w:val="auto"/>
            <w:sz w:val="22"/>
            <w:szCs w:val="22"/>
          </w:rPr>
          <w:delText xml:space="preserve">Figura </w:delText>
        </w:r>
        <w:r w:rsidR="00A75AB6" w:rsidRPr="00A75AB6" w:rsidDel="004149B6">
          <w:rPr>
            <w:rFonts w:cs="Times New Roman"/>
            <w:b/>
            <w:i/>
            <w:color w:val="auto"/>
            <w:sz w:val="22"/>
            <w:szCs w:val="22"/>
          </w:rPr>
          <w:delText>5-</w:delText>
        </w:r>
        <w:r w:rsidR="0044616D" w:rsidDel="004149B6">
          <w:rPr>
            <w:rFonts w:cs="Times New Roman"/>
            <w:b/>
            <w:i/>
            <w:color w:val="auto"/>
            <w:sz w:val="22"/>
            <w:szCs w:val="22"/>
          </w:rPr>
          <w:delText>21.</w:delText>
        </w:r>
        <w:r w:rsidR="00A75AB6" w:rsidRPr="00A75AB6" w:rsidDel="004149B6">
          <w:rPr>
            <w:rFonts w:cs="Times New Roman"/>
            <w:color w:val="auto"/>
            <w:sz w:val="22"/>
            <w:szCs w:val="22"/>
          </w:rPr>
          <w:delText xml:space="preserve"> Software AraWord</w:delText>
        </w:r>
        <w:r w:rsidRPr="00A75AB6" w:rsidDel="004149B6">
          <w:rPr>
            <w:rFonts w:cs="Times New Roman"/>
            <w:color w:val="auto"/>
            <w:sz w:val="22"/>
            <w:szCs w:val="22"/>
          </w:rPr>
          <w:delText xml:space="preserve">. Fuente: </w:delText>
        </w:r>
      </w:del>
      <w:customXmlDelRangeStart w:id="1658" w:author="andres camilo santana bohorquez" w:date="2017-02-17T01:24:00Z"/>
      <w:sdt>
        <w:sdtPr>
          <w:rPr>
            <w:rFonts w:cs="Times New Roman"/>
            <w:color w:val="auto"/>
          </w:rPr>
          <w:id w:val="-757903916"/>
          <w:citation/>
        </w:sdtPr>
        <w:sdtContent>
          <w:customXmlDelRangeEnd w:id="1658"/>
          <w:del w:id="1659" w:author="andres camilo santana bohorquez" w:date="2017-02-17T01:24:00Z">
            <w:r w:rsidR="00A75AB6" w:rsidRPr="00A75AB6" w:rsidDel="004149B6">
              <w:rPr>
                <w:rFonts w:cs="Times New Roman"/>
                <w:color w:val="auto"/>
              </w:rPr>
              <w:fldChar w:fldCharType="begin"/>
            </w:r>
            <w:r w:rsidR="00A75AB6" w:rsidRPr="00A75AB6" w:rsidDel="004149B6">
              <w:rPr>
                <w:rFonts w:cs="Times New Roman"/>
                <w:color w:val="auto"/>
                <w:sz w:val="22"/>
                <w:szCs w:val="22"/>
              </w:rPr>
              <w:delInstrText xml:space="preserve"> CITATION ARA14 \l 9226 </w:delInstrText>
            </w:r>
            <w:r w:rsidR="00A75AB6" w:rsidRPr="00A75AB6" w:rsidDel="004149B6">
              <w:rPr>
                <w:rFonts w:cs="Times New Roman"/>
                <w:color w:val="auto"/>
              </w:rPr>
              <w:fldChar w:fldCharType="separate"/>
            </w:r>
            <w:r w:rsidR="00643776" w:rsidRPr="00643776" w:rsidDel="004149B6">
              <w:rPr>
                <w:rFonts w:cs="Times New Roman"/>
                <w:noProof/>
                <w:color w:val="auto"/>
                <w:sz w:val="22"/>
                <w:szCs w:val="22"/>
              </w:rPr>
              <w:delText>(48)</w:delText>
            </w:r>
            <w:r w:rsidR="00A75AB6" w:rsidRPr="00A75AB6" w:rsidDel="004149B6">
              <w:rPr>
                <w:rFonts w:cs="Times New Roman"/>
                <w:color w:val="auto"/>
              </w:rPr>
              <w:fldChar w:fldCharType="end"/>
            </w:r>
          </w:del>
          <w:customXmlDelRangeStart w:id="1660" w:author="andres camilo santana bohorquez" w:date="2017-02-17T01:24:00Z"/>
        </w:sdtContent>
      </w:sdt>
      <w:customXmlDelRangeEnd w:id="1660"/>
    </w:p>
    <w:p w14:paraId="7599B9A4" w14:textId="2F22BDCE" w:rsidR="00FE7614" w:rsidRPr="00102649" w:rsidDel="004149B6" w:rsidRDefault="00FE7614" w:rsidP="00F12A4C">
      <w:pPr>
        <w:pStyle w:val="Incontec"/>
        <w:rPr>
          <w:del w:id="1661" w:author="andres camilo santana bohorquez" w:date="2017-02-17T01:24:00Z"/>
          <w:rFonts w:cs="Times New Roman"/>
          <w:color w:val="auto"/>
        </w:rPr>
      </w:pPr>
    </w:p>
    <w:p w14:paraId="116AD287" w14:textId="3FDE253F" w:rsidR="0051229E" w:rsidRPr="00102649" w:rsidDel="004149B6" w:rsidRDefault="0051229E" w:rsidP="00F12A4C">
      <w:pPr>
        <w:pStyle w:val="Incontec"/>
        <w:rPr>
          <w:del w:id="1662" w:author="andres camilo santana bohorquez" w:date="2017-02-17T01:24:00Z"/>
          <w:rFonts w:cs="Times New Roman"/>
        </w:rPr>
      </w:pPr>
      <w:del w:id="1663" w:author="andres camilo santana bohorquez" w:date="2017-02-17T01:24:00Z">
        <w:r w:rsidRPr="00102649" w:rsidDel="004149B6">
          <w:rPr>
            <w:rFonts w:cs="Times New Roman"/>
          </w:rPr>
          <w:delText xml:space="preserve">Azahar: Azahar es un conjunto de aplicaciones gratuitas y personalizables que permiten a personas con autismo y/o discapacidad intelectual mejorar su comunicación, la planificación de sus tareas y disfrutar de sus actividades de ocio. </w:delText>
        </w:r>
      </w:del>
      <w:customXmlDelRangeStart w:id="1664" w:author="andres camilo santana bohorquez" w:date="2017-02-17T01:24:00Z"/>
      <w:sdt>
        <w:sdtPr>
          <w:rPr>
            <w:rFonts w:cs="Times New Roman"/>
          </w:rPr>
          <w:id w:val="-1766528511"/>
          <w:citation/>
        </w:sdtPr>
        <w:sdtContent>
          <w:customXmlDelRangeEnd w:id="1664"/>
          <w:del w:id="1665" w:author="andres camilo santana bohorquez" w:date="2017-02-17T01:24:00Z">
            <w:r w:rsidRPr="00102649" w:rsidDel="004149B6">
              <w:rPr>
                <w:rFonts w:cs="Times New Roman"/>
              </w:rPr>
              <w:fldChar w:fldCharType="begin"/>
            </w:r>
            <w:r w:rsidRPr="00102649" w:rsidDel="004149B6">
              <w:rPr>
                <w:rFonts w:cs="Times New Roman"/>
              </w:rPr>
              <w:delInstrText xml:space="preserve">CITATION Aza13 \l 9226 </w:delInstrText>
            </w:r>
            <w:r w:rsidRPr="00102649" w:rsidDel="004149B6">
              <w:rPr>
                <w:rFonts w:cs="Times New Roman"/>
              </w:rPr>
              <w:fldChar w:fldCharType="separate"/>
            </w:r>
            <w:r w:rsidR="00643776" w:rsidRPr="00643776" w:rsidDel="004149B6">
              <w:rPr>
                <w:rFonts w:cs="Times New Roman"/>
                <w:noProof/>
              </w:rPr>
              <w:delText>(49)</w:delText>
            </w:r>
            <w:r w:rsidRPr="00102649" w:rsidDel="004149B6">
              <w:rPr>
                <w:rFonts w:cs="Times New Roman"/>
              </w:rPr>
              <w:fldChar w:fldCharType="end"/>
            </w:r>
          </w:del>
          <w:customXmlDelRangeStart w:id="1666" w:author="andres camilo santana bohorquez" w:date="2017-02-17T01:24:00Z"/>
        </w:sdtContent>
      </w:sdt>
      <w:customXmlDelRangeEnd w:id="1666"/>
    </w:p>
    <w:p w14:paraId="4A1B3F56" w14:textId="1573AF66" w:rsidR="0051229E" w:rsidRPr="00102649" w:rsidDel="004149B6" w:rsidRDefault="0051229E" w:rsidP="00F12A4C">
      <w:pPr>
        <w:pStyle w:val="Incontec"/>
        <w:rPr>
          <w:del w:id="1667" w:author="andres camilo santana bohorquez" w:date="2017-02-17T01:24:00Z"/>
          <w:rFonts w:cs="Times New Roman"/>
        </w:rPr>
      </w:pPr>
    </w:p>
    <w:p w14:paraId="1259AC39" w14:textId="6C8A4846" w:rsidR="0051229E" w:rsidRPr="00102649" w:rsidDel="004149B6" w:rsidRDefault="0051229E" w:rsidP="00A75AB6">
      <w:pPr>
        <w:pStyle w:val="Incontec"/>
        <w:jc w:val="center"/>
        <w:rPr>
          <w:del w:id="1668" w:author="andres camilo santana bohorquez" w:date="2017-02-17T01:24:00Z"/>
          <w:rFonts w:cs="Times New Roman"/>
        </w:rPr>
      </w:pPr>
      <w:del w:id="1669" w:author="andres camilo santana bohorquez" w:date="2017-02-17T01:24:00Z">
        <w:r w:rsidRPr="00102649" w:rsidDel="004149B6">
          <w:rPr>
            <w:noProof/>
            <w:lang w:val="es-ES" w:eastAsia="es-ES"/>
          </w:rPr>
          <w:drawing>
            <wp:inline distT="0" distB="0" distL="0" distR="0" wp14:anchorId="0A9CC0A7" wp14:editId="3809B09A">
              <wp:extent cx="5067300" cy="2371725"/>
              <wp:effectExtent l="0" t="0" r="0" b="9525"/>
              <wp:docPr id="49" name="Imagen 49"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del>
    </w:p>
    <w:p w14:paraId="1530C25A" w14:textId="23F8988A" w:rsidR="0051229E" w:rsidRPr="00A75AB6" w:rsidDel="004149B6" w:rsidRDefault="0051229E" w:rsidP="00F12A4C">
      <w:pPr>
        <w:pStyle w:val="Incontec"/>
        <w:rPr>
          <w:del w:id="1670" w:author="andres camilo santana bohorquez" w:date="2017-02-17T01:24:00Z"/>
          <w:rFonts w:cs="Times New Roman"/>
          <w:sz w:val="22"/>
          <w:szCs w:val="22"/>
        </w:rPr>
      </w:pPr>
      <w:del w:id="1671" w:author="andres camilo santana bohorquez" w:date="2017-02-17T01:24:00Z">
        <w:r w:rsidRPr="00A75AB6" w:rsidDel="004149B6">
          <w:rPr>
            <w:rFonts w:cs="Times New Roman"/>
            <w:b/>
            <w:i/>
            <w:sz w:val="22"/>
            <w:szCs w:val="22"/>
          </w:rPr>
          <w:delText xml:space="preserve">Figura </w:delText>
        </w:r>
        <w:r w:rsidR="00A75AB6" w:rsidRPr="00A75AB6" w:rsidDel="004149B6">
          <w:rPr>
            <w:rFonts w:cs="Times New Roman"/>
            <w:b/>
            <w:i/>
            <w:sz w:val="22"/>
            <w:szCs w:val="22"/>
          </w:rPr>
          <w:delText>5-</w:delText>
        </w:r>
        <w:r w:rsidR="0044616D" w:rsidDel="004149B6">
          <w:rPr>
            <w:rFonts w:cs="Times New Roman"/>
            <w:b/>
            <w:i/>
            <w:sz w:val="22"/>
            <w:szCs w:val="22"/>
          </w:rPr>
          <w:delText>22</w:delText>
        </w:r>
        <w:r w:rsidRPr="00A75AB6" w:rsidDel="004149B6">
          <w:rPr>
            <w:rFonts w:cs="Times New Roman"/>
            <w:sz w:val="22"/>
            <w:szCs w:val="22"/>
          </w:rPr>
          <w:delText xml:space="preserve">. Software Azahar. Fuente: </w:delText>
        </w:r>
      </w:del>
      <w:customXmlDelRangeStart w:id="1672" w:author="andres camilo santana bohorquez" w:date="2017-02-17T01:24:00Z"/>
      <w:sdt>
        <w:sdtPr>
          <w:rPr>
            <w:rFonts w:cs="Times New Roman"/>
          </w:rPr>
          <w:id w:val="1082955287"/>
          <w:citation/>
        </w:sdtPr>
        <w:sdtContent>
          <w:customXmlDelRangeEnd w:id="1672"/>
          <w:del w:id="1673" w:author="andres camilo santana bohorquez" w:date="2017-02-17T01:24:00Z">
            <w:r w:rsidR="00A75AB6" w:rsidRPr="00A75AB6" w:rsidDel="004149B6">
              <w:rPr>
                <w:rFonts w:cs="Times New Roman"/>
              </w:rPr>
              <w:fldChar w:fldCharType="begin"/>
            </w:r>
            <w:r w:rsidR="00A75AB6" w:rsidRPr="00A75AB6" w:rsidDel="004149B6">
              <w:rPr>
                <w:rFonts w:cs="Times New Roman"/>
                <w:sz w:val="22"/>
                <w:szCs w:val="22"/>
              </w:rPr>
              <w:delInstrText xml:space="preserve"> CITATION Aza13 \l 9226 </w:delInstrText>
            </w:r>
            <w:r w:rsidR="00A75AB6" w:rsidRPr="00A75AB6" w:rsidDel="004149B6">
              <w:rPr>
                <w:rFonts w:cs="Times New Roman"/>
              </w:rPr>
              <w:fldChar w:fldCharType="separate"/>
            </w:r>
            <w:r w:rsidR="00643776" w:rsidRPr="00643776" w:rsidDel="004149B6">
              <w:rPr>
                <w:rFonts w:cs="Times New Roman"/>
                <w:noProof/>
                <w:sz w:val="22"/>
                <w:szCs w:val="22"/>
              </w:rPr>
              <w:delText>(49)</w:delText>
            </w:r>
            <w:r w:rsidR="00A75AB6" w:rsidRPr="00A75AB6" w:rsidDel="004149B6">
              <w:rPr>
                <w:rFonts w:cs="Times New Roman"/>
              </w:rPr>
              <w:fldChar w:fldCharType="end"/>
            </w:r>
          </w:del>
          <w:customXmlDelRangeStart w:id="1674" w:author="andres camilo santana bohorquez" w:date="2017-02-17T01:24:00Z"/>
        </w:sdtContent>
      </w:sdt>
      <w:customXmlDelRangeEnd w:id="1674"/>
    </w:p>
    <w:p w14:paraId="2F314D2F" w14:textId="2D592FC8" w:rsidR="0051229E" w:rsidRPr="00102649" w:rsidDel="004149B6" w:rsidRDefault="0051229E" w:rsidP="00F12A4C">
      <w:pPr>
        <w:pStyle w:val="Incontec"/>
        <w:rPr>
          <w:del w:id="1675" w:author="andres camilo santana bohorquez" w:date="2017-02-17T01:24:00Z"/>
          <w:rFonts w:cs="Times New Roman"/>
          <w:color w:val="auto"/>
        </w:rPr>
      </w:pPr>
    </w:p>
    <w:p w14:paraId="5B905477" w14:textId="41E63087" w:rsidR="0051229E" w:rsidRPr="00102649" w:rsidDel="004149B6" w:rsidRDefault="0051229E" w:rsidP="00F12A4C">
      <w:pPr>
        <w:pStyle w:val="Incontec"/>
        <w:rPr>
          <w:del w:id="1676" w:author="andres camilo santana bohorquez" w:date="2017-02-17T01:24:00Z"/>
          <w:rFonts w:cs="Times New Roman"/>
          <w:color w:val="auto"/>
        </w:rPr>
      </w:pPr>
      <w:del w:id="1677" w:author="andres camilo santana bohorquez" w:date="2017-02-17T01:24:00Z">
        <w:r w:rsidRPr="00102649" w:rsidDel="004149B6">
          <w:rPr>
            <w:rFonts w:cs="Times New Roman"/>
            <w:color w:val="auto"/>
          </w:rPr>
          <w:delText xml:space="preserve">LetMeTalk - Talker SAC : es una aplicación para dispositivos con S.O. Android e iOs que te permite construir frases con imágenes o pictogramas y cuyo objetivo es la comunicación funcional en cualquier entorno donde se desenvuelve el usuario. </w:delText>
        </w:r>
      </w:del>
      <w:customXmlDelRangeStart w:id="1678" w:author="andres camilo santana bohorquez" w:date="2017-02-17T01:24:00Z"/>
      <w:sdt>
        <w:sdtPr>
          <w:rPr>
            <w:rFonts w:cs="Times New Roman"/>
            <w:color w:val="auto"/>
          </w:rPr>
          <w:id w:val="-688759630"/>
          <w:citation/>
        </w:sdtPr>
        <w:sdtContent>
          <w:customXmlDelRangeEnd w:id="1678"/>
          <w:del w:id="1679" w:author="andres camilo santana bohorquez" w:date="2017-02-17T01:24:00Z">
            <w:r w:rsidRPr="00102649" w:rsidDel="004149B6">
              <w:rPr>
                <w:rFonts w:cs="Times New Roman"/>
                <w:color w:val="auto"/>
              </w:rPr>
              <w:fldChar w:fldCharType="begin"/>
            </w:r>
            <w:r w:rsidRPr="00102649" w:rsidDel="004149B6">
              <w:rPr>
                <w:rFonts w:cs="Times New Roman"/>
                <w:color w:val="auto"/>
              </w:rPr>
              <w:delInstrText xml:space="preserve">CITATION Let14 \l 9226 </w:delInstrText>
            </w:r>
            <w:r w:rsidRPr="00102649" w:rsidDel="004149B6">
              <w:rPr>
                <w:rFonts w:cs="Times New Roman"/>
                <w:color w:val="auto"/>
              </w:rPr>
              <w:fldChar w:fldCharType="separate"/>
            </w:r>
            <w:r w:rsidR="00643776" w:rsidRPr="00643776" w:rsidDel="004149B6">
              <w:rPr>
                <w:rFonts w:cs="Times New Roman"/>
                <w:noProof/>
                <w:color w:val="auto"/>
              </w:rPr>
              <w:delText>(50)</w:delText>
            </w:r>
            <w:r w:rsidRPr="00102649" w:rsidDel="004149B6">
              <w:rPr>
                <w:rFonts w:cs="Times New Roman"/>
                <w:color w:val="auto"/>
              </w:rPr>
              <w:fldChar w:fldCharType="end"/>
            </w:r>
          </w:del>
          <w:customXmlDelRangeStart w:id="1680" w:author="andres camilo santana bohorquez" w:date="2017-02-17T01:24:00Z"/>
        </w:sdtContent>
      </w:sdt>
      <w:customXmlDelRangeEnd w:id="1680"/>
    </w:p>
    <w:p w14:paraId="4B0547F9" w14:textId="7004B20D" w:rsidR="0051229E" w:rsidRPr="00102649" w:rsidDel="004149B6" w:rsidRDefault="0051229E" w:rsidP="00F12A4C">
      <w:pPr>
        <w:pStyle w:val="Incontec"/>
        <w:rPr>
          <w:del w:id="1681" w:author="andres camilo santana bohorquez" w:date="2017-02-17T01:24:00Z"/>
          <w:rFonts w:cs="Times New Roman"/>
          <w:color w:val="auto"/>
        </w:rPr>
      </w:pPr>
    </w:p>
    <w:p w14:paraId="24A70722" w14:textId="60E61EF1" w:rsidR="0051229E" w:rsidRPr="00102649" w:rsidDel="004149B6" w:rsidRDefault="0051229E" w:rsidP="00A75AB6">
      <w:pPr>
        <w:pStyle w:val="Incontec"/>
        <w:jc w:val="center"/>
        <w:rPr>
          <w:del w:id="1682" w:author="andres camilo santana bohorquez" w:date="2017-02-17T01:24:00Z"/>
          <w:rFonts w:cs="Times New Roman"/>
          <w:color w:val="auto"/>
        </w:rPr>
      </w:pPr>
      <w:del w:id="1683" w:author="andres camilo santana bohorquez" w:date="2017-02-17T01:24:00Z">
        <w:r w:rsidRPr="00102649" w:rsidDel="004149B6">
          <w:rPr>
            <w:noProof/>
            <w:lang w:val="es-ES" w:eastAsia="es-ES"/>
          </w:rPr>
          <w:drawing>
            <wp:inline distT="0" distB="0" distL="0" distR="0" wp14:anchorId="652EB386" wp14:editId="66C8DF48">
              <wp:extent cx="4221480" cy="2638425"/>
              <wp:effectExtent l="0" t="0" r="7620" b="9525"/>
              <wp:docPr id="48" name="Imagen 4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2057" cy="2638786"/>
                      </a:xfrm>
                      <a:prstGeom prst="rect">
                        <a:avLst/>
                      </a:prstGeom>
                      <a:noFill/>
                      <a:ln>
                        <a:noFill/>
                      </a:ln>
                    </pic:spPr>
                  </pic:pic>
                </a:graphicData>
              </a:graphic>
            </wp:inline>
          </w:drawing>
        </w:r>
      </w:del>
    </w:p>
    <w:p w14:paraId="30E1A554" w14:textId="73A96834" w:rsidR="0051229E" w:rsidRPr="00102649" w:rsidDel="004149B6" w:rsidRDefault="0051229E" w:rsidP="00F12A4C">
      <w:pPr>
        <w:pStyle w:val="Incontec"/>
        <w:rPr>
          <w:del w:id="1684" w:author="andres camilo santana bohorquez" w:date="2017-02-17T01:24:00Z"/>
          <w:rFonts w:cs="Times New Roman"/>
          <w:color w:val="auto"/>
        </w:rPr>
      </w:pPr>
      <w:del w:id="1685" w:author="andres camilo santana bohorquez" w:date="2017-02-17T01:24:00Z">
        <w:r w:rsidRPr="00A75AB6" w:rsidDel="004149B6">
          <w:rPr>
            <w:rFonts w:cs="Times New Roman"/>
            <w:b/>
            <w:i/>
            <w:color w:val="auto"/>
            <w:sz w:val="22"/>
            <w:szCs w:val="22"/>
          </w:rPr>
          <w:delText xml:space="preserve">Figura </w:delText>
        </w:r>
        <w:r w:rsidR="0044616D" w:rsidDel="004149B6">
          <w:rPr>
            <w:rFonts w:cs="Times New Roman"/>
            <w:b/>
            <w:i/>
            <w:color w:val="auto"/>
            <w:sz w:val="22"/>
            <w:szCs w:val="22"/>
          </w:rPr>
          <w:delText>5-23</w:delText>
        </w:r>
        <w:r w:rsidRPr="00A75AB6" w:rsidDel="004149B6">
          <w:rPr>
            <w:rFonts w:cs="Times New Roman"/>
            <w:color w:val="auto"/>
            <w:sz w:val="22"/>
            <w:szCs w:val="22"/>
          </w:rPr>
          <w:delText xml:space="preserve">. Software LetMetalk. Fuente: </w:delText>
        </w:r>
      </w:del>
      <w:customXmlDelRangeStart w:id="1686" w:author="andres camilo santana bohorquez" w:date="2017-02-17T01:24:00Z"/>
      <w:sdt>
        <w:sdtPr>
          <w:rPr>
            <w:rFonts w:cs="Times New Roman"/>
            <w:color w:val="auto"/>
          </w:rPr>
          <w:id w:val="1951198553"/>
          <w:citation/>
        </w:sdtPr>
        <w:sdtContent>
          <w:customXmlDelRangeEnd w:id="1686"/>
          <w:del w:id="1687" w:author="andres camilo santana bohorquez" w:date="2017-02-17T01:24:00Z">
            <w:r w:rsidR="00A75AB6" w:rsidDel="004149B6">
              <w:rPr>
                <w:rFonts w:cs="Times New Roman"/>
                <w:color w:val="auto"/>
              </w:rPr>
              <w:fldChar w:fldCharType="begin"/>
            </w:r>
            <w:r w:rsidR="00A75AB6" w:rsidDel="004149B6">
              <w:rPr>
                <w:rFonts w:cs="Times New Roman"/>
                <w:color w:val="auto"/>
                <w:sz w:val="22"/>
                <w:szCs w:val="22"/>
              </w:rPr>
              <w:delInstrText xml:space="preserve"> CITATION Let14 \l 9226 </w:delInstrText>
            </w:r>
            <w:r w:rsidR="00A75AB6" w:rsidDel="004149B6">
              <w:rPr>
                <w:rFonts w:cs="Times New Roman"/>
                <w:color w:val="auto"/>
              </w:rPr>
              <w:fldChar w:fldCharType="separate"/>
            </w:r>
            <w:r w:rsidR="00643776" w:rsidRPr="00643776" w:rsidDel="004149B6">
              <w:rPr>
                <w:rFonts w:cs="Times New Roman"/>
                <w:noProof/>
                <w:color w:val="auto"/>
                <w:sz w:val="22"/>
                <w:szCs w:val="22"/>
              </w:rPr>
              <w:delText>(50)</w:delText>
            </w:r>
            <w:r w:rsidR="00A75AB6" w:rsidDel="004149B6">
              <w:rPr>
                <w:rFonts w:cs="Times New Roman"/>
                <w:color w:val="auto"/>
              </w:rPr>
              <w:fldChar w:fldCharType="end"/>
            </w:r>
          </w:del>
          <w:customXmlDelRangeStart w:id="1688" w:author="andres camilo santana bohorquez" w:date="2017-02-17T01:24:00Z"/>
        </w:sdtContent>
      </w:sdt>
      <w:customXmlDelRangeEnd w:id="1688"/>
    </w:p>
    <w:p w14:paraId="15005D09" w14:textId="05F48936" w:rsidR="00FE7614" w:rsidRPr="00102649" w:rsidDel="004149B6" w:rsidRDefault="00BA1428" w:rsidP="00F12A4C">
      <w:pPr>
        <w:pStyle w:val="Incontec"/>
        <w:rPr>
          <w:del w:id="1689" w:author="andres camilo santana bohorquez" w:date="2017-02-17T01:24:00Z"/>
          <w:rFonts w:cs="Times New Roman"/>
          <w:color w:val="auto"/>
        </w:rPr>
      </w:pPr>
      <w:del w:id="1690" w:author="andres camilo santana bohorquez" w:date="2017-02-17T01:24:00Z">
        <w:r w:rsidRPr="00102649" w:rsidDel="004149B6">
          <w:rPr>
            <w:rFonts w:cs="Times New Roman"/>
            <w:color w:val="auto"/>
          </w:rPr>
          <w:delText>Sígueme: Sígueme es una aplicación gratuita diseñada para potenciar la atención visual y entrenar la adquisición del significado en personas con autismo.</w:delText>
        </w:r>
        <w:r w:rsidR="00206113" w:rsidRPr="00102649" w:rsidDel="004149B6">
          <w:rPr>
            <w:rFonts w:cs="Times New Roman"/>
            <w:color w:val="auto"/>
          </w:rPr>
          <w:delText xml:space="preserve"> Se presentan seis fases que van desde la estimulación basal a la adquisición de significado a partir de vídeos, fotografías, dibujos y pictogramas, incluyendo las últimas fases actividades de categorización y asociación mediante juegos. </w:delText>
        </w:r>
      </w:del>
      <w:customXmlDelRangeStart w:id="1691" w:author="andres camilo santana bohorquez" w:date="2017-02-17T01:24:00Z"/>
      <w:sdt>
        <w:sdtPr>
          <w:rPr>
            <w:rFonts w:cs="Times New Roman"/>
            <w:color w:val="auto"/>
          </w:rPr>
          <w:id w:val="2102298239"/>
          <w:citation/>
        </w:sdtPr>
        <w:sdtContent>
          <w:customXmlDelRangeEnd w:id="1691"/>
          <w:del w:id="1692" w:author="andres camilo santana bohorquez" w:date="2017-02-17T01:24:00Z">
            <w:r w:rsidR="00206113" w:rsidRPr="00102649" w:rsidDel="004149B6">
              <w:rPr>
                <w:rFonts w:cs="Times New Roman"/>
                <w:color w:val="auto"/>
              </w:rPr>
              <w:fldChar w:fldCharType="begin"/>
            </w:r>
            <w:r w:rsidR="00206113" w:rsidRPr="00102649" w:rsidDel="004149B6">
              <w:rPr>
                <w:rFonts w:cs="Times New Roman"/>
                <w:color w:val="auto"/>
              </w:rPr>
              <w:delInstrText xml:space="preserve"> CITATION Fun13 \l 9226 </w:delInstrText>
            </w:r>
            <w:r w:rsidR="00206113" w:rsidRPr="00102649" w:rsidDel="004149B6">
              <w:rPr>
                <w:rFonts w:cs="Times New Roman"/>
                <w:color w:val="auto"/>
              </w:rPr>
              <w:fldChar w:fldCharType="separate"/>
            </w:r>
            <w:r w:rsidR="00643776" w:rsidRPr="00643776" w:rsidDel="004149B6">
              <w:rPr>
                <w:rFonts w:cs="Times New Roman"/>
                <w:noProof/>
                <w:color w:val="auto"/>
              </w:rPr>
              <w:delText>(51)</w:delText>
            </w:r>
            <w:r w:rsidR="00206113" w:rsidRPr="00102649" w:rsidDel="004149B6">
              <w:rPr>
                <w:rFonts w:cs="Times New Roman"/>
                <w:color w:val="auto"/>
              </w:rPr>
              <w:fldChar w:fldCharType="end"/>
            </w:r>
          </w:del>
          <w:customXmlDelRangeStart w:id="1693" w:author="andres camilo santana bohorquez" w:date="2017-02-17T01:24:00Z"/>
        </w:sdtContent>
      </w:sdt>
      <w:customXmlDelRangeEnd w:id="1693"/>
    </w:p>
    <w:p w14:paraId="27D2BA21" w14:textId="05682CC0" w:rsidR="00206113" w:rsidRPr="00102649" w:rsidDel="004149B6" w:rsidRDefault="00206113" w:rsidP="00F12A4C">
      <w:pPr>
        <w:pStyle w:val="Incontec"/>
        <w:rPr>
          <w:del w:id="1694" w:author="andres camilo santana bohorquez" w:date="2017-02-17T01:24:00Z"/>
          <w:rFonts w:cs="Times New Roman"/>
          <w:color w:val="auto"/>
        </w:rPr>
      </w:pPr>
    </w:p>
    <w:p w14:paraId="39F1B4F6" w14:textId="1D713797" w:rsidR="00BA1428" w:rsidRPr="00102649" w:rsidDel="004149B6" w:rsidRDefault="00BA1428" w:rsidP="00A17D5E">
      <w:pPr>
        <w:pStyle w:val="Incontec"/>
        <w:jc w:val="center"/>
        <w:rPr>
          <w:del w:id="1695" w:author="andres camilo santana bohorquez" w:date="2017-02-17T01:24:00Z"/>
          <w:rFonts w:cs="Times New Roman"/>
          <w:color w:val="auto"/>
        </w:rPr>
      </w:pPr>
      <w:del w:id="1696" w:author="andres camilo santana bohorquez" w:date="2017-02-17T01:24:00Z">
        <w:r w:rsidRPr="00102649" w:rsidDel="004149B6">
          <w:rPr>
            <w:noProof/>
            <w:lang w:val="es-ES" w:eastAsia="es-ES"/>
          </w:rPr>
          <w:drawing>
            <wp:inline distT="0" distB="0" distL="0" distR="0" wp14:anchorId="0026202E" wp14:editId="76894189">
              <wp:extent cx="2757217" cy="2062121"/>
              <wp:effectExtent l="0" t="0" r="5080" b="0"/>
              <wp:docPr id="46" name="Imagen 46"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del>
    </w:p>
    <w:p w14:paraId="22CE1B8A" w14:textId="497EBB95" w:rsidR="00BA1428" w:rsidRPr="00A17D5E" w:rsidDel="004149B6" w:rsidRDefault="00BA1428" w:rsidP="00F12A4C">
      <w:pPr>
        <w:pStyle w:val="Incontec"/>
        <w:rPr>
          <w:del w:id="1697" w:author="andres camilo santana bohorquez" w:date="2017-02-17T01:24:00Z"/>
          <w:rFonts w:cs="Times New Roman"/>
          <w:color w:val="auto"/>
          <w:sz w:val="22"/>
          <w:szCs w:val="22"/>
        </w:rPr>
      </w:pPr>
      <w:del w:id="1698" w:author="andres camilo santana bohorquez" w:date="2017-02-17T01:24:00Z">
        <w:r w:rsidRPr="00A17D5E" w:rsidDel="004149B6">
          <w:rPr>
            <w:rFonts w:cs="Times New Roman"/>
            <w:b/>
            <w:i/>
            <w:color w:val="auto"/>
            <w:sz w:val="22"/>
            <w:szCs w:val="22"/>
          </w:rPr>
          <w:delText xml:space="preserve">Figura </w:delText>
        </w:r>
        <w:r w:rsidR="00A75AB6" w:rsidRPr="00A17D5E" w:rsidDel="004149B6">
          <w:rPr>
            <w:rFonts w:cs="Times New Roman"/>
            <w:b/>
            <w:i/>
            <w:color w:val="auto"/>
            <w:sz w:val="22"/>
            <w:szCs w:val="22"/>
          </w:rPr>
          <w:delText>5-</w:delText>
        </w:r>
        <w:r w:rsidR="0044616D" w:rsidDel="004149B6">
          <w:rPr>
            <w:rFonts w:cs="Times New Roman"/>
            <w:b/>
            <w:i/>
            <w:color w:val="auto"/>
            <w:sz w:val="22"/>
            <w:szCs w:val="22"/>
          </w:rPr>
          <w:delText>24</w:delText>
        </w:r>
        <w:r w:rsidRPr="00A17D5E" w:rsidDel="004149B6">
          <w:rPr>
            <w:rFonts w:cs="Times New Roman"/>
            <w:color w:val="auto"/>
            <w:sz w:val="22"/>
            <w:szCs w:val="22"/>
          </w:rPr>
          <w:delText>. Software Sígueme</w:delText>
        </w:r>
        <w:r w:rsidR="00206113" w:rsidRPr="00A17D5E" w:rsidDel="004149B6">
          <w:rPr>
            <w:rFonts w:cs="Times New Roman"/>
            <w:color w:val="auto"/>
            <w:sz w:val="22"/>
            <w:szCs w:val="22"/>
          </w:rPr>
          <w:delText xml:space="preserve">. Fuente: </w:delText>
        </w:r>
      </w:del>
      <w:customXmlDelRangeStart w:id="1699" w:author="andres camilo santana bohorquez" w:date="2017-02-17T01:24:00Z"/>
      <w:sdt>
        <w:sdtPr>
          <w:rPr>
            <w:rFonts w:cs="Times New Roman"/>
            <w:color w:val="auto"/>
          </w:rPr>
          <w:id w:val="-1775781745"/>
          <w:citation/>
        </w:sdtPr>
        <w:sdtContent>
          <w:customXmlDelRangeEnd w:id="1699"/>
          <w:del w:id="1700" w:author="andres camilo santana bohorquez" w:date="2017-02-17T01:24:00Z">
            <w:r w:rsidR="00A17D5E" w:rsidRPr="00A17D5E" w:rsidDel="004149B6">
              <w:rPr>
                <w:rFonts w:cs="Times New Roman"/>
                <w:color w:val="auto"/>
              </w:rPr>
              <w:fldChar w:fldCharType="begin"/>
            </w:r>
            <w:r w:rsidR="00A17D5E" w:rsidRPr="00A17D5E" w:rsidDel="004149B6">
              <w:rPr>
                <w:rFonts w:cs="Times New Roman"/>
                <w:color w:val="auto"/>
                <w:sz w:val="22"/>
                <w:szCs w:val="22"/>
              </w:rPr>
              <w:delInstrText xml:space="preserve"> CITATION Fun13 \l 9226 </w:delInstrText>
            </w:r>
            <w:r w:rsidR="00A17D5E" w:rsidRPr="00A17D5E" w:rsidDel="004149B6">
              <w:rPr>
                <w:rFonts w:cs="Times New Roman"/>
                <w:color w:val="auto"/>
              </w:rPr>
              <w:fldChar w:fldCharType="separate"/>
            </w:r>
            <w:r w:rsidR="00643776" w:rsidRPr="00643776" w:rsidDel="004149B6">
              <w:rPr>
                <w:rFonts w:cs="Times New Roman"/>
                <w:noProof/>
                <w:color w:val="auto"/>
                <w:sz w:val="22"/>
                <w:szCs w:val="22"/>
              </w:rPr>
              <w:delText>(51)</w:delText>
            </w:r>
            <w:r w:rsidR="00A17D5E" w:rsidRPr="00A17D5E" w:rsidDel="004149B6">
              <w:rPr>
                <w:rFonts w:cs="Times New Roman"/>
                <w:color w:val="auto"/>
              </w:rPr>
              <w:fldChar w:fldCharType="end"/>
            </w:r>
          </w:del>
          <w:customXmlDelRangeStart w:id="1701" w:author="andres camilo santana bohorquez" w:date="2017-02-17T01:24:00Z"/>
        </w:sdtContent>
      </w:sdt>
      <w:customXmlDelRangeEnd w:id="1701"/>
    </w:p>
    <w:p w14:paraId="49B2C9D6" w14:textId="41B504D4" w:rsidR="00890AEC" w:rsidDel="004149B6" w:rsidRDefault="00890AEC" w:rsidP="00F12A4C">
      <w:pPr>
        <w:pStyle w:val="Incontec"/>
        <w:rPr>
          <w:del w:id="1702" w:author="andres camilo santana bohorquez" w:date="2017-02-17T01:24:00Z"/>
          <w:rFonts w:cs="Times New Roman"/>
          <w:color w:val="auto"/>
        </w:rPr>
      </w:pPr>
      <w:del w:id="1703" w:author="andres camilo santana bohorquez" w:date="2017-02-17T01:24:00Z">
        <w:r w:rsidRPr="00102649" w:rsidDel="004149B6">
          <w:rPr>
            <w:rFonts w:cs="Times New Roman"/>
            <w:color w:val="auto"/>
          </w:rPr>
          <w:delText xml:space="preserve">Para el año 2016 </w:delText>
        </w:r>
        <w:r w:rsidR="0069232A" w:rsidRPr="00102649" w:rsidDel="004149B6">
          <w:rPr>
            <w:rFonts w:cs="Times New Roman"/>
            <w:color w:val="auto"/>
          </w:rPr>
          <w:delText xml:space="preserve">el </w:delText>
        </w:r>
        <w:r w:rsidR="00A17D5E" w:rsidDel="004149B6">
          <w:rPr>
            <w:rFonts w:cs="Times New Roman"/>
            <w:color w:val="auto"/>
          </w:rPr>
          <w:delText xml:space="preserve">MINTIC </w:delText>
        </w:r>
      </w:del>
      <w:customXmlDelRangeStart w:id="1704" w:author="andres camilo santana bohorquez" w:date="2017-02-17T01:24:00Z"/>
      <w:sdt>
        <w:sdtPr>
          <w:rPr>
            <w:rFonts w:cs="Times New Roman"/>
            <w:color w:val="auto"/>
          </w:rPr>
          <w:id w:val="277763525"/>
          <w:citation/>
        </w:sdtPr>
        <w:sdtContent>
          <w:customXmlDelRangeEnd w:id="1704"/>
          <w:del w:id="1705" w:author="andres camilo santana bohorquez" w:date="2017-02-17T01:24:00Z">
            <w:r w:rsidR="0069232A" w:rsidRPr="00102649" w:rsidDel="004149B6">
              <w:rPr>
                <w:rFonts w:cs="Times New Roman"/>
                <w:color w:val="auto"/>
              </w:rPr>
              <w:fldChar w:fldCharType="begin"/>
            </w:r>
            <w:r w:rsidR="00C462EF" w:rsidDel="004149B6">
              <w:rPr>
                <w:rFonts w:cs="Times New Roman"/>
                <w:color w:val="auto"/>
              </w:rPr>
              <w:delInstrText xml:space="preserve">CITATION Min16 \l 9226 </w:delInstrText>
            </w:r>
            <w:r w:rsidR="0069232A" w:rsidRPr="00102649" w:rsidDel="004149B6">
              <w:rPr>
                <w:rFonts w:cs="Times New Roman"/>
                <w:color w:val="auto"/>
              </w:rPr>
              <w:fldChar w:fldCharType="separate"/>
            </w:r>
            <w:r w:rsidR="00643776" w:rsidRPr="00643776" w:rsidDel="004149B6">
              <w:rPr>
                <w:rFonts w:cs="Times New Roman"/>
                <w:noProof/>
                <w:color w:val="auto"/>
              </w:rPr>
              <w:delText>(52)</w:delText>
            </w:r>
            <w:r w:rsidR="0069232A" w:rsidRPr="00102649" w:rsidDel="004149B6">
              <w:rPr>
                <w:rFonts w:cs="Times New Roman"/>
                <w:color w:val="auto"/>
              </w:rPr>
              <w:fldChar w:fldCharType="end"/>
            </w:r>
          </w:del>
          <w:customXmlDelRangeStart w:id="1706" w:author="andres camilo santana bohorquez" w:date="2017-02-17T01:24:00Z"/>
        </w:sdtContent>
      </w:sdt>
      <w:customXmlDelRangeEnd w:id="1706"/>
      <w:del w:id="1707" w:author="andres camilo santana bohorquez" w:date="2017-02-17T01:24:00Z">
        <w:r w:rsidR="0069232A" w:rsidRPr="00102649" w:rsidDel="004149B6">
          <w:rPr>
            <w:rFonts w:cs="Times New Roman"/>
            <w:color w:val="auto"/>
          </w:rPr>
          <w:delText xml:space="preserve">  destino</w:delText>
        </w:r>
        <w:r w:rsidRPr="00102649" w:rsidDel="004149B6">
          <w:rPr>
            <w:rFonts w:cs="Times New Roman"/>
            <w:color w:val="auto"/>
          </w:rPr>
          <w:delText xml:space="preserve"> cerca </w:delText>
        </w:r>
        <w:r w:rsidR="0069232A" w:rsidRPr="00102649" w:rsidDel="004149B6">
          <w:rPr>
            <w:rFonts w:cs="Times New Roman"/>
            <w:color w:val="auto"/>
          </w:rPr>
          <w:delText xml:space="preserve">de </w:delText>
        </w:r>
        <w:r w:rsidR="0069232A" w:rsidRPr="00102649" w:rsidDel="004149B6">
          <w:rPr>
            <w:rFonts w:cs="Times New Roman"/>
            <w:b/>
            <w:color w:val="auto"/>
          </w:rPr>
          <w:delText>$</w:delText>
        </w:r>
        <w:r w:rsidR="0069232A" w:rsidRPr="00102649" w:rsidDel="004149B6">
          <w:rPr>
            <w:rFonts w:cs="Times New Roman"/>
            <w:color w:val="auto"/>
          </w:rPr>
          <w:delText xml:space="preserve"> </w:delText>
        </w:r>
        <w:r w:rsidRPr="00102649" w:rsidDel="004149B6">
          <w:rPr>
            <w:rFonts w:cs="Times New Roman"/>
            <w:b/>
            <w:color w:val="auto"/>
          </w:rPr>
          <w:delText>61.161’000.000</w:delText>
        </w:r>
        <w:r w:rsidR="0069232A" w:rsidRPr="00102649" w:rsidDel="004149B6">
          <w:rPr>
            <w:rFonts w:cs="Times New Roman"/>
            <w:color w:val="auto"/>
          </w:rPr>
          <w:delText xml:space="preserve"> pesos </w:delText>
        </w:r>
        <w:commentRangeStart w:id="1708"/>
        <w:r w:rsidRPr="00102649" w:rsidDel="004149B6">
          <w:rPr>
            <w:rFonts w:cs="Times New Roman"/>
            <w:color w:val="auto"/>
          </w:rPr>
          <w:delText>en</w:delText>
        </w:r>
        <w:commentRangeEnd w:id="1708"/>
        <w:r w:rsidR="00881723" w:rsidDel="004149B6">
          <w:rPr>
            <w:rStyle w:val="Refdecomentario"/>
            <w:rFonts w:ascii="Cambria" w:eastAsia="Cambria" w:hAnsi="Cambria" w:cs="Cambria"/>
            <w:color w:val="000000"/>
            <w:shd w:val="clear" w:color="auto" w:fill="auto"/>
          </w:rPr>
          <w:commentReference w:id="1708"/>
        </w:r>
        <w:r w:rsidRPr="00102649" w:rsidDel="004149B6">
          <w:rPr>
            <w:rFonts w:cs="Times New Roman"/>
            <w:color w:val="auto"/>
          </w:rPr>
          <w:delText xml:space="preserve"> proyectos de inversión que buscan el fortalecimiento de</w:delText>
        </w:r>
        <w:r w:rsidR="0069232A" w:rsidRPr="00102649" w:rsidDel="004149B6">
          <w:rPr>
            <w:rFonts w:cs="Times New Roman"/>
            <w:color w:val="auto"/>
          </w:rPr>
          <w:delText xml:space="preserve"> tareas como</w:delText>
        </w:r>
        <w:r w:rsidRPr="00102649" w:rsidDel="004149B6">
          <w:rPr>
            <w:rFonts w:cs="Times New Roman"/>
            <w:color w:val="auto"/>
          </w:rPr>
          <w:delText xml:space="preserve"> </w:delText>
        </w:r>
        <w:r w:rsidR="0069232A" w:rsidRPr="00102649" w:rsidDel="004149B6">
          <w:rPr>
            <w:rFonts w:cs="Times New Roman"/>
            <w:color w:val="auto"/>
          </w:rPr>
          <w:delText xml:space="preserve">la </w:delText>
        </w:r>
        <w:r w:rsidR="0069232A" w:rsidRPr="00102649" w:rsidDel="004149B6">
          <w:rPr>
            <w:rFonts w:cs="Times New Roman"/>
            <w:i/>
          </w:rPr>
          <w:delText xml:space="preserve">asistencia capacitación y apoyo para el acceso, uso y beneficio social de </w:delText>
        </w:r>
        <w:r w:rsidR="00CF2206" w:rsidRPr="00102649" w:rsidDel="004149B6">
          <w:rPr>
            <w:rFonts w:cs="Times New Roman"/>
            <w:i/>
          </w:rPr>
          <w:delText>tecnologías</w:delText>
        </w:r>
        <w:r w:rsidR="0069232A" w:rsidRPr="00102649" w:rsidDel="004149B6">
          <w:rPr>
            <w:rFonts w:cs="Times New Roman"/>
            <w:i/>
          </w:rPr>
          <w:delText xml:space="preserve"> y servicios de telecomunicaciones</w:delText>
        </w:r>
        <w:r w:rsidR="0069232A" w:rsidRPr="00102649" w:rsidDel="004149B6">
          <w:rPr>
            <w:rFonts w:cs="Times New Roman"/>
          </w:rPr>
          <w:delText xml:space="preserve">  y e</w:delText>
        </w:r>
        <w:r w:rsidR="0069232A" w:rsidRPr="00102649" w:rsidDel="004149B6">
          <w:rPr>
            <w:rFonts w:cs="Times New Roman"/>
            <w:color w:val="auto"/>
          </w:rPr>
          <w:delText xml:space="preserve">l </w:delText>
        </w:r>
        <w:r w:rsidR="0069232A" w:rsidRPr="00102649" w:rsidDel="004149B6">
          <w:rPr>
            <w:rFonts w:cs="Times New Roman"/>
            <w:i/>
            <w:color w:val="auto"/>
          </w:rPr>
          <w:delText xml:space="preserve">fortalecimiento del sector de contenidos y aplicaciones digitales. </w:delText>
        </w:r>
        <w:r w:rsidR="0069232A" w:rsidRPr="00102649" w:rsidDel="004149B6">
          <w:rPr>
            <w:rFonts w:cs="Times New Roman"/>
            <w:color w:val="auto"/>
          </w:rPr>
          <w:delText xml:space="preserve">Esta cifra solo hace parte de un </w:delText>
        </w:r>
        <w:r w:rsidR="0069232A" w:rsidRPr="00102649" w:rsidDel="004149B6">
          <w:rPr>
            <w:rFonts w:cs="Times New Roman"/>
            <w:b/>
            <w:color w:val="auto"/>
          </w:rPr>
          <w:delText>6%</w:delText>
        </w:r>
        <w:r w:rsidR="0069232A" w:rsidRPr="00102649" w:rsidDel="004149B6">
          <w:rPr>
            <w:rFonts w:cs="Times New Roman"/>
            <w:color w:val="auto"/>
          </w:rPr>
          <w:delText xml:space="preserve"> </w:delText>
        </w:r>
        <w:r w:rsidR="00526FDF" w:rsidRPr="00102649" w:rsidDel="004149B6">
          <w:rPr>
            <w:rFonts w:cs="Times New Roman"/>
            <w:color w:val="auto"/>
          </w:rPr>
          <w:delText xml:space="preserve"> del presupuesto total destinado a la sustención de proyectos del Fondo de las Tecnologías de la Información y las Comunicaciones del estado Colombiano</w:delText>
        </w:r>
        <w:r w:rsidR="00F048EA" w:rsidDel="004149B6">
          <w:rPr>
            <w:rFonts w:cs="Times New Roman"/>
            <w:color w:val="auto"/>
          </w:rPr>
          <w:delText>,</w:delText>
        </w:r>
        <w:r w:rsidR="00A17D5E" w:rsidDel="004149B6">
          <w:rPr>
            <w:rFonts w:cs="Times New Roman"/>
            <w:color w:val="auto"/>
          </w:rPr>
          <w:delText xml:space="preserve"> </w:delText>
        </w:r>
        <w:r w:rsidR="00F048EA" w:rsidDel="004149B6">
          <w:rPr>
            <w:rFonts w:cs="Times New Roman"/>
            <w:color w:val="auto"/>
          </w:rPr>
          <w:delText>a</w:delText>
        </w:r>
        <w:r w:rsidR="00A17D5E" w:rsidDel="004149B6">
          <w:rPr>
            <w:rFonts w:cs="Times New Roman"/>
            <w:color w:val="auto"/>
          </w:rPr>
          <w:delText xml:space="preserve">demás en la actualidad </w:delText>
        </w:r>
        <w:r w:rsidR="00C01C4D" w:rsidDel="004149B6">
          <w:rPr>
            <w:rFonts w:cs="Times New Roman"/>
            <w:color w:val="auto"/>
          </w:rPr>
          <w:delText xml:space="preserve">iniciativas </w:delText>
        </w:r>
        <w:r w:rsidR="00A17D5E" w:rsidDel="004149B6">
          <w:rPr>
            <w:rFonts w:cs="Times New Roman"/>
            <w:color w:val="auto"/>
          </w:rPr>
          <w:delText>como App</w:delText>
        </w:r>
        <w:r w:rsidR="00C01C4D" w:rsidDel="004149B6">
          <w:rPr>
            <w:rFonts w:cs="Times New Roman"/>
            <w:color w:val="auto"/>
          </w:rPr>
          <w:delText>s.co</w:delText>
        </w:r>
        <w:r w:rsidR="00A17D5E" w:rsidDel="004149B6">
          <w:rPr>
            <w:rFonts w:cs="Times New Roman"/>
            <w:color w:val="auto"/>
          </w:rPr>
          <w:delText>, Innpulsa, Fondo emprender  (ver Figura 5-</w:delText>
        </w:r>
        <w:r w:rsidR="00ED21CE" w:rsidDel="004149B6">
          <w:rPr>
            <w:rFonts w:cs="Times New Roman"/>
            <w:color w:val="auto"/>
          </w:rPr>
          <w:delText>25</w:delText>
        </w:r>
        <w:r w:rsidR="00A17D5E" w:rsidDel="004149B6">
          <w:rPr>
            <w:rFonts w:cs="Times New Roman"/>
            <w:color w:val="auto"/>
          </w:rPr>
          <w:delText>)</w:delText>
        </w:r>
        <w:r w:rsidR="00C01C4D" w:rsidDel="004149B6">
          <w:rPr>
            <w:rFonts w:cs="Times New Roman"/>
            <w:color w:val="auto"/>
          </w:rPr>
          <w:delText xml:space="preserve"> entre otras </w:delText>
        </w:r>
        <w:r w:rsidR="00F048EA" w:rsidDel="004149B6">
          <w:rPr>
            <w:rFonts w:cs="Times New Roman"/>
            <w:color w:val="auto"/>
          </w:rPr>
          <w:delText>ofrecen un apoyo</w:delText>
        </w:r>
        <w:r w:rsidR="00A17D5E" w:rsidDel="004149B6">
          <w:rPr>
            <w:rFonts w:cs="Times New Roman"/>
            <w:color w:val="auto"/>
          </w:rPr>
          <w:delText xml:space="preserve"> </w:delText>
        </w:r>
        <w:r w:rsidR="00F048EA" w:rsidDel="004149B6">
          <w:rPr>
            <w:rFonts w:cs="Times New Roman"/>
            <w:color w:val="auto"/>
          </w:rPr>
          <w:delText xml:space="preserve">en </w:delText>
        </w:r>
        <w:r w:rsidR="00A17D5E" w:rsidDel="004149B6">
          <w:rPr>
            <w:rFonts w:cs="Times New Roman"/>
            <w:color w:val="auto"/>
          </w:rPr>
          <w:delText xml:space="preserve">proyectos de emprendimiento </w:delText>
        </w:r>
        <w:r w:rsidR="00F048EA" w:rsidDel="004149B6">
          <w:rPr>
            <w:rFonts w:cs="Times New Roman"/>
            <w:color w:val="auto"/>
          </w:rPr>
          <w:delText>mediante concursos abiertos</w:delText>
        </w:r>
        <w:r w:rsidR="00A17D5E" w:rsidDel="004149B6">
          <w:rPr>
            <w:rFonts w:cs="Times New Roman"/>
            <w:color w:val="auto"/>
          </w:rPr>
          <w:delText>.</w:delText>
        </w:r>
        <w:r w:rsidR="00691A4C" w:rsidDel="004149B6">
          <w:rPr>
            <w:rFonts w:cs="Times New Roman"/>
            <w:color w:val="auto"/>
          </w:rPr>
          <w:delText xml:space="preserve"> Por otra parte en la sección </w:delText>
        </w:r>
        <w:r w:rsidR="00691A4C" w:rsidDel="004149B6">
          <w:rPr>
            <w:rFonts w:cs="Times New Roman"/>
            <w:color w:val="auto"/>
          </w:rPr>
          <w:fldChar w:fldCharType="begin"/>
        </w:r>
        <w:r w:rsidR="00691A4C" w:rsidDel="004149B6">
          <w:rPr>
            <w:rFonts w:cs="Times New Roman"/>
            <w:color w:val="auto"/>
          </w:rPr>
          <w:delInstrText xml:space="preserve"> REF _Ref467638404 \r \h </w:delInstrText>
        </w:r>
        <w:r w:rsidR="00691A4C" w:rsidDel="004149B6">
          <w:rPr>
            <w:rFonts w:cs="Times New Roman"/>
            <w:color w:val="auto"/>
          </w:rPr>
        </w:r>
        <w:r w:rsidR="00691A4C" w:rsidDel="004149B6">
          <w:rPr>
            <w:rFonts w:cs="Times New Roman"/>
            <w:color w:val="auto"/>
          </w:rPr>
          <w:fldChar w:fldCharType="separate"/>
        </w:r>
        <w:r w:rsidR="00691A4C" w:rsidDel="004149B6">
          <w:rPr>
            <w:rFonts w:cs="Times New Roman"/>
            <w:color w:val="auto"/>
          </w:rPr>
          <w:delText>3.3</w:delText>
        </w:r>
        <w:r w:rsidR="00691A4C" w:rsidDel="004149B6">
          <w:rPr>
            <w:rFonts w:cs="Times New Roman"/>
            <w:color w:val="auto"/>
          </w:rPr>
          <w:fldChar w:fldCharType="end"/>
        </w:r>
        <w:r w:rsidR="00691A4C" w:rsidDel="004149B6">
          <w:rPr>
            <w:rFonts w:cs="Times New Roman"/>
            <w:color w:val="auto"/>
          </w:rPr>
          <w:delText xml:space="preserve"> se evidenciaron el nivel de inversiones por parte de entes privados comprometidos con el desarrollo social del país</w:delText>
        </w:r>
        <w:r w:rsidR="00F048EA" w:rsidDel="004149B6">
          <w:rPr>
            <w:rFonts w:cs="Times New Roman"/>
            <w:color w:val="auto"/>
          </w:rPr>
          <w:delText>, estas cifras solo permiten dimensionar el nivel de oferta ofrecido en el apoyo de proyectos de emprendimiento en el país.</w:delText>
        </w:r>
      </w:del>
    </w:p>
    <w:p w14:paraId="18CB85D8" w14:textId="58870D16" w:rsidR="00A17D5E" w:rsidDel="004149B6" w:rsidRDefault="00A17D5E" w:rsidP="00A17D5E">
      <w:pPr>
        <w:rPr>
          <w:del w:id="1709" w:author="andres camilo santana bohorquez" w:date="2017-02-17T01:24:00Z"/>
        </w:rPr>
      </w:pPr>
    </w:p>
    <w:p w14:paraId="57610CA2" w14:textId="3E05303E" w:rsidR="00A17D5E" w:rsidDel="004149B6" w:rsidRDefault="00A17D5E" w:rsidP="00A17D5E">
      <w:pPr>
        <w:rPr>
          <w:del w:id="1710" w:author="andres camilo santana bohorquez" w:date="2017-02-17T01:24:00Z"/>
        </w:rPr>
      </w:pPr>
      <w:del w:id="1711" w:author="andres camilo santana bohorquez" w:date="2017-02-17T01:24:00Z">
        <w:r w:rsidDel="004149B6">
          <w:rPr>
            <w:noProof/>
            <w:lang w:val="es-ES" w:eastAsia="es-ES"/>
          </w:rPr>
          <w:drawing>
            <wp:inline distT="0" distB="0" distL="0" distR="0" wp14:anchorId="4E1DA1D9" wp14:editId="342DB934">
              <wp:extent cx="5432920" cy="174205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del>
    </w:p>
    <w:p w14:paraId="65724BBD" w14:textId="6ADF15E5" w:rsidR="00A17D5E" w:rsidRPr="00C01C4D" w:rsidDel="004149B6" w:rsidRDefault="00A17D5E" w:rsidP="00C01C4D">
      <w:pPr>
        <w:pStyle w:val="Incontec"/>
        <w:rPr>
          <w:del w:id="1712" w:author="andres camilo santana bohorquez" w:date="2017-02-17T01:24:00Z"/>
          <w:sz w:val="22"/>
          <w:szCs w:val="22"/>
        </w:rPr>
      </w:pPr>
      <w:del w:id="1713" w:author="andres camilo santana bohorquez" w:date="2017-02-17T01:24:00Z">
        <w:r w:rsidRPr="00C01C4D" w:rsidDel="004149B6">
          <w:rPr>
            <w:b/>
            <w:i/>
            <w:sz w:val="22"/>
            <w:szCs w:val="22"/>
          </w:rPr>
          <w:delText>Figura 5-</w:delText>
        </w:r>
        <w:r w:rsidR="00ED21CE" w:rsidDel="004149B6">
          <w:rPr>
            <w:b/>
            <w:i/>
            <w:sz w:val="22"/>
            <w:szCs w:val="22"/>
          </w:rPr>
          <w:delText>25</w:delText>
        </w:r>
        <w:r w:rsidR="00C01C4D" w:rsidRPr="00C01C4D" w:rsidDel="004149B6">
          <w:rPr>
            <w:sz w:val="22"/>
            <w:szCs w:val="22"/>
          </w:rPr>
          <w:delText xml:space="preserve">. Alternativas de Apoyo al Emprendimiento en Colombia. Fuente: </w:delText>
        </w:r>
      </w:del>
      <w:customXmlDelRangeStart w:id="1714" w:author="andres camilo santana bohorquez" w:date="2017-02-17T01:24:00Z"/>
      <w:sdt>
        <w:sdtPr>
          <w:id w:val="-2078192882"/>
          <w:citation/>
        </w:sdtPr>
        <w:sdtContent>
          <w:customXmlDelRangeEnd w:id="1714"/>
          <w:del w:id="1715" w:author="andres camilo santana bohorquez" w:date="2017-02-17T01:24:00Z">
            <w:r w:rsidR="00C01C4D" w:rsidDel="004149B6">
              <w:fldChar w:fldCharType="begin"/>
            </w:r>
            <w:r w:rsidR="00C01C4D" w:rsidDel="004149B6">
              <w:rPr>
                <w:sz w:val="22"/>
                <w:szCs w:val="22"/>
              </w:rPr>
              <w:delInstrText xml:space="preserve"> CITATION APP16 \l 9226 </w:delInstrText>
            </w:r>
            <w:r w:rsidR="00C01C4D" w:rsidDel="004149B6">
              <w:fldChar w:fldCharType="separate"/>
            </w:r>
            <w:r w:rsidR="00643776" w:rsidRPr="00643776" w:rsidDel="004149B6">
              <w:rPr>
                <w:noProof/>
                <w:sz w:val="22"/>
                <w:szCs w:val="22"/>
              </w:rPr>
              <w:delText>(53)</w:delText>
            </w:r>
            <w:r w:rsidR="00C01C4D" w:rsidDel="004149B6">
              <w:fldChar w:fldCharType="end"/>
            </w:r>
          </w:del>
          <w:customXmlDelRangeStart w:id="1716" w:author="andres camilo santana bohorquez" w:date="2017-02-17T01:24:00Z"/>
        </w:sdtContent>
      </w:sdt>
      <w:customXmlDelRangeEnd w:id="1716"/>
    </w:p>
    <w:p w14:paraId="123E57A2" w14:textId="2FE6032E" w:rsidR="00CF2206" w:rsidRPr="00102649" w:rsidDel="004149B6" w:rsidRDefault="00462F7E" w:rsidP="00F12A4C">
      <w:pPr>
        <w:pStyle w:val="Incontec"/>
        <w:rPr>
          <w:del w:id="1717" w:author="andres camilo santana bohorquez" w:date="2017-02-17T01:24:00Z"/>
          <w:rFonts w:cs="Times New Roman"/>
          <w:color w:val="auto"/>
        </w:rPr>
      </w:pPr>
      <w:del w:id="1718" w:author="andres camilo santana bohorquez" w:date="2017-02-17T01:24:00Z">
        <w:r w:rsidRPr="00102649" w:rsidDel="004149B6">
          <w:rPr>
            <w:rFonts w:cs="Times New Roman"/>
            <w:color w:val="auto"/>
          </w:rPr>
          <w:delText xml:space="preserve"> </w:delText>
        </w:r>
      </w:del>
    </w:p>
    <w:p w14:paraId="4F0026E6" w14:textId="76823935" w:rsidR="00BB41D7" w:rsidRPr="00C96A61" w:rsidDel="004149B6" w:rsidRDefault="00C96A61" w:rsidP="00B43D6F">
      <w:pPr>
        <w:pStyle w:val="Incontec"/>
        <w:numPr>
          <w:ilvl w:val="2"/>
          <w:numId w:val="1"/>
        </w:numPr>
        <w:outlineLvl w:val="2"/>
        <w:rPr>
          <w:del w:id="1719" w:author="andres camilo santana bohorquez" w:date="2017-02-17T01:24:00Z"/>
          <w:rFonts w:cs="Times New Roman"/>
        </w:rPr>
      </w:pPr>
      <w:del w:id="1720" w:author="andres camilo santana bohorquez" w:date="2017-02-17T01:24:00Z">
        <w:r w:rsidRPr="00C96A61" w:rsidDel="004149B6">
          <w:rPr>
            <w:rFonts w:cs="Times New Roman"/>
          </w:rPr>
          <w:delText>Oferta Vs Demanda</w:delText>
        </w:r>
        <w:r w:rsidDel="004149B6">
          <w:rPr>
            <w:rFonts w:cs="Times New Roman"/>
          </w:rPr>
          <w:delText>.</w:delText>
        </w:r>
      </w:del>
    </w:p>
    <w:p w14:paraId="543BB37A" w14:textId="52C2C92A" w:rsidR="00597C4C" w:rsidDel="004149B6" w:rsidRDefault="00597C4C" w:rsidP="00597C4C">
      <w:pPr>
        <w:pStyle w:val="Incontec"/>
        <w:rPr>
          <w:del w:id="1721" w:author="andres camilo santana bohorquez" w:date="2017-02-17T01:24:00Z"/>
        </w:rPr>
      </w:pPr>
    </w:p>
    <w:p w14:paraId="6F597FB5" w14:textId="0F15DF2F" w:rsidR="006302CB" w:rsidDel="004149B6" w:rsidRDefault="006302CB" w:rsidP="00597C4C">
      <w:pPr>
        <w:pStyle w:val="Incontec"/>
        <w:rPr>
          <w:del w:id="1722" w:author="andres camilo santana bohorquez" w:date="2017-02-17T01:24:00Z"/>
        </w:rPr>
      </w:pPr>
      <w:del w:id="1723" w:author="andres camilo santana bohorquez" w:date="2017-02-17T01:24:00Z">
        <w:r w:rsidDel="004149B6">
          <w:delText xml:space="preserve">A pesar de que las ofertas analizadas en la sección </w:delText>
        </w:r>
        <w:r w:rsidDel="004149B6">
          <w:fldChar w:fldCharType="begin"/>
        </w:r>
        <w:r w:rsidDel="004149B6">
          <w:delInstrText xml:space="preserve"> REF _Ref467639396 \r \h  \* MERGEFORMAT </w:delInstrText>
        </w:r>
        <w:r w:rsidDel="004149B6">
          <w:fldChar w:fldCharType="separate"/>
        </w:r>
        <w:r w:rsidDel="004149B6">
          <w:delText>5.5.2</w:delText>
        </w:r>
        <w:r w:rsidDel="004149B6">
          <w:fldChar w:fldCharType="end"/>
        </w:r>
        <w:r w:rsidDel="004149B6">
          <w:delText xml:space="preserve"> se distribuyen bajo una licencia de libre distribución, en la población con Limitaciones cognitivas permanece una problemática de desinformación de dichos productos. </w:delText>
        </w:r>
      </w:del>
    </w:p>
    <w:p w14:paraId="2910D25C" w14:textId="332EBEBC" w:rsidR="003F7ECB" w:rsidDel="004149B6" w:rsidRDefault="006302CB" w:rsidP="00597C4C">
      <w:pPr>
        <w:pStyle w:val="Incontec"/>
        <w:rPr>
          <w:del w:id="1724" w:author="andres camilo santana bohorquez" w:date="2017-02-17T01:24:00Z"/>
        </w:rPr>
      </w:pPr>
      <w:del w:id="1725" w:author="andres camilo santana bohorquez" w:date="2017-02-17T01:24:00Z">
        <w:r w:rsidDel="004149B6">
          <w:delText xml:space="preserve">Al analizar dichas ofertas </w:delText>
        </w:r>
        <w:r w:rsidR="00597C4C" w:rsidDel="004149B6">
          <w:delText xml:space="preserve">se encontró </w:delText>
        </w:r>
        <w:r w:rsidDel="004149B6">
          <w:delText>que el 99% de dichos programas son producidos por casas de software internacionales</w:delText>
        </w:r>
        <w:r w:rsidR="003F7ECB" w:rsidDel="004149B6">
          <w:delText xml:space="preserve"> (España)</w:delText>
        </w:r>
        <w:r w:rsidDel="004149B6">
          <w:delText xml:space="preserve">, las cuales no tienen una campaña de </w:delText>
        </w:r>
        <w:r w:rsidR="003F7ECB" w:rsidDel="004149B6">
          <w:delText>distribución</w:delText>
        </w:r>
        <w:r w:rsidDel="004149B6">
          <w:delText xml:space="preserve"> en Colombia que permita que dicho mercado acceda a sus productos. </w:delText>
        </w:r>
      </w:del>
    </w:p>
    <w:p w14:paraId="0B0367D5" w14:textId="4AAB127D" w:rsidR="00BB41D7" w:rsidDel="004149B6" w:rsidRDefault="003F7ECB" w:rsidP="00F12A4C">
      <w:pPr>
        <w:pStyle w:val="Incontec"/>
        <w:rPr>
          <w:del w:id="1726" w:author="andres camilo santana bohorquez" w:date="2017-02-17T01:24:00Z"/>
        </w:rPr>
      </w:pPr>
      <w:del w:id="1727" w:author="andres camilo santana bohorquez" w:date="2017-02-17T01:24:00Z">
        <w:r w:rsidDel="004149B6">
          <w:delText xml:space="preserve">En los estratos socio-económicos bajos de la capital el nivel de desinformación </w:delText>
        </w:r>
        <w:r w:rsidR="00AC0E5D" w:rsidDel="004149B6">
          <w:delText>sobre productos tecnológicos que apoyen el proceso de aprendizaje de la población con L.C es muy grande, dicha población indica que d</w:delText>
        </w:r>
        <w:r w:rsidDel="004149B6">
          <w:delText xml:space="preserve">esconoce la existencia de </w:delText>
        </w:r>
        <w:r w:rsidR="00AC0E5D" w:rsidDel="004149B6">
          <w:delText>dichos productos. Por lo tanto La demanda existe pero no es cubierta por la falta de información del mercado.</w:delText>
        </w:r>
      </w:del>
    </w:p>
    <w:p w14:paraId="3E756BC0" w14:textId="1FF1264B" w:rsidR="00A5792D" w:rsidDel="004149B6" w:rsidRDefault="00A5792D" w:rsidP="00A5792D">
      <w:pPr>
        <w:rPr>
          <w:del w:id="1728" w:author="andres camilo santana bohorquez" w:date="2017-02-17T01:24:00Z"/>
        </w:rPr>
      </w:pPr>
    </w:p>
    <w:p w14:paraId="1C0A6FB6" w14:textId="0156DFC5" w:rsidR="00D30904" w:rsidRPr="00527418" w:rsidDel="004149B6" w:rsidRDefault="00D30904" w:rsidP="00A5792D">
      <w:pPr>
        <w:pStyle w:val="Incontec"/>
        <w:rPr>
          <w:del w:id="1729" w:author="andres camilo santana bohorquez" w:date="2017-02-17T01:24:00Z"/>
          <w:rFonts w:ascii="Times New Roman" w:hAnsi="Times New Roman" w:cs="Times New Roman"/>
        </w:rPr>
      </w:pPr>
      <w:bookmarkStart w:id="1730" w:name="_3rdcrjn" w:colFirst="0" w:colLast="0"/>
      <w:bookmarkEnd w:id="1730"/>
    </w:p>
    <w:p w14:paraId="576C5821" w14:textId="1750208C" w:rsidR="00D30904" w:rsidRPr="00C96A61" w:rsidDel="004149B6" w:rsidRDefault="00D868FD" w:rsidP="00B43D6F">
      <w:pPr>
        <w:pStyle w:val="Incontec"/>
        <w:numPr>
          <w:ilvl w:val="2"/>
          <w:numId w:val="1"/>
        </w:numPr>
        <w:outlineLvl w:val="2"/>
        <w:rPr>
          <w:del w:id="1731" w:author="andres camilo santana bohorquez" w:date="2017-02-17T01:24:00Z"/>
          <w:rFonts w:cs="Times New Roman"/>
        </w:rPr>
      </w:pPr>
      <w:bookmarkStart w:id="1732" w:name="_26in1rg" w:colFirst="0" w:colLast="0"/>
      <w:bookmarkEnd w:id="1732"/>
      <w:commentRangeStart w:id="1733"/>
      <w:del w:id="1734" w:author="andres camilo santana bohorquez" w:date="2017-02-17T01:24:00Z">
        <w:r w:rsidRPr="00C96A61" w:rsidDel="004149B6">
          <w:rPr>
            <w:rFonts w:cs="Times New Roman"/>
          </w:rPr>
          <w:delText>Precio</w:delText>
        </w:r>
        <w:commentRangeEnd w:id="1733"/>
        <w:r w:rsidR="00F5355D" w:rsidRPr="00C96A61" w:rsidDel="004149B6">
          <w:rPr>
            <w:rStyle w:val="Refdecomentario"/>
            <w:rFonts w:cs="Times New Roman"/>
            <w:sz w:val="24"/>
            <w:szCs w:val="24"/>
          </w:rPr>
          <w:commentReference w:id="1733"/>
        </w:r>
        <w:r w:rsidR="00C96A61" w:rsidRPr="00C96A61" w:rsidDel="004149B6">
          <w:rPr>
            <w:rFonts w:cs="Times New Roman"/>
          </w:rPr>
          <w:delText>.</w:delText>
        </w:r>
      </w:del>
    </w:p>
    <w:p w14:paraId="2697ABA0" w14:textId="37B7DCEB" w:rsidR="002C02DB" w:rsidRPr="00102649" w:rsidDel="004149B6" w:rsidRDefault="002C02DB" w:rsidP="00F12A4C">
      <w:pPr>
        <w:pStyle w:val="Incontec"/>
        <w:rPr>
          <w:del w:id="1735" w:author="andres camilo santana bohorquez" w:date="2017-02-17T01:24:00Z"/>
          <w:rFonts w:cs="Times New Roman"/>
          <w:sz w:val="28"/>
          <w:szCs w:val="28"/>
        </w:rPr>
      </w:pPr>
    </w:p>
    <w:p w14:paraId="3215630E" w14:textId="13DD1C1B" w:rsidR="005C54AF" w:rsidRPr="00102649" w:rsidDel="004149B6" w:rsidRDefault="002C02DB" w:rsidP="00F12A4C">
      <w:pPr>
        <w:pStyle w:val="Incontec"/>
        <w:rPr>
          <w:del w:id="1736" w:author="andres camilo santana bohorquez" w:date="2017-02-17T01:24:00Z"/>
          <w:rFonts w:cs="Times New Roman"/>
        </w:rPr>
      </w:pPr>
      <w:del w:id="1737" w:author="andres camilo santana bohorquez" w:date="2017-02-17T01:24:00Z">
        <w:r w:rsidRPr="00102649" w:rsidDel="004149B6">
          <w:rPr>
            <w:rFonts w:cs="Times New Roman"/>
          </w:rPr>
          <w:delText>Tras hacer una proyección del nivel d</w:delText>
        </w:r>
        <w:r w:rsidR="005C54AF" w:rsidRPr="00102649" w:rsidDel="004149B6">
          <w:rPr>
            <w:rFonts w:cs="Times New Roman"/>
          </w:rPr>
          <w:delText>e descargas del aplicativo inicialmente en la ciudad de Bogotá en un mercado de 14.200 personas cerca del 80% de esta población accedería a la aplicación lo cual nos indica que cerca de 11.300 personas serian nuestro nivel de usuarios iniciales.</w:delText>
        </w:r>
      </w:del>
    </w:p>
    <w:p w14:paraId="21327D5C" w14:textId="248BF780" w:rsidR="005C54AF" w:rsidRPr="00102649" w:rsidDel="004149B6" w:rsidRDefault="005C54AF" w:rsidP="00F12A4C">
      <w:pPr>
        <w:pStyle w:val="Incontec"/>
        <w:rPr>
          <w:del w:id="1738" w:author="andres camilo santana bohorquez" w:date="2017-02-17T01:24:00Z"/>
          <w:rFonts w:cs="Times New Roman"/>
        </w:rPr>
      </w:pPr>
    </w:p>
    <w:p w14:paraId="4924CBD1" w14:textId="2B0573D0" w:rsidR="002C02DB" w:rsidRPr="00102649" w:rsidDel="004149B6" w:rsidRDefault="0099712F" w:rsidP="00F12A4C">
      <w:pPr>
        <w:pStyle w:val="Incontec"/>
        <w:rPr>
          <w:del w:id="1739" w:author="andres camilo santana bohorquez" w:date="2017-02-17T01:24:00Z"/>
          <w:rFonts w:cs="Times New Roman"/>
        </w:rPr>
      </w:pPr>
      <w:del w:id="1740" w:author="andres camilo santana bohorquez" w:date="2017-02-17T01:24:00Z">
        <w:r w:rsidRPr="00102649" w:rsidDel="004149B6">
          <w:rPr>
            <w:rFonts w:cs="Times New Roman"/>
          </w:rPr>
          <w:delText>Después de</w:delText>
        </w:r>
        <w:r w:rsidR="005C54AF" w:rsidRPr="00102649" w:rsidDel="004149B6">
          <w:rPr>
            <w:rFonts w:cs="Times New Roman"/>
          </w:rPr>
          <w:delText xml:space="preserve"> analizar el precio de venta de los productos sustitutos </w:delText>
        </w:r>
        <w:r w:rsidR="001155D9" w:rsidRPr="00102649" w:rsidDel="004149B6">
          <w:rPr>
            <w:rFonts w:cs="Times New Roman"/>
          </w:rPr>
          <w:delText xml:space="preserve">(ver Anexo </w:delText>
        </w:r>
        <w:r w:rsidR="0073733E" w:rsidDel="004149B6">
          <w:rPr>
            <w:rFonts w:cs="Times New Roman"/>
          </w:rPr>
          <w:fldChar w:fldCharType="begin"/>
        </w:r>
        <w:r w:rsidR="0073733E" w:rsidDel="004149B6">
          <w:rPr>
            <w:rFonts w:cs="Times New Roman"/>
          </w:rPr>
          <w:delInstrText xml:space="preserve"> REF _Ref467494506 \r \h </w:delInstrText>
        </w:r>
        <w:r w:rsidR="0073733E" w:rsidDel="004149B6">
          <w:rPr>
            <w:rFonts w:cs="Times New Roman"/>
          </w:rPr>
        </w:r>
        <w:r w:rsidR="0073733E" w:rsidDel="004149B6">
          <w:rPr>
            <w:rFonts w:cs="Times New Roman"/>
          </w:rPr>
          <w:fldChar w:fldCharType="separate"/>
        </w:r>
        <w:r w:rsidR="0073733E" w:rsidDel="004149B6">
          <w:rPr>
            <w:rFonts w:cs="Times New Roman"/>
          </w:rPr>
          <w:delText>II</w:delText>
        </w:r>
        <w:r w:rsidR="0073733E" w:rsidDel="004149B6">
          <w:rPr>
            <w:rFonts w:cs="Times New Roman"/>
          </w:rPr>
          <w:fldChar w:fldCharType="end"/>
        </w:r>
        <w:r w:rsidR="001155D9" w:rsidRPr="00102649" w:rsidDel="004149B6">
          <w:rPr>
            <w:rFonts w:cs="Times New Roman"/>
          </w:rPr>
          <w:delText xml:space="preserve">) </w:delText>
        </w:r>
        <w:r w:rsidR="005C54AF" w:rsidRPr="00102649" w:rsidDel="004149B6">
          <w:rPr>
            <w:rFonts w:cs="Times New Roman"/>
          </w:rPr>
          <w:delText xml:space="preserve">encontramos que </w:delText>
        </w:r>
        <w:r w:rsidR="001155D9" w:rsidRPr="00102649" w:rsidDel="004149B6">
          <w:rPr>
            <w:rFonts w:cs="Times New Roman"/>
          </w:rPr>
          <w:delText>cerca de</w:delText>
        </w:r>
        <w:r w:rsidR="005C54AF" w:rsidRPr="00102649" w:rsidDel="004149B6">
          <w:rPr>
            <w:rFonts w:cs="Times New Roman"/>
          </w:rPr>
          <w:delText xml:space="preserve"> un </w:delText>
        </w:r>
        <w:r w:rsidR="001155D9" w:rsidRPr="00102649" w:rsidDel="004149B6">
          <w:rPr>
            <w:rFonts w:cs="Times New Roman"/>
          </w:rPr>
          <w:delText>57</w:delText>
        </w:r>
        <w:r w:rsidR="005C54AF" w:rsidRPr="00102649" w:rsidDel="004149B6">
          <w:rPr>
            <w:rFonts w:cs="Times New Roman"/>
          </w:rPr>
          <w:delText xml:space="preserve">% de las aplicaciones no tienen un costo de </w:delText>
        </w:r>
        <w:r w:rsidRPr="00102649" w:rsidDel="004149B6">
          <w:rPr>
            <w:rFonts w:cs="Times New Roman"/>
          </w:rPr>
          <w:delText>adquisición,</w:delText>
        </w:r>
        <w:r w:rsidR="00584973" w:rsidRPr="00102649" w:rsidDel="004149B6">
          <w:rPr>
            <w:rFonts w:cs="Times New Roman"/>
          </w:rPr>
          <w:delText xml:space="preserve"> y el otro </w:delText>
        </w:r>
        <w:r w:rsidR="001155D9" w:rsidRPr="00102649" w:rsidDel="004149B6">
          <w:rPr>
            <w:rFonts w:cs="Times New Roman"/>
          </w:rPr>
          <w:delText>43</w:delText>
        </w:r>
        <w:r w:rsidR="00584973" w:rsidRPr="00102649" w:rsidDel="004149B6">
          <w:rPr>
            <w:rFonts w:cs="Times New Roman"/>
          </w:rPr>
          <w:delText xml:space="preserve">% </w:delText>
        </w:r>
        <w:r w:rsidR="001155D9" w:rsidRPr="00102649" w:rsidDel="004149B6">
          <w:rPr>
            <w:rFonts w:cs="Times New Roman"/>
          </w:rPr>
          <w:delText>restante el promedio de venta</w:delText>
        </w:r>
        <w:r w:rsidR="00584973" w:rsidRPr="00102649" w:rsidDel="004149B6">
          <w:rPr>
            <w:rFonts w:cs="Times New Roman"/>
          </w:rPr>
          <w:delText xml:space="preserve"> del producto oscila entre los </w:delText>
        </w:r>
        <w:r w:rsidR="001155D9" w:rsidRPr="00102649" w:rsidDel="004149B6">
          <w:rPr>
            <w:rFonts w:cs="Times New Roman"/>
          </w:rPr>
          <w:delText>140</w:delText>
        </w:r>
        <w:r w:rsidRPr="00102649" w:rsidDel="004149B6">
          <w:rPr>
            <w:rFonts w:cs="Times New Roman"/>
          </w:rPr>
          <w:delText xml:space="preserve">  Euros aproximadamente que equivale a </w:delText>
        </w:r>
        <w:r w:rsidR="001155D9" w:rsidRPr="00102649" w:rsidDel="004149B6">
          <w:rPr>
            <w:rFonts w:cs="Times New Roman"/>
          </w:rPr>
          <w:delText>470</w:delText>
        </w:r>
        <w:r w:rsidRPr="00102649" w:rsidDel="004149B6">
          <w:rPr>
            <w:rFonts w:cs="Times New Roman"/>
          </w:rPr>
          <w:delText xml:space="preserve">.000 pesos Colombianos. </w:delText>
        </w:r>
      </w:del>
    </w:p>
    <w:p w14:paraId="727DE0F9" w14:textId="0B38BD6B" w:rsidR="00F5355D" w:rsidRPr="00102649" w:rsidDel="004149B6" w:rsidRDefault="00F5355D" w:rsidP="00F12A4C">
      <w:pPr>
        <w:pStyle w:val="Incontec"/>
        <w:rPr>
          <w:del w:id="1741" w:author="andres camilo santana bohorquez" w:date="2017-02-17T01:24:00Z"/>
          <w:rFonts w:cs="Times New Roman"/>
        </w:rPr>
      </w:pPr>
    </w:p>
    <w:p w14:paraId="622C9B61" w14:textId="2740090F" w:rsidR="00D30904" w:rsidRPr="00102649" w:rsidDel="004149B6" w:rsidRDefault="00D868FD" w:rsidP="00B43D6F">
      <w:pPr>
        <w:pStyle w:val="Incontec"/>
        <w:numPr>
          <w:ilvl w:val="2"/>
          <w:numId w:val="1"/>
        </w:numPr>
        <w:outlineLvl w:val="2"/>
        <w:rPr>
          <w:del w:id="1742" w:author="andres camilo santana bohorquez" w:date="2017-02-17T01:24:00Z"/>
          <w:rFonts w:cs="Times New Roman"/>
        </w:rPr>
      </w:pPr>
      <w:bookmarkStart w:id="1743" w:name="_lnxbz9" w:colFirst="0" w:colLast="0"/>
      <w:bookmarkEnd w:id="1743"/>
      <w:del w:id="1744" w:author="andres camilo santana bohorquez" w:date="2017-02-17T01:24:00Z">
        <w:r w:rsidRPr="005C519E" w:rsidDel="004149B6">
          <w:rPr>
            <w:rFonts w:cs="Times New Roman"/>
            <w:szCs w:val="28"/>
          </w:rPr>
          <w:delText>Comercialización</w:delText>
        </w:r>
        <w:r w:rsidR="005C519E" w:rsidDel="004149B6">
          <w:rPr>
            <w:rFonts w:cs="Times New Roman"/>
            <w:szCs w:val="28"/>
          </w:rPr>
          <w:delText>.</w:delText>
        </w:r>
      </w:del>
    </w:p>
    <w:p w14:paraId="1D7609F4" w14:textId="61AA8518" w:rsidR="004658FD" w:rsidDel="004149B6" w:rsidRDefault="004658FD" w:rsidP="00F12A4C">
      <w:pPr>
        <w:pStyle w:val="Incontec"/>
        <w:rPr>
          <w:del w:id="1745" w:author="andres camilo santana bohorquez" w:date="2017-02-17T01:24:00Z"/>
          <w:rFonts w:cs="Times New Roman"/>
        </w:rPr>
      </w:pPr>
      <w:del w:id="1746" w:author="andres camilo santana bohorquez" w:date="2017-02-17T01:24:00Z">
        <w:r w:rsidDel="004149B6">
          <w:rPr>
            <w:rFonts w:cs="Times New Roman"/>
          </w:rPr>
          <w:delText xml:space="preserve">Para la comercialización de dicho producto, se han propuesto una serie de estrategias enfocadas en combatir el nivel de desinformación de la población Colombiana. </w:delText>
        </w:r>
      </w:del>
    </w:p>
    <w:p w14:paraId="4C233FC2" w14:textId="65C0D085" w:rsidR="004658FD" w:rsidDel="004149B6" w:rsidRDefault="004658FD" w:rsidP="004658FD">
      <w:pPr>
        <w:rPr>
          <w:del w:id="1747" w:author="andres camilo santana bohorquez" w:date="2017-02-17T01:24:00Z"/>
        </w:rPr>
      </w:pPr>
    </w:p>
    <w:p w14:paraId="3C4DCE08" w14:textId="0927F87A" w:rsidR="004658FD" w:rsidDel="004149B6" w:rsidRDefault="004658FD" w:rsidP="004658FD">
      <w:pPr>
        <w:pStyle w:val="Incontec"/>
        <w:rPr>
          <w:del w:id="1748" w:author="andres camilo santana bohorquez" w:date="2017-02-17T01:24:00Z"/>
          <w:b/>
          <w:i/>
        </w:rPr>
      </w:pPr>
      <w:del w:id="1749" w:author="andres camilo santana bohorquez" w:date="2017-02-17T01:24:00Z">
        <w:r w:rsidRPr="006141D5" w:rsidDel="004149B6">
          <w:rPr>
            <w:b/>
            <w:i/>
          </w:rPr>
          <w:delText>Sensibilización Masiva</w:delText>
        </w:r>
        <w:r w:rsidR="000C63C2" w:rsidDel="004149B6">
          <w:rPr>
            <w:b/>
            <w:i/>
          </w:rPr>
          <w:delText>,</w:delText>
        </w:r>
      </w:del>
    </w:p>
    <w:p w14:paraId="23F806C8" w14:textId="5D740A47" w:rsidR="000C63C2" w:rsidRPr="000C63C2" w:rsidDel="004149B6" w:rsidRDefault="000C63C2" w:rsidP="000C63C2">
      <w:pPr>
        <w:pStyle w:val="Incontec"/>
        <w:rPr>
          <w:del w:id="1750" w:author="andres camilo santana bohorquez" w:date="2017-02-17T01:24:00Z"/>
        </w:rPr>
      </w:pPr>
    </w:p>
    <w:p w14:paraId="7EFE79F1" w14:textId="291A80D6" w:rsidR="004658FD" w:rsidDel="004149B6" w:rsidRDefault="004658FD" w:rsidP="004658FD">
      <w:pPr>
        <w:pStyle w:val="Incontec"/>
        <w:rPr>
          <w:del w:id="1751" w:author="andres camilo santana bohorquez" w:date="2017-02-17T01:24:00Z"/>
        </w:rPr>
      </w:pPr>
      <w:del w:id="1752" w:author="andres camilo santana bohorquez" w:date="2017-02-17T01:24:00Z">
        <w:r w:rsidRPr="004658FD" w:rsidDel="004149B6">
          <w:delText>Esta estrategia pretende llegar a la mayor cantidad de usuarios a través de conferencias o</w:delText>
        </w:r>
        <w:r w:rsidDel="004149B6">
          <w:delText xml:space="preserve"> </w:delText>
        </w:r>
        <w:r w:rsidRPr="004658FD" w:rsidDel="004149B6">
          <w:delText>talleres de su interés, en contextos en que una gran cantidad de clientes se congreguen, como</w:delText>
        </w:r>
        <w:r w:rsidDel="004149B6">
          <w:delText xml:space="preserve"> </w:delText>
        </w:r>
        <w:r w:rsidRPr="004658FD" w:rsidDel="004149B6">
          <w:delText>por ejemplo ferias educativas</w:delText>
        </w:r>
        <w:r w:rsidR="006141D5" w:rsidDel="004149B6">
          <w:delText>, ferias de inclusión social, etc.</w:delText>
        </w:r>
        <w:r w:rsidRPr="004658FD" w:rsidDel="004149B6">
          <w:delText xml:space="preserve"> Para ejecutar esta estrategia se debe</w:delText>
        </w:r>
        <w:r w:rsidDel="004149B6">
          <w:delText xml:space="preserve"> </w:delText>
        </w:r>
        <w:r w:rsidRPr="004658FD" w:rsidDel="004149B6">
          <w:delText>tener en cuenta los siguientes factores</w:delText>
        </w:r>
        <w:r w:rsidDel="004149B6">
          <w:delText>:</w:delText>
        </w:r>
      </w:del>
    </w:p>
    <w:p w14:paraId="16F5B83B" w14:textId="78CD5939" w:rsidR="004658FD" w:rsidDel="004149B6" w:rsidRDefault="004658FD" w:rsidP="004658FD">
      <w:pPr>
        <w:rPr>
          <w:del w:id="1753" w:author="andres camilo santana bohorquez" w:date="2017-02-17T01:24:00Z"/>
        </w:rPr>
      </w:pPr>
    </w:p>
    <w:p w14:paraId="42AB25AA" w14:textId="4D3FC9EE" w:rsidR="004658FD" w:rsidDel="004149B6" w:rsidRDefault="004658FD" w:rsidP="006141D5">
      <w:pPr>
        <w:pStyle w:val="Incontec"/>
        <w:numPr>
          <w:ilvl w:val="0"/>
          <w:numId w:val="32"/>
        </w:numPr>
        <w:rPr>
          <w:del w:id="1754" w:author="andres camilo santana bohorquez" w:date="2017-02-17T01:24:00Z"/>
        </w:rPr>
      </w:pPr>
      <w:del w:id="1755" w:author="andres camilo santana bohorquez" w:date="2017-02-17T01:24:00Z">
        <w:r w:rsidDel="004149B6">
          <w:delText>Realizar la alianza o contrato para participar en cada espacio</w:delText>
        </w:r>
        <w:r w:rsidR="006141D5" w:rsidDel="004149B6">
          <w:delText>.</w:delText>
        </w:r>
      </w:del>
    </w:p>
    <w:p w14:paraId="2685AE46" w14:textId="5CDEF45D" w:rsidR="004658FD" w:rsidDel="004149B6" w:rsidRDefault="004658FD" w:rsidP="00EC3C0A">
      <w:pPr>
        <w:pStyle w:val="Incontec"/>
        <w:numPr>
          <w:ilvl w:val="0"/>
          <w:numId w:val="32"/>
        </w:numPr>
        <w:rPr>
          <w:del w:id="1756" w:author="andres camilo santana bohorquez" w:date="2017-02-17T01:24:00Z"/>
        </w:rPr>
      </w:pPr>
      <w:del w:id="1757" w:author="andres camilo santana bohorquez" w:date="2017-02-17T01:24:00Z">
        <w:r w:rsidDel="004149B6">
          <w:delText xml:space="preserve">Seleccionar y presentar un tema de </w:delText>
        </w:r>
        <w:r w:rsidR="006141D5" w:rsidDel="004149B6">
          <w:delText>sensibilización</w:delText>
        </w:r>
        <w:r w:rsidDel="004149B6">
          <w:delText xml:space="preserve">: </w:delText>
        </w:r>
        <w:r w:rsidR="001C1676" w:rsidDel="004149B6">
          <w:delText>atención de las Necesidades Educativas Especiales.</w:delText>
        </w:r>
      </w:del>
    </w:p>
    <w:p w14:paraId="5468A3CA" w14:textId="70518C31" w:rsidR="004658FD" w:rsidRPr="001C1676" w:rsidDel="004149B6" w:rsidRDefault="004658FD" w:rsidP="001C1676">
      <w:pPr>
        <w:pStyle w:val="Incontec"/>
        <w:ind w:left="720"/>
        <w:rPr>
          <w:del w:id="1758" w:author="andres camilo santana bohorquez" w:date="2017-02-17T01:24:00Z"/>
          <w:rFonts w:cs="Times New Roman"/>
        </w:rPr>
      </w:pPr>
    </w:p>
    <w:p w14:paraId="0B2FB172" w14:textId="4E4B830A" w:rsidR="000C63C2" w:rsidDel="004149B6" w:rsidRDefault="000C63C2" w:rsidP="000C63C2">
      <w:pPr>
        <w:pStyle w:val="Incontec"/>
        <w:rPr>
          <w:del w:id="1759" w:author="andres camilo santana bohorquez" w:date="2017-02-17T01:24:00Z"/>
          <w:rFonts w:cs="Times New Roman"/>
          <w:b/>
          <w:i/>
        </w:rPr>
      </w:pPr>
      <w:del w:id="1760" w:author="andres camilo santana bohorquez" w:date="2017-02-17T01:24:00Z">
        <w:r w:rsidRPr="000C63C2" w:rsidDel="004149B6">
          <w:rPr>
            <w:rFonts w:cs="Times New Roman"/>
            <w:b/>
            <w:i/>
          </w:rPr>
          <w:delText>Buzz Marketing (Voz a Voz).</w:delText>
        </w:r>
      </w:del>
    </w:p>
    <w:p w14:paraId="3FB71823" w14:textId="41EEF232" w:rsidR="000C63C2" w:rsidDel="004149B6" w:rsidRDefault="000C63C2" w:rsidP="000C63C2">
      <w:pPr>
        <w:pStyle w:val="Incontec"/>
        <w:rPr>
          <w:del w:id="1761" w:author="andres camilo santana bohorquez" w:date="2017-02-17T01:24:00Z"/>
        </w:rPr>
      </w:pPr>
    </w:p>
    <w:p w14:paraId="6E25D99E" w14:textId="04EEC641" w:rsidR="000C63C2" w:rsidRPr="00102649" w:rsidDel="004149B6" w:rsidRDefault="000C63C2" w:rsidP="000C63C2">
      <w:pPr>
        <w:pStyle w:val="Incontec"/>
        <w:rPr>
          <w:del w:id="1762" w:author="andres camilo santana bohorquez" w:date="2017-02-17T01:24:00Z"/>
          <w:rFonts w:cs="Times New Roman"/>
        </w:rPr>
      </w:pPr>
      <w:del w:id="1763" w:author="andres camilo santana bohorquez" w:date="2017-02-17T01:24:00Z">
        <w:r w:rsidDel="004149B6">
          <w:delText xml:space="preserve">Nada mejor que un cliente satisfecho para una campaña de marketing voz a voz, donde un usuario satisfecho </w:delText>
        </w:r>
        <w:r w:rsidRPr="00090F8B" w:rsidDel="004149B6">
          <w:delText xml:space="preserve">le cuenta a otro lo bueno que es el producto y la forma como </w:delText>
        </w:r>
        <w:r w:rsidDel="004149B6">
          <w:delText xml:space="preserve">éste </w:delText>
        </w:r>
        <w:r w:rsidRPr="00090F8B" w:rsidDel="004149B6">
          <w:delText>puede ayudarle.</w:delText>
        </w:r>
        <w:r w:rsidDel="004149B6">
          <w:delText xml:space="preserve"> </w:delText>
        </w:r>
        <w:r w:rsidRPr="007932DD" w:rsidDel="004149B6">
          <w:delText>Vivimos en la era 2.0 y</w:delText>
        </w:r>
        <w:r w:rsidDel="004149B6">
          <w:delText xml:space="preserve"> </w:delText>
        </w:r>
        <w:r w:rsidRPr="007932DD" w:rsidDel="004149B6">
          <w:delText xml:space="preserve">hoy en día los blogs y las redes sociales son una herramienta que sirven como aliciente para el buzz marketing. </w:delText>
        </w:r>
        <w:r w:rsidDel="004149B6">
          <w:delText>Mediante el</w:delText>
        </w:r>
        <w:r w:rsidDel="004149B6">
          <w:rPr>
            <w:b/>
            <w:bCs/>
          </w:rPr>
          <w:delText xml:space="preserve"> </w:delText>
        </w:r>
        <w:r w:rsidRPr="007932DD" w:rsidDel="004149B6">
          <w:rPr>
            <w:bCs/>
          </w:rPr>
          <w:delText xml:space="preserve">marketing de contenidos </w:delText>
        </w:r>
        <w:r w:rsidDel="004149B6">
          <w:rPr>
            <w:bCs/>
          </w:rPr>
          <w:delText>se pretende generar</w:delText>
        </w:r>
        <w:r w:rsidRPr="007932DD" w:rsidDel="004149B6">
          <w:rPr>
            <w:bCs/>
          </w:rPr>
          <w:delText xml:space="preserve"> contenido orientado </w:delText>
        </w:r>
        <w:r w:rsidDel="004149B6">
          <w:rPr>
            <w:bCs/>
          </w:rPr>
          <w:delText>que la población relacionada con L.C</w:delText>
        </w:r>
        <w:r w:rsidRPr="007932DD" w:rsidDel="004149B6">
          <w:rPr>
            <w:bCs/>
          </w:rPr>
          <w:delText> </w:delText>
        </w:r>
        <w:r w:rsidDel="004149B6">
          <w:rPr>
            <w:bCs/>
          </w:rPr>
          <w:delText>hable</w:delText>
        </w:r>
        <w:r w:rsidRPr="007932DD" w:rsidDel="004149B6">
          <w:rPr>
            <w:bCs/>
          </w:rPr>
          <w:delText xml:space="preserve"> bien de</w:delText>
        </w:r>
        <w:r w:rsidDel="004149B6">
          <w:rPr>
            <w:bCs/>
          </w:rPr>
          <w:delText xml:space="preserve"> los productos ofrecidos, con esta campaña se busca convertir</w:delText>
        </w:r>
        <w:r w:rsidRPr="007932DD" w:rsidDel="004149B6">
          <w:rPr>
            <w:bCs/>
          </w:rPr>
          <w:delText xml:space="preserve"> a </w:delText>
        </w:r>
        <w:r w:rsidDel="004149B6">
          <w:rPr>
            <w:bCs/>
          </w:rPr>
          <w:delText xml:space="preserve">los consumidores </w:delText>
        </w:r>
        <w:r w:rsidRPr="007932DD" w:rsidDel="004149B6">
          <w:rPr>
            <w:bCs/>
          </w:rPr>
          <w:delText xml:space="preserve">en evangelistas, es decir, personas </w:delText>
        </w:r>
        <w:r w:rsidDel="004149B6">
          <w:rPr>
            <w:bCs/>
          </w:rPr>
          <w:delText xml:space="preserve">que ya </w:delText>
        </w:r>
        <w:r w:rsidRPr="007932DD" w:rsidDel="004149B6">
          <w:rPr>
            <w:bCs/>
          </w:rPr>
          <w:delText>sea por medio del tradicional “boca a boca” o en sus redes sociales</w:delText>
        </w:r>
        <w:r w:rsidDel="004149B6">
          <w:rPr>
            <w:bCs/>
          </w:rPr>
          <w:delText xml:space="preserve"> comparten el producto y genera un nivel de incertidumbre por el producto que finalmente se verá reflejado en nuevos clientes. </w:delText>
        </w:r>
      </w:del>
    </w:p>
    <w:p w14:paraId="69981A23" w14:textId="57384D5E" w:rsidR="000C63C2" w:rsidDel="004149B6" w:rsidRDefault="000C63C2" w:rsidP="001C1676">
      <w:pPr>
        <w:pStyle w:val="Incontec"/>
        <w:rPr>
          <w:del w:id="1764" w:author="andres camilo santana bohorquez" w:date="2017-02-17T01:24:00Z"/>
          <w:rFonts w:cs="Times New Roman"/>
          <w:b/>
          <w:i/>
        </w:rPr>
      </w:pPr>
    </w:p>
    <w:p w14:paraId="54196F16" w14:textId="74675DC0" w:rsidR="001C1676" w:rsidDel="004149B6" w:rsidRDefault="001C1676" w:rsidP="001C1676">
      <w:pPr>
        <w:pStyle w:val="Incontec"/>
        <w:rPr>
          <w:del w:id="1765" w:author="andres camilo santana bohorquez" w:date="2017-02-17T01:24:00Z"/>
          <w:rFonts w:cs="Times New Roman"/>
          <w:b/>
          <w:i/>
        </w:rPr>
      </w:pPr>
      <w:del w:id="1766" w:author="andres camilo santana bohorquez" w:date="2017-02-17T01:24:00Z">
        <w:r w:rsidRPr="000C63C2" w:rsidDel="004149B6">
          <w:rPr>
            <w:rFonts w:cs="Times New Roman"/>
            <w:b/>
            <w:i/>
          </w:rPr>
          <w:delText>Free press / PR</w:delText>
        </w:r>
      </w:del>
    </w:p>
    <w:p w14:paraId="563519A8" w14:textId="3C848729" w:rsidR="000C63C2" w:rsidRPr="000C63C2" w:rsidDel="004149B6" w:rsidRDefault="000C63C2" w:rsidP="000C63C2">
      <w:pPr>
        <w:pStyle w:val="Incontec"/>
        <w:rPr>
          <w:del w:id="1767" w:author="andres camilo santana bohorquez" w:date="2017-02-17T01:24:00Z"/>
        </w:rPr>
      </w:pPr>
    </w:p>
    <w:p w14:paraId="7816D6A8" w14:textId="4CECF1B9" w:rsidR="001C1676" w:rsidRPr="001C1676" w:rsidDel="004149B6" w:rsidRDefault="001C1676" w:rsidP="001C1676">
      <w:pPr>
        <w:pStyle w:val="Incontec"/>
        <w:rPr>
          <w:del w:id="1768" w:author="andres camilo santana bohorquez" w:date="2017-02-17T01:24:00Z"/>
        </w:rPr>
      </w:pPr>
      <w:del w:id="1769" w:author="andres camilo santana bohorquez" w:date="2017-02-17T01:24:00Z">
        <w:r w:rsidRPr="001C1676" w:rsidDel="004149B6">
          <w:delText xml:space="preserve">Es importante </w:delText>
        </w:r>
        <w:r w:rsidDel="004149B6">
          <w:delText xml:space="preserve">generar una campaña que permita a IncluSoft ser </w:delText>
        </w:r>
        <w:r w:rsidRPr="001C1676" w:rsidDel="004149B6">
          <w:delText xml:space="preserve">una marca reconocida </w:delText>
        </w:r>
        <w:r w:rsidDel="004149B6">
          <w:delText xml:space="preserve">en el sector de la Educación Especial por lo cual dicha campaña </w:delText>
        </w:r>
        <w:r w:rsidR="000C63C2" w:rsidDel="004149B6">
          <w:delText>se enfocará</w:delText>
        </w:r>
        <w:r w:rsidDel="004149B6">
          <w:delText xml:space="preserve"> en </w:delText>
        </w:r>
        <w:r w:rsidRPr="001C1676" w:rsidDel="004149B6">
          <w:delText xml:space="preserve">estar en el </w:delText>
        </w:r>
        <w:r w:rsidDel="004149B6">
          <w:delText>top of M</w:delText>
        </w:r>
        <w:r w:rsidRPr="001C1676" w:rsidDel="004149B6">
          <w:delText xml:space="preserve">ind de las personas </w:delText>
        </w:r>
        <w:r w:rsidDel="004149B6">
          <w:delText xml:space="preserve">mediante el apoyo de los medios de comunicación presentes en el país </w:delText>
        </w:r>
        <w:r w:rsidRPr="001C1676" w:rsidDel="004149B6">
          <w:delText>por ello será necesario:</w:delText>
        </w:r>
      </w:del>
    </w:p>
    <w:p w14:paraId="43843B67" w14:textId="10F843E9" w:rsidR="00D30904" w:rsidDel="004149B6" w:rsidRDefault="001C1676" w:rsidP="001C1676">
      <w:pPr>
        <w:pStyle w:val="Incontec"/>
        <w:numPr>
          <w:ilvl w:val="0"/>
          <w:numId w:val="35"/>
        </w:numPr>
        <w:rPr>
          <w:del w:id="1770" w:author="andres camilo santana bohorquez" w:date="2017-02-17T01:24:00Z"/>
        </w:rPr>
      </w:pPr>
      <w:del w:id="1771" w:author="andres camilo santana bohorquez" w:date="2017-02-17T01:24:00Z">
        <w:r w:rsidRPr="001C1676" w:rsidDel="004149B6">
          <w:delText>Creación de campañas pensadas para medios: Periódicos, secciones en periódicos, revistas especializadas en el sector de Educación</w:delText>
        </w:r>
        <w:r w:rsidDel="004149B6">
          <w:delText>.</w:delText>
        </w:r>
      </w:del>
    </w:p>
    <w:p w14:paraId="09324868" w14:textId="28E758E6" w:rsidR="001C1676" w:rsidRPr="001C1676" w:rsidDel="004149B6" w:rsidRDefault="001C1676" w:rsidP="001C1676">
      <w:pPr>
        <w:pStyle w:val="Incontec"/>
        <w:numPr>
          <w:ilvl w:val="0"/>
          <w:numId w:val="35"/>
        </w:numPr>
        <w:rPr>
          <w:del w:id="1772" w:author="andres camilo santana bohorquez" w:date="2017-02-17T01:24:00Z"/>
        </w:rPr>
      </w:pPr>
      <w:del w:id="1773" w:author="andres camilo santana bohorquez" w:date="2017-02-17T01:24:00Z">
        <w:r w:rsidDel="004149B6">
          <w:delText>Aprovechar campañas ofrecidas por medios Televisivos  como “Titanes Caracol” en el cual se aproveche un espacio AAA para la promoción del producto.</w:delText>
        </w:r>
      </w:del>
    </w:p>
    <w:p w14:paraId="736E7B45" w14:textId="4E4A2AF9" w:rsidR="001C1676" w:rsidDel="004149B6" w:rsidRDefault="001C1676" w:rsidP="001C1676">
      <w:pPr>
        <w:pStyle w:val="Incontec"/>
        <w:rPr>
          <w:del w:id="1774" w:author="andres camilo santana bohorquez" w:date="2017-02-17T01:24:00Z"/>
        </w:rPr>
      </w:pPr>
    </w:p>
    <w:p w14:paraId="4989C6AA" w14:textId="77777777" w:rsidR="001C1676" w:rsidRPr="001C1676" w:rsidRDefault="001C1676" w:rsidP="001C1676">
      <w:pPr>
        <w:pStyle w:val="Incontec"/>
      </w:pPr>
    </w:p>
    <w:p w14:paraId="463D8CF5" w14:textId="77777777" w:rsidR="00911F01" w:rsidRPr="00CE5512" w:rsidRDefault="00911F01" w:rsidP="00E75E0F">
      <w:pPr>
        <w:pStyle w:val="Prrafodelista"/>
        <w:numPr>
          <w:ilvl w:val="1"/>
          <w:numId w:val="1"/>
        </w:numPr>
        <w:outlineLvl w:val="1"/>
        <w:rPr>
          <w:ins w:id="1775" w:author="andres camilo santana bohorquez" w:date="2017-02-17T09:36:00Z"/>
          <w:rFonts w:ascii="LM Roman 10" w:hAnsi="LM Roman 10" w:cs="Times New Roman"/>
          <w:sz w:val="28"/>
          <w:szCs w:val="28"/>
        </w:rPr>
      </w:pPr>
      <w:bookmarkStart w:id="1776" w:name="_Toc475342638"/>
      <w:ins w:id="1777" w:author="andres camilo santana bohorquez" w:date="2017-02-17T09:36:00Z">
        <w:r>
          <w:rPr>
            <w:rFonts w:ascii="LM Roman 10" w:hAnsi="LM Roman 10" w:cs="Times New Roman"/>
            <w:sz w:val="28"/>
            <w:szCs w:val="28"/>
          </w:rPr>
          <w:t>ESTUDIO TÉCNICO</w:t>
        </w:r>
        <w:bookmarkEnd w:id="1776"/>
        <w:r>
          <w:rPr>
            <w:rFonts w:ascii="LM Roman 10" w:hAnsi="LM Roman 10" w:cs="Times New Roman"/>
            <w:sz w:val="28"/>
            <w:szCs w:val="28"/>
          </w:rPr>
          <w:t xml:space="preserve"> </w:t>
        </w:r>
      </w:ins>
    </w:p>
    <w:p w14:paraId="42557400" w14:textId="77777777" w:rsidR="00911F01" w:rsidRPr="00A97076" w:rsidRDefault="00911F01" w:rsidP="00911F01">
      <w:pPr>
        <w:pStyle w:val="Incontec"/>
        <w:rPr>
          <w:ins w:id="1778" w:author="andres camilo santana bohorquez" w:date="2017-02-17T09:36:00Z"/>
          <w:rFonts w:cs="Times New Roman"/>
        </w:rPr>
      </w:pPr>
      <w:ins w:id="1779" w:author="andres camilo santana bohorquez" w:date="2017-02-17T09:36:00Z">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ins>
      <w:customXmlInsRangeStart w:id="1780" w:author="andres camilo santana bohorquez" w:date="2017-02-17T09:36:00Z"/>
      <w:sdt>
        <w:sdtPr>
          <w:rPr>
            <w:rFonts w:cs="Times New Roman"/>
          </w:rPr>
          <w:id w:val="-1949464690"/>
          <w:citation/>
        </w:sdtPr>
        <w:sdtContent>
          <w:customXmlInsRangeEnd w:id="1780"/>
          <w:ins w:id="1781" w:author="andres camilo santana bohorquez" w:date="2017-02-17T09:36:00Z">
            <w:r w:rsidRPr="00A97076">
              <w:rPr>
                <w:rFonts w:cs="Times New Roman"/>
              </w:rPr>
              <w:fldChar w:fldCharType="begin"/>
            </w:r>
            <w:r w:rsidRPr="00A97076">
              <w:rPr>
                <w:rFonts w:cs="Times New Roman"/>
              </w:rPr>
              <w:instrText xml:space="preserve"> CITATION Esp12 \l 9226 </w:instrText>
            </w:r>
            <w:r w:rsidRPr="00A97076">
              <w:rPr>
                <w:rFonts w:cs="Times New Roman"/>
              </w:rPr>
              <w:fldChar w:fldCharType="separate"/>
            </w:r>
          </w:ins>
          <w:r w:rsidR="00DD74C2">
            <w:rPr>
              <w:rFonts w:cs="Times New Roman"/>
              <w:noProof/>
            </w:rPr>
            <w:t xml:space="preserve"> </w:t>
          </w:r>
          <w:r w:rsidR="00DD74C2" w:rsidRPr="00DD74C2">
            <w:rPr>
              <w:rFonts w:cs="Times New Roman"/>
              <w:noProof/>
            </w:rPr>
            <w:t>(52)</w:t>
          </w:r>
          <w:ins w:id="1782" w:author="andres camilo santana bohorquez" w:date="2017-02-17T09:36:00Z">
            <w:r w:rsidRPr="00A97076">
              <w:rPr>
                <w:rFonts w:cs="Times New Roman"/>
              </w:rPr>
              <w:fldChar w:fldCharType="end"/>
            </w:r>
          </w:ins>
          <w:customXmlInsRangeStart w:id="1783" w:author="andres camilo santana bohorquez" w:date="2017-02-17T09:36:00Z"/>
        </w:sdtContent>
      </w:sdt>
      <w:customXmlInsRangeEnd w:id="1783"/>
    </w:p>
    <w:p w14:paraId="634FEFD3" w14:textId="77777777" w:rsidR="00911F01" w:rsidRDefault="00911F01" w:rsidP="00911F01">
      <w:pPr>
        <w:pStyle w:val="Incontec"/>
        <w:rPr>
          <w:ins w:id="1784" w:author="andres camilo santana bohorquez" w:date="2017-02-17T09:36:00Z"/>
          <w:rFonts w:cs="Times New Roman"/>
        </w:rPr>
      </w:pPr>
      <w:ins w:id="1785" w:author="andres camilo santana bohorquez" w:date="2017-02-17T09:36:00Z">
        <w:r w:rsidRPr="00A97076">
          <w:rPr>
            <w:rFonts w:cs="Times New Roman"/>
          </w:rPr>
          <w:t>Por esta razón, a continuación se presentan los pilares fundamentales de cualquier organización:</w:t>
        </w:r>
      </w:ins>
    </w:p>
    <w:p w14:paraId="0CB06AF7" w14:textId="77777777" w:rsidR="00911F01" w:rsidRDefault="00911F01" w:rsidP="00911F01">
      <w:pPr>
        <w:rPr>
          <w:ins w:id="1786" w:author="andres camilo santana bohorquez" w:date="2017-02-17T09:36:00Z"/>
        </w:rPr>
      </w:pPr>
    </w:p>
    <w:p w14:paraId="67043C20" w14:textId="77777777" w:rsidR="00911F01" w:rsidRPr="00102649" w:rsidRDefault="00911F01" w:rsidP="00E75E0F">
      <w:pPr>
        <w:pStyle w:val="Incontec"/>
        <w:numPr>
          <w:ilvl w:val="2"/>
          <w:numId w:val="1"/>
        </w:numPr>
        <w:outlineLvl w:val="2"/>
        <w:rPr>
          <w:ins w:id="1787" w:author="andres camilo santana bohorquez" w:date="2017-02-17T09:36:00Z"/>
          <w:rFonts w:cs="Times New Roman"/>
        </w:rPr>
      </w:pPr>
      <w:bookmarkStart w:id="1788" w:name="_Toc475342639"/>
      <w:ins w:id="1789" w:author="andres camilo santana bohorquez" w:date="2017-02-17T09:36:00Z">
        <w:r w:rsidRPr="0090583F">
          <w:rPr>
            <w:rFonts w:cs="Times New Roman"/>
            <w:szCs w:val="28"/>
          </w:rPr>
          <w:lastRenderedPageBreak/>
          <w:t>Tamaño</w:t>
        </w:r>
        <w:bookmarkEnd w:id="1788"/>
      </w:ins>
    </w:p>
    <w:p w14:paraId="288392E2" w14:textId="77777777" w:rsidR="00911F01" w:rsidRPr="00102649" w:rsidRDefault="00911F01" w:rsidP="00911F01">
      <w:pPr>
        <w:pStyle w:val="Incontec"/>
        <w:rPr>
          <w:ins w:id="1790" w:author="andres camilo santana bohorquez" w:date="2017-02-17T09:36:00Z"/>
          <w:rFonts w:cs="Times New Roman"/>
        </w:rPr>
      </w:pPr>
    </w:p>
    <w:p w14:paraId="5AA6BA39" w14:textId="77777777" w:rsidR="00911F01" w:rsidRPr="005201D7" w:rsidRDefault="00911F01" w:rsidP="00911F01">
      <w:pPr>
        <w:pStyle w:val="Incontec"/>
        <w:rPr>
          <w:ins w:id="1791" w:author="andres camilo santana bohorquez" w:date="2017-02-17T09:36:00Z"/>
        </w:rPr>
      </w:pPr>
      <w:ins w:id="1792" w:author="andres camilo santana bohorquez" w:date="2017-02-17T09:36:00Z">
        <w:r w:rsidRPr="00102649">
          <w:rPr>
            <w:rFonts w:cs="Times New Roman"/>
          </w:rPr>
          <w:t>El tamaño de la empresa es determinado por la Ley 590 del 2000</w:t>
        </w:r>
        <w:r>
          <w:rPr>
            <w:rFonts w:cs="Times New Roman"/>
          </w:rPr>
          <w:t xml:space="preserve"> </w:t>
        </w:r>
        <w:r w:rsidRPr="00102649">
          <w:rPr>
            <w:rFonts w:cs="Times New Roman"/>
          </w:rPr>
          <w:t xml:space="preserve"> expedida por el congreso colombiano</w:t>
        </w:r>
        <w:r>
          <w:rPr>
            <w:rFonts w:cs="Times New Roman"/>
          </w:rPr>
          <w:t xml:space="preserve"> </w:t>
        </w:r>
      </w:ins>
      <w:customXmlInsRangeStart w:id="1793" w:author="andres camilo santana bohorquez" w:date="2017-02-17T09:36:00Z"/>
      <w:sdt>
        <w:sdtPr>
          <w:rPr>
            <w:rFonts w:cs="Times New Roman"/>
          </w:rPr>
          <w:id w:val="-1111812924"/>
          <w:citation/>
        </w:sdtPr>
        <w:sdtContent>
          <w:customXmlInsRangeEnd w:id="1793"/>
          <w:ins w:id="1794" w:author="andres camilo santana bohorquez" w:date="2017-02-17T09:36:00Z">
            <w:r>
              <w:rPr>
                <w:rFonts w:cs="Times New Roman"/>
              </w:rPr>
              <w:fldChar w:fldCharType="begin"/>
            </w:r>
            <w:r>
              <w:rPr>
                <w:rFonts w:cs="Times New Roman"/>
              </w:rPr>
              <w:instrText xml:space="preserve"> CITATION ElC00 \l 9226 </w:instrText>
            </w:r>
            <w:r>
              <w:rPr>
                <w:rFonts w:cs="Times New Roman"/>
              </w:rPr>
              <w:fldChar w:fldCharType="separate"/>
            </w:r>
          </w:ins>
          <w:r w:rsidR="00DD74C2" w:rsidRPr="00DD74C2">
            <w:rPr>
              <w:rFonts w:cs="Times New Roman"/>
              <w:noProof/>
            </w:rPr>
            <w:t>(53)</w:t>
          </w:r>
          <w:ins w:id="1795" w:author="andres camilo santana bohorquez" w:date="2017-02-17T09:36:00Z">
            <w:r>
              <w:rPr>
                <w:rFonts w:cs="Times New Roman"/>
              </w:rPr>
              <w:fldChar w:fldCharType="end"/>
            </w:r>
          </w:ins>
          <w:customXmlInsRangeStart w:id="1796" w:author="andres camilo santana bohorquez" w:date="2017-02-17T09:36:00Z"/>
        </w:sdtContent>
      </w:sdt>
      <w:customXmlInsRangeEnd w:id="1796"/>
      <w:ins w:id="1797" w:author="andres camilo santana bohorquez" w:date="2017-02-17T09:36:00Z">
        <w:r w:rsidRPr="00102649">
          <w:rPr>
            <w:rFonts w:cs="Times New Roman"/>
          </w:rPr>
          <w:t xml:space="preserve">, </w:t>
        </w:r>
        <w:r>
          <w:rPr>
            <w:rFonts w:cs="Times New Roman"/>
          </w:rPr>
          <w:t xml:space="preserve">IncluSoft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ins>
    </w:p>
    <w:p w14:paraId="4942F98B" w14:textId="77777777" w:rsidR="00911F01" w:rsidRDefault="00911F01" w:rsidP="00911F01">
      <w:pPr>
        <w:pStyle w:val="Incontec"/>
        <w:rPr>
          <w:ins w:id="1798" w:author="andres camilo santana bohorquez" w:date="2017-02-17T09:36:00Z"/>
          <w:rFonts w:cs="Times New Roman"/>
          <w:b/>
          <w:bCs/>
        </w:rPr>
      </w:pPr>
      <w:ins w:id="1799" w:author="andres camilo santana bohorquez" w:date="2017-02-17T09:36:00Z">
        <w:r w:rsidRPr="000A2E4F">
          <w:rPr>
            <w:rFonts w:cs="Times New Roman"/>
            <w:b/>
            <w:bCs/>
          </w:rPr>
          <w:t>¿Qué beneficios directos reciben las pequeñas empresas nuevas?</w:t>
        </w:r>
      </w:ins>
    </w:p>
    <w:p w14:paraId="296C255C" w14:textId="77777777" w:rsidR="00911F01" w:rsidRDefault="00911F01" w:rsidP="00911F01">
      <w:pPr>
        <w:rPr>
          <w:ins w:id="1800" w:author="andres camilo santana bohorquez" w:date="2017-02-17T09:36:00Z"/>
        </w:rPr>
      </w:pPr>
    </w:p>
    <w:p w14:paraId="34E2086C" w14:textId="77777777" w:rsidR="00911F01" w:rsidRPr="003E0A5A" w:rsidRDefault="00911F01" w:rsidP="00911F01">
      <w:pPr>
        <w:pStyle w:val="Incontec"/>
        <w:rPr>
          <w:ins w:id="1801" w:author="andres camilo santana bohorquez" w:date="2017-02-17T09:36:00Z"/>
          <w:rFonts w:ascii="Cambria" w:eastAsia="Cambria" w:hAnsi="Cambria" w:cs="Cambria"/>
          <w:color w:val="000000"/>
          <w:sz w:val="22"/>
          <w:szCs w:val="22"/>
        </w:rPr>
      </w:pPr>
      <w:ins w:id="1802" w:author="andres camilo santana bohorquez" w:date="2017-02-17T09:36:00Z">
        <w:r w:rsidRPr="0018414A">
          <w:t xml:space="preserve">Según el ministerio de Trabajo </w:t>
        </w:r>
      </w:ins>
      <w:customXmlInsRangeStart w:id="1803" w:author="andres camilo santana bohorquez" w:date="2017-02-17T09:36:00Z"/>
      <w:sdt>
        <w:sdtPr>
          <w:id w:val="18682346"/>
          <w:citation/>
        </w:sdtPr>
        <w:sdtContent>
          <w:customXmlInsRangeEnd w:id="1803"/>
          <w:ins w:id="1804" w:author="andres camilo santana bohorquez" w:date="2017-02-17T09:36:00Z">
            <w:r w:rsidRPr="0018414A">
              <w:fldChar w:fldCharType="begin"/>
            </w:r>
            <w:r w:rsidRPr="0018414A">
              <w:instrText xml:space="preserve"> CITATION MIN161 \l 9226 </w:instrText>
            </w:r>
            <w:r w:rsidRPr="0018414A">
              <w:fldChar w:fldCharType="separate"/>
            </w:r>
          </w:ins>
          <w:r w:rsidR="00DD74C2">
            <w:rPr>
              <w:noProof/>
            </w:rPr>
            <w:t>(54)</w:t>
          </w:r>
          <w:ins w:id="1805" w:author="andres camilo santana bohorquez" w:date="2017-02-17T09:36:00Z">
            <w:r w:rsidRPr="0018414A">
              <w:fldChar w:fldCharType="end"/>
            </w:r>
          </w:ins>
          <w:customXmlInsRangeStart w:id="1806" w:author="andres camilo santana bohorquez" w:date="2017-02-17T09:36:00Z"/>
        </w:sdtContent>
      </w:sdt>
      <w:customXmlInsRangeEnd w:id="1806"/>
      <w:ins w:id="1807" w:author="andres camilo santana bohorquez" w:date="2017-02-17T09:36:00Z">
        <w:r w:rsidRPr="0018414A">
          <w:t xml:space="preserve"> los  </w:t>
        </w:r>
        <w:r w:rsidRPr="0018414A">
          <w:rPr>
            <w:rFonts w:eastAsia="Cambria" w:cs="Cambria"/>
            <w:color w:val="000000"/>
          </w:rPr>
          <w:t>Beneficios para nuevas pequeñas empresas y para aquellas que se formalicen</w:t>
        </w:r>
        <w:r w:rsidRPr="0018414A">
          <w:t xml:space="preserve"> son los siguientes</w:t>
        </w:r>
        <w:r>
          <w:t xml:space="preserve">: </w:t>
        </w:r>
      </w:ins>
    </w:p>
    <w:p w14:paraId="5E69F472" w14:textId="77777777" w:rsidR="00911F01" w:rsidRPr="003E0A5A" w:rsidRDefault="00911F01" w:rsidP="00911F01">
      <w:pPr>
        <w:pStyle w:val="Incontec"/>
        <w:rPr>
          <w:ins w:id="1808" w:author="andres camilo santana bohorquez" w:date="2017-02-17T09:36:00Z"/>
        </w:rPr>
      </w:pPr>
    </w:p>
    <w:p w14:paraId="21D391C2" w14:textId="77777777" w:rsidR="00911F01" w:rsidRPr="000A2E4F" w:rsidRDefault="00911F01" w:rsidP="00911F01">
      <w:pPr>
        <w:pStyle w:val="Incontec"/>
        <w:rPr>
          <w:ins w:id="1809" w:author="andres camilo santana bohorquez" w:date="2017-02-17T09:36:00Z"/>
          <w:rFonts w:cs="Times New Roman"/>
        </w:rPr>
      </w:pPr>
      <w:ins w:id="1810" w:author="andres camilo santana bohorquez" w:date="2017-02-17T09:36:00Z">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ins>
    </w:p>
    <w:p w14:paraId="4C8B78DF" w14:textId="77777777" w:rsidR="00911F01" w:rsidRPr="000A2E4F" w:rsidRDefault="00911F01" w:rsidP="00911F01">
      <w:pPr>
        <w:pStyle w:val="Incontec"/>
        <w:rPr>
          <w:ins w:id="1811" w:author="andres camilo santana bohorquez" w:date="2017-02-17T09:36:00Z"/>
          <w:rFonts w:cs="Times New Roman"/>
        </w:rPr>
      </w:pPr>
      <w:ins w:id="1812" w:author="andres camilo santana bohorquez" w:date="2017-02-17T09:36:00Z">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ins>
    </w:p>
    <w:p w14:paraId="1DA8E219" w14:textId="77777777" w:rsidR="00911F01" w:rsidRPr="000A2E4F" w:rsidRDefault="00911F01" w:rsidP="00911F01">
      <w:pPr>
        <w:pStyle w:val="Incontec"/>
        <w:rPr>
          <w:ins w:id="1813" w:author="andres camilo santana bohorquez" w:date="2017-02-17T09:36:00Z"/>
          <w:rFonts w:cs="Times New Roman"/>
        </w:rPr>
      </w:pPr>
      <w:ins w:id="1814" w:author="andres camilo santana bohorquez" w:date="2017-02-17T09:36:00Z">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ins>
    </w:p>
    <w:p w14:paraId="72F69FD0" w14:textId="77777777" w:rsidR="00911F01" w:rsidRDefault="00911F01" w:rsidP="00911F01">
      <w:pPr>
        <w:pStyle w:val="Incontec"/>
        <w:rPr>
          <w:ins w:id="1815" w:author="andres camilo santana bohorquez" w:date="2017-02-17T09:36:00Z"/>
          <w:rFonts w:cs="Times New Roman"/>
        </w:rPr>
      </w:pPr>
      <w:ins w:id="1816" w:author="andres camilo santana bohorquez" w:date="2017-02-17T09:36:00Z">
        <w:r w:rsidRPr="000A2E4F">
          <w:rPr>
            <w:rFonts w:cs="Times New Roman"/>
          </w:rPr>
          <w:t xml:space="preserve">En resumen, los beneficios directos o descuentos para las nuevas pequeñas empresas consisten en que el pago de estas tres obligaciones se puede hacer de manera progresiva, es decir, en un porcentaje de la tarifa que va creciendo con el tiempo </w:t>
        </w:r>
        <w:r w:rsidRPr="000A2E4F">
          <w:rPr>
            <w:rFonts w:cs="Times New Roman"/>
          </w:rPr>
          <w:lastRenderedPageBreak/>
          <w:t>hasta alcanzar el 100% de la tarifa normal o plena. El cuadro 1 resume la progresividad de los pagos en los tres beneficios mencionados.</w:t>
        </w:r>
        <w:r>
          <w:rPr>
            <w:rFonts w:cs="Times New Roman"/>
          </w:rPr>
          <w:t xml:space="preserve"> </w:t>
        </w:r>
      </w:ins>
    </w:p>
    <w:p w14:paraId="7A5DDA62" w14:textId="77777777" w:rsidR="00911F01" w:rsidRDefault="00911F01" w:rsidP="00911F01">
      <w:pPr>
        <w:rPr>
          <w:ins w:id="1817" w:author="andres camilo santana bohorquez" w:date="2017-02-17T09:36:00Z"/>
        </w:rPr>
      </w:pPr>
    </w:p>
    <w:p w14:paraId="7D8FCA20" w14:textId="77777777" w:rsidR="00911F01" w:rsidRPr="000A2E4F" w:rsidRDefault="00911F01" w:rsidP="00911F01">
      <w:pPr>
        <w:rPr>
          <w:ins w:id="1818" w:author="andres camilo santana bohorquez" w:date="2017-02-17T09:36:00Z"/>
        </w:rPr>
      </w:pPr>
    </w:p>
    <w:p w14:paraId="104A1674" w14:textId="77777777" w:rsidR="00911F01" w:rsidRPr="003C2B75" w:rsidRDefault="00911F01" w:rsidP="00911F01">
      <w:pPr>
        <w:pStyle w:val="Incontec"/>
        <w:rPr>
          <w:ins w:id="1819" w:author="andres camilo santana bohorquez" w:date="2017-02-17T09:36:00Z"/>
          <w:rFonts w:cs="Times New Roman"/>
        </w:rPr>
      </w:pPr>
      <w:ins w:id="1820" w:author="andres camilo santana bohorquez" w:date="2017-02-17T09:36:00Z">
        <w:r w:rsidRPr="009210B3">
          <w:rPr>
            <w:rFonts w:eastAsia="Arial" w:cs="Times New Roman"/>
            <w:b/>
            <w:i/>
          </w:rPr>
          <w:t>Listado De Componentes:</w:t>
        </w:r>
        <w:r>
          <w:rPr>
            <w:rFonts w:eastAsia="Arial" w:cs="Times New Roman"/>
          </w:rPr>
          <w:t xml:space="preserve"> </w:t>
        </w:r>
        <w:r w:rsidRPr="003C2B75">
          <w:rPr>
            <w:rFonts w:eastAsia="Arial" w:cs="Times New Roman"/>
          </w:rPr>
          <w:t>Los elementos necesarios para la ejecución el proyecto son los siguientes:</w:t>
        </w:r>
      </w:ins>
    </w:p>
    <w:p w14:paraId="054C181E" w14:textId="77777777" w:rsidR="00911F01" w:rsidRDefault="00911F01" w:rsidP="00911F01">
      <w:pPr>
        <w:pStyle w:val="Incontec"/>
        <w:rPr>
          <w:ins w:id="1821" w:author="andres camilo santana bohorquez" w:date="2017-02-17T09:36:00Z"/>
        </w:rPr>
      </w:pPr>
      <w:ins w:id="1822" w:author="andres camilo santana bohorquez" w:date="2017-02-17T09:36:00Z">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A continuación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1 Licencia Unity 3D y 1 Licencia Windows 7.</w:t>
        </w:r>
      </w:ins>
    </w:p>
    <w:p w14:paraId="5345DE4F" w14:textId="77777777" w:rsidR="00911F01" w:rsidRPr="003D249A" w:rsidRDefault="00911F01" w:rsidP="00911F01">
      <w:pPr>
        <w:rPr>
          <w:ins w:id="1823" w:author="andres camilo santana bohorquez" w:date="2017-02-17T09:36:00Z"/>
        </w:rPr>
      </w:pPr>
    </w:p>
    <w:p w14:paraId="3A6E6B5E" w14:textId="77777777" w:rsidR="00911F01" w:rsidRDefault="00911F01" w:rsidP="00911F01">
      <w:pPr>
        <w:pStyle w:val="Incontec"/>
        <w:rPr>
          <w:ins w:id="1824" w:author="andres camilo santana bohorquez" w:date="2017-02-17T09:36:00Z"/>
        </w:rPr>
      </w:pPr>
      <w:ins w:id="1825" w:author="andres camilo santana bohorquez" w:date="2017-02-17T09:36:00Z">
        <w:r w:rsidRPr="003C2B75">
          <w:rPr>
            <w:b/>
            <w:i/>
          </w:rPr>
          <w:t>Para el proceso de Pruebas</w:t>
        </w:r>
        <w:r w:rsidRPr="003C2B75">
          <w:t>:</w:t>
        </w:r>
        <w:r>
          <w:t xml:space="preserve"> Para testear las aplicaciones bastara contar con  </w:t>
        </w:r>
        <w:r w:rsidRPr="003C2B75">
          <w:t>1 Smartphone</w:t>
        </w:r>
        <w:r>
          <w:t xml:space="preserve"> que permita observar el funcionamiento de las mismas. </w:t>
        </w:r>
      </w:ins>
    </w:p>
    <w:p w14:paraId="3919D9DA" w14:textId="77777777" w:rsidR="00911F01" w:rsidRPr="00A50E1A" w:rsidRDefault="00911F01" w:rsidP="00911F01">
      <w:pPr>
        <w:pStyle w:val="Incontec"/>
        <w:rPr>
          <w:ins w:id="1826" w:author="andres camilo santana bohorquez" w:date="2017-02-17T09:36:00Z"/>
        </w:rPr>
      </w:pPr>
    </w:p>
    <w:p w14:paraId="2FC75ED5" w14:textId="77777777" w:rsidR="00911F01" w:rsidRDefault="00911F01" w:rsidP="00911F01">
      <w:pPr>
        <w:pStyle w:val="Incontec"/>
        <w:rPr>
          <w:ins w:id="1827" w:author="andres camilo santana bohorquez" w:date="2017-02-17T09:36:00Z"/>
          <w:rFonts w:eastAsia="Arial" w:cs="Times New Roman"/>
        </w:rPr>
      </w:pPr>
      <w:ins w:id="1828" w:author="andres camilo santana bohorquez" w:date="2017-02-17T09:36:00Z">
        <w:r>
          <w:rPr>
            <w:rFonts w:eastAsia="Arial" w:cs="Times New Roman"/>
          </w:rPr>
          <w:t>Descripción de los Componentes Lógicos del Sistema. (Software).</w:t>
        </w:r>
      </w:ins>
    </w:p>
    <w:p w14:paraId="0E8DD4AB" w14:textId="77777777" w:rsidR="00911F01" w:rsidRPr="00A50E1A" w:rsidRDefault="00911F01" w:rsidP="00811096">
      <w:pPr>
        <w:pStyle w:val="Incontec"/>
        <w:rPr>
          <w:ins w:id="1829" w:author="andres camilo santana bohorquez" w:date="2017-02-17T09:36:00Z"/>
        </w:rPr>
      </w:pPr>
    </w:p>
    <w:p w14:paraId="72245BF1" w14:textId="77777777" w:rsidR="00911F01" w:rsidRDefault="00911F01" w:rsidP="00911F01">
      <w:pPr>
        <w:rPr>
          <w:ins w:id="1830" w:author="andres camilo santana bohorquez" w:date="2017-02-17T09:36:00Z"/>
        </w:rPr>
      </w:pPr>
    </w:p>
    <w:tbl>
      <w:tblPr>
        <w:tblStyle w:val="5"/>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3118"/>
      </w:tblGrid>
      <w:tr w:rsidR="00911F01" w:rsidRPr="002D449E" w14:paraId="71C4FC1C" w14:textId="77777777" w:rsidTr="007B1D63">
        <w:trPr>
          <w:ins w:id="1831" w:author="andres camilo santana bohorquez" w:date="2017-02-17T09:36:00Z"/>
        </w:trPr>
        <w:tc>
          <w:tcPr>
            <w:tcW w:w="1843" w:type="dxa"/>
          </w:tcPr>
          <w:p w14:paraId="77E812C0" w14:textId="77777777" w:rsidR="00911F01" w:rsidRPr="00811096" w:rsidRDefault="00911F01" w:rsidP="007B1D63">
            <w:pPr>
              <w:pStyle w:val="Incontec"/>
              <w:rPr>
                <w:ins w:id="1832" w:author="andres camilo santana bohorquez" w:date="2017-02-17T09:36:00Z"/>
                <w:rFonts w:cs="Times New Roman"/>
                <w:sz w:val="20"/>
                <w:szCs w:val="18"/>
              </w:rPr>
            </w:pPr>
            <w:ins w:id="1833" w:author="andres camilo santana bohorquez" w:date="2017-02-17T09:36:00Z">
              <w:r w:rsidRPr="00811096">
                <w:rPr>
                  <w:rFonts w:eastAsia="Arial" w:cs="Times New Roman"/>
                  <w:sz w:val="20"/>
                  <w:szCs w:val="18"/>
                </w:rPr>
                <w:t>Elemento</w:t>
              </w:r>
            </w:ins>
          </w:p>
        </w:tc>
        <w:tc>
          <w:tcPr>
            <w:tcW w:w="992" w:type="dxa"/>
          </w:tcPr>
          <w:p w14:paraId="1D2446AA" w14:textId="77777777" w:rsidR="00911F01" w:rsidRPr="00811096" w:rsidRDefault="00911F01" w:rsidP="007B1D63">
            <w:pPr>
              <w:pStyle w:val="Incontec"/>
              <w:rPr>
                <w:ins w:id="1834" w:author="andres camilo santana bohorquez" w:date="2017-02-17T09:36:00Z"/>
                <w:rFonts w:cs="Times New Roman"/>
                <w:sz w:val="20"/>
                <w:szCs w:val="18"/>
              </w:rPr>
            </w:pPr>
            <w:ins w:id="1835" w:author="andres camilo santana bohorquez" w:date="2017-02-17T09:36:00Z">
              <w:r w:rsidRPr="00811096">
                <w:rPr>
                  <w:rFonts w:eastAsia="Arial" w:cs="Times New Roman"/>
                  <w:sz w:val="20"/>
                  <w:szCs w:val="18"/>
                </w:rPr>
                <w:t>Cantidad</w:t>
              </w:r>
            </w:ins>
          </w:p>
        </w:tc>
        <w:tc>
          <w:tcPr>
            <w:tcW w:w="2552" w:type="dxa"/>
          </w:tcPr>
          <w:p w14:paraId="13B7A56D" w14:textId="77777777" w:rsidR="00911F01" w:rsidRPr="00811096" w:rsidRDefault="00911F01" w:rsidP="007B1D63">
            <w:pPr>
              <w:pStyle w:val="Incontec"/>
              <w:rPr>
                <w:ins w:id="1836" w:author="andres camilo santana bohorquez" w:date="2017-02-17T09:36:00Z"/>
                <w:rFonts w:cs="Times New Roman"/>
                <w:sz w:val="20"/>
                <w:szCs w:val="18"/>
              </w:rPr>
            </w:pPr>
            <w:ins w:id="1837" w:author="andres camilo santana bohorquez" w:date="2017-02-17T09:36:00Z">
              <w:r w:rsidRPr="00811096">
                <w:rPr>
                  <w:rFonts w:eastAsia="Arial" w:cs="Times New Roman"/>
                  <w:sz w:val="20"/>
                  <w:szCs w:val="18"/>
                </w:rPr>
                <w:t xml:space="preserve">Descripción </w:t>
              </w:r>
            </w:ins>
          </w:p>
        </w:tc>
        <w:tc>
          <w:tcPr>
            <w:tcW w:w="3118" w:type="dxa"/>
          </w:tcPr>
          <w:p w14:paraId="07520CE2" w14:textId="77777777" w:rsidR="00911F01" w:rsidRPr="00811096" w:rsidRDefault="00911F01" w:rsidP="007B1D63">
            <w:pPr>
              <w:pStyle w:val="Incontec"/>
              <w:rPr>
                <w:ins w:id="1838" w:author="andres camilo santana bohorquez" w:date="2017-02-17T09:36:00Z"/>
                <w:rFonts w:cs="Times New Roman"/>
                <w:sz w:val="20"/>
                <w:szCs w:val="18"/>
              </w:rPr>
            </w:pPr>
            <w:ins w:id="1839" w:author="andres camilo santana bohorquez" w:date="2017-02-17T09:36:00Z">
              <w:r w:rsidRPr="00811096">
                <w:rPr>
                  <w:rFonts w:eastAsia="Arial" w:cs="Times New Roman"/>
                  <w:sz w:val="20"/>
                  <w:szCs w:val="18"/>
                </w:rPr>
                <w:t>Uso</w:t>
              </w:r>
            </w:ins>
          </w:p>
        </w:tc>
      </w:tr>
      <w:tr w:rsidR="00911F01" w:rsidRPr="002D449E" w14:paraId="3B3B4ADF" w14:textId="77777777" w:rsidTr="007B1D63">
        <w:trPr>
          <w:ins w:id="1840" w:author="andres camilo santana bohorquez" w:date="2017-02-17T09:36:00Z"/>
        </w:trPr>
        <w:tc>
          <w:tcPr>
            <w:tcW w:w="1843" w:type="dxa"/>
          </w:tcPr>
          <w:p w14:paraId="2D08BF5A" w14:textId="77777777" w:rsidR="00911F01" w:rsidRPr="00811096" w:rsidRDefault="00911F01" w:rsidP="007B1D63">
            <w:pPr>
              <w:pStyle w:val="Incontec"/>
              <w:rPr>
                <w:ins w:id="1841" w:author="andres camilo santana bohorquez" w:date="2017-02-17T09:36:00Z"/>
                <w:sz w:val="20"/>
                <w:szCs w:val="18"/>
              </w:rPr>
            </w:pPr>
            <w:ins w:id="1842" w:author="andres camilo santana bohorquez" w:date="2017-02-17T09:36:00Z">
              <w:r w:rsidRPr="00811096">
                <w:rPr>
                  <w:rFonts w:eastAsia="Arial"/>
                  <w:sz w:val="20"/>
                  <w:szCs w:val="18"/>
                </w:rPr>
                <w:t>Unity 3D</w:t>
              </w:r>
            </w:ins>
          </w:p>
        </w:tc>
        <w:tc>
          <w:tcPr>
            <w:tcW w:w="992" w:type="dxa"/>
          </w:tcPr>
          <w:p w14:paraId="43A198DE" w14:textId="77777777" w:rsidR="00911F01" w:rsidRPr="00811096" w:rsidRDefault="00911F01" w:rsidP="007B1D63">
            <w:pPr>
              <w:pStyle w:val="Incontec"/>
              <w:rPr>
                <w:ins w:id="1843" w:author="andres camilo santana bohorquez" w:date="2017-02-17T09:36:00Z"/>
                <w:sz w:val="20"/>
                <w:szCs w:val="18"/>
              </w:rPr>
            </w:pPr>
            <w:ins w:id="1844" w:author="andres camilo santana bohorquez" w:date="2017-02-17T09:36:00Z">
              <w:r w:rsidRPr="00811096">
                <w:rPr>
                  <w:rFonts w:eastAsia="Arial"/>
                  <w:sz w:val="20"/>
                  <w:szCs w:val="18"/>
                </w:rPr>
                <w:t>1</w:t>
              </w:r>
            </w:ins>
          </w:p>
        </w:tc>
        <w:tc>
          <w:tcPr>
            <w:tcW w:w="2552" w:type="dxa"/>
          </w:tcPr>
          <w:p w14:paraId="297246D4" w14:textId="77777777" w:rsidR="00911F01" w:rsidRPr="00811096" w:rsidRDefault="00911F01" w:rsidP="007B1D63">
            <w:pPr>
              <w:pStyle w:val="Incontec"/>
              <w:rPr>
                <w:ins w:id="1845" w:author="andres camilo santana bohorquez" w:date="2017-02-17T09:36:00Z"/>
                <w:sz w:val="20"/>
                <w:szCs w:val="18"/>
              </w:rPr>
            </w:pPr>
            <w:ins w:id="1846" w:author="andres camilo santana bohorquez" w:date="2017-02-17T09:36:00Z">
              <w:r w:rsidRPr="00811096">
                <w:rPr>
                  <w:sz w:val="20"/>
                  <w:szCs w:val="18"/>
                </w:rPr>
                <w:t>Motor para el desarrollo de VideoJuegos.</w:t>
              </w:r>
            </w:ins>
          </w:p>
        </w:tc>
        <w:tc>
          <w:tcPr>
            <w:tcW w:w="3118" w:type="dxa"/>
          </w:tcPr>
          <w:p w14:paraId="2014061D" w14:textId="77777777" w:rsidR="00911F01" w:rsidRPr="00811096" w:rsidRDefault="00911F01" w:rsidP="007B1D63">
            <w:pPr>
              <w:pStyle w:val="Incontec"/>
              <w:rPr>
                <w:ins w:id="1847" w:author="andres camilo santana bohorquez" w:date="2017-02-17T09:36:00Z"/>
                <w:sz w:val="20"/>
                <w:szCs w:val="18"/>
              </w:rPr>
            </w:pPr>
            <w:ins w:id="1848" w:author="andres camilo santana bohorquez" w:date="2017-02-17T09:36:00Z">
              <w:r w:rsidRPr="00811096">
                <w:rPr>
                  <w:rFonts w:eastAsia="Arial"/>
                  <w:sz w:val="20"/>
                  <w:szCs w:val="18"/>
                </w:rPr>
                <w:t>Desarrollo de las características del VideoJuego</w:t>
              </w:r>
            </w:ins>
          </w:p>
        </w:tc>
      </w:tr>
      <w:tr w:rsidR="00911F01" w:rsidRPr="002D449E" w14:paraId="61427F83" w14:textId="77777777" w:rsidTr="007B1D63">
        <w:trPr>
          <w:ins w:id="1849" w:author="andres camilo santana bohorquez" w:date="2017-02-17T09:36:00Z"/>
        </w:trPr>
        <w:tc>
          <w:tcPr>
            <w:tcW w:w="1843" w:type="dxa"/>
          </w:tcPr>
          <w:p w14:paraId="6CB419A9" w14:textId="77777777" w:rsidR="00911F01" w:rsidRPr="00811096" w:rsidRDefault="00911F01" w:rsidP="007B1D63">
            <w:pPr>
              <w:pStyle w:val="Incontec"/>
              <w:rPr>
                <w:ins w:id="1850" w:author="andres camilo santana bohorquez" w:date="2017-02-17T09:36:00Z"/>
                <w:sz w:val="20"/>
                <w:szCs w:val="18"/>
              </w:rPr>
            </w:pPr>
            <w:ins w:id="1851" w:author="andres camilo santana bohorquez" w:date="2017-02-17T09:36:00Z">
              <w:r w:rsidRPr="00811096">
                <w:rPr>
                  <w:rFonts w:eastAsia="Arial"/>
                  <w:sz w:val="20"/>
                  <w:szCs w:val="18"/>
                </w:rPr>
                <w:t>Windows 7</w:t>
              </w:r>
            </w:ins>
          </w:p>
        </w:tc>
        <w:tc>
          <w:tcPr>
            <w:tcW w:w="992" w:type="dxa"/>
          </w:tcPr>
          <w:p w14:paraId="544961A1" w14:textId="77777777" w:rsidR="00911F01" w:rsidRPr="00811096" w:rsidRDefault="00911F01" w:rsidP="007B1D63">
            <w:pPr>
              <w:pStyle w:val="Incontec"/>
              <w:rPr>
                <w:ins w:id="1852" w:author="andres camilo santana bohorquez" w:date="2017-02-17T09:36:00Z"/>
                <w:sz w:val="20"/>
                <w:szCs w:val="18"/>
              </w:rPr>
            </w:pPr>
            <w:ins w:id="1853" w:author="andres camilo santana bohorquez" w:date="2017-02-17T09:36:00Z">
              <w:r w:rsidRPr="00811096">
                <w:rPr>
                  <w:rFonts w:eastAsia="Arial"/>
                  <w:sz w:val="20"/>
                  <w:szCs w:val="18"/>
                </w:rPr>
                <w:t>1</w:t>
              </w:r>
            </w:ins>
          </w:p>
        </w:tc>
        <w:tc>
          <w:tcPr>
            <w:tcW w:w="2552" w:type="dxa"/>
          </w:tcPr>
          <w:p w14:paraId="1E33336F" w14:textId="77777777" w:rsidR="00911F01" w:rsidRPr="00811096" w:rsidRDefault="00911F01" w:rsidP="007B1D63">
            <w:pPr>
              <w:pStyle w:val="Incontec"/>
              <w:rPr>
                <w:ins w:id="1854" w:author="andres camilo santana bohorquez" w:date="2017-02-17T09:36:00Z"/>
                <w:sz w:val="20"/>
                <w:szCs w:val="18"/>
              </w:rPr>
            </w:pPr>
            <w:ins w:id="1855" w:author="andres camilo santana bohorquez" w:date="2017-02-17T09:36:00Z">
              <w:r w:rsidRPr="00811096">
                <w:rPr>
                  <w:sz w:val="20"/>
                  <w:szCs w:val="18"/>
                </w:rPr>
                <w:t>Sistema operativo desarrollado por Microsoft</w:t>
              </w:r>
            </w:ins>
          </w:p>
        </w:tc>
        <w:tc>
          <w:tcPr>
            <w:tcW w:w="3118" w:type="dxa"/>
          </w:tcPr>
          <w:p w14:paraId="2D48E9EA" w14:textId="77777777" w:rsidR="00911F01" w:rsidRPr="00811096" w:rsidRDefault="00911F01" w:rsidP="007B1D63">
            <w:pPr>
              <w:pStyle w:val="Incontec"/>
              <w:rPr>
                <w:ins w:id="1856" w:author="andres camilo santana bohorquez" w:date="2017-02-17T09:36:00Z"/>
                <w:sz w:val="20"/>
                <w:szCs w:val="18"/>
              </w:rPr>
            </w:pPr>
            <w:ins w:id="1857" w:author="andres camilo santana bohorquez" w:date="2017-02-17T09:36:00Z">
              <w:r w:rsidRPr="00811096">
                <w:rPr>
                  <w:rFonts w:eastAsia="Arial"/>
                  <w:sz w:val="20"/>
                  <w:szCs w:val="18"/>
                </w:rPr>
                <w:t>Gestor de los Recursos de Hardware y Software</w:t>
              </w:r>
            </w:ins>
          </w:p>
        </w:tc>
      </w:tr>
      <w:tr w:rsidR="00911F01" w:rsidRPr="002D449E" w14:paraId="74D1968B" w14:textId="77777777" w:rsidTr="007B1D63">
        <w:trPr>
          <w:ins w:id="1858" w:author="andres camilo santana bohorquez" w:date="2017-02-17T09:36:00Z"/>
        </w:trPr>
        <w:tc>
          <w:tcPr>
            <w:tcW w:w="1843" w:type="dxa"/>
          </w:tcPr>
          <w:p w14:paraId="4F22A5B2" w14:textId="77777777" w:rsidR="00911F01" w:rsidRPr="00811096" w:rsidRDefault="00911F01" w:rsidP="007B1D63">
            <w:pPr>
              <w:pStyle w:val="Incontec"/>
              <w:rPr>
                <w:ins w:id="1859" w:author="andres camilo santana bohorquez" w:date="2017-02-17T09:36:00Z"/>
                <w:rFonts w:eastAsia="Arial"/>
                <w:sz w:val="20"/>
                <w:szCs w:val="18"/>
              </w:rPr>
            </w:pPr>
            <w:ins w:id="1860" w:author="andres camilo santana bohorquez" w:date="2017-02-17T09:36:00Z">
              <w:r w:rsidRPr="00811096">
                <w:rPr>
                  <w:rFonts w:eastAsia="Arial"/>
                  <w:sz w:val="20"/>
                  <w:szCs w:val="18"/>
                </w:rPr>
                <w:t>Ubuntu 16.04.1 LTS</w:t>
              </w:r>
            </w:ins>
          </w:p>
          <w:p w14:paraId="7F3B8716" w14:textId="77777777" w:rsidR="00911F01" w:rsidRPr="00811096" w:rsidRDefault="00911F01" w:rsidP="007B1D63">
            <w:pPr>
              <w:pStyle w:val="Incontec"/>
              <w:rPr>
                <w:ins w:id="1861" w:author="andres camilo santana bohorquez" w:date="2017-02-17T09:36:00Z"/>
                <w:rFonts w:eastAsia="Arial"/>
                <w:sz w:val="20"/>
                <w:szCs w:val="18"/>
              </w:rPr>
            </w:pPr>
          </w:p>
        </w:tc>
        <w:tc>
          <w:tcPr>
            <w:tcW w:w="992" w:type="dxa"/>
          </w:tcPr>
          <w:p w14:paraId="29BA46A3" w14:textId="77777777" w:rsidR="00911F01" w:rsidRPr="00811096" w:rsidRDefault="00911F01" w:rsidP="007B1D63">
            <w:pPr>
              <w:pStyle w:val="Incontec"/>
              <w:rPr>
                <w:ins w:id="1862" w:author="andres camilo santana bohorquez" w:date="2017-02-17T09:36:00Z"/>
                <w:rFonts w:eastAsia="Arial"/>
                <w:sz w:val="20"/>
                <w:szCs w:val="18"/>
              </w:rPr>
            </w:pPr>
            <w:ins w:id="1863" w:author="andres camilo santana bohorquez" w:date="2017-02-17T09:36:00Z">
              <w:r w:rsidRPr="00811096">
                <w:rPr>
                  <w:rFonts w:eastAsia="Arial"/>
                  <w:sz w:val="20"/>
                  <w:szCs w:val="18"/>
                </w:rPr>
                <w:t>1</w:t>
              </w:r>
            </w:ins>
          </w:p>
        </w:tc>
        <w:tc>
          <w:tcPr>
            <w:tcW w:w="2552" w:type="dxa"/>
          </w:tcPr>
          <w:p w14:paraId="6A34A791" w14:textId="77777777" w:rsidR="00911F01" w:rsidRPr="00811096" w:rsidRDefault="00911F01" w:rsidP="007B1D63">
            <w:pPr>
              <w:pStyle w:val="Incontec"/>
              <w:rPr>
                <w:ins w:id="1864" w:author="andres camilo santana bohorquez" w:date="2017-02-17T09:36:00Z"/>
                <w:sz w:val="20"/>
                <w:szCs w:val="18"/>
              </w:rPr>
            </w:pPr>
            <w:ins w:id="1865" w:author="andres camilo santana bohorquez" w:date="2017-02-17T09:36:00Z">
              <w:r w:rsidRPr="00811096">
                <w:rPr>
                  <w:sz w:val="20"/>
                  <w:szCs w:val="18"/>
                </w:rPr>
                <w:t>Sistema operativo bajo plataforma Linux</w:t>
              </w:r>
            </w:ins>
          </w:p>
        </w:tc>
        <w:tc>
          <w:tcPr>
            <w:tcW w:w="3118" w:type="dxa"/>
          </w:tcPr>
          <w:p w14:paraId="010D430A" w14:textId="77777777" w:rsidR="00911F01" w:rsidRPr="00811096" w:rsidRDefault="00911F01" w:rsidP="007B1D63">
            <w:pPr>
              <w:pStyle w:val="Incontec"/>
              <w:rPr>
                <w:ins w:id="1866" w:author="andres camilo santana bohorquez" w:date="2017-02-17T09:36:00Z"/>
                <w:rFonts w:eastAsia="Arial"/>
                <w:sz w:val="20"/>
                <w:szCs w:val="18"/>
              </w:rPr>
            </w:pPr>
            <w:ins w:id="1867" w:author="andres camilo santana bohorquez" w:date="2017-02-17T09:36:00Z">
              <w:r w:rsidRPr="00811096">
                <w:rPr>
                  <w:rFonts w:eastAsia="Arial"/>
                  <w:sz w:val="20"/>
                  <w:szCs w:val="18"/>
                </w:rPr>
                <w:t>Gestor de los Recursos de Hardware y Software</w:t>
              </w:r>
            </w:ins>
          </w:p>
        </w:tc>
      </w:tr>
      <w:tr w:rsidR="00911F01" w14:paraId="4E05029F" w14:textId="77777777" w:rsidTr="007B1D63">
        <w:trPr>
          <w:ins w:id="1868" w:author="andres camilo santana bohorquez" w:date="2017-02-17T09:36:00Z"/>
        </w:trPr>
        <w:tc>
          <w:tcPr>
            <w:tcW w:w="1843" w:type="dxa"/>
          </w:tcPr>
          <w:p w14:paraId="27895061" w14:textId="77777777" w:rsidR="00911F01" w:rsidRPr="00811096" w:rsidRDefault="00911F01" w:rsidP="007B1D63">
            <w:pPr>
              <w:pStyle w:val="Incontec"/>
              <w:rPr>
                <w:ins w:id="1869" w:author="andres camilo santana bohorquez" w:date="2017-02-17T09:36:00Z"/>
                <w:rFonts w:eastAsia="Arial"/>
                <w:sz w:val="20"/>
                <w:szCs w:val="18"/>
              </w:rPr>
            </w:pPr>
            <w:ins w:id="1870" w:author="andres camilo santana bohorquez" w:date="2017-02-17T09:36:00Z">
              <w:r w:rsidRPr="00811096">
                <w:rPr>
                  <w:rFonts w:eastAsia="Arial"/>
                  <w:sz w:val="20"/>
                  <w:szCs w:val="18"/>
                </w:rPr>
                <w:t>Inkscape</w:t>
              </w:r>
            </w:ins>
          </w:p>
        </w:tc>
        <w:tc>
          <w:tcPr>
            <w:tcW w:w="992" w:type="dxa"/>
          </w:tcPr>
          <w:p w14:paraId="59DD5E3F" w14:textId="77777777" w:rsidR="00911F01" w:rsidRPr="00811096" w:rsidRDefault="00911F01" w:rsidP="007B1D63">
            <w:pPr>
              <w:pStyle w:val="Incontec"/>
              <w:rPr>
                <w:ins w:id="1871" w:author="andres camilo santana bohorquez" w:date="2017-02-17T09:36:00Z"/>
                <w:rFonts w:eastAsia="Arial"/>
                <w:sz w:val="20"/>
                <w:szCs w:val="18"/>
              </w:rPr>
            </w:pPr>
            <w:ins w:id="1872" w:author="andres camilo santana bohorquez" w:date="2017-02-17T09:36:00Z">
              <w:r w:rsidRPr="00811096">
                <w:rPr>
                  <w:rFonts w:eastAsia="Arial"/>
                  <w:sz w:val="20"/>
                  <w:szCs w:val="18"/>
                </w:rPr>
                <w:t>1</w:t>
              </w:r>
            </w:ins>
          </w:p>
        </w:tc>
        <w:tc>
          <w:tcPr>
            <w:tcW w:w="2552" w:type="dxa"/>
          </w:tcPr>
          <w:p w14:paraId="1C757BE4" w14:textId="77777777" w:rsidR="00911F01" w:rsidRPr="00811096" w:rsidRDefault="00911F01" w:rsidP="007B1D63">
            <w:pPr>
              <w:pStyle w:val="Incontec"/>
              <w:rPr>
                <w:ins w:id="1873" w:author="andres camilo santana bohorquez" w:date="2017-02-17T09:36:00Z"/>
                <w:rFonts w:eastAsia="Arial"/>
                <w:sz w:val="20"/>
                <w:szCs w:val="18"/>
              </w:rPr>
            </w:pPr>
            <w:ins w:id="1874" w:author="andres camilo santana bohorquez" w:date="2017-02-17T09:36:00Z">
              <w:r w:rsidRPr="00811096">
                <w:rPr>
                  <w:rFonts w:eastAsia="Arial"/>
                  <w:sz w:val="20"/>
                  <w:szCs w:val="18"/>
                </w:rPr>
                <w:t>Es un editor Profesional de gráficos vectoriales</w:t>
              </w:r>
            </w:ins>
          </w:p>
        </w:tc>
        <w:tc>
          <w:tcPr>
            <w:tcW w:w="3118" w:type="dxa"/>
          </w:tcPr>
          <w:p w14:paraId="621EADF9" w14:textId="77777777" w:rsidR="00911F01" w:rsidRPr="00811096" w:rsidRDefault="00911F01" w:rsidP="007B1D63">
            <w:pPr>
              <w:pStyle w:val="Incontec"/>
              <w:rPr>
                <w:ins w:id="1875" w:author="andres camilo santana bohorquez" w:date="2017-02-17T09:36:00Z"/>
                <w:rFonts w:eastAsia="Arial"/>
                <w:sz w:val="20"/>
                <w:szCs w:val="18"/>
              </w:rPr>
            </w:pPr>
            <w:ins w:id="1876" w:author="andres camilo santana bohorquez" w:date="2017-02-17T09:36:00Z">
              <w:r w:rsidRPr="00811096">
                <w:rPr>
                  <w:rFonts w:eastAsia="Arial"/>
                  <w:sz w:val="20"/>
                  <w:szCs w:val="18"/>
                </w:rPr>
                <w:t>Diseño de objetos Visuales.</w:t>
              </w:r>
            </w:ins>
          </w:p>
        </w:tc>
      </w:tr>
      <w:tr w:rsidR="00911F01" w14:paraId="447B785B" w14:textId="77777777" w:rsidTr="007B1D63">
        <w:trPr>
          <w:ins w:id="1877" w:author="andres camilo santana bohorquez" w:date="2017-02-17T09:36:00Z"/>
        </w:trPr>
        <w:tc>
          <w:tcPr>
            <w:tcW w:w="1843" w:type="dxa"/>
          </w:tcPr>
          <w:p w14:paraId="31426D72" w14:textId="77777777" w:rsidR="00911F01" w:rsidRPr="00811096" w:rsidRDefault="00911F01" w:rsidP="007B1D63">
            <w:pPr>
              <w:pStyle w:val="Incontec"/>
              <w:rPr>
                <w:ins w:id="1878" w:author="andres camilo santana bohorquez" w:date="2017-02-17T09:36:00Z"/>
                <w:rFonts w:eastAsia="Arial"/>
                <w:sz w:val="20"/>
                <w:szCs w:val="18"/>
              </w:rPr>
            </w:pPr>
            <w:ins w:id="1879" w:author="andres camilo santana bohorquez" w:date="2017-02-17T09:36:00Z">
              <w:r w:rsidRPr="00811096">
                <w:rPr>
                  <w:rFonts w:eastAsia="Arial"/>
                  <w:sz w:val="20"/>
                  <w:szCs w:val="18"/>
                </w:rPr>
                <w:t>Gimp</w:t>
              </w:r>
            </w:ins>
          </w:p>
        </w:tc>
        <w:tc>
          <w:tcPr>
            <w:tcW w:w="992" w:type="dxa"/>
          </w:tcPr>
          <w:p w14:paraId="5C6D8687" w14:textId="77777777" w:rsidR="00911F01" w:rsidRPr="00811096" w:rsidRDefault="00911F01" w:rsidP="007B1D63">
            <w:pPr>
              <w:pStyle w:val="Incontec"/>
              <w:rPr>
                <w:ins w:id="1880" w:author="andres camilo santana bohorquez" w:date="2017-02-17T09:36:00Z"/>
                <w:rFonts w:eastAsia="Arial"/>
                <w:sz w:val="20"/>
                <w:szCs w:val="18"/>
              </w:rPr>
            </w:pPr>
            <w:ins w:id="1881" w:author="andres camilo santana bohorquez" w:date="2017-02-17T09:36:00Z">
              <w:r w:rsidRPr="00811096">
                <w:rPr>
                  <w:rFonts w:eastAsia="Arial"/>
                  <w:sz w:val="20"/>
                  <w:szCs w:val="18"/>
                </w:rPr>
                <w:t>1</w:t>
              </w:r>
            </w:ins>
          </w:p>
        </w:tc>
        <w:tc>
          <w:tcPr>
            <w:tcW w:w="2552" w:type="dxa"/>
          </w:tcPr>
          <w:p w14:paraId="70CEDA42" w14:textId="77777777" w:rsidR="00911F01" w:rsidRPr="00811096" w:rsidRDefault="00911F01" w:rsidP="007B1D63">
            <w:pPr>
              <w:pStyle w:val="Incontec"/>
              <w:rPr>
                <w:ins w:id="1882" w:author="andres camilo santana bohorquez" w:date="2017-02-17T09:36:00Z"/>
                <w:sz w:val="20"/>
                <w:szCs w:val="18"/>
              </w:rPr>
            </w:pPr>
            <w:ins w:id="1883" w:author="andres camilo santana bohorquez" w:date="2017-02-17T09:36:00Z">
              <w:r w:rsidRPr="00811096">
                <w:rPr>
                  <w:sz w:val="20"/>
                  <w:szCs w:val="18"/>
                </w:rPr>
                <w:t>Es un programa libremente distribuido para tareas tales como retoque fotográfico, composición de imágenes y creación de imágenes.</w:t>
              </w:r>
            </w:ins>
          </w:p>
        </w:tc>
        <w:tc>
          <w:tcPr>
            <w:tcW w:w="3118" w:type="dxa"/>
          </w:tcPr>
          <w:p w14:paraId="4A98016C" w14:textId="77777777" w:rsidR="00911F01" w:rsidRPr="00811096" w:rsidRDefault="00911F01" w:rsidP="007B1D63">
            <w:pPr>
              <w:pStyle w:val="Incontec"/>
              <w:rPr>
                <w:ins w:id="1884" w:author="andres camilo santana bohorquez" w:date="2017-02-17T09:36:00Z"/>
                <w:rFonts w:eastAsia="Arial"/>
                <w:sz w:val="20"/>
                <w:szCs w:val="18"/>
              </w:rPr>
            </w:pPr>
            <w:ins w:id="1885" w:author="andres camilo santana bohorquez" w:date="2017-02-17T09:36:00Z">
              <w:r w:rsidRPr="00811096">
                <w:rPr>
                  <w:rFonts w:eastAsia="Arial"/>
                  <w:sz w:val="20"/>
                  <w:szCs w:val="18"/>
                </w:rPr>
                <w:t>Diseño de objetos para interfaces visuales.</w:t>
              </w:r>
            </w:ins>
          </w:p>
        </w:tc>
      </w:tr>
      <w:tr w:rsidR="00911F01" w14:paraId="17F12DC5" w14:textId="77777777" w:rsidTr="007B1D63">
        <w:trPr>
          <w:ins w:id="1886" w:author="andres camilo santana bohorquez" w:date="2017-02-17T09:36:00Z"/>
        </w:trPr>
        <w:tc>
          <w:tcPr>
            <w:tcW w:w="1843" w:type="dxa"/>
          </w:tcPr>
          <w:p w14:paraId="4FC51905" w14:textId="77777777" w:rsidR="00911F01" w:rsidRPr="00811096" w:rsidRDefault="00911F01" w:rsidP="007B1D63">
            <w:pPr>
              <w:pStyle w:val="Incontec"/>
              <w:rPr>
                <w:ins w:id="1887" w:author="andres camilo santana bohorquez" w:date="2017-02-17T09:36:00Z"/>
                <w:rFonts w:eastAsia="Arial"/>
                <w:sz w:val="20"/>
                <w:szCs w:val="18"/>
              </w:rPr>
            </w:pPr>
            <w:ins w:id="1888" w:author="andres camilo santana bohorquez" w:date="2017-02-17T09:36:00Z">
              <w:r w:rsidRPr="00811096">
                <w:rPr>
                  <w:rFonts w:eastAsia="Arial"/>
                  <w:sz w:val="20"/>
                  <w:szCs w:val="18"/>
                </w:rPr>
                <w:t>Git</w:t>
              </w:r>
            </w:ins>
          </w:p>
        </w:tc>
        <w:tc>
          <w:tcPr>
            <w:tcW w:w="992" w:type="dxa"/>
          </w:tcPr>
          <w:p w14:paraId="575DA61D" w14:textId="77777777" w:rsidR="00911F01" w:rsidRPr="00811096" w:rsidRDefault="00911F01" w:rsidP="007B1D63">
            <w:pPr>
              <w:pStyle w:val="Incontec"/>
              <w:rPr>
                <w:ins w:id="1889" w:author="andres camilo santana bohorquez" w:date="2017-02-17T09:36:00Z"/>
                <w:rFonts w:eastAsia="Arial"/>
                <w:sz w:val="20"/>
                <w:szCs w:val="18"/>
              </w:rPr>
            </w:pPr>
            <w:ins w:id="1890" w:author="andres camilo santana bohorquez" w:date="2017-02-17T09:36:00Z">
              <w:r w:rsidRPr="00811096">
                <w:rPr>
                  <w:rFonts w:eastAsia="Arial"/>
                  <w:sz w:val="20"/>
                  <w:szCs w:val="18"/>
                </w:rPr>
                <w:t>2</w:t>
              </w:r>
            </w:ins>
          </w:p>
        </w:tc>
        <w:tc>
          <w:tcPr>
            <w:tcW w:w="2552" w:type="dxa"/>
          </w:tcPr>
          <w:p w14:paraId="3EBA8372" w14:textId="77777777" w:rsidR="00911F01" w:rsidRPr="00811096" w:rsidRDefault="00911F01" w:rsidP="007B1D63">
            <w:pPr>
              <w:pStyle w:val="Incontec"/>
              <w:rPr>
                <w:ins w:id="1891" w:author="andres camilo santana bohorquez" w:date="2017-02-17T09:36:00Z"/>
                <w:sz w:val="20"/>
                <w:szCs w:val="18"/>
              </w:rPr>
            </w:pPr>
            <w:ins w:id="1892" w:author="andres camilo santana bohorquez" w:date="2017-02-17T09:36:00Z">
              <w:r w:rsidRPr="00811096">
                <w:rPr>
                  <w:sz w:val="20"/>
                  <w:szCs w:val="18"/>
                </w:rPr>
                <w:t>Sistema de control de versiones</w:t>
              </w:r>
            </w:ins>
          </w:p>
        </w:tc>
        <w:tc>
          <w:tcPr>
            <w:tcW w:w="3118" w:type="dxa"/>
          </w:tcPr>
          <w:p w14:paraId="14518F3F" w14:textId="77777777" w:rsidR="00911F01" w:rsidRPr="00811096" w:rsidRDefault="00911F01" w:rsidP="007B1D63">
            <w:pPr>
              <w:pStyle w:val="Incontec"/>
              <w:rPr>
                <w:ins w:id="1893" w:author="andres camilo santana bohorquez" w:date="2017-02-17T09:36:00Z"/>
                <w:rFonts w:eastAsia="Arial"/>
                <w:sz w:val="20"/>
                <w:szCs w:val="18"/>
              </w:rPr>
            </w:pPr>
            <w:ins w:id="1894" w:author="andres camilo santana bohorquez" w:date="2017-02-17T09:36:00Z">
              <w:r w:rsidRPr="00811096">
                <w:rPr>
                  <w:rFonts w:eastAsia="Arial"/>
                  <w:sz w:val="20"/>
                  <w:szCs w:val="18"/>
                </w:rPr>
                <w:t>Usado para llevar un Control de Versiones de los aplicativos.</w:t>
              </w:r>
            </w:ins>
          </w:p>
        </w:tc>
      </w:tr>
      <w:tr w:rsidR="00911F01" w14:paraId="225D0721" w14:textId="77777777" w:rsidTr="007B1D63">
        <w:trPr>
          <w:ins w:id="1895" w:author="andres camilo santana bohorquez" w:date="2017-02-17T09:36:00Z"/>
        </w:trPr>
        <w:tc>
          <w:tcPr>
            <w:tcW w:w="1843" w:type="dxa"/>
          </w:tcPr>
          <w:p w14:paraId="1A7595CB" w14:textId="77777777" w:rsidR="00911F01" w:rsidRPr="00811096" w:rsidRDefault="00911F01" w:rsidP="007B1D63">
            <w:pPr>
              <w:pStyle w:val="Incontec"/>
              <w:rPr>
                <w:ins w:id="1896" w:author="andres camilo santana bohorquez" w:date="2017-02-17T09:36:00Z"/>
                <w:rFonts w:eastAsia="Arial"/>
                <w:sz w:val="20"/>
                <w:szCs w:val="18"/>
              </w:rPr>
            </w:pPr>
            <w:ins w:id="1897" w:author="andres camilo santana bohorquez" w:date="2017-02-17T09:36:00Z">
              <w:r w:rsidRPr="00811096">
                <w:rPr>
                  <w:rFonts w:eastAsia="Arial"/>
                  <w:sz w:val="20"/>
                  <w:szCs w:val="18"/>
                </w:rPr>
                <w:lastRenderedPageBreak/>
                <w:t xml:space="preserve">Atom </w:t>
              </w:r>
            </w:ins>
          </w:p>
        </w:tc>
        <w:tc>
          <w:tcPr>
            <w:tcW w:w="992" w:type="dxa"/>
          </w:tcPr>
          <w:p w14:paraId="2C003B34" w14:textId="77777777" w:rsidR="00911F01" w:rsidRPr="00811096" w:rsidRDefault="00911F01" w:rsidP="007B1D63">
            <w:pPr>
              <w:pStyle w:val="Incontec"/>
              <w:rPr>
                <w:ins w:id="1898" w:author="andres camilo santana bohorquez" w:date="2017-02-17T09:36:00Z"/>
                <w:rFonts w:eastAsia="Arial"/>
                <w:sz w:val="20"/>
                <w:szCs w:val="18"/>
              </w:rPr>
            </w:pPr>
            <w:ins w:id="1899" w:author="andres camilo santana bohorquez" w:date="2017-02-17T09:36:00Z">
              <w:r w:rsidRPr="00811096">
                <w:rPr>
                  <w:rFonts w:eastAsia="Arial"/>
                  <w:sz w:val="20"/>
                  <w:szCs w:val="18"/>
                </w:rPr>
                <w:t>2</w:t>
              </w:r>
            </w:ins>
          </w:p>
        </w:tc>
        <w:tc>
          <w:tcPr>
            <w:tcW w:w="2552" w:type="dxa"/>
          </w:tcPr>
          <w:p w14:paraId="1FEC050C" w14:textId="77777777" w:rsidR="00911F01" w:rsidRPr="00811096" w:rsidRDefault="00911F01" w:rsidP="007B1D63">
            <w:pPr>
              <w:pStyle w:val="Incontec"/>
              <w:rPr>
                <w:ins w:id="1900" w:author="andres camilo santana bohorquez" w:date="2017-02-17T09:36:00Z"/>
                <w:sz w:val="20"/>
                <w:szCs w:val="18"/>
              </w:rPr>
            </w:pPr>
            <w:ins w:id="1901" w:author="andres camilo santana bohorquez" w:date="2017-02-17T09:36:00Z">
              <w:r w:rsidRPr="00811096">
                <w:rPr>
                  <w:sz w:val="20"/>
                  <w:szCs w:val="18"/>
                </w:rPr>
                <w:t>Editor de Texto para la construcción de aplicaciones.</w:t>
              </w:r>
            </w:ins>
          </w:p>
        </w:tc>
        <w:tc>
          <w:tcPr>
            <w:tcW w:w="3118" w:type="dxa"/>
          </w:tcPr>
          <w:p w14:paraId="3C8A57F4" w14:textId="77777777" w:rsidR="00911F01" w:rsidRPr="00811096" w:rsidRDefault="00911F01" w:rsidP="007B1D63">
            <w:pPr>
              <w:pStyle w:val="Incontec"/>
              <w:rPr>
                <w:ins w:id="1902" w:author="andres camilo santana bohorquez" w:date="2017-02-17T09:36:00Z"/>
                <w:rFonts w:eastAsia="Arial"/>
                <w:sz w:val="20"/>
                <w:szCs w:val="18"/>
              </w:rPr>
            </w:pPr>
            <w:ins w:id="1903" w:author="andres camilo santana bohorquez" w:date="2017-02-17T09:36:00Z">
              <w:r w:rsidRPr="00811096">
                <w:rPr>
                  <w:rFonts w:eastAsia="Arial"/>
                  <w:sz w:val="20"/>
                  <w:szCs w:val="18"/>
                </w:rPr>
                <w:t xml:space="preserve">Desarrollo del Back – End de las aplicaciones. </w:t>
              </w:r>
            </w:ins>
          </w:p>
        </w:tc>
      </w:tr>
      <w:tr w:rsidR="00911F01" w14:paraId="2AE9DB8F" w14:textId="77777777" w:rsidTr="007B1D63">
        <w:trPr>
          <w:ins w:id="1904" w:author="andres camilo santana bohorquez" w:date="2017-02-17T09:36:00Z"/>
        </w:trPr>
        <w:tc>
          <w:tcPr>
            <w:tcW w:w="1843" w:type="dxa"/>
          </w:tcPr>
          <w:p w14:paraId="65E74E82" w14:textId="77777777" w:rsidR="00911F01" w:rsidRPr="00811096" w:rsidRDefault="00911F01" w:rsidP="007B1D63">
            <w:pPr>
              <w:pStyle w:val="Incontec"/>
              <w:rPr>
                <w:ins w:id="1905" w:author="andres camilo santana bohorquez" w:date="2017-02-17T09:36:00Z"/>
                <w:rFonts w:eastAsia="Arial"/>
                <w:sz w:val="20"/>
                <w:szCs w:val="18"/>
              </w:rPr>
            </w:pPr>
            <w:ins w:id="1906" w:author="andres camilo santana bohorquez" w:date="2017-02-17T09:36:00Z">
              <w:r w:rsidRPr="00811096">
                <w:rPr>
                  <w:rFonts w:eastAsia="Arial"/>
                  <w:sz w:val="20"/>
                  <w:szCs w:val="18"/>
                </w:rPr>
                <w:t>OpenOffice y/o Google Documents</w:t>
              </w:r>
            </w:ins>
          </w:p>
        </w:tc>
        <w:tc>
          <w:tcPr>
            <w:tcW w:w="992" w:type="dxa"/>
          </w:tcPr>
          <w:p w14:paraId="75BBC30A" w14:textId="77777777" w:rsidR="00911F01" w:rsidRPr="00811096" w:rsidRDefault="00911F01" w:rsidP="007B1D63">
            <w:pPr>
              <w:pStyle w:val="Incontec"/>
              <w:rPr>
                <w:ins w:id="1907" w:author="andres camilo santana bohorquez" w:date="2017-02-17T09:36:00Z"/>
                <w:rFonts w:eastAsia="Arial"/>
                <w:sz w:val="20"/>
                <w:szCs w:val="18"/>
              </w:rPr>
            </w:pPr>
            <w:ins w:id="1908" w:author="andres camilo santana bohorquez" w:date="2017-02-17T09:36:00Z">
              <w:r w:rsidRPr="00811096">
                <w:rPr>
                  <w:rFonts w:eastAsia="Arial"/>
                  <w:sz w:val="20"/>
                  <w:szCs w:val="18"/>
                </w:rPr>
                <w:t>2</w:t>
              </w:r>
            </w:ins>
          </w:p>
        </w:tc>
        <w:tc>
          <w:tcPr>
            <w:tcW w:w="2552" w:type="dxa"/>
          </w:tcPr>
          <w:p w14:paraId="3F365377" w14:textId="77777777" w:rsidR="00911F01" w:rsidRPr="00811096" w:rsidRDefault="00911F01" w:rsidP="007B1D63">
            <w:pPr>
              <w:pStyle w:val="Incontec"/>
              <w:rPr>
                <w:ins w:id="1909" w:author="andres camilo santana bohorquez" w:date="2017-02-17T09:36:00Z"/>
                <w:sz w:val="20"/>
                <w:szCs w:val="18"/>
              </w:rPr>
            </w:pPr>
            <w:ins w:id="1910" w:author="andres camilo santana bohorquez" w:date="2017-02-17T09:36:00Z">
              <w:r w:rsidRPr="00811096">
                <w:rPr>
                  <w:sz w:val="20"/>
                  <w:szCs w:val="18"/>
                </w:rPr>
                <w:t>Suite Ofimática con herramientas que permiten la creación edición de hojas de cálculo, documentos, presentaciones</w:t>
              </w:r>
            </w:ins>
          </w:p>
        </w:tc>
        <w:tc>
          <w:tcPr>
            <w:tcW w:w="3118" w:type="dxa"/>
          </w:tcPr>
          <w:p w14:paraId="222CC763" w14:textId="77777777" w:rsidR="00911F01" w:rsidRPr="00811096" w:rsidRDefault="00911F01" w:rsidP="007B1D63">
            <w:pPr>
              <w:pStyle w:val="Incontec"/>
              <w:rPr>
                <w:ins w:id="1911" w:author="andres camilo santana bohorquez" w:date="2017-02-17T09:36:00Z"/>
                <w:rFonts w:eastAsia="Arial"/>
                <w:sz w:val="20"/>
                <w:szCs w:val="18"/>
              </w:rPr>
            </w:pPr>
            <w:ins w:id="1912" w:author="andres camilo santana bohorquez" w:date="2017-02-17T09:36:00Z">
              <w:r w:rsidRPr="00811096">
                <w:rPr>
                  <w:rFonts w:eastAsia="Arial"/>
                  <w:sz w:val="20"/>
                  <w:szCs w:val="18"/>
                </w:rPr>
                <w:t xml:space="preserve">Creación de documentación, presentaciones. </w:t>
              </w:r>
            </w:ins>
          </w:p>
        </w:tc>
      </w:tr>
    </w:tbl>
    <w:p w14:paraId="6898D86F" w14:textId="459535C0" w:rsidR="00911F01" w:rsidRDefault="00911F01" w:rsidP="00911F01">
      <w:pPr>
        <w:pStyle w:val="Incontec"/>
        <w:rPr>
          <w:ins w:id="1913" w:author="andres camilo santana bohorquez" w:date="2017-02-17T09:36:00Z"/>
          <w:rFonts w:cs="Times New Roman"/>
        </w:rPr>
      </w:pPr>
      <w:ins w:id="1914" w:author="andres camilo santana bohorquez" w:date="2017-02-17T09:36:00Z">
        <w:r w:rsidRPr="00BE69CB">
          <w:rPr>
            <w:rFonts w:cs="Times New Roman"/>
            <w:b/>
            <w:i/>
          </w:rPr>
          <w:t>Tabla 5-</w:t>
        </w:r>
      </w:ins>
      <w:r w:rsidR="00DC3116">
        <w:rPr>
          <w:rFonts w:cs="Times New Roman"/>
          <w:b/>
          <w:i/>
        </w:rPr>
        <w:t>3</w:t>
      </w:r>
      <w:ins w:id="1915" w:author="andres camilo santana bohorquez" w:date="2017-02-17T09:36:00Z">
        <w:r>
          <w:rPr>
            <w:rFonts w:cs="Times New Roman"/>
          </w:rPr>
          <w:t xml:space="preserve">. </w:t>
        </w:r>
        <w:r w:rsidRPr="00BE69CB">
          <w:rPr>
            <w:rFonts w:cs="Times New Roman"/>
          </w:rPr>
          <w:t>Componentes Lógicos del Sistema</w:t>
        </w:r>
        <w:r>
          <w:rPr>
            <w:rFonts w:cs="Times New Roman"/>
          </w:rPr>
          <w:t>. Fuente: Autores</w:t>
        </w:r>
      </w:ins>
    </w:p>
    <w:p w14:paraId="4AB41236" w14:textId="77777777" w:rsidR="00911F01" w:rsidRDefault="00911F01" w:rsidP="00911F01">
      <w:pPr>
        <w:pStyle w:val="Incontec"/>
        <w:rPr>
          <w:ins w:id="1916" w:author="andres camilo santana bohorquez" w:date="2017-02-17T09:36:00Z"/>
          <w:rFonts w:cs="Times New Roman"/>
        </w:rPr>
      </w:pPr>
    </w:p>
    <w:p w14:paraId="792B6D11" w14:textId="77777777" w:rsidR="00911F01" w:rsidRPr="00A50E1A" w:rsidRDefault="00911F01" w:rsidP="00911F01">
      <w:pPr>
        <w:rPr>
          <w:ins w:id="1917" w:author="andres camilo santana bohorquez" w:date="2017-02-17T09:36:00Z"/>
        </w:rPr>
      </w:pPr>
    </w:p>
    <w:p w14:paraId="12042202" w14:textId="77777777" w:rsidR="00911F01" w:rsidRPr="00102649" w:rsidRDefault="00911F01" w:rsidP="00911F01">
      <w:pPr>
        <w:pStyle w:val="Incontec"/>
        <w:rPr>
          <w:ins w:id="1918" w:author="andres camilo santana bohorquez" w:date="2017-02-17T09:36:00Z"/>
          <w:rFonts w:cs="Times New Roman"/>
        </w:rPr>
      </w:pPr>
      <w:ins w:id="1919" w:author="andres camilo santana bohorquez" w:date="2017-02-17T09:36:00Z">
        <w:r w:rsidRPr="00102649">
          <w:rPr>
            <w:rFonts w:eastAsia="Arial" w:cs="Times New Roman"/>
          </w:rPr>
          <w:t xml:space="preserve"> Descripción De Los </w:t>
        </w:r>
        <w:r>
          <w:rPr>
            <w:rFonts w:eastAsia="Arial" w:cs="Times New Roman"/>
          </w:rPr>
          <w:t>Componentes Fiscos Tecnológicos (Hardware)</w:t>
        </w:r>
        <w:r w:rsidRPr="00102649">
          <w:rPr>
            <w:rFonts w:eastAsia="Arial" w:cs="Times New Roman"/>
          </w:rPr>
          <w:t>.</w:t>
        </w:r>
      </w:ins>
    </w:p>
    <w:p w14:paraId="439971E1" w14:textId="77777777" w:rsidR="00911F01" w:rsidRPr="00102649" w:rsidRDefault="00911F01" w:rsidP="00911F01">
      <w:pPr>
        <w:pStyle w:val="Incontec"/>
        <w:rPr>
          <w:ins w:id="1920" w:author="andres camilo santana bohorquez" w:date="2017-02-17T09:36:00Z"/>
          <w:rFonts w:cs="Times New Roman"/>
        </w:rPr>
      </w:pP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rPr>
          <w:ins w:id="1921" w:author="andres camilo santana bohorquez" w:date="2017-02-17T09:36:00Z"/>
        </w:trPr>
        <w:tc>
          <w:tcPr>
            <w:tcW w:w="1843" w:type="dxa"/>
          </w:tcPr>
          <w:p w14:paraId="70B2A5B1" w14:textId="77777777" w:rsidR="00911F01" w:rsidRPr="002D449E" w:rsidRDefault="00911F01" w:rsidP="007B1D63">
            <w:pPr>
              <w:pStyle w:val="Incontec"/>
              <w:rPr>
                <w:ins w:id="1922" w:author="andres camilo santana bohorquez" w:date="2017-02-17T09:36:00Z"/>
                <w:rFonts w:cs="Times New Roman"/>
                <w:sz w:val="18"/>
                <w:szCs w:val="18"/>
              </w:rPr>
            </w:pPr>
            <w:ins w:id="1923" w:author="andres camilo santana bohorquez" w:date="2017-02-17T09:36:00Z">
              <w:r w:rsidRPr="002D449E">
                <w:rPr>
                  <w:rFonts w:eastAsia="Arial" w:cs="Times New Roman"/>
                  <w:sz w:val="18"/>
                  <w:szCs w:val="18"/>
                </w:rPr>
                <w:t>Elemento</w:t>
              </w:r>
            </w:ins>
          </w:p>
        </w:tc>
        <w:tc>
          <w:tcPr>
            <w:tcW w:w="992" w:type="dxa"/>
          </w:tcPr>
          <w:p w14:paraId="108B7928" w14:textId="77777777" w:rsidR="00911F01" w:rsidRPr="002D449E" w:rsidRDefault="00911F01" w:rsidP="007B1D63">
            <w:pPr>
              <w:pStyle w:val="Incontec"/>
              <w:rPr>
                <w:ins w:id="1924" w:author="andres camilo santana bohorquez" w:date="2017-02-17T09:36:00Z"/>
                <w:rFonts w:cs="Times New Roman"/>
                <w:sz w:val="18"/>
                <w:szCs w:val="18"/>
              </w:rPr>
            </w:pPr>
            <w:ins w:id="1925" w:author="andres camilo santana bohorquez" w:date="2017-02-17T09:36:00Z">
              <w:r w:rsidRPr="002D449E">
                <w:rPr>
                  <w:rFonts w:eastAsia="Arial" w:cs="Times New Roman"/>
                  <w:sz w:val="18"/>
                  <w:szCs w:val="18"/>
                </w:rPr>
                <w:t>Cantidad</w:t>
              </w:r>
            </w:ins>
          </w:p>
        </w:tc>
        <w:tc>
          <w:tcPr>
            <w:tcW w:w="2552" w:type="dxa"/>
          </w:tcPr>
          <w:p w14:paraId="51B39EC4" w14:textId="77777777" w:rsidR="00911F01" w:rsidRPr="002D449E" w:rsidRDefault="00911F01" w:rsidP="007B1D63">
            <w:pPr>
              <w:pStyle w:val="Incontec"/>
              <w:rPr>
                <w:ins w:id="1926" w:author="andres camilo santana bohorquez" w:date="2017-02-17T09:36:00Z"/>
                <w:rFonts w:cs="Times New Roman"/>
                <w:sz w:val="18"/>
                <w:szCs w:val="18"/>
              </w:rPr>
            </w:pPr>
            <w:ins w:id="1927" w:author="andres camilo santana bohorquez" w:date="2017-02-17T09:36:00Z">
              <w:r w:rsidRPr="002D449E">
                <w:rPr>
                  <w:rFonts w:eastAsia="Arial" w:cs="Times New Roman"/>
                  <w:sz w:val="18"/>
                  <w:szCs w:val="18"/>
                </w:rPr>
                <w:t xml:space="preserve">Descripción </w:t>
              </w:r>
            </w:ins>
          </w:p>
        </w:tc>
        <w:tc>
          <w:tcPr>
            <w:tcW w:w="1276" w:type="dxa"/>
          </w:tcPr>
          <w:p w14:paraId="72DE979F" w14:textId="77777777" w:rsidR="00911F01" w:rsidRPr="002D449E" w:rsidRDefault="00911F01" w:rsidP="007B1D63">
            <w:pPr>
              <w:pStyle w:val="Incontec"/>
              <w:rPr>
                <w:ins w:id="1928" w:author="andres camilo santana bohorquez" w:date="2017-02-17T09:36:00Z"/>
                <w:rFonts w:cs="Times New Roman"/>
                <w:sz w:val="18"/>
                <w:szCs w:val="18"/>
              </w:rPr>
            </w:pPr>
            <w:ins w:id="1929" w:author="andres camilo santana bohorquez" w:date="2017-02-17T09:36:00Z">
              <w:r w:rsidRPr="002D449E">
                <w:rPr>
                  <w:rFonts w:eastAsia="Arial" w:cs="Times New Roman"/>
                  <w:sz w:val="18"/>
                  <w:szCs w:val="18"/>
                </w:rPr>
                <w:t>Consumo de energía</w:t>
              </w:r>
            </w:ins>
          </w:p>
        </w:tc>
        <w:tc>
          <w:tcPr>
            <w:tcW w:w="2126" w:type="dxa"/>
          </w:tcPr>
          <w:p w14:paraId="606BA778" w14:textId="77777777" w:rsidR="00911F01" w:rsidRPr="002D449E" w:rsidRDefault="00911F01" w:rsidP="007B1D63">
            <w:pPr>
              <w:pStyle w:val="Incontec"/>
              <w:rPr>
                <w:ins w:id="1930" w:author="andres camilo santana bohorquez" w:date="2017-02-17T09:36:00Z"/>
                <w:rFonts w:cs="Times New Roman"/>
                <w:sz w:val="18"/>
                <w:szCs w:val="18"/>
              </w:rPr>
            </w:pPr>
            <w:ins w:id="1931" w:author="andres camilo santana bohorquez" w:date="2017-02-17T09:36:00Z">
              <w:r w:rsidRPr="002D449E">
                <w:rPr>
                  <w:rFonts w:eastAsia="Arial" w:cs="Times New Roman"/>
                  <w:sz w:val="18"/>
                  <w:szCs w:val="18"/>
                </w:rPr>
                <w:t>Uso</w:t>
              </w:r>
            </w:ins>
          </w:p>
        </w:tc>
      </w:tr>
      <w:tr w:rsidR="00911F01" w:rsidRPr="00102649" w14:paraId="62F35381" w14:textId="77777777" w:rsidTr="007B1D63">
        <w:trPr>
          <w:ins w:id="1932" w:author="andres camilo santana bohorquez" w:date="2017-02-17T09:36:00Z"/>
        </w:trPr>
        <w:tc>
          <w:tcPr>
            <w:tcW w:w="1843" w:type="dxa"/>
          </w:tcPr>
          <w:p w14:paraId="5457CA9C" w14:textId="77777777" w:rsidR="00911F01" w:rsidRPr="002D449E" w:rsidRDefault="00911F01" w:rsidP="007B1D63">
            <w:pPr>
              <w:pStyle w:val="Incontec"/>
              <w:rPr>
                <w:ins w:id="1933" w:author="andres camilo santana bohorquez" w:date="2017-02-17T09:36:00Z"/>
                <w:rFonts w:cs="Times New Roman"/>
                <w:sz w:val="18"/>
                <w:szCs w:val="18"/>
              </w:rPr>
            </w:pPr>
            <w:ins w:id="1934" w:author="andres camilo santana bohorquez" w:date="2017-02-17T09:36:00Z">
              <w:r w:rsidRPr="002D449E">
                <w:rPr>
                  <w:rFonts w:eastAsia="Arial" w:cs="Times New Roman"/>
                  <w:sz w:val="18"/>
                  <w:szCs w:val="18"/>
                </w:rPr>
                <w:t>Terminal Windows</w:t>
              </w:r>
            </w:ins>
          </w:p>
        </w:tc>
        <w:tc>
          <w:tcPr>
            <w:tcW w:w="992" w:type="dxa"/>
          </w:tcPr>
          <w:p w14:paraId="4704B40A" w14:textId="77777777" w:rsidR="00911F01" w:rsidRPr="002D449E" w:rsidRDefault="00911F01" w:rsidP="007B1D63">
            <w:pPr>
              <w:pStyle w:val="Incontec"/>
              <w:rPr>
                <w:ins w:id="1935" w:author="andres camilo santana bohorquez" w:date="2017-02-17T09:36:00Z"/>
                <w:rFonts w:cs="Times New Roman"/>
                <w:sz w:val="18"/>
                <w:szCs w:val="18"/>
              </w:rPr>
            </w:pPr>
            <w:ins w:id="1936" w:author="andres camilo santana bohorquez" w:date="2017-02-17T09:36:00Z">
              <w:r w:rsidRPr="002D449E">
                <w:rPr>
                  <w:rFonts w:eastAsia="Arial" w:cs="Times New Roman"/>
                  <w:sz w:val="18"/>
                  <w:szCs w:val="18"/>
                </w:rPr>
                <w:t>1</w:t>
              </w:r>
            </w:ins>
          </w:p>
        </w:tc>
        <w:tc>
          <w:tcPr>
            <w:tcW w:w="2552" w:type="dxa"/>
          </w:tcPr>
          <w:p w14:paraId="1A7BB6A8" w14:textId="77777777" w:rsidR="00911F01" w:rsidRPr="002D449E" w:rsidRDefault="00911F01" w:rsidP="007B1D63">
            <w:pPr>
              <w:pStyle w:val="Incontec"/>
              <w:rPr>
                <w:ins w:id="1937" w:author="andres camilo santana bohorquez" w:date="2017-02-17T09:36:00Z"/>
                <w:rFonts w:eastAsia="Arial" w:cs="Times New Roman"/>
                <w:sz w:val="18"/>
                <w:szCs w:val="18"/>
              </w:rPr>
            </w:pPr>
            <w:ins w:id="1938" w:author="andres camilo santana bohorquez" w:date="2017-02-17T09:36:00Z">
              <w:r w:rsidRPr="002D449E">
                <w:rPr>
                  <w:rFonts w:eastAsia="Arial" w:cs="Times New Roman"/>
                  <w:sz w:val="18"/>
                  <w:szCs w:val="18"/>
                </w:rPr>
                <w:t>4 GB RAM</w:t>
              </w:r>
            </w:ins>
          </w:p>
          <w:p w14:paraId="171B0866" w14:textId="77777777" w:rsidR="00911F01" w:rsidRPr="002D449E" w:rsidRDefault="00911F01" w:rsidP="007B1D63">
            <w:pPr>
              <w:rPr>
                <w:ins w:id="1939" w:author="andres camilo santana bohorquez" w:date="2017-02-17T09:36:00Z"/>
                <w:rFonts w:ascii="LM Roman 10" w:hAnsi="LM Roman 10"/>
                <w:sz w:val="18"/>
                <w:szCs w:val="18"/>
              </w:rPr>
            </w:pPr>
            <w:ins w:id="1940" w:author="andres camilo santana bohorquez" w:date="2017-02-17T09:36:00Z">
              <w:r w:rsidRPr="002D449E">
                <w:rPr>
                  <w:rFonts w:ascii="LM Roman 10" w:hAnsi="LM Roman 10"/>
                  <w:sz w:val="18"/>
                  <w:szCs w:val="18"/>
                </w:rPr>
                <w:t xml:space="preserve">4 CPU </w:t>
              </w:r>
              <w:r>
                <w:rPr>
                  <w:rFonts w:ascii="LM Roman 10" w:hAnsi="LM Roman 10"/>
                  <w:sz w:val="18"/>
                  <w:szCs w:val="18"/>
                </w:rPr>
                <w:t>C</w:t>
              </w:r>
              <w:r w:rsidRPr="002D449E">
                <w:rPr>
                  <w:rFonts w:ascii="LM Roman 10" w:hAnsi="LM Roman 10"/>
                  <w:sz w:val="18"/>
                  <w:szCs w:val="18"/>
                </w:rPr>
                <w:t>ores</w:t>
              </w:r>
            </w:ins>
          </w:p>
          <w:p w14:paraId="031E01D5" w14:textId="77777777" w:rsidR="00911F01" w:rsidRDefault="00911F01" w:rsidP="007B1D63">
            <w:pPr>
              <w:rPr>
                <w:ins w:id="1941" w:author="andres camilo santana bohorquez" w:date="2017-02-17T09:36:00Z"/>
                <w:rFonts w:ascii="LM Roman 10" w:hAnsi="LM Roman 10"/>
                <w:sz w:val="18"/>
                <w:szCs w:val="18"/>
              </w:rPr>
            </w:pPr>
            <w:ins w:id="1942" w:author="andres camilo santana bohorquez" w:date="2017-02-17T09:36:00Z">
              <w:r w:rsidRPr="002D449E">
                <w:rPr>
                  <w:rFonts w:ascii="LM Roman 10" w:hAnsi="LM Roman 10"/>
                  <w:sz w:val="18"/>
                  <w:szCs w:val="18"/>
                </w:rPr>
                <w:t>1 TB de Almacenamiento</w:t>
              </w:r>
            </w:ins>
          </w:p>
          <w:p w14:paraId="3138F483" w14:textId="77777777" w:rsidR="00911F01" w:rsidRDefault="00911F01" w:rsidP="007B1D63">
            <w:pPr>
              <w:rPr>
                <w:ins w:id="1943" w:author="andres camilo santana bohorquez" w:date="2017-02-17T09:36:00Z"/>
                <w:rFonts w:ascii="LM Roman 10" w:hAnsi="LM Roman 10"/>
                <w:sz w:val="18"/>
                <w:szCs w:val="18"/>
              </w:rPr>
            </w:pPr>
            <w:ins w:id="1944" w:author="andres camilo santana bohorquez" w:date="2017-02-17T09:36:00Z">
              <w:r>
                <w:rPr>
                  <w:rFonts w:ascii="LM Roman 10" w:hAnsi="LM Roman 10"/>
                  <w:sz w:val="18"/>
                  <w:szCs w:val="18"/>
                </w:rPr>
                <w:t>Pantalla de 17”</w:t>
              </w:r>
            </w:ins>
          </w:p>
          <w:p w14:paraId="71091EE7" w14:textId="77777777" w:rsidR="00911F01" w:rsidRPr="002D449E" w:rsidRDefault="00911F01" w:rsidP="007B1D63">
            <w:pPr>
              <w:rPr>
                <w:ins w:id="1945" w:author="andres camilo santana bohorquez" w:date="2017-02-17T09:36:00Z"/>
                <w:sz w:val="18"/>
                <w:szCs w:val="18"/>
              </w:rPr>
            </w:pPr>
            <w:ins w:id="1946" w:author="andres camilo santana bohorquez" w:date="2017-02-17T09:36:00Z">
              <w:r>
                <w:rPr>
                  <w:rFonts w:ascii="LM Roman 10" w:hAnsi="LM Roman 10"/>
                  <w:sz w:val="18"/>
                  <w:szCs w:val="18"/>
                </w:rPr>
                <w:t>Windows 7 Ultimate</w:t>
              </w:r>
            </w:ins>
          </w:p>
        </w:tc>
        <w:tc>
          <w:tcPr>
            <w:tcW w:w="1276" w:type="dxa"/>
          </w:tcPr>
          <w:p w14:paraId="05F3888C" w14:textId="77777777" w:rsidR="00911F01" w:rsidRPr="002D449E" w:rsidRDefault="00911F01" w:rsidP="007B1D63">
            <w:pPr>
              <w:pStyle w:val="Incontec"/>
              <w:rPr>
                <w:ins w:id="1947" w:author="andres camilo santana bohorquez" w:date="2017-02-17T09:36:00Z"/>
                <w:rFonts w:cs="Times New Roman"/>
                <w:sz w:val="18"/>
                <w:szCs w:val="18"/>
              </w:rPr>
            </w:pPr>
            <w:ins w:id="1948" w:author="andres camilo santana bohorquez" w:date="2017-02-17T09:36:00Z">
              <w:r>
                <w:rPr>
                  <w:rFonts w:eastAsia="Arial" w:cs="Times New Roman"/>
                  <w:sz w:val="18"/>
                  <w:szCs w:val="18"/>
                </w:rPr>
                <w:t>Medio</w:t>
              </w:r>
            </w:ins>
          </w:p>
        </w:tc>
        <w:tc>
          <w:tcPr>
            <w:tcW w:w="2126" w:type="dxa"/>
          </w:tcPr>
          <w:p w14:paraId="6ACA0373" w14:textId="77777777" w:rsidR="00911F01" w:rsidRPr="002D449E" w:rsidRDefault="00911F01" w:rsidP="007B1D63">
            <w:pPr>
              <w:pStyle w:val="Incontec"/>
              <w:rPr>
                <w:ins w:id="1949" w:author="andres camilo santana bohorquez" w:date="2017-02-17T09:36:00Z"/>
                <w:rFonts w:cs="Times New Roman"/>
                <w:sz w:val="18"/>
                <w:szCs w:val="18"/>
              </w:rPr>
            </w:pPr>
            <w:ins w:id="1950" w:author="andres camilo santana bohorquez" w:date="2017-02-17T09:36:00Z">
              <w:r w:rsidRPr="002D449E">
                <w:rPr>
                  <w:rFonts w:eastAsia="Arial" w:cs="Times New Roman"/>
                  <w:sz w:val="18"/>
                  <w:szCs w:val="18"/>
                </w:rPr>
                <w:t>Desarrollo de aplicativos bajo Unity</w:t>
              </w:r>
              <w:r>
                <w:rPr>
                  <w:rFonts w:eastAsia="Arial" w:cs="Times New Roman"/>
                  <w:sz w:val="18"/>
                  <w:szCs w:val="18"/>
                </w:rPr>
                <w:t>, Diseño de Interfaces de usuario</w:t>
              </w:r>
            </w:ins>
          </w:p>
        </w:tc>
      </w:tr>
      <w:tr w:rsidR="00911F01" w:rsidRPr="00102649" w14:paraId="79C1BACE" w14:textId="77777777" w:rsidTr="007B1D63">
        <w:trPr>
          <w:ins w:id="1951" w:author="andres camilo santana bohorquez" w:date="2017-02-17T09:36:00Z"/>
        </w:trPr>
        <w:tc>
          <w:tcPr>
            <w:tcW w:w="1843" w:type="dxa"/>
          </w:tcPr>
          <w:p w14:paraId="2BD7581A" w14:textId="77777777" w:rsidR="00911F01" w:rsidRPr="002D449E" w:rsidRDefault="00911F01" w:rsidP="007B1D63">
            <w:pPr>
              <w:pStyle w:val="Incontec"/>
              <w:rPr>
                <w:ins w:id="1952" w:author="andres camilo santana bohorquez" w:date="2017-02-17T09:36:00Z"/>
                <w:rFonts w:cs="Times New Roman"/>
                <w:sz w:val="18"/>
                <w:szCs w:val="18"/>
              </w:rPr>
            </w:pPr>
            <w:ins w:id="1953" w:author="andres camilo santana bohorquez" w:date="2017-02-17T09:36:00Z">
              <w:r w:rsidRPr="002D449E">
                <w:rPr>
                  <w:rFonts w:eastAsia="Arial" w:cs="Times New Roman"/>
                  <w:sz w:val="18"/>
                  <w:szCs w:val="18"/>
                </w:rPr>
                <w:t>Terminal Linux</w:t>
              </w:r>
            </w:ins>
          </w:p>
        </w:tc>
        <w:tc>
          <w:tcPr>
            <w:tcW w:w="992" w:type="dxa"/>
          </w:tcPr>
          <w:p w14:paraId="7F5BA7EC" w14:textId="77777777" w:rsidR="00911F01" w:rsidRPr="002D449E" w:rsidRDefault="00911F01" w:rsidP="007B1D63">
            <w:pPr>
              <w:pStyle w:val="Incontec"/>
              <w:rPr>
                <w:ins w:id="1954" w:author="andres camilo santana bohorquez" w:date="2017-02-17T09:36:00Z"/>
                <w:rFonts w:cs="Times New Roman"/>
                <w:sz w:val="18"/>
                <w:szCs w:val="18"/>
              </w:rPr>
            </w:pPr>
            <w:ins w:id="1955" w:author="andres camilo santana bohorquez" w:date="2017-02-17T09:36:00Z">
              <w:r w:rsidRPr="002D449E">
                <w:rPr>
                  <w:rFonts w:eastAsia="Arial" w:cs="Times New Roman"/>
                  <w:sz w:val="18"/>
                  <w:szCs w:val="18"/>
                </w:rPr>
                <w:t>1</w:t>
              </w:r>
            </w:ins>
          </w:p>
        </w:tc>
        <w:tc>
          <w:tcPr>
            <w:tcW w:w="2552" w:type="dxa"/>
          </w:tcPr>
          <w:p w14:paraId="7A45F7B3" w14:textId="77777777" w:rsidR="00911F01" w:rsidRPr="002D449E" w:rsidRDefault="00911F01" w:rsidP="007B1D63">
            <w:pPr>
              <w:pStyle w:val="Incontec"/>
              <w:rPr>
                <w:ins w:id="1956" w:author="andres camilo santana bohorquez" w:date="2017-02-17T09:36:00Z"/>
                <w:rFonts w:eastAsia="Arial" w:cs="Times New Roman"/>
                <w:sz w:val="18"/>
                <w:szCs w:val="18"/>
              </w:rPr>
            </w:pPr>
            <w:ins w:id="1957" w:author="andres camilo santana bohorquez" w:date="2017-02-17T09:36:00Z">
              <w:r w:rsidRPr="002D449E">
                <w:rPr>
                  <w:rFonts w:eastAsia="Arial" w:cs="Times New Roman"/>
                  <w:sz w:val="18"/>
                  <w:szCs w:val="18"/>
                </w:rPr>
                <w:t>8 GB RAM</w:t>
              </w:r>
            </w:ins>
          </w:p>
          <w:p w14:paraId="693C8EAD" w14:textId="77777777" w:rsidR="00911F01" w:rsidRPr="002D449E" w:rsidRDefault="00911F01" w:rsidP="007B1D63">
            <w:pPr>
              <w:rPr>
                <w:ins w:id="1958" w:author="andres camilo santana bohorquez" w:date="2017-02-17T09:36:00Z"/>
                <w:rFonts w:ascii="LM Roman 10" w:hAnsi="LM Roman 10"/>
                <w:sz w:val="18"/>
                <w:szCs w:val="18"/>
              </w:rPr>
            </w:pPr>
            <w:ins w:id="1959" w:author="andres camilo santana bohorquez" w:date="2017-02-17T09:36:00Z">
              <w:r w:rsidRPr="002D449E">
                <w:rPr>
                  <w:rFonts w:ascii="LM Roman 10" w:hAnsi="LM Roman 10"/>
                  <w:sz w:val="18"/>
                  <w:szCs w:val="18"/>
                </w:rPr>
                <w:t>4 CPU Cores</w:t>
              </w:r>
            </w:ins>
          </w:p>
          <w:p w14:paraId="533A7E67" w14:textId="77777777" w:rsidR="00911F01" w:rsidRDefault="00911F01" w:rsidP="007B1D63">
            <w:pPr>
              <w:rPr>
                <w:ins w:id="1960" w:author="andres camilo santana bohorquez" w:date="2017-02-17T09:36:00Z"/>
                <w:rFonts w:ascii="LM Roman 10" w:hAnsi="LM Roman 10"/>
                <w:sz w:val="18"/>
                <w:szCs w:val="18"/>
              </w:rPr>
            </w:pPr>
            <w:ins w:id="1961" w:author="andres camilo santana bohorquez" w:date="2017-02-17T09:36:00Z">
              <w:r w:rsidRPr="002D449E">
                <w:rPr>
                  <w:rFonts w:ascii="LM Roman 10" w:hAnsi="LM Roman 10"/>
                  <w:sz w:val="18"/>
                  <w:szCs w:val="18"/>
                </w:rPr>
                <w:t>1.25 TB de Almacenamiento</w:t>
              </w:r>
            </w:ins>
          </w:p>
          <w:p w14:paraId="0610236B" w14:textId="77777777" w:rsidR="00911F01" w:rsidRDefault="00911F01" w:rsidP="007B1D63">
            <w:pPr>
              <w:rPr>
                <w:ins w:id="1962" w:author="andres camilo santana bohorquez" w:date="2017-02-17T09:36:00Z"/>
                <w:rFonts w:ascii="LM Roman 10" w:hAnsi="LM Roman 10"/>
                <w:sz w:val="18"/>
                <w:szCs w:val="18"/>
              </w:rPr>
            </w:pPr>
            <w:ins w:id="1963" w:author="andres camilo santana bohorquez" w:date="2017-02-17T09:36:00Z">
              <w:r>
                <w:rPr>
                  <w:rFonts w:ascii="LM Roman 10" w:hAnsi="LM Roman 10"/>
                  <w:sz w:val="18"/>
                  <w:szCs w:val="18"/>
                </w:rPr>
                <w:t>Pantalla de 22”</w:t>
              </w:r>
            </w:ins>
          </w:p>
          <w:p w14:paraId="342B65DC" w14:textId="77777777" w:rsidR="00911F01" w:rsidRPr="002D449E" w:rsidRDefault="00911F01" w:rsidP="007B1D63">
            <w:pPr>
              <w:rPr>
                <w:ins w:id="1964" w:author="andres camilo santana bohorquez" w:date="2017-02-17T09:36:00Z"/>
                <w:rFonts w:ascii="LM Roman 10" w:hAnsi="LM Roman 10"/>
                <w:sz w:val="18"/>
                <w:szCs w:val="18"/>
              </w:rPr>
            </w:pPr>
            <w:ins w:id="1965" w:author="andres camilo santana bohorquez" w:date="2017-02-17T09:36:00Z">
              <w:r>
                <w:rPr>
                  <w:rFonts w:ascii="LM Roman 10" w:hAnsi="LM Roman 10"/>
                  <w:sz w:val="18"/>
                  <w:szCs w:val="18"/>
                </w:rPr>
                <w:t>Ubuntu 14.10</w:t>
              </w:r>
            </w:ins>
          </w:p>
          <w:p w14:paraId="7FEF8647" w14:textId="77777777" w:rsidR="00911F01" w:rsidRPr="002D449E" w:rsidRDefault="00911F01" w:rsidP="007B1D63">
            <w:pPr>
              <w:rPr>
                <w:ins w:id="1966" w:author="andres camilo santana bohorquez" w:date="2017-02-17T09:36:00Z"/>
              </w:rPr>
            </w:pPr>
          </w:p>
        </w:tc>
        <w:tc>
          <w:tcPr>
            <w:tcW w:w="1276" w:type="dxa"/>
          </w:tcPr>
          <w:p w14:paraId="22FF5E6F" w14:textId="77777777" w:rsidR="00911F01" w:rsidRPr="002D449E" w:rsidRDefault="00911F01" w:rsidP="007B1D63">
            <w:pPr>
              <w:pStyle w:val="Incontec"/>
              <w:rPr>
                <w:ins w:id="1967" w:author="andres camilo santana bohorquez" w:date="2017-02-17T09:36:00Z"/>
                <w:rFonts w:cs="Times New Roman"/>
                <w:sz w:val="18"/>
                <w:szCs w:val="18"/>
              </w:rPr>
            </w:pPr>
            <w:ins w:id="1968" w:author="andres camilo santana bohorquez" w:date="2017-02-17T09:36:00Z">
              <w:r>
                <w:rPr>
                  <w:rFonts w:eastAsia="Arial" w:cs="Times New Roman"/>
                  <w:sz w:val="18"/>
                  <w:szCs w:val="18"/>
                </w:rPr>
                <w:t>Medio-Alto</w:t>
              </w:r>
            </w:ins>
          </w:p>
        </w:tc>
        <w:tc>
          <w:tcPr>
            <w:tcW w:w="2126" w:type="dxa"/>
          </w:tcPr>
          <w:p w14:paraId="39D69FEB" w14:textId="77777777" w:rsidR="00911F01" w:rsidRPr="002D449E" w:rsidRDefault="00911F01" w:rsidP="007B1D63">
            <w:pPr>
              <w:pStyle w:val="Incontec"/>
              <w:rPr>
                <w:ins w:id="1969" w:author="andres camilo santana bohorquez" w:date="2017-02-17T09:36:00Z"/>
                <w:rFonts w:cs="Times New Roman"/>
                <w:sz w:val="18"/>
                <w:szCs w:val="18"/>
              </w:rPr>
            </w:pPr>
            <w:ins w:id="1970" w:author="andres camilo santana bohorquez" w:date="2017-02-17T09:36:00Z">
              <w:r>
                <w:rPr>
                  <w:rFonts w:eastAsia="Arial" w:cs="Times New Roman"/>
                  <w:sz w:val="18"/>
                  <w:szCs w:val="18"/>
                </w:rPr>
                <w:t>Desarrollo back-end de las Aplicaciones</w:t>
              </w:r>
            </w:ins>
          </w:p>
        </w:tc>
      </w:tr>
      <w:tr w:rsidR="00911F01" w:rsidRPr="00102649" w14:paraId="19FB7F14" w14:textId="77777777" w:rsidTr="007B1D63">
        <w:trPr>
          <w:ins w:id="1971" w:author="andres camilo santana bohorquez" w:date="2017-02-17T09:36:00Z"/>
        </w:trPr>
        <w:tc>
          <w:tcPr>
            <w:tcW w:w="1843" w:type="dxa"/>
          </w:tcPr>
          <w:p w14:paraId="18287922" w14:textId="77777777" w:rsidR="00911F01" w:rsidRPr="002D449E" w:rsidRDefault="00911F01" w:rsidP="007B1D63">
            <w:pPr>
              <w:pStyle w:val="Incontec"/>
              <w:rPr>
                <w:ins w:id="1972" w:author="andres camilo santana bohorquez" w:date="2017-02-17T09:36:00Z"/>
                <w:rFonts w:eastAsia="Arial" w:cs="Times New Roman"/>
                <w:sz w:val="18"/>
                <w:szCs w:val="18"/>
              </w:rPr>
            </w:pPr>
            <w:ins w:id="1973" w:author="andres camilo santana bohorquez" w:date="2017-02-17T09:36:00Z">
              <w:r>
                <w:rPr>
                  <w:rFonts w:eastAsia="Arial" w:cs="Times New Roman"/>
                  <w:sz w:val="18"/>
                  <w:szCs w:val="18"/>
                </w:rPr>
                <w:t>Smartphone</w:t>
              </w:r>
            </w:ins>
          </w:p>
        </w:tc>
        <w:tc>
          <w:tcPr>
            <w:tcW w:w="992" w:type="dxa"/>
          </w:tcPr>
          <w:p w14:paraId="63BBD069" w14:textId="77777777" w:rsidR="00911F01" w:rsidRPr="002D449E" w:rsidRDefault="00911F01" w:rsidP="007B1D63">
            <w:pPr>
              <w:pStyle w:val="Incontec"/>
              <w:rPr>
                <w:ins w:id="1974" w:author="andres camilo santana bohorquez" w:date="2017-02-17T09:36:00Z"/>
                <w:rFonts w:eastAsia="Arial" w:cs="Times New Roman"/>
                <w:sz w:val="18"/>
                <w:szCs w:val="18"/>
              </w:rPr>
            </w:pPr>
            <w:ins w:id="1975" w:author="andres camilo santana bohorquez" w:date="2017-02-17T09:36:00Z">
              <w:r>
                <w:rPr>
                  <w:rFonts w:eastAsia="Arial" w:cs="Times New Roman"/>
                  <w:sz w:val="18"/>
                  <w:szCs w:val="18"/>
                </w:rPr>
                <w:t>1</w:t>
              </w:r>
            </w:ins>
          </w:p>
        </w:tc>
        <w:tc>
          <w:tcPr>
            <w:tcW w:w="2552" w:type="dxa"/>
          </w:tcPr>
          <w:p w14:paraId="37373BCA" w14:textId="77777777" w:rsidR="00911F01" w:rsidRDefault="00911F01" w:rsidP="007B1D63">
            <w:pPr>
              <w:pStyle w:val="Sinespaciado"/>
              <w:rPr>
                <w:ins w:id="1976" w:author="andres camilo santana bohorquez" w:date="2017-02-17T09:36:00Z"/>
                <w:rFonts w:ascii="LM Roman 10" w:hAnsi="LM Roman 10"/>
              </w:rPr>
            </w:pPr>
          </w:p>
          <w:p w14:paraId="5CFD8095" w14:textId="77777777" w:rsidR="00911F01" w:rsidRPr="003C2B75" w:rsidRDefault="00911F01" w:rsidP="007B1D63">
            <w:pPr>
              <w:pStyle w:val="Sinespaciado"/>
              <w:rPr>
                <w:ins w:id="1977" w:author="andres camilo santana bohorquez" w:date="2017-02-17T09:36:00Z"/>
                <w:rFonts w:ascii="LM Roman 10" w:hAnsi="LM Roman 10"/>
                <w:sz w:val="18"/>
                <w:szCs w:val="18"/>
              </w:rPr>
            </w:pPr>
            <w:ins w:id="1978" w:author="andres camilo santana bohorquez" w:date="2017-02-17T09:36:00Z">
              <w:r w:rsidRPr="003C2B75">
                <w:rPr>
                  <w:rFonts w:ascii="LM Roman 10" w:hAnsi="LM Roman 10"/>
                  <w:sz w:val="18"/>
                  <w:szCs w:val="18"/>
                </w:rPr>
                <w:t>1 GB RAM</w:t>
              </w:r>
            </w:ins>
          </w:p>
          <w:p w14:paraId="043AC9EC" w14:textId="77777777" w:rsidR="00911F01" w:rsidRPr="003C2B75" w:rsidRDefault="00911F01" w:rsidP="007B1D63">
            <w:pPr>
              <w:pStyle w:val="Sinespaciado"/>
              <w:rPr>
                <w:ins w:id="1979" w:author="andres camilo santana bohorquez" w:date="2017-02-17T09:36:00Z"/>
                <w:rFonts w:ascii="LM Roman 10" w:eastAsia="Arial" w:hAnsi="LM Roman 10" w:cs="Times New Roman"/>
                <w:sz w:val="18"/>
                <w:szCs w:val="18"/>
              </w:rPr>
            </w:pPr>
            <w:ins w:id="1980" w:author="andres camilo santana bohorquez" w:date="2017-02-17T09:36:00Z">
              <w:r w:rsidRPr="003C2B75">
                <w:rPr>
                  <w:rFonts w:ascii="LM Roman 10" w:eastAsia="Arial" w:hAnsi="LM Roman 10" w:cs="Times New Roman"/>
                  <w:sz w:val="18"/>
                  <w:szCs w:val="18"/>
                </w:rPr>
                <w:t>4 CPU Cores</w:t>
              </w:r>
            </w:ins>
          </w:p>
          <w:p w14:paraId="5E610487" w14:textId="77777777" w:rsidR="00911F01" w:rsidRPr="003C2B75" w:rsidRDefault="00911F01" w:rsidP="007B1D63">
            <w:pPr>
              <w:pStyle w:val="Sinespaciado"/>
              <w:rPr>
                <w:ins w:id="1981" w:author="andres camilo santana bohorquez" w:date="2017-02-17T09:36:00Z"/>
                <w:rFonts w:ascii="LM Roman 10" w:eastAsia="Arial" w:hAnsi="LM Roman 10" w:cs="Times New Roman"/>
                <w:sz w:val="18"/>
                <w:szCs w:val="18"/>
              </w:rPr>
            </w:pPr>
            <w:ins w:id="1982" w:author="andres camilo santana bohorquez" w:date="2017-02-17T09:36:00Z">
              <w:r w:rsidRPr="003C2B75">
                <w:rPr>
                  <w:rFonts w:ascii="LM Roman 10" w:eastAsia="Arial" w:hAnsi="LM Roman 10" w:cs="Times New Roman"/>
                  <w:sz w:val="18"/>
                  <w:szCs w:val="18"/>
                </w:rPr>
                <w:t>4 GB de Almacenamiento</w:t>
              </w:r>
            </w:ins>
          </w:p>
          <w:p w14:paraId="4AF785CF" w14:textId="77777777" w:rsidR="00911F01" w:rsidRPr="003C2B75" w:rsidRDefault="00911F01" w:rsidP="007B1D63">
            <w:pPr>
              <w:pStyle w:val="Sinespaciado"/>
              <w:rPr>
                <w:ins w:id="1983" w:author="andres camilo santana bohorquez" w:date="2017-02-17T09:36:00Z"/>
                <w:rFonts w:ascii="LM Roman 10" w:eastAsia="Arial" w:hAnsi="LM Roman 10" w:cs="Times New Roman"/>
                <w:sz w:val="18"/>
                <w:szCs w:val="18"/>
              </w:rPr>
            </w:pPr>
            <w:ins w:id="1984" w:author="andres camilo santana bohorquez" w:date="2017-02-17T09:36:00Z">
              <w:r w:rsidRPr="003C2B75">
                <w:rPr>
                  <w:rFonts w:ascii="LM Roman 10" w:eastAsia="Arial" w:hAnsi="LM Roman 10" w:cs="Times New Roman"/>
                  <w:sz w:val="18"/>
                  <w:szCs w:val="18"/>
                </w:rPr>
                <w:t>Pantalla de 4.7”</w:t>
              </w:r>
            </w:ins>
          </w:p>
          <w:p w14:paraId="14D53D14" w14:textId="77777777" w:rsidR="00911F01" w:rsidRPr="002D449E" w:rsidRDefault="00911F01" w:rsidP="007B1D63">
            <w:pPr>
              <w:pStyle w:val="Sinespaciado"/>
              <w:rPr>
                <w:ins w:id="1985" w:author="andres camilo santana bohorquez" w:date="2017-02-17T09:36:00Z"/>
                <w:rFonts w:eastAsia="Arial" w:cs="Times New Roman"/>
                <w:sz w:val="18"/>
                <w:szCs w:val="18"/>
              </w:rPr>
            </w:pPr>
            <w:ins w:id="1986" w:author="andres camilo santana bohorquez" w:date="2017-02-17T09:36:00Z">
              <w:r w:rsidRPr="003C2B75">
                <w:rPr>
                  <w:rFonts w:ascii="LM Roman 10" w:eastAsia="Arial" w:hAnsi="LM Roman 10" w:cs="Times New Roman"/>
                  <w:sz w:val="18"/>
                  <w:szCs w:val="18"/>
                </w:rPr>
                <w:t>Android 4.4.4</w:t>
              </w:r>
              <w:r w:rsidRPr="003C2B75">
                <w:rPr>
                  <w:rFonts w:eastAsia="Arial" w:cs="Times New Roman"/>
                  <w:sz w:val="18"/>
                  <w:szCs w:val="18"/>
                </w:rPr>
                <w:t> </w:t>
              </w:r>
            </w:ins>
          </w:p>
        </w:tc>
        <w:tc>
          <w:tcPr>
            <w:tcW w:w="1276" w:type="dxa"/>
          </w:tcPr>
          <w:p w14:paraId="5394EACD" w14:textId="77777777" w:rsidR="00911F01" w:rsidRDefault="00911F01" w:rsidP="007B1D63">
            <w:pPr>
              <w:pStyle w:val="Incontec"/>
              <w:rPr>
                <w:ins w:id="1987" w:author="andres camilo santana bohorquez" w:date="2017-02-17T09:36:00Z"/>
                <w:rFonts w:eastAsia="Arial" w:cs="Times New Roman"/>
                <w:sz w:val="18"/>
                <w:szCs w:val="18"/>
              </w:rPr>
            </w:pPr>
            <w:ins w:id="1988" w:author="andres camilo santana bohorquez" w:date="2017-02-17T09:36:00Z">
              <w:r>
                <w:rPr>
                  <w:rFonts w:eastAsia="Arial" w:cs="Times New Roman"/>
                  <w:sz w:val="18"/>
                  <w:szCs w:val="18"/>
                </w:rPr>
                <w:t>Bajo</w:t>
              </w:r>
            </w:ins>
          </w:p>
        </w:tc>
        <w:tc>
          <w:tcPr>
            <w:tcW w:w="2126" w:type="dxa"/>
          </w:tcPr>
          <w:p w14:paraId="13009FB4" w14:textId="77777777" w:rsidR="00911F01" w:rsidRDefault="00911F01" w:rsidP="007B1D63">
            <w:pPr>
              <w:pStyle w:val="Incontec"/>
              <w:rPr>
                <w:ins w:id="1989" w:author="andres camilo santana bohorquez" w:date="2017-02-17T09:36:00Z"/>
                <w:rFonts w:eastAsia="Arial" w:cs="Times New Roman"/>
                <w:sz w:val="18"/>
                <w:szCs w:val="18"/>
              </w:rPr>
            </w:pPr>
            <w:ins w:id="1990" w:author="andres camilo santana bohorquez" w:date="2017-02-17T09:36:00Z">
              <w:r>
                <w:rPr>
                  <w:rFonts w:eastAsia="Arial" w:cs="Times New Roman"/>
                  <w:sz w:val="18"/>
                  <w:szCs w:val="18"/>
                </w:rPr>
                <w:t>Dispositivo Movil para pruebas del Aplicativo</w:t>
              </w:r>
            </w:ins>
          </w:p>
        </w:tc>
      </w:tr>
    </w:tbl>
    <w:p w14:paraId="6046EF11" w14:textId="7C0713D1" w:rsidR="00911F01" w:rsidRDefault="00911F01" w:rsidP="00911F01">
      <w:pPr>
        <w:pStyle w:val="Incontec"/>
        <w:rPr>
          <w:rFonts w:cs="Times New Roman"/>
        </w:rPr>
      </w:pPr>
      <w:ins w:id="1991" w:author="andres camilo santana bohorquez" w:date="2017-02-17T09:36:00Z">
        <w:r w:rsidRPr="003C2B75">
          <w:rPr>
            <w:rFonts w:cs="Times New Roman"/>
            <w:b/>
            <w:i/>
          </w:rPr>
          <w:t>Tabla 5-</w:t>
        </w:r>
      </w:ins>
      <w:r w:rsidR="00DC3116">
        <w:rPr>
          <w:rFonts w:cs="Times New Roman"/>
          <w:b/>
          <w:i/>
        </w:rPr>
        <w:t>4</w:t>
      </w:r>
      <w:ins w:id="1992" w:author="andres camilo santana bohorquez" w:date="2017-02-17T09:36:00Z">
        <w:r>
          <w:rPr>
            <w:rFonts w:cs="Times New Roman"/>
          </w:rPr>
          <w:t xml:space="preserve">. </w:t>
        </w:r>
        <w:r w:rsidRPr="00BE69CB">
          <w:rPr>
            <w:rFonts w:cs="Times New Roman"/>
          </w:rPr>
          <w:t>Componentes Fiscos Tecnológicos</w:t>
        </w:r>
        <w:r>
          <w:rPr>
            <w:rFonts w:cs="Times New Roman"/>
          </w:rPr>
          <w:t>. Fuente: Autores.</w:t>
        </w:r>
      </w:ins>
    </w:p>
    <w:p w14:paraId="1F78411C" w14:textId="77777777" w:rsidR="00811096" w:rsidRPr="00811096" w:rsidRDefault="00811096" w:rsidP="00811096">
      <w:pPr>
        <w:pStyle w:val="Incontec"/>
        <w:rPr>
          <w:ins w:id="1993" w:author="andres camilo santana bohorquez" w:date="2017-02-17T09:36:00Z"/>
        </w:rPr>
      </w:pPr>
    </w:p>
    <w:p w14:paraId="00F9741A" w14:textId="77777777" w:rsidR="00911F01" w:rsidRPr="00102649" w:rsidRDefault="00911F01" w:rsidP="00E75E0F">
      <w:pPr>
        <w:pStyle w:val="Incontec"/>
        <w:numPr>
          <w:ilvl w:val="2"/>
          <w:numId w:val="1"/>
        </w:numPr>
        <w:outlineLvl w:val="2"/>
        <w:rPr>
          <w:ins w:id="1994" w:author="andres camilo santana bohorquez" w:date="2017-02-17T09:36:00Z"/>
          <w:rFonts w:cs="Times New Roman"/>
          <w:sz w:val="28"/>
          <w:szCs w:val="28"/>
        </w:rPr>
      </w:pPr>
      <w:bookmarkStart w:id="1995" w:name="_Toc475342640"/>
      <w:ins w:id="1996" w:author="andres camilo santana bohorquez" w:date="2017-02-17T09:36:00Z">
        <w:r w:rsidRPr="0090583F">
          <w:rPr>
            <w:rFonts w:cs="Times New Roman"/>
            <w:szCs w:val="28"/>
          </w:rPr>
          <w:t>Localización</w:t>
        </w:r>
        <w:bookmarkEnd w:id="1995"/>
      </w:ins>
    </w:p>
    <w:p w14:paraId="7CE7BCD8" w14:textId="77777777" w:rsidR="00911F01" w:rsidRPr="00102649" w:rsidRDefault="00911F01" w:rsidP="00911F01">
      <w:pPr>
        <w:pStyle w:val="Incontec"/>
        <w:rPr>
          <w:ins w:id="1997" w:author="andres camilo santana bohorquez" w:date="2017-02-17T09:36:00Z"/>
        </w:rPr>
      </w:pPr>
    </w:p>
    <w:p w14:paraId="61449B89" w14:textId="77777777" w:rsidR="00911F01" w:rsidRPr="00102649" w:rsidRDefault="00911F01" w:rsidP="00911F01">
      <w:pPr>
        <w:pStyle w:val="Incontec"/>
        <w:rPr>
          <w:ins w:id="1998" w:author="andres camilo santana bohorquez" w:date="2017-02-17T09:36:00Z"/>
          <w:rFonts w:cs="Times New Roman"/>
        </w:rPr>
      </w:pPr>
      <w:ins w:id="1999" w:author="andres camilo santana bohorquez" w:date="2017-02-17T09:36:00Z">
        <w:r w:rsidRPr="00102649">
          <w:rPr>
            <w:rFonts w:cs="Times New Roman"/>
          </w:rPr>
          <w:t>Para encontrar una buena localización de la empresa, se hizo un estudio que ayudó a elegir el inmueble más apropiado para dicho proyecto, donde se tuvieron en cuenta 3 etapas;</w:t>
        </w:r>
      </w:ins>
    </w:p>
    <w:p w14:paraId="200FBFE5" w14:textId="77777777" w:rsidR="00911F01" w:rsidRPr="00102649" w:rsidRDefault="00911F01" w:rsidP="00911F01">
      <w:pPr>
        <w:pStyle w:val="Incontec"/>
        <w:rPr>
          <w:ins w:id="2000" w:author="andres camilo santana bohorquez" w:date="2017-02-17T09:36:00Z"/>
          <w:rFonts w:cs="Times New Roman"/>
        </w:rPr>
      </w:pPr>
    </w:p>
    <w:p w14:paraId="174187F7" w14:textId="56487498" w:rsidR="00911F01" w:rsidRPr="00102649" w:rsidRDefault="00911F01" w:rsidP="00911F01">
      <w:pPr>
        <w:pStyle w:val="Incontec"/>
        <w:rPr>
          <w:ins w:id="2001" w:author="andres camilo santana bohorquez" w:date="2017-02-17T09:36:00Z"/>
          <w:rFonts w:cs="Times New Roman"/>
        </w:rPr>
      </w:pPr>
      <w:ins w:id="2002" w:author="andres camilo santana bohorquez" w:date="2017-02-17T09:36:00Z">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discapacidad , como herramienta para caracterizar la zonas de la capital donde existe mayor densidad de personas con Limitación Cognitiva.  Para ver la ubicación de los centros estudiados ver la </w:t>
        </w:r>
        <w:r>
          <w:rPr>
            <w:rFonts w:cs="Times New Roman"/>
          </w:rPr>
          <w:t>Figura 5-</w:t>
        </w:r>
      </w:ins>
      <w:r w:rsidR="00DC3116">
        <w:rPr>
          <w:rFonts w:cs="Times New Roman"/>
        </w:rPr>
        <w:t>2</w:t>
      </w:r>
      <w:ins w:id="2003" w:author="andres camilo santana bohorquez" w:date="2017-02-17T09:36:00Z">
        <w:r w:rsidRPr="00102649">
          <w:rPr>
            <w:rFonts w:cs="Times New Roman"/>
          </w:rPr>
          <w:t>1.</w:t>
        </w:r>
      </w:ins>
    </w:p>
    <w:p w14:paraId="4809C50E" w14:textId="77777777" w:rsidR="00911F01" w:rsidRPr="00102649" w:rsidRDefault="00911F01" w:rsidP="00911F01">
      <w:pPr>
        <w:pStyle w:val="Incontec"/>
        <w:jc w:val="center"/>
        <w:rPr>
          <w:ins w:id="2004" w:author="andres camilo santana bohorquez" w:date="2017-02-17T09:36:00Z"/>
          <w:rFonts w:cs="Times New Roman"/>
        </w:rPr>
      </w:pPr>
      <w:ins w:id="2005" w:author="andres camilo santana bohorquez" w:date="2017-02-17T09:36:00Z">
        <w:r w:rsidRPr="00102649">
          <w:rPr>
            <w:rFonts w:cs="Times New Roman"/>
            <w:noProof/>
            <w:lang w:val="es-ES" w:eastAsia="es-ES"/>
            <w:rPrChange w:id="2006" w:author="Unknown">
              <w:rPr>
                <w:noProof/>
                <w:lang w:val="es-ES" w:eastAsia="es-ES"/>
              </w:rPr>
            </w:rPrChange>
          </w:rPr>
          <w:drawing>
            <wp:inline distT="0" distB="0" distL="0" distR="0" wp14:anchorId="39A3E889" wp14:editId="247BB21C">
              <wp:extent cx="4305898" cy="4337139"/>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69">
                        <a:extLst>
                          <a:ext uri="{28A0092B-C50C-407E-A947-70E740481C1C}">
                            <a14:useLocalDpi xmlns:a14="http://schemas.microsoft.com/office/drawing/2010/main" val="0"/>
                          </a:ext>
                        </a:extLst>
                      </a:blip>
                      <a:stretch>
                        <a:fillRect/>
                      </a:stretch>
                    </pic:blipFill>
                    <pic:spPr>
                      <a:xfrm>
                        <a:off x="0" y="0"/>
                        <a:ext cx="4332511" cy="4363945"/>
                      </a:xfrm>
                      <a:prstGeom prst="rect">
                        <a:avLst/>
                      </a:prstGeom>
                    </pic:spPr>
                  </pic:pic>
                </a:graphicData>
              </a:graphic>
            </wp:inline>
          </w:drawing>
        </w:r>
      </w:ins>
    </w:p>
    <w:p w14:paraId="39D97803" w14:textId="36903B87" w:rsidR="00911F01" w:rsidRPr="000A0072" w:rsidRDefault="00911F01" w:rsidP="00911F01">
      <w:pPr>
        <w:pStyle w:val="Incontec"/>
        <w:rPr>
          <w:ins w:id="2007" w:author="andres camilo santana bohorquez" w:date="2017-02-17T09:36:00Z"/>
          <w:rFonts w:cs="Times New Roman"/>
          <w:sz w:val="22"/>
          <w:szCs w:val="22"/>
        </w:rPr>
      </w:pPr>
      <w:ins w:id="2008" w:author="andres camilo santana bohorquez" w:date="2017-02-17T09:36:00Z">
        <w:r w:rsidRPr="000A0072">
          <w:rPr>
            <w:rFonts w:cs="Times New Roman"/>
            <w:b/>
            <w:i/>
            <w:sz w:val="22"/>
            <w:szCs w:val="22"/>
          </w:rPr>
          <w:t>Figura 5-</w:t>
        </w:r>
      </w:ins>
      <w:r w:rsidR="00DC3116">
        <w:rPr>
          <w:rFonts w:cs="Times New Roman"/>
          <w:b/>
          <w:i/>
          <w:sz w:val="22"/>
          <w:szCs w:val="22"/>
        </w:rPr>
        <w:t>2</w:t>
      </w:r>
      <w:ins w:id="2009" w:author="andres camilo santana bohorquez" w:date="2017-02-17T09:36:00Z">
        <w:r w:rsidRPr="000A0072">
          <w:rPr>
            <w:rFonts w:cs="Times New Roman"/>
            <w:b/>
            <w:i/>
            <w:sz w:val="22"/>
            <w:szCs w:val="22"/>
          </w:rPr>
          <w:t>1</w:t>
        </w:r>
        <w:r w:rsidRPr="000A0072">
          <w:rPr>
            <w:rFonts w:cs="Times New Roman"/>
            <w:sz w:val="22"/>
            <w:szCs w:val="22"/>
          </w:rPr>
          <w:t>. Localización Centros Crecer y Centros de Desarrollo para personas mayores de 18 años con discapacidad  Fuente: Autores</w:t>
        </w:r>
      </w:ins>
    </w:p>
    <w:p w14:paraId="66DDE155" w14:textId="77777777" w:rsidR="00911F01" w:rsidRPr="00102649" w:rsidRDefault="00911F01" w:rsidP="00911F01">
      <w:pPr>
        <w:pStyle w:val="Incontec"/>
        <w:rPr>
          <w:ins w:id="2010" w:author="andres camilo santana bohorquez" w:date="2017-02-17T09:36:00Z"/>
          <w:rFonts w:cs="Times New Roman"/>
        </w:rPr>
      </w:pPr>
    </w:p>
    <w:p w14:paraId="691A5657" w14:textId="34ADE128" w:rsidR="00911F01" w:rsidRPr="00102649" w:rsidRDefault="00911F01" w:rsidP="00911F01">
      <w:pPr>
        <w:pStyle w:val="Incontec"/>
        <w:rPr>
          <w:ins w:id="2011" w:author="andres camilo santana bohorquez" w:date="2017-02-17T09:36:00Z"/>
          <w:rFonts w:cs="Times New Roman"/>
        </w:rPr>
      </w:pPr>
      <w:ins w:id="2012" w:author="andres camilo santana bohorquez" w:date="2017-02-17T09:36:00Z">
        <w:r w:rsidRPr="00102649">
          <w:rPr>
            <w:rFonts w:cs="Times New Roman"/>
          </w:rPr>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ins>
      <w:r w:rsidR="00DC3116">
        <w:rPr>
          <w:rFonts w:cs="Times New Roman"/>
        </w:rPr>
        <w:t>2</w:t>
      </w:r>
      <w:ins w:id="2013" w:author="andres camilo santana bohorquez" w:date="2017-02-17T09:36:00Z">
        <w:r w:rsidRPr="00102649">
          <w:rPr>
            <w:rFonts w:cs="Times New Roman"/>
          </w:rPr>
          <w:t>2</w:t>
        </w:r>
      </w:ins>
    </w:p>
    <w:p w14:paraId="326F26FE" w14:textId="77777777" w:rsidR="00911F01" w:rsidRPr="00102649" w:rsidRDefault="00911F01" w:rsidP="00911F01">
      <w:pPr>
        <w:pStyle w:val="Incontec"/>
        <w:rPr>
          <w:ins w:id="2014" w:author="andres camilo santana bohorquez" w:date="2017-02-17T09:36:00Z"/>
          <w:rFonts w:cs="Times New Roman"/>
        </w:rPr>
      </w:pPr>
    </w:p>
    <w:p w14:paraId="6D379A83" w14:textId="77777777" w:rsidR="00911F01" w:rsidRPr="00102649" w:rsidRDefault="00911F01" w:rsidP="00911F01">
      <w:pPr>
        <w:pStyle w:val="Incontec"/>
        <w:rPr>
          <w:ins w:id="2015" w:author="andres camilo santana bohorquez" w:date="2017-02-17T09:36:00Z"/>
          <w:rFonts w:cs="Times New Roman"/>
        </w:rPr>
      </w:pPr>
      <w:ins w:id="2016" w:author="andres camilo santana bohorquez" w:date="2017-02-17T09:36:00Z">
        <w:r>
          <w:rPr>
            <w:noProof/>
            <w:lang w:val="es-ES" w:eastAsia="es-ES"/>
          </w:rPr>
          <w:drawing>
            <wp:inline distT="0" distB="0" distL="0" distR="0" wp14:anchorId="4422942F" wp14:editId="7D9BA6BD">
              <wp:extent cx="5612130" cy="47517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751705"/>
                      </a:xfrm>
                      <a:prstGeom prst="rect">
                        <a:avLst/>
                      </a:prstGeom>
                    </pic:spPr>
                  </pic:pic>
                </a:graphicData>
              </a:graphic>
            </wp:inline>
          </w:drawing>
        </w:r>
      </w:ins>
    </w:p>
    <w:p w14:paraId="092F954B" w14:textId="0DA391A1" w:rsidR="00911F01" w:rsidRPr="000A0072" w:rsidRDefault="00911F01" w:rsidP="00911F01">
      <w:pPr>
        <w:pStyle w:val="Incontec"/>
        <w:rPr>
          <w:ins w:id="2017" w:author="andres camilo santana bohorquez" w:date="2017-02-17T09:36:00Z"/>
          <w:rFonts w:cs="Times New Roman"/>
          <w:sz w:val="22"/>
          <w:szCs w:val="22"/>
        </w:rPr>
      </w:pPr>
      <w:ins w:id="2018" w:author="andres camilo santana bohorquez" w:date="2017-02-17T09:36:00Z">
        <w:r w:rsidRPr="000A0072">
          <w:rPr>
            <w:rFonts w:cs="Times New Roman"/>
            <w:b/>
            <w:i/>
            <w:sz w:val="22"/>
            <w:szCs w:val="22"/>
          </w:rPr>
          <w:t>Figura 5-</w:t>
        </w:r>
      </w:ins>
      <w:r w:rsidR="00DC3116">
        <w:rPr>
          <w:rFonts w:cs="Times New Roman"/>
          <w:b/>
          <w:i/>
          <w:sz w:val="22"/>
          <w:szCs w:val="22"/>
        </w:rPr>
        <w:t>2</w:t>
      </w:r>
      <w:ins w:id="2019" w:author="andres camilo santana bohorquez" w:date="2017-02-17T09:36:00Z">
        <w:r w:rsidRPr="000A0072">
          <w:rPr>
            <w:rFonts w:cs="Times New Roman"/>
            <w:b/>
            <w:i/>
            <w:sz w:val="22"/>
            <w:szCs w:val="22"/>
          </w:rPr>
          <w:t>2</w:t>
        </w:r>
        <w:r w:rsidRPr="000A0072">
          <w:rPr>
            <w:rFonts w:cs="Times New Roman"/>
            <w:sz w:val="22"/>
            <w:szCs w:val="22"/>
          </w:rPr>
          <w:t>.  Zona escogida para la ubicación del Inmueble Fuente: Autores</w:t>
        </w:r>
      </w:ins>
    </w:p>
    <w:p w14:paraId="017F21E9" w14:textId="77777777" w:rsidR="00911F01" w:rsidRPr="00102649" w:rsidRDefault="00911F01" w:rsidP="00911F01">
      <w:pPr>
        <w:pStyle w:val="Incontec"/>
        <w:rPr>
          <w:ins w:id="2020" w:author="andres camilo santana bohorquez" w:date="2017-02-17T09:36:00Z"/>
          <w:rFonts w:cs="Times New Roman"/>
        </w:rPr>
      </w:pPr>
    </w:p>
    <w:p w14:paraId="05449BF3" w14:textId="77777777" w:rsidR="00911F01" w:rsidRPr="00102649" w:rsidRDefault="00911F01" w:rsidP="00911F01">
      <w:pPr>
        <w:pStyle w:val="Incontec"/>
        <w:rPr>
          <w:ins w:id="2021" w:author="andres camilo santana bohorquez" w:date="2017-02-17T09:36:00Z"/>
          <w:rFonts w:cs="Times New Roman"/>
        </w:rPr>
      </w:pPr>
      <w:ins w:id="2022" w:author="andres camilo santana bohorquez" w:date="2017-02-17T09:36:00Z">
        <w:r w:rsidRPr="00102649">
          <w:rPr>
            <w:rFonts w:cs="Times New Roman"/>
          </w:rPr>
          <w:lastRenderedPageBreak/>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ins>
    </w:p>
    <w:p w14:paraId="341F6483" w14:textId="77777777" w:rsidR="00911F01" w:rsidRDefault="00911F01" w:rsidP="00911F01">
      <w:pPr>
        <w:rPr>
          <w:ins w:id="2023" w:author="andres camilo santana bohorquez" w:date="2017-02-17T09:36:00Z"/>
        </w:rPr>
      </w:pPr>
    </w:p>
    <w:p w14:paraId="335FD382" w14:textId="77777777" w:rsidR="00911F01" w:rsidRPr="00F10F68" w:rsidRDefault="00911F01" w:rsidP="00911F01">
      <w:pPr>
        <w:jc w:val="both"/>
        <w:rPr>
          <w:ins w:id="2024" w:author="andres camilo santana bohorquez" w:date="2017-02-17T09:36:00Z"/>
          <w:rFonts w:ascii="LM Roman 10" w:hAnsi="LM Roman 10"/>
          <w:sz w:val="24"/>
        </w:rPr>
      </w:pPr>
      <w:ins w:id="2025" w:author="andres camilo santana bohorquez" w:date="2017-02-17T09:36:00Z">
        <w:r w:rsidRPr="00F10F68">
          <w:rPr>
            <w:rFonts w:ascii="LM Roman 10" w:hAnsi="LM Roman 10"/>
            <w:sz w:val="24"/>
          </w:rPr>
          <w:t xml:space="preserve">Esta búsqueda nos arrojó una oferta por parte de Parquesoft que </w:t>
        </w:r>
        <w:r>
          <w:rPr>
            <w:rFonts w:ascii="LM Roman 10" w:hAnsi="LM Roman 10"/>
            <w:sz w:val="24"/>
          </w:rPr>
          <w:t>se consideró como la más conveniente</w:t>
        </w:r>
        <w:r w:rsidRPr="00F10F68">
          <w:rPr>
            <w:rFonts w:ascii="LM Roman 10" w:hAnsi="LM Roman 10"/>
            <w:sz w:val="24"/>
          </w:rPr>
          <w:t>.</w:t>
        </w:r>
      </w:ins>
    </w:p>
    <w:p w14:paraId="7E41FB93" w14:textId="571675A6" w:rsidR="00911F01" w:rsidRDefault="00911F01" w:rsidP="00911F01">
      <w:pPr>
        <w:jc w:val="both"/>
        <w:rPr>
          <w:ins w:id="2026" w:author="andres camilo santana bohorquez" w:date="2017-02-17T09:36:00Z"/>
          <w:rFonts w:ascii="LM Roman 10" w:hAnsi="LM Roman 10"/>
          <w:sz w:val="24"/>
        </w:rPr>
      </w:pPr>
      <w:ins w:id="2027" w:author="andres camilo santana bohorquez" w:date="2017-02-17T09:36:00Z">
        <w:r w:rsidRPr="00F10F68">
          <w:rPr>
            <w:rFonts w:ascii="LM Roman 10" w:hAnsi="LM Roman 10"/>
            <w:sz w:val="24"/>
          </w:rPr>
          <w:t xml:space="preserve">Parquesoft </w:t>
        </w:r>
        <w:r>
          <w:rPr>
            <w:rFonts w:ascii="LM Roman 10" w:hAnsi="LM Roman 10"/>
            <w:sz w:val="24"/>
          </w:rPr>
          <w:t xml:space="preserve">Bogotá es </w:t>
        </w:r>
        <w:r w:rsidRPr="00F51B12">
          <w:rPr>
            <w:rFonts w:ascii="LM Roman 10" w:hAnsi="LM Roman 10"/>
            <w:sz w:val="24"/>
          </w:rPr>
          <w:t xml:space="preserve">Fundación Parque Tecnológico de Software </w:t>
        </w:r>
        <w:r>
          <w:rPr>
            <w:rFonts w:ascii="LM Roman 10" w:hAnsi="LM Roman 10"/>
            <w:sz w:val="24"/>
          </w:rPr>
          <w:t>que ofrece un e</w:t>
        </w:r>
        <w:r w:rsidRPr="00F51B12">
          <w:rPr>
            <w:rFonts w:ascii="LM Roman 10" w:hAnsi="LM Roman 10"/>
            <w:sz w:val="24"/>
          </w:rPr>
          <w:t>spacio para emprendedores de la industria de software nacional.</w:t>
        </w:r>
        <w:r>
          <w:rPr>
            <w:rFonts w:ascii="LM Roman 10" w:hAnsi="LM Roman 10"/>
            <w:sz w:val="24"/>
          </w:rPr>
          <w:t xml:space="preserve"> Dicha entidad ubicada en </w:t>
        </w:r>
        <w:r w:rsidRPr="00F51B12">
          <w:rPr>
            <w:rFonts w:ascii="LM Roman 10" w:hAnsi="LM Roman 10"/>
            <w:sz w:val="24"/>
          </w:rPr>
          <w:t>Calle 25 # 32 – 37 Bogotá</w:t>
        </w:r>
        <w:r>
          <w:rPr>
            <w:rFonts w:ascii="LM Roman 10" w:hAnsi="LM Roman 10"/>
            <w:sz w:val="24"/>
          </w:rPr>
          <w:t xml:space="preserve"> (ver Figura 5-</w:t>
        </w:r>
      </w:ins>
      <w:r w:rsidR="00DC3116">
        <w:rPr>
          <w:rFonts w:ascii="LM Roman 10" w:hAnsi="LM Roman 10"/>
          <w:sz w:val="24"/>
        </w:rPr>
        <w:t>2</w:t>
      </w:r>
      <w:ins w:id="2028" w:author="andres camilo santana bohorquez" w:date="2017-02-17T09:36:00Z">
        <w:r>
          <w:rPr>
            <w:rFonts w:ascii="LM Roman 10" w:hAnsi="LM Roman 10"/>
            <w:sz w:val="24"/>
          </w:rPr>
          <w:t xml:space="preserve">3) </w:t>
        </w:r>
        <w:r w:rsidRPr="00F10F68">
          <w:rPr>
            <w:rFonts w:ascii="LM Roman 10" w:hAnsi="LM Roman 10"/>
            <w:sz w:val="24"/>
          </w:rPr>
          <w:t xml:space="preserve">arrienda un puesto de trabajo por un valor de </w:t>
        </w:r>
        <w:r w:rsidRPr="00B86080">
          <w:rPr>
            <w:rFonts w:ascii="LM Roman 10" w:hAnsi="LM Roman 10"/>
            <w:b/>
            <w:sz w:val="24"/>
          </w:rPr>
          <w:t>$270.000</w:t>
        </w:r>
        <w:r w:rsidRPr="00F10F68">
          <w:rPr>
            <w:rFonts w:ascii="LM Roman 10" w:hAnsi="LM Roman 10"/>
            <w:sz w:val="24"/>
          </w:rPr>
          <w:t xml:space="preserve"> pesos colombianos</w:t>
        </w:r>
        <w:r>
          <w:rPr>
            <w:rFonts w:ascii="LM Roman 10" w:hAnsi="LM Roman 10"/>
            <w:sz w:val="24"/>
          </w:rPr>
          <w:t xml:space="preserve"> por mes</w:t>
        </w:r>
        <w:r w:rsidRPr="00F10F68">
          <w:rPr>
            <w:rFonts w:ascii="LM Roman 10" w:hAnsi="LM Roman 10"/>
            <w:sz w:val="24"/>
          </w:rPr>
          <w:t>, esta oferta incluye los servicios anteriormente mencionados</w:t>
        </w:r>
        <w:r>
          <w:rPr>
            <w:rFonts w:ascii="LM Roman 10" w:hAnsi="LM Roman 10"/>
            <w:sz w:val="24"/>
          </w:rPr>
          <w:t xml:space="preserve"> además de ofrecer un espacio para el desarrollo tecnológico al ser el</w:t>
        </w:r>
        <w:r w:rsidRPr="00F51B12">
          <w:rPr>
            <w:rFonts w:ascii="LM Roman 10" w:hAnsi="LM Roman 10"/>
            <w:sz w:val="24"/>
          </w:rPr>
          <w:t xml:space="preserve"> clúster de ciencia y tecnología más grande de Colombia</w:t>
        </w:r>
        <w:r>
          <w:rPr>
            <w:rFonts w:ascii="LM Roman 10" w:hAnsi="LM Roman 10"/>
            <w:sz w:val="24"/>
          </w:rPr>
          <w:t>.</w:t>
        </w:r>
      </w:ins>
    </w:p>
    <w:p w14:paraId="445D3AB0" w14:textId="77777777" w:rsidR="00911F01" w:rsidRDefault="00911F01" w:rsidP="00911F01">
      <w:pPr>
        <w:jc w:val="both"/>
        <w:rPr>
          <w:ins w:id="2029" w:author="andres camilo santana bohorquez" w:date="2017-02-17T09:36:00Z"/>
          <w:rFonts w:ascii="LM Roman 10" w:hAnsi="LM Roman 10"/>
          <w:sz w:val="24"/>
        </w:rPr>
      </w:pPr>
    </w:p>
    <w:p w14:paraId="47A152F8" w14:textId="77777777" w:rsidR="00911F01" w:rsidRDefault="00911F01" w:rsidP="00911F01">
      <w:pPr>
        <w:jc w:val="center"/>
        <w:rPr>
          <w:ins w:id="2030" w:author="andres camilo santana bohorquez" w:date="2017-02-17T09:36:00Z"/>
          <w:rFonts w:ascii="LM Roman 10" w:hAnsi="LM Roman 10"/>
          <w:sz w:val="24"/>
        </w:rPr>
      </w:pPr>
      <w:ins w:id="2031" w:author="andres camilo santana bohorquez" w:date="2017-02-17T09:36:00Z">
        <w:r>
          <w:rPr>
            <w:noProof/>
            <w:lang w:val="es-ES" w:eastAsia="es-ES"/>
          </w:rPr>
          <w:drawing>
            <wp:inline distT="0" distB="0" distL="0" distR="0" wp14:anchorId="57588E6E" wp14:editId="7B5CEFD8">
              <wp:extent cx="3942608" cy="4555435"/>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91" t="15701" r="21203" b="18094"/>
                      <a:stretch/>
                    </pic:blipFill>
                    <pic:spPr bwMode="auto">
                      <a:xfrm>
                        <a:off x="0" y="0"/>
                        <a:ext cx="3952606" cy="4566987"/>
                      </a:xfrm>
                      <a:prstGeom prst="rect">
                        <a:avLst/>
                      </a:prstGeom>
                      <a:ln>
                        <a:noFill/>
                      </a:ln>
                      <a:extLst>
                        <a:ext uri="{53640926-AAD7-44D8-BBD7-CCE9431645EC}">
                          <a14:shadowObscured xmlns:a14="http://schemas.microsoft.com/office/drawing/2010/main"/>
                        </a:ext>
                      </a:extLst>
                    </pic:spPr>
                  </pic:pic>
                </a:graphicData>
              </a:graphic>
            </wp:inline>
          </w:drawing>
        </w:r>
      </w:ins>
    </w:p>
    <w:p w14:paraId="12F8D68D" w14:textId="13AC48EF" w:rsidR="00911F01" w:rsidRPr="000A0072" w:rsidRDefault="00911F01" w:rsidP="00911F01">
      <w:pPr>
        <w:jc w:val="both"/>
        <w:rPr>
          <w:ins w:id="2032" w:author="andres camilo santana bohorquez" w:date="2017-02-17T09:36:00Z"/>
          <w:rFonts w:ascii="LM Roman 10" w:hAnsi="LM Roman 10"/>
        </w:rPr>
      </w:pPr>
      <w:ins w:id="2033" w:author="andres camilo santana bohorquez" w:date="2017-02-17T09:36:00Z">
        <w:r w:rsidRPr="000A0072">
          <w:rPr>
            <w:rFonts w:ascii="LM Roman 10" w:hAnsi="LM Roman 10"/>
            <w:b/>
            <w:i/>
          </w:rPr>
          <w:t>Figura 5-</w:t>
        </w:r>
      </w:ins>
      <w:r w:rsidR="00DC3116">
        <w:rPr>
          <w:rFonts w:ascii="LM Roman 10" w:hAnsi="LM Roman 10"/>
          <w:b/>
          <w:i/>
        </w:rPr>
        <w:t>2</w:t>
      </w:r>
      <w:ins w:id="2034" w:author="andres camilo santana bohorquez" w:date="2017-02-17T09:36:00Z">
        <w:r w:rsidRPr="000A0072">
          <w:rPr>
            <w:rFonts w:ascii="LM Roman 10" w:hAnsi="LM Roman 10"/>
            <w:b/>
            <w:i/>
          </w:rPr>
          <w:t>3</w:t>
        </w:r>
        <w:r w:rsidRPr="000A0072">
          <w:rPr>
            <w:rFonts w:ascii="LM Roman 10" w:hAnsi="LM Roman 10"/>
          </w:rPr>
          <w:t>. Ubicación Parquesoft. Fuente: Autores.</w:t>
        </w:r>
      </w:ins>
    </w:p>
    <w:p w14:paraId="6F4BAC9F" w14:textId="77777777" w:rsidR="00911F01" w:rsidRDefault="00911F01" w:rsidP="00911F01">
      <w:pPr>
        <w:jc w:val="both"/>
        <w:rPr>
          <w:ins w:id="2035" w:author="andres camilo santana bohorquez" w:date="2017-02-17T09:36:00Z"/>
          <w:rFonts w:ascii="LM Roman 10" w:hAnsi="LM Roman 10"/>
          <w:sz w:val="24"/>
        </w:rPr>
      </w:pPr>
    </w:p>
    <w:p w14:paraId="01310097" w14:textId="77777777" w:rsidR="00911F01" w:rsidRDefault="00911F01" w:rsidP="00911F01">
      <w:pPr>
        <w:jc w:val="both"/>
        <w:rPr>
          <w:ins w:id="2036" w:author="andres camilo santana bohorquez" w:date="2017-02-17T09:36:00Z"/>
          <w:rFonts w:ascii="LM Roman 10" w:hAnsi="LM Roman 10"/>
          <w:sz w:val="24"/>
        </w:rPr>
      </w:pPr>
    </w:p>
    <w:p w14:paraId="4FF05741" w14:textId="77777777" w:rsidR="00911F01" w:rsidRDefault="00911F01" w:rsidP="00911F01">
      <w:pPr>
        <w:jc w:val="both"/>
        <w:rPr>
          <w:ins w:id="2037" w:author="andres camilo santana bohorquez" w:date="2017-02-17T09:36:00Z"/>
          <w:rFonts w:ascii="LM Roman 10" w:hAnsi="LM Roman 10"/>
          <w:sz w:val="24"/>
        </w:rPr>
      </w:pPr>
    </w:p>
    <w:p w14:paraId="52502D82" w14:textId="77777777" w:rsidR="00911F01" w:rsidRPr="0018414A" w:rsidRDefault="00911F01" w:rsidP="00911F01">
      <w:pPr>
        <w:pStyle w:val="Incontec"/>
        <w:rPr>
          <w:ins w:id="2038" w:author="andres camilo santana bohorquez" w:date="2017-02-17T09:36:00Z"/>
          <w:rFonts w:cs="Times New Roman"/>
          <w:i/>
        </w:rPr>
      </w:pPr>
      <w:ins w:id="2039" w:author="andres camilo santana bohorquez" w:date="2017-02-17T09:36:00Z">
        <w:r w:rsidRPr="0018414A">
          <w:rPr>
            <w:rFonts w:eastAsia="Arial" w:cs="Times New Roman"/>
            <w:i/>
          </w:rPr>
          <w:t>Distribución Espacial.</w:t>
        </w:r>
      </w:ins>
    </w:p>
    <w:p w14:paraId="68EEB1CF" w14:textId="5376B451" w:rsidR="00911F01" w:rsidRPr="00102649" w:rsidRDefault="00911F01" w:rsidP="00911F01">
      <w:pPr>
        <w:pStyle w:val="Incontec"/>
        <w:rPr>
          <w:ins w:id="2040" w:author="andres camilo santana bohorquez" w:date="2017-02-17T09:36:00Z"/>
          <w:rFonts w:cs="Times New Roman"/>
        </w:rPr>
      </w:pPr>
      <w:ins w:id="2041" w:author="andres camilo santana bohorquez" w:date="2017-02-17T09:36:00Z">
        <w:r>
          <w:rPr>
            <w:rFonts w:eastAsia="Arial" w:cs="Times New Roman"/>
          </w:rPr>
          <w:t>Parquesoft ofrece un puesto de trabajo compuesto por un escritorio y una silla, la distribución de este puesto es ligado a la disposición de los mismos. A continuación se presenta un mapa general del edificio con sus Zonas de trabajo</w:t>
        </w:r>
      </w:ins>
      <w:r w:rsidR="00B65399">
        <w:rPr>
          <w:rFonts w:eastAsia="Arial" w:cs="Times New Roman"/>
        </w:rPr>
        <w:t xml:space="preserve"> ver figura 5-</w:t>
      </w:r>
      <w:r w:rsidR="00DC3116">
        <w:rPr>
          <w:rFonts w:eastAsia="Arial" w:cs="Times New Roman"/>
        </w:rPr>
        <w:t>2</w:t>
      </w:r>
      <w:r w:rsidR="00B65399">
        <w:rPr>
          <w:rFonts w:eastAsia="Arial" w:cs="Times New Roman"/>
        </w:rPr>
        <w:t>4</w:t>
      </w:r>
      <w:ins w:id="2042" w:author="andres camilo santana bohorquez" w:date="2017-02-17T09:36:00Z">
        <w:r>
          <w:rPr>
            <w:rFonts w:eastAsia="Arial" w:cs="Times New Roman"/>
          </w:rPr>
          <w:t>.</w:t>
        </w:r>
      </w:ins>
    </w:p>
    <w:p w14:paraId="28284D62" w14:textId="77777777" w:rsidR="00911F01" w:rsidRPr="00102649" w:rsidRDefault="00911F01" w:rsidP="00911F01">
      <w:pPr>
        <w:pStyle w:val="Incontec"/>
        <w:rPr>
          <w:ins w:id="2043" w:author="andres camilo santana bohorquez" w:date="2017-02-17T09:36:00Z"/>
          <w:rFonts w:cs="Times New Roman"/>
        </w:rPr>
      </w:pPr>
      <w:ins w:id="2044" w:author="andres camilo santana bohorquez" w:date="2017-02-17T09:36:00Z">
        <w:r w:rsidRPr="00102649">
          <w:rPr>
            <w:rFonts w:eastAsia="Arial" w:cs="Times New Roman"/>
          </w:rPr>
          <w:t xml:space="preserve"> Distribución Interna</w:t>
        </w:r>
      </w:ins>
    </w:p>
    <w:p w14:paraId="2D2D73C2" w14:textId="77777777" w:rsidR="00911F01" w:rsidRPr="00102649" w:rsidRDefault="00911F01" w:rsidP="00911F01">
      <w:pPr>
        <w:pStyle w:val="Incontec"/>
        <w:rPr>
          <w:ins w:id="2045" w:author="andres camilo santana bohorquez" w:date="2017-02-17T09:36:00Z"/>
          <w:rFonts w:cs="Times New Roman"/>
        </w:rPr>
      </w:pPr>
      <w:ins w:id="2046" w:author="andres camilo santana bohorquez" w:date="2017-02-17T09:36:00Z">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ins>
    </w:p>
    <w:p w14:paraId="43BE9412" w14:textId="77777777" w:rsidR="00911F01" w:rsidRDefault="00911F01" w:rsidP="00911F01">
      <w:pPr>
        <w:pStyle w:val="Incontec"/>
        <w:jc w:val="center"/>
        <w:rPr>
          <w:ins w:id="2047" w:author="andres camilo santana bohorquez" w:date="2017-02-17T09:36:00Z"/>
          <w:rFonts w:cs="Times New Roman"/>
        </w:rPr>
      </w:pPr>
      <w:ins w:id="2048" w:author="andres camilo santana bohorquez" w:date="2017-02-17T09:36:00Z">
        <w:r>
          <w:rPr>
            <w:rFonts w:cs="Times New Roman"/>
            <w:noProof/>
            <w:lang w:val="es-ES" w:eastAsia="es-ES"/>
            <w:rPrChange w:id="2049" w:author="Unknown">
              <w:rPr>
                <w:noProof/>
                <w:lang w:val="es-ES" w:eastAsia="es-ES"/>
              </w:rPr>
            </w:rPrChange>
          </w:rPr>
          <w:drawing>
            <wp:inline distT="0" distB="0" distL="0" distR="0" wp14:anchorId="376A2229" wp14:editId="36144E25">
              <wp:extent cx="4120309" cy="4758542"/>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a de trabajo 1.png"/>
                      <pic:cNvPicPr/>
                    </pic:nvPicPr>
                    <pic:blipFill>
                      <a:blip r:embed="rId72">
                        <a:extLst>
                          <a:ext uri="{28A0092B-C50C-407E-A947-70E740481C1C}">
                            <a14:useLocalDpi xmlns:a14="http://schemas.microsoft.com/office/drawing/2010/main" val="0"/>
                          </a:ext>
                        </a:extLst>
                      </a:blip>
                      <a:stretch>
                        <a:fillRect/>
                      </a:stretch>
                    </pic:blipFill>
                    <pic:spPr>
                      <a:xfrm>
                        <a:off x="0" y="0"/>
                        <a:ext cx="4130348" cy="4770136"/>
                      </a:xfrm>
                      <a:prstGeom prst="rect">
                        <a:avLst/>
                      </a:prstGeom>
                    </pic:spPr>
                  </pic:pic>
                </a:graphicData>
              </a:graphic>
            </wp:inline>
          </w:drawing>
        </w:r>
      </w:ins>
    </w:p>
    <w:p w14:paraId="01435208" w14:textId="0BF069CF" w:rsidR="00911F01" w:rsidRPr="000A0072" w:rsidRDefault="00911F01" w:rsidP="00911F01">
      <w:pPr>
        <w:pStyle w:val="Incontec"/>
        <w:rPr>
          <w:ins w:id="2050" w:author="andres camilo santana bohorquez" w:date="2017-02-17T09:36:00Z"/>
          <w:rFonts w:cs="Times New Roman"/>
          <w:sz w:val="22"/>
          <w:szCs w:val="22"/>
        </w:rPr>
      </w:pPr>
      <w:ins w:id="2051" w:author="andres camilo santana bohorquez" w:date="2017-02-17T09:36:00Z">
        <w:r w:rsidRPr="000A0072">
          <w:rPr>
            <w:rFonts w:cs="Times New Roman"/>
            <w:b/>
            <w:i/>
            <w:sz w:val="22"/>
            <w:szCs w:val="22"/>
          </w:rPr>
          <w:t>Figura 5-</w:t>
        </w:r>
      </w:ins>
      <w:r w:rsidR="00DC3116">
        <w:rPr>
          <w:rFonts w:cs="Times New Roman"/>
          <w:b/>
          <w:i/>
          <w:sz w:val="22"/>
          <w:szCs w:val="22"/>
        </w:rPr>
        <w:t>2</w:t>
      </w:r>
      <w:ins w:id="2052" w:author="andres camilo santana bohorquez" w:date="2017-02-17T09:36:00Z">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primera planta. Fuente: Autores</w:t>
        </w:r>
      </w:ins>
    </w:p>
    <w:p w14:paraId="0EAEA811" w14:textId="77777777" w:rsidR="00911F01" w:rsidRPr="00F10F68" w:rsidRDefault="00911F01" w:rsidP="00911F01">
      <w:pPr>
        <w:pStyle w:val="Incontec"/>
        <w:rPr>
          <w:ins w:id="2053" w:author="andres camilo santana bohorquez" w:date="2017-02-17T09:36:00Z"/>
        </w:rPr>
      </w:pPr>
    </w:p>
    <w:p w14:paraId="5D725FA1" w14:textId="77777777" w:rsidR="00911F01" w:rsidRPr="00F73137" w:rsidRDefault="00911F01" w:rsidP="00E75E0F">
      <w:pPr>
        <w:pStyle w:val="Prrafodelista"/>
        <w:numPr>
          <w:ilvl w:val="2"/>
          <w:numId w:val="1"/>
        </w:numPr>
        <w:outlineLvl w:val="2"/>
        <w:rPr>
          <w:ins w:id="2054" w:author="andres camilo santana bohorquez" w:date="2017-02-17T09:36:00Z"/>
          <w:rFonts w:ascii="LM Roman 10" w:hAnsi="LM Roman 10"/>
          <w:sz w:val="24"/>
        </w:rPr>
      </w:pPr>
      <w:bookmarkStart w:id="2055" w:name="_Toc475342641"/>
      <w:ins w:id="2056" w:author="andres camilo santana bohorquez" w:date="2017-02-17T09:36:00Z">
        <w:r w:rsidRPr="00F73137">
          <w:rPr>
            <w:rFonts w:ascii="LM Roman 10" w:hAnsi="LM Roman 10"/>
            <w:sz w:val="24"/>
          </w:rPr>
          <w:t>Estructura Organizacional</w:t>
        </w:r>
        <w:bookmarkEnd w:id="2055"/>
      </w:ins>
    </w:p>
    <w:p w14:paraId="07CB8576" w14:textId="77777777" w:rsidR="00911F01" w:rsidRPr="00F73137" w:rsidRDefault="00911F01" w:rsidP="00911F01">
      <w:pPr>
        <w:rPr>
          <w:ins w:id="2057" w:author="andres camilo santana bohorquez" w:date="2017-02-17T09:36:00Z"/>
          <w:rFonts w:ascii="LM Roman 10" w:hAnsi="LM Roman 10"/>
          <w:sz w:val="24"/>
        </w:rPr>
      </w:pPr>
    </w:p>
    <w:p w14:paraId="25CBB31F" w14:textId="77777777" w:rsidR="00911F01" w:rsidRDefault="00911F01" w:rsidP="00911F01">
      <w:pPr>
        <w:pStyle w:val="Incontec"/>
        <w:rPr>
          <w:ins w:id="2058" w:author="andres camilo santana bohorquez" w:date="2017-02-17T09:36:00Z"/>
          <w:rFonts w:eastAsia="Arial" w:cs="Times New Roman"/>
        </w:rPr>
      </w:pPr>
      <w:ins w:id="2059" w:author="andres camilo santana bohorquez" w:date="2017-02-17T09:36:00Z">
        <w:r w:rsidRPr="00102649">
          <w:rPr>
            <w:rFonts w:eastAsia="Arial" w:cs="Times New Roman"/>
          </w:rPr>
          <w:t>Para el proyecto se determinó que la mejor forma de organización es la siguiente:</w:t>
        </w:r>
      </w:ins>
    </w:p>
    <w:p w14:paraId="12A36908" w14:textId="77777777" w:rsidR="00911F01" w:rsidRDefault="00911F01" w:rsidP="00911F01">
      <w:pPr>
        <w:rPr>
          <w:ins w:id="2060" w:author="andres camilo santana bohorquez" w:date="2017-02-17T09:36:00Z"/>
        </w:rPr>
      </w:pPr>
    </w:p>
    <w:p w14:paraId="2201174C" w14:textId="77777777" w:rsidR="00911F01" w:rsidRPr="00102649" w:rsidRDefault="00911F01" w:rsidP="00911F01">
      <w:pPr>
        <w:pStyle w:val="Incontec"/>
        <w:rPr>
          <w:ins w:id="2061" w:author="andres camilo santana bohorquez" w:date="2017-02-17T09:36:00Z"/>
          <w:rFonts w:cs="Times New Roman"/>
        </w:rPr>
      </w:pPr>
      <w:ins w:id="2062" w:author="andres camilo santana bohorquez" w:date="2017-02-17T09:36:00Z">
        <w:r w:rsidRPr="0022378D">
          <w:rPr>
            <w:rFonts w:eastAsia="Arial" w:cs="Times New Roman"/>
            <w:i/>
          </w:rPr>
          <w:t>Modelo Administrativo para la Operación</w:t>
        </w:r>
        <w:r w:rsidRPr="00102649">
          <w:rPr>
            <w:rFonts w:eastAsia="Arial" w:cs="Times New Roman"/>
          </w:rPr>
          <w:t>.</w:t>
        </w:r>
      </w:ins>
    </w:p>
    <w:p w14:paraId="1EE78BB7" w14:textId="77777777" w:rsidR="00911F01" w:rsidRPr="0022378D" w:rsidRDefault="00911F01" w:rsidP="00911F01">
      <w:pPr>
        <w:pStyle w:val="Incontec"/>
        <w:rPr>
          <w:ins w:id="2063" w:author="andres camilo santana bohorquez" w:date="2017-02-17T09:36:00Z"/>
          <w:rFonts w:eastAsia="Arial" w:cs="Times New Roman"/>
        </w:rPr>
      </w:pPr>
      <w:ins w:id="2064" w:author="andres camilo santana bohorquez" w:date="2017-02-17T09:36:00Z">
        <w:r>
          <w:rPr>
            <w:rFonts w:eastAsia="Arial" w:cs="Times New Roman"/>
          </w:rPr>
          <w:t xml:space="preserve">La empresa se dividirá en 4 </w:t>
        </w:r>
        <w:r w:rsidRPr="0022378D">
          <w:rPr>
            <w:rFonts w:eastAsia="Arial" w:cs="Times New Roman"/>
          </w:rPr>
          <w:t>áreas principales:</w:t>
        </w:r>
      </w:ins>
    </w:p>
    <w:p w14:paraId="33E79B70" w14:textId="77777777" w:rsidR="00911F01" w:rsidRDefault="00911F01" w:rsidP="00911F01">
      <w:pPr>
        <w:pStyle w:val="Incontec"/>
        <w:numPr>
          <w:ilvl w:val="0"/>
          <w:numId w:val="12"/>
        </w:numPr>
        <w:rPr>
          <w:ins w:id="2065" w:author="andres camilo santana bohorquez" w:date="2017-02-17T09:36:00Z"/>
          <w:rFonts w:eastAsia="Arial"/>
        </w:rPr>
      </w:pPr>
      <w:ins w:id="2066" w:author="andres camilo santana bohorquez" w:date="2017-02-17T09:36:00Z">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ins>
    </w:p>
    <w:p w14:paraId="5742D4C1" w14:textId="77777777" w:rsidR="00911F01" w:rsidRPr="000D61A3" w:rsidRDefault="00911F01" w:rsidP="00911F01">
      <w:pPr>
        <w:rPr>
          <w:ins w:id="2067" w:author="andres camilo santana bohorquez" w:date="2017-02-17T09:36:00Z"/>
        </w:rPr>
      </w:pPr>
    </w:p>
    <w:p w14:paraId="39E8CB60" w14:textId="77777777" w:rsidR="00911F01" w:rsidRPr="0022378D" w:rsidRDefault="00911F01" w:rsidP="00911F01">
      <w:pPr>
        <w:pStyle w:val="Incontec"/>
        <w:numPr>
          <w:ilvl w:val="0"/>
          <w:numId w:val="12"/>
        </w:numPr>
        <w:rPr>
          <w:ins w:id="2068" w:author="andres camilo santana bohorquez" w:date="2017-02-17T09:36:00Z"/>
          <w:rFonts w:eastAsia="Arial"/>
        </w:rPr>
      </w:pPr>
      <w:ins w:id="2069" w:author="andres camilo santana bohorquez" w:date="2017-02-17T09:36:00Z">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ins>
    </w:p>
    <w:p w14:paraId="32CF04DB" w14:textId="77777777" w:rsidR="00911F01" w:rsidRDefault="00911F01" w:rsidP="00911F01">
      <w:pPr>
        <w:pStyle w:val="Incontec"/>
        <w:numPr>
          <w:ilvl w:val="0"/>
          <w:numId w:val="12"/>
        </w:numPr>
        <w:rPr>
          <w:ins w:id="2070" w:author="andres camilo santana bohorquez" w:date="2017-02-17T09:36:00Z"/>
          <w:rFonts w:cs="CMR12"/>
        </w:rPr>
      </w:pPr>
      <w:ins w:id="2071" w:author="andres camilo santana bohorquez" w:date="2017-02-17T09:36:00Z">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ins>
    </w:p>
    <w:p w14:paraId="4AFA1D60" w14:textId="77777777" w:rsidR="00911F01" w:rsidRDefault="00911F01" w:rsidP="00911F01">
      <w:pPr>
        <w:rPr>
          <w:ins w:id="2072" w:author="andres camilo santana bohorquez" w:date="2017-02-17T09:36:00Z"/>
        </w:rPr>
      </w:pPr>
    </w:p>
    <w:p w14:paraId="7845C137" w14:textId="77777777" w:rsidR="00911F01" w:rsidRPr="0022378D" w:rsidRDefault="00911F01" w:rsidP="00911F01">
      <w:pPr>
        <w:pStyle w:val="Incontec"/>
        <w:numPr>
          <w:ilvl w:val="0"/>
          <w:numId w:val="12"/>
        </w:numPr>
        <w:rPr>
          <w:ins w:id="2073" w:author="andres camilo santana bohorquez" w:date="2017-02-17T09:36:00Z"/>
        </w:rPr>
      </w:pPr>
      <w:ins w:id="2074" w:author="andres camilo santana bohorquez" w:date="2017-02-17T09:36:00Z">
        <w:r w:rsidRPr="000D61A3">
          <w:t>Managment</w:t>
        </w:r>
        <w:r>
          <w:t>: Esta</w:t>
        </w:r>
        <w:r w:rsidRPr="000D61A3">
          <w:t xml:space="preserve"> área se encarga del control de las finanzas de la empresa y el control legal de la misma.</w:t>
        </w:r>
      </w:ins>
    </w:p>
    <w:p w14:paraId="271256EA" w14:textId="77777777" w:rsidR="00911F01" w:rsidRDefault="00911F01" w:rsidP="00911F01">
      <w:pPr>
        <w:rPr>
          <w:ins w:id="2075" w:author="andres camilo santana bohorquez" w:date="2017-02-17T09:36:00Z"/>
        </w:rPr>
      </w:pPr>
    </w:p>
    <w:p w14:paraId="059D1345" w14:textId="77777777" w:rsidR="00911F01" w:rsidRPr="0022378D" w:rsidRDefault="00911F01" w:rsidP="00911F01">
      <w:pPr>
        <w:rPr>
          <w:ins w:id="2076" w:author="andres camilo santana bohorquez" w:date="2017-02-17T09:36:00Z"/>
        </w:rPr>
      </w:pPr>
    </w:p>
    <w:p w14:paraId="75F903BF" w14:textId="77777777" w:rsidR="00911F01" w:rsidRPr="00102649" w:rsidRDefault="00911F01" w:rsidP="00911F01">
      <w:pPr>
        <w:pStyle w:val="Incontec"/>
        <w:jc w:val="center"/>
        <w:rPr>
          <w:ins w:id="2077" w:author="andres camilo santana bohorquez" w:date="2017-02-17T09:36:00Z"/>
          <w:rFonts w:eastAsia="Arial" w:cs="Times New Roman"/>
        </w:rPr>
      </w:pPr>
      <w:ins w:id="2078" w:author="andres camilo santana bohorquez" w:date="2017-02-17T09:36:00Z">
        <w:r>
          <w:rPr>
            <w:rFonts w:eastAsia="Arial" w:cs="Times New Roman"/>
            <w:noProof/>
            <w:lang w:val="es-ES" w:eastAsia="es-ES"/>
            <w:rPrChange w:id="2079" w:author="Unknown">
              <w:rPr>
                <w:noProof/>
                <w:lang w:val="es-ES" w:eastAsia="es-ES"/>
              </w:rPr>
            </w:rPrChange>
          </w:rPr>
          <w:lastRenderedPageBreak/>
          <w:drawing>
            <wp:inline distT="0" distB="0" distL="0" distR="0" wp14:anchorId="7F45E98D" wp14:editId="381DBA23">
              <wp:extent cx="5462650" cy="2932521"/>
              <wp:effectExtent l="0" t="0" r="508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78679" cy="2941126"/>
                      </a:xfrm>
                      <a:prstGeom prst="rect">
                        <a:avLst/>
                      </a:prstGeom>
                      <a:noFill/>
                    </pic:spPr>
                  </pic:pic>
                </a:graphicData>
              </a:graphic>
            </wp:inline>
          </w:drawing>
        </w:r>
      </w:ins>
    </w:p>
    <w:p w14:paraId="6D11B3BD" w14:textId="2117F0A2" w:rsidR="00911F01" w:rsidRPr="000A0072" w:rsidRDefault="00911F01" w:rsidP="00911F01">
      <w:pPr>
        <w:pStyle w:val="Incontec"/>
        <w:rPr>
          <w:ins w:id="2080" w:author="andres camilo santana bohorquez" w:date="2017-02-17T09:36:00Z"/>
          <w:rFonts w:eastAsia="Arial" w:cs="Times New Roman"/>
          <w:sz w:val="22"/>
          <w:szCs w:val="22"/>
        </w:rPr>
      </w:pPr>
      <w:ins w:id="2081" w:author="andres camilo santana bohorquez" w:date="2017-02-17T09:36:00Z">
        <w:r w:rsidRPr="000A0072">
          <w:rPr>
            <w:rFonts w:eastAsia="Arial" w:cs="Times New Roman"/>
            <w:b/>
            <w:i/>
            <w:sz w:val="22"/>
            <w:szCs w:val="22"/>
          </w:rPr>
          <w:t>Figura 5-</w:t>
        </w:r>
      </w:ins>
      <w:r w:rsidR="00DC3116">
        <w:rPr>
          <w:rFonts w:eastAsia="Arial" w:cs="Times New Roman"/>
          <w:b/>
          <w:i/>
          <w:sz w:val="22"/>
          <w:szCs w:val="22"/>
        </w:rPr>
        <w:t>2</w:t>
      </w:r>
      <w:ins w:id="2082" w:author="andres camilo santana bohorquez" w:date="2017-02-17T09:36:00Z">
        <w:r w:rsidRPr="000A0072">
          <w:rPr>
            <w:rFonts w:eastAsia="Arial" w:cs="Times New Roman"/>
            <w:b/>
            <w:i/>
            <w:sz w:val="22"/>
            <w:szCs w:val="22"/>
          </w:rPr>
          <w:t>5</w:t>
        </w:r>
        <w:r w:rsidRPr="000A0072">
          <w:rPr>
            <w:rFonts w:eastAsia="Arial" w:cs="Times New Roman"/>
            <w:sz w:val="22"/>
            <w:szCs w:val="22"/>
          </w:rPr>
          <w:t>. Estructura Organizacional de la empresa. Fuente: Autores.</w:t>
        </w:r>
      </w:ins>
    </w:p>
    <w:p w14:paraId="5196269B" w14:textId="77777777" w:rsidR="00911F01" w:rsidRDefault="00911F01" w:rsidP="00911F01">
      <w:pPr>
        <w:pStyle w:val="Incontec"/>
        <w:rPr>
          <w:ins w:id="2083" w:author="andres camilo santana bohorquez" w:date="2017-02-17T09:36:00Z"/>
          <w:rFonts w:eastAsia="Arial" w:cs="Times New Roman"/>
          <w:i/>
        </w:rPr>
      </w:pPr>
      <w:ins w:id="2084" w:author="andres camilo santana bohorquez" w:date="2017-02-17T09:36:00Z">
        <w:r w:rsidRPr="00A46D04">
          <w:rPr>
            <w:rFonts w:eastAsia="Arial" w:cs="Times New Roman"/>
            <w:i/>
          </w:rPr>
          <w:t>Modelo Administrativo de Ejecución.</w:t>
        </w:r>
      </w:ins>
    </w:p>
    <w:p w14:paraId="0853E30D" w14:textId="77777777" w:rsidR="00911F01" w:rsidRPr="00A46D04" w:rsidRDefault="00911F01" w:rsidP="00911F01">
      <w:pPr>
        <w:rPr>
          <w:ins w:id="2085" w:author="andres camilo santana bohorquez" w:date="2017-02-17T09:36:00Z"/>
        </w:rPr>
      </w:pPr>
    </w:p>
    <w:p w14:paraId="153A1BED" w14:textId="77777777" w:rsidR="00911F01" w:rsidRDefault="00911F01" w:rsidP="00911F01">
      <w:pPr>
        <w:pStyle w:val="Incontec"/>
        <w:rPr>
          <w:ins w:id="2086" w:author="andres camilo santana bohorquez" w:date="2017-02-17T09:36:00Z"/>
          <w:rFonts w:eastAsia="Arial" w:cs="Times New Roman"/>
        </w:rPr>
      </w:pPr>
      <w:ins w:id="2087" w:author="andres camilo santana bohorquez" w:date="2017-02-17T09:36:00Z">
        <w:r w:rsidRPr="00102649">
          <w:rPr>
            <w:rFonts w:eastAsia="Arial" w:cs="Times New Roman"/>
          </w:rPr>
          <w:t>El personal necesario para el desarrollo del proyecto, es el siguiente:</w:t>
        </w:r>
      </w:ins>
    </w:p>
    <w:p w14:paraId="714E2165" w14:textId="77777777" w:rsidR="00911F01" w:rsidRPr="00BD1E6A" w:rsidRDefault="00911F01" w:rsidP="00911F01">
      <w:pPr>
        <w:rPr>
          <w:ins w:id="2088" w:author="andres camilo santana bohorquez" w:date="2017-02-17T09:36:00Z"/>
        </w:rPr>
      </w:pPr>
    </w:p>
    <w:tbl>
      <w:tblPr>
        <w:tblStyle w:val="4"/>
        <w:tblW w:w="861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4"/>
        <w:gridCol w:w="1083"/>
        <w:gridCol w:w="1744"/>
        <w:gridCol w:w="2181"/>
        <w:gridCol w:w="2181"/>
      </w:tblGrid>
      <w:tr w:rsidR="009D1018" w:rsidRPr="00102649" w14:paraId="19578FAE" w14:textId="246859E7" w:rsidTr="009D1018">
        <w:trPr>
          <w:trHeight w:val="458"/>
          <w:ins w:id="2089" w:author="andres camilo santana bohorquez" w:date="2017-02-17T09:36:00Z"/>
        </w:trPr>
        <w:tc>
          <w:tcPr>
            <w:tcW w:w="1424" w:type="dxa"/>
          </w:tcPr>
          <w:p w14:paraId="5D6418C6" w14:textId="77777777" w:rsidR="009D1018" w:rsidRPr="00102649" w:rsidRDefault="009D1018" w:rsidP="007B1D63">
            <w:pPr>
              <w:pStyle w:val="Incontec"/>
              <w:rPr>
                <w:ins w:id="2090" w:author="andres camilo santana bohorquez" w:date="2017-02-17T09:36:00Z"/>
                <w:rFonts w:eastAsia="Arial" w:cs="Times New Roman"/>
                <w:b/>
              </w:rPr>
            </w:pPr>
            <w:ins w:id="2091" w:author="andres camilo santana bohorquez" w:date="2017-02-17T09:36:00Z">
              <w:r>
                <w:rPr>
                  <w:rFonts w:eastAsia="Arial" w:cs="Times New Roman"/>
                  <w:b/>
                </w:rPr>
                <w:t>Área</w:t>
              </w:r>
            </w:ins>
          </w:p>
        </w:tc>
        <w:tc>
          <w:tcPr>
            <w:tcW w:w="1083" w:type="dxa"/>
          </w:tcPr>
          <w:p w14:paraId="64175226" w14:textId="77777777" w:rsidR="009D1018" w:rsidRPr="00102649" w:rsidRDefault="009D1018" w:rsidP="007B1D63">
            <w:pPr>
              <w:pStyle w:val="Incontec"/>
              <w:rPr>
                <w:ins w:id="2092" w:author="andres camilo santana bohorquez" w:date="2017-02-17T09:36:00Z"/>
                <w:rFonts w:cs="Times New Roman"/>
              </w:rPr>
            </w:pPr>
            <w:ins w:id="2093" w:author="andres camilo santana bohorquez" w:date="2017-02-17T09:36:00Z">
              <w:r w:rsidRPr="00102649">
                <w:rPr>
                  <w:rFonts w:eastAsia="Arial" w:cs="Times New Roman"/>
                  <w:b/>
                </w:rPr>
                <w:t>Cantidad</w:t>
              </w:r>
            </w:ins>
          </w:p>
        </w:tc>
        <w:tc>
          <w:tcPr>
            <w:tcW w:w="1744" w:type="dxa"/>
          </w:tcPr>
          <w:p w14:paraId="6DB75D0F" w14:textId="77777777" w:rsidR="009D1018" w:rsidRPr="00102649" w:rsidRDefault="009D1018" w:rsidP="007B1D63">
            <w:pPr>
              <w:pStyle w:val="Incontec"/>
              <w:rPr>
                <w:ins w:id="2094" w:author="andres camilo santana bohorquez" w:date="2017-02-17T09:36:00Z"/>
                <w:rFonts w:cs="Times New Roman"/>
              </w:rPr>
            </w:pPr>
            <w:ins w:id="2095" w:author="andres camilo santana bohorquez" w:date="2017-02-17T09:36:00Z">
              <w:r w:rsidRPr="00102649">
                <w:rPr>
                  <w:rFonts w:eastAsia="Arial" w:cs="Times New Roman"/>
                  <w:b/>
                </w:rPr>
                <w:t>Puesto</w:t>
              </w:r>
            </w:ins>
          </w:p>
        </w:tc>
        <w:tc>
          <w:tcPr>
            <w:tcW w:w="2181" w:type="dxa"/>
          </w:tcPr>
          <w:p w14:paraId="2E79FFD0" w14:textId="77777777" w:rsidR="009D1018" w:rsidRPr="00102649" w:rsidRDefault="009D1018" w:rsidP="007B1D63">
            <w:pPr>
              <w:pStyle w:val="Incontec"/>
              <w:rPr>
                <w:ins w:id="2096" w:author="andres camilo santana bohorquez" w:date="2017-02-17T09:36:00Z"/>
                <w:rFonts w:cs="Times New Roman"/>
              </w:rPr>
            </w:pPr>
            <w:ins w:id="2097" w:author="andres camilo santana bohorquez" w:date="2017-02-17T09:36:00Z">
              <w:r w:rsidRPr="00102649">
                <w:rPr>
                  <w:rFonts w:eastAsia="Arial" w:cs="Times New Roman"/>
                  <w:b/>
                </w:rPr>
                <w:t>Tipo de contrato</w:t>
              </w:r>
            </w:ins>
          </w:p>
        </w:tc>
        <w:tc>
          <w:tcPr>
            <w:tcW w:w="2181" w:type="dxa"/>
          </w:tcPr>
          <w:p w14:paraId="524DACE9" w14:textId="3BA30DF4" w:rsidR="009D1018" w:rsidRPr="00102649" w:rsidRDefault="00EA7F1D" w:rsidP="009D1018">
            <w:pPr>
              <w:pStyle w:val="Incontec"/>
              <w:rPr>
                <w:rFonts w:eastAsia="Arial" w:cs="Times New Roman"/>
                <w:b/>
              </w:rPr>
            </w:pPr>
            <w:r>
              <w:rPr>
                <w:rFonts w:eastAsia="Arial" w:cs="Times New Roman"/>
                <w:b/>
              </w:rPr>
              <w:t>Salario</w:t>
            </w:r>
            <w:r w:rsidR="009D1018">
              <w:rPr>
                <w:rFonts w:eastAsia="Arial" w:cs="Times New Roman"/>
                <w:b/>
              </w:rPr>
              <w:t xml:space="preserve"> / por mes</w:t>
            </w:r>
          </w:p>
        </w:tc>
      </w:tr>
      <w:tr w:rsidR="009D1018" w:rsidRPr="00102649" w14:paraId="7C6400F9" w14:textId="08EF571E" w:rsidTr="009D1018">
        <w:trPr>
          <w:trHeight w:val="458"/>
          <w:ins w:id="2098" w:author="andres camilo santana bohorquez" w:date="2017-02-17T09:36:00Z"/>
        </w:trPr>
        <w:tc>
          <w:tcPr>
            <w:tcW w:w="1424" w:type="dxa"/>
          </w:tcPr>
          <w:p w14:paraId="4F2FB3C4" w14:textId="77777777" w:rsidR="009D1018" w:rsidRPr="00102649" w:rsidRDefault="009D1018" w:rsidP="007B1D63">
            <w:pPr>
              <w:pStyle w:val="Incontec"/>
              <w:rPr>
                <w:ins w:id="2099" w:author="andres camilo santana bohorquez" w:date="2017-02-17T09:36:00Z"/>
                <w:rFonts w:eastAsia="Arial" w:cs="Times New Roman"/>
              </w:rPr>
            </w:pPr>
            <w:ins w:id="2100" w:author="andres camilo santana bohorquez" w:date="2017-02-17T09:36:00Z">
              <w:r>
                <w:rPr>
                  <w:rFonts w:eastAsia="Arial" w:cs="Times New Roman"/>
                </w:rPr>
                <w:t>Dirección</w:t>
              </w:r>
            </w:ins>
          </w:p>
        </w:tc>
        <w:tc>
          <w:tcPr>
            <w:tcW w:w="1083" w:type="dxa"/>
          </w:tcPr>
          <w:p w14:paraId="741050D3" w14:textId="77777777" w:rsidR="009D1018" w:rsidRPr="00102649" w:rsidRDefault="009D1018" w:rsidP="007B1D63">
            <w:pPr>
              <w:pStyle w:val="Incontec"/>
              <w:rPr>
                <w:ins w:id="2101" w:author="andres camilo santana bohorquez" w:date="2017-02-17T09:36:00Z"/>
                <w:rFonts w:cs="Times New Roman"/>
              </w:rPr>
            </w:pPr>
            <w:ins w:id="2102" w:author="andres camilo santana bohorquez" w:date="2017-02-17T09:36:00Z">
              <w:r w:rsidRPr="00102649">
                <w:rPr>
                  <w:rFonts w:eastAsia="Arial" w:cs="Times New Roman"/>
                </w:rPr>
                <w:t>1</w:t>
              </w:r>
            </w:ins>
          </w:p>
        </w:tc>
        <w:tc>
          <w:tcPr>
            <w:tcW w:w="1744" w:type="dxa"/>
          </w:tcPr>
          <w:p w14:paraId="30F99AB3" w14:textId="77777777" w:rsidR="009D1018" w:rsidRPr="00102649" w:rsidRDefault="009D1018" w:rsidP="007B1D63">
            <w:pPr>
              <w:pStyle w:val="Incontec"/>
              <w:rPr>
                <w:ins w:id="2103" w:author="andres camilo santana bohorquez" w:date="2017-02-17T09:36:00Z"/>
                <w:rFonts w:cs="Times New Roman"/>
              </w:rPr>
            </w:pPr>
            <w:ins w:id="2104" w:author="andres camilo santana bohorquez" w:date="2017-02-17T09:36:00Z">
              <w:r w:rsidRPr="00102649">
                <w:rPr>
                  <w:rFonts w:eastAsia="Arial" w:cs="Times New Roman"/>
                </w:rPr>
                <w:t>Gerente general</w:t>
              </w:r>
            </w:ins>
          </w:p>
        </w:tc>
        <w:tc>
          <w:tcPr>
            <w:tcW w:w="2181" w:type="dxa"/>
          </w:tcPr>
          <w:p w14:paraId="72B09C2B" w14:textId="77777777" w:rsidR="009D1018" w:rsidRPr="00102649" w:rsidRDefault="009D1018" w:rsidP="007B1D63">
            <w:pPr>
              <w:pStyle w:val="Incontec"/>
              <w:rPr>
                <w:ins w:id="2105" w:author="andres camilo santana bohorquez" w:date="2017-02-17T09:36:00Z"/>
                <w:rFonts w:cs="Times New Roman"/>
              </w:rPr>
            </w:pPr>
            <w:ins w:id="2106" w:author="andres camilo santana bohorquez" w:date="2017-02-17T09:36:00Z">
              <w:r w:rsidRPr="00102649">
                <w:rPr>
                  <w:rFonts w:eastAsia="Arial" w:cs="Times New Roman"/>
                </w:rPr>
                <w:t>A tiempo Indefinido</w:t>
              </w:r>
            </w:ins>
          </w:p>
        </w:tc>
        <w:tc>
          <w:tcPr>
            <w:tcW w:w="2181" w:type="dxa"/>
          </w:tcPr>
          <w:p w14:paraId="60EDBFA9" w14:textId="477E2A79" w:rsidR="009D1018" w:rsidRPr="00102649" w:rsidRDefault="009D1018" w:rsidP="007B1D63">
            <w:pPr>
              <w:pStyle w:val="Incontec"/>
              <w:rPr>
                <w:rFonts w:eastAsia="Arial" w:cs="Times New Roman"/>
              </w:rPr>
            </w:pPr>
            <w:r w:rsidRPr="009D1018">
              <w:rPr>
                <w:rFonts w:eastAsia="Arial" w:cs="Times New Roman"/>
              </w:rPr>
              <w:t>$ 1.300.000</w:t>
            </w:r>
          </w:p>
        </w:tc>
      </w:tr>
      <w:tr w:rsidR="009D1018" w:rsidRPr="00102649" w14:paraId="2639975A" w14:textId="1BDEA537" w:rsidTr="009D1018">
        <w:trPr>
          <w:trHeight w:val="1471"/>
          <w:ins w:id="2107" w:author="andres camilo santana bohorquez" w:date="2017-02-17T09:36:00Z"/>
        </w:trPr>
        <w:tc>
          <w:tcPr>
            <w:tcW w:w="1424" w:type="dxa"/>
          </w:tcPr>
          <w:p w14:paraId="23864B44" w14:textId="77777777" w:rsidR="009D1018" w:rsidRDefault="009D1018" w:rsidP="007B1D63">
            <w:pPr>
              <w:pStyle w:val="Incontec"/>
              <w:rPr>
                <w:ins w:id="2108" w:author="andres camilo santana bohorquez" w:date="2017-02-17T09:36:00Z"/>
                <w:rFonts w:eastAsia="Arial" w:cs="Times New Roman"/>
              </w:rPr>
            </w:pPr>
            <w:ins w:id="2109" w:author="andres camilo santana bohorquez" w:date="2017-02-17T09:36:00Z">
              <w:r>
                <w:rPr>
                  <w:rFonts w:eastAsia="Arial" w:cs="Times New Roman"/>
                </w:rPr>
                <w:t xml:space="preserve">Diseño y Desarrollo </w:t>
              </w:r>
            </w:ins>
          </w:p>
        </w:tc>
        <w:tc>
          <w:tcPr>
            <w:tcW w:w="1083" w:type="dxa"/>
          </w:tcPr>
          <w:p w14:paraId="72023E73" w14:textId="15EF936C" w:rsidR="009D1018" w:rsidRPr="00102649" w:rsidRDefault="00EA7F1D" w:rsidP="007B1D63">
            <w:pPr>
              <w:pStyle w:val="Incontec"/>
              <w:rPr>
                <w:ins w:id="2110" w:author="andres camilo santana bohorquez" w:date="2017-02-17T09:36:00Z"/>
                <w:rFonts w:cs="Times New Roman"/>
              </w:rPr>
            </w:pPr>
            <w:r>
              <w:rPr>
                <w:rFonts w:eastAsia="Arial" w:cs="Times New Roman"/>
              </w:rPr>
              <w:t>1</w:t>
            </w:r>
          </w:p>
        </w:tc>
        <w:tc>
          <w:tcPr>
            <w:tcW w:w="1744" w:type="dxa"/>
          </w:tcPr>
          <w:p w14:paraId="5B22BE4F" w14:textId="483B01E8" w:rsidR="009D1018" w:rsidRPr="00102649" w:rsidRDefault="009D1018" w:rsidP="007B1D63">
            <w:pPr>
              <w:pStyle w:val="Incontec"/>
              <w:rPr>
                <w:ins w:id="2111" w:author="andres camilo santana bohorquez" w:date="2017-02-17T09:36:00Z"/>
                <w:rFonts w:cs="Times New Roman"/>
              </w:rPr>
            </w:pPr>
            <w:ins w:id="2112" w:author="andres camilo santana bohorquez" w:date="2017-02-17T09:36:00Z">
              <w:r w:rsidRPr="00102649">
                <w:rPr>
                  <w:rFonts w:eastAsia="Arial" w:cs="Times New Roman"/>
                </w:rPr>
                <w:t>Ingeniero desarrollador</w:t>
              </w:r>
            </w:ins>
            <w:r w:rsidR="00EA7F1D">
              <w:rPr>
                <w:rFonts w:eastAsia="Arial" w:cs="Times New Roman"/>
              </w:rPr>
              <w:t xml:space="preserve"> Jefe</w:t>
            </w:r>
          </w:p>
        </w:tc>
        <w:tc>
          <w:tcPr>
            <w:tcW w:w="2181" w:type="dxa"/>
          </w:tcPr>
          <w:p w14:paraId="5EEBB257" w14:textId="77777777" w:rsidR="009D1018" w:rsidRDefault="009D1018" w:rsidP="007B1D63">
            <w:pPr>
              <w:pStyle w:val="Incontec"/>
              <w:rPr>
                <w:ins w:id="2113" w:author="andres camilo santana bohorquez" w:date="2017-02-17T09:36:00Z"/>
                <w:rFonts w:eastAsia="Arial"/>
              </w:rPr>
            </w:pPr>
            <w:ins w:id="2114" w:author="andres camilo santana bohorquez" w:date="2017-02-17T09:36:00Z">
              <w:r>
                <w:rPr>
                  <w:rFonts w:eastAsia="Arial"/>
                </w:rPr>
                <w:t>1 contrato p</w:t>
              </w:r>
              <w:r w:rsidRPr="00102649">
                <w:rPr>
                  <w:rFonts w:eastAsia="Arial"/>
                </w:rPr>
                <w:t>or prestación de servicios</w:t>
              </w:r>
              <w:r>
                <w:rPr>
                  <w:rFonts w:eastAsia="Arial"/>
                </w:rPr>
                <w:t>.</w:t>
              </w:r>
            </w:ins>
          </w:p>
          <w:p w14:paraId="1325A50D" w14:textId="5A86F95A" w:rsidR="009D1018" w:rsidRPr="00107988" w:rsidRDefault="009D1018" w:rsidP="007B1D63">
            <w:pPr>
              <w:pStyle w:val="Incontec"/>
              <w:rPr>
                <w:ins w:id="2115" w:author="andres camilo santana bohorquez" w:date="2017-02-17T09:36:00Z"/>
              </w:rPr>
            </w:pPr>
          </w:p>
        </w:tc>
        <w:tc>
          <w:tcPr>
            <w:tcW w:w="2181" w:type="dxa"/>
          </w:tcPr>
          <w:p w14:paraId="4774FB42" w14:textId="64A954D1" w:rsidR="009D1018" w:rsidRDefault="00EA7F1D" w:rsidP="007B1D63">
            <w:pPr>
              <w:pStyle w:val="Incontec"/>
              <w:rPr>
                <w:rFonts w:eastAsia="Arial"/>
              </w:rPr>
            </w:pPr>
            <w:r w:rsidRPr="00EA7F1D">
              <w:rPr>
                <w:rFonts w:eastAsia="Arial"/>
              </w:rPr>
              <w:t>$ 1.300.000</w:t>
            </w:r>
          </w:p>
        </w:tc>
      </w:tr>
      <w:tr w:rsidR="00EA7F1D" w:rsidRPr="00102649" w14:paraId="5C2D12E7" w14:textId="77777777" w:rsidTr="009D1018">
        <w:trPr>
          <w:trHeight w:val="1471"/>
        </w:trPr>
        <w:tc>
          <w:tcPr>
            <w:tcW w:w="1424" w:type="dxa"/>
          </w:tcPr>
          <w:p w14:paraId="04C67896" w14:textId="12BFFBFB" w:rsidR="00EA7F1D" w:rsidRDefault="00EA7F1D" w:rsidP="007B1D63">
            <w:pPr>
              <w:pStyle w:val="Incontec"/>
              <w:rPr>
                <w:rFonts w:eastAsia="Arial" w:cs="Times New Roman"/>
              </w:rPr>
            </w:pPr>
            <w:r>
              <w:rPr>
                <w:rFonts w:eastAsia="Arial" w:cs="Times New Roman"/>
              </w:rPr>
              <w:t>Diseño y Desarrollo</w:t>
            </w:r>
          </w:p>
        </w:tc>
        <w:tc>
          <w:tcPr>
            <w:tcW w:w="1083" w:type="dxa"/>
          </w:tcPr>
          <w:p w14:paraId="4D0CB81B" w14:textId="6A3274CB" w:rsidR="00EA7F1D" w:rsidRDefault="00EA7F1D" w:rsidP="007B1D63">
            <w:pPr>
              <w:pStyle w:val="Incontec"/>
              <w:rPr>
                <w:rFonts w:eastAsia="Arial" w:cs="Times New Roman"/>
              </w:rPr>
            </w:pPr>
            <w:r>
              <w:rPr>
                <w:rFonts w:eastAsia="Arial" w:cs="Times New Roman"/>
              </w:rPr>
              <w:t>1</w:t>
            </w:r>
          </w:p>
        </w:tc>
        <w:tc>
          <w:tcPr>
            <w:tcW w:w="1744" w:type="dxa"/>
          </w:tcPr>
          <w:p w14:paraId="7BFFC4B0" w14:textId="11173144" w:rsidR="00EA7F1D" w:rsidRPr="00102649" w:rsidRDefault="00EA7F1D" w:rsidP="007B1D63">
            <w:pPr>
              <w:pStyle w:val="Incontec"/>
              <w:rPr>
                <w:rFonts w:eastAsia="Arial" w:cs="Times New Roman"/>
              </w:rPr>
            </w:pPr>
            <w:r>
              <w:rPr>
                <w:rFonts w:eastAsia="Arial" w:cs="Times New Roman"/>
              </w:rPr>
              <w:t>Técnico desarrollo de Software</w:t>
            </w:r>
          </w:p>
        </w:tc>
        <w:tc>
          <w:tcPr>
            <w:tcW w:w="2181" w:type="dxa"/>
          </w:tcPr>
          <w:p w14:paraId="1E298ED3" w14:textId="0718DB6C" w:rsidR="00EA7F1D" w:rsidRDefault="00EA7F1D" w:rsidP="007B1D63">
            <w:pPr>
              <w:pStyle w:val="Incontec"/>
              <w:rPr>
                <w:rFonts w:eastAsia="Arial"/>
              </w:rPr>
            </w:pPr>
            <w:ins w:id="2116" w:author="andres camilo santana bohorquez" w:date="2017-02-17T09:36:00Z">
              <w:r>
                <w:t>1 contrato por tracto Sucesivo.</w:t>
              </w:r>
            </w:ins>
          </w:p>
        </w:tc>
        <w:tc>
          <w:tcPr>
            <w:tcW w:w="2181" w:type="dxa"/>
          </w:tcPr>
          <w:p w14:paraId="3B58E3EF" w14:textId="1A90EC14" w:rsidR="00EA7F1D" w:rsidRDefault="00EA7F1D" w:rsidP="007B1D63">
            <w:pPr>
              <w:pStyle w:val="Incontec"/>
              <w:rPr>
                <w:rFonts w:eastAsia="Arial"/>
              </w:rPr>
            </w:pPr>
            <w:r w:rsidRPr="00EA7F1D">
              <w:rPr>
                <w:rFonts w:eastAsia="Arial"/>
              </w:rPr>
              <w:t>$ 800.000</w:t>
            </w:r>
          </w:p>
        </w:tc>
      </w:tr>
      <w:tr w:rsidR="009D1018" w:rsidRPr="00102649" w14:paraId="542CE908" w14:textId="6DD7E95E" w:rsidTr="009D1018">
        <w:trPr>
          <w:trHeight w:val="999"/>
          <w:ins w:id="2117" w:author="andres camilo santana bohorquez" w:date="2017-02-17T09:36:00Z"/>
        </w:trPr>
        <w:tc>
          <w:tcPr>
            <w:tcW w:w="1424" w:type="dxa"/>
          </w:tcPr>
          <w:p w14:paraId="0A7010F2" w14:textId="77777777" w:rsidR="009D1018" w:rsidRDefault="009D1018" w:rsidP="007B1D63">
            <w:pPr>
              <w:pStyle w:val="Incontec"/>
              <w:rPr>
                <w:ins w:id="2118" w:author="andres camilo santana bohorquez" w:date="2017-02-17T09:36:00Z"/>
                <w:rFonts w:eastAsia="Arial" w:cs="Times New Roman"/>
              </w:rPr>
            </w:pPr>
            <w:ins w:id="2119" w:author="andres camilo santana bohorquez" w:date="2017-02-17T09:36:00Z">
              <w:r>
                <w:rPr>
                  <w:rFonts w:eastAsia="Arial" w:cs="Times New Roman"/>
                </w:rPr>
                <w:lastRenderedPageBreak/>
                <w:t>Mercadeo y Atención al Cliente</w:t>
              </w:r>
            </w:ins>
          </w:p>
        </w:tc>
        <w:tc>
          <w:tcPr>
            <w:tcW w:w="1083" w:type="dxa"/>
          </w:tcPr>
          <w:p w14:paraId="0846BEB4" w14:textId="77777777" w:rsidR="009D1018" w:rsidRDefault="009D1018" w:rsidP="007B1D63">
            <w:pPr>
              <w:pStyle w:val="Incontec"/>
              <w:rPr>
                <w:ins w:id="2120" w:author="andres camilo santana bohorquez" w:date="2017-02-17T09:36:00Z"/>
                <w:rFonts w:eastAsia="Arial" w:cs="Times New Roman"/>
              </w:rPr>
            </w:pPr>
            <w:ins w:id="2121" w:author="andres camilo santana bohorquez" w:date="2017-02-17T09:36:00Z">
              <w:r>
                <w:rPr>
                  <w:rFonts w:eastAsia="Arial" w:cs="Times New Roman"/>
                </w:rPr>
                <w:t>1</w:t>
              </w:r>
            </w:ins>
          </w:p>
        </w:tc>
        <w:tc>
          <w:tcPr>
            <w:tcW w:w="1744" w:type="dxa"/>
          </w:tcPr>
          <w:p w14:paraId="1D0EA801" w14:textId="77777777" w:rsidR="009D1018" w:rsidRPr="00BD1E6A" w:rsidRDefault="009D1018" w:rsidP="007B1D63">
            <w:pPr>
              <w:pStyle w:val="Incontec"/>
              <w:rPr>
                <w:ins w:id="2122" w:author="andres camilo santana bohorquez" w:date="2017-02-17T09:36:00Z"/>
                <w:rFonts w:eastAsia="Arial" w:cs="Times New Roman"/>
                <w:bCs/>
              </w:rPr>
            </w:pPr>
            <w:ins w:id="2123" w:author="andres camilo santana bohorquez" w:date="2017-02-17T09:36:00Z">
              <w:r>
                <w:rPr>
                  <w:rFonts w:eastAsia="Arial" w:cs="Times New Roman"/>
                  <w:bCs/>
                </w:rPr>
                <w:t>Agente Comercial</w:t>
              </w:r>
            </w:ins>
          </w:p>
        </w:tc>
        <w:tc>
          <w:tcPr>
            <w:tcW w:w="2181" w:type="dxa"/>
          </w:tcPr>
          <w:p w14:paraId="564FF312" w14:textId="77777777" w:rsidR="009D1018" w:rsidRPr="00102649" w:rsidRDefault="009D1018" w:rsidP="007B1D63">
            <w:pPr>
              <w:pStyle w:val="Incontec"/>
              <w:rPr>
                <w:ins w:id="2124" w:author="andres camilo santana bohorquez" w:date="2017-02-17T09:36:00Z"/>
                <w:rFonts w:eastAsia="Arial" w:cs="Times New Roman"/>
              </w:rPr>
            </w:pPr>
            <w:ins w:id="2125" w:author="andres camilo santana bohorquez" w:date="2017-02-17T09:36:00Z">
              <w:r>
                <w:rPr>
                  <w:rFonts w:eastAsia="Arial" w:cs="Times New Roman"/>
                </w:rPr>
                <w:t xml:space="preserve">Tracto Sucesivo. </w:t>
              </w:r>
            </w:ins>
          </w:p>
        </w:tc>
        <w:tc>
          <w:tcPr>
            <w:tcW w:w="2181" w:type="dxa"/>
          </w:tcPr>
          <w:p w14:paraId="0F20A58D" w14:textId="0E680CFD" w:rsidR="009D1018" w:rsidRDefault="009D1018" w:rsidP="007B1D63">
            <w:pPr>
              <w:pStyle w:val="Incontec"/>
              <w:rPr>
                <w:rFonts w:eastAsia="Arial" w:cs="Times New Roman"/>
              </w:rPr>
            </w:pPr>
            <w:r w:rsidRPr="009D1018">
              <w:rPr>
                <w:rFonts w:eastAsia="Arial" w:cs="Times New Roman"/>
              </w:rPr>
              <w:t>$ 800.000</w:t>
            </w:r>
          </w:p>
        </w:tc>
      </w:tr>
      <w:tr w:rsidR="009D1018" w:rsidRPr="00102649" w14:paraId="3E7669C4" w14:textId="727BC300" w:rsidTr="009D1018">
        <w:trPr>
          <w:trHeight w:val="999"/>
          <w:ins w:id="2126" w:author="andres camilo santana bohorquez" w:date="2017-02-17T09:36:00Z"/>
        </w:trPr>
        <w:tc>
          <w:tcPr>
            <w:tcW w:w="1424" w:type="dxa"/>
          </w:tcPr>
          <w:p w14:paraId="59F4BC89" w14:textId="77777777" w:rsidR="009D1018" w:rsidRDefault="009D1018" w:rsidP="007B1D63">
            <w:pPr>
              <w:pStyle w:val="Incontec"/>
              <w:rPr>
                <w:ins w:id="2127" w:author="andres camilo santana bohorquez" w:date="2017-02-17T09:36:00Z"/>
                <w:rFonts w:eastAsia="Arial" w:cs="Times New Roman"/>
              </w:rPr>
            </w:pPr>
            <w:ins w:id="2128" w:author="andres camilo santana bohorquez" w:date="2017-02-17T09:36:00Z">
              <w:r>
                <w:rPr>
                  <w:rFonts w:eastAsia="Arial" w:cs="Times New Roman"/>
                </w:rPr>
                <w:t>Mercadeo y Atención al Cliente</w:t>
              </w:r>
            </w:ins>
          </w:p>
        </w:tc>
        <w:tc>
          <w:tcPr>
            <w:tcW w:w="1083" w:type="dxa"/>
          </w:tcPr>
          <w:p w14:paraId="1CF1AB70" w14:textId="77777777" w:rsidR="009D1018" w:rsidRDefault="009D1018" w:rsidP="007B1D63">
            <w:pPr>
              <w:pStyle w:val="Incontec"/>
              <w:rPr>
                <w:ins w:id="2129" w:author="andres camilo santana bohorquez" w:date="2017-02-17T09:36:00Z"/>
                <w:rFonts w:eastAsia="Arial" w:cs="Times New Roman"/>
              </w:rPr>
            </w:pPr>
            <w:ins w:id="2130" w:author="andres camilo santana bohorquez" w:date="2017-02-17T09:36:00Z">
              <w:r>
                <w:rPr>
                  <w:rFonts w:eastAsia="Arial" w:cs="Times New Roman"/>
                </w:rPr>
                <w:t>1</w:t>
              </w:r>
            </w:ins>
          </w:p>
        </w:tc>
        <w:tc>
          <w:tcPr>
            <w:tcW w:w="1744" w:type="dxa"/>
          </w:tcPr>
          <w:p w14:paraId="7E4AAF17" w14:textId="77777777" w:rsidR="009D1018" w:rsidRPr="00BD1E6A" w:rsidRDefault="009D1018" w:rsidP="007B1D63">
            <w:pPr>
              <w:pStyle w:val="Incontec"/>
              <w:rPr>
                <w:ins w:id="2131" w:author="andres camilo santana bohorquez" w:date="2017-02-17T09:36:00Z"/>
                <w:rFonts w:eastAsia="Arial" w:cs="Times New Roman"/>
                <w:bCs/>
              </w:rPr>
            </w:pPr>
            <w:ins w:id="2132" w:author="andres camilo santana bohorquez" w:date="2017-02-17T09:36:00Z">
              <w:r w:rsidRPr="00BD1E6A">
                <w:rPr>
                  <w:rFonts w:eastAsia="Arial" w:cs="Times New Roman"/>
                  <w:bCs/>
                </w:rPr>
                <w:t>P</w:t>
              </w:r>
              <w:r>
                <w:rPr>
                  <w:rFonts w:eastAsia="Arial" w:cs="Times New Roman"/>
                  <w:bCs/>
                </w:rPr>
                <w:t>sicólogo c</w:t>
              </w:r>
              <w:r w:rsidRPr="00BD1E6A">
                <w:rPr>
                  <w:rFonts w:eastAsia="Arial" w:cs="Times New Roman"/>
                  <w:bCs/>
                </w:rPr>
                <w:t>ognitivo</w:t>
              </w:r>
              <w:r w:rsidRPr="00BD1E6A">
                <w:rPr>
                  <w:rFonts w:eastAsia="Arial" w:cs="Times New Roman"/>
                </w:rPr>
                <w:t> conductual</w:t>
              </w:r>
            </w:ins>
          </w:p>
        </w:tc>
        <w:tc>
          <w:tcPr>
            <w:tcW w:w="2181" w:type="dxa"/>
          </w:tcPr>
          <w:p w14:paraId="122C0988" w14:textId="77777777" w:rsidR="009D1018" w:rsidRDefault="009D1018" w:rsidP="007B1D63">
            <w:pPr>
              <w:pStyle w:val="Incontec"/>
              <w:rPr>
                <w:ins w:id="2133" w:author="andres camilo santana bohorquez" w:date="2017-02-17T09:36:00Z"/>
                <w:rFonts w:eastAsia="Arial" w:cs="Times New Roman"/>
              </w:rPr>
            </w:pPr>
            <w:ins w:id="2134" w:author="andres camilo santana bohorquez" w:date="2017-02-17T09:36:00Z">
              <w:r>
                <w:rPr>
                  <w:rFonts w:eastAsia="Arial" w:cs="Times New Roman"/>
                </w:rPr>
                <w:t>Tracto Sucesivo.</w:t>
              </w:r>
            </w:ins>
          </w:p>
        </w:tc>
        <w:tc>
          <w:tcPr>
            <w:tcW w:w="2181" w:type="dxa"/>
          </w:tcPr>
          <w:p w14:paraId="10F4BA5C" w14:textId="0E3EC0DC" w:rsidR="009D1018" w:rsidRDefault="009D1018" w:rsidP="007B1D63">
            <w:pPr>
              <w:pStyle w:val="Incontec"/>
              <w:rPr>
                <w:rFonts w:eastAsia="Arial" w:cs="Times New Roman"/>
              </w:rPr>
            </w:pPr>
            <w:r w:rsidRPr="009D1018">
              <w:rPr>
                <w:rFonts w:eastAsia="Arial" w:cs="Times New Roman"/>
              </w:rPr>
              <w:t>$ 800.000</w:t>
            </w:r>
          </w:p>
        </w:tc>
      </w:tr>
      <w:tr w:rsidR="009D1018" w:rsidRPr="00102649" w14:paraId="093A8B7A" w14:textId="179E0981" w:rsidTr="009D1018">
        <w:trPr>
          <w:trHeight w:val="458"/>
          <w:ins w:id="2135" w:author="andres camilo santana bohorquez" w:date="2017-02-17T09:36:00Z"/>
        </w:trPr>
        <w:tc>
          <w:tcPr>
            <w:tcW w:w="1424" w:type="dxa"/>
          </w:tcPr>
          <w:p w14:paraId="5FC4695B" w14:textId="77777777" w:rsidR="009D1018" w:rsidRDefault="009D1018" w:rsidP="007B1D63">
            <w:pPr>
              <w:pStyle w:val="Incontec"/>
              <w:rPr>
                <w:ins w:id="2136" w:author="andres camilo santana bohorquez" w:date="2017-02-17T09:36:00Z"/>
                <w:rFonts w:eastAsia="Arial" w:cs="Times New Roman"/>
              </w:rPr>
            </w:pPr>
            <w:ins w:id="2137" w:author="andres camilo santana bohorquez" w:date="2017-02-17T09:36:00Z">
              <w:r>
                <w:rPr>
                  <w:rFonts w:eastAsia="Arial" w:cs="Times New Roman"/>
                </w:rPr>
                <w:t>Managment</w:t>
              </w:r>
            </w:ins>
          </w:p>
        </w:tc>
        <w:tc>
          <w:tcPr>
            <w:tcW w:w="1083" w:type="dxa"/>
          </w:tcPr>
          <w:p w14:paraId="0D0AAA25" w14:textId="77777777" w:rsidR="009D1018" w:rsidRDefault="009D1018" w:rsidP="007B1D63">
            <w:pPr>
              <w:pStyle w:val="Incontec"/>
              <w:rPr>
                <w:ins w:id="2138" w:author="andres camilo santana bohorquez" w:date="2017-02-17T09:36:00Z"/>
                <w:rFonts w:eastAsia="Arial" w:cs="Times New Roman"/>
              </w:rPr>
            </w:pPr>
            <w:ins w:id="2139" w:author="andres camilo santana bohorquez" w:date="2017-02-17T09:36:00Z">
              <w:r>
                <w:rPr>
                  <w:rFonts w:eastAsia="Arial" w:cs="Times New Roman"/>
                </w:rPr>
                <w:t>1</w:t>
              </w:r>
            </w:ins>
          </w:p>
        </w:tc>
        <w:tc>
          <w:tcPr>
            <w:tcW w:w="1744" w:type="dxa"/>
          </w:tcPr>
          <w:p w14:paraId="6D2DF800" w14:textId="77777777" w:rsidR="009D1018" w:rsidRPr="00BD1E6A" w:rsidRDefault="009D1018" w:rsidP="007B1D63">
            <w:pPr>
              <w:pStyle w:val="Incontec"/>
              <w:rPr>
                <w:ins w:id="2140" w:author="andres camilo santana bohorquez" w:date="2017-02-17T09:36:00Z"/>
                <w:rFonts w:eastAsia="Arial" w:cs="Times New Roman"/>
                <w:bCs/>
              </w:rPr>
            </w:pPr>
            <w:ins w:id="2141" w:author="andres camilo santana bohorquez" w:date="2017-02-17T09:36:00Z">
              <w:r>
                <w:rPr>
                  <w:rFonts w:eastAsia="Arial" w:cs="Times New Roman"/>
                  <w:bCs/>
                </w:rPr>
                <w:t>Contador</w:t>
              </w:r>
            </w:ins>
          </w:p>
        </w:tc>
        <w:tc>
          <w:tcPr>
            <w:tcW w:w="2181" w:type="dxa"/>
          </w:tcPr>
          <w:p w14:paraId="178FF86F" w14:textId="77777777" w:rsidR="009D1018" w:rsidRDefault="009D1018" w:rsidP="007B1D63">
            <w:pPr>
              <w:pStyle w:val="Incontec"/>
              <w:rPr>
                <w:ins w:id="2142" w:author="andres camilo santana bohorquez" w:date="2017-02-17T09:36:00Z"/>
                <w:rFonts w:eastAsia="Arial" w:cs="Times New Roman"/>
              </w:rPr>
            </w:pPr>
            <w:ins w:id="2143" w:author="andres camilo santana bohorquez" w:date="2017-02-17T09:36:00Z">
              <w:r>
                <w:rPr>
                  <w:rFonts w:eastAsia="Arial" w:cs="Times New Roman"/>
                </w:rPr>
                <w:t>Tracto Sucesivo.</w:t>
              </w:r>
            </w:ins>
          </w:p>
        </w:tc>
        <w:tc>
          <w:tcPr>
            <w:tcW w:w="2181" w:type="dxa"/>
          </w:tcPr>
          <w:p w14:paraId="24DF688A" w14:textId="2F46A291" w:rsidR="009D1018" w:rsidRDefault="00EA7F1D" w:rsidP="007B1D63">
            <w:pPr>
              <w:pStyle w:val="Incontec"/>
              <w:rPr>
                <w:rFonts w:eastAsia="Arial" w:cs="Times New Roman"/>
              </w:rPr>
            </w:pPr>
            <w:r w:rsidRPr="00EA7F1D">
              <w:rPr>
                <w:rFonts w:eastAsia="Arial" w:cs="Times New Roman"/>
              </w:rPr>
              <w:t>$ 200.000</w:t>
            </w:r>
          </w:p>
        </w:tc>
      </w:tr>
    </w:tbl>
    <w:p w14:paraId="26056FEF" w14:textId="6313C3B2" w:rsidR="00911F01" w:rsidRDefault="00911F01" w:rsidP="00911F01">
      <w:pPr>
        <w:pStyle w:val="Incontec"/>
        <w:rPr>
          <w:ins w:id="2144" w:author="andres camilo santana bohorquez" w:date="2017-02-17T09:36:00Z"/>
          <w:rFonts w:eastAsia="Arial" w:cs="Times New Roman"/>
        </w:rPr>
      </w:pPr>
      <w:ins w:id="2145" w:author="andres camilo santana bohorquez" w:date="2017-02-17T09:36:00Z">
        <w:r w:rsidRPr="00997201">
          <w:rPr>
            <w:rFonts w:eastAsia="Arial" w:cs="Times New Roman"/>
            <w:b/>
            <w:i/>
          </w:rPr>
          <w:t>Tabla 5</w:t>
        </w:r>
      </w:ins>
      <w:r w:rsidR="00DD74C2">
        <w:rPr>
          <w:rFonts w:eastAsia="Arial" w:cs="Times New Roman"/>
          <w:b/>
          <w:i/>
        </w:rPr>
        <w:t>-5</w:t>
      </w:r>
      <w:ins w:id="2146" w:author="andres camilo santana bohorquez" w:date="2017-02-17T09:36:00Z">
        <w:r>
          <w:rPr>
            <w:rFonts w:eastAsia="Arial" w:cs="Times New Roman"/>
          </w:rPr>
          <w:t>. Personal y Tipo de Contrato. Fuente: Autores.</w:t>
        </w:r>
      </w:ins>
    </w:p>
    <w:p w14:paraId="42E7AFCA" w14:textId="768B8F9B" w:rsidR="00D868FD" w:rsidRPr="00102649" w:rsidRDefault="00EA7F1D" w:rsidP="00F12A4C">
      <w:pPr>
        <w:pStyle w:val="Incontec"/>
        <w:rPr>
          <w:rFonts w:cs="Times New Roman"/>
        </w:rPr>
      </w:pPr>
      <w:r>
        <w:rPr>
          <w:rFonts w:cs="Times New Roman"/>
        </w:rPr>
        <w:t>El valor de la Salario fue calculado</w:t>
      </w:r>
      <w:r w:rsidR="00014941">
        <w:rPr>
          <w:rFonts w:cs="Times New Roman"/>
        </w:rPr>
        <w:t xml:space="preserve"> de acuerdo a ofertas laborales ofrecidas en la web, en el anexo III  se presentan algunas de estas ofertas.</w:t>
      </w:r>
    </w:p>
    <w:p w14:paraId="1404C059" w14:textId="77777777" w:rsidR="004149B6" w:rsidRPr="00CE5512" w:rsidRDefault="004149B6" w:rsidP="00E75E0F">
      <w:pPr>
        <w:pStyle w:val="Incontec"/>
        <w:numPr>
          <w:ilvl w:val="1"/>
          <w:numId w:val="1"/>
        </w:numPr>
        <w:outlineLvl w:val="1"/>
        <w:rPr>
          <w:rFonts w:cs="Times New Roman"/>
          <w:sz w:val="28"/>
        </w:rPr>
      </w:pPr>
      <w:bookmarkStart w:id="2147" w:name="_Toc475342642"/>
      <w:moveToRangeStart w:id="2148" w:author="andres camilo santana bohorquez" w:date="2017-02-17T01:21:00Z" w:name="move475057847"/>
      <w:moveTo w:id="2149" w:author="andres camilo santana bohorquez" w:date="2017-02-17T01:21:00Z">
        <w:r>
          <w:rPr>
            <w:rFonts w:cs="Times New Roman"/>
            <w:sz w:val="28"/>
          </w:rPr>
          <w:t>ESTUDIO LEGAL</w:t>
        </w:r>
      </w:moveTo>
      <w:bookmarkEnd w:id="2147"/>
    </w:p>
    <w:p w14:paraId="1553CCCF" w14:textId="77777777" w:rsidR="004149B6" w:rsidRDefault="004149B6" w:rsidP="004149B6"/>
    <w:p w14:paraId="4AE4D6B3" w14:textId="77777777" w:rsidR="004149B6" w:rsidRPr="00102649" w:rsidRDefault="004149B6" w:rsidP="004149B6">
      <w:pPr>
        <w:pStyle w:val="Incontec"/>
        <w:rPr>
          <w:rFonts w:cs="Times New Roman"/>
        </w:rPr>
      </w:pPr>
      <w:moveTo w:id="2150" w:author="andres camilo santana bohorquez" w:date="2017-02-17T01:21:00Z">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moveTo>
    </w:p>
    <w:p w14:paraId="480D5F07" w14:textId="77777777" w:rsidR="004149B6" w:rsidRPr="00102649" w:rsidRDefault="004149B6" w:rsidP="004149B6">
      <w:pPr>
        <w:pStyle w:val="Incontec"/>
        <w:rPr>
          <w:rFonts w:cs="Times New Roman"/>
        </w:rPr>
      </w:pPr>
    </w:p>
    <w:p w14:paraId="44036CC1" w14:textId="7825126F" w:rsidR="004149B6" w:rsidRPr="00B65399" w:rsidRDefault="004149B6" w:rsidP="00E75E0F">
      <w:pPr>
        <w:pStyle w:val="Incontec"/>
        <w:numPr>
          <w:ilvl w:val="2"/>
          <w:numId w:val="1"/>
        </w:numPr>
        <w:outlineLvl w:val="2"/>
        <w:rPr>
          <w:rFonts w:cs="Times New Roman"/>
          <w:szCs w:val="28"/>
        </w:rPr>
      </w:pPr>
      <w:bookmarkStart w:id="2151" w:name="_Toc475342643"/>
      <w:moveTo w:id="2152" w:author="andres camilo santana bohorquez" w:date="2017-02-17T01:21:00Z">
        <w:r w:rsidRPr="00B65399">
          <w:rPr>
            <w:rFonts w:cs="Times New Roman"/>
            <w:szCs w:val="28"/>
          </w:rPr>
          <w:t>Tipo de sociedad</w:t>
        </w:r>
      </w:moveTo>
      <w:bookmarkEnd w:id="2151"/>
    </w:p>
    <w:p w14:paraId="52700074" w14:textId="77777777" w:rsidR="004149B6" w:rsidRPr="00F165AF" w:rsidRDefault="004149B6" w:rsidP="004149B6">
      <w:pPr>
        <w:pStyle w:val="Incontec"/>
      </w:pPr>
    </w:p>
    <w:p w14:paraId="2DCE41E7" w14:textId="0B2464CF" w:rsidR="004149B6" w:rsidRPr="00102649" w:rsidRDefault="004149B6" w:rsidP="004149B6">
      <w:pPr>
        <w:pStyle w:val="Incontec"/>
        <w:rPr>
          <w:rFonts w:cs="Times New Roman"/>
        </w:rPr>
      </w:pPr>
      <w:moveTo w:id="2153" w:author="andres camilo santana bohorquez" w:date="2017-02-17T01:21:00Z">
        <w:r w:rsidRPr="00F165AF">
          <w:t>In</w:t>
        </w:r>
        <w:r w:rsidRPr="00102649">
          <w:rPr>
            <w:rFonts w:cs="Times New Roman"/>
          </w:rPr>
          <w:t xml:space="preserve">cluSoft </w:t>
        </w:r>
      </w:moveTo>
      <w:r w:rsidR="00296D06">
        <w:rPr>
          <w:rFonts w:cs="Times New Roman"/>
        </w:rPr>
        <w:t>está</w:t>
      </w:r>
      <w:moveTo w:id="2154" w:author="andres camilo santana bohorquez" w:date="2017-02-17T01:21:00Z">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Este tipo de sociedad permite desarrollar sus funciones a cabalidad, bajo la normatividad Colombiana, y con las bondades que tiene esta novedosa metodología de asociación.</w:t>
        </w:r>
      </w:moveTo>
    </w:p>
    <w:p w14:paraId="5CC2F3A3" w14:textId="77777777" w:rsidR="004149B6" w:rsidRPr="00102649" w:rsidRDefault="004149B6" w:rsidP="004149B6">
      <w:pPr>
        <w:pStyle w:val="Incontec"/>
        <w:rPr>
          <w:rFonts w:cs="Times New Roman"/>
        </w:rPr>
      </w:pPr>
      <w:moveTo w:id="2155" w:author="andres camilo santana bohorquez" w:date="2017-02-17T01:21:00Z">
        <w:r w:rsidRPr="00102649">
          <w:rPr>
            <w:rFonts w:cs="Times New Roman"/>
          </w:rPr>
          <w:t xml:space="preserve">Este tipo modalidad de asociación, facilita la proyección de la empresa, puesto que en cuestiones de asociación, es más flexible que otro tipo de sociedad, permite operar </w:t>
        </w:r>
        <w:r w:rsidRPr="00102649">
          <w:rPr>
            <w:rFonts w:cs="Times New Roman"/>
          </w:rPr>
          <w:lastRenderedPageBreak/>
          <w:t>con tranquilidad el objeto social de la compañía, ya que no tiene ningún tipo de restricción.</w:t>
        </w:r>
      </w:moveTo>
    </w:p>
    <w:p w14:paraId="3E09A150" w14:textId="77777777" w:rsidR="004149B6" w:rsidRPr="00102649" w:rsidRDefault="004149B6" w:rsidP="004149B6">
      <w:pPr>
        <w:pStyle w:val="Incontec"/>
        <w:rPr>
          <w:rFonts w:cs="Times New Roman"/>
        </w:rPr>
      </w:pPr>
      <w:moveTo w:id="2156" w:author="andres camilo santana bohorquez" w:date="2017-02-17T01:21:00Z">
        <w:r w:rsidRPr="00102649">
          <w:rPr>
            <w:rFonts w:cs="Times New Roman"/>
          </w:rPr>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Pr="003611B9">
          <w:rPr>
            <w:rFonts w:cs="Times New Roman"/>
          </w:rPr>
          <w:t>5</w:t>
        </w:r>
        <w:r>
          <w:rPr>
            <w:rFonts w:cs="Times New Roman"/>
          </w:rPr>
          <w:t xml:space="preserve">  de esta ley.</w:t>
        </w:r>
      </w:moveTo>
    </w:p>
    <w:p w14:paraId="127E3F86" w14:textId="77777777" w:rsidR="004149B6" w:rsidRDefault="004149B6" w:rsidP="004149B6">
      <w:pPr>
        <w:pStyle w:val="Incontec"/>
        <w:rPr>
          <w:rFonts w:cs="Times New Roman"/>
        </w:rPr>
      </w:pPr>
      <w:moveTo w:id="2157" w:author="andres camilo santana bohorquez" w:date="2017-02-17T01:21:00Z">
        <w:r w:rsidRPr="00102649">
          <w:rPr>
            <w:rFonts w:cs="Times New Roman"/>
          </w:rPr>
          <w:t>Los socios administran por sí o por un mandatario elegido en común acuerdo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moveTo>
    </w:p>
    <w:p w14:paraId="379B7B07" w14:textId="0176A73B"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5-26</w:t>
      </w:r>
    </w:p>
    <w:p w14:paraId="1057B9C5" w14:textId="6F2801B9" w:rsidR="004149B6" w:rsidRDefault="00296D06" w:rsidP="00296D06">
      <w:pPr>
        <w:pStyle w:val="Incontec"/>
        <w:jc w:val="center"/>
        <w:rPr>
          <w:rFonts w:cs="Times New Roman"/>
        </w:rPr>
      </w:pPr>
      <w:r>
        <w:rPr>
          <w:noProof/>
          <w:lang w:val="es-ES" w:eastAsia="es-ES"/>
        </w:rPr>
        <w:lastRenderedPageBreak/>
        <w:drawing>
          <wp:inline distT="0" distB="0" distL="0" distR="0" wp14:anchorId="6CD7125C" wp14:editId="7FE21EF0">
            <wp:extent cx="3108762" cy="4979624"/>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5391" cy="4990242"/>
                    </a:xfrm>
                    <a:prstGeom prst="rect">
                      <a:avLst/>
                    </a:prstGeom>
                  </pic:spPr>
                </pic:pic>
              </a:graphicData>
            </a:graphic>
          </wp:inline>
        </w:drawing>
      </w:r>
    </w:p>
    <w:p w14:paraId="3C16B76A" w14:textId="76FBDEB3" w:rsidR="00296D06" w:rsidRPr="00296D06" w:rsidRDefault="00296D06" w:rsidP="00296D06">
      <w:pPr>
        <w:rPr>
          <w:rFonts w:ascii="LM Roman 10" w:hAnsi="LM Roman 10"/>
        </w:rPr>
      </w:pPr>
      <w:r w:rsidRPr="00296D06">
        <w:rPr>
          <w:rFonts w:ascii="LM Roman 10" w:hAnsi="LM Roman 10"/>
          <w:b/>
          <w:i/>
        </w:rPr>
        <w:t>Figura 5-26</w:t>
      </w:r>
      <w:r>
        <w:rPr>
          <w:rFonts w:ascii="LM Roman 10" w:hAnsi="LM Roman 10"/>
        </w:rPr>
        <w:t>.</w:t>
      </w:r>
      <w:r w:rsidRPr="00296D06">
        <w:rPr>
          <w:rFonts w:ascii="LM Roman 10" w:hAnsi="LM Roman 10"/>
        </w:rPr>
        <w:t xml:space="preserve"> Costos constitución de la empresa. Fuente: Autores</w:t>
      </w:r>
    </w:p>
    <w:p w14:paraId="107E75FD" w14:textId="789BB3B9" w:rsidR="004149B6" w:rsidRPr="00B65399" w:rsidRDefault="004149B6" w:rsidP="00E75E0F">
      <w:pPr>
        <w:pStyle w:val="Incontec"/>
        <w:numPr>
          <w:ilvl w:val="2"/>
          <w:numId w:val="1"/>
        </w:numPr>
        <w:outlineLvl w:val="2"/>
        <w:rPr>
          <w:rFonts w:cs="Times New Roman"/>
          <w:szCs w:val="28"/>
        </w:rPr>
      </w:pPr>
      <w:bookmarkStart w:id="2158" w:name="_Toc475342644"/>
      <w:moveTo w:id="2159" w:author="andres camilo santana bohorquez" w:date="2017-02-17T01:21:00Z">
        <w:r w:rsidRPr="00B65399">
          <w:rPr>
            <w:rFonts w:cs="Times New Roman"/>
            <w:szCs w:val="28"/>
          </w:rPr>
          <w:t>Políticas</w:t>
        </w:r>
      </w:moveTo>
      <w:bookmarkEnd w:id="2158"/>
    </w:p>
    <w:p w14:paraId="5E811FF5" w14:textId="77777777" w:rsidR="004149B6" w:rsidRPr="00102649" w:rsidRDefault="004149B6" w:rsidP="004149B6">
      <w:pPr>
        <w:pStyle w:val="Incontec"/>
      </w:pPr>
    </w:p>
    <w:p w14:paraId="1AB3EAEC" w14:textId="77777777" w:rsidR="004149B6" w:rsidRPr="00102649" w:rsidRDefault="004149B6" w:rsidP="004149B6">
      <w:pPr>
        <w:pStyle w:val="Incontec"/>
        <w:rPr>
          <w:rFonts w:cs="Times New Roman"/>
        </w:rPr>
      </w:pPr>
      <w:moveTo w:id="2160" w:author="andres camilo santana bohorquez" w:date="2017-02-17T01:21:00Z">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moveTo>
    </w:p>
    <w:p w14:paraId="03482F50" w14:textId="77777777" w:rsidR="004149B6" w:rsidRPr="00102649" w:rsidRDefault="004149B6" w:rsidP="004149B6">
      <w:pPr>
        <w:pStyle w:val="Incontec"/>
        <w:rPr>
          <w:rFonts w:cs="Times New Roman"/>
        </w:rPr>
      </w:pPr>
      <w:moveTo w:id="2161" w:author="andres camilo santana bohorquez" w:date="2017-02-17T01:21:00Z">
        <w:r w:rsidRPr="00102649">
          <w:rPr>
            <w:rFonts w:cs="Times New Roman"/>
          </w:rPr>
          <w:t>La empresa mejorará continuamente su rentabilidad para asegurar su permanencia en el negocio y aumentar la satisfacción de sus accionistas.</w:t>
        </w:r>
      </w:moveTo>
    </w:p>
    <w:p w14:paraId="034BBFCC" w14:textId="77777777" w:rsidR="004149B6" w:rsidRPr="00102649" w:rsidRDefault="004149B6" w:rsidP="004149B6">
      <w:pPr>
        <w:pStyle w:val="Incontec"/>
        <w:rPr>
          <w:rFonts w:cs="Times New Roman"/>
        </w:rPr>
      </w:pPr>
      <w:moveTo w:id="2162" w:author="andres camilo santana bohorquez" w:date="2017-02-17T01:21:00Z">
        <w:r w:rsidRPr="00102649">
          <w:rPr>
            <w:rFonts w:cs="Times New Roman"/>
          </w:rPr>
          <w:lastRenderedPageBreak/>
          <w:t>Mantener un trato amable y respetuoso hacia nuestros clientes.</w:t>
        </w:r>
      </w:moveTo>
    </w:p>
    <w:p w14:paraId="0C099D47" w14:textId="77777777" w:rsidR="004149B6" w:rsidRPr="00102649" w:rsidRDefault="004149B6" w:rsidP="004149B6">
      <w:pPr>
        <w:pStyle w:val="Incontec"/>
        <w:rPr>
          <w:rFonts w:cs="Times New Roman"/>
        </w:rPr>
      </w:pPr>
      <w:moveTo w:id="2163" w:author="andres camilo santana bohorquez" w:date="2017-02-17T01:21:00Z">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moveTo>
    </w:p>
    <w:p w14:paraId="67E35EB0" w14:textId="77777777" w:rsidR="004149B6" w:rsidRPr="00102649" w:rsidRDefault="004149B6" w:rsidP="004149B6">
      <w:pPr>
        <w:pStyle w:val="Incontec"/>
        <w:rPr>
          <w:rFonts w:cs="Times New Roman"/>
        </w:rPr>
      </w:pPr>
      <w:moveTo w:id="2164" w:author="andres camilo santana bohorquez" w:date="2017-02-17T01:21:00Z">
        <w:r w:rsidRPr="00102649">
          <w:rPr>
            <w:rFonts w:cs="Times New Roman"/>
          </w:rPr>
          <w:t>Toda modificación en la estructura organizacional deberá ser aprobada por el  directorio en base a estudios o análisis de procesos organizacionales.</w:t>
        </w:r>
      </w:moveTo>
    </w:p>
    <w:p w14:paraId="18B47D78" w14:textId="77777777" w:rsidR="004149B6" w:rsidRPr="00102649" w:rsidRDefault="004149B6" w:rsidP="004149B6">
      <w:pPr>
        <w:pStyle w:val="Incontec"/>
        <w:rPr>
          <w:rFonts w:cs="Times New Roman"/>
        </w:rPr>
      </w:pPr>
      <w:moveTo w:id="2165" w:author="andres camilo santana bohorquez" w:date="2017-02-17T01:21:00Z">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moveTo>
    </w:p>
    <w:p w14:paraId="5F3E2BB3" w14:textId="77777777" w:rsidR="004149B6" w:rsidRPr="00102649" w:rsidRDefault="004149B6" w:rsidP="004149B6">
      <w:pPr>
        <w:pStyle w:val="Incontec"/>
        <w:rPr>
          <w:rFonts w:cs="Times New Roman"/>
        </w:rPr>
      </w:pPr>
      <w:moveTo w:id="2166" w:author="andres camilo santana bohorquez" w:date="2017-02-17T01:21:00Z">
        <w:r w:rsidRPr="00102649">
          <w:rPr>
            <w:rFonts w:cs="Times New Roman"/>
          </w:rPr>
          <w:t xml:space="preserve">El sistema de remuneración de la organización obedecerá a un modelo internacionalmente aceptado y su valoración estará de acuerdo con el mercado laboral local del sector de las tecnologías. </w:t>
        </w:r>
      </w:moveTo>
    </w:p>
    <w:p w14:paraId="6F1F5A53" w14:textId="77777777" w:rsidR="004149B6" w:rsidRPr="00102649" w:rsidRDefault="004149B6" w:rsidP="004149B6">
      <w:pPr>
        <w:pStyle w:val="Incontec"/>
        <w:rPr>
          <w:rFonts w:cs="Times New Roman"/>
        </w:rPr>
      </w:pPr>
      <w:moveTo w:id="2167" w:author="andres camilo santana bohorquez" w:date="2017-02-17T01:21:00Z">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moveTo>
    </w:p>
    <w:p w14:paraId="20D91C5D" w14:textId="77777777" w:rsidR="004149B6" w:rsidRPr="00102649" w:rsidRDefault="004149B6" w:rsidP="004149B6">
      <w:pPr>
        <w:pStyle w:val="Incontec"/>
        <w:rPr>
          <w:rFonts w:cs="Times New Roman"/>
        </w:rPr>
      </w:pPr>
      <w:moveTo w:id="2168" w:author="andres camilo santana bohorquez" w:date="2017-02-17T01:21:00Z">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vacantes, reemplazos y creación de nuevos puestos. El Presidente Ejecutivo aprobará los requerimientos de personal, en base a la documentación sustentatoria que justifique la decisión. En el caso de creaciones, deberá además contar con la autorización del Directorio. </w:t>
        </w:r>
      </w:moveTo>
    </w:p>
    <w:p w14:paraId="4421D927" w14:textId="77777777" w:rsidR="004149B6" w:rsidRPr="00102649" w:rsidRDefault="004149B6" w:rsidP="004149B6">
      <w:pPr>
        <w:pStyle w:val="Incontec"/>
        <w:rPr>
          <w:rFonts w:cs="Times New Roman"/>
        </w:rPr>
      </w:pPr>
      <w:moveTo w:id="2169" w:author="andres camilo santana bohorquez" w:date="2017-02-17T01:21:00Z">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moveTo>
    </w:p>
    <w:p w14:paraId="61947DF0" w14:textId="77777777" w:rsidR="004149B6" w:rsidRPr="00102649" w:rsidRDefault="004149B6" w:rsidP="004149B6">
      <w:pPr>
        <w:pStyle w:val="Incontec"/>
        <w:rPr>
          <w:rFonts w:cs="Times New Roman"/>
        </w:rPr>
      </w:pPr>
    </w:p>
    <w:p w14:paraId="18B0590D" w14:textId="35CFF8F6" w:rsidR="004149B6" w:rsidRPr="00B65399" w:rsidRDefault="004149B6" w:rsidP="00E75E0F">
      <w:pPr>
        <w:pStyle w:val="Incontec"/>
        <w:numPr>
          <w:ilvl w:val="2"/>
          <w:numId w:val="1"/>
        </w:numPr>
        <w:outlineLvl w:val="2"/>
        <w:rPr>
          <w:rFonts w:cs="Times New Roman"/>
          <w:szCs w:val="28"/>
        </w:rPr>
      </w:pPr>
      <w:bookmarkStart w:id="2170" w:name="_Toc475342645"/>
      <w:moveTo w:id="2171" w:author="andres camilo santana bohorquez" w:date="2017-02-17T01:21:00Z">
        <w:r w:rsidRPr="00B65399">
          <w:rPr>
            <w:rFonts w:cs="Times New Roman"/>
            <w:szCs w:val="28"/>
          </w:rPr>
          <w:lastRenderedPageBreak/>
          <w:t>Normas</w:t>
        </w:r>
      </w:moveTo>
      <w:bookmarkEnd w:id="2170"/>
    </w:p>
    <w:p w14:paraId="4054FAAD" w14:textId="77777777" w:rsidR="004149B6" w:rsidRPr="00102649" w:rsidRDefault="004149B6" w:rsidP="004149B6">
      <w:pPr>
        <w:pStyle w:val="Incontec"/>
      </w:pPr>
    </w:p>
    <w:p w14:paraId="1721861B" w14:textId="77777777" w:rsidR="004149B6" w:rsidRPr="00102649" w:rsidRDefault="004149B6" w:rsidP="004149B6">
      <w:pPr>
        <w:pStyle w:val="Incontec"/>
        <w:rPr>
          <w:rFonts w:cs="Times New Roman"/>
        </w:rPr>
      </w:pPr>
      <w:moveTo w:id="2172" w:author="andres camilo santana bohorquez" w:date="2017-02-17T01:21:00Z">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la  Ley Tributaria, que tienen incidencia con la industria de Software, en Colombia  la Federación Colombiana de la Industria de Software y tecnologías informáticas.</w:t>
        </w:r>
      </w:moveTo>
    </w:p>
    <w:p w14:paraId="7C2289AE" w14:textId="77777777" w:rsidR="004149B6" w:rsidRPr="00102649" w:rsidRDefault="004149B6" w:rsidP="004149B6">
      <w:pPr>
        <w:pStyle w:val="Incontec"/>
        <w:rPr>
          <w:rFonts w:cs="Times New Roman"/>
        </w:rPr>
      </w:pPr>
      <w:moveTo w:id="2173" w:author="andres camilo santana bohorquez" w:date="2017-02-17T01:21:00Z">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moveTo>
    </w:p>
    <w:p w14:paraId="5408CA2D" w14:textId="77777777" w:rsidR="004149B6" w:rsidRPr="00102649" w:rsidRDefault="004149B6" w:rsidP="004149B6">
      <w:pPr>
        <w:pStyle w:val="Incontec"/>
        <w:rPr>
          <w:rFonts w:cs="Times New Roman"/>
        </w:rPr>
      </w:pPr>
      <w:moveTo w:id="2174" w:author="andres camilo santana bohorquez" w:date="2017-02-17T01:21:00Z">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moveTo>
    </w:p>
    <w:p w14:paraId="704104D3" w14:textId="77777777" w:rsidR="004149B6" w:rsidRPr="00102649" w:rsidRDefault="004149B6" w:rsidP="004149B6">
      <w:pPr>
        <w:pStyle w:val="Incontec"/>
        <w:rPr>
          <w:rFonts w:cs="Times New Roman"/>
        </w:rPr>
      </w:pPr>
      <w:moveTo w:id="2175" w:author="andres camilo santana bohorquez" w:date="2017-02-17T01:21:00Z">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moveTo>
    </w:p>
    <w:p w14:paraId="096302C0" w14:textId="77777777" w:rsidR="004149B6" w:rsidRPr="00102649" w:rsidRDefault="004149B6" w:rsidP="004149B6">
      <w:pPr>
        <w:pStyle w:val="Incontec"/>
        <w:rPr>
          <w:rFonts w:cs="Times New Roman"/>
        </w:rPr>
      </w:pPr>
      <w:moveTo w:id="2176" w:author="andres camilo santana bohorquez" w:date="2017-02-17T01:21:00Z">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a cinco años y multa de cinco a veinte salarios mínimos mensuales" para quien "reproduzca fonogramas, videogramas, soporte lógico (software) u obras cinematográficas sin autorización previa y expresa del titular, o transporte, almacene, conserve, distribuya, importe, venda, ofrezca, adquiera para la venta o distribución o suministre a cualquier título dichas reproducciones".</w:t>
        </w:r>
      </w:moveTo>
    </w:p>
    <w:p w14:paraId="366D2909" w14:textId="77777777" w:rsidR="004149B6" w:rsidRDefault="004149B6" w:rsidP="004149B6">
      <w:pPr>
        <w:pStyle w:val="Incontec"/>
        <w:rPr>
          <w:rFonts w:cs="Times New Roman"/>
        </w:rPr>
      </w:pPr>
    </w:p>
    <w:p w14:paraId="14CC1B55" w14:textId="77777777" w:rsidR="004149B6" w:rsidRPr="00102649" w:rsidRDefault="004149B6" w:rsidP="004149B6">
      <w:pPr>
        <w:pStyle w:val="Incontec"/>
        <w:rPr>
          <w:rFonts w:cs="Times New Roman"/>
        </w:rPr>
      </w:pPr>
      <w:moveTo w:id="2177" w:author="andres camilo santana bohorquez" w:date="2017-02-17T01:21:00Z">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moveTo>
    </w:p>
    <w:p w14:paraId="75415648" w14:textId="77777777" w:rsidR="004149B6" w:rsidRDefault="004149B6" w:rsidP="004149B6">
      <w:pPr>
        <w:pStyle w:val="Incontec"/>
        <w:rPr>
          <w:rFonts w:cs="Times New Roman"/>
          <w:b/>
        </w:rPr>
      </w:pPr>
      <w:moveTo w:id="2178" w:author="andres camilo santana bohorquez" w:date="2017-02-17T01:21:00Z">
        <w:r w:rsidRPr="00102649">
          <w:rPr>
            <w:rFonts w:cs="Times New Roman"/>
            <w:b/>
          </w:rPr>
          <w:lastRenderedPageBreak/>
          <w:t>Normas I</w:t>
        </w:r>
        <w:r>
          <w:rPr>
            <w:rFonts w:cs="Times New Roman"/>
            <w:b/>
          </w:rPr>
          <w:t>SO</w:t>
        </w:r>
        <w:r w:rsidRPr="00102649">
          <w:rPr>
            <w:rFonts w:cs="Times New Roman"/>
            <w:b/>
          </w:rPr>
          <w:t xml:space="preserve"> para el desarrollo de software</w:t>
        </w:r>
      </w:moveTo>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moveTo w:id="2179" w:author="andres camilo santana bohorquez" w:date="2017-02-17T01:21:00Z">
              <w:r w:rsidRPr="00E21B5B">
                <w:rPr>
                  <w:rFonts w:ascii="LM Roman 10" w:hAnsi="LM Roman 10"/>
                  <w:b/>
                  <w:color w:val="FFFFFF" w:themeColor="background1"/>
                  <w:sz w:val="24"/>
                  <w:szCs w:val="24"/>
                </w:rPr>
                <w:t>Norma</w:t>
              </w:r>
            </w:moveTo>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moveTo w:id="2180" w:author="andres camilo santana bohorquez" w:date="2017-02-17T01:21:00Z">
              <w:r w:rsidRPr="00E21B5B">
                <w:rPr>
                  <w:rFonts w:ascii="LM Roman 10" w:hAnsi="LM Roman 10"/>
                  <w:b/>
                  <w:color w:val="FFFFFF" w:themeColor="background1"/>
                  <w:sz w:val="24"/>
                  <w:szCs w:val="24"/>
                </w:rPr>
                <w:t>Descripción</w:t>
              </w:r>
            </w:moveTo>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moveTo w:id="2181" w:author="andres camilo santana bohorquez" w:date="2017-02-17T01:21:00Z">
              <w:r w:rsidRPr="00E21B5B">
                <w:rPr>
                  <w:rFonts w:cs="Times New Roman"/>
                  <w:b/>
                </w:rPr>
                <w:t>ISO 9001</w:t>
              </w:r>
            </w:moveTo>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moveTo w:id="2182" w:author="andres camilo santana bohorquez" w:date="2017-02-17T01:21:00Z">
              <w:r w:rsidRPr="00E21B5B">
                <w:rPr>
                  <w:rFonts w:cs="Times New Roman"/>
                </w:rPr>
                <w:t>Este es un estándar que describe el sistema de calidad utilizado para mantener el desarrollo de un producto que implique diseño.</w:t>
              </w:r>
            </w:moveTo>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moveTo w:id="2183" w:author="andres camilo santana bohorquez" w:date="2017-02-17T01:21:00Z">
              <w:r w:rsidRPr="00E21B5B">
                <w:rPr>
                  <w:rFonts w:cs="Times New Roman"/>
                  <w:b/>
                </w:rPr>
                <w:t>ISO/IEC 9003</w:t>
              </w:r>
            </w:moveTo>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moveTo w:id="2184" w:author="andres camilo santana bohorquez" w:date="2017-02-17T01:21:00Z">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moveTo>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moveTo w:id="2185" w:author="andres camilo santana bohorquez" w:date="2017-02-17T01:21:00Z">
              <w:r w:rsidRPr="00E21B5B">
                <w:rPr>
                  <w:rFonts w:cs="Times New Roman"/>
                  <w:b/>
                </w:rPr>
                <w:t>ISO/IEC 12207</w:t>
              </w:r>
            </w:moveTo>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moveTo w:id="2186" w:author="andres camilo santana bohorquez" w:date="2017-02-17T01:21:00Z">
              <w:r w:rsidRPr="00E21B5B">
                <w:rPr>
                  <w:rFonts w:cs="Times New Roman"/>
                </w:rPr>
                <w:t>Es el estándar para los procesos de ciclo de vida del software de la organización. Es la base para ISO 15505-SPICE.</w:t>
              </w:r>
            </w:moveTo>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moveTo w:id="2187" w:author="andres camilo santana bohorquez" w:date="2017-02-17T01:21:00Z">
              <w:r w:rsidRPr="00E21B5B">
                <w:rPr>
                  <w:rFonts w:cs="Times New Roman"/>
                  <w:b/>
                </w:rPr>
                <w:t>ISO/IEC 15504</w:t>
              </w:r>
            </w:moveTo>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moveTo w:id="2188" w:author="andres camilo santana bohorquez" w:date="2017-02-17T01:21:00Z">
              <w:r w:rsidRPr="00E21B5B">
                <w:rPr>
                  <w:rFonts w:cs="Times New Roman"/>
                </w:rPr>
                <w:t>(Conocida como SPICE-Software Process Improvement And Assurance Standards Capability Determination). Un conjunto de 7 normas para establecer y mejorar la capacidad y madurez de los procesos de las organizaciones, proporcionando los principios requeridos para realizar una evaluación de la calidad de los procesos.</w:t>
              </w:r>
            </w:moveTo>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moveTo w:id="2189" w:author="andres camilo santana bohorquez" w:date="2017-02-17T01:21:00Z">
              <w:r w:rsidRPr="00E21B5B">
                <w:rPr>
                  <w:rFonts w:cs="Times New Roman"/>
                  <w:b/>
                </w:rPr>
                <w:t>ISO/IEC 14598</w:t>
              </w:r>
            </w:moveTo>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moveTo w:id="2190" w:author="andres camilo santana bohorquez" w:date="2017-02-17T01:21:00Z">
              <w:r w:rsidRPr="00E21B5B">
                <w:rPr>
                  <w:rFonts w:cs="Times New Roman"/>
                </w:rPr>
                <w:t>Desarrolladas entre 1999 y 2001. Software product evaluation. Evaluación del producto de software.</w:t>
              </w:r>
            </w:moveTo>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moveTo w:id="2191" w:author="andres camilo santana bohorquez" w:date="2017-02-17T01:21:00Z">
              <w:r w:rsidRPr="00E21B5B">
                <w:rPr>
                  <w:rFonts w:cs="Times New Roman"/>
                  <w:b/>
                </w:rPr>
                <w:t>ISO 25000</w:t>
              </w:r>
            </w:moveTo>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moveTo w:id="2192" w:author="andres camilo santana bohorquez" w:date="2017-02-17T01:21:00Z">
              <w:r w:rsidRPr="00E21B5B">
                <w:rPr>
                  <w:rFonts w:cs="Times New Roman"/>
                </w:rPr>
                <w:t xml:space="preserve">La familia de normas 25000 </w:t>
              </w:r>
              <w:r w:rsidR="00296D06" w:rsidRPr="00E21B5B">
                <w:rPr>
                  <w:rFonts w:cs="Times New Roman"/>
                </w:rPr>
                <w:t>establece</w:t>
              </w:r>
            </w:moveTo>
            <w:r w:rsidR="00296D06">
              <w:rPr>
                <w:rFonts w:cs="Times New Roman"/>
              </w:rPr>
              <w:t>n</w:t>
            </w:r>
            <w:moveTo w:id="2193" w:author="andres camilo santana bohorquez" w:date="2017-02-17T01:21:00Z">
              <w:r w:rsidRPr="00E21B5B">
                <w:rPr>
                  <w:rFonts w:cs="Times New Roman"/>
                </w:rPr>
                <w:t xml:space="preserve"> un modelo de calidad para el producto software además de definir la evaluación de la calidad del producto.</w:t>
              </w:r>
            </w:moveTo>
          </w:p>
        </w:tc>
      </w:tr>
    </w:tbl>
    <w:p w14:paraId="2119CE1B" w14:textId="77777777" w:rsidR="004149B6" w:rsidRPr="00E21B5B" w:rsidRDefault="004149B6" w:rsidP="004149B6"/>
    <w:p w14:paraId="7604B1E7" w14:textId="3747D39A" w:rsidR="004149B6" w:rsidRDefault="004149B6" w:rsidP="004149B6">
      <w:pPr>
        <w:pStyle w:val="Incontec"/>
        <w:rPr>
          <w:rFonts w:cs="Times New Roman"/>
        </w:rPr>
      </w:pPr>
      <w:moveTo w:id="2194" w:author="andres camilo santana bohorquez" w:date="2017-02-17T01:21:00Z">
        <w:r w:rsidRPr="00102649">
          <w:rPr>
            <w:rFonts w:cs="Times New Roman"/>
          </w:rPr>
          <w:t xml:space="preserve"> </w:t>
        </w:r>
        <w:r>
          <w:rPr>
            <w:rFonts w:cs="Times New Roman"/>
          </w:rPr>
          <w:t>Tabla 5-</w:t>
        </w:r>
      </w:moveTo>
      <w:r w:rsidR="00DD74C2">
        <w:rPr>
          <w:rFonts w:cs="Times New Roman"/>
        </w:rPr>
        <w:t>6</w:t>
      </w:r>
      <w:moveTo w:id="2195" w:author="andres camilo santana bohorquez" w:date="2017-02-17T01:21:00Z">
        <w:r>
          <w:rPr>
            <w:rFonts w:cs="Times New Roman"/>
          </w:rPr>
          <w:t xml:space="preserve">. Normas ISO para el desarrollo de Software. Fuente: </w:t>
        </w:r>
      </w:moveTo>
      <w:sdt>
        <w:sdtPr>
          <w:rPr>
            <w:rFonts w:cs="Times New Roman"/>
          </w:rPr>
          <w:id w:val="736444539"/>
          <w:citation/>
        </w:sdtPr>
        <w:sdtContent>
          <w:moveTo w:id="2196" w:author="andres camilo santana bohorquez" w:date="2017-02-17T01:21:00Z">
            <w:r>
              <w:rPr>
                <w:rFonts w:cs="Times New Roman"/>
              </w:rPr>
              <w:fldChar w:fldCharType="begin"/>
            </w:r>
            <w:r>
              <w:rPr>
                <w:rFonts w:cs="Times New Roman"/>
              </w:rPr>
              <w:instrText xml:space="preserve"> CITATION Ped13 \l 9226 </w:instrText>
            </w:r>
            <w:r>
              <w:rPr>
                <w:rFonts w:cs="Times New Roman"/>
              </w:rPr>
              <w:fldChar w:fldCharType="separate"/>
            </w:r>
          </w:moveTo>
          <w:r w:rsidR="00DD74C2" w:rsidRPr="00DD74C2">
            <w:rPr>
              <w:rFonts w:cs="Times New Roman"/>
              <w:noProof/>
            </w:rPr>
            <w:t>(32)</w:t>
          </w:r>
          <w:moveTo w:id="2197" w:author="andres camilo santana bohorquez" w:date="2017-02-17T01:21:00Z">
            <w:r>
              <w:rPr>
                <w:rFonts w:cs="Times New Roman"/>
              </w:rPr>
              <w:fldChar w:fldCharType="end"/>
            </w:r>
          </w:moveTo>
        </w:sdtContent>
      </w:sdt>
    </w:p>
    <w:p w14:paraId="2D29F1CA" w14:textId="77777777" w:rsidR="004149B6" w:rsidRDefault="004149B6" w:rsidP="004149B6">
      <w:pPr>
        <w:pStyle w:val="Incontec"/>
      </w:pPr>
    </w:p>
    <w:p w14:paraId="06719BDA" w14:textId="2CB63833" w:rsidR="004149B6" w:rsidRPr="00B65399" w:rsidRDefault="004149B6" w:rsidP="00E75E0F">
      <w:pPr>
        <w:pStyle w:val="Incontec"/>
        <w:numPr>
          <w:ilvl w:val="2"/>
          <w:numId w:val="1"/>
        </w:numPr>
        <w:outlineLvl w:val="2"/>
        <w:rPr>
          <w:rFonts w:cs="Times New Roman"/>
        </w:rPr>
      </w:pPr>
      <w:bookmarkStart w:id="2198" w:name="_Toc475342646"/>
      <w:moveTo w:id="2199" w:author="andres camilo santana bohorquez" w:date="2017-02-17T01:21:00Z">
        <w:r w:rsidRPr="00B65399">
          <w:rPr>
            <w:rFonts w:cs="Times New Roman"/>
          </w:rPr>
          <w:t>Carga impositiva</w:t>
        </w:r>
      </w:moveTo>
      <w:bookmarkEnd w:id="2198"/>
    </w:p>
    <w:p w14:paraId="4F74A760" w14:textId="77777777" w:rsidR="004149B6" w:rsidRPr="00102649" w:rsidRDefault="004149B6" w:rsidP="004149B6">
      <w:pPr>
        <w:pStyle w:val="Incontec"/>
        <w:rPr>
          <w:rFonts w:cs="Times New Roman"/>
        </w:rPr>
      </w:pPr>
    </w:p>
    <w:p w14:paraId="4945FC05"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200" w:author="andres camilo santana bohorquez" w:date="2017-02-17T01:21:00Z">
        <w:r w:rsidRPr="007F7480">
          <w:rPr>
            <w:rFonts w:ascii="LM Roman 10" w:eastAsia="Times New Roman" w:hAnsi="LM Roman 10" w:cs="Times New Roman"/>
            <w:color w:val="000000" w:themeColor="text1"/>
            <w:sz w:val="24"/>
            <w:szCs w:val="24"/>
            <w:shd w:val="clear" w:color="auto" w:fill="FEFEFE"/>
          </w:rPr>
          <w:lastRenderedPageBreak/>
          <w:t>Impuesto sobre la renta: 30%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moveTo>
      <w:sdt>
        <w:sdtPr>
          <w:rPr>
            <w:rFonts w:ascii="LM Roman 10" w:eastAsia="Times New Roman" w:hAnsi="LM Roman 10" w:cs="Times New Roman"/>
            <w:color w:val="000000" w:themeColor="text1"/>
            <w:sz w:val="24"/>
            <w:szCs w:val="24"/>
            <w:shd w:val="clear" w:color="auto" w:fill="FEFEFE"/>
          </w:rPr>
          <w:id w:val="132830437"/>
          <w:citation/>
        </w:sdtPr>
        <w:sdtContent>
          <w:moveTo w:id="220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Pr>
              <w:rFonts w:ascii="LM Roman 10" w:eastAsia="Times New Roman" w:hAnsi="LM Roman 10" w:cs="Times New Roman"/>
              <w:noProof/>
              <w:color w:val="000000" w:themeColor="text1"/>
              <w:sz w:val="24"/>
              <w:szCs w:val="24"/>
              <w:shd w:val="clear" w:color="auto" w:fill="FEFEFE"/>
            </w:rPr>
            <w:t xml:space="preserve"> </w:t>
          </w:r>
          <w:r w:rsidR="00DD74C2" w:rsidRPr="00DD74C2">
            <w:rPr>
              <w:rFonts w:ascii="LM Roman 10" w:eastAsia="Times New Roman" w:hAnsi="LM Roman 10" w:cs="Times New Roman"/>
              <w:noProof/>
              <w:color w:val="000000" w:themeColor="text1"/>
              <w:sz w:val="24"/>
              <w:szCs w:val="24"/>
              <w:shd w:val="clear" w:color="auto" w:fill="FEFEFE"/>
            </w:rPr>
            <w:t>(33)</w:t>
          </w:r>
          <w:moveTo w:id="220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1CE2261C"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203"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Impuesto sobre la renta para la equidad: A partir de 2013, se aplica el impuesto CREE como aporte de las sociedades y personas jur</w:t>
        </w:r>
        <w:r>
          <w:rPr>
            <w:rFonts w:ascii="LM Roman 10" w:eastAsia="Times New Roman" w:hAnsi="LM Roman 10" w:cs="Times New Roman"/>
            <w:color w:val="000000" w:themeColor="text1"/>
            <w:sz w:val="24"/>
            <w:szCs w:val="24"/>
            <w:shd w:val="clear" w:color="auto" w:fill="FEFEFE"/>
          </w:rPr>
          <w:t>í</w:t>
        </w:r>
        <w:r w:rsidRPr="007F7480">
          <w:rPr>
            <w:rFonts w:ascii="LM Roman 10" w:eastAsia="Times New Roman" w:hAnsi="LM Roman 10" w:cs="Times New Roman"/>
            <w:color w:val="000000" w:themeColor="text1"/>
            <w:sz w:val="24"/>
            <w:szCs w:val="24"/>
            <w:shd w:val="clear" w:color="auto" w:fill="FEFEFE"/>
          </w:rPr>
          <w:t xml:space="preserve">dicas en </w:t>
        </w:r>
        <w:r>
          <w:rPr>
            <w:rFonts w:ascii="LM Roman 10" w:eastAsia="Times New Roman" w:hAnsi="LM Roman 10" w:cs="Times New Roman"/>
            <w:color w:val="000000" w:themeColor="text1"/>
            <w:sz w:val="24"/>
            <w:szCs w:val="24"/>
            <w:shd w:val="clear" w:color="auto" w:fill="FEFEFE"/>
          </w:rPr>
          <w:t>beneficio</w:t>
        </w:r>
        <w:r w:rsidRPr="007F7480">
          <w:rPr>
            <w:rFonts w:ascii="LM Roman 10" w:eastAsia="Times New Roman" w:hAnsi="LM Roman 10" w:cs="Times New Roman"/>
            <w:color w:val="000000" w:themeColor="text1"/>
            <w:sz w:val="24"/>
            <w:szCs w:val="24"/>
            <w:shd w:val="clear" w:color="auto" w:fill="FEFEFE"/>
          </w:rPr>
          <w:t xml:space="preserve"> de los trabajadores y la inversión social según la ley 1607 de 2012 </w:t>
        </w:r>
      </w:moveTo>
      <w:sdt>
        <w:sdtPr>
          <w:rPr>
            <w:rFonts w:ascii="LM Roman 10" w:eastAsia="Times New Roman" w:hAnsi="LM Roman 10" w:cs="Times New Roman"/>
            <w:color w:val="000000" w:themeColor="text1"/>
            <w:sz w:val="24"/>
            <w:szCs w:val="24"/>
            <w:shd w:val="clear" w:color="auto" w:fill="FEFEFE"/>
          </w:rPr>
          <w:id w:val="-1330901129"/>
          <w:citation/>
        </w:sdtPr>
        <w:sdtContent>
          <w:moveTo w:id="2204"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DIA16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(34)</w:t>
          </w:r>
          <w:moveTo w:id="2205"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moveTo w:id="2206"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Es equivalente al 9% de la base gravable.</w:t>
        </w:r>
        <w:r>
          <w:rPr>
            <w:rFonts w:ascii="LM Roman 10" w:eastAsia="Times New Roman" w:hAnsi="LM Roman 10" w:cs="Times New Roman"/>
            <w:color w:val="000000" w:themeColor="text1"/>
            <w:sz w:val="24"/>
            <w:szCs w:val="24"/>
            <w:shd w:val="clear" w:color="auto" w:fill="FEFEFE"/>
          </w:rPr>
          <w:t xml:space="preserve"> </w:t>
        </w:r>
      </w:moveTo>
    </w:p>
    <w:p w14:paraId="2ADCAEEE" w14:textId="77777777" w:rsidR="004149B6" w:rsidRPr="007F7480" w:rsidRDefault="004149B6" w:rsidP="004149B6">
      <w:pPr>
        <w:pStyle w:val="Prrafodelista"/>
        <w:numPr>
          <w:ilvl w:val="0"/>
          <w:numId w:val="13"/>
        </w:numPr>
        <w:jc w:val="both"/>
        <w:rPr>
          <w:rFonts w:ascii="LM Roman 10" w:eastAsia="Times New Roman" w:hAnsi="LM Roman 10" w:cs="Times New Roman"/>
          <w:color w:val="000000" w:themeColor="text1"/>
          <w:sz w:val="24"/>
          <w:szCs w:val="24"/>
          <w:shd w:val="clear" w:color="auto" w:fill="FEFEFE"/>
        </w:rPr>
      </w:pPr>
      <w:moveTo w:id="2207" w:author="andres camilo santana bohorquez" w:date="2017-02-17T01:21:00Z">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moveTo>
      <w:sdt>
        <w:sdtPr>
          <w:rPr>
            <w:rFonts w:ascii="LM Roman 10" w:eastAsia="Times New Roman" w:hAnsi="LM Roman 10" w:cs="Times New Roman"/>
            <w:color w:val="000000" w:themeColor="text1"/>
            <w:sz w:val="24"/>
            <w:szCs w:val="24"/>
            <w:shd w:val="clear" w:color="auto" w:fill="FEFEFE"/>
          </w:rPr>
          <w:id w:val="-1623763181"/>
          <w:citation/>
        </w:sdtPr>
        <w:sdtContent>
          <w:moveTo w:id="2208"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 CITATION DIA06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(33)</w:t>
          </w:r>
          <w:moveTo w:id="2209"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p w14:paraId="6F2FA11F" w14:textId="77777777" w:rsidR="004149B6" w:rsidRPr="00FD36E3" w:rsidRDefault="004149B6" w:rsidP="004149B6">
      <w:pPr>
        <w:pStyle w:val="Prrafodelista"/>
        <w:numPr>
          <w:ilvl w:val="0"/>
          <w:numId w:val="13"/>
        </w:numPr>
        <w:jc w:val="both"/>
      </w:pPr>
      <w:moveTo w:id="2210" w:author="andres camilo santana bohorquez" w:date="2017-02-17T01:21:00Z">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moveTo>
      <w:sdt>
        <w:sdtPr>
          <w:rPr>
            <w:rFonts w:ascii="LM Roman 10" w:eastAsia="Times New Roman" w:hAnsi="LM Roman 10" w:cs="Times New Roman"/>
            <w:color w:val="000000" w:themeColor="text1"/>
            <w:sz w:val="24"/>
            <w:szCs w:val="24"/>
            <w:shd w:val="clear" w:color="auto" w:fill="FEFEFE"/>
          </w:rPr>
          <w:id w:val="-729918962"/>
          <w:citation/>
        </w:sdtPr>
        <w:sdtContent>
          <w:moveTo w:id="2211"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begin"/>
            </w:r>
            <w:r>
              <w:rPr>
                <w:rFonts w:ascii="LM Roman 10" w:eastAsia="Times New Roman" w:hAnsi="LM Roman 10" w:cs="Times New Roman"/>
                <w:color w:val="000000" w:themeColor="text1"/>
                <w:sz w:val="24"/>
                <w:szCs w:val="24"/>
                <w:shd w:val="clear" w:color="auto" w:fill="FEFEFE"/>
              </w:rPr>
              <w:instrText xml:space="preserve">CITATION D \l 9226 </w:instrText>
            </w:r>
            <w:r>
              <w:rPr>
                <w:rFonts w:ascii="LM Roman 10" w:eastAsia="Times New Roman" w:hAnsi="LM Roman 10" w:cs="Times New Roman"/>
                <w:color w:val="000000" w:themeColor="text1"/>
                <w:sz w:val="24"/>
                <w:szCs w:val="24"/>
                <w:shd w:val="clear" w:color="auto" w:fill="FEFEFE"/>
              </w:rPr>
              <w:fldChar w:fldCharType="separate"/>
            </w:r>
          </w:moveTo>
          <w:r w:rsidR="00DD74C2" w:rsidRPr="00DD74C2">
            <w:rPr>
              <w:rFonts w:ascii="LM Roman 10" w:eastAsia="Times New Roman" w:hAnsi="LM Roman 10" w:cs="Times New Roman"/>
              <w:noProof/>
              <w:color w:val="000000" w:themeColor="text1"/>
              <w:sz w:val="24"/>
              <w:szCs w:val="24"/>
              <w:shd w:val="clear" w:color="auto" w:fill="FEFEFE"/>
            </w:rPr>
            <w:t>(35)</w:t>
          </w:r>
          <w:moveTo w:id="2212" w:author="andres camilo santana bohorquez" w:date="2017-02-17T01:21:00Z">
            <w:r>
              <w:rPr>
                <w:rFonts w:ascii="LM Roman 10" w:eastAsia="Times New Roman" w:hAnsi="LM Roman 10" w:cs="Times New Roman"/>
                <w:color w:val="000000" w:themeColor="text1"/>
                <w:sz w:val="24"/>
                <w:szCs w:val="24"/>
                <w:shd w:val="clear" w:color="auto" w:fill="FEFEFE"/>
              </w:rPr>
              <w:fldChar w:fldCharType="end"/>
            </w:r>
          </w:moveTo>
        </w:sdtContent>
      </w:sdt>
    </w:p>
    <w:moveToRangeEnd w:id="2148"/>
    <w:p w14:paraId="7BB51DBC" w14:textId="77777777" w:rsidR="000C63C2" w:rsidRDefault="000C63C2" w:rsidP="00296D06">
      <w:pPr>
        <w:pStyle w:val="Incontec"/>
      </w:pPr>
    </w:p>
    <w:p w14:paraId="370A78C5" w14:textId="286BE157" w:rsidR="00D30904" w:rsidRPr="0042684F" w:rsidRDefault="00D868FD" w:rsidP="00E75E0F">
      <w:pPr>
        <w:pStyle w:val="Incontec"/>
        <w:numPr>
          <w:ilvl w:val="1"/>
          <w:numId w:val="1"/>
        </w:numPr>
        <w:outlineLvl w:val="1"/>
        <w:rPr>
          <w:rFonts w:cs="Times New Roman"/>
          <w:sz w:val="28"/>
        </w:rPr>
      </w:pPr>
      <w:bookmarkStart w:id="2213" w:name="_35nkun2" w:colFirst="0" w:colLast="0"/>
      <w:bookmarkStart w:id="2214" w:name="_3whwml4" w:colFirst="0" w:colLast="0"/>
      <w:bookmarkStart w:id="2215" w:name="_Toc475342647"/>
      <w:bookmarkEnd w:id="2213"/>
      <w:bookmarkEnd w:id="2214"/>
      <w:r w:rsidRPr="0042684F">
        <w:rPr>
          <w:rFonts w:cs="Times New Roman"/>
          <w:sz w:val="28"/>
        </w:rPr>
        <w:t>ESTUDIO AMBIENTAL</w:t>
      </w:r>
      <w:bookmarkEnd w:id="2215"/>
    </w:p>
    <w:p w14:paraId="577D19D2" w14:textId="162A8C61" w:rsidR="00214354" w:rsidRDefault="00214354" w:rsidP="00214354">
      <w:pPr>
        <w:pStyle w:val="Incontec"/>
      </w:pPr>
      <w:r>
        <w:t xml:space="preserve">Mediante este capítulo se presentaran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27C80199" w14:textId="77777777" w:rsidR="00595E35" w:rsidRPr="00102649" w:rsidRDefault="00595E35" w:rsidP="00F12A4C">
      <w:pPr>
        <w:pStyle w:val="Incontec"/>
        <w:rPr>
          <w:rFonts w:cs="Times New Roman"/>
        </w:rPr>
      </w:pPr>
    </w:p>
    <w:p w14:paraId="3EF210DD" w14:textId="4E8B2CF1" w:rsidR="00D30904" w:rsidRPr="0042684F" w:rsidRDefault="00D868FD" w:rsidP="00E75E0F">
      <w:pPr>
        <w:pStyle w:val="Incontec"/>
        <w:numPr>
          <w:ilvl w:val="2"/>
          <w:numId w:val="1"/>
        </w:numPr>
        <w:outlineLvl w:val="2"/>
        <w:rPr>
          <w:rFonts w:cs="Times New Roman"/>
          <w:szCs w:val="28"/>
        </w:rPr>
      </w:pPr>
      <w:bookmarkStart w:id="2216" w:name="_x328y3xgg699" w:colFirst="0" w:colLast="0"/>
      <w:bookmarkStart w:id="2217" w:name="_Toc475342648"/>
      <w:bookmarkEnd w:id="2216"/>
      <w:r w:rsidRPr="0042684F">
        <w:rPr>
          <w:rFonts w:cs="Times New Roman"/>
          <w:szCs w:val="28"/>
        </w:rPr>
        <w:t>Aspectos legales</w:t>
      </w:r>
      <w:r w:rsidR="0042684F" w:rsidRPr="0042684F">
        <w:rPr>
          <w:rFonts w:cs="Times New Roman"/>
          <w:szCs w:val="28"/>
        </w:rPr>
        <w:t>.</w:t>
      </w:r>
      <w:bookmarkEnd w:id="2217"/>
    </w:p>
    <w:p w14:paraId="220B2A21" w14:textId="77777777" w:rsidR="00186DB6" w:rsidRPr="00102649" w:rsidRDefault="00186DB6" w:rsidP="00F12A4C">
      <w:pPr>
        <w:pStyle w:val="Incontec"/>
      </w:pPr>
    </w:p>
    <w:p w14:paraId="677DD6A8" w14:textId="77777777" w:rsidR="00D30904" w:rsidRPr="00102649" w:rsidRDefault="00D868FD" w:rsidP="00F12A4C">
      <w:pPr>
        <w:pStyle w:val="Incontec"/>
        <w:rPr>
          <w:rFonts w:cs="Times New Roman"/>
        </w:rPr>
      </w:pPr>
      <w:bookmarkStart w:id="2218" w:name="_lgog6b96zelp" w:colFirst="0" w:colLast="0"/>
      <w:bookmarkEnd w:id="221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p>
    <w:p w14:paraId="61A0EC35" w14:textId="77777777" w:rsidR="00D30904" w:rsidRPr="00102649" w:rsidRDefault="00D868FD" w:rsidP="00F12A4C">
      <w:pPr>
        <w:pStyle w:val="Incontec"/>
        <w:rPr>
          <w:rFonts w:cs="Times New Roman"/>
        </w:rPr>
      </w:pPr>
      <w:bookmarkStart w:id="2219" w:name="_p67jgb9yy86c" w:colFirst="0" w:colLast="0"/>
      <w:bookmarkEnd w:id="221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w:t>
      </w:r>
      <w:r w:rsidRPr="00102649">
        <w:rPr>
          <w:rFonts w:cs="Times New Roman"/>
        </w:rPr>
        <w:lastRenderedPageBreak/>
        <w:t xml:space="preserve">componentes como acumuladores y otras baterías incluidos en la lista A, interruptores de mercurio, vidrios de tubos de rayos catódicos y otros vidrios activados y capacitadores de PCB, o contaminados con constituyentes del anexo I (por ejemplo, cadmio, mercurio, plomo, bifenilo policlorado) en tal grado que posean alguna característica de peligrosidad del anexo III”. </w:t>
      </w:r>
    </w:p>
    <w:p w14:paraId="75928CC9" w14:textId="77777777" w:rsidR="00D30904" w:rsidRPr="00102649" w:rsidRDefault="00D868FD" w:rsidP="00F12A4C">
      <w:pPr>
        <w:pStyle w:val="Incontec"/>
        <w:rPr>
          <w:rFonts w:cs="Times New Roman"/>
        </w:rPr>
      </w:pPr>
      <w:bookmarkStart w:id="2220" w:name="_c6fjvdajjp9u" w:colFirst="0" w:colLast="0"/>
      <w:bookmarkEnd w:id="2220"/>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p>
    <w:p w14:paraId="122FEB91" w14:textId="77777777" w:rsidR="00D30904" w:rsidRPr="00102649" w:rsidRDefault="00D30904" w:rsidP="00F12A4C">
      <w:pPr>
        <w:pStyle w:val="Incontec"/>
        <w:rPr>
          <w:rFonts w:cs="Times New Roman"/>
        </w:rPr>
      </w:pPr>
      <w:bookmarkStart w:id="2221" w:name="_fm1wq2b1sv0k" w:colFirst="0" w:colLast="0"/>
      <w:bookmarkEnd w:id="2221"/>
    </w:p>
    <w:p w14:paraId="536CC68F" w14:textId="77777777" w:rsidR="00D30904" w:rsidRPr="00102649" w:rsidRDefault="00D868FD" w:rsidP="00F12A4C">
      <w:pPr>
        <w:pStyle w:val="Incontec"/>
        <w:rPr>
          <w:rFonts w:cs="Times New Roman"/>
        </w:rPr>
      </w:pPr>
      <w:bookmarkStart w:id="2222" w:name="_2vbj1mze1far" w:colFirst="0" w:colLast="0"/>
      <w:bookmarkEnd w:id="2222"/>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0F0A2E39" w14:textId="77777777" w:rsidR="00D30904" w:rsidRPr="00102649" w:rsidRDefault="00D30904" w:rsidP="00F12A4C">
      <w:pPr>
        <w:pStyle w:val="Incontec"/>
        <w:rPr>
          <w:rFonts w:cs="Times New Roman"/>
        </w:rPr>
      </w:pPr>
      <w:bookmarkStart w:id="2223" w:name="_2bn6wsx" w:colFirst="0" w:colLast="0"/>
      <w:bookmarkEnd w:id="2223"/>
    </w:p>
    <w:p w14:paraId="149C051F" w14:textId="1DB921F4" w:rsidR="00D30904" w:rsidRPr="00B65399" w:rsidRDefault="00D868FD" w:rsidP="00E75E0F">
      <w:pPr>
        <w:pStyle w:val="Incontec"/>
        <w:numPr>
          <w:ilvl w:val="2"/>
          <w:numId w:val="1"/>
        </w:numPr>
        <w:outlineLvl w:val="2"/>
        <w:rPr>
          <w:rFonts w:cs="Times New Roman"/>
          <w:szCs w:val="28"/>
        </w:rPr>
      </w:pPr>
      <w:bookmarkStart w:id="2224" w:name="_8hh9nb587uak" w:colFirst="0" w:colLast="0"/>
      <w:bookmarkStart w:id="2225" w:name="_Toc475342649"/>
      <w:bookmarkEnd w:id="2224"/>
      <w:r w:rsidRPr="00B65399">
        <w:rPr>
          <w:rFonts w:cs="Times New Roman"/>
          <w:szCs w:val="28"/>
        </w:rPr>
        <w:t>Requisitos legales</w:t>
      </w:r>
      <w:bookmarkEnd w:id="2225"/>
    </w:p>
    <w:p w14:paraId="280705FA" w14:textId="77777777" w:rsidR="00186DB6" w:rsidRPr="00102649" w:rsidRDefault="00186DB6" w:rsidP="00F12A4C">
      <w:pPr>
        <w:pStyle w:val="Incontec"/>
      </w:pP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165"/>
        <w:gridCol w:w="3045"/>
      </w:tblGrid>
      <w:tr w:rsidR="00D30904" w:rsidRPr="00102649" w14:paraId="1243B377" w14:textId="77777777">
        <w:tc>
          <w:tcPr>
            <w:tcW w:w="2940" w:type="dxa"/>
            <w:tcMar>
              <w:top w:w="100" w:type="dxa"/>
              <w:left w:w="100" w:type="dxa"/>
              <w:bottom w:w="100" w:type="dxa"/>
              <w:right w:w="100" w:type="dxa"/>
            </w:tcMar>
          </w:tcPr>
          <w:p w14:paraId="407D2385" w14:textId="77777777" w:rsidR="00D30904" w:rsidRPr="00102649" w:rsidRDefault="00D868FD" w:rsidP="00F12A4C">
            <w:pPr>
              <w:pStyle w:val="Incontec"/>
              <w:rPr>
                <w:rFonts w:cs="Times New Roman"/>
              </w:rPr>
            </w:pPr>
            <w:r w:rsidRPr="00102649">
              <w:rPr>
                <w:rFonts w:cs="Times New Roman"/>
              </w:rPr>
              <w:t>Requisito Legal</w:t>
            </w:r>
          </w:p>
        </w:tc>
        <w:tc>
          <w:tcPr>
            <w:tcW w:w="3165" w:type="dxa"/>
            <w:tcMar>
              <w:top w:w="100" w:type="dxa"/>
              <w:left w:w="100" w:type="dxa"/>
              <w:bottom w:w="100" w:type="dxa"/>
              <w:right w:w="100" w:type="dxa"/>
            </w:tcMar>
          </w:tcPr>
          <w:p w14:paraId="1BC87412" w14:textId="77777777" w:rsidR="00D30904" w:rsidRPr="00102649" w:rsidRDefault="00D868FD" w:rsidP="00F12A4C">
            <w:pPr>
              <w:pStyle w:val="Incontec"/>
              <w:rPr>
                <w:rFonts w:cs="Times New Roman"/>
              </w:rPr>
            </w:pPr>
            <w:r w:rsidRPr="00102649">
              <w:rPr>
                <w:rFonts w:cs="Times New Roman"/>
              </w:rPr>
              <w:t xml:space="preserve"> Ente emisor</w:t>
            </w:r>
          </w:p>
        </w:tc>
        <w:tc>
          <w:tcPr>
            <w:tcW w:w="3045" w:type="dxa"/>
            <w:tcMar>
              <w:top w:w="100" w:type="dxa"/>
              <w:left w:w="100" w:type="dxa"/>
              <w:bottom w:w="100" w:type="dxa"/>
              <w:right w:w="100" w:type="dxa"/>
            </w:tcMar>
          </w:tcPr>
          <w:p w14:paraId="74198657" w14:textId="77777777" w:rsidR="00D30904" w:rsidRPr="00102649" w:rsidRDefault="00D868FD" w:rsidP="00F12A4C">
            <w:pPr>
              <w:pStyle w:val="Incontec"/>
              <w:rPr>
                <w:rFonts w:cs="Times New Roman"/>
              </w:rPr>
            </w:pPr>
            <w:r w:rsidRPr="00102649">
              <w:rPr>
                <w:rFonts w:cs="Times New Roman"/>
              </w:rPr>
              <w:t>Objeto</w:t>
            </w:r>
          </w:p>
        </w:tc>
      </w:tr>
      <w:tr w:rsidR="00D30904" w:rsidRPr="00102649" w14:paraId="14CD2C7F" w14:textId="77777777">
        <w:tc>
          <w:tcPr>
            <w:tcW w:w="2940" w:type="dxa"/>
            <w:tcMar>
              <w:top w:w="100" w:type="dxa"/>
              <w:left w:w="100" w:type="dxa"/>
              <w:bottom w:w="100" w:type="dxa"/>
              <w:right w:w="100" w:type="dxa"/>
            </w:tcMar>
          </w:tcPr>
          <w:p w14:paraId="4A489972" w14:textId="77777777" w:rsidR="00D30904" w:rsidRPr="00102649" w:rsidRDefault="00D868FD" w:rsidP="00F12A4C">
            <w:pPr>
              <w:pStyle w:val="Incontec"/>
              <w:rPr>
                <w:rFonts w:cs="Times New Roman"/>
              </w:rPr>
            </w:pPr>
            <w:r w:rsidRPr="00102649">
              <w:rPr>
                <w:rFonts w:cs="Times New Roman"/>
              </w:rPr>
              <w:t>Ley 1672 de 2013</w:t>
            </w:r>
          </w:p>
        </w:tc>
        <w:tc>
          <w:tcPr>
            <w:tcW w:w="3165" w:type="dxa"/>
            <w:tcMar>
              <w:top w:w="100" w:type="dxa"/>
              <w:left w:w="100" w:type="dxa"/>
              <w:bottom w:w="100" w:type="dxa"/>
              <w:right w:w="100" w:type="dxa"/>
            </w:tcMar>
          </w:tcPr>
          <w:p w14:paraId="5E33939D" w14:textId="77777777" w:rsidR="00D30904" w:rsidRPr="00102649" w:rsidRDefault="00D868FD" w:rsidP="00F12A4C">
            <w:pPr>
              <w:pStyle w:val="Incontec"/>
              <w:rPr>
                <w:rFonts w:cs="Times New Roman"/>
              </w:rPr>
            </w:pPr>
            <w:r w:rsidRPr="00102649">
              <w:rPr>
                <w:rFonts w:cs="Times New Roman"/>
              </w:rPr>
              <w:t>Congreso de la República</w:t>
            </w:r>
          </w:p>
        </w:tc>
        <w:tc>
          <w:tcPr>
            <w:tcW w:w="3045" w:type="dxa"/>
            <w:tcMar>
              <w:top w:w="100" w:type="dxa"/>
              <w:left w:w="100" w:type="dxa"/>
              <w:bottom w:w="100" w:type="dxa"/>
              <w:right w:w="100" w:type="dxa"/>
            </w:tcMar>
          </w:tcPr>
          <w:p w14:paraId="7BB2C8C5" w14:textId="44D983CC" w:rsidR="00D30904" w:rsidRPr="00102649" w:rsidRDefault="00D868FD" w:rsidP="00F12A4C">
            <w:pPr>
              <w:pStyle w:val="Incontec"/>
              <w:rPr>
                <w:rFonts w:cs="Times New Roman"/>
              </w:rPr>
            </w:pPr>
            <w:r w:rsidRPr="00102649">
              <w:rPr>
                <w:rFonts w:cs="Times New Roman"/>
              </w:rPr>
              <w:t xml:space="preserve">Gestión de </w:t>
            </w:r>
            <w:r w:rsidR="00724B6B" w:rsidRPr="00102649">
              <w:rPr>
                <w:rFonts w:cs="Times New Roman"/>
              </w:rPr>
              <w:t>residuos de Aparatos eléctricos y electrónicos</w:t>
            </w:r>
            <w:r w:rsidRPr="00102649">
              <w:rPr>
                <w:rFonts w:cs="Times New Roman"/>
              </w:rPr>
              <w:t xml:space="preserve"> (RAEE).</w:t>
            </w:r>
          </w:p>
        </w:tc>
      </w:tr>
      <w:tr w:rsidR="00D30904" w:rsidRPr="00102649" w14:paraId="524B42A9" w14:textId="77777777">
        <w:tc>
          <w:tcPr>
            <w:tcW w:w="2940" w:type="dxa"/>
            <w:tcMar>
              <w:top w:w="100" w:type="dxa"/>
              <w:left w:w="100" w:type="dxa"/>
              <w:bottom w:w="100" w:type="dxa"/>
              <w:right w:w="100" w:type="dxa"/>
            </w:tcMar>
          </w:tcPr>
          <w:p w14:paraId="1E30D297" w14:textId="77777777" w:rsidR="00D30904" w:rsidRPr="00102649" w:rsidRDefault="00D868FD" w:rsidP="00F12A4C">
            <w:pPr>
              <w:pStyle w:val="Incontec"/>
              <w:rPr>
                <w:rFonts w:cs="Times New Roman"/>
              </w:rPr>
            </w:pPr>
            <w:r w:rsidRPr="00102649">
              <w:rPr>
                <w:rFonts w:eastAsia="Arial" w:cs="Times New Roman"/>
                <w:highlight w:val="white"/>
              </w:rPr>
              <w:lastRenderedPageBreak/>
              <w:t>Resolución 1512 de 2010</w:t>
            </w:r>
          </w:p>
        </w:tc>
        <w:tc>
          <w:tcPr>
            <w:tcW w:w="3165" w:type="dxa"/>
            <w:tcMar>
              <w:top w:w="100" w:type="dxa"/>
              <w:left w:w="100" w:type="dxa"/>
              <w:bottom w:w="100" w:type="dxa"/>
              <w:right w:w="100" w:type="dxa"/>
            </w:tcMar>
          </w:tcPr>
          <w:p w14:paraId="520BA526"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23CB88C9" w14:textId="77777777" w:rsidR="00D30904" w:rsidRPr="00102649" w:rsidRDefault="00D868FD" w:rsidP="00F12A4C">
            <w:pPr>
              <w:pStyle w:val="Incontec"/>
              <w:rPr>
                <w:rFonts w:cs="Times New Roman"/>
              </w:rPr>
            </w:pPr>
            <w:r w:rsidRPr="00102649">
              <w:rPr>
                <w:rFonts w:cs="Times New Roman"/>
              </w:rPr>
              <w:t>Recolección selectiva y gestión ambiental de residuos de computadores y/o periféricos.</w:t>
            </w:r>
          </w:p>
        </w:tc>
      </w:tr>
      <w:tr w:rsidR="00D30904" w:rsidRPr="00102649" w14:paraId="5E23DC9A" w14:textId="77777777">
        <w:tc>
          <w:tcPr>
            <w:tcW w:w="2940" w:type="dxa"/>
            <w:tcMar>
              <w:top w:w="100" w:type="dxa"/>
              <w:left w:w="100" w:type="dxa"/>
              <w:bottom w:w="100" w:type="dxa"/>
              <w:right w:w="100" w:type="dxa"/>
            </w:tcMar>
          </w:tcPr>
          <w:p w14:paraId="2C493DB7" w14:textId="77777777" w:rsidR="00D30904" w:rsidRPr="00102649" w:rsidRDefault="00D868FD" w:rsidP="00F12A4C">
            <w:pPr>
              <w:pStyle w:val="Incontec"/>
              <w:rPr>
                <w:rFonts w:cs="Times New Roman"/>
              </w:rPr>
            </w:pPr>
            <w:r w:rsidRPr="00102649">
              <w:rPr>
                <w:rFonts w:eastAsia="Arial" w:cs="Times New Roman"/>
                <w:highlight w:val="white"/>
              </w:rPr>
              <w:t>Resolución 1511 de 2010</w:t>
            </w:r>
          </w:p>
        </w:tc>
        <w:tc>
          <w:tcPr>
            <w:tcW w:w="3165" w:type="dxa"/>
            <w:tcMar>
              <w:top w:w="100" w:type="dxa"/>
              <w:left w:w="100" w:type="dxa"/>
              <w:bottom w:w="100" w:type="dxa"/>
              <w:right w:w="100" w:type="dxa"/>
            </w:tcMar>
          </w:tcPr>
          <w:p w14:paraId="10D153AD"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4983BE2F" w14:textId="77777777" w:rsidR="00D30904" w:rsidRPr="00102649" w:rsidRDefault="00D868FD" w:rsidP="00F12A4C">
            <w:pPr>
              <w:pStyle w:val="Incontec"/>
              <w:rPr>
                <w:rFonts w:cs="Times New Roman"/>
              </w:rPr>
            </w:pPr>
            <w:r w:rsidRPr="00102649">
              <w:rPr>
                <w:rFonts w:cs="Times New Roman"/>
              </w:rPr>
              <w:t>Recolección selectiva y gestión ambiental de residuos de Bombillas.</w:t>
            </w:r>
          </w:p>
        </w:tc>
      </w:tr>
      <w:tr w:rsidR="00D30904" w:rsidRPr="00102649" w14:paraId="3F6A8E42" w14:textId="77777777">
        <w:tc>
          <w:tcPr>
            <w:tcW w:w="2940" w:type="dxa"/>
            <w:tcMar>
              <w:top w:w="100" w:type="dxa"/>
              <w:left w:w="100" w:type="dxa"/>
              <w:bottom w:w="100" w:type="dxa"/>
              <w:right w:w="100" w:type="dxa"/>
            </w:tcMar>
          </w:tcPr>
          <w:p w14:paraId="20D2DD62" w14:textId="77777777" w:rsidR="00D30904" w:rsidRPr="00102649" w:rsidRDefault="00D868FD" w:rsidP="00F12A4C">
            <w:pPr>
              <w:pStyle w:val="Incontec"/>
              <w:rPr>
                <w:rFonts w:cs="Times New Roman"/>
              </w:rPr>
            </w:pPr>
            <w:r w:rsidRPr="00102649">
              <w:rPr>
                <w:rFonts w:eastAsia="Arial" w:cs="Times New Roman"/>
                <w:highlight w:val="white"/>
              </w:rPr>
              <w:t>Resolución 1297 de 2010</w:t>
            </w:r>
          </w:p>
        </w:tc>
        <w:tc>
          <w:tcPr>
            <w:tcW w:w="3165" w:type="dxa"/>
            <w:tcMar>
              <w:top w:w="100" w:type="dxa"/>
              <w:left w:w="100" w:type="dxa"/>
              <w:bottom w:w="100" w:type="dxa"/>
              <w:right w:w="100" w:type="dxa"/>
            </w:tcMar>
          </w:tcPr>
          <w:p w14:paraId="5483BF7C" w14:textId="77777777" w:rsidR="00D30904" w:rsidRPr="00102649" w:rsidRDefault="00D868FD" w:rsidP="00F12A4C">
            <w:pPr>
              <w:pStyle w:val="Incontec"/>
              <w:rPr>
                <w:rFonts w:cs="Times New Roman"/>
              </w:rPr>
            </w:pPr>
            <w:r w:rsidRPr="00102649">
              <w:rPr>
                <w:rFonts w:cs="Times New Roman"/>
              </w:rPr>
              <w:t>Ministerio de Ambiente, vivienda y desarrollo territorial.</w:t>
            </w:r>
          </w:p>
        </w:tc>
        <w:tc>
          <w:tcPr>
            <w:tcW w:w="3045" w:type="dxa"/>
            <w:tcMar>
              <w:top w:w="100" w:type="dxa"/>
              <w:left w:w="100" w:type="dxa"/>
              <w:bottom w:w="100" w:type="dxa"/>
              <w:right w:w="100" w:type="dxa"/>
            </w:tcMar>
          </w:tcPr>
          <w:p w14:paraId="5D55CB71" w14:textId="77777777" w:rsidR="00D30904" w:rsidRPr="00102649" w:rsidRDefault="00D868FD" w:rsidP="00F12A4C">
            <w:pPr>
              <w:pStyle w:val="Incontec"/>
              <w:rPr>
                <w:rFonts w:cs="Times New Roman"/>
              </w:rPr>
            </w:pPr>
            <w:r w:rsidRPr="00102649">
              <w:rPr>
                <w:rFonts w:cs="Times New Roman"/>
              </w:rPr>
              <w:t>Recolección selectiva y gestión ambiental de residuos de pilas y/o acumuladores,</w:t>
            </w:r>
          </w:p>
        </w:tc>
      </w:tr>
    </w:tbl>
    <w:p w14:paraId="3B49BB99" w14:textId="4E953113" w:rsidR="002018F1" w:rsidRDefault="00186DB6" w:rsidP="00F12A4C">
      <w:pPr>
        <w:pStyle w:val="Incontec"/>
        <w:rPr>
          <w:rFonts w:cs="Times New Roman"/>
          <w:sz w:val="22"/>
        </w:rPr>
      </w:pPr>
      <w:bookmarkStart w:id="2226" w:name="_qsh70q" w:colFirst="0" w:colLast="0"/>
      <w:bookmarkEnd w:id="2226"/>
      <w:r w:rsidRPr="00822B71">
        <w:rPr>
          <w:rFonts w:cs="Times New Roman"/>
          <w:b/>
          <w:i/>
          <w:sz w:val="22"/>
        </w:rPr>
        <w:t xml:space="preserve">Tabla </w:t>
      </w:r>
      <w:r w:rsidR="0042684F" w:rsidRPr="00822B71">
        <w:rPr>
          <w:rFonts w:cs="Times New Roman"/>
          <w:b/>
          <w:i/>
          <w:sz w:val="22"/>
        </w:rPr>
        <w:t>5-</w:t>
      </w:r>
      <w:r w:rsidR="00DD74C2" w:rsidRPr="00822B71">
        <w:rPr>
          <w:rFonts w:cs="Times New Roman"/>
          <w:b/>
          <w:i/>
          <w:sz w:val="22"/>
        </w:rPr>
        <w:t>7</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248267168"/>
          <w:citation/>
        </w:sdtPr>
        <w:sdtContent>
          <w:r w:rsidR="00724B6B" w:rsidRPr="00822B71">
            <w:rPr>
              <w:rFonts w:cs="Times New Roman"/>
              <w:sz w:val="22"/>
            </w:rPr>
            <w:fldChar w:fldCharType="begin"/>
          </w:r>
          <w:r w:rsidR="00724B6B" w:rsidRPr="00822B71">
            <w:rPr>
              <w:rFonts w:cs="Times New Roman"/>
              <w:sz w:val="22"/>
            </w:rPr>
            <w:instrText xml:space="preserve"> CITATION CIS16 \l 9226 </w:instrText>
          </w:r>
          <w:r w:rsidR="00724B6B" w:rsidRPr="00822B71">
            <w:rPr>
              <w:rFonts w:cs="Times New Roman"/>
              <w:sz w:val="22"/>
            </w:rPr>
            <w:fldChar w:fldCharType="separate"/>
          </w:r>
          <w:r w:rsidR="00DD74C2" w:rsidRPr="00822B71">
            <w:rPr>
              <w:rFonts w:cs="Times New Roman"/>
              <w:noProof/>
              <w:sz w:val="22"/>
            </w:rPr>
            <w:t>(55)</w:t>
          </w:r>
          <w:r w:rsidR="00724B6B" w:rsidRPr="00822B71">
            <w:rPr>
              <w:rFonts w:cs="Times New Roman"/>
              <w:sz w:val="22"/>
            </w:rPr>
            <w:fldChar w:fldCharType="end"/>
          </w:r>
        </w:sdtContent>
      </w:sdt>
      <w:r w:rsidR="0042684F" w:rsidRPr="00822B71">
        <w:rPr>
          <w:rFonts w:cs="Times New Roman"/>
          <w:sz w:val="22"/>
        </w:rPr>
        <w:t>.</w:t>
      </w:r>
    </w:p>
    <w:p w14:paraId="2E7FC552" w14:textId="77777777" w:rsidR="00822B71" w:rsidRPr="00822B71" w:rsidRDefault="00822B71" w:rsidP="00822B71">
      <w:pPr>
        <w:pStyle w:val="Incontec"/>
      </w:pPr>
    </w:p>
    <w:p w14:paraId="42650F2F" w14:textId="081004FC" w:rsidR="00D30904" w:rsidRDefault="00D868FD" w:rsidP="00E75E0F">
      <w:pPr>
        <w:pStyle w:val="Incontec"/>
        <w:numPr>
          <w:ilvl w:val="1"/>
          <w:numId w:val="1"/>
        </w:numPr>
        <w:outlineLvl w:val="1"/>
        <w:rPr>
          <w:rFonts w:cs="Times New Roman"/>
          <w:sz w:val="28"/>
          <w:szCs w:val="28"/>
        </w:rPr>
      </w:pPr>
      <w:bookmarkStart w:id="2227" w:name="_3as4poj" w:colFirst="0" w:colLast="0"/>
      <w:bookmarkStart w:id="2228" w:name="_Toc475342650"/>
      <w:bookmarkEnd w:id="2227"/>
      <w:r w:rsidRPr="00B65399">
        <w:rPr>
          <w:rFonts w:cs="Times New Roman"/>
          <w:sz w:val="28"/>
          <w:szCs w:val="28"/>
        </w:rPr>
        <w:t>ANÁLISIS FINANCIERO</w:t>
      </w:r>
      <w:bookmarkEnd w:id="2228"/>
    </w:p>
    <w:p w14:paraId="4E0C25AC" w14:textId="4E6814A8" w:rsidR="00B65399" w:rsidRDefault="00626FEE" w:rsidP="00B65399">
      <w:pPr>
        <w:pStyle w:val="Incontec"/>
      </w:pPr>
      <w:r>
        <w:t xml:space="preserve">En este capítulo se presenta el análisis </w:t>
      </w:r>
      <w:r w:rsidR="00C00AB8">
        <w:t xml:space="preserve">financiero del proyecto, con el que se busca determinar la sustentabilidad, viabilidad del mismo en el tiempo. </w:t>
      </w:r>
      <w:r w:rsidR="00C00AB8">
        <w:t>Se sistematiza la información monetaria de los estudios precedentes y se analiza su financiamiento con lo cual se está en condiciones de efectuar su evaluación</w:t>
      </w:r>
      <w:r w:rsidR="00C00AB8">
        <w:t xml:space="preserve">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626FEE">
      <w:pPr>
        <w:pStyle w:val="Incontec"/>
        <w:numPr>
          <w:ilvl w:val="2"/>
          <w:numId w:val="1"/>
        </w:numPr>
        <w:outlineLvl w:val="2"/>
        <w:rPr>
          <w:rFonts w:cs="Times New Roman"/>
          <w:szCs w:val="28"/>
        </w:rPr>
      </w:pPr>
      <w:bookmarkStart w:id="2229" w:name="_1pxezwc" w:colFirst="0" w:colLast="0"/>
      <w:bookmarkStart w:id="2230" w:name="_Toc475342651"/>
      <w:bookmarkEnd w:id="2229"/>
      <w:r w:rsidRPr="00626FEE">
        <w:rPr>
          <w:rFonts w:cs="Times New Roman"/>
          <w:szCs w:val="28"/>
        </w:rPr>
        <w:t>Presupuesto de Establecimiento</w:t>
      </w:r>
      <w:r w:rsidR="001201FA">
        <w:rPr>
          <w:rFonts w:cs="Times New Roman"/>
          <w:szCs w:val="28"/>
        </w:rPr>
        <w:t>.</w:t>
      </w:r>
      <w:bookmarkEnd w:id="2230"/>
    </w:p>
    <w:p w14:paraId="641426CE" w14:textId="77777777" w:rsidR="00626FEE" w:rsidRDefault="00626FEE" w:rsidP="00626FEE"/>
    <w:p w14:paraId="7421865F" w14:textId="294F132A" w:rsidR="00626FEE" w:rsidRDefault="00626FEE" w:rsidP="00626FEE">
      <w:pPr>
        <w:pStyle w:val="Incontec"/>
      </w:pPr>
      <w:r w:rsidRPr="00626FEE">
        <w:t xml:space="preserve">En la </w:t>
      </w:r>
      <w:r w:rsidR="00C00AB8">
        <w:t>Tabla</w:t>
      </w:r>
      <w:r w:rsidRPr="00626FEE">
        <w:t xml:space="preserve"> </w:t>
      </w:r>
      <w:r>
        <w:t>5</w:t>
      </w:r>
      <w:r w:rsidRPr="00626FEE">
        <w:t>-</w:t>
      </w:r>
      <w:r w:rsidR="00C00AB8">
        <w:t>11</w:t>
      </w:r>
      <w:r w:rsidRPr="00626FEE">
        <w:t xml:space="preserve"> se encuentran los costos y gastos que se prevén para iniciar la operación de la empresa. Estos se encuentran divididos en Inversiones Intangibles</w:t>
      </w:r>
      <w:r>
        <w:t xml:space="preserve"> (Tabla 5-8)</w:t>
      </w:r>
      <w:r w:rsidRPr="00626FEE">
        <w:t>, los cuales afectan el excedente empresarial e inversión en activos fijos</w:t>
      </w:r>
      <w:r>
        <w:t xml:space="preserve"> (Tabla 5-9)</w:t>
      </w:r>
      <w:r w:rsidRPr="00626FEE">
        <w:t>, los cuales hacen referencia a gastos que se realizarán con terceros, como lo son los costos de equipos y de arriendos.</w:t>
      </w:r>
    </w:p>
    <w:p w14:paraId="02D83286" w14:textId="77777777" w:rsidR="00626FEE" w:rsidRDefault="00626FEE" w:rsidP="00626FEE"/>
    <w:p w14:paraId="3B16FDC5" w14:textId="7C124628" w:rsidR="00626FEE" w:rsidRDefault="00626FEE" w:rsidP="00626FEE">
      <w:r w:rsidRPr="00B471B4">
        <w:rPr>
          <w:noProof/>
          <w:lang w:eastAsia="es-ES"/>
        </w:rPr>
        <w:lastRenderedPageBreak/>
        <w:drawing>
          <wp:inline distT="0" distB="0" distL="0" distR="0" wp14:anchorId="641A6A55" wp14:editId="646E3E2E">
            <wp:extent cx="5400040" cy="223183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231833"/>
                    </a:xfrm>
                    <a:prstGeom prst="rect">
                      <a:avLst/>
                    </a:prstGeom>
                    <a:noFill/>
                    <a:ln>
                      <a:noFill/>
                    </a:ln>
                  </pic:spPr>
                </pic:pic>
              </a:graphicData>
            </a:graphic>
          </wp:inline>
        </w:drawing>
      </w:r>
    </w:p>
    <w:p w14:paraId="7DFC712B" w14:textId="62E7567A" w:rsidR="00626FEE" w:rsidRPr="00822B71" w:rsidRDefault="00626FEE" w:rsidP="00626FEE">
      <w:pPr>
        <w:pStyle w:val="Incontec"/>
        <w:rPr>
          <w:sz w:val="22"/>
          <w:szCs w:val="22"/>
        </w:rPr>
      </w:pPr>
      <w:r w:rsidRPr="00822B71">
        <w:rPr>
          <w:b/>
          <w:i/>
          <w:sz w:val="22"/>
          <w:szCs w:val="22"/>
        </w:rPr>
        <w:t>Tabla 5-8</w:t>
      </w:r>
      <w:r w:rsidRPr="00822B71">
        <w:rPr>
          <w:sz w:val="22"/>
          <w:szCs w:val="22"/>
        </w:rPr>
        <w:t>. Inversiones Intangibles. Fuente: Autores</w:t>
      </w:r>
    </w:p>
    <w:p w14:paraId="1987B8E1" w14:textId="77777777" w:rsidR="00626FEE" w:rsidRDefault="00626FEE" w:rsidP="00626FEE"/>
    <w:p w14:paraId="0C810E76" w14:textId="2CD5C461" w:rsidR="00626FEE" w:rsidRDefault="00626FEE" w:rsidP="00626FEE">
      <w:r w:rsidRPr="00B471B4">
        <w:rPr>
          <w:noProof/>
          <w:lang w:eastAsia="es-ES"/>
        </w:rPr>
        <w:drawing>
          <wp:inline distT="0" distB="0" distL="0" distR="0" wp14:anchorId="1FDB9A4D" wp14:editId="46BB4660">
            <wp:extent cx="5400040" cy="238409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384099"/>
                    </a:xfrm>
                    <a:prstGeom prst="rect">
                      <a:avLst/>
                    </a:prstGeom>
                    <a:noFill/>
                    <a:ln>
                      <a:noFill/>
                    </a:ln>
                  </pic:spPr>
                </pic:pic>
              </a:graphicData>
            </a:graphic>
          </wp:inline>
        </w:drawing>
      </w:r>
    </w:p>
    <w:p w14:paraId="5486A4A6" w14:textId="4075A83E" w:rsidR="00626FEE" w:rsidRPr="00822B71" w:rsidRDefault="00626FEE" w:rsidP="00626FEE">
      <w:pPr>
        <w:pStyle w:val="Incontec"/>
        <w:rPr>
          <w:sz w:val="22"/>
        </w:rPr>
      </w:pPr>
      <w:r w:rsidRPr="00822B71">
        <w:rPr>
          <w:b/>
          <w:i/>
          <w:sz w:val="22"/>
        </w:rPr>
        <w:t>Tabla 5-9</w:t>
      </w:r>
      <w:r w:rsidRPr="00822B71">
        <w:rPr>
          <w:sz w:val="22"/>
        </w:rPr>
        <w:t xml:space="preserve">. </w:t>
      </w:r>
      <w:r w:rsidR="00C00AB8" w:rsidRPr="00822B71">
        <w:rPr>
          <w:sz w:val="22"/>
        </w:rPr>
        <w:t>Inversión</w:t>
      </w:r>
      <w:r w:rsidRPr="00822B71">
        <w:rPr>
          <w:sz w:val="22"/>
        </w:rPr>
        <w:t xml:space="preserve"> en Activos Fijos. Fuente: Autores</w:t>
      </w:r>
    </w:p>
    <w:p w14:paraId="482C414F" w14:textId="77777777" w:rsidR="00626FEE" w:rsidRDefault="00626FEE" w:rsidP="00626FEE"/>
    <w:p w14:paraId="73EBCDA2" w14:textId="77777777" w:rsidR="00626FEE" w:rsidRPr="003C5331" w:rsidRDefault="00626FEE" w:rsidP="00626FEE">
      <w:pPr>
        <w:pStyle w:val="Incontec"/>
      </w:pPr>
      <w:r>
        <w:t>El costo total para el arranque de la Empresa es la suma de la inversión total de los activos fijos y los intangibles.</w:t>
      </w:r>
    </w:p>
    <w:p w14:paraId="3AE4BB22" w14:textId="77777777" w:rsidR="00626FEE" w:rsidRDefault="00626FEE" w:rsidP="00626FEE"/>
    <w:p w14:paraId="39C4A4F5" w14:textId="47F9254B" w:rsidR="00626FEE" w:rsidRDefault="00626FEE" w:rsidP="00626FEE">
      <w:pPr>
        <w:jc w:val="center"/>
      </w:pPr>
      <w:r w:rsidRPr="00B471B4">
        <w:rPr>
          <w:noProof/>
          <w:lang w:eastAsia="es-ES"/>
        </w:rPr>
        <w:drawing>
          <wp:inline distT="0" distB="0" distL="0" distR="0" wp14:anchorId="3C18835D" wp14:editId="13746DD1">
            <wp:extent cx="3239135" cy="7683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9135" cy="768350"/>
                    </a:xfrm>
                    <a:prstGeom prst="rect">
                      <a:avLst/>
                    </a:prstGeom>
                    <a:noFill/>
                    <a:ln>
                      <a:noFill/>
                    </a:ln>
                  </pic:spPr>
                </pic:pic>
              </a:graphicData>
            </a:graphic>
          </wp:inline>
        </w:drawing>
      </w:r>
    </w:p>
    <w:p w14:paraId="193C2D1D" w14:textId="349B6CBB" w:rsidR="00C00AB8" w:rsidRPr="00822B71" w:rsidRDefault="00C00AB8" w:rsidP="00C00AB8">
      <w:pPr>
        <w:pStyle w:val="Incontec"/>
        <w:rPr>
          <w:sz w:val="22"/>
          <w:szCs w:val="22"/>
        </w:rPr>
      </w:pPr>
      <w:r w:rsidRPr="00822B71">
        <w:rPr>
          <w:b/>
          <w:i/>
          <w:sz w:val="22"/>
          <w:szCs w:val="22"/>
        </w:rPr>
        <w:t>Tabla 5-10</w:t>
      </w:r>
      <w:r w:rsidRPr="00822B71">
        <w:rPr>
          <w:sz w:val="22"/>
          <w:szCs w:val="22"/>
        </w:rPr>
        <w:t>. Total Costo de Arranque. Fuente: Autores</w:t>
      </w:r>
    </w:p>
    <w:p w14:paraId="0B47427E" w14:textId="548E9F00" w:rsidR="00626FEE" w:rsidRPr="00626FEE" w:rsidRDefault="00626FEE" w:rsidP="00626FEE">
      <w:pPr>
        <w:pStyle w:val="Incontec"/>
      </w:pPr>
      <w:r w:rsidRPr="00626FEE">
        <w:lastRenderedPageBreak/>
        <w:t xml:space="preserve">Para garantizar el funcionamiento de le empresa y su arranque y sostenimiento mientras se consolida en el mercado y genera ingresos, es de </w:t>
      </w:r>
      <w:r w:rsidRPr="00626FEE">
        <w:rPr>
          <w:b/>
        </w:rPr>
        <w:t>22’967.680</w:t>
      </w:r>
      <w:r w:rsidRPr="00626FEE">
        <w:t>, siendo la suma de total de costo de arranque más el capital de trabajo, en este caso el capital de trabajo será el necesario para cubrir los 3 primeros meses del funcionamiento de la empresa, 3 meses en los que se contempla que el desarrollo del aplicativo estará casi terminado en su funcionalidad principal, lo que garantizara que de ahí en adelante solo se realicen actualizaciones y nuevos modelos que complementen y ayuden a crecer a un más su uso.</w:t>
      </w:r>
    </w:p>
    <w:p w14:paraId="514C1919" w14:textId="4C758895" w:rsidR="00D30904" w:rsidRDefault="00626FEE" w:rsidP="004200AA">
      <w:pPr>
        <w:pStyle w:val="Incontec"/>
        <w:jc w:val="center"/>
        <w:rPr>
          <w:rFonts w:cs="Times New Roman"/>
        </w:rPr>
      </w:pPr>
      <w:r w:rsidRPr="00F75629">
        <w:rPr>
          <w:noProof/>
          <w:lang w:eastAsia="es-ES"/>
        </w:rPr>
        <w:drawing>
          <wp:inline distT="0" distB="0" distL="0" distR="0" wp14:anchorId="4BF4C3B8" wp14:editId="7C251DEF">
            <wp:extent cx="5035910" cy="1123122"/>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6855" cy="1125563"/>
                    </a:xfrm>
                    <a:prstGeom prst="rect">
                      <a:avLst/>
                    </a:prstGeom>
                    <a:noFill/>
                    <a:ln>
                      <a:noFill/>
                    </a:ln>
                  </pic:spPr>
                </pic:pic>
              </a:graphicData>
            </a:graphic>
          </wp:inline>
        </w:drawing>
      </w:r>
    </w:p>
    <w:p w14:paraId="007C35EE" w14:textId="039E271D" w:rsidR="002D2F2D" w:rsidRPr="00822B71" w:rsidRDefault="00C00AB8" w:rsidP="004200AA">
      <w:pPr>
        <w:pStyle w:val="Incontec"/>
        <w:rPr>
          <w:sz w:val="22"/>
          <w:szCs w:val="22"/>
        </w:rPr>
      </w:pPr>
      <w:r w:rsidRPr="00822B71">
        <w:rPr>
          <w:b/>
          <w:i/>
          <w:sz w:val="22"/>
          <w:szCs w:val="22"/>
        </w:rPr>
        <w:t>Tabla</w:t>
      </w:r>
      <w:r w:rsidR="002D2F2D" w:rsidRPr="00822B71">
        <w:rPr>
          <w:b/>
          <w:i/>
          <w:sz w:val="22"/>
          <w:szCs w:val="22"/>
        </w:rPr>
        <w:t xml:space="preserve"> </w:t>
      </w:r>
      <w:r w:rsidR="004200AA" w:rsidRPr="00822B71">
        <w:rPr>
          <w:b/>
          <w:i/>
          <w:sz w:val="22"/>
          <w:szCs w:val="22"/>
        </w:rPr>
        <w:t>5-</w:t>
      </w:r>
      <w:r w:rsidRPr="00822B71">
        <w:rPr>
          <w:b/>
          <w:i/>
          <w:sz w:val="22"/>
          <w:szCs w:val="22"/>
        </w:rPr>
        <w:t>11</w:t>
      </w:r>
      <w:r w:rsidR="002D2F2D" w:rsidRPr="00822B71">
        <w:rPr>
          <w:sz w:val="22"/>
          <w:szCs w:val="22"/>
        </w:rPr>
        <w:t xml:space="preserve">. </w:t>
      </w:r>
      <w:r w:rsidR="004200AA" w:rsidRPr="00822B71">
        <w:rPr>
          <w:sz w:val="22"/>
          <w:szCs w:val="22"/>
        </w:rPr>
        <w:t>Inversión Inicial. Fuente: Autores</w:t>
      </w:r>
    </w:p>
    <w:p w14:paraId="4C372063" w14:textId="77777777" w:rsidR="004200AA" w:rsidRPr="004200AA" w:rsidRDefault="004200AA" w:rsidP="004200AA">
      <w:pPr>
        <w:pStyle w:val="Incontec"/>
      </w:pPr>
    </w:p>
    <w:p w14:paraId="6F6BA4C7" w14:textId="75006530" w:rsidR="00D30904" w:rsidRDefault="00C00AB8" w:rsidP="00E75E0F">
      <w:pPr>
        <w:pStyle w:val="Incontec"/>
        <w:numPr>
          <w:ilvl w:val="2"/>
          <w:numId w:val="1"/>
        </w:numPr>
        <w:outlineLvl w:val="2"/>
        <w:rPr>
          <w:rFonts w:cs="Times New Roman"/>
          <w:szCs w:val="28"/>
        </w:rPr>
      </w:pPr>
      <w:bookmarkStart w:id="2231" w:name="_Toc475342652"/>
      <w:r w:rsidRPr="00C00AB8">
        <w:t>Análisis de Punto de Equilibrio</w:t>
      </w:r>
      <w:r w:rsidR="002276FD" w:rsidRPr="00C00AB8">
        <w:rPr>
          <w:rFonts w:cs="Times New Roman"/>
          <w:szCs w:val="28"/>
        </w:rPr>
        <w:t>.</w:t>
      </w:r>
      <w:bookmarkEnd w:id="2231"/>
    </w:p>
    <w:p w14:paraId="3AE4075A" w14:textId="75336C34" w:rsidR="00C00AB8" w:rsidRDefault="00C00AB8" w:rsidP="00C00AB8">
      <w:pPr>
        <w:pStyle w:val="Incontec"/>
      </w:pPr>
      <w:r>
        <w:t xml:space="preserve">En la </w:t>
      </w:r>
      <w:r w:rsidR="00822B71">
        <w:t>Tabla</w:t>
      </w:r>
      <w:r>
        <w:t xml:space="preserve"> </w:t>
      </w:r>
      <w:r w:rsidR="00822B71">
        <w:t xml:space="preserve">5-12 </w:t>
      </w:r>
      <w:r>
        <w:t xml:space="preserve">se representa un consolidado de los diferentes costos de producción tanto fijos como variables con el volumen de ventas necesario para lograr el punto de equilibrio analizando 3 años, el cual se encuentra alrededor de </w:t>
      </w:r>
      <w:r w:rsidRPr="00C00AB8">
        <w:rPr>
          <w:b/>
        </w:rPr>
        <w:t>54’435.127</w:t>
      </w:r>
      <w:r>
        <w:t>, en un tiempo estimado de 140 días (4,6 meses) operación aproximadamente una vez empieza la comercialización de los productos y servicios en el 1 año.</w:t>
      </w:r>
    </w:p>
    <w:p w14:paraId="2B36CA84" w14:textId="58FAE8E0" w:rsidR="00C00AB8" w:rsidRDefault="00C00AB8" w:rsidP="00C00AB8">
      <w:pPr>
        <w:pStyle w:val="Incontec"/>
      </w:pPr>
      <w:r>
        <w:t>También vemos la relación entre los costos fijos, el precio unitario promedio y costos variable unitario, el cual nos indicara que 1975 son las unidades de punto de equilibrio a producir.</w:t>
      </w:r>
    </w:p>
    <w:p w14:paraId="31E33FA3" w14:textId="77777777" w:rsidR="00C00AB8" w:rsidRDefault="00C00AB8" w:rsidP="00C00AB8"/>
    <w:p w14:paraId="5DB247FA" w14:textId="77777777" w:rsidR="00C00AB8" w:rsidRDefault="00C00AB8" w:rsidP="00C00AB8">
      <w:pPr>
        <w:pStyle w:val="Incontec"/>
      </w:pPr>
      <w:r>
        <w:t>Las formulas usadas para este análisis fueron las siguientes:</w:t>
      </w:r>
    </w:p>
    <w:p w14:paraId="47BDF6CF" w14:textId="77777777" w:rsidR="00C00AB8" w:rsidRDefault="00C00AB8" w:rsidP="00C00AB8"/>
    <w:p w14:paraId="59341E7A" w14:textId="77777777" w:rsidR="00C00AB8" w:rsidRDefault="00C00AB8" w:rsidP="00C00AB8">
      <w:pPr>
        <w:pStyle w:val="Prrafodelista"/>
        <w:numPr>
          <w:ilvl w:val="0"/>
          <w:numId w:val="45"/>
        </w:numPr>
        <w:spacing w:after="160" w:line="259" w:lineRule="auto"/>
      </w:pPr>
      <w:r w:rsidRPr="00C00AB8">
        <w:rPr>
          <w:rFonts w:ascii="LM Roman 10" w:hAnsi="LM Roman 10"/>
          <w:sz w:val="20"/>
        </w:rPr>
        <w:t>Punto de Equilibrio Capacidad Instalada (PECI):</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(Ingresos Totales-Costos Varaibl</m:t>
            </m:r>
            <m:r>
              <w:rPr>
                <w:rFonts w:ascii="Cambria Math" w:hAnsi="Cambria Math" w:cs="Cambria Math"/>
              </w:rPr>
              <m:t>e</m:t>
            </m:r>
            <m:r>
              <w:rPr>
                <w:rFonts w:ascii="Cambria Math" w:hAnsi="Cambria Math"/>
              </w:rPr>
              <m:t>s)</m:t>
            </m:r>
          </m:den>
        </m:f>
      </m:oMath>
      <w:r>
        <w:t xml:space="preserve"> </w:t>
      </w:r>
    </w:p>
    <w:p w14:paraId="3F8220E3" w14:textId="77777777" w:rsidR="00C00AB8" w:rsidRPr="00A34FA5" w:rsidRDefault="00C00AB8" w:rsidP="00C00AB8">
      <w:pPr>
        <w:pStyle w:val="Prrafodelista"/>
        <w:numPr>
          <w:ilvl w:val="0"/>
          <w:numId w:val="45"/>
        </w:numPr>
        <w:spacing w:after="160" w:line="259" w:lineRule="auto"/>
      </w:pPr>
      <w:r w:rsidRPr="00C00AB8">
        <w:rPr>
          <w:rFonts w:ascii="LM Roman 10" w:hAnsi="LM Roman 10"/>
          <w:sz w:val="20"/>
        </w:rPr>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7E3473E3" w14:textId="77777777" w:rsidR="00C00AB8" w:rsidRPr="00A34FA5" w:rsidRDefault="00C00AB8" w:rsidP="00C00AB8">
      <w:pPr>
        <w:pStyle w:val="Prrafodelista"/>
        <w:numPr>
          <w:ilvl w:val="0"/>
          <w:numId w:val="45"/>
        </w:numPr>
        <w:spacing w:after="160" w:line="259" w:lineRule="auto"/>
      </w:pPr>
      <w:r w:rsidRPr="00C00AB8">
        <w:rPr>
          <w:rFonts w:ascii="LM Roman 10" w:eastAsiaTheme="minorEastAsia" w:hAnsi="LM Roman 10"/>
          <w:sz w:val="20"/>
        </w:rPr>
        <w:t>Punto de Equilibrio Volumen de Ventas (PEVV)</w:t>
      </w:r>
      <w:r w:rsidRPr="00C00AB8">
        <w:rPr>
          <w:rFonts w:ascii="LM Roman 10" w:eastAsiaTheme="minorEastAsia" w:hAnsi="LM Roman 10"/>
        </w:rPr>
        <w:t>:</w:t>
      </w:r>
      <w:r>
        <w:rPr>
          <w:rFonts w:eastAsiaTheme="minorEastAsia"/>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(1-</m:t>
            </m:r>
            <m:f>
              <m:fPr>
                <m:ctrlPr>
                  <w:rPr>
                    <w:rFonts w:ascii="Cambria Math" w:hAnsi="Cambria Math"/>
                    <w:i/>
                  </w:rPr>
                </m:ctrlPr>
              </m:fPr>
              <m:num>
                <m:r>
                  <w:rPr>
                    <w:rFonts w:ascii="Cambria Math" w:hAnsi="Cambria Math"/>
                  </w:rPr>
                  <m:t>Costos Varaibles</m:t>
                </m:r>
              </m:num>
              <m:den>
                <m:r>
                  <w:rPr>
                    <w:rFonts w:ascii="Cambria Math" w:hAnsi="Cambria Math"/>
                  </w:rPr>
                  <m:t>Ingresos Totales</m:t>
                </m:r>
              </m:den>
            </m:f>
            <m:r>
              <w:rPr>
                <w:rFonts w:ascii="Cambria Math" w:hAnsi="Cambria Math"/>
              </w:rPr>
              <m:t>)</m:t>
            </m:r>
          </m:den>
        </m:f>
      </m:oMath>
    </w:p>
    <w:p w14:paraId="3D4EB9FC" w14:textId="77777777" w:rsidR="00C00AB8" w:rsidRDefault="00C00AB8" w:rsidP="00C00AB8">
      <w:pPr>
        <w:pStyle w:val="Prrafodelista"/>
        <w:numPr>
          <w:ilvl w:val="0"/>
          <w:numId w:val="45"/>
        </w:numPr>
        <w:spacing w:after="160" w:line="259" w:lineRule="auto"/>
      </w:pPr>
      <w:r w:rsidRPr="00C00AB8">
        <w:rPr>
          <w:rFonts w:ascii="LM Roman 10" w:eastAsiaTheme="minorEastAsia" w:hAnsi="LM Roman 10"/>
          <w:sz w:val="20"/>
        </w:rPr>
        <w:lastRenderedPageBreak/>
        <w:t>Punto de Equilibrio No. De Días año (PEDA):</w:t>
      </w:r>
      <w:r w:rsidRPr="00C00AB8">
        <w:rPr>
          <w:rFonts w:eastAsiaTheme="minorEastAsia"/>
          <w:sz w:val="20"/>
        </w:rPr>
        <w:t xml:space="preserve"> </w:t>
      </w:r>
      <m:oMath>
        <m:f>
          <m:fPr>
            <m:ctrlPr>
              <w:rPr>
                <w:rFonts w:ascii="Cambria Math" w:hAnsi="Cambria Math"/>
                <w:i/>
              </w:rPr>
            </m:ctrlPr>
          </m:fPr>
          <m:num>
            <m:r>
              <w:rPr>
                <w:rFonts w:ascii="Cambria Math" w:hAnsi="Cambria Math"/>
              </w:rPr>
              <m:t>Punto Equilibio Volumen de Ventas</m:t>
            </m:r>
          </m:num>
          <m:den>
            <m:r>
              <w:rPr>
                <w:rFonts w:ascii="Cambria Math" w:hAnsi="Cambria Math"/>
              </w:rPr>
              <m:t>(</m:t>
            </m:r>
            <m:f>
              <m:fPr>
                <m:ctrlPr>
                  <w:rPr>
                    <w:rFonts w:ascii="Cambria Math" w:hAnsi="Cambria Math"/>
                    <w:i/>
                  </w:rPr>
                </m:ctrlPr>
              </m:fPr>
              <m:num>
                <m:r>
                  <w:rPr>
                    <w:rFonts w:ascii="Cambria Math" w:hAnsi="Cambria Math"/>
                  </w:rPr>
                  <m:t>Ingresos Totales</m:t>
                </m:r>
              </m:num>
              <m:den>
                <m:r>
                  <w:rPr>
                    <w:rFonts w:ascii="Cambria Math" w:hAnsi="Cambria Math"/>
                  </w:rPr>
                  <m:t>Numeo de Dias Laborales Año</m:t>
                </m:r>
              </m:den>
            </m:f>
            <m:r>
              <w:rPr>
                <w:rFonts w:ascii="Cambria Math" w:hAnsi="Cambria Math"/>
              </w:rPr>
              <m:t>)</m:t>
            </m:r>
          </m:den>
        </m:f>
      </m:oMath>
    </w:p>
    <w:p w14:paraId="760D29D3" w14:textId="77777777" w:rsidR="00C00AB8" w:rsidRPr="00C00AB8" w:rsidRDefault="00C00AB8" w:rsidP="00C00AB8"/>
    <w:p w14:paraId="69A43E57" w14:textId="787A0292" w:rsidR="004200AA" w:rsidRDefault="00822B71" w:rsidP="004200AA">
      <w:pPr>
        <w:pStyle w:val="Incontec"/>
      </w:pPr>
      <w:r w:rsidRPr="00A34FA5">
        <w:rPr>
          <w:noProof/>
          <w:lang w:eastAsia="es-ES"/>
        </w:rPr>
        <w:drawing>
          <wp:inline distT="0" distB="0" distL="0" distR="0" wp14:anchorId="7BC18522" wp14:editId="4A1D7159">
            <wp:extent cx="5400040" cy="329590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295904"/>
                    </a:xfrm>
                    <a:prstGeom prst="rect">
                      <a:avLst/>
                    </a:prstGeom>
                    <a:noFill/>
                    <a:ln>
                      <a:noFill/>
                    </a:ln>
                  </pic:spPr>
                </pic:pic>
              </a:graphicData>
            </a:graphic>
          </wp:inline>
        </w:drawing>
      </w:r>
    </w:p>
    <w:p w14:paraId="50CAFB1B" w14:textId="00628816" w:rsidR="00822B71" w:rsidRDefault="00822B71" w:rsidP="00822B71">
      <w:pPr>
        <w:pStyle w:val="Incontec"/>
        <w:rPr>
          <w:sz w:val="22"/>
        </w:rPr>
      </w:pPr>
      <w:r w:rsidRPr="00822B71">
        <w:rPr>
          <w:b/>
          <w:i/>
          <w:sz w:val="22"/>
        </w:rPr>
        <w:t>Tabla 5-12</w:t>
      </w:r>
      <w:r w:rsidRPr="00822B71">
        <w:rPr>
          <w:sz w:val="22"/>
        </w:rPr>
        <w:t>. Calculo del Punto de Equilibrio. Fuente: Autores</w:t>
      </w:r>
    </w:p>
    <w:p w14:paraId="2BE91F74" w14:textId="77777777" w:rsidR="00822B71" w:rsidRPr="00822B71" w:rsidRDefault="00822B71" w:rsidP="00822B71">
      <w:pPr>
        <w:pStyle w:val="Incontec"/>
      </w:pPr>
    </w:p>
    <w:p w14:paraId="7A4DC878" w14:textId="77C68DF5" w:rsidR="00D30904" w:rsidRDefault="00822B71" w:rsidP="00E75E0F">
      <w:pPr>
        <w:pStyle w:val="Incontec"/>
        <w:numPr>
          <w:ilvl w:val="2"/>
          <w:numId w:val="1"/>
        </w:numPr>
        <w:outlineLvl w:val="2"/>
        <w:rPr>
          <w:rFonts w:cs="Times New Roman"/>
          <w:szCs w:val="28"/>
        </w:rPr>
      </w:pPr>
      <w:bookmarkStart w:id="2232" w:name="_49x2ik5" w:colFirst="0" w:colLast="0"/>
      <w:bookmarkStart w:id="2233" w:name="_Toc475342653"/>
      <w:bookmarkEnd w:id="2232"/>
      <w:r>
        <w:rPr>
          <w:rFonts w:cs="Times New Roman"/>
          <w:szCs w:val="28"/>
        </w:rPr>
        <w:t>Balance General</w:t>
      </w:r>
      <w:r w:rsidR="001201FA">
        <w:rPr>
          <w:rFonts w:cs="Times New Roman"/>
          <w:szCs w:val="28"/>
        </w:rPr>
        <w:t>.</w:t>
      </w:r>
      <w:bookmarkEnd w:id="2233"/>
    </w:p>
    <w:p w14:paraId="1740DA8E" w14:textId="77777777" w:rsidR="00822B71" w:rsidRDefault="00822B71" w:rsidP="00822B71">
      <w:pPr>
        <w:pStyle w:val="Incontec"/>
      </w:pPr>
    </w:p>
    <w:p w14:paraId="14120CC2" w14:textId="4FFB39F5" w:rsidR="00822B71" w:rsidRPr="00822B71" w:rsidRDefault="00822B71" w:rsidP="00822B71">
      <w:pPr>
        <w:pStyle w:val="Incontec"/>
      </w:pPr>
      <w:r w:rsidRPr="00822B71">
        <w:t xml:space="preserve">En el balance general proyectado a 3 años, mostrado en la </w:t>
      </w:r>
      <w:r w:rsidR="00811096">
        <w:t>T</w:t>
      </w:r>
      <w:r w:rsidRPr="00822B71">
        <w:t>abla 5-13</w:t>
      </w:r>
      <w:r w:rsidRPr="00822B71">
        <w:t>, se analizaron fundamentalmente dos indicadores: la razón de liquidez y el nivel de endeudamiento de la empresa.</w:t>
      </w:r>
    </w:p>
    <w:p w14:paraId="13803DC1" w14:textId="77777777" w:rsidR="00822B71" w:rsidRPr="00822B71" w:rsidRDefault="00822B71" w:rsidP="00822B71">
      <w:pPr>
        <w:pStyle w:val="Incontec"/>
      </w:pPr>
      <w:r w:rsidRPr="00822B71">
        <w:t xml:space="preserve">1. </w:t>
      </w:r>
      <w:r w:rsidRPr="00822B71">
        <w:rPr>
          <w:rFonts w:cs="Utopia-Bold"/>
          <w:b/>
          <w:bCs/>
        </w:rPr>
        <w:t xml:space="preserve">Razón de liquidez: </w:t>
      </w:r>
      <w:r w:rsidRPr="00822B71">
        <w:t>Este indicador da a conocer la capacidad de pago de la empresa a corto plazo. Entre "más líquido “sea el activo corriente, más significativo es su resultado. El activo corriente de la empresa está compuesto por el disponible, que es el valor que se tiene en bancos o en caja general, los deudores o la cartera que tiene la empresa, y las inversiones.</w:t>
      </w:r>
    </w:p>
    <w:p w14:paraId="39CDCF55" w14:textId="77777777" w:rsidR="00822B71" w:rsidRPr="00822B71" w:rsidRDefault="00822B71" w:rsidP="00822B71">
      <w:pPr>
        <w:pStyle w:val="Incontec"/>
      </w:pPr>
      <w:r w:rsidRPr="00822B71">
        <w:lastRenderedPageBreak/>
        <w:t>En cada año, el activo corriente supera al pasivo corriente. Realizando la razón circulante (Activo</w:t>
      </w:r>
    </w:p>
    <w:p w14:paraId="2797CEE4" w14:textId="77777777" w:rsidR="00822B71" w:rsidRPr="00822B71" w:rsidRDefault="00822B71" w:rsidP="00822B71">
      <w:pPr>
        <w:pStyle w:val="Incontec"/>
      </w:pPr>
      <w:r w:rsidRPr="00822B71">
        <w:t>Corriente / Pasivo Corriente), se encuentran los siguientes resultados: año 1</w:t>
      </w:r>
      <w:r w:rsidRPr="00822B71">
        <w:rPr>
          <w:rFonts w:cs="Fourier-Math-Symbols"/>
        </w:rPr>
        <w:t xml:space="preserve"> -&gt; </w:t>
      </w:r>
      <w:r w:rsidRPr="00822B71">
        <w:rPr>
          <w:rFonts w:cs="Times New Roman"/>
          <w:color w:val="000000"/>
          <w:lang w:eastAsia="es-ES"/>
        </w:rPr>
        <w:t>2,77</w:t>
      </w:r>
      <w:r w:rsidRPr="00822B71">
        <w:t>, año 2</w:t>
      </w:r>
      <w:r w:rsidRPr="00822B71">
        <w:rPr>
          <w:rFonts w:cs="Fourier-Math-Symbols"/>
        </w:rPr>
        <w:t xml:space="preserve">-&gt; </w:t>
      </w:r>
      <w:r w:rsidRPr="00822B71">
        <w:rPr>
          <w:rFonts w:cs="Times New Roman"/>
          <w:color w:val="000000"/>
          <w:lang w:eastAsia="es-ES"/>
        </w:rPr>
        <w:t>2,84</w:t>
      </w:r>
      <w:r w:rsidRPr="00822B71">
        <w:t>, año 3</w:t>
      </w:r>
      <w:r w:rsidRPr="00822B71">
        <w:rPr>
          <w:rFonts w:cs="Fourier-Math-Symbols"/>
        </w:rPr>
        <w:t xml:space="preserve"> -&gt; </w:t>
      </w:r>
      <w:r w:rsidRPr="00822B71">
        <w:rPr>
          <w:rFonts w:cs="Times New Roman"/>
          <w:color w:val="000000"/>
          <w:lang w:eastAsia="es-ES"/>
        </w:rPr>
        <w:t>2,68</w:t>
      </w:r>
      <w:r w:rsidRPr="00822B71">
        <w:t>.</w:t>
      </w:r>
    </w:p>
    <w:p w14:paraId="05E8C099" w14:textId="77777777" w:rsidR="00822B71" w:rsidRPr="00822B71" w:rsidRDefault="00822B71" w:rsidP="00822B71">
      <w:pPr>
        <w:pStyle w:val="Incontec"/>
      </w:pPr>
      <w:r w:rsidRPr="00822B71">
        <w:t xml:space="preserve">2. </w:t>
      </w:r>
      <w:r w:rsidRPr="00822B71">
        <w:rPr>
          <w:rFonts w:cs="Utopia-Bold"/>
          <w:b/>
          <w:bCs/>
        </w:rPr>
        <w:t xml:space="preserve">Nivel de endeudamiento: </w:t>
      </w:r>
      <w:r w:rsidRPr="00822B71">
        <w:t>Teniendo en cuenta la discriminación del pasivo total, la empresa puede tener un endeudamiento alto. De esta forma, la empresa no tendrá las dificultades que ha de suponer un indicador alto.</w:t>
      </w:r>
    </w:p>
    <w:p w14:paraId="4D3150CC" w14:textId="77777777" w:rsidR="00822B71" w:rsidRDefault="00822B71" w:rsidP="00822B71">
      <w:pPr>
        <w:pStyle w:val="Incontec"/>
      </w:pPr>
      <w:r w:rsidRPr="00822B71">
        <w:t>Para el primer año, se buscará una fuente de financiamiento que garantice el inicio de la empresa, ya cuando se inicie con la comercialización la empresa se volverá sólida.</w:t>
      </w:r>
    </w:p>
    <w:p w14:paraId="3916CA75" w14:textId="77777777" w:rsidR="00822B71" w:rsidRPr="00822B71" w:rsidRDefault="00822B71" w:rsidP="00822B71"/>
    <w:p w14:paraId="2E0D3874" w14:textId="77777777" w:rsidR="00822B71" w:rsidRDefault="00822B71" w:rsidP="00822B71"/>
    <w:p w14:paraId="76BB05DE" w14:textId="7FDD1D31" w:rsidR="00822B71" w:rsidRDefault="00822B71" w:rsidP="00822B71">
      <w:r w:rsidRPr="00D779FB">
        <w:rPr>
          <w:noProof/>
          <w:lang w:eastAsia="es-ES"/>
        </w:rPr>
        <w:drawing>
          <wp:inline distT="0" distB="0" distL="0" distR="0" wp14:anchorId="60B5D144" wp14:editId="3A2A1045">
            <wp:extent cx="5400040" cy="178187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781875"/>
                    </a:xfrm>
                    <a:prstGeom prst="rect">
                      <a:avLst/>
                    </a:prstGeom>
                    <a:noFill/>
                    <a:ln>
                      <a:noFill/>
                    </a:ln>
                  </pic:spPr>
                </pic:pic>
              </a:graphicData>
            </a:graphic>
          </wp:inline>
        </w:drawing>
      </w:r>
    </w:p>
    <w:p w14:paraId="3A61CD43" w14:textId="77777777" w:rsidR="00822B71" w:rsidRDefault="00822B71" w:rsidP="00822B71"/>
    <w:p w14:paraId="481191AA" w14:textId="049380E1" w:rsidR="00822B71" w:rsidRPr="00822B71" w:rsidRDefault="00822B71" w:rsidP="00822B71">
      <w:r w:rsidRPr="00D779FB">
        <w:rPr>
          <w:noProof/>
          <w:lang w:eastAsia="es-ES"/>
        </w:rPr>
        <w:drawing>
          <wp:inline distT="0" distB="0" distL="0" distR="0" wp14:anchorId="29C3DFFA" wp14:editId="5A74420D">
            <wp:extent cx="5400040" cy="296598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965980"/>
                    </a:xfrm>
                    <a:prstGeom prst="rect">
                      <a:avLst/>
                    </a:prstGeom>
                    <a:noFill/>
                    <a:ln>
                      <a:noFill/>
                    </a:ln>
                  </pic:spPr>
                </pic:pic>
              </a:graphicData>
            </a:graphic>
          </wp:inline>
        </w:drawing>
      </w:r>
    </w:p>
    <w:p w14:paraId="428DDCC8" w14:textId="578585CD" w:rsidR="004200AA" w:rsidRDefault="00822B71" w:rsidP="004200AA">
      <w:pPr>
        <w:pStyle w:val="Incontec"/>
        <w:rPr>
          <w:sz w:val="22"/>
        </w:rPr>
      </w:pPr>
      <w:r>
        <w:rPr>
          <w:b/>
          <w:i/>
          <w:sz w:val="22"/>
        </w:rPr>
        <w:lastRenderedPageBreak/>
        <w:t>Tabla 5-13</w:t>
      </w:r>
      <w:r w:rsidR="004200AA" w:rsidRPr="004200AA">
        <w:rPr>
          <w:sz w:val="22"/>
        </w:rPr>
        <w:t xml:space="preserve">. </w:t>
      </w:r>
      <w:r>
        <w:rPr>
          <w:sz w:val="22"/>
        </w:rPr>
        <w:t>Balance General</w:t>
      </w:r>
      <w:r w:rsidR="004200AA" w:rsidRPr="004200AA">
        <w:rPr>
          <w:sz w:val="22"/>
        </w:rPr>
        <w:t>. Fuente: Autores.</w:t>
      </w:r>
    </w:p>
    <w:p w14:paraId="30364FB0" w14:textId="77777777" w:rsidR="00811096" w:rsidRPr="00811096" w:rsidRDefault="00811096" w:rsidP="00811096">
      <w:pPr>
        <w:pStyle w:val="Incontec"/>
      </w:pPr>
    </w:p>
    <w:p w14:paraId="397165FB" w14:textId="15895B90" w:rsidR="00D30904" w:rsidRDefault="00822B71" w:rsidP="00E75E0F">
      <w:pPr>
        <w:pStyle w:val="Incontec"/>
        <w:numPr>
          <w:ilvl w:val="2"/>
          <w:numId w:val="1"/>
        </w:numPr>
        <w:outlineLvl w:val="2"/>
        <w:rPr>
          <w:rFonts w:cs="Times New Roman"/>
          <w:szCs w:val="28"/>
        </w:rPr>
      </w:pPr>
      <w:bookmarkStart w:id="2234" w:name="_2p2csry" w:colFirst="0" w:colLast="0"/>
      <w:bookmarkStart w:id="2235" w:name="_Toc475342654"/>
      <w:bookmarkEnd w:id="2234"/>
      <w:r>
        <w:rPr>
          <w:rFonts w:cs="Times New Roman"/>
          <w:szCs w:val="28"/>
        </w:rPr>
        <w:t>Flujo de Caja</w:t>
      </w:r>
      <w:r w:rsidR="001201FA">
        <w:rPr>
          <w:rFonts w:cs="Times New Roman"/>
          <w:szCs w:val="28"/>
        </w:rPr>
        <w:t>.</w:t>
      </w:r>
      <w:bookmarkEnd w:id="2235"/>
    </w:p>
    <w:p w14:paraId="3163805F" w14:textId="198E840F" w:rsidR="00822B71" w:rsidRDefault="00822B71" w:rsidP="00822B71">
      <w:pPr>
        <w:pStyle w:val="Incontec"/>
      </w:pPr>
    </w:p>
    <w:p w14:paraId="51407A67" w14:textId="20418638" w:rsidR="00822B71" w:rsidRDefault="00822B71" w:rsidP="00822B71">
      <w:pPr>
        <w:pStyle w:val="Incontec"/>
        <w:numPr>
          <w:ilvl w:val="3"/>
          <w:numId w:val="1"/>
        </w:numPr>
      </w:pPr>
      <w:r>
        <w:t xml:space="preserve">Flujo de Efectivo de Inversión para el primer </w:t>
      </w:r>
      <w:r w:rsidR="00B01FA2">
        <w:t>año</w:t>
      </w:r>
      <w:r>
        <w:t>.</w:t>
      </w:r>
    </w:p>
    <w:p w14:paraId="14214B0D" w14:textId="25BA466E" w:rsidR="00822B71" w:rsidRDefault="00822B71" w:rsidP="00822B71">
      <w:pPr>
        <w:pStyle w:val="Incontec"/>
      </w:pPr>
      <w:r>
        <w:t xml:space="preserve">En la </w:t>
      </w:r>
      <w:r>
        <w:t>tabla</w:t>
      </w:r>
      <w:r>
        <w:t xml:space="preserve"> </w:t>
      </w:r>
      <w:r>
        <w:t xml:space="preserve">5-14 </w:t>
      </w:r>
      <w:r>
        <w:t>se muestra el flujo de efectivo de inversiones para el primer semestre. Este inicia</w:t>
      </w:r>
      <w:r>
        <w:t xml:space="preserve"> </w:t>
      </w:r>
      <w:r>
        <w:t>con un valor de COP</w:t>
      </w:r>
      <w:r>
        <w:t xml:space="preserve"> </w:t>
      </w:r>
      <w:r w:rsidRPr="00822B71">
        <w:rPr>
          <w:b/>
        </w:rPr>
        <w:t>$22’967.679,7</w:t>
      </w:r>
      <w:r>
        <w:t xml:space="preserve"> el cual parte del plan de financiación que se verá posteriormente.</w:t>
      </w:r>
    </w:p>
    <w:p w14:paraId="14D0DD6D" w14:textId="2FC602B2" w:rsidR="00822B71" w:rsidRPr="00822B71" w:rsidRDefault="00822B71" w:rsidP="00822B71">
      <w:pPr>
        <w:pStyle w:val="Incontec"/>
      </w:pPr>
      <w:r>
        <w:t>Se debe recordar que los primeros meses estarán enfocados en el desarrollo de los productos y servicios, por lo que no se contemplan ingresos por ventas en este periodo sean bajos. Adicionalmente, se debe cancelar la nómina de los empleados, por lo cual como se vio en inversión total, se debe garantizar ese capital de trabajo.</w:t>
      </w:r>
    </w:p>
    <w:p w14:paraId="4E621152" w14:textId="4C4726E6" w:rsidR="00D30904" w:rsidRDefault="00822B71" w:rsidP="00F12A4C">
      <w:pPr>
        <w:pStyle w:val="Incontec"/>
        <w:rPr>
          <w:rFonts w:cs="Times New Roman"/>
        </w:rPr>
      </w:pPr>
      <w:r w:rsidRPr="001350AE">
        <w:rPr>
          <w:noProof/>
          <w:lang w:eastAsia="es-ES"/>
        </w:rPr>
        <w:lastRenderedPageBreak/>
        <w:drawing>
          <wp:anchor distT="0" distB="0" distL="114300" distR="114300" simplePos="0" relativeHeight="251687936" behindDoc="0" locked="0" layoutInCell="1" allowOverlap="1" wp14:anchorId="60AC1979" wp14:editId="38341174">
            <wp:simplePos x="0" y="0"/>
            <wp:positionH relativeFrom="page">
              <wp:align>center</wp:align>
            </wp:positionH>
            <wp:positionV relativeFrom="paragraph">
              <wp:posOffset>258197</wp:posOffset>
            </wp:positionV>
            <wp:extent cx="6605081" cy="6034138"/>
            <wp:effectExtent l="0" t="0" r="5715" b="508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05081" cy="6034138"/>
                    </a:xfrm>
                    <a:prstGeom prst="rect">
                      <a:avLst/>
                    </a:prstGeom>
                    <a:noFill/>
                    <a:ln>
                      <a:noFill/>
                    </a:ln>
                  </pic:spPr>
                </pic:pic>
              </a:graphicData>
            </a:graphic>
          </wp:anchor>
        </w:drawing>
      </w:r>
    </w:p>
    <w:p w14:paraId="058EF1E9" w14:textId="754CFE52" w:rsidR="004200AA" w:rsidRDefault="00822B71" w:rsidP="004200AA">
      <w:pPr>
        <w:pStyle w:val="Incontec"/>
        <w:rPr>
          <w:sz w:val="22"/>
        </w:rPr>
      </w:pPr>
      <w:r>
        <w:rPr>
          <w:b/>
          <w:i/>
          <w:sz w:val="22"/>
        </w:rPr>
        <w:t>Tabla</w:t>
      </w:r>
      <w:r w:rsidR="004200AA" w:rsidRPr="004200AA">
        <w:rPr>
          <w:b/>
          <w:i/>
          <w:sz w:val="22"/>
        </w:rPr>
        <w:t xml:space="preserve"> 5-</w:t>
      </w:r>
      <w:r>
        <w:rPr>
          <w:b/>
          <w:i/>
          <w:sz w:val="22"/>
        </w:rPr>
        <w:t>14</w:t>
      </w:r>
      <w:r w:rsidR="004200AA" w:rsidRPr="004200AA">
        <w:rPr>
          <w:b/>
          <w:i/>
          <w:sz w:val="22"/>
        </w:rPr>
        <w:t xml:space="preserve">. </w:t>
      </w:r>
      <w:r>
        <w:rPr>
          <w:sz w:val="22"/>
        </w:rPr>
        <w:t>Flujo de Caja</w:t>
      </w:r>
      <w:r w:rsidR="00DB1686">
        <w:rPr>
          <w:sz w:val="22"/>
        </w:rPr>
        <w:t xml:space="preserve"> primer semestre</w:t>
      </w:r>
      <w:r w:rsidR="004200AA" w:rsidRPr="004200AA">
        <w:rPr>
          <w:sz w:val="22"/>
        </w:rPr>
        <w:t>. Fuente: Autores.</w:t>
      </w:r>
    </w:p>
    <w:p w14:paraId="5CF399CF" w14:textId="1A6B47FC" w:rsidR="004200AA" w:rsidRDefault="00822B71" w:rsidP="004200AA">
      <w:pPr>
        <w:pStyle w:val="Incontec"/>
      </w:pPr>
      <w:r w:rsidRPr="001350AE">
        <w:rPr>
          <w:noProof/>
          <w:lang w:eastAsia="es-ES"/>
        </w:rPr>
        <w:lastRenderedPageBreak/>
        <w:drawing>
          <wp:inline distT="0" distB="0" distL="0" distR="0" wp14:anchorId="20B55282" wp14:editId="5F9BFBFA">
            <wp:extent cx="5612130" cy="5803459"/>
            <wp:effectExtent l="0" t="0" r="762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5803459"/>
                    </a:xfrm>
                    <a:prstGeom prst="rect">
                      <a:avLst/>
                    </a:prstGeom>
                    <a:noFill/>
                    <a:ln>
                      <a:noFill/>
                    </a:ln>
                  </pic:spPr>
                </pic:pic>
              </a:graphicData>
            </a:graphic>
          </wp:inline>
        </w:drawing>
      </w:r>
    </w:p>
    <w:p w14:paraId="500A2A54" w14:textId="1FFB4C2C" w:rsidR="00DB1686" w:rsidRDefault="00DB1686" w:rsidP="00DB1686">
      <w:pPr>
        <w:pStyle w:val="Incontec"/>
        <w:rPr>
          <w:sz w:val="22"/>
        </w:rPr>
      </w:pPr>
      <w:r>
        <w:rPr>
          <w:b/>
          <w:i/>
          <w:sz w:val="22"/>
        </w:rPr>
        <w:t>Tabla</w:t>
      </w:r>
      <w:r w:rsidRPr="004200AA">
        <w:rPr>
          <w:b/>
          <w:i/>
          <w:sz w:val="22"/>
        </w:rPr>
        <w:t xml:space="preserve"> 5-</w:t>
      </w:r>
      <w:r>
        <w:rPr>
          <w:b/>
          <w:i/>
          <w:sz w:val="22"/>
        </w:rPr>
        <w:t>1</w:t>
      </w:r>
      <w:r>
        <w:rPr>
          <w:b/>
          <w:i/>
          <w:sz w:val="22"/>
        </w:rPr>
        <w:t>5</w:t>
      </w:r>
      <w:r w:rsidRPr="004200AA">
        <w:rPr>
          <w:b/>
          <w:i/>
          <w:sz w:val="22"/>
        </w:rPr>
        <w:t xml:space="preserve">. </w:t>
      </w:r>
      <w:r>
        <w:rPr>
          <w:sz w:val="22"/>
        </w:rPr>
        <w:t>Flujo de Caja</w:t>
      </w:r>
      <w:r>
        <w:rPr>
          <w:sz w:val="22"/>
        </w:rPr>
        <w:t xml:space="preserve"> segundo </w:t>
      </w:r>
      <w:r>
        <w:rPr>
          <w:sz w:val="22"/>
        </w:rPr>
        <w:t>semestre</w:t>
      </w:r>
      <w:r w:rsidRPr="004200AA">
        <w:rPr>
          <w:sz w:val="22"/>
        </w:rPr>
        <w:t>. Fuente: Autores.</w:t>
      </w:r>
    </w:p>
    <w:p w14:paraId="23E62AF1" w14:textId="77777777" w:rsidR="00DB1686" w:rsidRDefault="00DB1686" w:rsidP="00DB1686"/>
    <w:p w14:paraId="06A5FE64" w14:textId="745C190F" w:rsidR="00DB1686" w:rsidRDefault="00DB1686" w:rsidP="00DB1686">
      <w:pPr>
        <w:pStyle w:val="Incontec"/>
        <w:numPr>
          <w:ilvl w:val="3"/>
          <w:numId w:val="1"/>
        </w:numPr>
      </w:pPr>
      <w:r>
        <w:t>Flujo de caja (Proyección a 3 años)</w:t>
      </w:r>
    </w:p>
    <w:p w14:paraId="0C3A3D21" w14:textId="39E277A6" w:rsidR="00DB1686" w:rsidRDefault="00DB1686" w:rsidP="00DB1686">
      <w:pPr>
        <w:pStyle w:val="Incontec"/>
      </w:pPr>
      <w:r w:rsidRPr="00DB1686">
        <w:t xml:space="preserve">En la proyección a tres  años del flujo de caja, </w:t>
      </w:r>
      <w:r>
        <w:t>Tabla</w:t>
      </w:r>
      <w:r w:rsidRPr="00DB1686">
        <w:t xml:space="preserve"> </w:t>
      </w:r>
      <w:r>
        <w:t>5-16</w:t>
      </w:r>
      <w:r w:rsidRPr="00DB1686">
        <w:t xml:space="preserve">, se puede observar que durante los 3 años hay ingresos. A partir del segundo año se refleja el impuesto de renta que se debe cancelar de acuerdo a la utilidad del año anterior, también se evidencia un incremento tanto en los ingresos como en los egresos. A pesar de esto, </w:t>
      </w:r>
      <w:r w:rsidRPr="00DB1686">
        <w:lastRenderedPageBreak/>
        <w:t>siempre se cuenta con un respaldo por parte de los ingresos para cancelar los egresos, ya que siempre es mayor el ingreso que el egreso, de lo contrario habría pérdidas, las cuales se tendrían que mitigar si a futuro la empresa puede ser rentable.</w:t>
      </w:r>
    </w:p>
    <w:p w14:paraId="4014E9C1" w14:textId="77777777" w:rsidR="00DB1686" w:rsidRDefault="00DB1686" w:rsidP="00DB1686"/>
    <w:p w14:paraId="7D5871C4" w14:textId="0A7EC460" w:rsidR="00DB1686" w:rsidRDefault="00DB1686" w:rsidP="00DB1686">
      <w:r w:rsidRPr="002A0324">
        <w:rPr>
          <w:noProof/>
          <w:lang w:eastAsia="es-ES"/>
        </w:rPr>
        <w:drawing>
          <wp:inline distT="0" distB="0" distL="0" distR="0" wp14:anchorId="3C404196" wp14:editId="3F5BAC57">
            <wp:extent cx="4870174" cy="6609522"/>
            <wp:effectExtent l="0" t="0" r="6985"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439" cy="6618025"/>
                    </a:xfrm>
                    <a:prstGeom prst="rect">
                      <a:avLst/>
                    </a:prstGeom>
                    <a:noFill/>
                    <a:ln>
                      <a:noFill/>
                    </a:ln>
                  </pic:spPr>
                </pic:pic>
              </a:graphicData>
            </a:graphic>
          </wp:inline>
        </w:drawing>
      </w:r>
    </w:p>
    <w:p w14:paraId="3EF4097B" w14:textId="67DA3E71" w:rsidR="00DB1686" w:rsidRDefault="00DB1686" w:rsidP="00DB1686">
      <w:pPr>
        <w:pStyle w:val="Incontec"/>
        <w:rPr>
          <w:sz w:val="22"/>
        </w:rPr>
      </w:pPr>
      <w:bookmarkStart w:id="2236" w:name="_147n2zr" w:colFirst="0" w:colLast="0"/>
      <w:bookmarkEnd w:id="2236"/>
      <w:r>
        <w:rPr>
          <w:b/>
          <w:i/>
          <w:sz w:val="22"/>
        </w:rPr>
        <w:t>Tabla</w:t>
      </w:r>
      <w:r w:rsidRPr="004200AA">
        <w:rPr>
          <w:b/>
          <w:i/>
          <w:sz w:val="22"/>
        </w:rPr>
        <w:t xml:space="preserve"> 5-</w:t>
      </w:r>
      <w:r>
        <w:rPr>
          <w:b/>
          <w:i/>
          <w:sz w:val="22"/>
        </w:rPr>
        <w:t>1</w:t>
      </w:r>
      <w:r>
        <w:rPr>
          <w:b/>
          <w:i/>
          <w:sz w:val="22"/>
        </w:rPr>
        <w:t>6</w:t>
      </w:r>
      <w:r w:rsidRPr="004200AA">
        <w:rPr>
          <w:b/>
          <w:i/>
          <w:sz w:val="22"/>
        </w:rPr>
        <w:t xml:space="preserve">. </w:t>
      </w:r>
      <w:r>
        <w:rPr>
          <w:sz w:val="22"/>
        </w:rPr>
        <w:t xml:space="preserve">Flujo de Caja </w:t>
      </w:r>
      <w:r>
        <w:rPr>
          <w:sz w:val="22"/>
        </w:rPr>
        <w:t>con Proyección de 3 años</w:t>
      </w:r>
      <w:r w:rsidRPr="004200AA">
        <w:rPr>
          <w:sz w:val="22"/>
        </w:rPr>
        <w:t>. Fuente: Autores.</w:t>
      </w:r>
    </w:p>
    <w:p w14:paraId="233F470A" w14:textId="4EA8BD4A" w:rsidR="00D30904" w:rsidRDefault="00DB1686" w:rsidP="00E75E0F">
      <w:pPr>
        <w:pStyle w:val="Incontec"/>
        <w:numPr>
          <w:ilvl w:val="2"/>
          <w:numId w:val="1"/>
        </w:numPr>
        <w:outlineLvl w:val="2"/>
        <w:rPr>
          <w:rFonts w:cs="Times New Roman"/>
          <w:szCs w:val="28"/>
        </w:rPr>
      </w:pPr>
      <w:bookmarkStart w:id="2237" w:name="_Toc475342655"/>
      <w:r>
        <w:rPr>
          <w:rFonts w:cs="Times New Roman"/>
          <w:szCs w:val="28"/>
        </w:rPr>
        <w:lastRenderedPageBreak/>
        <w:t>Indicadores Financieros</w:t>
      </w:r>
      <w:r w:rsidR="001201FA" w:rsidRPr="001201FA">
        <w:rPr>
          <w:rFonts w:cs="Times New Roman"/>
          <w:szCs w:val="28"/>
        </w:rPr>
        <w:t>.</w:t>
      </w:r>
      <w:bookmarkEnd w:id="2237"/>
    </w:p>
    <w:p w14:paraId="3E549995" w14:textId="5747491E" w:rsidR="00DB1686" w:rsidRDefault="00DB1686" w:rsidP="00DB1686">
      <w:pPr>
        <w:pStyle w:val="Incontec"/>
      </w:pPr>
      <w:r>
        <w:t xml:space="preserve">En la </w:t>
      </w:r>
      <w:r>
        <w:t>Figura</w:t>
      </w:r>
      <w:r>
        <w:t xml:space="preserve"> </w:t>
      </w:r>
      <w:r>
        <w:t xml:space="preserve">5-26 </w:t>
      </w:r>
      <w:r>
        <w:t>se muestran los indicadores financieros (Valor Actual Neto y Tasa Interna de Retorno)</w:t>
      </w:r>
      <w:r>
        <w:t xml:space="preserve"> </w:t>
      </w:r>
      <w:r>
        <w:t xml:space="preserve">que permiten evaluar la rentabilidad del proyecto. Adicionalmente, en la </w:t>
      </w:r>
      <w:r>
        <w:t>Tabla</w:t>
      </w:r>
      <w:r>
        <w:t xml:space="preserve"> </w:t>
      </w:r>
      <w:r>
        <w:t xml:space="preserve">5-17 </w:t>
      </w:r>
      <w:r>
        <w:t>se muestra</w:t>
      </w:r>
      <w:r>
        <w:t xml:space="preserve"> </w:t>
      </w:r>
      <w:r>
        <w:t>el comportamiento del Valor Actual Neto para diferentes valores de Tasa Interna de Oportunidad</w:t>
      </w:r>
      <w:r>
        <w:t xml:space="preserve"> </w:t>
      </w:r>
      <w:r>
        <w:t>con una relación inversamente proporcional.</w:t>
      </w:r>
    </w:p>
    <w:p w14:paraId="6B0EDFD1" w14:textId="24FA8DAE" w:rsidR="00DB1686" w:rsidRDefault="00DB1686" w:rsidP="00DB1686">
      <w:pPr>
        <w:pStyle w:val="Incontec"/>
      </w:pPr>
      <w:r>
        <w:t xml:space="preserve">1. </w:t>
      </w:r>
      <w:r w:rsidRPr="00DB1686">
        <w:rPr>
          <w:b/>
        </w:rPr>
        <w:t>Valor actual neto:</w:t>
      </w:r>
      <w:r>
        <w:t xml:space="preserve"> El VAN o también conocido como VPN (Valor presente neto) es un indicador</w:t>
      </w:r>
      <w:r>
        <w:t xml:space="preserve"> </w:t>
      </w:r>
      <w:r>
        <w:t>financiero que mide los flujos de futuros ingresos y egresos. El valor para este proyecto de</w:t>
      </w:r>
      <w:r>
        <w:t xml:space="preserve"> </w:t>
      </w:r>
      <w:r>
        <w:t xml:space="preserve">empresa es de COP </w:t>
      </w:r>
      <w:r w:rsidRPr="00DB1686">
        <w:rPr>
          <w:b/>
        </w:rPr>
        <w:t>$34’081597,72</w:t>
      </w:r>
      <w:r>
        <w:t xml:space="preserve"> lo que indica que el proyecto es viable. Para determinarlo se</w:t>
      </w:r>
      <w:r>
        <w:t xml:space="preserve"> </w:t>
      </w:r>
      <w:r>
        <w:t>parte del flujo de ingresos de los próximos tres años, el cual parte de la proyección que se</w:t>
      </w:r>
      <w:r>
        <w:t xml:space="preserve"> </w:t>
      </w:r>
      <w:r>
        <w:t>tiene anteriormente.</w:t>
      </w:r>
    </w:p>
    <w:p w14:paraId="34AD585A" w14:textId="77777777" w:rsidR="00DB1686" w:rsidRDefault="00DB1686" w:rsidP="00DB1686">
      <w:pPr>
        <w:pStyle w:val="Incontec"/>
      </w:pPr>
      <w:r>
        <w:t>Con el flujo de ingresos y flujo de egresos se calcula el flujo de caja neto.</w:t>
      </w:r>
    </w:p>
    <w:p w14:paraId="3A72A7F5" w14:textId="4E69C27A" w:rsidR="00DB1686" w:rsidRPr="00DB1686" w:rsidRDefault="00DB1686" w:rsidP="00DB1686">
      <w:pPr>
        <w:pStyle w:val="Incontec"/>
      </w:pPr>
      <w:r>
        <w:t xml:space="preserve">2. </w:t>
      </w:r>
      <w:r w:rsidRPr="00DB1686">
        <w:rPr>
          <w:b/>
        </w:rPr>
        <w:t>Tasa interna de retorno</w:t>
      </w:r>
      <w:r>
        <w:t xml:space="preserve">: La tasa interna de retorno TIR es del </w:t>
      </w:r>
      <w:r w:rsidRPr="00DB1686">
        <w:rPr>
          <w:b/>
        </w:rPr>
        <w:t>84,02%</w:t>
      </w:r>
      <w:r>
        <w:t>. Esta indica que se tiene</w:t>
      </w:r>
      <w:r>
        <w:t xml:space="preserve"> </w:t>
      </w:r>
      <w:r>
        <w:t>una gran rentabilidad. Para su cálculo se tuvo en cuenta además del flujo de efectivo neto una</w:t>
      </w:r>
      <w:r>
        <w:t xml:space="preserve"> </w:t>
      </w:r>
      <w:r>
        <w:t>inversión inicial de COP</w:t>
      </w:r>
      <w:r>
        <w:t xml:space="preserve"> </w:t>
      </w:r>
      <w:r w:rsidRPr="00DB1686">
        <w:rPr>
          <w:b/>
        </w:rPr>
        <w:t>$22’967.679,68</w:t>
      </w:r>
      <w:r>
        <w:t xml:space="preserve"> la cual se encuentra en el plan de inversión.</w:t>
      </w:r>
    </w:p>
    <w:p w14:paraId="21414AAE" w14:textId="77777777" w:rsidR="00DB1686" w:rsidRDefault="00DB1686" w:rsidP="00DB1686">
      <w:pPr>
        <w:pStyle w:val="Incontec"/>
        <w:jc w:val="center"/>
        <w:rPr>
          <w:rFonts w:cs="Times New Roman"/>
        </w:rPr>
      </w:pPr>
      <w:r w:rsidRPr="005B103C">
        <w:rPr>
          <w:noProof/>
          <w:lang w:eastAsia="es-ES"/>
        </w:rPr>
        <w:drawing>
          <wp:inline distT="0" distB="0" distL="0" distR="0" wp14:anchorId="08B02230" wp14:editId="681C504B">
            <wp:extent cx="3162300" cy="3905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62300" cy="390525"/>
                    </a:xfrm>
                    <a:prstGeom prst="rect">
                      <a:avLst/>
                    </a:prstGeom>
                    <a:noFill/>
                    <a:ln>
                      <a:noFill/>
                    </a:ln>
                  </pic:spPr>
                </pic:pic>
              </a:graphicData>
            </a:graphic>
          </wp:inline>
        </w:drawing>
      </w:r>
    </w:p>
    <w:p w14:paraId="40B6FF58" w14:textId="77AB76F6" w:rsidR="00DB1686" w:rsidRPr="00B01FA2" w:rsidRDefault="00296D06" w:rsidP="00B01FA2">
      <w:pPr>
        <w:pStyle w:val="Incontec"/>
        <w:rPr>
          <w:noProof/>
          <w:lang w:eastAsia="es-ES"/>
        </w:rPr>
      </w:pPr>
      <w:r>
        <w:rPr>
          <w:b/>
          <w:i/>
          <w:sz w:val="22"/>
          <w:szCs w:val="22"/>
        </w:rPr>
        <w:t>Figura</w:t>
      </w:r>
      <w:r w:rsidR="00B01FA2" w:rsidRPr="00B01FA2">
        <w:rPr>
          <w:b/>
          <w:i/>
          <w:sz w:val="22"/>
          <w:szCs w:val="22"/>
        </w:rPr>
        <w:t xml:space="preserve"> 5-</w:t>
      </w:r>
      <w:r w:rsidR="00B01FA2" w:rsidRPr="00B01FA2">
        <w:rPr>
          <w:b/>
          <w:i/>
          <w:sz w:val="22"/>
          <w:szCs w:val="22"/>
        </w:rPr>
        <w:t>2</w:t>
      </w:r>
      <w:r>
        <w:rPr>
          <w:b/>
          <w:i/>
          <w:sz w:val="22"/>
          <w:szCs w:val="22"/>
        </w:rPr>
        <w:t>7</w:t>
      </w:r>
      <w:r w:rsidR="00B01FA2" w:rsidRPr="00B01FA2">
        <w:rPr>
          <w:b/>
          <w:i/>
          <w:sz w:val="22"/>
          <w:szCs w:val="22"/>
        </w:rPr>
        <w:t xml:space="preserve">. </w:t>
      </w:r>
      <w:r w:rsidR="00B01FA2" w:rsidRPr="00B01FA2">
        <w:rPr>
          <w:sz w:val="22"/>
          <w:szCs w:val="22"/>
        </w:rPr>
        <w:t>Valor Actual Neto y Tasa Interna de Retorno. Fuente: Autores.</w:t>
      </w:r>
      <w:r w:rsidR="00DB1686" w:rsidRPr="00B01FA2">
        <w:rPr>
          <w:noProof/>
          <w:lang w:eastAsia="es-ES"/>
        </w:rPr>
        <w:t xml:space="preserve"> </w:t>
      </w:r>
    </w:p>
    <w:p w14:paraId="4D9512B7" w14:textId="60DAAB3C" w:rsidR="00D30904" w:rsidRDefault="00DB1686" w:rsidP="00DB1686">
      <w:pPr>
        <w:pStyle w:val="Incontec"/>
        <w:jc w:val="center"/>
        <w:rPr>
          <w:rFonts w:cs="Times New Roman"/>
        </w:rPr>
      </w:pPr>
      <w:r w:rsidRPr="00661D14">
        <w:rPr>
          <w:noProof/>
          <w:lang w:eastAsia="es-ES"/>
        </w:rPr>
        <w:drawing>
          <wp:inline distT="0" distB="0" distL="0" distR="0" wp14:anchorId="75363AA7" wp14:editId="3C7513B3">
            <wp:extent cx="5400040" cy="965026"/>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965026"/>
                    </a:xfrm>
                    <a:prstGeom prst="rect">
                      <a:avLst/>
                    </a:prstGeom>
                    <a:noFill/>
                    <a:ln>
                      <a:noFill/>
                    </a:ln>
                  </pic:spPr>
                </pic:pic>
              </a:graphicData>
            </a:graphic>
          </wp:inline>
        </w:drawing>
      </w:r>
    </w:p>
    <w:p w14:paraId="0701A7DB" w14:textId="65912AF0" w:rsidR="00DB1686" w:rsidRDefault="00DB1686" w:rsidP="00DB1686">
      <w:pPr>
        <w:jc w:val="center"/>
      </w:pPr>
      <w:r w:rsidRPr="005B103C">
        <w:rPr>
          <w:noProof/>
          <w:lang w:eastAsia="es-ES"/>
        </w:rPr>
        <w:drawing>
          <wp:inline distT="0" distB="0" distL="0" distR="0" wp14:anchorId="0D2923BD" wp14:editId="7E4CC85F">
            <wp:extent cx="5334000" cy="5810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581025"/>
                    </a:xfrm>
                    <a:prstGeom prst="rect">
                      <a:avLst/>
                    </a:prstGeom>
                    <a:noFill/>
                    <a:ln>
                      <a:noFill/>
                    </a:ln>
                  </pic:spPr>
                </pic:pic>
              </a:graphicData>
            </a:graphic>
          </wp:inline>
        </w:drawing>
      </w:r>
    </w:p>
    <w:p w14:paraId="1258384D" w14:textId="66CEBCE3" w:rsidR="00DB1686" w:rsidRDefault="00DB1686" w:rsidP="00DB1686">
      <w:pPr>
        <w:pStyle w:val="Incontec"/>
        <w:rPr>
          <w:sz w:val="22"/>
        </w:rPr>
      </w:pPr>
      <w:r>
        <w:rPr>
          <w:b/>
          <w:i/>
          <w:sz w:val="22"/>
        </w:rPr>
        <w:t>Tabla</w:t>
      </w:r>
      <w:r w:rsidRPr="004200AA">
        <w:rPr>
          <w:b/>
          <w:i/>
          <w:sz w:val="22"/>
        </w:rPr>
        <w:t xml:space="preserve"> 5-</w:t>
      </w:r>
      <w:r>
        <w:rPr>
          <w:b/>
          <w:i/>
          <w:sz w:val="22"/>
        </w:rPr>
        <w:t>1</w:t>
      </w:r>
      <w:r w:rsidR="00B01FA2">
        <w:rPr>
          <w:b/>
          <w:i/>
          <w:sz w:val="22"/>
        </w:rPr>
        <w:t>7</w:t>
      </w:r>
      <w:r w:rsidRPr="004200AA">
        <w:rPr>
          <w:b/>
          <w:i/>
          <w:sz w:val="22"/>
        </w:rPr>
        <w:t xml:space="preserve">. </w:t>
      </w:r>
      <w:r w:rsidR="00B01FA2" w:rsidRPr="00B01FA2">
        <w:rPr>
          <w:sz w:val="22"/>
        </w:rPr>
        <w:t>Comportamiento</w:t>
      </w:r>
      <w:r w:rsidR="00B01FA2">
        <w:rPr>
          <w:b/>
          <w:i/>
          <w:sz w:val="22"/>
        </w:rPr>
        <w:t xml:space="preserve"> </w:t>
      </w:r>
      <w:r>
        <w:rPr>
          <w:sz w:val="22"/>
        </w:rPr>
        <w:t xml:space="preserve">Flujo de Caja </w:t>
      </w:r>
      <w:r w:rsidR="00B01FA2">
        <w:rPr>
          <w:sz w:val="22"/>
        </w:rPr>
        <w:t>Neto</w:t>
      </w:r>
      <w:r w:rsidRPr="004200AA">
        <w:rPr>
          <w:sz w:val="22"/>
        </w:rPr>
        <w:t>. Fuente: Autores.</w:t>
      </w:r>
    </w:p>
    <w:p w14:paraId="0201F661" w14:textId="71E36274" w:rsidR="00DB1686" w:rsidRDefault="00DB1686" w:rsidP="00B01FA2">
      <w:pPr>
        <w:pStyle w:val="Incontec"/>
      </w:pPr>
    </w:p>
    <w:p w14:paraId="7B63FD9C" w14:textId="77777777" w:rsidR="00B01FA2" w:rsidRPr="00B01FA2" w:rsidRDefault="00B01FA2" w:rsidP="00B01FA2">
      <w:pPr>
        <w:pStyle w:val="Incontec"/>
      </w:pPr>
    </w:p>
    <w:p w14:paraId="57F27CCA" w14:textId="6423F698" w:rsidR="00D30904" w:rsidRDefault="00B01FA2" w:rsidP="00E75E0F">
      <w:pPr>
        <w:pStyle w:val="Incontec"/>
        <w:numPr>
          <w:ilvl w:val="2"/>
          <w:numId w:val="1"/>
        </w:numPr>
        <w:outlineLvl w:val="2"/>
        <w:rPr>
          <w:rFonts w:cs="Times New Roman"/>
        </w:rPr>
      </w:pPr>
      <w:bookmarkStart w:id="2238" w:name="_3o7alnk" w:colFirst="0" w:colLast="0"/>
      <w:bookmarkStart w:id="2239" w:name="_Toc475342656"/>
      <w:bookmarkEnd w:id="2238"/>
      <w:r>
        <w:rPr>
          <w:rFonts w:cs="Times New Roman"/>
        </w:rPr>
        <w:lastRenderedPageBreak/>
        <w:t>Plan de Financiación</w:t>
      </w:r>
      <w:r w:rsidR="001201FA">
        <w:rPr>
          <w:rFonts w:cs="Times New Roman"/>
        </w:rPr>
        <w:t>.</w:t>
      </w:r>
      <w:bookmarkEnd w:id="2239"/>
    </w:p>
    <w:p w14:paraId="52B820A0" w14:textId="00BFFDCF" w:rsidR="00B01FA2" w:rsidRPr="00B01FA2" w:rsidRDefault="00B01FA2" w:rsidP="00B01FA2">
      <w:pPr>
        <w:pStyle w:val="Incontec"/>
      </w:pPr>
      <w:r>
        <w:t xml:space="preserve">El plan de financiación hace referencia a la inversión inicial que se requiere para llevar </w:t>
      </w:r>
      <w:r>
        <w:t>a cabo</w:t>
      </w:r>
      <w:r>
        <w:t xml:space="preserve"> el</w:t>
      </w:r>
      <w:r>
        <w:t xml:space="preserve"> </w:t>
      </w:r>
      <w:r>
        <w:t>proyecto de la empresa. Como se observó en el flujo de caja del primer año, con esta inversión la</w:t>
      </w:r>
      <w:r>
        <w:t xml:space="preserve"> </w:t>
      </w:r>
      <w:r>
        <w:t>empresa se financiará en su primer año en el cual se realizará el desarrollo de los productos y/o</w:t>
      </w:r>
      <w:r>
        <w:t xml:space="preserve"> </w:t>
      </w:r>
      <w:r>
        <w:t xml:space="preserve">servicios. La </w:t>
      </w:r>
      <w:r>
        <w:t>Tabla</w:t>
      </w:r>
      <w:r>
        <w:t xml:space="preserve"> </w:t>
      </w:r>
      <w:r>
        <w:t xml:space="preserve">5-18 </w:t>
      </w:r>
      <w:r>
        <w:t xml:space="preserve">muestra el plan de financiación establecido, en este  plan de financiación se tiene un aporte correspondiente a </w:t>
      </w:r>
      <w:r w:rsidRPr="00B01FA2">
        <w:rPr>
          <w:b/>
        </w:rPr>
        <w:t>$16’077.375,78</w:t>
      </w:r>
      <w:r>
        <w:t xml:space="preserve">  correspondiente al </w:t>
      </w:r>
      <w:r w:rsidRPr="00B01FA2">
        <w:rPr>
          <w:b/>
        </w:rPr>
        <w:t>70%</w:t>
      </w:r>
      <w:r>
        <w:t xml:space="preserve"> de la inversión total, el cual vendrá de capital ángel o inversionistas; el otro aporte de </w:t>
      </w:r>
      <w:r w:rsidRPr="00B01FA2">
        <w:rPr>
          <w:b/>
        </w:rPr>
        <w:t>$</w:t>
      </w:r>
      <w:r w:rsidRPr="00B01FA2">
        <w:rPr>
          <w:b/>
        </w:rPr>
        <w:t>6’890.303,90</w:t>
      </w:r>
      <w:r>
        <w:t xml:space="preserve"> correspondiente al </w:t>
      </w:r>
      <w:r w:rsidRPr="00B01FA2">
        <w:rPr>
          <w:b/>
        </w:rPr>
        <w:t>30%</w:t>
      </w:r>
      <w:r>
        <w:t xml:space="preserve"> de la inversión total vendrá de un préstamo bancario.</w:t>
      </w:r>
    </w:p>
    <w:p w14:paraId="0CAA39E9" w14:textId="24218447" w:rsidR="00D30904" w:rsidRDefault="00B01FA2" w:rsidP="00B01FA2">
      <w:pPr>
        <w:pStyle w:val="Incontec"/>
        <w:jc w:val="center"/>
        <w:rPr>
          <w:rFonts w:cs="Times New Roman"/>
        </w:rPr>
      </w:pPr>
      <w:r w:rsidRPr="00661D14">
        <w:rPr>
          <w:noProof/>
          <w:lang w:eastAsia="es-ES"/>
        </w:rPr>
        <w:drawing>
          <wp:inline distT="0" distB="0" distL="0" distR="0" wp14:anchorId="34DC5CF4" wp14:editId="04E6C939">
            <wp:extent cx="3524250" cy="962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962025"/>
                    </a:xfrm>
                    <a:prstGeom prst="rect">
                      <a:avLst/>
                    </a:prstGeom>
                    <a:noFill/>
                    <a:ln>
                      <a:noFill/>
                    </a:ln>
                  </pic:spPr>
                </pic:pic>
              </a:graphicData>
            </a:graphic>
          </wp:inline>
        </w:drawing>
      </w:r>
    </w:p>
    <w:p w14:paraId="76883ECD" w14:textId="536F9C2F" w:rsidR="006D6543" w:rsidRDefault="00B01FA2" w:rsidP="006D6543">
      <w:pPr>
        <w:pStyle w:val="Incontec"/>
        <w:rPr>
          <w:sz w:val="22"/>
        </w:rPr>
      </w:pPr>
      <w:r>
        <w:rPr>
          <w:b/>
          <w:i/>
          <w:sz w:val="22"/>
        </w:rPr>
        <w:t>Tabla</w:t>
      </w:r>
      <w:r w:rsidR="006D6543" w:rsidRPr="006D6543">
        <w:rPr>
          <w:b/>
          <w:i/>
          <w:sz w:val="22"/>
        </w:rPr>
        <w:t xml:space="preserve"> 5-</w:t>
      </w:r>
      <w:r>
        <w:rPr>
          <w:b/>
          <w:i/>
          <w:sz w:val="22"/>
        </w:rPr>
        <w:t>18</w:t>
      </w:r>
      <w:r w:rsidR="006D6543" w:rsidRPr="006D6543">
        <w:rPr>
          <w:sz w:val="22"/>
        </w:rPr>
        <w:t xml:space="preserve">. </w:t>
      </w:r>
      <w:r>
        <w:rPr>
          <w:sz w:val="22"/>
        </w:rPr>
        <w:t>Plan de Financiación de la Empresa</w:t>
      </w:r>
      <w:r w:rsidR="006D6543" w:rsidRPr="006D6543">
        <w:rPr>
          <w:sz w:val="22"/>
        </w:rPr>
        <w:t>. Fuente: Autores.</w:t>
      </w:r>
    </w:p>
    <w:p w14:paraId="0DFAE83F" w14:textId="21F1299E" w:rsidR="00B01FA2" w:rsidRDefault="00B01FA2" w:rsidP="00B01FA2">
      <w:pPr>
        <w:pStyle w:val="Incontec"/>
      </w:pPr>
      <w:r w:rsidRPr="006570BB">
        <w:rPr>
          <w:noProof/>
          <w:lang w:eastAsia="es-ES"/>
        </w:rPr>
        <w:drawing>
          <wp:anchor distT="0" distB="0" distL="114300" distR="114300" simplePos="0" relativeHeight="251688960" behindDoc="0" locked="0" layoutInCell="1" allowOverlap="1" wp14:anchorId="18E7044F" wp14:editId="497A9956">
            <wp:simplePos x="0" y="0"/>
            <wp:positionH relativeFrom="margin">
              <wp:posOffset>-360527</wp:posOffset>
            </wp:positionH>
            <wp:positionV relativeFrom="paragraph">
              <wp:posOffset>543537</wp:posOffset>
            </wp:positionV>
            <wp:extent cx="6381614" cy="2721166"/>
            <wp:effectExtent l="0" t="0" r="635" b="3175"/>
            <wp:wrapThrough wrapText="bothSides">
              <wp:wrapPolygon edited="0">
                <wp:start x="0" y="0"/>
                <wp:lineTo x="0" y="2873"/>
                <wp:lineTo x="10769" y="4839"/>
                <wp:lineTo x="0" y="5444"/>
                <wp:lineTo x="0" y="19659"/>
                <wp:lineTo x="5610" y="21474"/>
                <wp:lineTo x="12574" y="21474"/>
                <wp:lineTo x="21538" y="19659"/>
                <wp:lineTo x="21538" y="7259"/>
                <wp:lineTo x="17282" y="7259"/>
                <wp:lineTo x="21538" y="6503"/>
                <wp:lineTo x="21538" y="5444"/>
                <wp:lineTo x="10769" y="4839"/>
                <wp:lineTo x="21538" y="4839"/>
                <wp:lineTo x="21538"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82113" cy="2721379"/>
                    </a:xfrm>
                    <a:prstGeom prst="rect">
                      <a:avLst/>
                    </a:prstGeom>
                    <a:noFill/>
                    <a:ln>
                      <a:noFill/>
                    </a:ln>
                  </pic:spPr>
                </pic:pic>
              </a:graphicData>
            </a:graphic>
            <wp14:sizeRelH relativeFrom="page">
              <wp14:pctWidth>0</wp14:pctWidth>
            </wp14:sizeRelH>
            <wp14:sizeRelV relativeFrom="page">
              <wp14:pctHeight>0</wp14:pctHeight>
            </wp14:sizeRelV>
          </wp:anchor>
        </w:drawing>
      </w:r>
      <w:r>
        <w:t>El crédito se manejará de la siguiente manera:</w:t>
      </w:r>
    </w:p>
    <w:p w14:paraId="226180B9" w14:textId="77777777" w:rsidR="00B01FA2" w:rsidRDefault="00B01FA2" w:rsidP="00B01FA2">
      <w:pPr>
        <w:pStyle w:val="Incontec"/>
        <w:jc w:val="left"/>
        <w:rPr>
          <w:b/>
          <w:i/>
          <w:sz w:val="22"/>
        </w:rPr>
      </w:pPr>
    </w:p>
    <w:p w14:paraId="11940B42" w14:textId="77777777" w:rsidR="00B01FA2" w:rsidRPr="00B01FA2" w:rsidRDefault="00B01FA2" w:rsidP="00B01FA2">
      <w:pPr>
        <w:pStyle w:val="Incontec"/>
        <w:jc w:val="left"/>
        <w:rPr>
          <w:sz w:val="22"/>
        </w:rPr>
      </w:pPr>
      <w:r w:rsidRPr="00B01FA2">
        <w:rPr>
          <w:b/>
          <w:i/>
          <w:sz w:val="22"/>
        </w:rPr>
        <w:t>Tabla 5-9</w:t>
      </w:r>
      <w:r w:rsidRPr="00B01FA2">
        <w:rPr>
          <w:sz w:val="22"/>
        </w:rPr>
        <w:t xml:space="preserve">. </w:t>
      </w:r>
      <w:bookmarkStart w:id="2240" w:name="_23ckvvd" w:colFirst="0" w:colLast="0"/>
      <w:bookmarkEnd w:id="2240"/>
      <w:r>
        <w:rPr>
          <w:sz w:val="22"/>
        </w:rPr>
        <w:t>Pl</w:t>
      </w:r>
      <w:r w:rsidRPr="00B01FA2">
        <w:rPr>
          <w:sz w:val="22"/>
        </w:rPr>
        <w:t>an de Crédito para inversión por préstamo bancario. Fuente: Autores</w:t>
      </w:r>
    </w:p>
    <w:p w14:paraId="6F0FD5BC" w14:textId="77777777" w:rsidR="00B01FA2" w:rsidRDefault="00B01FA2" w:rsidP="00B01FA2">
      <w:pPr>
        <w:pStyle w:val="Incontec"/>
        <w:jc w:val="left"/>
        <w:rPr>
          <w:sz w:val="22"/>
        </w:rPr>
      </w:pPr>
    </w:p>
    <w:p w14:paraId="33C9A433" w14:textId="5F08703F" w:rsidR="00D30904" w:rsidRDefault="00B01FA2" w:rsidP="00E75E0F">
      <w:pPr>
        <w:pStyle w:val="Incontec"/>
        <w:numPr>
          <w:ilvl w:val="2"/>
          <w:numId w:val="1"/>
        </w:numPr>
        <w:outlineLvl w:val="2"/>
        <w:rPr>
          <w:rFonts w:cs="Times New Roman"/>
          <w:szCs w:val="28"/>
        </w:rPr>
      </w:pPr>
      <w:bookmarkStart w:id="2241" w:name="_ihv636" w:colFirst="0" w:colLast="0"/>
      <w:bookmarkStart w:id="2242" w:name="_Ref475336111"/>
      <w:bookmarkStart w:id="2243" w:name="_Toc475342657"/>
      <w:bookmarkEnd w:id="2241"/>
      <w:r>
        <w:rPr>
          <w:rFonts w:cs="Times New Roman"/>
          <w:szCs w:val="28"/>
        </w:rPr>
        <w:lastRenderedPageBreak/>
        <w:t>Justificación Ingresos</w:t>
      </w:r>
      <w:r w:rsidR="001201FA">
        <w:rPr>
          <w:rFonts w:cs="Times New Roman"/>
          <w:szCs w:val="28"/>
        </w:rPr>
        <w:t>.</w:t>
      </w:r>
      <w:bookmarkEnd w:id="2242"/>
      <w:bookmarkEnd w:id="2243"/>
    </w:p>
    <w:p w14:paraId="140A4D97" w14:textId="77777777" w:rsidR="002E095B" w:rsidRPr="002E095B" w:rsidRDefault="002E095B" w:rsidP="002E095B"/>
    <w:p w14:paraId="3B5D33C8" w14:textId="4BFAA686" w:rsidR="00B01FA2" w:rsidRDefault="00B01FA2" w:rsidP="00B01FA2">
      <w:pPr>
        <w:pStyle w:val="Incontec"/>
      </w:pPr>
      <w:r>
        <w:t>Teniendo en cuenta que los costos de producción y el presupuesto inicial ya se encuentran definidos</w:t>
      </w:r>
      <w:r>
        <w:t xml:space="preserve"> </w:t>
      </w:r>
      <w:r>
        <w:t>en las secciones de Estudio de Factibilidad Técnica (9.2) y Plan de Financiación (10.7) respectivamente,</w:t>
      </w:r>
      <w:r>
        <w:t xml:space="preserve"> </w:t>
      </w:r>
      <w:r>
        <w:t>a continuación se verá la justificación de los ingresos del modelo de negocios.</w:t>
      </w:r>
    </w:p>
    <w:p w14:paraId="1DD6F3D6" w14:textId="77777777" w:rsidR="00EF3A7B" w:rsidRDefault="00EF3A7B" w:rsidP="00EF3A7B">
      <w:pPr>
        <w:pStyle w:val="Incontec"/>
      </w:pPr>
      <w:r>
        <w:t xml:space="preserve">Conociendo que el precio del producto es de </w:t>
      </w:r>
      <w:r w:rsidRPr="009D1018">
        <w:rPr>
          <w:b/>
        </w:rPr>
        <w:t>$38,153</w:t>
      </w:r>
      <w:r>
        <w:t xml:space="preserve"> el cual fue definido en la sección </w:t>
      </w:r>
      <w:r>
        <w:fldChar w:fldCharType="begin"/>
      </w:r>
      <w:r>
        <w:instrText xml:space="preserve"> REF _Ref475335532 \r \h </w:instrText>
      </w:r>
      <w:r>
        <w:fldChar w:fldCharType="separate"/>
      </w:r>
      <w:r>
        <w:t>5.4</w:t>
      </w:r>
      <w:r>
        <w:t>.</w:t>
      </w:r>
      <w:r>
        <w:t>4</w:t>
      </w:r>
      <w:r>
        <w:fldChar w:fldCharType="end"/>
      </w:r>
      <w:r>
        <w:t>, se deben vender entonces 250 Licencias en promedio cada mes, para cubrir los costos operativos y tener un margen de ganancia óptimo. Se proyecta ventas de 2180 Licencias durante el primer año de produccion.</w:t>
      </w:r>
    </w:p>
    <w:p w14:paraId="5DB58299" w14:textId="760A0101" w:rsidR="00B01FA2" w:rsidRDefault="00B01FA2" w:rsidP="00B01FA2">
      <w:pPr>
        <w:pStyle w:val="Incontec"/>
      </w:pPr>
      <w:r>
        <w:t xml:space="preserve">Se </w:t>
      </w:r>
      <w:r w:rsidR="00BC0189">
        <w:t>toma</w:t>
      </w:r>
      <w:r>
        <w:t xml:space="preserve"> como referencia el primer año de operación, según el estado de resultados las ventas</w:t>
      </w:r>
      <w:r>
        <w:t xml:space="preserve"> </w:t>
      </w:r>
      <w:r>
        <w:t xml:space="preserve">totales para dicho año son de </w:t>
      </w:r>
      <w:r w:rsidR="00EF3A7B">
        <w:t xml:space="preserve">COP </w:t>
      </w:r>
      <w:r w:rsidRPr="00BC0189">
        <w:rPr>
          <w:b/>
        </w:rPr>
        <w:t>$</w:t>
      </w:r>
      <w:r w:rsidR="00BC0189" w:rsidRPr="00BC0189">
        <w:rPr>
          <w:b/>
        </w:rPr>
        <w:t>94</w:t>
      </w:r>
      <w:r w:rsidRPr="00BC0189">
        <w:rPr>
          <w:b/>
        </w:rPr>
        <w:t>,</w:t>
      </w:r>
      <w:r w:rsidR="00BC0189" w:rsidRPr="00BC0189">
        <w:rPr>
          <w:b/>
        </w:rPr>
        <w:t>678</w:t>
      </w:r>
      <w:r w:rsidR="00BC0189">
        <w:rPr>
          <w:b/>
        </w:rPr>
        <w:t>.</w:t>
      </w:r>
      <w:r w:rsidR="00BC0189" w:rsidRPr="00BC0189">
        <w:rPr>
          <w:b/>
        </w:rPr>
        <w:t>732</w:t>
      </w:r>
      <w:r>
        <w:t xml:space="preserve">, </w:t>
      </w:r>
      <w:r w:rsidR="00BC0189">
        <w:t xml:space="preserve">lo que nos permite </w:t>
      </w:r>
      <w:r w:rsidR="00EF3A7B">
        <w:t>calcular una captación de ingresos mensuales por un valor aproximado de COP $7,900.000</w:t>
      </w:r>
      <w:r>
        <w:t>.</w:t>
      </w:r>
    </w:p>
    <w:p w14:paraId="40D04EE1" w14:textId="5C1343F7" w:rsidR="00AB7E81" w:rsidRDefault="00B01FA2" w:rsidP="00B01FA2">
      <w:pPr>
        <w:pStyle w:val="Incontec"/>
      </w:pPr>
      <w:r>
        <w:t>En el Estudio de Mercado, en la sub</w:t>
      </w:r>
      <w:r w:rsidR="00EF3A7B">
        <w:t xml:space="preserve"> capítulo</w:t>
      </w:r>
      <w:r>
        <w:t xml:space="preserve"> </w:t>
      </w:r>
      <w:r w:rsidR="00EF3A7B">
        <w:fldChar w:fldCharType="begin"/>
      </w:r>
      <w:r w:rsidR="00EF3A7B">
        <w:instrText xml:space="preserve"> REF _Ref475336988 \r \h </w:instrText>
      </w:r>
      <w:r w:rsidR="00EF3A7B">
        <w:fldChar w:fldCharType="separate"/>
      </w:r>
      <w:r w:rsidR="00EF3A7B">
        <w:t>5</w:t>
      </w:r>
      <w:r w:rsidR="00EF3A7B">
        <w:t>.</w:t>
      </w:r>
      <w:r w:rsidR="00EF3A7B">
        <w:t>4.1</w:t>
      </w:r>
      <w:r w:rsidR="00EF3A7B">
        <w:fldChar w:fldCharType="end"/>
      </w:r>
      <w:r w:rsidR="00EF3A7B">
        <w:t xml:space="preserve"> con el análisis de la Demanda  </w:t>
      </w:r>
      <w:r>
        <w:t>se identificó</w:t>
      </w:r>
      <w:r>
        <w:t xml:space="preserve"> </w:t>
      </w:r>
      <w:r w:rsidR="00EF3A7B">
        <w:t xml:space="preserve">un </w:t>
      </w:r>
      <w:r>
        <w:t xml:space="preserve">público objetivo de </w:t>
      </w:r>
      <w:r w:rsidR="00EF3A7B" w:rsidRPr="00102649">
        <w:rPr>
          <w:rFonts w:cs="Times New Roman"/>
          <w:b/>
        </w:rPr>
        <w:t>14.205</w:t>
      </w:r>
      <w:r w:rsidR="00EF3A7B">
        <w:t xml:space="preserve"> </w:t>
      </w:r>
      <w:r>
        <w:t xml:space="preserve">jóvenes </w:t>
      </w:r>
      <w:r w:rsidR="00EF3A7B">
        <w:t>en edad escolar, de dicha cifra</w:t>
      </w:r>
      <w:r>
        <w:t xml:space="preserve"> se espera impactar un promedio</w:t>
      </w:r>
      <w:r>
        <w:t xml:space="preserve"> </w:t>
      </w:r>
      <w:r w:rsidR="00E27D4D">
        <w:t xml:space="preserve">del 43% como clientes fijos, esto se ve reflejado en cerca </w:t>
      </w:r>
      <w:r w:rsidR="00EF3A7B">
        <w:t xml:space="preserve">6000 jóvenes </w:t>
      </w:r>
      <w:r w:rsidR="00E27D4D">
        <w:t xml:space="preserve">en </w:t>
      </w:r>
      <w:r w:rsidR="00EF3A7B">
        <w:t>edad escolar con algún tipo de limitación cognitiva en la ciudad de Bogotá</w:t>
      </w:r>
      <w:r w:rsidR="00E27D4D">
        <w:t xml:space="preserve"> como clientes anuales</w:t>
      </w:r>
      <w:r w:rsidR="00EF3A7B">
        <w:t xml:space="preserve">. </w:t>
      </w:r>
      <w:r>
        <w:t xml:space="preserve">De esta forma se </w:t>
      </w:r>
      <w:r w:rsidR="00E27D4D">
        <w:t>garantizaría</w:t>
      </w:r>
      <w:r w:rsidR="00EF3A7B">
        <w:t xml:space="preserve"> </w:t>
      </w:r>
      <w:r w:rsidR="00E27D4D">
        <w:t xml:space="preserve">el mínimo de ventas </w:t>
      </w:r>
      <w:r>
        <w:t>necesarias en</w:t>
      </w:r>
      <w:r>
        <w:t xml:space="preserve"> </w:t>
      </w:r>
      <w:r>
        <w:t xml:space="preserve">promedio mensualmente, con el fin de </w:t>
      </w:r>
      <w:r w:rsidR="00E27D4D">
        <w:t>man</w:t>
      </w:r>
      <w:r>
        <w:t xml:space="preserve">tener </w:t>
      </w:r>
      <w:r w:rsidR="00E27D4D">
        <w:t>un nivel de ingresos superior al nivel de egresos de la empresa</w:t>
      </w:r>
      <w:r>
        <w:t>.</w:t>
      </w:r>
    </w:p>
    <w:p w14:paraId="65ACDF4D" w14:textId="77777777" w:rsidR="00E27D4D" w:rsidRPr="00E27D4D" w:rsidRDefault="00E27D4D" w:rsidP="00E27D4D"/>
    <w:p w14:paraId="56DF3E8D" w14:textId="70C48921" w:rsidR="00D30904" w:rsidRDefault="00D868FD" w:rsidP="00E75E0F">
      <w:pPr>
        <w:pStyle w:val="Incontec"/>
        <w:numPr>
          <w:ilvl w:val="2"/>
          <w:numId w:val="1"/>
        </w:numPr>
        <w:outlineLvl w:val="2"/>
        <w:rPr>
          <w:rFonts w:cs="Times New Roman"/>
          <w:szCs w:val="28"/>
        </w:rPr>
      </w:pPr>
      <w:bookmarkStart w:id="2244" w:name="_32hioqz" w:colFirst="0" w:colLast="0"/>
      <w:bookmarkStart w:id="2245" w:name="_Toc475342658"/>
      <w:bookmarkEnd w:id="2244"/>
      <w:r w:rsidRPr="001201FA">
        <w:rPr>
          <w:rFonts w:cs="Times New Roman"/>
          <w:szCs w:val="28"/>
        </w:rPr>
        <w:t>Evaluación financiera</w:t>
      </w:r>
      <w:r w:rsidR="00001129">
        <w:rPr>
          <w:rFonts w:cs="Times New Roman"/>
          <w:szCs w:val="28"/>
        </w:rPr>
        <w:t>.</w:t>
      </w:r>
      <w:bookmarkEnd w:id="2245"/>
    </w:p>
    <w:p w14:paraId="6A234221" w14:textId="77777777" w:rsidR="00E27D4D" w:rsidRPr="00E27D4D" w:rsidRDefault="00E27D4D" w:rsidP="00E27D4D"/>
    <w:p w14:paraId="4D6F94D8" w14:textId="46581756" w:rsidR="00D30904" w:rsidRPr="00102649" w:rsidRDefault="00D868FD" w:rsidP="00F12A4C">
      <w:pPr>
        <w:pStyle w:val="Incontec"/>
        <w:rPr>
          <w:rFonts w:cs="Times New Roman"/>
        </w:rPr>
      </w:pPr>
      <w:r w:rsidRPr="00102649">
        <w:rPr>
          <w:rFonts w:cs="Times New Roman"/>
        </w:rPr>
        <w:t xml:space="preserve">La inversión inicial deberá ser de </w:t>
      </w:r>
      <w:r w:rsidR="002E095B" w:rsidRPr="00E27D4D">
        <w:rPr>
          <w:rFonts w:cs="Times New Roman"/>
          <w:b/>
        </w:rPr>
        <w:t>$25’496813,24</w:t>
      </w:r>
      <w:r w:rsidRPr="00102649">
        <w:rPr>
          <w:rFonts w:cs="Times New Roman"/>
        </w:rPr>
        <w:t xml:space="preserve"> pa</w:t>
      </w:r>
      <w:r w:rsidR="00E27D4D">
        <w:rPr>
          <w:rFonts w:cs="Times New Roman"/>
        </w:rPr>
        <w:t>ra comenzar con la empresa,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1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COP $ </w:t>
      </w:r>
      <w:r w:rsidR="009D1018" w:rsidRPr="009D1018">
        <w:rPr>
          <w:rFonts w:cs="Times New Roman"/>
          <w:b/>
        </w:rPr>
        <w:t>34,294.370</w:t>
      </w:r>
      <w:r w:rsidR="009D1018">
        <w:rPr>
          <w:rFonts w:cs="Times New Roman"/>
        </w:rPr>
        <w:t xml:space="preserve"> y </w:t>
      </w:r>
      <w:r w:rsidR="002E095B">
        <w:rPr>
          <w:rFonts w:cs="Times New Roman"/>
        </w:rPr>
        <w:t xml:space="preserve">TIR del </w:t>
      </w:r>
      <w:r w:rsidR="00E27D4D" w:rsidRPr="00E27D4D">
        <w:rPr>
          <w:rFonts w:cs="Times New Roman"/>
          <w:b/>
        </w:rPr>
        <w:t>84</w:t>
      </w:r>
      <w:r w:rsidRPr="00E27D4D">
        <w:rPr>
          <w:rFonts w:cs="Times New Roman"/>
          <w:b/>
        </w:rPr>
        <w:t>%</w:t>
      </w:r>
      <w:r w:rsidR="009D1018">
        <w:rPr>
          <w:rFonts w:cs="Times New Roman"/>
          <w:b/>
        </w:rPr>
        <w:t>)</w:t>
      </w:r>
      <w:r w:rsidR="00E27D4D">
        <w:rPr>
          <w:rFonts w:cs="Times New Roman"/>
        </w:rPr>
        <w:t xml:space="preserve"> que nos permite evaluar la viabilidad del proyecto en términos de su rentabilidad. </w:t>
      </w:r>
    </w:p>
    <w:p w14:paraId="0B5A7150" w14:textId="77777777" w:rsidR="002018F1" w:rsidRDefault="002018F1" w:rsidP="00F12A4C">
      <w:pPr>
        <w:pStyle w:val="Incontec"/>
        <w:rPr>
          <w:rFonts w:cs="Times New Roman"/>
        </w:rPr>
      </w:pPr>
      <w:bookmarkStart w:id="2246" w:name="_1hmsyys" w:colFirst="0" w:colLast="0"/>
      <w:bookmarkEnd w:id="2246"/>
    </w:p>
    <w:p w14:paraId="4CAC4AEA" w14:textId="77777777" w:rsidR="00DC3116" w:rsidRPr="00DC3116" w:rsidRDefault="00DC3116" w:rsidP="00DC3116">
      <w:pPr>
        <w:pStyle w:val="Incontec"/>
      </w:pPr>
    </w:p>
    <w:p w14:paraId="6A794FC6" w14:textId="471D3C73" w:rsidR="00D30904" w:rsidRDefault="0057135C" w:rsidP="00E75E0F">
      <w:pPr>
        <w:pStyle w:val="Incontec"/>
        <w:numPr>
          <w:ilvl w:val="1"/>
          <w:numId w:val="1"/>
        </w:numPr>
        <w:outlineLvl w:val="1"/>
        <w:rPr>
          <w:rFonts w:cs="Times New Roman"/>
          <w:sz w:val="28"/>
        </w:rPr>
      </w:pPr>
      <w:bookmarkStart w:id="2247" w:name="_41mghml" w:colFirst="0" w:colLast="0"/>
      <w:bookmarkStart w:id="2248" w:name="_2grqrue" w:colFirst="0" w:colLast="0"/>
      <w:bookmarkStart w:id="2249" w:name="_vx1227" w:colFirst="0" w:colLast="0"/>
      <w:bookmarkStart w:id="2250" w:name="_j6wyzyuwyjtj" w:colFirst="0" w:colLast="0"/>
      <w:bookmarkStart w:id="2251" w:name="_Toc475342659"/>
      <w:bookmarkEnd w:id="2247"/>
      <w:bookmarkEnd w:id="2248"/>
      <w:bookmarkEnd w:id="2249"/>
      <w:bookmarkEnd w:id="2250"/>
      <w:r w:rsidRPr="00066B8A">
        <w:rPr>
          <w:rFonts w:cs="Times New Roman"/>
          <w:sz w:val="28"/>
        </w:rPr>
        <w:lastRenderedPageBreak/>
        <w:t>ANÁLISIS DE RIESGOS</w:t>
      </w:r>
      <w:bookmarkEnd w:id="2251"/>
    </w:p>
    <w:p w14:paraId="30CD1FA9" w14:textId="1F329C87" w:rsidR="00DC3116" w:rsidRPr="00DC3116" w:rsidRDefault="00DC3116" w:rsidP="00DC3116">
      <w:pPr>
        <w:pStyle w:val="Incontec"/>
      </w:pPr>
      <w:r w:rsidRPr="00DC3116">
        <w:t>Para determinar los riesgos sobre el proyecto, se utilizó la metodología de análisis de riesgos planteada</w:t>
      </w:r>
      <w:r>
        <w:t xml:space="preserve"> por Okpara y Wynn</w:t>
      </w:r>
      <w:r w:rsidRPr="00DC3116">
        <w:t>, En la sección 5.</w:t>
      </w:r>
      <w:r>
        <w:t>9</w:t>
      </w:r>
      <w:r w:rsidRPr="00DC3116">
        <w:t>.1 se describen los posibles factores que pueden limitar la ejecución de los procesos de la organización. En la sección 5.</w:t>
      </w:r>
      <w:r>
        <w:t>9.2 se presentan los principales factores claves de éxito que permitirían que el proyecto sobresalga ante la competencia</w:t>
      </w:r>
      <w:r w:rsidRPr="00DC3116">
        <w:t>,</w:t>
      </w:r>
      <w:r>
        <w:t xml:space="preserve"> y en la sección 5.9.3</w:t>
      </w:r>
      <w:r w:rsidRPr="00DC3116">
        <w:t xml:space="preserve"> </w:t>
      </w:r>
      <w:r w:rsidR="00DD74C2">
        <w:t>se presentan los riesgos encontrados tras el análisis DOFA y la forma de contraatacar dichas</w:t>
      </w:r>
      <w:r w:rsidR="002E100F">
        <w:t xml:space="preserve"> </w:t>
      </w:r>
      <w:r w:rsidR="00DD74C2">
        <w:t>problematicas</w:t>
      </w:r>
      <w:r w:rsidRPr="00DC3116">
        <w:t>.</w:t>
      </w:r>
    </w:p>
    <w:p w14:paraId="562786F8" w14:textId="400F613B" w:rsidR="00C87190" w:rsidRPr="00A41C3C" w:rsidRDefault="00C87190" w:rsidP="00E75E0F">
      <w:pPr>
        <w:pStyle w:val="Incontec"/>
        <w:numPr>
          <w:ilvl w:val="2"/>
          <w:numId w:val="1"/>
        </w:numPr>
        <w:outlineLvl w:val="2"/>
        <w:rPr>
          <w:rFonts w:cs="Times New Roman"/>
          <w:szCs w:val="28"/>
        </w:rPr>
      </w:pPr>
      <w:bookmarkStart w:id="2252" w:name="_Toc475342660"/>
      <w:r w:rsidRPr="00A41C3C">
        <w:rPr>
          <w:rFonts w:cs="Times New Roman"/>
          <w:szCs w:val="28"/>
        </w:rPr>
        <w:t>Factores limitantes y obstáculos.</w:t>
      </w:r>
      <w:bookmarkEnd w:id="2252"/>
    </w:p>
    <w:p w14:paraId="4571AF03" w14:textId="263E28FD" w:rsidR="00C87190" w:rsidRDefault="00C87190" w:rsidP="00C87190">
      <w:pPr>
        <w:pStyle w:val="Incontec"/>
      </w:pPr>
      <w:r>
        <w:t xml:space="preserve">Okpara y Wynn </w:t>
      </w:r>
      <w:sdt>
        <w:sdtPr>
          <w:id w:val="-770701131"/>
          <w:citation/>
        </w:sdtPr>
        <w:sdtContent>
          <w:r>
            <w:fldChar w:fldCharType="begin"/>
          </w:r>
          <w:r>
            <w:instrText xml:space="preserve"> CITATION Okp07 \l 9226 </w:instrText>
          </w:r>
          <w:r>
            <w:fldChar w:fldCharType="separate"/>
          </w:r>
          <w:r w:rsidR="00DD74C2">
            <w:rPr>
              <w:noProof/>
            </w:rPr>
            <w:t>(56)</w:t>
          </w:r>
          <w:r>
            <w:fldChar w:fldCharType="end"/>
          </w:r>
        </w:sdtContent>
      </w:sdt>
      <w:r w:rsidRPr="00652A34">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7A0927AC" w:rsidR="00EC3C0A" w:rsidRDefault="00EC3C0A" w:rsidP="00DD74C2">
      <w:pPr>
        <w:pStyle w:val="Incontec"/>
      </w:pPr>
      <w:r w:rsidRPr="00EC3C0A">
        <w:t>Falta de</w:t>
      </w:r>
      <w:r>
        <w:t xml:space="preserve"> fi</w:t>
      </w:r>
      <w:r w:rsidRPr="00EC3C0A">
        <w:t>nanciamiento: Esta factor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91FCDB4" w:rsidR="00EF469E" w:rsidRDefault="00EC3C0A" w:rsidP="00EF469E">
      <w:pPr>
        <w:pStyle w:val="Incontec"/>
        <w:rPr>
          <w:rFonts w:cs="Times New Roman"/>
        </w:rPr>
      </w:pPr>
      <w:r>
        <w:rPr>
          <w:rFonts w:cs="Times New Roman"/>
        </w:rPr>
        <w:t xml:space="preserve">Además para apoyar este proceso en conocer y como atacar dichos factores limitantes se </w:t>
      </w:r>
      <w:r w:rsidR="00EF469E">
        <w:rPr>
          <w:rFonts w:cs="Times New Roman"/>
        </w:rPr>
        <w:t>utilizó la metodología de análisis F</w:t>
      </w:r>
      <w:r>
        <w:rPr>
          <w:rFonts w:cs="Times New Roman"/>
        </w:rPr>
        <w:t xml:space="preserve">ODA. Con dicho análisis se encontraron aquellos factores debilitantes y aquellas amenazas que deben ser atacadas cuanto antes para un óptimo desarrollo y funcionamiento de la empresa. En la tabla 5-8 se </w:t>
      </w:r>
      <w:r>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5B4007A3" w:rsidR="00A0604E" w:rsidRPr="00A0604E" w:rsidRDefault="00A0604E" w:rsidP="00A0604E">
            <w:pPr>
              <w:jc w:val="both"/>
              <w:rPr>
                <w:rFonts w:ascii="LM Roman 10" w:eastAsia="Times New Roman" w:hAnsi="LM Roman 10" w:cs="Times New Roman"/>
                <w:sz w:val="18"/>
                <w:szCs w:val="20"/>
              </w:rPr>
            </w:pPr>
            <w:bookmarkStart w:id="2253" w:name="RANGE!F7"/>
            <w:r w:rsidRPr="00A0604E">
              <w:rPr>
                <w:rFonts w:ascii="LM Roman 10" w:eastAsia="Arial" w:hAnsi="LM Roman 10" w:cs="Times New Roman"/>
                <w:sz w:val="18"/>
                <w:szCs w:val="20"/>
              </w:rPr>
              <w:t>La experiencia con la que cuentan los integrantes del equipo  en el manejo y conocimiento de la población con Limitación Cognitiva será un factor de suma importancia y diferenciador.</w:t>
            </w:r>
            <w:bookmarkEnd w:id="2253"/>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2254" w:name="RANGE!F8"/>
            <w:r w:rsidRPr="00A0604E">
              <w:rPr>
                <w:rFonts w:ascii="LM Roman 10" w:eastAsia="Arial" w:hAnsi="LM Roman 10" w:cs="Times New Roman"/>
                <w:sz w:val="18"/>
                <w:szCs w:val="20"/>
              </w:rPr>
              <w:t>Los costos de desarrollo del producto y servicio, así como los operativos a nivel de TI, pueden resultar relativamente económicos al hacer uso de nubes públicas como Amazon Web Services y no incurrir en la adquisición de infraestructura propia.</w:t>
            </w:r>
            <w:bookmarkEnd w:id="2254"/>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0FA7548D" w:rsidR="00A0604E" w:rsidRPr="00A0604E" w:rsidRDefault="00A0604E" w:rsidP="00A0604E">
            <w:pPr>
              <w:jc w:val="both"/>
              <w:rPr>
                <w:rFonts w:ascii="LM Roman 10" w:eastAsia="Times New Roman" w:hAnsi="LM Roman 10" w:cs="Times New Roman"/>
                <w:sz w:val="18"/>
                <w:szCs w:val="20"/>
              </w:rPr>
            </w:pPr>
            <w:bookmarkStart w:id="2255" w:name="RANGE!F9"/>
            <w:r w:rsidRPr="00A0604E">
              <w:rPr>
                <w:rFonts w:ascii="LM Roman 10" w:eastAsia="Arial" w:hAnsi="LM Roman 10" w:cs="Times New Roman"/>
                <w:sz w:val="18"/>
                <w:szCs w:val="20"/>
              </w:rPr>
              <w:t>Por otro lado se conoce el problema de forma directa y las necesidades del usuario, dado el contacto que se tiene con personas de la población con Limitación Cognitiva.</w:t>
            </w:r>
            <w:bookmarkEnd w:id="2255"/>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2256" w:name="RANGE!F10"/>
            <w:r w:rsidRPr="00A0604E">
              <w:rPr>
                <w:rFonts w:ascii="LM Roman 10" w:eastAsia="Arial" w:hAnsi="LM Roman 10" w:cs="Times New Roman"/>
                <w:sz w:val="18"/>
                <w:szCs w:val="20"/>
              </w:rPr>
              <w:t>Relación con el cliente y usuario final.</w:t>
            </w:r>
            <w:bookmarkEnd w:id="2256"/>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El sector de las Tic’s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2257" w:name="RANGE!F13"/>
            <w:r w:rsidRPr="00A0604E">
              <w:rPr>
                <w:rFonts w:ascii="LM Roman 10" w:eastAsia="Arial" w:hAnsi="LM Roman 10" w:cs="Times New Roman"/>
                <w:b/>
                <w:bCs/>
                <w:color w:val="FFFFFF"/>
                <w:sz w:val="18"/>
                <w:szCs w:val="20"/>
              </w:rPr>
              <w:t>Debilidades</w:t>
            </w:r>
            <w:bookmarkEnd w:id="2257"/>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2258"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2258"/>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2259"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2259"/>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36F0DFB" w:rsidR="002018F1" w:rsidRPr="003474C3" w:rsidRDefault="0071381B" w:rsidP="00EF469E">
      <w:pPr>
        <w:pStyle w:val="Incontec"/>
        <w:rPr>
          <w:rFonts w:cs="Times New Roman"/>
          <w:sz w:val="22"/>
        </w:rPr>
      </w:pPr>
      <w:r w:rsidRPr="003474C3">
        <w:rPr>
          <w:rFonts w:cs="Times New Roman"/>
          <w:b/>
          <w:i/>
          <w:sz w:val="22"/>
        </w:rPr>
        <w:t>Tabla 5-8</w:t>
      </w:r>
      <w:r w:rsidRPr="003474C3">
        <w:rPr>
          <w:rFonts w:cs="Times New Roman"/>
          <w:sz w:val="22"/>
        </w:rPr>
        <w:t xml:space="preserve">. Matriz FODA. Fuente: Autores. </w:t>
      </w:r>
    </w:p>
    <w:p w14:paraId="2FCC01D7" w14:textId="48987DEF" w:rsidR="003474C3" w:rsidRDefault="00857DED" w:rsidP="003474C3">
      <w:pPr>
        <w:pStyle w:val="Incontec"/>
      </w:pPr>
      <w:r>
        <w:lastRenderedPageBreak/>
        <w:t xml:space="preserve">Tras realizar el análisis FODA del proyecto, es necesario identificar las estrategias para mejorar los factores de éxito y disminuir los factores de riesgo, en la Tabla 5-9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2260" w:name="_6ed1ivwul3" w:colFirst="0" w:colLast="0"/>
            <w:bookmarkEnd w:id="2260"/>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7F981C26" w:rsidR="00D30904" w:rsidRPr="003474C3" w:rsidRDefault="003474C3" w:rsidP="00F12A4C">
      <w:pPr>
        <w:pStyle w:val="Incontec"/>
        <w:rPr>
          <w:rFonts w:cs="Times New Roman"/>
          <w:sz w:val="22"/>
        </w:rPr>
      </w:pPr>
      <w:r w:rsidRPr="003474C3">
        <w:rPr>
          <w:rFonts w:cs="Times New Roman"/>
          <w:b/>
          <w:i/>
          <w:sz w:val="22"/>
        </w:rPr>
        <w:t>Tabla 5-9</w:t>
      </w:r>
      <w:r w:rsidRPr="003474C3">
        <w:rPr>
          <w:rFonts w:cs="Times New Roman"/>
          <w:sz w:val="22"/>
        </w:rPr>
        <w:t>. Matriz de Estrategias FODA. Fuente: Autores.</w:t>
      </w:r>
    </w:p>
    <w:p w14:paraId="0CC12A16" w14:textId="644B155E" w:rsidR="00D30904" w:rsidRPr="002E100F" w:rsidRDefault="00D868FD" w:rsidP="002E100F">
      <w:pPr>
        <w:pStyle w:val="Incontec"/>
        <w:numPr>
          <w:ilvl w:val="2"/>
          <w:numId w:val="1"/>
        </w:numPr>
      </w:pPr>
      <w:bookmarkStart w:id="2261" w:name="_jmb7nbxx7952" w:colFirst="0" w:colLast="0"/>
      <w:bookmarkStart w:id="2262" w:name="_ryke6jphffz2" w:colFirst="0" w:colLast="0"/>
      <w:bookmarkEnd w:id="2261"/>
      <w:bookmarkEnd w:id="2262"/>
      <w:r w:rsidRPr="002E100F">
        <w:t>Factores clave del éxito.</w:t>
      </w:r>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77777777" w:rsidR="00D30904" w:rsidRPr="00102649" w:rsidRDefault="00D868FD" w:rsidP="00F12A4C">
      <w:pPr>
        <w:pStyle w:val="Incontec"/>
        <w:rPr>
          <w:rFonts w:cs="Times New Roman"/>
        </w:rPr>
      </w:pPr>
      <w:r w:rsidRPr="00102649">
        <w:rPr>
          <w:rFonts w:eastAsia="Arial" w:cs="Times New Roman"/>
        </w:rPr>
        <w:t>Uso masivo: Otro factor clave es que la aplicación sea muy popular entre los usuarios, se debe abarcar de manera apropiada el  mercado, aprovechando que son pocas las aplicaciones con este enfoque y el desconocimiento de estas herramientas</w:t>
      </w:r>
    </w:p>
    <w:p w14:paraId="72733E15" w14:textId="325E4CE8" w:rsidR="00D30904" w:rsidRPr="00A41C3C" w:rsidRDefault="00D868FD" w:rsidP="00E75E0F">
      <w:pPr>
        <w:pStyle w:val="Incontec"/>
        <w:numPr>
          <w:ilvl w:val="2"/>
          <w:numId w:val="1"/>
        </w:numPr>
        <w:outlineLvl w:val="2"/>
        <w:rPr>
          <w:rFonts w:cs="Times New Roman"/>
          <w:szCs w:val="28"/>
        </w:rPr>
      </w:pPr>
      <w:bookmarkStart w:id="2263" w:name="_xgj87wm1ewf8" w:colFirst="0" w:colLast="0"/>
      <w:bookmarkStart w:id="2264" w:name="_Toc475342661"/>
      <w:bookmarkEnd w:id="2263"/>
      <w:r w:rsidRPr="00A41C3C">
        <w:rPr>
          <w:rFonts w:cs="Times New Roman"/>
          <w:szCs w:val="28"/>
        </w:rPr>
        <w:t>Riesgos específicos y contramedidas.</w:t>
      </w:r>
      <w:bookmarkEnd w:id="2264"/>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4D29FBD6"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r w:rsidR="003F3D70" w:rsidRPr="003F3D70">
        <w:t>.</w:t>
      </w:r>
    </w:p>
    <w:p w14:paraId="5F16F129" w14:textId="3774FDD5" w:rsidR="00D30904" w:rsidRPr="00A41C3C" w:rsidRDefault="00D868FD" w:rsidP="00E75E0F">
      <w:pPr>
        <w:pStyle w:val="Incontec"/>
        <w:numPr>
          <w:ilvl w:val="0"/>
          <w:numId w:val="1"/>
        </w:numPr>
        <w:jc w:val="center"/>
        <w:outlineLvl w:val="0"/>
        <w:rPr>
          <w:rFonts w:cs="Times New Roman"/>
          <w:sz w:val="32"/>
          <w:szCs w:val="32"/>
        </w:rPr>
      </w:pPr>
      <w:bookmarkStart w:id="2265" w:name="_37m2jsg" w:colFirst="0" w:colLast="0"/>
      <w:bookmarkStart w:id="2266" w:name="_1mrcu09" w:colFirst="0" w:colLast="0"/>
      <w:bookmarkStart w:id="2267" w:name="_Toc475342662"/>
      <w:bookmarkEnd w:id="2265"/>
      <w:bookmarkEnd w:id="2266"/>
      <w:r w:rsidRPr="00A41C3C">
        <w:rPr>
          <w:rFonts w:cs="Times New Roman"/>
          <w:sz w:val="32"/>
          <w:szCs w:val="32"/>
        </w:rPr>
        <w:lastRenderedPageBreak/>
        <w:t>IMPACTOS</w:t>
      </w:r>
      <w:bookmarkEnd w:id="2267"/>
    </w:p>
    <w:p w14:paraId="0E2EAC68" w14:textId="77777777" w:rsidR="002018F1" w:rsidRDefault="002018F1" w:rsidP="00F12A4C">
      <w:pPr>
        <w:pStyle w:val="Incontec"/>
        <w:rPr>
          <w:rFonts w:cs="Times New Roman"/>
        </w:rPr>
      </w:pPr>
    </w:p>
    <w:p w14:paraId="2666A4B6" w14:textId="77777777" w:rsidR="00DD74C2" w:rsidRPr="00DD74C2" w:rsidRDefault="00DD74C2" w:rsidP="00DD74C2">
      <w:pPr>
        <w:pStyle w:val="Incontec"/>
      </w:pPr>
    </w:p>
    <w:p w14:paraId="2F98C495" w14:textId="4D2A78E4" w:rsidR="00D30904" w:rsidRDefault="00B65399" w:rsidP="00E75E0F">
      <w:pPr>
        <w:pStyle w:val="Incontec"/>
        <w:numPr>
          <w:ilvl w:val="1"/>
          <w:numId w:val="1"/>
        </w:numPr>
        <w:outlineLvl w:val="1"/>
        <w:rPr>
          <w:rFonts w:cs="Times New Roman"/>
        </w:rPr>
      </w:pPr>
      <w:bookmarkStart w:id="2268" w:name="_b9531oucpkz4" w:colFirst="0" w:colLast="0"/>
      <w:bookmarkStart w:id="2269" w:name="_Toc475342663"/>
      <w:bookmarkEnd w:id="2268"/>
      <w:r w:rsidRPr="00102649">
        <w:rPr>
          <w:rFonts w:cs="Times New Roman"/>
          <w:sz w:val="28"/>
          <w:szCs w:val="28"/>
        </w:rPr>
        <w:t>ECONÓMICO</w:t>
      </w:r>
      <w:r w:rsidR="00D868FD" w:rsidRPr="00102649">
        <w:rPr>
          <w:rFonts w:cs="Times New Roman"/>
        </w:rPr>
        <w:t>.</w:t>
      </w:r>
      <w:bookmarkEnd w:id="2269"/>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2270" w:name="_kkbvytrn60uh" w:colFirst="0" w:colLast="0"/>
      <w:bookmarkEnd w:id="2270"/>
      <w:r>
        <w:rPr>
          <w:rFonts w:cs="Times New Roman"/>
        </w:rPr>
        <w:t xml:space="preserve"> Generar proyectos de inversión en el sector de desarrollo de productos de software que satisfagan las necesidades educativas especiales de la población objetivo además la unesco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r w:rsidRPr="003F3D70">
        <w:rPr>
          <w:rFonts w:cs="Times New Roman"/>
          <w:i/>
        </w:rPr>
        <w:t>Education at a glance</w:t>
      </w:r>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1BEEDD11" w:rsidR="002F7017" w:rsidRDefault="002F7017" w:rsidP="002F7017">
      <w:pPr>
        <w:pStyle w:val="Incontec"/>
        <w:rPr>
          <w:rFonts w:cs="Times New Roman"/>
        </w:rPr>
      </w:pPr>
      <w:r>
        <w:t>Por otro lado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Además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2917B72" w14:textId="77777777" w:rsidR="002F7017" w:rsidRDefault="002F7017" w:rsidP="00B65399">
      <w:pPr>
        <w:pStyle w:val="Incontec"/>
      </w:pPr>
    </w:p>
    <w:p w14:paraId="43D6E6F2" w14:textId="77777777" w:rsidR="00DD74C2" w:rsidRPr="00DD74C2" w:rsidRDefault="00DD74C2" w:rsidP="00DD74C2">
      <w:pPr>
        <w:pStyle w:val="Incontec"/>
      </w:pPr>
    </w:p>
    <w:p w14:paraId="26395786" w14:textId="0771FC02" w:rsidR="002F7017" w:rsidRDefault="00B65399" w:rsidP="00E75E0F">
      <w:pPr>
        <w:pStyle w:val="Incontec"/>
        <w:numPr>
          <w:ilvl w:val="1"/>
          <w:numId w:val="1"/>
        </w:numPr>
        <w:outlineLvl w:val="1"/>
        <w:rPr>
          <w:rFonts w:cs="Times New Roman"/>
        </w:rPr>
      </w:pPr>
      <w:bookmarkStart w:id="2271" w:name="_Toc475342664"/>
      <w:r w:rsidRPr="00102649">
        <w:rPr>
          <w:rFonts w:cs="Times New Roman"/>
        </w:rPr>
        <w:lastRenderedPageBreak/>
        <w:t>REGIONAL.</w:t>
      </w:r>
      <w:bookmarkStart w:id="2272" w:name="_q63con1mca" w:colFirst="0" w:colLast="0"/>
      <w:bookmarkEnd w:id="2271"/>
      <w:bookmarkEnd w:id="2272"/>
    </w:p>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mejorar el nivel de Acceso a herramientas educativas para personas con N.E.E en la capital, en relación con el beneficio que tiene dicha mejora en el crecimiento del sistema de educación distrital.</w:t>
      </w:r>
    </w:p>
    <w:p w14:paraId="12EF45C7" w14:textId="77777777" w:rsidR="002F7017" w:rsidRDefault="002F7017" w:rsidP="002F7017">
      <w:pPr>
        <w:pStyle w:val="Incontec"/>
        <w:ind w:left="360"/>
      </w:pPr>
      <w:r>
        <w:t xml:space="preserve">Dado que la ciudad de Bogotá es el distrito capital es evidente que esta zona es uno de los focos de desarrollo en cuanto a la tecnología y educación se refiere, por tanto con la implementación del proyecto se obtendrá no solo mejoras educativas, sino también se permitirá un mayor acceso a contenido apto para personas con limitaciones cognitivas, contenido que sacie en mayor partes sus necesidades. </w:t>
      </w:r>
    </w:p>
    <w:p w14:paraId="0054A263" w14:textId="77777777" w:rsidR="002F7017" w:rsidRDefault="002F7017" w:rsidP="002F7017">
      <w:pPr>
        <w:pStyle w:val="Incontec"/>
        <w:ind w:left="360"/>
      </w:pPr>
      <w:r>
        <w:t>A nivel de localidades con la ejecución de este proyecto se permitirá que la población ubicada en sectores que presentan dificultades para acceder a un tipo de proyecto  educativo,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Pr="00102649" w:rsidRDefault="00B65399" w:rsidP="00E75E0F">
      <w:pPr>
        <w:pStyle w:val="Incontec"/>
        <w:numPr>
          <w:ilvl w:val="1"/>
          <w:numId w:val="1"/>
        </w:numPr>
        <w:outlineLvl w:val="1"/>
        <w:rPr>
          <w:rFonts w:cs="Times New Roman"/>
        </w:rPr>
      </w:pPr>
      <w:bookmarkStart w:id="2273" w:name="_Toc475342665"/>
      <w:r w:rsidRPr="00102649">
        <w:rPr>
          <w:rFonts w:cs="Times New Roman"/>
        </w:rPr>
        <w:t>SOCIAL</w:t>
      </w:r>
      <w:r w:rsidR="00D868FD" w:rsidRPr="00102649">
        <w:rPr>
          <w:rFonts w:cs="Times New Roman"/>
        </w:rPr>
        <w:t>.</w:t>
      </w:r>
      <w:bookmarkEnd w:id="2273"/>
    </w:p>
    <w:p w14:paraId="412EEB7A" w14:textId="77777777" w:rsidR="002F7017" w:rsidRPr="00102649" w:rsidRDefault="002F7017" w:rsidP="002F7017">
      <w:pPr>
        <w:pStyle w:val="Incontec"/>
      </w:pPr>
      <w:bookmarkStart w:id="2274" w:name="_7l9fue574ofa" w:colFirst="0" w:colLast="0"/>
      <w:bookmarkEnd w:id="2274"/>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77777777"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ende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w:t>
      </w:r>
      <w:r>
        <w:lastRenderedPageBreak/>
        <w:t>pueden realizar tareas como cualquier persona regular, eliminar el concepto de que la población con limitaciones cognitivas serán eternos niños, concepto que ha 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Pr="00102649" w:rsidRDefault="00B65399" w:rsidP="00E75E0F">
      <w:pPr>
        <w:pStyle w:val="Incontec"/>
        <w:numPr>
          <w:ilvl w:val="1"/>
          <w:numId w:val="1"/>
        </w:numPr>
        <w:outlineLvl w:val="1"/>
        <w:rPr>
          <w:rFonts w:cs="Times New Roman"/>
        </w:rPr>
      </w:pPr>
      <w:bookmarkStart w:id="2275" w:name="_Toc475342666"/>
      <w:r w:rsidRPr="00102649">
        <w:rPr>
          <w:rFonts w:cs="Times New Roman"/>
        </w:rPr>
        <w:t>AMBIENTAL.</w:t>
      </w:r>
      <w:bookmarkEnd w:id="2275"/>
    </w:p>
    <w:p w14:paraId="4F99257E" w14:textId="77777777" w:rsidR="002F7017" w:rsidRDefault="002F7017" w:rsidP="002F7017">
      <w:pPr>
        <w:pStyle w:val="Incontec"/>
      </w:pPr>
      <w:r>
        <w:t>Los impactos ambientales en el desarrollo de este proyecto se contemplan en el posible generación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2F7017">
      <w:pPr>
        <w:pStyle w:val="Prrafodelista"/>
        <w:numPr>
          <w:ilvl w:val="0"/>
          <w:numId w:val="37"/>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2F7017">
      <w:pPr>
        <w:pStyle w:val="Prrafodelista"/>
        <w:numPr>
          <w:ilvl w:val="0"/>
          <w:numId w:val="37"/>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2F7017">
      <w:pPr>
        <w:pStyle w:val="Prrafodelista"/>
        <w:numPr>
          <w:ilvl w:val="0"/>
          <w:numId w:val="37"/>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35A3E8ED" w14:textId="77777777" w:rsidR="00B65399" w:rsidRDefault="00B65399" w:rsidP="00B65399">
      <w:pPr>
        <w:pStyle w:val="Incontec"/>
      </w:pPr>
    </w:p>
    <w:p w14:paraId="7A3C6EC0" w14:textId="65AA5B24" w:rsidR="00D30904" w:rsidRPr="00A41C3C" w:rsidRDefault="00D868FD" w:rsidP="00E75E0F">
      <w:pPr>
        <w:pStyle w:val="Incontec"/>
        <w:numPr>
          <w:ilvl w:val="0"/>
          <w:numId w:val="1"/>
        </w:numPr>
        <w:jc w:val="center"/>
        <w:outlineLvl w:val="0"/>
        <w:rPr>
          <w:rFonts w:cs="Times New Roman"/>
          <w:sz w:val="32"/>
        </w:rPr>
      </w:pPr>
      <w:bookmarkStart w:id="2276" w:name="_206ipza" w:colFirst="0" w:colLast="0"/>
      <w:bookmarkStart w:id="2277" w:name="_Toc475342667"/>
      <w:bookmarkEnd w:id="2276"/>
      <w:commentRangeStart w:id="2278"/>
      <w:r w:rsidRPr="00A41C3C">
        <w:rPr>
          <w:rFonts w:cs="Times New Roman"/>
          <w:sz w:val="32"/>
        </w:rPr>
        <w:lastRenderedPageBreak/>
        <w:t>CONCLUSIONES.</w:t>
      </w:r>
      <w:commentRangeEnd w:id="2278"/>
      <w:r w:rsidR="00C12AAE">
        <w:rPr>
          <w:rStyle w:val="Refdecomentario"/>
          <w:rFonts w:ascii="Cambria" w:eastAsia="Cambria" w:hAnsi="Cambria" w:cs="Cambria"/>
          <w:color w:val="000000"/>
          <w:shd w:val="clear" w:color="auto" w:fill="auto"/>
        </w:rPr>
        <w:commentReference w:id="2278"/>
      </w:r>
      <w:bookmarkEnd w:id="2277"/>
    </w:p>
    <w:p w14:paraId="7B71A5C5" w14:textId="77777777" w:rsidR="002018F1" w:rsidRDefault="002018F1" w:rsidP="0001196A">
      <w:pPr>
        <w:pStyle w:val="Incontec"/>
      </w:pPr>
    </w:p>
    <w:p w14:paraId="3E052B72" w14:textId="77777777" w:rsidR="00965A49" w:rsidRDefault="00965A49" w:rsidP="00965A49">
      <w:pPr>
        <w:pStyle w:val="Incontec"/>
      </w:pPr>
      <w:r>
        <w:t>Aunque se evidenciaron algunas barreras y riesgos que pueden afectar la ejecución exitosa del plan</w:t>
      </w:r>
      <w:r>
        <w:t xml:space="preserve"> </w:t>
      </w:r>
      <w:r>
        <w:t>de negocio, además de las estrategias de mitigación de riesgos planteadas, se debe tener en cuenta</w:t>
      </w:r>
      <w:r>
        <w:t xml:space="preserve"> </w:t>
      </w:r>
      <w:r>
        <w:t>que la industria de las TIC en Colombia se encuentra en constante evolución, y que los soportes</w:t>
      </w:r>
      <w:r>
        <w:t xml:space="preserve"> </w:t>
      </w:r>
      <w:r>
        <w:t>desde el Gobierno Nacional y demás organizaciones que tienen presencia en el país pueden representar</w:t>
      </w:r>
      <w:r>
        <w:t xml:space="preserve"> </w:t>
      </w:r>
      <w:r>
        <w:t xml:space="preserve">un apoyo de vital relevancia para la puesta </w:t>
      </w:r>
      <w:r>
        <w:t>en marcha</w:t>
      </w:r>
      <w:r>
        <w:t xml:space="preserve"> de negocios de alta complejidad como</w:t>
      </w:r>
      <w:r>
        <w:t xml:space="preserve"> </w:t>
      </w:r>
      <w:r>
        <w:t>el planteado.</w:t>
      </w:r>
    </w:p>
    <w:p w14:paraId="4F4F8A31" w14:textId="67607F0A" w:rsidR="0001196A" w:rsidRPr="0001196A" w:rsidRDefault="0001196A" w:rsidP="00965A49">
      <w:pPr>
        <w:pStyle w:val="Incontec"/>
      </w:pPr>
      <w:r w:rsidRPr="0001196A">
        <w:t xml:space="preserve">La iniciativa parte de la experiencia previa de sus </w:t>
      </w:r>
      <w:r w:rsidR="002B29F4">
        <w:t>autores trabajando en una fundación en el sector de educación musical</w:t>
      </w:r>
      <w:r w:rsidRPr="0001196A">
        <w:t xml:space="preserve">, que </w:t>
      </w:r>
      <w:r w:rsidR="002B29F4" w:rsidRPr="0001196A">
        <w:t>demostró</w:t>
      </w:r>
      <w:r w:rsidRPr="0001196A">
        <w:t xml:space="preserve"> el potencial del </w:t>
      </w:r>
      <w:r w:rsidR="002B29F4">
        <w:t>uso de dicha metodología para</w:t>
      </w:r>
      <w:r w:rsidRPr="0001196A">
        <w:t xml:space="preserve"> proponer nuevos productos y servicios</w:t>
      </w:r>
      <w:r w:rsidR="002B29F4">
        <w:t xml:space="preserve"> </w:t>
      </w:r>
      <w:r w:rsidRPr="0001196A">
        <w:t xml:space="preserve">que </w:t>
      </w:r>
      <w:r w:rsidR="002B29F4">
        <w:t>aporten al desarrollo cognitivo de la población con L.C</w:t>
      </w:r>
      <w:r w:rsidRPr="0001196A">
        <w:t xml:space="preserve">, el modelo </w:t>
      </w:r>
      <w:r w:rsidR="002B29F4" w:rsidRPr="0001196A">
        <w:t>también</w:t>
      </w:r>
      <w:r w:rsidRPr="0001196A">
        <w:t xml:space="preserve"> muestra un alto </w:t>
      </w:r>
      <w:r w:rsidR="002B29F4" w:rsidRPr="0001196A">
        <w:t>índice</w:t>
      </w:r>
      <w:r w:rsidRPr="0001196A">
        <w:t xml:space="preserve"> de crecimiento y sobre</w:t>
      </w:r>
      <w:r w:rsidR="002B29F4">
        <w:t xml:space="preserve"> </w:t>
      </w:r>
      <w:r w:rsidRPr="0001196A">
        <w:t>todo la posibilidad de expandirse a otro tipo d</w:t>
      </w:r>
      <w:r w:rsidR="002B29F4">
        <w:t>e servicios como capacitaciones presenciales en el uso de herramientas tecnológicas.</w:t>
      </w:r>
      <w:r w:rsidRPr="0001196A">
        <w:t xml:space="preserve"> </w:t>
      </w:r>
    </w:p>
    <w:p w14:paraId="6DE3A190" w14:textId="5C215283" w:rsidR="0001196A" w:rsidRPr="0001196A" w:rsidRDefault="0001196A" w:rsidP="0001196A">
      <w:pPr>
        <w:pStyle w:val="Incontec"/>
      </w:pPr>
      <w:r w:rsidRPr="0001196A">
        <w:t xml:space="preserve">Es claro que el modelo tiene un </w:t>
      </w:r>
      <w:r w:rsidR="002B29F4" w:rsidRPr="0001196A">
        <w:t>índice</w:t>
      </w:r>
      <w:r w:rsidRPr="0001196A">
        <w:t xml:space="preserve"> de riesgo, pero que es realmente bajo y que en</w:t>
      </w:r>
      <w:r w:rsidR="002B29F4">
        <w:t xml:space="preserve"> </w:t>
      </w:r>
      <w:r w:rsidRPr="0001196A">
        <w:t xml:space="preserve">conjunto con las estrategias planteadas permiten tener un panorama en que la </w:t>
      </w:r>
      <w:r w:rsidR="002B29F4" w:rsidRPr="0001196A">
        <w:t>innovación</w:t>
      </w:r>
      <w:r w:rsidR="002B29F4">
        <w:t xml:space="preserve"> en el </w:t>
      </w:r>
      <w:r w:rsidR="002B29F4" w:rsidRPr="0001196A">
        <w:t>área</w:t>
      </w:r>
      <w:r w:rsidRPr="0001196A">
        <w:t xml:space="preserve"> de la </w:t>
      </w:r>
      <w:r w:rsidR="002B29F4" w:rsidRPr="0001196A">
        <w:t>educación</w:t>
      </w:r>
      <w:r w:rsidRPr="0001196A">
        <w:t xml:space="preserve"> se vuelve una ventaja competitiva fundamental.</w:t>
      </w:r>
    </w:p>
    <w:p w14:paraId="2F0964F0" w14:textId="222C8D20" w:rsidR="0001196A" w:rsidRPr="0001196A" w:rsidRDefault="0001196A" w:rsidP="0001196A">
      <w:pPr>
        <w:pStyle w:val="Incontec"/>
      </w:pPr>
      <w:r w:rsidRPr="0001196A">
        <w:t xml:space="preserve">El proyecto presenta un alto </w:t>
      </w:r>
      <w:r w:rsidR="002B29F4" w:rsidRPr="0001196A">
        <w:t>índice</w:t>
      </w:r>
      <w:r w:rsidRPr="0001196A">
        <w:t xml:space="preserve"> de </w:t>
      </w:r>
      <w:r w:rsidR="002B29F4" w:rsidRPr="0001196A">
        <w:t>correlación</w:t>
      </w:r>
      <w:r w:rsidRPr="0001196A">
        <w:t xml:space="preserve"> con los planes de crecimiento que se</w:t>
      </w:r>
      <w:r w:rsidR="002B29F4">
        <w:t xml:space="preserve"> </w:t>
      </w:r>
      <w:r w:rsidRPr="0001196A">
        <w:t xml:space="preserve">implementan a lo largo de latino </w:t>
      </w:r>
      <w:r w:rsidR="002B29F4">
        <w:t>américa</w:t>
      </w:r>
      <w:r w:rsidRPr="0001196A">
        <w:t>, abriendo camino a crear un mercado digital de</w:t>
      </w:r>
      <w:r w:rsidR="002B29F4">
        <w:t xml:space="preserve"> </w:t>
      </w:r>
      <w:r w:rsidR="002B29F4" w:rsidRPr="0001196A">
        <w:t>educación</w:t>
      </w:r>
      <w:r w:rsidR="002B29F4">
        <w:t xml:space="preserve"> totalmente benefi</w:t>
      </w:r>
      <w:r w:rsidRPr="0001196A">
        <w:t>cioso para la empresa y para la masa de clientes.</w:t>
      </w:r>
    </w:p>
    <w:p w14:paraId="6A23DDC0" w14:textId="77777777" w:rsidR="00A41C3C" w:rsidRDefault="00A41C3C" w:rsidP="0001196A">
      <w:pPr>
        <w:pStyle w:val="Incontec"/>
      </w:pPr>
    </w:p>
    <w:p w14:paraId="7CFF0E93" w14:textId="77777777" w:rsidR="00A41C3C" w:rsidRDefault="00A41C3C" w:rsidP="0001196A">
      <w:pPr>
        <w:pStyle w:val="Incontec"/>
      </w:pPr>
    </w:p>
    <w:p w14:paraId="5FDF18F5" w14:textId="77777777" w:rsidR="00A41C3C" w:rsidRDefault="00A41C3C" w:rsidP="0001196A">
      <w:pPr>
        <w:pStyle w:val="Incontec"/>
      </w:pPr>
    </w:p>
    <w:p w14:paraId="0CCD5D14" w14:textId="77777777" w:rsidR="00A41C3C" w:rsidRDefault="00A41C3C" w:rsidP="0001196A">
      <w:pPr>
        <w:pStyle w:val="Incontec"/>
      </w:pPr>
    </w:p>
    <w:p w14:paraId="3D787539" w14:textId="77777777" w:rsidR="00A41C3C" w:rsidRDefault="00A41C3C" w:rsidP="0001196A">
      <w:pPr>
        <w:pStyle w:val="Incontec"/>
      </w:pPr>
    </w:p>
    <w:p w14:paraId="5135E4F2" w14:textId="77777777" w:rsidR="00A41C3C" w:rsidRDefault="00A41C3C" w:rsidP="0001196A">
      <w:pPr>
        <w:pStyle w:val="Incontec"/>
      </w:pPr>
    </w:p>
    <w:p w14:paraId="1B9CFE92" w14:textId="77777777" w:rsidR="00A41C3C" w:rsidRDefault="00A41C3C" w:rsidP="0001196A">
      <w:pPr>
        <w:pStyle w:val="Incontec"/>
      </w:pPr>
    </w:p>
    <w:p w14:paraId="1265151D" w14:textId="0137F4BD" w:rsidR="008B613A" w:rsidRPr="00A41C3C" w:rsidRDefault="00B7045B" w:rsidP="00066B8A">
      <w:pPr>
        <w:pStyle w:val="Incontec"/>
        <w:numPr>
          <w:ilvl w:val="0"/>
          <w:numId w:val="15"/>
        </w:numPr>
        <w:jc w:val="center"/>
        <w:outlineLvl w:val="0"/>
        <w:rPr>
          <w:rFonts w:cs="Times New Roman"/>
          <w:sz w:val="32"/>
        </w:rPr>
      </w:pPr>
      <w:bookmarkStart w:id="2279" w:name="_4k668n3" w:colFirst="0" w:colLast="0"/>
      <w:bookmarkStart w:id="2280" w:name="_Ref467494018"/>
      <w:bookmarkStart w:id="2281" w:name="_Toc475342668"/>
      <w:bookmarkEnd w:id="2279"/>
      <w:r w:rsidRPr="00A41C3C">
        <w:rPr>
          <w:rFonts w:cs="Times New Roman"/>
          <w:sz w:val="32"/>
        </w:rPr>
        <w:t>ANEXO</w:t>
      </w:r>
      <w:r w:rsidR="00A41C3C">
        <w:rPr>
          <w:rFonts w:cs="Times New Roman"/>
          <w:sz w:val="32"/>
        </w:rPr>
        <w:t>S</w:t>
      </w:r>
      <w:bookmarkEnd w:id="2280"/>
      <w:bookmarkEnd w:id="2281"/>
    </w:p>
    <w:p w14:paraId="4AE7A1C5" w14:textId="78BB076F" w:rsidR="00B7045B" w:rsidRDefault="0073733E" w:rsidP="0018432B">
      <w:pPr>
        <w:pStyle w:val="Incontec"/>
        <w:numPr>
          <w:ilvl w:val="0"/>
          <w:numId w:val="21"/>
        </w:numPr>
        <w:outlineLvl w:val="1"/>
        <w:rPr>
          <w:rFonts w:cs="Times New Roman"/>
          <w:sz w:val="28"/>
          <w:szCs w:val="28"/>
        </w:rPr>
      </w:pPr>
      <w:bookmarkStart w:id="2282" w:name="_Ref467494133"/>
      <w:bookmarkStart w:id="2283" w:name="_Toc475342669"/>
      <w:r w:rsidRPr="00BA299F">
        <w:rPr>
          <w:rFonts w:cs="Times New Roman"/>
          <w:sz w:val="28"/>
          <w:szCs w:val="28"/>
        </w:rPr>
        <w:t>ANEXO.</w:t>
      </w:r>
      <w:r w:rsidR="00A41C3C" w:rsidRPr="00BA299F">
        <w:rPr>
          <w:rFonts w:cs="Times New Roman"/>
          <w:sz w:val="28"/>
          <w:szCs w:val="28"/>
        </w:rPr>
        <w:t xml:space="preserve"> Encuesta Análisis Sectores de Mercado</w:t>
      </w:r>
      <w:bookmarkEnd w:id="2282"/>
      <w:bookmarkEnd w:id="2283"/>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dia a dia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2579552" w:rsidR="000B0B76" w:rsidRPr="00102649" w:rsidRDefault="00010160" w:rsidP="00010160">
      <w:pPr>
        <w:pStyle w:val="Incontec"/>
        <w:rPr>
          <w:rFonts w:cs="Times New Roman"/>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p>
    <w:p w14:paraId="43566311" w14:textId="5A47754C" w:rsidR="00A41C3C" w:rsidRPr="00BA299F" w:rsidRDefault="0073733E" w:rsidP="0018432B">
      <w:pPr>
        <w:pStyle w:val="Prrafodelista"/>
        <w:numPr>
          <w:ilvl w:val="0"/>
          <w:numId w:val="22"/>
        </w:numPr>
        <w:outlineLvl w:val="1"/>
        <w:rPr>
          <w:rFonts w:ascii="LM Roman 10" w:hAnsi="LM Roman 10"/>
          <w:sz w:val="28"/>
          <w:szCs w:val="28"/>
        </w:rPr>
      </w:pPr>
      <w:bookmarkStart w:id="2284" w:name="_Ref467494506"/>
      <w:bookmarkStart w:id="2285" w:name="_Toc475342670"/>
      <w:r w:rsidRPr="00BA299F">
        <w:rPr>
          <w:rFonts w:ascii="LM Roman 10" w:hAnsi="LM Roman 10"/>
          <w:sz w:val="28"/>
          <w:szCs w:val="28"/>
        </w:rPr>
        <w:lastRenderedPageBreak/>
        <w:t>ANEXO.</w:t>
      </w:r>
      <w:bookmarkEnd w:id="2284"/>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2285"/>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Boohbah Zone</w:t>
            </w:r>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Juegolec</w:t>
            </w:r>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Poisson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SENSwitcher</w:t>
            </w:r>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GCompris</w:t>
            </w:r>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JuegoSwitch</w:t>
            </w:r>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vaca connie</w:t>
            </w:r>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genericos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alumnos con deficiencias motóricas,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EmuClic</w:t>
            </w:r>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EmuClic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Evuntu</w:t>
            </w:r>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Kanghooru</w:t>
            </w:r>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Llegir</w:t>
            </w:r>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el único programa de autor Interfocal,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teclat</w:t>
            </w:r>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Screen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Selected</w:t>
            </w:r>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SenseClic</w:t>
            </w:r>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Xerraire</w:t>
            </w:r>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lecto-escritura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Actividades de lecto-escritura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Cantaletras</w:t>
            </w:r>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DiTres</w:t>
            </w:r>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Globus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Lexia</w:t>
            </w:r>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Maj Khetane</w:t>
            </w:r>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Metavox</w:t>
            </w:r>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el meu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Preditext</w:t>
            </w:r>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Sebran's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Cognigraf</w:t>
            </w:r>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Facil</w:t>
            </w:r>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 la meva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QuickTac</w:t>
            </w:r>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TocaToca</w:t>
            </w:r>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Estrategias de Palabras - MAPs</w:t>
            </w:r>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Una Estrategia de Palabras (Word Strategy)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Guía pedagogica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w:t>
            </w:r>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Plaphoons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Scaut</w:t>
            </w:r>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Sicla</w:t>
            </w:r>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TifloLector</w:t>
            </w:r>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DA0F38"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Speaking Dinamically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Speaking Dinamycally Pro permite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Jaws</w:t>
            </w:r>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Window-Eyes</w:t>
            </w:r>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The Grid</w:t>
            </w:r>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Duxbury Braille Translator</w:t>
            </w:r>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Windbag</w:t>
            </w:r>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w:t>
            </w:r>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Boardmaker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Gradior</w:t>
            </w:r>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w:t>
            </w:r>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Communicate In Print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Overlay Maker</w:t>
            </w:r>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“Overlay Maker”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Dragon Naturally Speaking</w:t>
            </w:r>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Tratamiento de textos autocorrectivo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gh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Biggy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SmartClick</w:t>
            </w:r>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de Sinfones</w:t>
            </w:r>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BigShot</w:t>
            </w:r>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Animacuentos</w:t>
            </w:r>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Aprender vocabulario básico español. No se...</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w:t>
            </w:r>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WebColor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Begizorrotz</w:t>
            </w:r>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MasterBag</w:t>
            </w:r>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Alt KinderBag</w:t>
            </w:r>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Para la línea AltKids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VirtuaClick</w:t>
            </w:r>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PCLupa</w:t>
            </w:r>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Dilet</w:t>
            </w:r>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Speech Viewer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Peapo</w:t>
            </w:r>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generación / adaptacion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Winspeak</w:t>
            </w:r>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Fuente de datos:  Ticne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631130CE" w14:textId="04814848" w:rsidR="00014941" w:rsidRDefault="00014941" w:rsidP="00DB52EB">
      <w:pPr>
        <w:pStyle w:val="Incontec"/>
        <w:numPr>
          <w:ilvl w:val="0"/>
          <w:numId w:val="22"/>
        </w:numPr>
        <w:outlineLvl w:val="1"/>
        <w:rPr>
          <w:sz w:val="28"/>
        </w:rPr>
      </w:pPr>
      <w:bookmarkStart w:id="2286" w:name="_Toc475342671"/>
      <w:r w:rsidRPr="00014941">
        <w:rPr>
          <w:sz w:val="28"/>
        </w:rPr>
        <w:lastRenderedPageBreak/>
        <w:t>ANEXO. Promedio de Salarios para Personal Requerido según ofertas laborales ofrecidas en la web</w:t>
      </w:r>
      <w:bookmarkEnd w:id="2286"/>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153850CA" w:rsidR="00627ED3" w:rsidRDefault="00627ED3" w:rsidP="00E9210E">
            <w:pPr>
              <w:rPr>
                <w:rFonts w:ascii="LM Roman 10" w:hAnsi="LM Roman 10"/>
              </w:rPr>
            </w:pPr>
            <w:r>
              <w:rPr>
                <w:rFonts w:ascii="LM Roman 10" w:hAnsi="LM Roman 10"/>
              </w:rPr>
              <w:t>LIDER DE PROYECTO</w:t>
            </w:r>
          </w:p>
        </w:tc>
        <w:tc>
          <w:tcPr>
            <w:tcW w:w="2551" w:type="dxa"/>
          </w:tcPr>
          <w:p w14:paraId="13F44303" w14:textId="3A0E8AFF"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$800.000</w:t>
            </w:r>
          </w:p>
        </w:tc>
        <w:tc>
          <w:tcPr>
            <w:tcW w:w="3588" w:type="dxa"/>
          </w:tcPr>
          <w:p w14:paraId="1CBB96D2" w14:textId="420E4F8C" w:rsidR="00627ED3" w:rsidRPr="00627ED3" w:rsidRDefault="00627ED3"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http://personas.serviciodeempleo.gov.co/detalle_oferta.aspx?sede_id=1625910082&amp;proceso_id=5&amp;dep_id=54</w:t>
            </w:r>
          </w:p>
        </w:tc>
      </w:tr>
    </w:tbl>
    <w:p w14:paraId="334D70DD" w14:textId="77777777" w:rsidR="00014941" w:rsidRDefault="00014941" w:rsidP="00014941"/>
    <w:p w14:paraId="5AF72A02" w14:textId="0A1B5460" w:rsidR="00627ED3" w:rsidRDefault="00627ED3" w:rsidP="005C10DF">
      <w:pPr>
        <w:pStyle w:val="Incontec"/>
      </w:pPr>
      <w:r>
        <w:t>La vigencia de las propuestas pu</w:t>
      </w:r>
      <w:r w:rsidR="005C10DF">
        <w:t>ede caducar por ende puede que no sean visibles dentro de la plataforma que las presenta.</w:t>
      </w:r>
    </w:p>
    <w:p w14:paraId="0A9F8CEB" w14:textId="77777777" w:rsidR="005C10DF" w:rsidRDefault="005C10DF" w:rsidP="005C10DF">
      <w:pPr>
        <w:pStyle w:val="Incontec"/>
      </w:pPr>
    </w:p>
    <w:p w14:paraId="7CE5BE34" w14:textId="77777777" w:rsidR="005C10DF" w:rsidRPr="005C10DF" w:rsidRDefault="005C10DF" w:rsidP="005C10DF">
      <w:pPr>
        <w:pStyle w:val="Incontec"/>
      </w:pPr>
    </w:p>
    <w:p w14:paraId="2E410706" w14:textId="6135C249" w:rsidR="000B0B76" w:rsidRPr="00102649" w:rsidRDefault="000B0B76" w:rsidP="00066B8A">
      <w:pPr>
        <w:pStyle w:val="Incontec"/>
        <w:jc w:val="center"/>
        <w:outlineLvl w:val="0"/>
        <w:rPr>
          <w:rFonts w:cs="Times New Roman"/>
          <w:sz w:val="32"/>
          <w:szCs w:val="32"/>
        </w:rPr>
      </w:pPr>
      <w:bookmarkStart w:id="2287" w:name="_Toc475342672"/>
      <w:r w:rsidRPr="00102649">
        <w:rPr>
          <w:rFonts w:cs="Times New Roman"/>
          <w:sz w:val="32"/>
          <w:szCs w:val="32"/>
        </w:rPr>
        <w:lastRenderedPageBreak/>
        <w:t>REFERENCIAS</w:t>
      </w:r>
      <w:bookmarkEnd w:id="2287"/>
    </w:p>
    <w:sdt>
      <w:sdtPr>
        <w:rPr>
          <w:rFonts w:eastAsia="Cambria" w:cs="Cambria"/>
          <w:color w:val="000000"/>
          <w:sz w:val="22"/>
          <w:szCs w:val="22"/>
          <w:lang w:val="es-ES"/>
        </w:rPr>
        <w:id w:val="312071118"/>
        <w:docPartObj>
          <w:docPartGallery w:val="Bibliographies"/>
          <w:docPartUnique/>
        </w:docPartObj>
      </w:sdtPr>
      <w:sdtEndPr>
        <w:rPr>
          <w:rFonts w:eastAsia="Times New Roman" w:cs="CMU Typewriter Text Variable Wi"/>
          <w:color w:val="000000" w:themeColor="text1"/>
          <w:sz w:val="24"/>
          <w:szCs w:val="24"/>
          <w:lang w:val="es-CO"/>
        </w:rPr>
      </w:sdtEndPr>
      <w:sdtContent>
        <w:p w14:paraId="280FD7D6" w14:textId="0043736A" w:rsidR="000B0B76" w:rsidRPr="00102649" w:rsidRDefault="000B0B76" w:rsidP="00F12A4C">
          <w:pPr>
            <w:pStyle w:val="Incontec"/>
          </w:pPr>
        </w:p>
        <w:sdt>
          <w:sdtPr>
            <w:rPr>
              <w:rFonts w:ascii="LM Roman 10" w:eastAsia="Times New Roman" w:hAnsi="LM Roman 10" w:cs="CMU Typewriter Text Variable Wi"/>
              <w:color w:val="000000" w:themeColor="text1"/>
              <w:sz w:val="24"/>
              <w:szCs w:val="24"/>
              <w:shd w:val="clear" w:color="auto" w:fill="FEFEFE"/>
            </w:rPr>
            <w:id w:val="-573587230"/>
            <w:bibliography/>
          </w:sdtPr>
          <w:sdtContent>
            <w:p w14:paraId="17721A3A" w14:textId="77777777" w:rsidR="00DD74C2" w:rsidRPr="00DD74C2" w:rsidRDefault="000B0B76" w:rsidP="00DD74C2">
              <w:pPr>
                <w:pStyle w:val="Bibliografa"/>
                <w:jc w:val="both"/>
                <w:rPr>
                  <w:rFonts w:ascii="LM Roman 10" w:hAnsi="LM Roman 10"/>
                  <w:noProof/>
                  <w:sz w:val="24"/>
                  <w:szCs w:val="24"/>
                </w:rPr>
              </w:pPr>
              <w:r w:rsidRPr="00DD74C2">
                <w:rPr>
                  <w:rFonts w:ascii="LM Roman 10" w:hAnsi="LM Roman 10"/>
                  <w:sz w:val="24"/>
                  <w:szCs w:val="24"/>
                </w:rPr>
                <w:fldChar w:fldCharType="begin"/>
              </w:r>
              <w:r w:rsidRPr="00DD74C2">
                <w:rPr>
                  <w:rFonts w:ascii="LM Roman 10" w:hAnsi="LM Roman 10"/>
                  <w:sz w:val="24"/>
                  <w:szCs w:val="24"/>
                </w:rPr>
                <w:instrText>BIBLIOGRAPHY</w:instrText>
              </w:r>
              <w:r w:rsidRPr="00DD74C2">
                <w:rPr>
                  <w:rFonts w:ascii="LM Roman 10" w:hAnsi="LM Roman 10"/>
                  <w:sz w:val="24"/>
                  <w:szCs w:val="24"/>
                </w:rPr>
                <w:fldChar w:fldCharType="separate"/>
              </w:r>
              <w:r w:rsidR="00DD74C2" w:rsidRPr="00DD74C2">
                <w:rPr>
                  <w:rFonts w:ascii="LM Roman 10" w:hAnsi="LM Roman 10"/>
                  <w:noProof/>
                  <w:sz w:val="24"/>
                  <w:szCs w:val="24"/>
                </w:rPr>
                <w:t xml:space="preserve">1. </w:t>
              </w:r>
              <w:r w:rsidR="00DD74C2" w:rsidRPr="00DD74C2">
                <w:rPr>
                  <w:rFonts w:ascii="LM Roman 10" w:hAnsi="LM Roman 10"/>
                  <w:b/>
                  <w:bCs/>
                  <w:noProof/>
                  <w:sz w:val="24"/>
                  <w:szCs w:val="24"/>
                </w:rPr>
                <w:t>MinSalud.</w:t>
              </w:r>
              <w:r w:rsidR="00DD74C2" w:rsidRPr="00DD74C2">
                <w:rPr>
                  <w:rFonts w:ascii="LM Roman 10" w:hAnsi="LM Roman 10"/>
                  <w:noProof/>
                  <w:sz w:val="24"/>
                  <w:szCs w:val="24"/>
                </w:rPr>
                <w:t xml:space="preserve"> LÍNEA BASE OBSERVATORIO NACIONAL DE DISCAPACIDAD . </w:t>
              </w:r>
              <w:r w:rsidR="00DD74C2" w:rsidRPr="00DD74C2">
                <w:rPr>
                  <w:rFonts w:ascii="LM Roman 10" w:hAnsi="LM Roman 10"/>
                  <w:i/>
                  <w:iCs/>
                  <w:noProof/>
                  <w:sz w:val="24"/>
                  <w:szCs w:val="24"/>
                </w:rPr>
                <w:t xml:space="preserve">Observatorio Nacional de Discapacidad. </w:t>
              </w:r>
              <w:r w:rsidR="00DD74C2" w:rsidRPr="00DD74C2">
                <w:rPr>
                  <w:rFonts w:ascii="LM Roman 10" w:hAnsi="LM Roman 10"/>
                  <w:noProof/>
                  <w:sz w:val="24"/>
                  <w:szCs w:val="24"/>
                </w:rPr>
                <w:t>[En línea] 2014. https://www.minsalud.gov.co/sites/rid/Lists/BibliotecaDigital/RIDE/DE/PS/L%C3%ADnea%20Base%20Discapacidad%20OND.pdf.</w:t>
              </w:r>
            </w:p>
            <w:p w14:paraId="0F64E52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 </w:t>
              </w:r>
              <w:r w:rsidRPr="00DD74C2">
                <w:rPr>
                  <w:rFonts w:ascii="LM Roman 10" w:hAnsi="LM Roman 10"/>
                  <w:b/>
                  <w:bCs/>
                  <w:noProof/>
                  <w:sz w:val="24"/>
                  <w:szCs w:val="24"/>
                </w:rPr>
                <w:t>Apps.co.</w:t>
              </w:r>
              <w:r w:rsidRPr="00DD74C2">
                <w:rPr>
                  <w:rFonts w:ascii="LM Roman 10" w:hAnsi="LM Roman 10"/>
                  <w:noProof/>
                  <w:sz w:val="24"/>
                  <w:szCs w:val="24"/>
                </w:rPr>
                <w:t xml:space="preserve"> Mapp Accesible Colombia. [En línea] 11 de 02 de 2014. [Citado el: 15 de 02 de 2016.] https://apps.co/comunidad/ver/926/mapp-accesible-colombia/.</w:t>
              </w:r>
            </w:p>
            <w:p w14:paraId="2CB811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 </w:t>
              </w:r>
              <w:r w:rsidRPr="00DD74C2">
                <w:rPr>
                  <w:rFonts w:ascii="LM Roman 10" w:hAnsi="LM Roman 10"/>
                  <w:b/>
                  <w:bCs/>
                  <w:noProof/>
                  <w:sz w:val="24"/>
                  <w:szCs w:val="24"/>
                </w:rPr>
                <w:t>Technologies, Informer.</w:t>
              </w:r>
              <w:r w:rsidRPr="00DD74C2">
                <w:rPr>
                  <w:rFonts w:ascii="LM Roman 10" w:hAnsi="LM Roman 10"/>
                  <w:noProof/>
                  <w:sz w:val="24"/>
                  <w:szCs w:val="24"/>
                </w:rPr>
                <w:t xml:space="preserve"> Kraneando . [En línea] 12 de 08 de 2014. [Citado el: 11 de 02 de 2016.] http://kraneando.android.informer.com/es/.</w:t>
              </w:r>
            </w:p>
            <w:p w14:paraId="2C7D057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 </w:t>
              </w:r>
              <w:r w:rsidRPr="00DD74C2">
                <w:rPr>
                  <w:rFonts w:ascii="LM Roman 10" w:hAnsi="LM Roman 10"/>
                  <w:b/>
                  <w:bCs/>
                  <w:noProof/>
                  <w:sz w:val="24"/>
                  <w:szCs w:val="24"/>
                </w:rPr>
                <w:t>Datanalisis.</w:t>
              </w:r>
              <w:r w:rsidRPr="00DD74C2">
                <w:rPr>
                  <w:rFonts w:ascii="LM Roman 10" w:hAnsi="LM Roman 10"/>
                  <w:noProof/>
                  <w:sz w:val="24"/>
                  <w:szCs w:val="24"/>
                </w:rPr>
                <w:t xml:space="preserve"> Estudio de la industria del software en colombia. Technical report,. [En línea] 2005. </w:t>
              </w:r>
            </w:p>
            <w:p w14:paraId="5347E3E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 </w:t>
              </w:r>
              <w:r w:rsidRPr="00DD74C2">
                <w:rPr>
                  <w:rFonts w:ascii="LM Roman 10" w:hAnsi="LM Roman 10"/>
                  <w:b/>
                  <w:bCs/>
                  <w:noProof/>
                  <w:sz w:val="24"/>
                  <w:szCs w:val="24"/>
                </w:rPr>
                <w:t>SURA, GRUPO.</w:t>
              </w:r>
              <w:r w:rsidRPr="00DD74C2">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07FDD7F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6. </w:t>
              </w:r>
              <w:r w:rsidRPr="00DD74C2">
                <w:rPr>
                  <w:rFonts w:ascii="LM Roman 10" w:hAnsi="LM Roman 10"/>
                  <w:b/>
                  <w:bCs/>
                  <w:noProof/>
                  <w:sz w:val="24"/>
                  <w:szCs w:val="24"/>
                </w:rPr>
                <w:t>Osterwalder, Alex y Yves, Pigneur.</w:t>
              </w:r>
              <w:r w:rsidRPr="00DD74C2">
                <w:rPr>
                  <w:rFonts w:ascii="LM Roman 10" w:hAnsi="LM Roman 10"/>
                  <w:noProof/>
                  <w:sz w:val="24"/>
                  <w:szCs w:val="24"/>
                </w:rPr>
                <w:t xml:space="preserve"> </w:t>
              </w:r>
              <w:r w:rsidRPr="00DD74C2">
                <w:rPr>
                  <w:rFonts w:ascii="LM Roman 10" w:hAnsi="LM Roman 10"/>
                  <w:i/>
                  <w:iCs/>
                  <w:noProof/>
                  <w:sz w:val="24"/>
                  <w:szCs w:val="24"/>
                </w:rPr>
                <w:t xml:space="preserve">Value proposition design. </w:t>
              </w:r>
              <w:r w:rsidRPr="00DD74C2">
                <w:rPr>
                  <w:rFonts w:ascii="LM Roman 10" w:hAnsi="LM Roman 10"/>
                  <w:noProof/>
                  <w:sz w:val="24"/>
                  <w:szCs w:val="24"/>
                </w:rPr>
                <w:t>s.l. : Wiley, 2014.</w:t>
              </w:r>
            </w:p>
            <w:p w14:paraId="30525B5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7. </w:t>
              </w:r>
              <w:r w:rsidRPr="00DD74C2">
                <w:rPr>
                  <w:rFonts w:ascii="LM Roman 10" w:hAnsi="LM Roman 10"/>
                  <w:b/>
                  <w:bCs/>
                  <w:noProof/>
                  <w:sz w:val="24"/>
                  <w:szCs w:val="24"/>
                </w:rPr>
                <w:t>Osterwalder, Alexander y Pigneur, Yves.</w:t>
              </w:r>
              <w:r w:rsidRPr="00DD74C2">
                <w:rPr>
                  <w:rFonts w:ascii="LM Roman 10" w:hAnsi="LM Roman 10"/>
                  <w:noProof/>
                  <w:sz w:val="24"/>
                  <w:szCs w:val="24"/>
                </w:rPr>
                <w:t xml:space="preserve"> El lienzo del modelo de negocio. [En línea] 2010. http://www.convergenciamultimedial.com/landau/documentos/bibliografia-2016/osterwalder.pdf.</w:t>
              </w:r>
            </w:p>
            <w:p w14:paraId="62881A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8.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Orientaciones Discapacidad Cognitiva. [En línea] [Citado el: 25 de abril de 2016.] http://www.colombiaaprende.edu.co/html/micrositios/1752/articles-320691_archivo_5.pdf.</w:t>
              </w:r>
            </w:p>
            <w:p w14:paraId="1A5BB2E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9. </w:t>
              </w:r>
              <w:r w:rsidRPr="00DD74C2">
                <w:rPr>
                  <w:rFonts w:ascii="LM Roman 10" w:hAnsi="LM Roman 10"/>
                  <w:b/>
                  <w:bCs/>
                  <w:noProof/>
                  <w:sz w:val="24"/>
                  <w:szCs w:val="24"/>
                </w:rPr>
                <w:t>Olympics, Special.</w:t>
              </w:r>
              <w:r w:rsidRPr="00DD74C2">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4AEADD0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10. </w:t>
              </w:r>
              <w:r w:rsidRPr="00DD74C2">
                <w:rPr>
                  <w:rFonts w:ascii="LM Roman 10" w:hAnsi="LM Roman 10"/>
                  <w:b/>
                  <w:bCs/>
                  <w:noProof/>
                  <w:sz w:val="24"/>
                  <w:szCs w:val="24"/>
                </w:rPr>
                <w:t>OMS.</w:t>
              </w:r>
              <w:r w:rsidRPr="00DD74C2">
                <w:rPr>
                  <w:rFonts w:ascii="LM Roman 10" w:hAnsi="LM Roman 10"/>
                  <w:noProof/>
                  <w:sz w:val="24"/>
                  <w:szCs w:val="24"/>
                </w:rPr>
                <w:t xml:space="preserve"> 10 datos sobre la discapcidad. [En línea] 2013. http://www.who.int/features/factfiles/disability/es/.</w:t>
              </w:r>
            </w:p>
            <w:p w14:paraId="2F2EF7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11. </w:t>
              </w:r>
              <w:r w:rsidRPr="00DD74C2">
                <w:rPr>
                  <w:rFonts w:ascii="LM Roman 10" w:hAnsi="LM Roman 10"/>
                  <w:b/>
                  <w:bCs/>
                  <w:noProof/>
                  <w:sz w:val="24"/>
                  <w:szCs w:val="24"/>
                </w:rPr>
                <w:t>MEN, (Ministerio Educacion Nacional).</w:t>
              </w:r>
              <w:r w:rsidRPr="00DD74C2">
                <w:rPr>
                  <w:rFonts w:ascii="LM Roman 10" w:hAnsi="LM Roman 10"/>
                  <w:noProof/>
                  <w:sz w:val="24"/>
                  <w:szCs w:val="24"/>
                </w:rPr>
                <w:t xml:space="preserve"> Lineamientos Politica de Educacion superior Inclusiva. [En línea] [Citado el: 12 de 06 de 2016.] http://www.mineducacion.gov.co/1759/articles-340146_recurso_1.pdf.</w:t>
              </w:r>
            </w:p>
            <w:p w14:paraId="37E2FA7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12. </w:t>
              </w:r>
              <w:r w:rsidRPr="00DD74C2">
                <w:rPr>
                  <w:rFonts w:ascii="LM Roman 10" w:hAnsi="LM Roman 10"/>
                  <w:b/>
                  <w:bCs/>
                  <w:noProof/>
                  <w:sz w:val="24"/>
                  <w:szCs w:val="24"/>
                </w:rPr>
                <w:t>Lasso, Judith Urrego.</w:t>
              </w:r>
              <w:r w:rsidRPr="00DD74C2">
                <w:rPr>
                  <w:rFonts w:ascii="LM Roman 10" w:hAnsi="LM Roman 10"/>
                  <w:noProof/>
                  <w:sz w:val="24"/>
                  <w:szCs w:val="24"/>
                </w:rPr>
                <w:t xml:space="preserve"> Concepto 130011 de 2010 Secretaría Distrital de Educación. [En línea] 22 de 09 de 2010. [Citado el: 17 de 11 de 2016.] http://www.alcaldiabogota.gov.co/sisjur/normas/Norma1.jsp?i=40607.</w:t>
              </w:r>
            </w:p>
            <w:p w14:paraId="19AF2A7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13. </w:t>
              </w:r>
              <w:r w:rsidRPr="00DD74C2">
                <w:rPr>
                  <w:rFonts w:ascii="LM Roman 10" w:hAnsi="LM Roman 10"/>
                  <w:b/>
                  <w:bCs/>
                  <w:noProof/>
                  <w:sz w:val="24"/>
                  <w:szCs w:val="24"/>
                </w:rPr>
                <w:t>DANE.</w:t>
              </w:r>
              <w:r w:rsidRPr="00DD74C2">
                <w:rPr>
                  <w:rFonts w:ascii="LM Roman 10" w:hAnsi="LM Roman 10"/>
                  <w:noProof/>
                  <w:sz w:val="24"/>
                  <w:szCs w:val="24"/>
                </w:rPr>
                <w:t xml:space="preserve"> Información Estadística de la discapacidad . [En línea] Julio de 2004. http://www.dane.gov.co/files/investigaciones/discapacidad/inform_estad.pdf.</w:t>
              </w:r>
            </w:p>
            <w:p w14:paraId="6FFC76B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14. </w:t>
              </w:r>
              <w:r w:rsidRPr="00DD74C2">
                <w:rPr>
                  <w:rFonts w:ascii="LM Roman 10" w:hAnsi="LM Roman 10"/>
                  <w:b/>
                  <w:bCs/>
                  <w:noProof/>
                  <w:sz w:val="24"/>
                  <w:szCs w:val="24"/>
                </w:rPr>
                <w:t>UNESCO.</w:t>
              </w:r>
              <w:r w:rsidRPr="00DD74C2">
                <w:rPr>
                  <w:rFonts w:ascii="LM Roman 10" w:hAnsi="LM Roman 10"/>
                  <w:noProof/>
                  <w:sz w:val="24"/>
                  <w:szCs w:val="24"/>
                </w:rPr>
                <w:t xml:space="preserve"> Indice de Inclusion. </w:t>
              </w:r>
              <w:r w:rsidRPr="00DD74C2">
                <w:rPr>
                  <w:rFonts w:ascii="LM Roman 10" w:hAnsi="LM Roman 10"/>
                  <w:i/>
                  <w:iCs/>
                  <w:noProof/>
                  <w:sz w:val="24"/>
                  <w:szCs w:val="24"/>
                </w:rPr>
                <w:t xml:space="preserve">Desarrollndo el aprendizaje y la participacion en las escuelas. </w:t>
              </w:r>
              <w:r w:rsidRPr="00DD74C2">
                <w:rPr>
                  <w:rFonts w:ascii="LM Roman 10" w:hAnsi="LM Roman 10"/>
                  <w:noProof/>
                  <w:sz w:val="24"/>
                  <w:szCs w:val="24"/>
                </w:rPr>
                <w:t>[En línea] 2002. http://www.eenet.org.uk/resources/docs/Index%20Spanish%20South%20America%20.pdf.</w:t>
              </w:r>
            </w:p>
            <w:p w14:paraId="4363046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15. </w:t>
              </w:r>
              <w:r w:rsidRPr="00DD74C2">
                <w:rPr>
                  <w:rFonts w:ascii="LM Roman 10" w:hAnsi="LM Roman 10"/>
                  <w:b/>
                  <w:bCs/>
                  <w:noProof/>
                  <w:sz w:val="24"/>
                  <w:szCs w:val="24"/>
                </w:rPr>
                <w:t>Muñoz, Elena y Gonzales, Begoña.</w:t>
              </w:r>
              <w:r w:rsidRPr="00DD74C2">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48ACA6A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16. </w:t>
              </w:r>
              <w:r w:rsidRPr="00DD74C2">
                <w:rPr>
                  <w:rFonts w:ascii="LM Roman 10" w:hAnsi="LM Roman 10"/>
                  <w:b/>
                  <w:bCs/>
                  <w:noProof/>
                  <w:sz w:val="24"/>
                  <w:szCs w:val="24"/>
                </w:rPr>
                <w:t>Sherer, Marcia J, y otros.</w:t>
              </w:r>
              <w:r w:rsidRPr="00DD74C2">
                <w:rPr>
                  <w:rFonts w:ascii="LM Roman 10" w:hAnsi="LM Roman 10"/>
                  <w:noProof/>
                  <w:sz w:val="24"/>
                  <w:szCs w:val="24"/>
                </w:rPr>
                <w:t xml:space="preserve"> Assistive Technologies for Cognitive Disabilities. </w:t>
              </w:r>
              <w:r w:rsidRPr="00DD74C2">
                <w:rPr>
                  <w:rFonts w:ascii="LM Roman 10" w:hAnsi="LM Roman 10"/>
                  <w:i/>
                  <w:iCs/>
                  <w:noProof/>
                  <w:sz w:val="24"/>
                  <w:szCs w:val="24"/>
                </w:rPr>
                <w:t xml:space="preserve">Criticl Reviews in Physical and Rehabilitation Medicine. </w:t>
              </w:r>
              <w:r w:rsidRPr="00DD74C2">
                <w:rPr>
                  <w:rFonts w:ascii="LM Roman 10" w:hAnsi="LM Roman 10"/>
                  <w:noProof/>
                  <w:sz w:val="24"/>
                  <w:szCs w:val="24"/>
                </w:rPr>
                <w:t>[En línea] 2005. http://www.pages.drexel.edu/~sg94g745/Pubs/CritRevin%20PMR_CogTechReview.pdf.</w:t>
              </w:r>
            </w:p>
            <w:p w14:paraId="228145B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17. </w:t>
              </w:r>
              <w:r w:rsidRPr="00DD74C2">
                <w:rPr>
                  <w:rFonts w:ascii="LM Roman 10" w:hAnsi="LM Roman 10"/>
                  <w:b/>
                  <w:bCs/>
                  <w:noProof/>
                  <w:sz w:val="24"/>
                  <w:szCs w:val="24"/>
                </w:rPr>
                <w:t>Aprende, Colombia.</w:t>
              </w:r>
              <w:r w:rsidRPr="00DD74C2">
                <w:rPr>
                  <w:rFonts w:ascii="LM Roman 10" w:hAnsi="LM Roman 10"/>
                  <w:noProof/>
                  <w:sz w:val="24"/>
                  <w:szCs w:val="24"/>
                </w:rPr>
                <w:t xml:space="preserve"> Necesidades Educativas Especiales. [En línea] [Citado el: 20 de 11 de 2016.] http://www.colombiaaprende.edu.co/html/home/1592/article-228163.html.</w:t>
              </w:r>
            </w:p>
            <w:p w14:paraId="545BF4B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18. </w:t>
              </w:r>
              <w:r w:rsidRPr="00DD74C2">
                <w:rPr>
                  <w:rFonts w:ascii="LM Roman 10" w:hAnsi="LM Roman 10"/>
                  <w:b/>
                  <w:bCs/>
                  <w:noProof/>
                  <w:sz w:val="24"/>
                  <w:szCs w:val="24"/>
                </w:rPr>
                <w:t>GameLearn.</w:t>
              </w:r>
              <w:r w:rsidRPr="00DD74C2">
                <w:rPr>
                  <w:rFonts w:ascii="LM Roman 10" w:hAnsi="LM Roman 10"/>
                  <w:noProof/>
                  <w:sz w:val="24"/>
                  <w:szCs w:val="24"/>
                </w:rPr>
                <w:t xml:space="preserve"> ¿Qué es Game-based learning? [En línea] 23 de 07 de 2014. [Citado el: 20 de 11 de 2016.] https://game-learn.com/que-es-game-based-learning/.</w:t>
              </w:r>
            </w:p>
            <w:p w14:paraId="66C7E0A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19. </w:t>
              </w:r>
              <w:r w:rsidRPr="00DD74C2">
                <w:rPr>
                  <w:rFonts w:ascii="LM Roman 10" w:hAnsi="LM Roman 10"/>
                  <w:b/>
                  <w:bCs/>
                  <w:noProof/>
                  <w:sz w:val="24"/>
                  <w:szCs w:val="24"/>
                </w:rPr>
                <w:t>Trybus, Jessica.</w:t>
              </w:r>
              <w:r w:rsidRPr="00DD74C2">
                <w:rPr>
                  <w:rFonts w:ascii="LM Roman 10" w:hAnsi="LM Roman 10"/>
                  <w:noProof/>
                  <w:sz w:val="24"/>
                  <w:szCs w:val="24"/>
                </w:rPr>
                <w:t xml:space="preserve"> Game-Based Learning: What it is, Why it Works, and Where it's Going. </w:t>
              </w:r>
              <w:r w:rsidRPr="00DD74C2">
                <w:rPr>
                  <w:rFonts w:ascii="LM Roman 10" w:hAnsi="LM Roman 10"/>
                  <w:i/>
                  <w:iCs/>
                  <w:noProof/>
                  <w:sz w:val="24"/>
                  <w:szCs w:val="24"/>
                </w:rPr>
                <w:t xml:space="preserve">New Media Institute. </w:t>
              </w:r>
              <w:r w:rsidRPr="00DD74C2">
                <w:rPr>
                  <w:rFonts w:ascii="LM Roman 10" w:hAnsi="LM Roman 10"/>
                  <w:noProof/>
                  <w:sz w:val="24"/>
                  <w:szCs w:val="24"/>
                </w:rPr>
                <w:t>[En línea] [Citado el: 20 de 11 de 2016.] http://www.newmedia.org/game-based-learning--what-it-is-why-it-works-and-where-its-going.html.</w:t>
              </w:r>
            </w:p>
            <w:p w14:paraId="1D024E2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20. </w:t>
              </w:r>
              <w:r w:rsidRPr="00DD74C2">
                <w:rPr>
                  <w:rFonts w:ascii="LM Roman 10" w:hAnsi="LM Roman 10"/>
                  <w:b/>
                  <w:bCs/>
                  <w:noProof/>
                  <w:sz w:val="24"/>
                  <w:szCs w:val="24"/>
                </w:rPr>
                <w:t>Rodríguez, José Luis.</w:t>
              </w:r>
              <w:r w:rsidRPr="00DD74C2">
                <w:rPr>
                  <w:rFonts w:ascii="LM Roman 10" w:hAnsi="LM Roman 10"/>
                  <w:noProof/>
                  <w:sz w:val="24"/>
                  <w:szCs w:val="24"/>
                </w:rPr>
                <w:t xml:space="preserve"> </w:t>
              </w:r>
              <w:r w:rsidRPr="00DD74C2">
                <w:rPr>
                  <w:rFonts w:ascii="LM Roman 10" w:hAnsi="LM Roman 10"/>
                  <w:i/>
                  <w:iCs/>
                  <w:noProof/>
                  <w:sz w:val="24"/>
                  <w:szCs w:val="24"/>
                </w:rPr>
                <w:t xml:space="preserve">GAMIFICACIÓN, Mecánicas de juegos en tu vida personal y profesional . </w:t>
              </w:r>
              <w:r w:rsidRPr="00DD74C2">
                <w:rPr>
                  <w:rFonts w:ascii="LM Roman 10" w:hAnsi="LM Roman 10"/>
                  <w:noProof/>
                  <w:sz w:val="24"/>
                  <w:szCs w:val="24"/>
                </w:rPr>
                <w:t>España : s.n.</w:t>
              </w:r>
            </w:p>
            <w:p w14:paraId="7C7CB55C"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21. </w:t>
              </w:r>
              <w:r w:rsidRPr="00DD74C2">
                <w:rPr>
                  <w:rFonts w:ascii="LM Roman 10" w:hAnsi="LM Roman 10"/>
                  <w:b/>
                  <w:bCs/>
                  <w:noProof/>
                  <w:sz w:val="24"/>
                  <w:szCs w:val="24"/>
                </w:rPr>
                <w:t>VILLAMIZAR, MARTHA.</w:t>
              </w:r>
              <w:r w:rsidRPr="00DD74C2">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5746750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22. </w:t>
              </w:r>
              <w:r w:rsidRPr="00DD74C2">
                <w:rPr>
                  <w:rFonts w:ascii="LM Roman 10" w:hAnsi="LM Roman 10"/>
                  <w:b/>
                  <w:bCs/>
                  <w:noProof/>
                  <w:sz w:val="24"/>
                  <w:szCs w:val="24"/>
                </w:rPr>
                <w:t>Andes, Universidad de los.</w:t>
              </w:r>
              <w:r w:rsidRPr="00DD74C2">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4505131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23. </w:t>
              </w:r>
              <w:r w:rsidRPr="00DD74C2">
                <w:rPr>
                  <w:rFonts w:ascii="LM Roman 10" w:hAnsi="LM Roman 10"/>
                  <w:b/>
                  <w:bCs/>
                  <w:noProof/>
                  <w:sz w:val="24"/>
                  <w:szCs w:val="24"/>
                </w:rPr>
                <w:t>Social, Secretaría Distrital de Integración.</w:t>
              </w:r>
              <w:r w:rsidRPr="00DD74C2">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6EBB43D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24. </w:t>
              </w:r>
              <w:r w:rsidRPr="00DD74C2">
                <w:rPr>
                  <w:rFonts w:ascii="LM Roman 10" w:hAnsi="LM Roman 10"/>
                  <w:b/>
                  <w:bCs/>
                  <w:noProof/>
                  <w:sz w:val="24"/>
                  <w:szCs w:val="24"/>
                </w:rPr>
                <w:t>SIGLO, EL NUEVO.</w:t>
              </w:r>
              <w:r w:rsidRPr="00DD74C2">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127203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25. </w:t>
              </w:r>
              <w:r w:rsidRPr="00DD74C2">
                <w:rPr>
                  <w:rFonts w:ascii="LM Roman 10" w:hAnsi="LM Roman 10"/>
                  <w:b/>
                  <w:bCs/>
                  <w:noProof/>
                  <w:sz w:val="24"/>
                  <w:szCs w:val="24"/>
                </w:rPr>
                <w:t>Fedesoft.</w:t>
              </w:r>
              <w:r w:rsidRPr="00DD74C2">
                <w:rPr>
                  <w:rFonts w:ascii="LM Roman 10" w:hAnsi="LM Roman 10"/>
                  <w:noProof/>
                  <w:sz w:val="24"/>
                  <w:szCs w:val="24"/>
                </w:rPr>
                <w:t xml:space="preserve"> Estudios 2013 - 2014. [En línea] noviembre de 2015. http://www.cenisoft.org/estudios-fedesoft-cenisoft/.</w:t>
              </w:r>
            </w:p>
            <w:p w14:paraId="750BE15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26. </w:t>
              </w:r>
              <w:r w:rsidRPr="00DD74C2">
                <w:rPr>
                  <w:rFonts w:ascii="LM Roman 10" w:hAnsi="LM Roman 10"/>
                  <w:b/>
                  <w:bCs/>
                  <w:noProof/>
                  <w:sz w:val="24"/>
                  <w:szCs w:val="24"/>
                </w:rPr>
                <w:t>ESI.</w:t>
              </w:r>
              <w:r w:rsidRPr="00DD74C2">
                <w:rPr>
                  <w:rFonts w:ascii="LM Roman 10" w:hAnsi="LM Roman 10"/>
                  <w:noProof/>
                  <w:sz w:val="24"/>
                  <w:szCs w:val="24"/>
                </w:rPr>
                <w:t xml:space="preserve"> Industria de software en colombia. Technical report, European Software. [En línea] 2008. http://www.bdigital.unal.edu.co/5411/1/200802180-2011.pdf.</w:t>
              </w:r>
            </w:p>
            <w:p w14:paraId="63D03D5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27. </w:t>
              </w:r>
              <w:r w:rsidRPr="00DD74C2">
                <w:rPr>
                  <w:rFonts w:ascii="LM Roman 10" w:hAnsi="LM Roman 10"/>
                  <w:b/>
                  <w:bCs/>
                  <w:noProof/>
                  <w:sz w:val="24"/>
                  <w:szCs w:val="24"/>
                </w:rPr>
                <w:t>MINTIC.</w:t>
              </w:r>
              <w:r w:rsidRPr="00DD74C2">
                <w:rPr>
                  <w:rFonts w:ascii="LM Roman 10" w:hAnsi="LM Roman 10"/>
                  <w:noProof/>
                  <w:sz w:val="24"/>
                  <w:szCs w:val="24"/>
                </w:rPr>
                <w:t xml:space="preserve"> Convertic. [En línea] http://www.convertic.gov.co/641/w3-channel.html.</w:t>
              </w:r>
            </w:p>
            <w:p w14:paraId="46CD122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28. </w:t>
              </w:r>
              <w:r w:rsidRPr="00DD74C2">
                <w:rPr>
                  <w:rFonts w:ascii="LM Roman 10" w:hAnsi="LM Roman 10"/>
                  <w:b/>
                  <w:bCs/>
                  <w:noProof/>
                  <w:sz w:val="24"/>
                  <w:szCs w:val="24"/>
                </w:rPr>
                <w:t>Kim, W Chan y Mauborgne, Renée.</w:t>
              </w:r>
              <w:r w:rsidRPr="00DD74C2">
                <w:rPr>
                  <w:rFonts w:ascii="LM Roman 10" w:hAnsi="LM Roman 10"/>
                  <w:noProof/>
                  <w:sz w:val="24"/>
                  <w:szCs w:val="24"/>
                </w:rPr>
                <w:t xml:space="preserve"> Herramientas de la Estrategia del Océano Azul. [En línea] [Citado el: 17 de 11 de 2016.] https://es.blueoceanstrategy.com/tools/errc-grid/.</w:t>
              </w:r>
            </w:p>
            <w:p w14:paraId="443F73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29. </w:t>
              </w:r>
              <w:r w:rsidRPr="00DD74C2">
                <w:rPr>
                  <w:rFonts w:ascii="LM Roman 10" w:hAnsi="LM Roman 10"/>
                  <w:b/>
                  <w:bCs/>
                  <w:noProof/>
                  <w:sz w:val="24"/>
                  <w:szCs w:val="24"/>
                </w:rPr>
                <w:t>Ventures, Ministerio de Comercio, Industria y Turismo.</w:t>
              </w:r>
              <w:r w:rsidRPr="00DD74C2">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512CF19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30. </w:t>
              </w:r>
              <w:r w:rsidRPr="00DD74C2">
                <w:rPr>
                  <w:rFonts w:ascii="LM Roman 10" w:hAnsi="LM Roman 10"/>
                  <w:b/>
                  <w:bCs/>
                  <w:noProof/>
                  <w:sz w:val="24"/>
                  <w:szCs w:val="24"/>
                </w:rPr>
                <w:t>SENA.</w:t>
              </w:r>
              <w:r w:rsidRPr="00DD74C2">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443C249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31. </w:t>
              </w:r>
              <w:r w:rsidRPr="00DD74C2">
                <w:rPr>
                  <w:rFonts w:ascii="LM Roman 10" w:hAnsi="LM Roman 10"/>
                  <w:b/>
                  <w:bCs/>
                  <w:noProof/>
                  <w:sz w:val="24"/>
                  <w:szCs w:val="24"/>
                </w:rPr>
                <w:t>España, DGIPYME Gobierno de.</w:t>
              </w:r>
              <w:r w:rsidRPr="00DD74C2">
                <w:rPr>
                  <w:rFonts w:ascii="LM Roman 10" w:hAnsi="LM Roman 10"/>
                  <w:noProof/>
                  <w:sz w:val="24"/>
                  <w:szCs w:val="24"/>
                </w:rPr>
                <w:t xml:space="preserve"> Herramienta DAFO. [En línea] [Citado el: 20 de 11 de 2016.] http://dafo.ipyme.org/Paginas/Home.aspx.</w:t>
              </w:r>
            </w:p>
            <w:p w14:paraId="5254715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32. </w:t>
              </w:r>
              <w:r w:rsidRPr="00DD74C2">
                <w:rPr>
                  <w:rFonts w:ascii="LM Roman 10" w:hAnsi="LM Roman 10"/>
                  <w:b/>
                  <w:bCs/>
                  <w:noProof/>
                  <w:sz w:val="24"/>
                  <w:szCs w:val="24"/>
                </w:rPr>
                <w:t>Alfonzo, Pedro y Mariño, Sonia.</w:t>
              </w:r>
              <w:r w:rsidRPr="00DD74C2">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0C8C470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33. </w:t>
              </w:r>
              <w:r w:rsidRPr="00DD74C2">
                <w:rPr>
                  <w:rFonts w:ascii="LM Roman 10" w:hAnsi="LM Roman 10"/>
                  <w:b/>
                  <w:bCs/>
                  <w:noProof/>
                  <w:sz w:val="24"/>
                  <w:szCs w:val="24"/>
                </w:rPr>
                <w:t>DIAN.</w:t>
              </w:r>
              <w:r w:rsidRPr="00DD74C2">
                <w:rPr>
                  <w:rFonts w:ascii="LM Roman 10" w:hAnsi="LM Roman 10"/>
                  <w:noProof/>
                  <w:sz w:val="24"/>
                  <w:szCs w:val="24"/>
                </w:rPr>
                <w:t xml:space="preserve"> Generalidades del impuesto sobre la renta y complementarios. [En línea] 24 de 02 de 2006. [Citado el: 20 de 11 de 2016.] http://www.dian.gov.co/DIAN/12SobreD.nsf/pages/Impuestosinternos?OpenDocument.</w:t>
              </w:r>
            </w:p>
            <w:p w14:paraId="7C8DDB7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34. —. Impuesto sobre la renta para la equidad. [En línea] 15 de 11 de 2016. [Citado el: 20 de 11 de 2016.] http://www.dian.gov.co/contenidos/otros/Preguntas_Cree_2014.html#a1..</w:t>
              </w:r>
            </w:p>
            <w:p w14:paraId="692A4597"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35. —. Presentación de Información exogena presencial. [En línea] [Citado el: 20 de 11 de 2016.] http://www.dian.gov.co/descargas/plegables/PlegableExogena.pdf..</w:t>
              </w:r>
            </w:p>
            <w:p w14:paraId="15BCA360"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36. </w:t>
              </w:r>
              <w:r w:rsidRPr="00DD74C2">
                <w:rPr>
                  <w:rFonts w:ascii="LM Roman 10" w:hAnsi="LM Roman 10"/>
                  <w:b/>
                  <w:bCs/>
                  <w:noProof/>
                  <w:sz w:val="24"/>
                  <w:szCs w:val="24"/>
                </w:rPr>
                <w:t>Unesco.</w:t>
              </w:r>
              <w:r w:rsidRPr="00DD74C2">
                <w:rPr>
                  <w:rFonts w:ascii="LM Roman 10" w:hAnsi="LM Roman 10"/>
                  <w:noProof/>
                  <w:sz w:val="24"/>
                  <w:szCs w:val="24"/>
                </w:rPr>
                <w:t xml:space="preserve"> La Educación Superior en el Siglo XXI. Visión y Acción. </w:t>
              </w:r>
              <w:r w:rsidRPr="00DD74C2">
                <w:rPr>
                  <w:rFonts w:ascii="LM Roman 10" w:hAnsi="LM Roman 10"/>
                  <w:i/>
                  <w:iCs/>
                  <w:noProof/>
                  <w:sz w:val="24"/>
                  <w:szCs w:val="24"/>
                </w:rPr>
                <w:t xml:space="preserve">Unesco. </w:t>
              </w:r>
              <w:r w:rsidRPr="00DD74C2">
                <w:rPr>
                  <w:rFonts w:ascii="LM Roman 10" w:hAnsi="LM Roman 10"/>
                  <w:noProof/>
                  <w:sz w:val="24"/>
                  <w:szCs w:val="24"/>
                </w:rPr>
                <w:t>[En línea] 1998. http://www.unesco.org/education/educprog/wche/declaration_spa.htm.</w:t>
              </w:r>
            </w:p>
            <w:p w14:paraId="00D45479"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37. </w:t>
              </w:r>
              <w:r w:rsidRPr="00DD74C2">
                <w:rPr>
                  <w:rFonts w:ascii="LM Roman 10" w:hAnsi="LM Roman 10"/>
                  <w:b/>
                  <w:bCs/>
                  <w:noProof/>
                  <w:sz w:val="24"/>
                  <w:szCs w:val="24"/>
                </w:rPr>
                <w:t>Cruz, Magdalena, Hiraldo, Reyna y Estrada, Vivian.</w:t>
              </w:r>
              <w:r w:rsidRPr="00DD74C2">
                <w:rPr>
                  <w:rFonts w:ascii="LM Roman 10" w:hAnsi="LM Roman 10"/>
                  <w:noProof/>
                  <w:sz w:val="24"/>
                  <w:szCs w:val="24"/>
                </w:rPr>
                <w:t xml:space="preserve"> El aprendizaje virtual y la Gestión del Conocimiento: Una Experiencia de la Universidad Abierta para Adultos de la República Dominicana. </w:t>
              </w:r>
              <w:r w:rsidRPr="00DD74C2">
                <w:rPr>
                  <w:rFonts w:ascii="LM Roman 10" w:hAnsi="LM Roman 10"/>
                  <w:i/>
                  <w:iCs/>
                  <w:noProof/>
                  <w:sz w:val="24"/>
                  <w:szCs w:val="24"/>
                </w:rPr>
                <w:t xml:space="preserve">IESALC. </w:t>
              </w:r>
              <w:r w:rsidRPr="00DD74C2">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6CB95B14"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38. </w:t>
              </w:r>
              <w:r w:rsidRPr="00DD74C2">
                <w:rPr>
                  <w:rFonts w:ascii="LM Roman 10" w:hAnsi="LM Roman 10"/>
                  <w:b/>
                  <w:bCs/>
                  <w:noProof/>
                  <w:sz w:val="24"/>
                  <w:szCs w:val="24"/>
                </w:rPr>
                <w:t>Costa, Eduardo.</w:t>
              </w:r>
              <w:r w:rsidRPr="00DD74C2">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1DE806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39. </w:t>
              </w:r>
              <w:r w:rsidRPr="00DD74C2">
                <w:rPr>
                  <w:rFonts w:ascii="LM Roman 10" w:hAnsi="LM Roman 10"/>
                  <w:b/>
                  <w:bCs/>
                  <w:noProof/>
                  <w:sz w:val="24"/>
                  <w:szCs w:val="24"/>
                </w:rPr>
                <w:t>Rubin, Kenneth.</w:t>
              </w:r>
              <w:r w:rsidRPr="00DD74C2">
                <w:rPr>
                  <w:rFonts w:ascii="LM Roman 10" w:hAnsi="LM Roman 10"/>
                  <w:noProof/>
                  <w:sz w:val="24"/>
                  <w:szCs w:val="24"/>
                </w:rPr>
                <w:t xml:space="preserve"> </w:t>
              </w:r>
              <w:r w:rsidRPr="00DD74C2">
                <w:rPr>
                  <w:rFonts w:ascii="LM Roman 10" w:hAnsi="LM Roman 10"/>
                  <w:i/>
                  <w:iCs/>
                  <w:noProof/>
                  <w:sz w:val="24"/>
                  <w:szCs w:val="24"/>
                </w:rPr>
                <w:t xml:space="preserve">Essential Scrum: A Practical Guide to the Most Popular Agile Process. </w:t>
              </w:r>
              <w:r w:rsidRPr="00DD74C2">
                <w:rPr>
                  <w:rFonts w:ascii="LM Roman 10" w:hAnsi="LM Roman 10"/>
                  <w:noProof/>
                  <w:sz w:val="24"/>
                  <w:szCs w:val="24"/>
                </w:rPr>
                <w:t>s.l. : Pearson, 2012. 978-0-13-704329-3.</w:t>
              </w:r>
            </w:p>
            <w:p w14:paraId="6940DD2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40. </w:t>
              </w:r>
              <w:r w:rsidRPr="00DD74C2">
                <w:rPr>
                  <w:rFonts w:ascii="LM Roman 10" w:hAnsi="LM Roman 10"/>
                  <w:b/>
                  <w:bCs/>
                  <w:noProof/>
                  <w:sz w:val="24"/>
                  <w:szCs w:val="24"/>
                </w:rPr>
                <w:t>Schwaber, Ken y Sutherland, Jeff.</w:t>
              </w:r>
              <w:r w:rsidRPr="00DD74C2">
                <w:rPr>
                  <w:rFonts w:ascii="LM Roman 10" w:hAnsi="LM Roman 10"/>
                  <w:noProof/>
                  <w:sz w:val="24"/>
                  <w:szCs w:val="24"/>
                </w:rPr>
                <w:t xml:space="preserve"> SCRUM GUIDE. [En línea] 07 de 2013. [Citado el: 20 de 11 de 2016.] http://www.scrumguides.org/docs/scrumguide/v1/Scrum-Guide-ES.pdf.</w:t>
              </w:r>
            </w:p>
            <w:p w14:paraId="7871434F"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41. </w:t>
              </w:r>
              <w:r w:rsidRPr="00DD74C2">
                <w:rPr>
                  <w:rFonts w:ascii="LM Roman 10" w:hAnsi="LM Roman 10"/>
                  <w:b/>
                  <w:bCs/>
                  <w:noProof/>
                  <w:sz w:val="24"/>
                  <w:szCs w:val="24"/>
                </w:rPr>
                <w:t>TECNOSFERA.</w:t>
              </w:r>
              <w:r w:rsidRPr="00DD74C2">
                <w:rPr>
                  <w:rFonts w:ascii="LM Roman 10" w:hAnsi="LM Roman 10"/>
                  <w:noProof/>
                  <w:sz w:val="24"/>
                  <w:szCs w:val="24"/>
                </w:rPr>
                <w:t xml:space="preserve"> EL TIEMPO. [En línea] 2015. http://www.eltiempo.com/tecnosfera/novedades-tecnologia/aumento-de-la-industria-de-software-colombiano/15445677.</w:t>
              </w:r>
            </w:p>
            <w:p w14:paraId="2C30309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42. </w:t>
              </w:r>
              <w:r w:rsidRPr="00DD74C2">
                <w:rPr>
                  <w:rFonts w:ascii="LM Roman 10" w:hAnsi="LM Roman 10"/>
                  <w:b/>
                  <w:bCs/>
                  <w:noProof/>
                  <w:sz w:val="24"/>
                  <w:szCs w:val="24"/>
                </w:rPr>
                <w:t>Bernal, Carol.</w:t>
              </w:r>
              <w:r w:rsidRPr="00DD74C2">
                <w:rPr>
                  <w:rFonts w:ascii="LM Roman 10" w:hAnsi="LM Roman 10"/>
                  <w:noProof/>
                  <w:sz w:val="24"/>
                  <w:szCs w:val="24"/>
                </w:rPr>
                <w:t xml:space="preserve"> GENERALIDADES SOBRE EL CONTEXTO COLOMBIANO CON RELACIÓN A LA DISCAPACIDA. </w:t>
              </w:r>
              <w:r w:rsidRPr="00DD74C2">
                <w:rPr>
                  <w:rFonts w:ascii="LM Roman 10" w:hAnsi="LM Roman 10"/>
                  <w:i/>
                  <w:iCs/>
                  <w:noProof/>
                  <w:sz w:val="24"/>
                  <w:szCs w:val="24"/>
                </w:rPr>
                <w:t xml:space="preserve">Down21. </w:t>
              </w:r>
              <w:r w:rsidRPr="00DD74C2">
                <w:rPr>
                  <w:rFonts w:ascii="LM Roman 10" w:hAnsi="LM Roman 10"/>
                  <w:noProof/>
                  <w:sz w:val="24"/>
                  <w:szCs w:val="24"/>
                </w:rPr>
                <w:t>[En línea] 2016. http://www.down21.org/portales-americanos/313-colombia/1566-situacion.html.</w:t>
              </w:r>
            </w:p>
            <w:p w14:paraId="4FC54402"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43. </w:t>
              </w:r>
              <w:r w:rsidRPr="00DD74C2">
                <w:rPr>
                  <w:rFonts w:ascii="LM Roman 10" w:hAnsi="LM Roman 10"/>
                  <w:b/>
                  <w:bCs/>
                  <w:noProof/>
                  <w:sz w:val="24"/>
                  <w:szCs w:val="24"/>
                </w:rPr>
                <w:t>MINTIC.</w:t>
              </w:r>
              <w:r w:rsidRPr="00DD74C2">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5DCEE62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44. </w:t>
              </w:r>
              <w:r w:rsidRPr="00DD74C2">
                <w:rPr>
                  <w:rFonts w:ascii="LM Roman 10" w:hAnsi="LM Roman 10"/>
                  <w:b/>
                  <w:bCs/>
                  <w:noProof/>
                  <w:sz w:val="24"/>
                  <w:szCs w:val="24"/>
                </w:rPr>
                <w:t>Adapro.</w:t>
              </w:r>
              <w:r w:rsidRPr="00DD74C2">
                <w:rPr>
                  <w:rFonts w:ascii="LM Roman 10" w:hAnsi="LM Roman 10"/>
                  <w:noProof/>
                  <w:sz w:val="24"/>
                  <w:szCs w:val="24"/>
                </w:rPr>
                <w:t xml:space="preserve"> ITER. [En línea] 2012. http://adapro.iter.es/es.html.</w:t>
              </w:r>
            </w:p>
            <w:p w14:paraId="65614A4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45. </w:t>
              </w:r>
              <w:r w:rsidRPr="00DD74C2">
                <w:rPr>
                  <w:rFonts w:ascii="LM Roman 10" w:hAnsi="LM Roman 10"/>
                  <w:b/>
                  <w:bCs/>
                  <w:noProof/>
                  <w:sz w:val="24"/>
                  <w:szCs w:val="24"/>
                </w:rPr>
                <w:t>GIGA.</w:t>
              </w:r>
              <w:r w:rsidRPr="00DD74C2">
                <w:rPr>
                  <w:rFonts w:ascii="LM Roman 10" w:hAnsi="LM Roman 10"/>
                  <w:noProof/>
                  <w:sz w:val="24"/>
                  <w:szCs w:val="24"/>
                </w:rPr>
                <w:t xml:space="preserve"> AraBoard. [En línea] http://giga.cps.unizar.es/affectivelab/araboard.html.</w:t>
              </w:r>
            </w:p>
            <w:p w14:paraId="606C52C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46. </w:t>
              </w:r>
              <w:r w:rsidRPr="00DD74C2">
                <w:rPr>
                  <w:rFonts w:ascii="LM Roman 10" w:hAnsi="LM Roman 10"/>
                  <w:b/>
                  <w:bCs/>
                  <w:noProof/>
                  <w:sz w:val="24"/>
                  <w:szCs w:val="24"/>
                </w:rPr>
                <w:t>ARASAAC.</w:t>
              </w:r>
              <w:r w:rsidRPr="00DD74C2">
                <w:rPr>
                  <w:rFonts w:ascii="LM Roman 10" w:hAnsi="LM Roman 10"/>
                  <w:noProof/>
                  <w:sz w:val="24"/>
                  <w:szCs w:val="24"/>
                </w:rPr>
                <w:t xml:space="preserve"> AraWord. [En línea] 2014. http://arasaac.org/software.php?id_software=2.</w:t>
              </w:r>
            </w:p>
            <w:p w14:paraId="36B057DD"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47. </w:t>
              </w:r>
              <w:r w:rsidRPr="00DD74C2">
                <w:rPr>
                  <w:rFonts w:ascii="LM Roman 10" w:hAnsi="LM Roman 10"/>
                  <w:b/>
                  <w:bCs/>
                  <w:noProof/>
                  <w:sz w:val="24"/>
                  <w:szCs w:val="24"/>
                </w:rPr>
                <w:t>Azahar.</w:t>
              </w:r>
              <w:r w:rsidRPr="00DD74C2">
                <w:rPr>
                  <w:rFonts w:ascii="LM Roman 10" w:hAnsi="LM Roman 10"/>
                  <w:noProof/>
                  <w:sz w:val="24"/>
                  <w:szCs w:val="24"/>
                </w:rPr>
                <w:t xml:space="preserve"> Azahar. [En línea] 2013. http://www.proyectoazahar.org/azahar/loggined.do.</w:t>
              </w:r>
            </w:p>
            <w:p w14:paraId="26277C4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lastRenderedPageBreak/>
                <w:t xml:space="preserve">48. </w:t>
              </w:r>
              <w:r w:rsidRPr="00DD74C2">
                <w:rPr>
                  <w:rFonts w:ascii="LM Roman 10" w:hAnsi="LM Roman 10"/>
                  <w:b/>
                  <w:bCs/>
                  <w:noProof/>
                  <w:sz w:val="24"/>
                  <w:szCs w:val="24"/>
                </w:rPr>
                <w:t>TalkerSAC.</w:t>
              </w:r>
              <w:r w:rsidRPr="00DD74C2">
                <w:rPr>
                  <w:rFonts w:ascii="LM Roman 10" w:hAnsi="LM Roman 10"/>
                  <w:noProof/>
                  <w:sz w:val="24"/>
                  <w:szCs w:val="24"/>
                </w:rPr>
                <w:t xml:space="preserve"> LetMeTalk. [En línea] 2014. http://www.letmetalk.info/es.</w:t>
              </w:r>
            </w:p>
            <w:p w14:paraId="53D74BB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49. </w:t>
              </w:r>
              <w:r w:rsidRPr="00DD74C2">
                <w:rPr>
                  <w:rFonts w:ascii="LM Roman 10" w:hAnsi="LM Roman 10"/>
                  <w:b/>
                  <w:bCs/>
                  <w:noProof/>
                  <w:sz w:val="24"/>
                  <w:szCs w:val="24"/>
                </w:rPr>
                <w:t>Orange, Fundacion.</w:t>
              </w:r>
              <w:r w:rsidRPr="00DD74C2">
                <w:rPr>
                  <w:rFonts w:ascii="LM Roman 10" w:hAnsi="LM Roman 10"/>
                  <w:noProof/>
                  <w:sz w:val="24"/>
                  <w:szCs w:val="24"/>
                </w:rPr>
                <w:t xml:space="preserve"> Proyecto Sígueme. [En línea] 2013. http://www.proyectosigueme.com/?page_id=20.</w:t>
              </w:r>
            </w:p>
            <w:p w14:paraId="0581885A"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50. </w:t>
              </w:r>
              <w:r w:rsidRPr="00DD74C2">
                <w:rPr>
                  <w:rFonts w:ascii="LM Roman 10" w:hAnsi="LM Roman 10"/>
                  <w:b/>
                  <w:bCs/>
                  <w:noProof/>
                  <w:sz w:val="24"/>
                  <w:szCs w:val="24"/>
                </w:rPr>
                <w:t>MINTIC.</w:t>
              </w:r>
              <w:r w:rsidRPr="00DD74C2">
                <w:rPr>
                  <w:rFonts w:ascii="LM Roman 10" w:hAnsi="LM Roman 10"/>
                  <w:noProof/>
                  <w:sz w:val="24"/>
                  <w:szCs w:val="24"/>
                </w:rPr>
                <w:t xml:space="preserve"> Proyectos de Inversión 2016 FONTIC. [En línea] 2016. http://www.mintic.gov.co/portal/604/articles-1783_recurso_2.pdf.</w:t>
              </w:r>
            </w:p>
            <w:p w14:paraId="55588D61"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51. </w:t>
              </w:r>
              <w:r w:rsidRPr="00DD74C2">
                <w:rPr>
                  <w:rFonts w:ascii="LM Roman 10" w:hAnsi="LM Roman 10"/>
                  <w:b/>
                  <w:bCs/>
                  <w:noProof/>
                  <w:sz w:val="24"/>
                  <w:szCs w:val="24"/>
                </w:rPr>
                <w:t>APPS.CO.</w:t>
              </w:r>
              <w:r w:rsidRPr="00DD74C2">
                <w:rPr>
                  <w:rFonts w:ascii="LM Roman 10" w:hAnsi="LM Roman 10"/>
                  <w:noProof/>
                  <w:sz w:val="24"/>
                  <w:szCs w:val="24"/>
                </w:rPr>
                <w:t xml:space="preserve"> ALTERNATIVAS DE APOYO AL EMPRENDIMIENTO EN COLOMBIA. [En línea] [Citado el: 20 de 11 de 2016.] https://apps.co/teamstartupcolombia2016/.</w:t>
              </w:r>
            </w:p>
            <w:p w14:paraId="4134B448"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52. </w:t>
              </w:r>
              <w:r w:rsidRPr="00DD74C2">
                <w:rPr>
                  <w:rFonts w:ascii="LM Roman 10" w:hAnsi="LM Roman 10"/>
                  <w:b/>
                  <w:bCs/>
                  <w:noProof/>
                  <w:sz w:val="24"/>
                  <w:szCs w:val="24"/>
                </w:rPr>
                <w:t>Espinosa, Roberto.</w:t>
              </w:r>
              <w:r w:rsidRPr="00DD74C2">
                <w:rPr>
                  <w:rFonts w:ascii="LM Roman 10" w:hAnsi="LM Roman 10"/>
                  <w:noProof/>
                  <w:sz w:val="24"/>
                  <w:szCs w:val="24"/>
                </w:rPr>
                <w:t xml:space="preserve"> CÓMO DEFINIR MISIÓN, VISIÓN Y VALORES, EN LA EMPRESA. </w:t>
              </w:r>
              <w:r w:rsidRPr="00DD74C2">
                <w:rPr>
                  <w:rFonts w:ascii="LM Roman 10" w:hAnsi="LM Roman 10"/>
                  <w:i/>
                  <w:iCs/>
                  <w:noProof/>
                  <w:sz w:val="24"/>
                  <w:szCs w:val="24"/>
                </w:rPr>
                <w:t xml:space="preserve">RobertoEspinosa. </w:t>
              </w:r>
              <w:r w:rsidRPr="00DD74C2">
                <w:rPr>
                  <w:rFonts w:ascii="LM Roman 10" w:hAnsi="LM Roman 10"/>
                  <w:noProof/>
                  <w:sz w:val="24"/>
                  <w:szCs w:val="24"/>
                </w:rPr>
                <w:t>[En línea] 2012. http://robertoespinosa.es/2012/10/14/como-definir-mision-vision-y-valores-en-la-empresa/.</w:t>
              </w:r>
            </w:p>
            <w:p w14:paraId="1DF4F32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53. </w:t>
              </w:r>
              <w:r w:rsidRPr="00DD74C2">
                <w:rPr>
                  <w:rFonts w:ascii="LM Roman 10" w:hAnsi="LM Roman 10"/>
                  <w:b/>
                  <w:bCs/>
                  <w:noProof/>
                  <w:sz w:val="24"/>
                  <w:szCs w:val="24"/>
                </w:rPr>
                <w:t>Colombia, El Congreso de.</w:t>
              </w:r>
              <w:r w:rsidRPr="00DD74C2">
                <w:rPr>
                  <w:rFonts w:ascii="LM Roman 10" w:hAnsi="LM Roman 10"/>
                  <w:noProof/>
                  <w:sz w:val="24"/>
                  <w:szCs w:val="24"/>
                </w:rPr>
                <w:t xml:space="preserve"> Ley 590 de 2000 Nivel Nacional. </w:t>
              </w:r>
              <w:r w:rsidRPr="00DD74C2">
                <w:rPr>
                  <w:rFonts w:ascii="LM Roman 10" w:hAnsi="LM Roman 10"/>
                  <w:i/>
                  <w:iCs/>
                  <w:noProof/>
                  <w:sz w:val="24"/>
                  <w:szCs w:val="24"/>
                </w:rPr>
                <w:t xml:space="preserve">Por la cual se dictan disposiciones para promover el desarrollo de las micro, pequeñas y medianas empresa. </w:t>
              </w:r>
              <w:r w:rsidRPr="00DD74C2">
                <w:rPr>
                  <w:rFonts w:ascii="LM Roman 10" w:hAnsi="LM Roman 10"/>
                  <w:noProof/>
                  <w:sz w:val="24"/>
                  <w:szCs w:val="24"/>
                </w:rPr>
                <w:t>[En línea] 11 de 07 de 2000. [Citado el: 20 de 11 de 2016.] http://www.alcaldiabogota.gov.co/sisjur/normas/Norma1.jsp?i=12672.</w:t>
              </w:r>
            </w:p>
            <w:p w14:paraId="5921774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54. </w:t>
              </w:r>
              <w:r w:rsidRPr="00DD74C2">
                <w:rPr>
                  <w:rFonts w:ascii="LM Roman 10" w:hAnsi="LM Roman 10"/>
                  <w:b/>
                  <w:bCs/>
                  <w:noProof/>
                  <w:sz w:val="24"/>
                  <w:szCs w:val="24"/>
                </w:rPr>
                <w:t>MINTRABAJO.</w:t>
              </w:r>
              <w:r w:rsidRPr="00DD74C2">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73E9197B"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55. </w:t>
              </w:r>
              <w:r w:rsidRPr="00DD74C2">
                <w:rPr>
                  <w:rFonts w:ascii="LM Roman 10" w:hAnsi="LM Roman 10"/>
                  <w:b/>
                  <w:bCs/>
                  <w:noProof/>
                  <w:sz w:val="24"/>
                  <w:szCs w:val="24"/>
                </w:rPr>
                <w:t>CISA.</w:t>
              </w:r>
              <w:r w:rsidRPr="00DD74C2">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50838336"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56. </w:t>
              </w:r>
              <w:r w:rsidRPr="00DD74C2">
                <w:rPr>
                  <w:rFonts w:ascii="LM Roman 10" w:hAnsi="LM Roman 10"/>
                  <w:b/>
                  <w:bCs/>
                  <w:noProof/>
                  <w:sz w:val="24"/>
                  <w:szCs w:val="24"/>
                </w:rPr>
                <w:t>Okpara, John y Wynn, Pamela.</w:t>
              </w:r>
              <w:r w:rsidRPr="00DD74C2">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p>
            <w:p w14:paraId="604D8E73"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57. </w:t>
              </w:r>
              <w:r w:rsidRPr="00DD74C2">
                <w:rPr>
                  <w:rFonts w:ascii="LM Roman 10" w:hAnsi="LM Roman 10"/>
                  <w:b/>
                  <w:bCs/>
                  <w:noProof/>
                  <w:sz w:val="24"/>
                  <w:szCs w:val="24"/>
                </w:rPr>
                <w:t>MINTIC.</w:t>
              </w:r>
              <w:r w:rsidRPr="00DD74C2">
                <w:rPr>
                  <w:rFonts w:ascii="LM Roman 10" w:hAnsi="LM Roman 10"/>
                  <w:noProof/>
                  <w:sz w:val="24"/>
                  <w:szCs w:val="24"/>
                </w:rPr>
                <w:t xml:space="preserve"> Comportamiento del sector TIC en Colombia. [En línea] marzo de 2015. http://colombiatic.mintic.gov.co/602/articles-8917_panoranatic.pdf.</w:t>
              </w:r>
            </w:p>
            <w:p w14:paraId="1A5EB7D5"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58. </w:t>
              </w:r>
              <w:r w:rsidRPr="00DD74C2">
                <w:rPr>
                  <w:rFonts w:ascii="LM Roman 10" w:hAnsi="LM Roman 10"/>
                  <w:b/>
                  <w:bCs/>
                  <w:noProof/>
                  <w:sz w:val="24"/>
                  <w:szCs w:val="24"/>
                </w:rPr>
                <w:t>Tatiana, Leidys y Agudelo, Maria.</w:t>
              </w:r>
              <w:r w:rsidRPr="00DD74C2">
                <w:rPr>
                  <w:rFonts w:ascii="LM Roman 10" w:hAnsi="LM Roman 10"/>
                  <w:noProof/>
                  <w:sz w:val="24"/>
                  <w:szCs w:val="24"/>
                </w:rPr>
                <w:t xml:space="preserve"> Inclusion educativa de las personas con discapacidad en Colombia. [En línea] 2014. http://revistas.ces.edu.co/index.php/movimientoysalud/article/download/2971/pdf.</w:t>
              </w:r>
            </w:p>
            <w:p w14:paraId="3EBF28FE" w14:textId="77777777" w:rsidR="00DD74C2" w:rsidRPr="00DD74C2" w:rsidRDefault="00DD74C2" w:rsidP="00DD74C2">
              <w:pPr>
                <w:pStyle w:val="Bibliografa"/>
                <w:jc w:val="both"/>
                <w:rPr>
                  <w:rFonts w:ascii="LM Roman 10" w:hAnsi="LM Roman 10"/>
                  <w:noProof/>
                  <w:sz w:val="24"/>
                  <w:szCs w:val="24"/>
                </w:rPr>
              </w:pPr>
              <w:r w:rsidRPr="00DD74C2">
                <w:rPr>
                  <w:rFonts w:ascii="LM Roman 10" w:hAnsi="LM Roman 10"/>
                  <w:noProof/>
                  <w:sz w:val="24"/>
                  <w:szCs w:val="24"/>
                </w:rPr>
                <w:t xml:space="preserve">59. </w:t>
              </w:r>
              <w:r w:rsidRPr="00DD74C2">
                <w:rPr>
                  <w:rFonts w:ascii="LM Roman 10" w:hAnsi="LM Roman 10"/>
                  <w:b/>
                  <w:bCs/>
                  <w:noProof/>
                  <w:sz w:val="24"/>
                  <w:szCs w:val="24"/>
                </w:rPr>
                <w:t>Down21, Fundacion.</w:t>
              </w:r>
              <w:r w:rsidRPr="00DD74C2">
                <w:rPr>
                  <w:rFonts w:ascii="LM Roman 10" w:hAnsi="LM Roman 10"/>
                  <w:noProof/>
                  <w:sz w:val="24"/>
                  <w:szCs w:val="24"/>
                </w:rPr>
                <w:t xml:space="preserve"> ENERALIDADES SOBRE EL CONTEXTO COLOMBIANO CON RELACIÓN A LA DISCAPACIDAD. [En línea] [Citado el: </w:t>
              </w:r>
              <w:r w:rsidRPr="00DD74C2">
                <w:rPr>
                  <w:rFonts w:ascii="LM Roman 10" w:hAnsi="LM Roman 10"/>
                  <w:noProof/>
                  <w:sz w:val="24"/>
                  <w:szCs w:val="24"/>
                </w:rPr>
                <w:lastRenderedPageBreak/>
                <w:t>20 de 09 de 2016.] http://www.down21.org/portales-americanos/313-colombia/1566-situacion.html.</w:t>
              </w:r>
            </w:p>
            <w:p w14:paraId="46945E1B"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noProof/>
                  <w:sz w:val="24"/>
                  <w:szCs w:val="24"/>
                </w:rPr>
                <w:t xml:space="preserve">60. </w:t>
              </w:r>
              <w:r w:rsidRPr="00DD74C2">
                <w:rPr>
                  <w:rFonts w:ascii="LM Roman 10" w:hAnsi="LM Roman 10"/>
                  <w:b/>
                  <w:bCs/>
                  <w:noProof/>
                  <w:sz w:val="24"/>
                  <w:szCs w:val="24"/>
                </w:rPr>
                <w:t>Assistive Technologies for Cognitive Disabilities. [En línea] 2005. http://www.pages.drexel.edu/~sg94g745/Pubs/CritRevin%20PMR_CogTechReview.pdf.</w:t>
              </w:r>
            </w:p>
            <w:p w14:paraId="44EB16BD" w14:textId="77777777" w:rsidR="00DD74C2" w:rsidRPr="00DD74C2" w:rsidRDefault="00DD74C2" w:rsidP="00DD74C2">
              <w:pPr>
                <w:pStyle w:val="Bibliografa"/>
                <w:jc w:val="both"/>
                <w:rPr>
                  <w:rFonts w:ascii="LM Roman 10" w:hAnsi="LM Roman 10"/>
                  <w:b/>
                  <w:bCs/>
                  <w:noProof/>
                  <w:sz w:val="24"/>
                  <w:szCs w:val="24"/>
                </w:rPr>
              </w:pPr>
              <w:r w:rsidRPr="00DD74C2">
                <w:rPr>
                  <w:rFonts w:ascii="LM Roman 10" w:hAnsi="LM Roman 10"/>
                  <w:b/>
                  <w:bCs/>
                  <w:noProof/>
                  <w:sz w:val="24"/>
                  <w:szCs w:val="24"/>
                </w:rPr>
                <w:t>61. Adapro. [En línea] [Citado el: 5 de 11 de 2016.] http://adapro.iter.es/es.html.</w:t>
              </w:r>
            </w:p>
            <w:p w14:paraId="02D7F580" w14:textId="72273293" w:rsidR="000B0B76" w:rsidRPr="000F0B8C" w:rsidRDefault="000B0B76" w:rsidP="00DD74C2">
              <w:pPr>
                <w:pStyle w:val="Incontec"/>
              </w:pPr>
              <w:r w:rsidRPr="00DD74C2">
                <w:rPr>
                  <w:b/>
                  <w:bCs/>
                </w:rPr>
                <w:fldChar w:fldCharType="end"/>
              </w:r>
            </w:p>
          </w:sdtContent>
        </w:sdt>
      </w:sdtContent>
    </w:sdt>
    <w:p w14:paraId="69BD3202" w14:textId="77777777" w:rsidR="000B0B76" w:rsidRPr="00102649" w:rsidRDefault="000B0B76" w:rsidP="00F12A4C">
      <w:pPr>
        <w:pStyle w:val="Incontec"/>
        <w:rPr>
          <w:rFonts w:cs="Times New Roman"/>
          <w:sz w:val="32"/>
          <w:szCs w:val="32"/>
        </w:rPr>
      </w:pPr>
    </w:p>
    <w:sectPr w:rsidR="000B0B76" w:rsidRPr="00102649" w:rsidSect="00E93954">
      <w:footerReference w:type="default" r:id="rId90"/>
      <w:pgSz w:w="12240" w:h="15840" w:code="1"/>
      <w:pgMar w:top="1701" w:right="1134" w:bottom="1701" w:left="2268" w:header="720" w:footer="720" w:gutter="0"/>
      <w:pgNumType w:start="1"/>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andres camilo santana bohorquez" w:date="2017-02-16T13:50:00Z" w:initials="acsb">
    <w:p w14:paraId="7FC93212" w14:textId="705C4014" w:rsidR="00626FEE" w:rsidRDefault="00626FEE">
      <w:pPr>
        <w:pStyle w:val="Textocomentario"/>
      </w:pPr>
      <w:r>
        <w:rPr>
          <w:rStyle w:val="Refdecomentario"/>
        </w:rPr>
        <w:annotationRef/>
      </w:r>
      <w:r>
        <w:t>Citar datos</w:t>
      </w:r>
    </w:p>
  </w:comment>
  <w:comment w:id="18" w:author="andres camilo santana bohorquez" w:date="2017-02-16T13:50:00Z" w:initials="acsb">
    <w:p w14:paraId="1E133BCD" w14:textId="2508B76C" w:rsidR="00626FEE" w:rsidRDefault="00626FEE">
      <w:pPr>
        <w:pStyle w:val="Textocomentario"/>
      </w:pPr>
      <w:r>
        <w:rPr>
          <w:rStyle w:val="Refdecomentario"/>
        </w:rPr>
        <w:annotationRef/>
      </w:r>
      <w:r>
        <w:t>Se debe agregar el valor del VPN</w:t>
      </w:r>
    </w:p>
  </w:comment>
  <w:comment w:id="720" w:author="Diego A Cruz Triana" w:date="2016-11-19T11:22:00Z" w:initials="DACT">
    <w:p w14:paraId="2CE66F3B" w14:textId="1F46027A" w:rsidR="00626FEE" w:rsidRDefault="00626FEE">
      <w:pPr>
        <w:pStyle w:val="Textocomentario"/>
      </w:pPr>
      <w:r>
        <w:rPr>
          <w:rStyle w:val="Refdecomentario"/>
        </w:rPr>
        <w:annotationRef/>
      </w:r>
    </w:p>
  </w:comment>
  <w:comment w:id="873" w:author="andres camilo santana bohorquez" w:date="2017-02-17T09:18:00Z" w:initials="acsb">
    <w:p w14:paraId="26C2F602" w14:textId="349C7921" w:rsidR="00626FEE" w:rsidRDefault="00626FEE">
      <w:pPr>
        <w:pStyle w:val="Textocomentario"/>
      </w:pPr>
      <w:r>
        <w:rPr>
          <w:rStyle w:val="Refdecomentario"/>
        </w:rPr>
        <w:annotationRef/>
      </w:r>
      <w:r>
        <w:t>Texto introductorio al capitulo</w:t>
      </w:r>
    </w:p>
  </w:comment>
  <w:comment w:id="1002" w:author="Diego A Cruz Triana" w:date="2016-11-23T11:38:00Z" w:initials="DACT">
    <w:p w14:paraId="0BCA5146" w14:textId="47BD9826" w:rsidR="00626FEE" w:rsidRDefault="00626FEE">
      <w:pPr>
        <w:pStyle w:val="Textocomentario"/>
      </w:pPr>
      <w:r>
        <w:rPr>
          <w:rStyle w:val="Refdecomentario"/>
        </w:rPr>
        <w:annotationRef/>
      </w:r>
      <w:r>
        <w:t>Detallar en el documento</w:t>
      </w:r>
    </w:p>
  </w:comment>
  <w:comment w:id="1134" w:author="andres camilo santana bohorquez" w:date="2017-02-17T09:59:00Z" w:initials="acsb">
    <w:p w14:paraId="2874E60D" w14:textId="77777777" w:rsidR="00626FEE" w:rsidRDefault="00626FEE" w:rsidP="00C12AAE">
      <w:pPr>
        <w:pStyle w:val="Textocomentario"/>
      </w:pPr>
      <w:r>
        <w:rPr>
          <w:rStyle w:val="Refdecomentario"/>
        </w:rPr>
        <w:annotationRef/>
      </w:r>
      <w:r>
        <w:t>Colocar texto introductorio</w:t>
      </w:r>
    </w:p>
  </w:comment>
  <w:comment w:id="1304" w:author="andres camilo santana bohorquez" w:date="2017-02-17T09:52:00Z" w:initials="acsb">
    <w:p w14:paraId="27AA3A45" w14:textId="77777777" w:rsidR="00626FEE" w:rsidRDefault="00626FEE" w:rsidP="00C12AAE">
      <w:pPr>
        <w:pStyle w:val="Textocomentario"/>
      </w:pPr>
      <w:r>
        <w:rPr>
          <w:rStyle w:val="Refdecomentario"/>
        </w:rPr>
        <w:annotationRef/>
      </w:r>
      <w:r>
        <w:t>Realizar un cuadro comparativo de los productos ofertados, generar un análisis detallado</w:t>
      </w:r>
    </w:p>
  </w:comment>
  <w:comment w:id="1336" w:author="andres camilo santana bohorquez" w:date="2017-02-17T09:51:00Z" w:initials="acsb">
    <w:p w14:paraId="7855B10F" w14:textId="77777777" w:rsidR="00626FEE" w:rsidRDefault="00626FEE" w:rsidP="00C12AAE">
      <w:pPr>
        <w:pStyle w:val="Textocomentario"/>
      </w:pPr>
      <w:r>
        <w:rPr>
          <w:rStyle w:val="Refdecomentario"/>
        </w:rPr>
        <w:annotationRef/>
      </w:r>
      <w:r>
        <w:t>colocar cifras que indiquen el porque de la demanda insatisfecha</w:t>
      </w:r>
    </w:p>
  </w:comment>
  <w:comment w:id="1358" w:author="andres camilo santana bohorquez" w:date="2017-02-17T09:54:00Z" w:initials="acsb">
    <w:p w14:paraId="7E0D964B" w14:textId="77777777" w:rsidR="00626FEE" w:rsidRDefault="00626FEE" w:rsidP="00C12AAE">
      <w:pPr>
        <w:pStyle w:val="Textocomentario"/>
      </w:pPr>
      <w:r>
        <w:rPr>
          <w:rStyle w:val="Refdecomentario"/>
        </w:rPr>
        <w:annotationRef/>
      </w:r>
      <w:r>
        <w:t>Ingresar el costo de la comercializacion</w:t>
      </w:r>
    </w:p>
  </w:comment>
  <w:comment w:id="1708" w:author="Diego A Cruz Triana" w:date="2016-11-23T11:39:00Z" w:initials="DACT">
    <w:p w14:paraId="3F419D47" w14:textId="39FCF641" w:rsidR="00626FEE" w:rsidRDefault="00626FEE">
      <w:pPr>
        <w:pStyle w:val="Textocomentario"/>
      </w:pPr>
      <w:r>
        <w:rPr>
          <w:rStyle w:val="Refdecomentario"/>
        </w:rPr>
        <w:annotationRef/>
      </w:r>
      <w:r>
        <w:t>demanda</w:t>
      </w:r>
    </w:p>
  </w:comment>
  <w:comment w:id="1733" w:author="Diego A Cruz Triana" w:date="2016-08-25T09:33:00Z" w:initials="DACT">
    <w:p w14:paraId="2B325DDF" w14:textId="067D7418" w:rsidR="00626FEE" w:rsidRDefault="00626FEE">
      <w:pPr>
        <w:pStyle w:val="Textocomentario"/>
      </w:pPr>
      <w:r>
        <w:rPr>
          <w:rStyle w:val="Refdecomentario"/>
        </w:rPr>
        <w:annotationRef/>
      </w:r>
      <w:r>
        <w:t>Modelo Subsidiado , Financiación entes privados (posibles clientes mejorar goodwell), indicar el  precio del mercado y evaluar el precio de costo del producto</w:t>
      </w:r>
    </w:p>
  </w:comment>
  <w:comment w:id="2278" w:author="andres camilo santana bohorquez" w:date="2017-02-17T10:32:00Z" w:initials="acsb">
    <w:p w14:paraId="1D103870" w14:textId="6234823C" w:rsidR="00626FEE" w:rsidRDefault="00626FEE">
      <w:pPr>
        <w:pStyle w:val="Textocomentario"/>
      </w:pPr>
      <w:r>
        <w:rPr>
          <w:rStyle w:val="Refdecomentario"/>
        </w:rPr>
        <w:annotationRef/>
      </w:r>
      <w:r>
        <w:t>Generar conclusiones personales , en que aporto el desarrollo del proyecto al dia dia.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FC93212" w15:done="0"/>
  <w15:commentEx w15:paraId="1E133BCD" w15:done="0"/>
  <w15:commentEx w15:paraId="2CE66F3B" w15:done="0"/>
  <w15:commentEx w15:paraId="26C2F602" w15:done="0"/>
  <w15:commentEx w15:paraId="0BCA5146" w15:done="0"/>
  <w15:commentEx w15:paraId="2874E60D" w15:done="0"/>
  <w15:commentEx w15:paraId="27AA3A45" w15:done="0"/>
  <w15:commentEx w15:paraId="7855B10F" w15:done="0"/>
  <w15:commentEx w15:paraId="7E0D964B" w15:done="0"/>
  <w15:commentEx w15:paraId="3F419D47" w15:done="0"/>
  <w15:commentEx w15:paraId="2B325DDF" w15:done="0"/>
  <w15:commentEx w15:paraId="1D10387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7F51E1" w14:textId="77777777" w:rsidR="00F23DE0" w:rsidRDefault="00F23DE0" w:rsidP="005A4C18">
      <w:r>
        <w:separator/>
      </w:r>
    </w:p>
  </w:endnote>
  <w:endnote w:type="continuationSeparator" w:id="0">
    <w:p w14:paraId="644EA5D3" w14:textId="77777777" w:rsidR="00F23DE0" w:rsidRDefault="00F23DE0"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000000000000000"/>
    <w:charset w:val="00"/>
    <w:family w:val="modern"/>
    <w:notTrueType/>
    <w:pitch w:val="variable"/>
    <w:sig w:usb0="20000007" w:usb1="00000000" w:usb2="00000000" w:usb3="00000000" w:csb0="00000193" w:csb1="00000000"/>
  </w:font>
  <w:font w:name="Nova Mono">
    <w:charset w:val="00"/>
    <w:family w:val="auto"/>
    <w:pitch w:val="default"/>
  </w:font>
  <w:font w:name="CMU Typewriter Text Variable Wi">
    <w:altName w:val="Mongolian Baiti"/>
    <w:charset w:val="00"/>
    <w:family w:val="auto"/>
    <w:pitch w:val="variable"/>
    <w:sig w:usb0="A100027F" w:usb1="5001E9EB" w:usb2="00020004" w:usb3="00000000" w:csb0="00000117"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Utopia-Bold">
    <w:altName w:val="Calibri"/>
    <w:panose1 w:val="00000000000000000000"/>
    <w:charset w:val="00"/>
    <w:family w:val="auto"/>
    <w:notTrueType/>
    <w:pitch w:val="default"/>
    <w:sig w:usb0="00000003" w:usb1="00000000" w:usb2="00000000" w:usb3="00000000" w:csb0="00000001" w:csb1="00000000"/>
  </w:font>
  <w:font w:name="Fourier-Math-Symbol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DB90999" w:rsidR="00626FEE" w:rsidRDefault="00626FEE">
        <w:pPr>
          <w:pStyle w:val="Piedepgina"/>
          <w:jc w:val="center"/>
        </w:pPr>
        <w:r>
          <w:fldChar w:fldCharType="begin"/>
        </w:r>
        <w:r>
          <w:instrText>PAGE   \* MERGEFORMAT</w:instrText>
        </w:r>
        <w:r>
          <w:fldChar w:fldCharType="separate"/>
        </w:r>
        <w:r w:rsidR="00DB52EB" w:rsidRPr="00DB52EB">
          <w:rPr>
            <w:noProof/>
            <w:lang w:val="es-ES"/>
          </w:rPr>
          <w:t>9</w:t>
        </w:r>
        <w:r>
          <w:fldChar w:fldCharType="end"/>
        </w:r>
      </w:p>
    </w:sdtContent>
  </w:sdt>
  <w:p w14:paraId="0F9B8A89" w14:textId="77777777" w:rsidR="00626FEE" w:rsidRDefault="00626FE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CF75CB" w14:textId="77777777" w:rsidR="00F23DE0" w:rsidRDefault="00F23DE0" w:rsidP="005A4C18">
      <w:r>
        <w:separator/>
      </w:r>
    </w:p>
  </w:footnote>
  <w:footnote w:type="continuationSeparator" w:id="0">
    <w:p w14:paraId="2A8A07AD" w14:textId="77777777" w:rsidR="00F23DE0" w:rsidRDefault="00F23DE0" w:rsidP="005A4C18">
      <w:r>
        <w:continuationSeparator/>
      </w:r>
    </w:p>
  </w:footnote>
  <w:footnote w:id="1">
    <w:p w14:paraId="601B5205" w14:textId="77777777" w:rsidR="00626FEE" w:rsidRDefault="00626FEE"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Royal College of Psychiatrist define un sistema de diagnóstico DC-LD en el cual se clasifican los tipos de enfermedades asociadas a la discapacidad intelectual.</w:t>
      </w:r>
    </w:p>
  </w:footnote>
  <w:footnote w:id="2">
    <w:p w14:paraId="65E1C05F" w14:textId="4A48057B" w:rsidR="00626FEE" w:rsidRDefault="00626FEE"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77777777" w:rsidR="00626FEE" w:rsidRDefault="00626FEE" w:rsidP="00D809FD">
      <w:pPr>
        <w:pStyle w:val="Textonotapie"/>
      </w:pPr>
      <w:r>
        <w:rPr>
          <w:rStyle w:val="Refdenotaalpie"/>
        </w:rPr>
        <w:footnoteRef/>
      </w:r>
      <w:r>
        <w:t xml:space="preserve"> AAIDD , American Association on Intellectual and Developmental Disabilities e</w:t>
      </w:r>
      <w:r w:rsidRPr="00F8089A">
        <w:t>s la organización interdisciplinaria más antigua y más grande de profesionales y ciudadanos preocupados por las discapacidades intelectuales y de desarrollo.</w:t>
      </w:r>
    </w:p>
  </w:footnote>
  <w:footnote w:id="4">
    <w:p w14:paraId="118F7A04" w14:textId="16222EF2" w:rsidR="00626FEE" w:rsidRPr="004C4427" w:rsidRDefault="00626FEE">
      <w:pPr>
        <w:pStyle w:val="Textonotapie"/>
        <w:rPr>
          <w:lang w:val="es-ES"/>
        </w:rPr>
      </w:pPr>
      <w:r>
        <w:rPr>
          <w:rStyle w:val="Refdenotaalpie"/>
        </w:rPr>
        <w:footnoteRef/>
      </w:r>
      <w:r>
        <w:t xml:space="preserve"> </w:t>
      </w:r>
      <w:r>
        <w:rPr>
          <w:lang w:val="es-ES"/>
        </w:rPr>
        <w:t>El Goodwill es un elemento que muestra el valor de reputación de una empresa.</w:t>
      </w:r>
    </w:p>
  </w:footnote>
  <w:footnote w:id="5">
    <w:p w14:paraId="6A4BC782" w14:textId="77777777" w:rsidR="00626FEE" w:rsidRDefault="00626FEE" w:rsidP="00C12AAE">
      <w:pPr>
        <w:pStyle w:val="Textonotapie"/>
        <w:jc w:val="both"/>
      </w:pPr>
      <w:r>
        <w:rPr>
          <w:rStyle w:val="Refdenotaalpie"/>
        </w:rPr>
        <w:footnoteRef/>
      </w:r>
      <w:r>
        <w:t xml:space="preserve"> Dato suministrado a través de un estudio sobre la </w:t>
      </w:r>
      <w:r w:rsidRPr="00255111">
        <w:t>Prevalencia de discapacidad en niños y adolescentes, según distrito capital y localidades</w:t>
      </w:r>
      <w:r>
        <w:t>, censo desarrollado por el DANE en el año 2010.</w:t>
      </w:r>
    </w:p>
  </w:footnote>
  <w:footnote w:id="6">
    <w:p w14:paraId="7831C7A0" w14:textId="77777777" w:rsidR="00626FEE" w:rsidRPr="003942AE" w:rsidRDefault="00626FEE" w:rsidP="00C12AAE">
      <w:pPr>
        <w:pStyle w:val="Textonotapie"/>
        <w:jc w:val="both"/>
        <w:rPr>
          <w:ins w:id="1208" w:author="andres camilo santana bohorquez" w:date="2017-02-17T01:24:00Z"/>
          <w:rFonts w:ascii="LM Roman 10" w:hAnsi="LM Roman 10"/>
        </w:rPr>
      </w:pPr>
      <w:ins w:id="1209" w:author="andres camilo santana bohorquez" w:date="2017-02-17T01:24:00Z">
        <w:r w:rsidRPr="003942AE">
          <w:rPr>
            <w:rStyle w:val="Refdenotaalpie"/>
            <w:rFonts w:ascii="LM Roman 10" w:hAnsi="LM Roman 10"/>
            <w:sz w:val="18"/>
          </w:rPr>
          <w:footnoteRef/>
        </w:r>
        <w:r w:rsidRPr="003942AE">
          <w:rPr>
            <w:rFonts w:ascii="LM Roman 10" w:hAnsi="LM Roman 10"/>
            <w:sz w:val="18"/>
          </w:rPr>
          <w: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t>
        </w:r>
      </w:ins>
    </w:p>
  </w:footnote>
  <w:footnote w:id="7">
    <w:p w14:paraId="5B8729F4" w14:textId="77777777" w:rsidR="00626FEE" w:rsidDel="004149B6" w:rsidRDefault="00626FEE" w:rsidP="005877A3">
      <w:pPr>
        <w:pStyle w:val="Textonotapie"/>
        <w:jc w:val="both"/>
        <w:rPr>
          <w:del w:id="1539" w:author="andres camilo santana bohorquez" w:date="2017-02-17T01:24:00Z"/>
        </w:rPr>
      </w:pPr>
      <w:del w:id="1540" w:author="andres camilo santana bohorquez" w:date="2017-02-17T01:24:00Z">
        <w:r w:rsidDel="004149B6">
          <w:rPr>
            <w:rStyle w:val="Refdenotaalpie"/>
          </w:rPr>
          <w:footnoteRef/>
        </w:r>
        <w:r w:rsidDel="004149B6">
          <w:delText xml:space="preserve"> Dato suministrado a través de un estudio sobre la </w:delText>
        </w:r>
        <w:r w:rsidRPr="00255111" w:rsidDel="004149B6">
          <w:delText>Prevalencia de discapacidad en niños y adolescentes, según distrito capital y localidades</w:delText>
        </w:r>
        <w:r w:rsidDel="004149B6">
          <w:delText>, censo desarrollado por el DANE en el año 2010.</w:delText>
        </w:r>
      </w:del>
    </w:p>
  </w:footnote>
  <w:footnote w:id="8">
    <w:p w14:paraId="46A48CF8" w14:textId="77777777" w:rsidR="00626FEE" w:rsidRPr="003942AE" w:rsidDel="004149B6" w:rsidRDefault="00626FEE" w:rsidP="000A0072">
      <w:pPr>
        <w:pStyle w:val="Textonotapie"/>
        <w:jc w:val="both"/>
        <w:rPr>
          <w:del w:id="1617" w:author="andres camilo santana bohorquez" w:date="2017-02-17T01:24:00Z"/>
          <w:rFonts w:ascii="LM Roman 10" w:hAnsi="LM Roman 10"/>
        </w:rPr>
      </w:pPr>
      <w:del w:id="1618" w:author="andres camilo santana bohorquez" w:date="2017-02-17T01:24:00Z">
        <w:r w:rsidRPr="003942AE" w:rsidDel="004149B6">
          <w:rPr>
            <w:rStyle w:val="Refdenotaalpie"/>
            <w:rFonts w:ascii="LM Roman 10" w:hAnsi="LM Roman 10"/>
            <w:sz w:val="18"/>
          </w:rPr>
          <w:footnoteRef/>
        </w:r>
        <w:r w:rsidRPr="003942AE" w:rsidDel="004149B6">
          <w:rPr>
            <w:rFonts w:ascii="LM Roman 10" w:hAnsi="LM Roman 10"/>
            <w:sz w:val="18"/>
          </w:rPr>
          <w:delText xml:space="preserve"> Fonoplay es la Aplicación para la detección temprana de problema de lenguaje. Esta herramienta ayuda en la aplicación de una prueba tamiz para detectar de forma rápida y divertida, posibles problemas de lenguaje en niños, para reducir futuros problemas de aprendizaje.</w:delText>
        </w:r>
      </w:del>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BF9"/>
    <w:multiLevelType w:val="hybridMultilevel"/>
    <w:tmpl w:val="D21E6A5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5A666F"/>
    <w:multiLevelType w:val="hybridMultilevel"/>
    <w:tmpl w:val="EC2CE5C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26B7A0A"/>
    <w:multiLevelType w:val="hybridMultilevel"/>
    <w:tmpl w:val="6D56DBAE"/>
    <w:lvl w:ilvl="0" w:tplc="A4002C22">
      <w:start w:val="2"/>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03ED498E"/>
    <w:multiLevelType w:val="hybridMultilevel"/>
    <w:tmpl w:val="457AD53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4A14BF8"/>
    <w:multiLevelType w:val="hybridMultilevel"/>
    <w:tmpl w:val="79E013D6"/>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4CE0D4D"/>
    <w:multiLevelType w:val="hybridMultilevel"/>
    <w:tmpl w:val="E952B5E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B317CB2"/>
    <w:multiLevelType w:val="hybridMultilevel"/>
    <w:tmpl w:val="EFF8B09C"/>
    <w:lvl w:ilvl="0" w:tplc="4FBAEF88">
      <w:start w:val="1"/>
      <w:numFmt w:val="decimal"/>
      <w:lvlText w:val="%1."/>
      <w:lvlJc w:val="left"/>
      <w:pPr>
        <w:ind w:left="780" w:hanging="720"/>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0BCF2486"/>
    <w:multiLevelType w:val="hybridMultilevel"/>
    <w:tmpl w:val="7B9EF16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10151ECC"/>
    <w:multiLevelType w:val="multilevel"/>
    <w:tmpl w:val="9E4C6DA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C46586F"/>
    <w:multiLevelType w:val="hybridMultilevel"/>
    <w:tmpl w:val="B89A76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12">
    <w:nsid w:val="23053A92"/>
    <w:multiLevelType w:val="hybridMultilevel"/>
    <w:tmpl w:val="931C460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6762849"/>
    <w:multiLevelType w:val="hybridMultilevel"/>
    <w:tmpl w:val="4A7CFB92"/>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27DE18DF"/>
    <w:multiLevelType w:val="multilevel"/>
    <w:tmpl w:val="8C980F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27EC4841"/>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A9C6BB2"/>
    <w:multiLevelType w:val="hybridMultilevel"/>
    <w:tmpl w:val="9976EFF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7">
    <w:nsid w:val="2C684D9F"/>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D50200D"/>
    <w:multiLevelType w:val="multilevel"/>
    <w:tmpl w:val="433E368E"/>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FB44744"/>
    <w:multiLevelType w:val="hybridMultilevel"/>
    <w:tmpl w:val="E0F6C20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AE059EF"/>
    <w:multiLevelType w:val="multilevel"/>
    <w:tmpl w:val="0B840D90"/>
    <w:lvl w:ilvl="0">
      <w:start w:val="1"/>
      <w:numFmt w:val="upperRoman"/>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3F3D4AD2"/>
    <w:multiLevelType w:val="multilevel"/>
    <w:tmpl w:val="3EACC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530086D"/>
    <w:multiLevelType w:val="hybridMultilevel"/>
    <w:tmpl w:val="068C64EA"/>
    <w:lvl w:ilvl="0" w:tplc="83EC657E">
      <w:start w:val="1"/>
      <w:numFmt w:val="decimal"/>
      <w:lvlText w:val="%1."/>
      <w:lvlJc w:val="left"/>
      <w:pPr>
        <w:ind w:left="420" w:hanging="360"/>
      </w:pPr>
      <w:rPr>
        <w:rFonts w:hint="default"/>
      </w:rPr>
    </w:lvl>
    <w:lvl w:ilvl="1" w:tplc="240A0019" w:tentative="1">
      <w:start w:val="1"/>
      <w:numFmt w:val="lowerLetter"/>
      <w:lvlText w:val="%2."/>
      <w:lvlJc w:val="left"/>
      <w:pPr>
        <w:ind w:left="1140" w:hanging="360"/>
      </w:pPr>
    </w:lvl>
    <w:lvl w:ilvl="2" w:tplc="240A001B" w:tentative="1">
      <w:start w:val="1"/>
      <w:numFmt w:val="lowerRoman"/>
      <w:lvlText w:val="%3."/>
      <w:lvlJc w:val="right"/>
      <w:pPr>
        <w:ind w:left="1860" w:hanging="180"/>
      </w:pPr>
    </w:lvl>
    <w:lvl w:ilvl="3" w:tplc="240A000F" w:tentative="1">
      <w:start w:val="1"/>
      <w:numFmt w:val="decimal"/>
      <w:lvlText w:val="%4."/>
      <w:lvlJc w:val="left"/>
      <w:pPr>
        <w:ind w:left="2580" w:hanging="360"/>
      </w:pPr>
    </w:lvl>
    <w:lvl w:ilvl="4" w:tplc="240A0019" w:tentative="1">
      <w:start w:val="1"/>
      <w:numFmt w:val="lowerLetter"/>
      <w:lvlText w:val="%5."/>
      <w:lvlJc w:val="left"/>
      <w:pPr>
        <w:ind w:left="3300" w:hanging="360"/>
      </w:pPr>
    </w:lvl>
    <w:lvl w:ilvl="5" w:tplc="240A001B" w:tentative="1">
      <w:start w:val="1"/>
      <w:numFmt w:val="lowerRoman"/>
      <w:lvlText w:val="%6."/>
      <w:lvlJc w:val="right"/>
      <w:pPr>
        <w:ind w:left="4020" w:hanging="180"/>
      </w:pPr>
    </w:lvl>
    <w:lvl w:ilvl="6" w:tplc="240A000F" w:tentative="1">
      <w:start w:val="1"/>
      <w:numFmt w:val="decimal"/>
      <w:lvlText w:val="%7."/>
      <w:lvlJc w:val="left"/>
      <w:pPr>
        <w:ind w:left="4740" w:hanging="360"/>
      </w:pPr>
    </w:lvl>
    <w:lvl w:ilvl="7" w:tplc="240A0019" w:tentative="1">
      <w:start w:val="1"/>
      <w:numFmt w:val="lowerLetter"/>
      <w:lvlText w:val="%8."/>
      <w:lvlJc w:val="left"/>
      <w:pPr>
        <w:ind w:left="5460" w:hanging="360"/>
      </w:pPr>
    </w:lvl>
    <w:lvl w:ilvl="8" w:tplc="240A001B" w:tentative="1">
      <w:start w:val="1"/>
      <w:numFmt w:val="lowerRoman"/>
      <w:lvlText w:val="%9."/>
      <w:lvlJc w:val="right"/>
      <w:pPr>
        <w:ind w:left="6180" w:hanging="180"/>
      </w:pPr>
    </w:lvl>
  </w:abstractNum>
  <w:abstractNum w:abstractNumId="24">
    <w:nsid w:val="4596563D"/>
    <w:multiLevelType w:val="hybridMultilevel"/>
    <w:tmpl w:val="3E2212BC"/>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52E5615B"/>
    <w:multiLevelType w:val="hybridMultilevel"/>
    <w:tmpl w:val="4A26067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nsid w:val="5D2A565A"/>
    <w:multiLevelType w:val="hybridMultilevel"/>
    <w:tmpl w:val="0B9CB2B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D4D0EA9"/>
    <w:multiLevelType w:val="hybridMultilevel"/>
    <w:tmpl w:val="59242914"/>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5F725669"/>
    <w:multiLevelType w:val="multilevel"/>
    <w:tmpl w:val="F63615BC"/>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8"/>
        <w:szCs w:val="28"/>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31">
    <w:nsid w:val="6158384A"/>
    <w:multiLevelType w:val="multilevel"/>
    <w:tmpl w:val="295CFBBA"/>
    <w:lvl w:ilvl="0">
      <w:start w:val="1"/>
      <w:numFmt w:val="decimal"/>
      <w:lvlText w:val="%1."/>
      <w:lvlJc w:val="left"/>
      <w:pPr>
        <w:ind w:left="720" w:hanging="360"/>
      </w:pPr>
      <w:rPr>
        <w:rFonts w:cs="Times New Roman" w:hint="default"/>
        <w:b/>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ascii="LM Roman 10" w:hAnsi="LM Roman 10" w:hint="default"/>
        <w:sz w:val="28"/>
        <w:szCs w:val="28"/>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1FE10EE"/>
    <w:multiLevelType w:val="hybridMultilevel"/>
    <w:tmpl w:val="7C36A36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nsid w:val="6810038C"/>
    <w:multiLevelType w:val="hybridMultilevel"/>
    <w:tmpl w:val="0C569A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nsid w:val="69396B82"/>
    <w:multiLevelType w:val="hybridMultilevel"/>
    <w:tmpl w:val="FAECB43C"/>
    <w:lvl w:ilvl="0" w:tplc="E19EF9A6">
      <w:start w:val="5"/>
      <w:numFmt w:val="bullet"/>
      <w:lvlText w:val="-"/>
      <w:lvlJc w:val="left"/>
      <w:pPr>
        <w:ind w:left="720" w:hanging="360"/>
      </w:pPr>
      <w:rPr>
        <w:rFonts w:ascii="LM Roman 10" w:eastAsia="Nova Mono" w:hAnsi="LM Roman 10" w:cs="CMU Typewriter Text Variable W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nsid w:val="696A56F3"/>
    <w:multiLevelType w:val="hybridMultilevel"/>
    <w:tmpl w:val="D75ECF0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nsid w:val="735C7286"/>
    <w:multiLevelType w:val="hybridMultilevel"/>
    <w:tmpl w:val="CB004640"/>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nsid w:val="7503509F"/>
    <w:multiLevelType w:val="hybridMultilevel"/>
    <w:tmpl w:val="464A073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C4C50C4"/>
    <w:multiLevelType w:val="hybridMultilevel"/>
    <w:tmpl w:val="07C445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38"/>
  </w:num>
  <w:num w:numId="4">
    <w:abstractNumId w:val="5"/>
  </w:num>
  <w:num w:numId="5">
    <w:abstractNumId w:val="7"/>
  </w:num>
  <w:num w:numId="6">
    <w:abstractNumId w:val="16"/>
  </w:num>
  <w:num w:numId="7">
    <w:abstractNumId w:val="8"/>
  </w:num>
  <w:num w:numId="8">
    <w:abstractNumId w:val="25"/>
  </w:num>
  <w:num w:numId="9">
    <w:abstractNumId w:val="44"/>
  </w:num>
  <w:num w:numId="10">
    <w:abstractNumId w:val="40"/>
  </w:num>
  <w:num w:numId="11">
    <w:abstractNumId w:val="32"/>
  </w:num>
  <w:num w:numId="12">
    <w:abstractNumId w:val="20"/>
  </w:num>
  <w:num w:numId="13">
    <w:abstractNumId w:val="43"/>
  </w:num>
  <w:num w:numId="14">
    <w:abstractNumId w:val="1"/>
  </w:num>
  <w:num w:numId="15">
    <w:abstractNumId w:val="39"/>
  </w:num>
  <w:num w:numId="16">
    <w:abstractNumId w:val="12"/>
  </w:num>
  <w:num w:numId="17">
    <w:abstractNumId w:val="36"/>
  </w:num>
  <w:num w:numId="18">
    <w:abstractNumId w:val="41"/>
  </w:num>
  <w:num w:numId="19">
    <w:abstractNumId w:val="4"/>
  </w:num>
  <w:num w:numId="20">
    <w:abstractNumId w:val="21"/>
  </w:num>
  <w:num w:numId="21">
    <w:abstractNumId w:val="42"/>
  </w:num>
  <w:num w:numId="22">
    <w:abstractNumId w:val="2"/>
  </w:num>
  <w:num w:numId="23">
    <w:abstractNumId w:val="28"/>
  </w:num>
  <w:num w:numId="24">
    <w:abstractNumId w:val="37"/>
  </w:num>
  <w:num w:numId="25">
    <w:abstractNumId w:val="29"/>
  </w:num>
  <w:num w:numId="26">
    <w:abstractNumId w:val="13"/>
  </w:num>
  <w:num w:numId="27">
    <w:abstractNumId w:val="10"/>
  </w:num>
  <w:num w:numId="28">
    <w:abstractNumId w:val="3"/>
  </w:num>
  <w:num w:numId="29">
    <w:abstractNumId w:val="34"/>
  </w:num>
  <w:num w:numId="30">
    <w:abstractNumId w:val="22"/>
  </w:num>
  <w:num w:numId="31">
    <w:abstractNumId w:val="14"/>
  </w:num>
  <w:num w:numId="32">
    <w:abstractNumId w:val="33"/>
  </w:num>
  <w:num w:numId="33">
    <w:abstractNumId w:val="19"/>
  </w:num>
  <w:num w:numId="34">
    <w:abstractNumId w:val="24"/>
  </w:num>
  <w:num w:numId="35">
    <w:abstractNumId w:val="0"/>
  </w:num>
  <w:num w:numId="36">
    <w:abstractNumId w:val="26"/>
  </w:num>
  <w:num w:numId="37">
    <w:abstractNumId w:val="27"/>
  </w:num>
  <w:num w:numId="38">
    <w:abstractNumId w:val="18"/>
  </w:num>
  <w:num w:numId="39">
    <w:abstractNumId w:val="9"/>
  </w:num>
  <w:num w:numId="40">
    <w:abstractNumId w:val="17"/>
  </w:num>
  <w:num w:numId="41">
    <w:abstractNumId w:val="31"/>
  </w:num>
  <w:num w:numId="42">
    <w:abstractNumId w:val="15"/>
  </w:num>
  <w:num w:numId="43">
    <w:abstractNumId w:val="6"/>
  </w:num>
  <w:num w:numId="44">
    <w:abstractNumId w:val="11"/>
  </w:num>
  <w:num w:numId="45">
    <w:abstractNumId w:val="35"/>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camilo santana bohorquez">
    <w15:presenceInfo w15:providerId="Windows Live" w15:userId="0e7e8bd4b4140938"/>
  </w15:person>
  <w15:person w15:author="Diego A Cruz Triana">
    <w15:presenceInfo w15:providerId="Windows Live" w15:userId="578edebd8a3de6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71DB"/>
    <w:rsid w:val="00007457"/>
    <w:rsid w:val="00010160"/>
    <w:rsid w:val="000108B2"/>
    <w:rsid w:val="0001196A"/>
    <w:rsid w:val="00011C81"/>
    <w:rsid w:val="00014941"/>
    <w:rsid w:val="00014E7B"/>
    <w:rsid w:val="00015FE3"/>
    <w:rsid w:val="0002286F"/>
    <w:rsid w:val="000256B3"/>
    <w:rsid w:val="00032AD0"/>
    <w:rsid w:val="000350DE"/>
    <w:rsid w:val="00035F5D"/>
    <w:rsid w:val="00047526"/>
    <w:rsid w:val="00050A4A"/>
    <w:rsid w:val="00056206"/>
    <w:rsid w:val="000626F1"/>
    <w:rsid w:val="00064966"/>
    <w:rsid w:val="00065321"/>
    <w:rsid w:val="00066B8A"/>
    <w:rsid w:val="000710B2"/>
    <w:rsid w:val="000719AE"/>
    <w:rsid w:val="000732D0"/>
    <w:rsid w:val="00081C5E"/>
    <w:rsid w:val="00084E9F"/>
    <w:rsid w:val="00090F8B"/>
    <w:rsid w:val="000920B3"/>
    <w:rsid w:val="0009308B"/>
    <w:rsid w:val="000930AF"/>
    <w:rsid w:val="000A0072"/>
    <w:rsid w:val="000A2E4F"/>
    <w:rsid w:val="000B0B76"/>
    <w:rsid w:val="000B10D1"/>
    <w:rsid w:val="000C1140"/>
    <w:rsid w:val="000C3ED1"/>
    <w:rsid w:val="000C5B57"/>
    <w:rsid w:val="000C63C2"/>
    <w:rsid w:val="000D1054"/>
    <w:rsid w:val="000D2367"/>
    <w:rsid w:val="000D61A3"/>
    <w:rsid w:val="000E13E5"/>
    <w:rsid w:val="000E196E"/>
    <w:rsid w:val="000E5509"/>
    <w:rsid w:val="000F0B8C"/>
    <w:rsid w:val="000F2238"/>
    <w:rsid w:val="000F369F"/>
    <w:rsid w:val="000F6E19"/>
    <w:rsid w:val="000F7F3A"/>
    <w:rsid w:val="000F7F74"/>
    <w:rsid w:val="00101E27"/>
    <w:rsid w:val="00102649"/>
    <w:rsid w:val="001044EE"/>
    <w:rsid w:val="00107988"/>
    <w:rsid w:val="00110742"/>
    <w:rsid w:val="00115450"/>
    <w:rsid w:val="001155D9"/>
    <w:rsid w:val="00116781"/>
    <w:rsid w:val="00117ADA"/>
    <w:rsid w:val="001201FA"/>
    <w:rsid w:val="001259B9"/>
    <w:rsid w:val="00133324"/>
    <w:rsid w:val="0013359F"/>
    <w:rsid w:val="00137046"/>
    <w:rsid w:val="0014069D"/>
    <w:rsid w:val="00141464"/>
    <w:rsid w:val="00151C06"/>
    <w:rsid w:val="00154930"/>
    <w:rsid w:val="0015681E"/>
    <w:rsid w:val="00160D37"/>
    <w:rsid w:val="0017798C"/>
    <w:rsid w:val="00181DD4"/>
    <w:rsid w:val="00181EAF"/>
    <w:rsid w:val="0018414A"/>
    <w:rsid w:val="0018432B"/>
    <w:rsid w:val="00186DB6"/>
    <w:rsid w:val="00190928"/>
    <w:rsid w:val="00192BEA"/>
    <w:rsid w:val="00192E49"/>
    <w:rsid w:val="00194611"/>
    <w:rsid w:val="00194B32"/>
    <w:rsid w:val="00195021"/>
    <w:rsid w:val="0019538D"/>
    <w:rsid w:val="001A5ABB"/>
    <w:rsid w:val="001C0252"/>
    <w:rsid w:val="001C1676"/>
    <w:rsid w:val="001C7BB2"/>
    <w:rsid w:val="001D0EF0"/>
    <w:rsid w:val="001D2CF0"/>
    <w:rsid w:val="001D4319"/>
    <w:rsid w:val="001D5913"/>
    <w:rsid w:val="001E2D46"/>
    <w:rsid w:val="001E51C0"/>
    <w:rsid w:val="001E61DE"/>
    <w:rsid w:val="001F28A8"/>
    <w:rsid w:val="001F5785"/>
    <w:rsid w:val="002018F1"/>
    <w:rsid w:val="00206113"/>
    <w:rsid w:val="00206644"/>
    <w:rsid w:val="002107A4"/>
    <w:rsid w:val="002115C7"/>
    <w:rsid w:val="00213094"/>
    <w:rsid w:val="00214354"/>
    <w:rsid w:val="0021647E"/>
    <w:rsid w:val="00217AB4"/>
    <w:rsid w:val="002213E3"/>
    <w:rsid w:val="00221487"/>
    <w:rsid w:val="00222573"/>
    <w:rsid w:val="0022378D"/>
    <w:rsid w:val="00224974"/>
    <w:rsid w:val="0022736E"/>
    <w:rsid w:val="002276FD"/>
    <w:rsid w:val="00230C80"/>
    <w:rsid w:val="00231032"/>
    <w:rsid w:val="002314C9"/>
    <w:rsid w:val="002314CE"/>
    <w:rsid w:val="00235096"/>
    <w:rsid w:val="00236722"/>
    <w:rsid w:val="002432FA"/>
    <w:rsid w:val="0024537D"/>
    <w:rsid w:val="00246D82"/>
    <w:rsid w:val="00247295"/>
    <w:rsid w:val="002479E8"/>
    <w:rsid w:val="002506E7"/>
    <w:rsid w:val="00253546"/>
    <w:rsid w:val="00254DD5"/>
    <w:rsid w:val="00255111"/>
    <w:rsid w:val="002566A8"/>
    <w:rsid w:val="00261125"/>
    <w:rsid w:val="00261C9F"/>
    <w:rsid w:val="00263215"/>
    <w:rsid w:val="00264B84"/>
    <w:rsid w:val="00270DA1"/>
    <w:rsid w:val="002736C4"/>
    <w:rsid w:val="00274004"/>
    <w:rsid w:val="002768CD"/>
    <w:rsid w:val="002803B5"/>
    <w:rsid w:val="00292BCB"/>
    <w:rsid w:val="00294205"/>
    <w:rsid w:val="00295B38"/>
    <w:rsid w:val="00296D06"/>
    <w:rsid w:val="002A0C42"/>
    <w:rsid w:val="002A1AA2"/>
    <w:rsid w:val="002A5A08"/>
    <w:rsid w:val="002A5F40"/>
    <w:rsid w:val="002B1595"/>
    <w:rsid w:val="002B29BF"/>
    <w:rsid w:val="002B29F4"/>
    <w:rsid w:val="002B5D7D"/>
    <w:rsid w:val="002C02DB"/>
    <w:rsid w:val="002C27A3"/>
    <w:rsid w:val="002C2FF4"/>
    <w:rsid w:val="002C44B0"/>
    <w:rsid w:val="002C53B0"/>
    <w:rsid w:val="002C7F75"/>
    <w:rsid w:val="002D07AA"/>
    <w:rsid w:val="002D2F2D"/>
    <w:rsid w:val="002D42BA"/>
    <w:rsid w:val="002D449E"/>
    <w:rsid w:val="002D51C8"/>
    <w:rsid w:val="002E095B"/>
    <w:rsid w:val="002E100F"/>
    <w:rsid w:val="002E21AE"/>
    <w:rsid w:val="002E57FA"/>
    <w:rsid w:val="002F43E5"/>
    <w:rsid w:val="002F5ABA"/>
    <w:rsid w:val="002F7017"/>
    <w:rsid w:val="00305D93"/>
    <w:rsid w:val="0030613A"/>
    <w:rsid w:val="00313CF9"/>
    <w:rsid w:val="00316497"/>
    <w:rsid w:val="0032215B"/>
    <w:rsid w:val="003261C8"/>
    <w:rsid w:val="003270A7"/>
    <w:rsid w:val="003279EA"/>
    <w:rsid w:val="003349C4"/>
    <w:rsid w:val="003356EC"/>
    <w:rsid w:val="00342393"/>
    <w:rsid w:val="003474C3"/>
    <w:rsid w:val="00347900"/>
    <w:rsid w:val="0035257B"/>
    <w:rsid w:val="003557F6"/>
    <w:rsid w:val="003611B9"/>
    <w:rsid w:val="003615A7"/>
    <w:rsid w:val="00365908"/>
    <w:rsid w:val="00370D44"/>
    <w:rsid w:val="003752FC"/>
    <w:rsid w:val="00380540"/>
    <w:rsid w:val="00391AE0"/>
    <w:rsid w:val="003942AE"/>
    <w:rsid w:val="003A0A50"/>
    <w:rsid w:val="003A366D"/>
    <w:rsid w:val="003A76E9"/>
    <w:rsid w:val="003B18A4"/>
    <w:rsid w:val="003B23BD"/>
    <w:rsid w:val="003B3CA6"/>
    <w:rsid w:val="003B7FE4"/>
    <w:rsid w:val="003C1187"/>
    <w:rsid w:val="003C2B75"/>
    <w:rsid w:val="003C3A79"/>
    <w:rsid w:val="003C640D"/>
    <w:rsid w:val="003D249A"/>
    <w:rsid w:val="003D3AA7"/>
    <w:rsid w:val="003D6975"/>
    <w:rsid w:val="003D7FBE"/>
    <w:rsid w:val="003E0A5A"/>
    <w:rsid w:val="003E3F1F"/>
    <w:rsid w:val="003E5469"/>
    <w:rsid w:val="003E61C2"/>
    <w:rsid w:val="003F096F"/>
    <w:rsid w:val="003F1120"/>
    <w:rsid w:val="003F2B46"/>
    <w:rsid w:val="003F3D70"/>
    <w:rsid w:val="003F4061"/>
    <w:rsid w:val="003F414F"/>
    <w:rsid w:val="003F6926"/>
    <w:rsid w:val="003F7ECB"/>
    <w:rsid w:val="004113AA"/>
    <w:rsid w:val="004149B6"/>
    <w:rsid w:val="00417A4B"/>
    <w:rsid w:val="004200AA"/>
    <w:rsid w:val="00422D85"/>
    <w:rsid w:val="00422F32"/>
    <w:rsid w:val="00423F1C"/>
    <w:rsid w:val="00424449"/>
    <w:rsid w:val="00424930"/>
    <w:rsid w:val="0042520F"/>
    <w:rsid w:val="0042684F"/>
    <w:rsid w:val="004350E2"/>
    <w:rsid w:val="00436DA6"/>
    <w:rsid w:val="00436FF2"/>
    <w:rsid w:val="00437525"/>
    <w:rsid w:val="00441162"/>
    <w:rsid w:val="004436F9"/>
    <w:rsid w:val="004441F1"/>
    <w:rsid w:val="0044616D"/>
    <w:rsid w:val="00446F69"/>
    <w:rsid w:val="00456B64"/>
    <w:rsid w:val="00462F7E"/>
    <w:rsid w:val="004658FD"/>
    <w:rsid w:val="0046615B"/>
    <w:rsid w:val="004663EC"/>
    <w:rsid w:val="00470D75"/>
    <w:rsid w:val="0047214F"/>
    <w:rsid w:val="0047220A"/>
    <w:rsid w:val="00476C05"/>
    <w:rsid w:val="004838C7"/>
    <w:rsid w:val="00483DF9"/>
    <w:rsid w:val="004908D9"/>
    <w:rsid w:val="004926CC"/>
    <w:rsid w:val="004960E3"/>
    <w:rsid w:val="004A0580"/>
    <w:rsid w:val="004A2A99"/>
    <w:rsid w:val="004A572D"/>
    <w:rsid w:val="004B1279"/>
    <w:rsid w:val="004B3505"/>
    <w:rsid w:val="004B3572"/>
    <w:rsid w:val="004B5B8C"/>
    <w:rsid w:val="004B6CB7"/>
    <w:rsid w:val="004C0040"/>
    <w:rsid w:val="004C0B9E"/>
    <w:rsid w:val="004C1700"/>
    <w:rsid w:val="004C4427"/>
    <w:rsid w:val="004C44D7"/>
    <w:rsid w:val="004D096A"/>
    <w:rsid w:val="004D610F"/>
    <w:rsid w:val="004E644E"/>
    <w:rsid w:val="004F27EB"/>
    <w:rsid w:val="004F3B71"/>
    <w:rsid w:val="004F4A42"/>
    <w:rsid w:val="004F6948"/>
    <w:rsid w:val="00503315"/>
    <w:rsid w:val="00504DD3"/>
    <w:rsid w:val="0051229E"/>
    <w:rsid w:val="0051299E"/>
    <w:rsid w:val="00512D47"/>
    <w:rsid w:val="005145CA"/>
    <w:rsid w:val="005201D7"/>
    <w:rsid w:val="005221A7"/>
    <w:rsid w:val="005257AF"/>
    <w:rsid w:val="00526DBA"/>
    <w:rsid w:val="00526FDF"/>
    <w:rsid w:val="00527301"/>
    <w:rsid w:val="00527418"/>
    <w:rsid w:val="00533BA6"/>
    <w:rsid w:val="0053624D"/>
    <w:rsid w:val="00542266"/>
    <w:rsid w:val="005442F6"/>
    <w:rsid w:val="005454F8"/>
    <w:rsid w:val="005468B2"/>
    <w:rsid w:val="00551A2A"/>
    <w:rsid w:val="00551E5E"/>
    <w:rsid w:val="005556BA"/>
    <w:rsid w:val="00555AB1"/>
    <w:rsid w:val="0056741B"/>
    <w:rsid w:val="00567C14"/>
    <w:rsid w:val="0057135C"/>
    <w:rsid w:val="00572A31"/>
    <w:rsid w:val="00573430"/>
    <w:rsid w:val="005736B6"/>
    <w:rsid w:val="00575B16"/>
    <w:rsid w:val="00575B69"/>
    <w:rsid w:val="00584973"/>
    <w:rsid w:val="00584D2F"/>
    <w:rsid w:val="005877A3"/>
    <w:rsid w:val="00591C10"/>
    <w:rsid w:val="005922D6"/>
    <w:rsid w:val="00595E35"/>
    <w:rsid w:val="00597C4C"/>
    <w:rsid w:val="005A1517"/>
    <w:rsid w:val="005A1805"/>
    <w:rsid w:val="005A28FB"/>
    <w:rsid w:val="005A4910"/>
    <w:rsid w:val="005A4C18"/>
    <w:rsid w:val="005C10DF"/>
    <w:rsid w:val="005C519E"/>
    <w:rsid w:val="005C54AF"/>
    <w:rsid w:val="005C59AD"/>
    <w:rsid w:val="005D0BD6"/>
    <w:rsid w:val="005D2445"/>
    <w:rsid w:val="005D3F82"/>
    <w:rsid w:val="005E0536"/>
    <w:rsid w:val="005E09E3"/>
    <w:rsid w:val="005E1712"/>
    <w:rsid w:val="005E663D"/>
    <w:rsid w:val="005F5022"/>
    <w:rsid w:val="005F7F06"/>
    <w:rsid w:val="0060163A"/>
    <w:rsid w:val="00601695"/>
    <w:rsid w:val="00601F3C"/>
    <w:rsid w:val="0060341D"/>
    <w:rsid w:val="00613C0F"/>
    <w:rsid w:val="006141D5"/>
    <w:rsid w:val="00616D2D"/>
    <w:rsid w:val="00626FEE"/>
    <w:rsid w:val="00627ED3"/>
    <w:rsid w:val="006302CB"/>
    <w:rsid w:val="0063092F"/>
    <w:rsid w:val="00630ACB"/>
    <w:rsid w:val="00632460"/>
    <w:rsid w:val="00633ABB"/>
    <w:rsid w:val="00643776"/>
    <w:rsid w:val="00644173"/>
    <w:rsid w:val="006443B8"/>
    <w:rsid w:val="006455F3"/>
    <w:rsid w:val="0065168D"/>
    <w:rsid w:val="006529E9"/>
    <w:rsid w:val="00652A34"/>
    <w:rsid w:val="00657633"/>
    <w:rsid w:val="00665D3C"/>
    <w:rsid w:val="00665E01"/>
    <w:rsid w:val="00667CBD"/>
    <w:rsid w:val="00671268"/>
    <w:rsid w:val="006843D0"/>
    <w:rsid w:val="006859C7"/>
    <w:rsid w:val="0069064C"/>
    <w:rsid w:val="00691A4C"/>
    <w:rsid w:val="00691CFA"/>
    <w:rsid w:val="0069232A"/>
    <w:rsid w:val="00693C47"/>
    <w:rsid w:val="006951CB"/>
    <w:rsid w:val="006A5133"/>
    <w:rsid w:val="006A633E"/>
    <w:rsid w:val="006B2BC8"/>
    <w:rsid w:val="006B5216"/>
    <w:rsid w:val="006B5A99"/>
    <w:rsid w:val="006B7C85"/>
    <w:rsid w:val="006D15EE"/>
    <w:rsid w:val="006D6543"/>
    <w:rsid w:val="006E0A75"/>
    <w:rsid w:val="006E1CED"/>
    <w:rsid w:val="006F6443"/>
    <w:rsid w:val="00700781"/>
    <w:rsid w:val="0070448D"/>
    <w:rsid w:val="00704644"/>
    <w:rsid w:val="00704CBC"/>
    <w:rsid w:val="00705BD4"/>
    <w:rsid w:val="0071381B"/>
    <w:rsid w:val="0071624A"/>
    <w:rsid w:val="0071732C"/>
    <w:rsid w:val="00724B6B"/>
    <w:rsid w:val="00724D09"/>
    <w:rsid w:val="00724E9A"/>
    <w:rsid w:val="0072537A"/>
    <w:rsid w:val="007318A4"/>
    <w:rsid w:val="00733028"/>
    <w:rsid w:val="007335F2"/>
    <w:rsid w:val="0073733E"/>
    <w:rsid w:val="00740D82"/>
    <w:rsid w:val="007412A4"/>
    <w:rsid w:val="00741306"/>
    <w:rsid w:val="007504C4"/>
    <w:rsid w:val="00760043"/>
    <w:rsid w:val="00762CFE"/>
    <w:rsid w:val="00763449"/>
    <w:rsid w:val="00764152"/>
    <w:rsid w:val="00773459"/>
    <w:rsid w:val="007801BF"/>
    <w:rsid w:val="007932DD"/>
    <w:rsid w:val="007971B5"/>
    <w:rsid w:val="007A469A"/>
    <w:rsid w:val="007B1D63"/>
    <w:rsid w:val="007B3F65"/>
    <w:rsid w:val="007B694C"/>
    <w:rsid w:val="007C02A1"/>
    <w:rsid w:val="007C164F"/>
    <w:rsid w:val="007C3A51"/>
    <w:rsid w:val="007D658E"/>
    <w:rsid w:val="007D718B"/>
    <w:rsid w:val="007D7AD2"/>
    <w:rsid w:val="007E3C28"/>
    <w:rsid w:val="007E5DE9"/>
    <w:rsid w:val="007F12BB"/>
    <w:rsid w:val="007F5BF0"/>
    <w:rsid w:val="007F5C89"/>
    <w:rsid w:val="007F7480"/>
    <w:rsid w:val="00805FA1"/>
    <w:rsid w:val="0080625C"/>
    <w:rsid w:val="008109F4"/>
    <w:rsid w:val="00810B7D"/>
    <w:rsid w:val="00811096"/>
    <w:rsid w:val="00816B81"/>
    <w:rsid w:val="008209B0"/>
    <w:rsid w:val="00822B71"/>
    <w:rsid w:val="0082605F"/>
    <w:rsid w:val="00827FF4"/>
    <w:rsid w:val="00833F8F"/>
    <w:rsid w:val="0083402A"/>
    <w:rsid w:val="0083526E"/>
    <w:rsid w:val="0083620F"/>
    <w:rsid w:val="00837D22"/>
    <w:rsid w:val="008428EA"/>
    <w:rsid w:val="0084661D"/>
    <w:rsid w:val="00847152"/>
    <w:rsid w:val="0085004A"/>
    <w:rsid w:val="00857DED"/>
    <w:rsid w:val="008635EF"/>
    <w:rsid w:val="008718CF"/>
    <w:rsid w:val="00881723"/>
    <w:rsid w:val="00883713"/>
    <w:rsid w:val="00890AEC"/>
    <w:rsid w:val="00892409"/>
    <w:rsid w:val="008A15B3"/>
    <w:rsid w:val="008A2184"/>
    <w:rsid w:val="008B01FD"/>
    <w:rsid w:val="008B5E6F"/>
    <w:rsid w:val="008B613A"/>
    <w:rsid w:val="008C7B70"/>
    <w:rsid w:val="008D059F"/>
    <w:rsid w:val="008D0DBF"/>
    <w:rsid w:val="008D742B"/>
    <w:rsid w:val="008D7752"/>
    <w:rsid w:val="008E0058"/>
    <w:rsid w:val="008E77C0"/>
    <w:rsid w:val="008F09D0"/>
    <w:rsid w:val="008F0A28"/>
    <w:rsid w:val="008F508D"/>
    <w:rsid w:val="0090583F"/>
    <w:rsid w:val="00906633"/>
    <w:rsid w:val="009072AE"/>
    <w:rsid w:val="009112DD"/>
    <w:rsid w:val="00911F01"/>
    <w:rsid w:val="009128A5"/>
    <w:rsid w:val="00912AAB"/>
    <w:rsid w:val="009140E6"/>
    <w:rsid w:val="0091486A"/>
    <w:rsid w:val="00920B6E"/>
    <w:rsid w:val="009218C9"/>
    <w:rsid w:val="00921AAD"/>
    <w:rsid w:val="009239C0"/>
    <w:rsid w:val="00923BDA"/>
    <w:rsid w:val="00925227"/>
    <w:rsid w:val="00926F33"/>
    <w:rsid w:val="00927209"/>
    <w:rsid w:val="0093052C"/>
    <w:rsid w:val="0093405A"/>
    <w:rsid w:val="00935DFB"/>
    <w:rsid w:val="00936074"/>
    <w:rsid w:val="0093663C"/>
    <w:rsid w:val="00940554"/>
    <w:rsid w:val="00942B8F"/>
    <w:rsid w:val="0094493A"/>
    <w:rsid w:val="00947C2A"/>
    <w:rsid w:val="00954203"/>
    <w:rsid w:val="009564E2"/>
    <w:rsid w:val="009575EB"/>
    <w:rsid w:val="0096002C"/>
    <w:rsid w:val="00964305"/>
    <w:rsid w:val="00965477"/>
    <w:rsid w:val="00965A49"/>
    <w:rsid w:val="00965AA2"/>
    <w:rsid w:val="00966EFB"/>
    <w:rsid w:val="00966FAB"/>
    <w:rsid w:val="00967290"/>
    <w:rsid w:val="00970174"/>
    <w:rsid w:val="00976C24"/>
    <w:rsid w:val="00980A83"/>
    <w:rsid w:val="00981E94"/>
    <w:rsid w:val="009845E6"/>
    <w:rsid w:val="0099203F"/>
    <w:rsid w:val="00993257"/>
    <w:rsid w:val="009937F2"/>
    <w:rsid w:val="0099712F"/>
    <w:rsid w:val="00997201"/>
    <w:rsid w:val="00997B9D"/>
    <w:rsid w:val="009A197C"/>
    <w:rsid w:val="009A4F55"/>
    <w:rsid w:val="009A6632"/>
    <w:rsid w:val="009B0F08"/>
    <w:rsid w:val="009B1159"/>
    <w:rsid w:val="009B461B"/>
    <w:rsid w:val="009B7654"/>
    <w:rsid w:val="009C1394"/>
    <w:rsid w:val="009C1419"/>
    <w:rsid w:val="009C3BD7"/>
    <w:rsid w:val="009C3DCF"/>
    <w:rsid w:val="009C5397"/>
    <w:rsid w:val="009C5B4B"/>
    <w:rsid w:val="009C7339"/>
    <w:rsid w:val="009C7C60"/>
    <w:rsid w:val="009D1018"/>
    <w:rsid w:val="009D2A9E"/>
    <w:rsid w:val="009D4788"/>
    <w:rsid w:val="009E0D1E"/>
    <w:rsid w:val="009E2911"/>
    <w:rsid w:val="009E2D71"/>
    <w:rsid w:val="009E4EAB"/>
    <w:rsid w:val="009E5301"/>
    <w:rsid w:val="009E5E83"/>
    <w:rsid w:val="009E670E"/>
    <w:rsid w:val="009F080B"/>
    <w:rsid w:val="009F176B"/>
    <w:rsid w:val="009F4B99"/>
    <w:rsid w:val="009F625E"/>
    <w:rsid w:val="009F71E4"/>
    <w:rsid w:val="009F7264"/>
    <w:rsid w:val="00A00436"/>
    <w:rsid w:val="00A02B6D"/>
    <w:rsid w:val="00A0538F"/>
    <w:rsid w:val="00A0604E"/>
    <w:rsid w:val="00A10A5B"/>
    <w:rsid w:val="00A11A40"/>
    <w:rsid w:val="00A16F3B"/>
    <w:rsid w:val="00A17D5E"/>
    <w:rsid w:val="00A22341"/>
    <w:rsid w:val="00A270CF"/>
    <w:rsid w:val="00A27670"/>
    <w:rsid w:val="00A27E35"/>
    <w:rsid w:val="00A36E2B"/>
    <w:rsid w:val="00A40207"/>
    <w:rsid w:val="00A41333"/>
    <w:rsid w:val="00A41C3C"/>
    <w:rsid w:val="00A46D04"/>
    <w:rsid w:val="00A50E1A"/>
    <w:rsid w:val="00A53003"/>
    <w:rsid w:val="00A57398"/>
    <w:rsid w:val="00A5792D"/>
    <w:rsid w:val="00A60C0E"/>
    <w:rsid w:val="00A61C94"/>
    <w:rsid w:val="00A71E4E"/>
    <w:rsid w:val="00A75AB6"/>
    <w:rsid w:val="00A81BC4"/>
    <w:rsid w:val="00A82A13"/>
    <w:rsid w:val="00A9123B"/>
    <w:rsid w:val="00A97076"/>
    <w:rsid w:val="00AA03AD"/>
    <w:rsid w:val="00AA5111"/>
    <w:rsid w:val="00AA6867"/>
    <w:rsid w:val="00AA6AE2"/>
    <w:rsid w:val="00AB0F3A"/>
    <w:rsid w:val="00AB27EF"/>
    <w:rsid w:val="00AB4E6A"/>
    <w:rsid w:val="00AB7E81"/>
    <w:rsid w:val="00AC0867"/>
    <w:rsid w:val="00AC0E5D"/>
    <w:rsid w:val="00AC6822"/>
    <w:rsid w:val="00AD5E55"/>
    <w:rsid w:val="00AE1ADE"/>
    <w:rsid w:val="00AE6E8D"/>
    <w:rsid w:val="00AF371B"/>
    <w:rsid w:val="00AF497C"/>
    <w:rsid w:val="00AF58FB"/>
    <w:rsid w:val="00AF7CC4"/>
    <w:rsid w:val="00B01FA2"/>
    <w:rsid w:val="00B03425"/>
    <w:rsid w:val="00B0349F"/>
    <w:rsid w:val="00B07CEC"/>
    <w:rsid w:val="00B114DF"/>
    <w:rsid w:val="00B14796"/>
    <w:rsid w:val="00B218E8"/>
    <w:rsid w:val="00B274D3"/>
    <w:rsid w:val="00B3164B"/>
    <w:rsid w:val="00B33572"/>
    <w:rsid w:val="00B34329"/>
    <w:rsid w:val="00B3450A"/>
    <w:rsid w:val="00B35229"/>
    <w:rsid w:val="00B42DC0"/>
    <w:rsid w:val="00B43D6F"/>
    <w:rsid w:val="00B51D45"/>
    <w:rsid w:val="00B60162"/>
    <w:rsid w:val="00B608C0"/>
    <w:rsid w:val="00B65399"/>
    <w:rsid w:val="00B65B3B"/>
    <w:rsid w:val="00B6775E"/>
    <w:rsid w:val="00B7045B"/>
    <w:rsid w:val="00B7459D"/>
    <w:rsid w:val="00B7611D"/>
    <w:rsid w:val="00B81ED0"/>
    <w:rsid w:val="00B86080"/>
    <w:rsid w:val="00B94B10"/>
    <w:rsid w:val="00B97C8C"/>
    <w:rsid w:val="00BA1428"/>
    <w:rsid w:val="00BA20EE"/>
    <w:rsid w:val="00BA299F"/>
    <w:rsid w:val="00BA5F5E"/>
    <w:rsid w:val="00BA75B0"/>
    <w:rsid w:val="00BA797B"/>
    <w:rsid w:val="00BB41D7"/>
    <w:rsid w:val="00BC0189"/>
    <w:rsid w:val="00BC1B4F"/>
    <w:rsid w:val="00BC57A3"/>
    <w:rsid w:val="00BD1E6A"/>
    <w:rsid w:val="00BD3343"/>
    <w:rsid w:val="00BE2BB5"/>
    <w:rsid w:val="00BE465D"/>
    <w:rsid w:val="00BE5779"/>
    <w:rsid w:val="00BE69CB"/>
    <w:rsid w:val="00BE75F4"/>
    <w:rsid w:val="00BF0603"/>
    <w:rsid w:val="00BF145A"/>
    <w:rsid w:val="00BF1598"/>
    <w:rsid w:val="00BF4C56"/>
    <w:rsid w:val="00C00AB8"/>
    <w:rsid w:val="00C01C4D"/>
    <w:rsid w:val="00C05623"/>
    <w:rsid w:val="00C07FEF"/>
    <w:rsid w:val="00C12AAE"/>
    <w:rsid w:val="00C145D8"/>
    <w:rsid w:val="00C21AA0"/>
    <w:rsid w:val="00C25D30"/>
    <w:rsid w:val="00C311C6"/>
    <w:rsid w:val="00C32C8A"/>
    <w:rsid w:val="00C3410E"/>
    <w:rsid w:val="00C36F34"/>
    <w:rsid w:val="00C427FE"/>
    <w:rsid w:val="00C462EF"/>
    <w:rsid w:val="00C56438"/>
    <w:rsid w:val="00C61B9D"/>
    <w:rsid w:val="00C6443F"/>
    <w:rsid w:val="00C65762"/>
    <w:rsid w:val="00C73DED"/>
    <w:rsid w:val="00C74857"/>
    <w:rsid w:val="00C76FF4"/>
    <w:rsid w:val="00C8654B"/>
    <w:rsid w:val="00C87190"/>
    <w:rsid w:val="00C96A61"/>
    <w:rsid w:val="00CA12AC"/>
    <w:rsid w:val="00CA27F9"/>
    <w:rsid w:val="00CA31F2"/>
    <w:rsid w:val="00CA6154"/>
    <w:rsid w:val="00CB39E4"/>
    <w:rsid w:val="00CB3C59"/>
    <w:rsid w:val="00CB40B7"/>
    <w:rsid w:val="00CB568B"/>
    <w:rsid w:val="00CC11AC"/>
    <w:rsid w:val="00CC2A93"/>
    <w:rsid w:val="00CC452C"/>
    <w:rsid w:val="00CC6A3B"/>
    <w:rsid w:val="00CC795B"/>
    <w:rsid w:val="00CD203A"/>
    <w:rsid w:val="00CD6981"/>
    <w:rsid w:val="00CE1DBE"/>
    <w:rsid w:val="00CE20C1"/>
    <w:rsid w:val="00CE5512"/>
    <w:rsid w:val="00CE5DAB"/>
    <w:rsid w:val="00CE7471"/>
    <w:rsid w:val="00CF0572"/>
    <w:rsid w:val="00CF2206"/>
    <w:rsid w:val="00CF2811"/>
    <w:rsid w:val="00CF5AC9"/>
    <w:rsid w:val="00D1049A"/>
    <w:rsid w:val="00D152CD"/>
    <w:rsid w:val="00D2157C"/>
    <w:rsid w:val="00D2736F"/>
    <w:rsid w:val="00D30904"/>
    <w:rsid w:val="00D30C5D"/>
    <w:rsid w:val="00D3237B"/>
    <w:rsid w:val="00D40B5C"/>
    <w:rsid w:val="00D448A6"/>
    <w:rsid w:val="00D47314"/>
    <w:rsid w:val="00D50C02"/>
    <w:rsid w:val="00D5275A"/>
    <w:rsid w:val="00D5428C"/>
    <w:rsid w:val="00D572BF"/>
    <w:rsid w:val="00D637DE"/>
    <w:rsid w:val="00D6613A"/>
    <w:rsid w:val="00D66B6D"/>
    <w:rsid w:val="00D76863"/>
    <w:rsid w:val="00D7754C"/>
    <w:rsid w:val="00D803A4"/>
    <w:rsid w:val="00D809FD"/>
    <w:rsid w:val="00D868FD"/>
    <w:rsid w:val="00D86CA5"/>
    <w:rsid w:val="00D9446A"/>
    <w:rsid w:val="00D9735C"/>
    <w:rsid w:val="00DA045D"/>
    <w:rsid w:val="00DA0F38"/>
    <w:rsid w:val="00DA4F11"/>
    <w:rsid w:val="00DA66CA"/>
    <w:rsid w:val="00DB1686"/>
    <w:rsid w:val="00DB1E0A"/>
    <w:rsid w:val="00DB52EB"/>
    <w:rsid w:val="00DB575F"/>
    <w:rsid w:val="00DB693A"/>
    <w:rsid w:val="00DB7B88"/>
    <w:rsid w:val="00DC3116"/>
    <w:rsid w:val="00DC36DC"/>
    <w:rsid w:val="00DC4AD2"/>
    <w:rsid w:val="00DC69D0"/>
    <w:rsid w:val="00DC7990"/>
    <w:rsid w:val="00DD1C2C"/>
    <w:rsid w:val="00DD2AB5"/>
    <w:rsid w:val="00DD39B8"/>
    <w:rsid w:val="00DD46B2"/>
    <w:rsid w:val="00DD46E4"/>
    <w:rsid w:val="00DD74C2"/>
    <w:rsid w:val="00DE1681"/>
    <w:rsid w:val="00DE4099"/>
    <w:rsid w:val="00DE4FD8"/>
    <w:rsid w:val="00DE5FD5"/>
    <w:rsid w:val="00DE6029"/>
    <w:rsid w:val="00DE6248"/>
    <w:rsid w:val="00E01D5F"/>
    <w:rsid w:val="00E07D28"/>
    <w:rsid w:val="00E10834"/>
    <w:rsid w:val="00E12731"/>
    <w:rsid w:val="00E16B76"/>
    <w:rsid w:val="00E21B5B"/>
    <w:rsid w:val="00E25C97"/>
    <w:rsid w:val="00E27D36"/>
    <w:rsid w:val="00E27D4D"/>
    <w:rsid w:val="00E304BB"/>
    <w:rsid w:val="00E32DD3"/>
    <w:rsid w:val="00E32F1D"/>
    <w:rsid w:val="00E357E3"/>
    <w:rsid w:val="00E362C4"/>
    <w:rsid w:val="00E36C66"/>
    <w:rsid w:val="00E40D26"/>
    <w:rsid w:val="00E41122"/>
    <w:rsid w:val="00E41688"/>
    <w:rsid w:val="00E50801"/>
    <w:rsid w:val="00E651FA"/>
    <w:rsid w:val="00E675E8"/>
    <w:rsid w:val="00E74A39"/>
    <w:rsid w:val="00E7584A"/>
    <w:rsid w:val="00E75E0F"/>
    <w:rsid w:val="00E7759C"/>
    <w:rsid w:val="00E83AE7"/>
    <w:rsid w:val="00E857CF"/>
    <w:rsid w:val="00E9210E"/>
    <w:rsid w:val="00E93954"/>
    <w:rsid w:val="00EA0C94"/>
    <w:rsid w:val="00EA4FF4"/>
    <w:rsid w:val="00EA6D05"/>
    <w:rsid w:val="00EA7F1D"/>
    <w:rsid w:val="00EB3404"/>
    <w:rsid w:val="00EC311E"/>
    <w:rsid w:val="00EC3C0A"/>
    <w:rsid w:val="00EC42A5"/>
    <w:rsid w:val="00EC5988"/>
    <w:rsid w:val="00EC5A2E"/>
    <w:rsid w:val="00EC745A"/>
    <w:rsid w:val="00ED21CE"/>
    <w:rsid w:val="00ED71A0"/>
    <w:rsid w:val="00EE057D"/>
    <w:rsid w:val="00EF1E59"/>
    <w:rsid w:val="00EF31A7"/>
    <w:rsid w:val="00EF3A7B"/>
    <w:rsid w:val="00EF469E"/>
    <w:rsid w:val="00EF4CA5"/>
    <w:rsid w:val="00EF4E37"/>
    <w:rsid w:val="00F048EA"/>
    <w:rsid w:val="00F10289"/>
    <w:rsid w:val="00F10F68"/>
    <w:rsid w:val="00F12A4C"/>
    <w:rsid w:val="00F15EF0"/>
    <w:rsid w:val="00F165AF"/>
    <w:rsid w:val="00F23DE0"/>
    <w:rsid w:val="00F2429B"/>
    <w:rsid w:val="00F260F4"/>
    <w:rsid w:val="00F2671B"/>
    <w:rsid w:val="00F26DC0"/>
    <w:rsid w:val="00F3118A"/>
    <w:rsid w:val="00F34061"/>
    <w:rsid w:val="00F350A6"/>
    <w:rsid w:val="00F37051"/>
    <w:rsid w:val="00F3788B"/>
    <w:rsid w:val="00F4240F"/>
    <w:rsid w:val="00F44555"/>
    <w:rsid w:val="00F47BAF"/>
    <w:rsid w:val="00F51B12"/>
    <w:rsid w:val="00F52FB3"/>
    <w:rsid w:val="00F5355D"/>
    <w:rsid w:val="00F5398B"/>
    <w:rsid w:val="00F53D4B"/>
    <w:rsid w:val="00F613E5"/>
    <w:rsid w:val="00F65521"/>
    <w:rsid w:val="00F659D0"/>
    <w:rsid w:val="00F73137"/>
    <w:rsid w:val="00F74232"/>
    <w:rsid w:val="00F7507C"/>
    <w:rsid w:val="00F77532"/>
    <w:rsid w:val="00F804AA"/>
    <w:rsid w:val="00F8089A"/>
    <w:rsid w:val="00F83883"/>
    <w:rsid w:val="00F91B4E"/>
    <w:rsid w:val="00F93247"/>
    <w:rsid w:val="00FA1750"/>
    <w:rsid w:val="00FA21F7"/>
    <w:rsid w:val="00FA5253"/>
    <w:rsid w:val="00FA6707"/>
    <w:rsid w:val="00FA72EF"/>
    <w:rsid w:val="00FB464C"/>
    <w:rsid w:val="00FC0107"/>
    <w:rsid w:val="00FD36E3"/>
    <w:rsid w:val="00FD3E04"/>
    <w:rsid w:val="00FD4173"/>
    <w:rsid w:val="00FD702E"/>
    <w:rsid w:val="00FD793F"/>
    <w:rsid w:val="00FE1AAE"/>
    <w:rsid w:val="00FE1B87"/>
    <w:rsid w:val="00FE6AA5"/>
    <w:rsid w:val="00FE7614"/>
    <w:rsid w:val="00FF081A"/>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47" Type="http://schemas.openxmlformats.org/officeDocument/2006/relationships/image" Target="media/image250.png"/><Relationship Id="rId50" Type="http://schemas.openxmlformats.org/officeDocument/2006/relationships/image" Target="media/image20.png"/><Relationship Id="rId55" Type="http://schemas.openxmlformats.org/officeDocument/2006/relationships/image" Target="media/image27.png"/><Relationship Id="rId63" Type="http://schemas.openxmlformats.org/officeDocument/2006/relationships/image" Target="media/image35.jpe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emf"/><Relationship Id="rId89" Type="http://schemas.openxmlformats.org/officeDocument/2006/relationships/image" Target="media/image61.emf"/><Relationship Id="rId7" Type="http://schemas.openxmlformats.org/officeDocument/2006/relationships/endnotes" Target="endnotes.xml"/><Relationship Id="rId71" Type="http://schemas.openxmlformats.org/officeDocument/2006/relationships/image" Target="media/image43.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45" Type="http://schemas.openxmlformats.org/officeDocument/2006/relationships/image" Target="media/image23.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emf"/><Relationship Id="rId87" Type="http://schemas.openxmlformats.org/officeDocument/2006/relationships/image" Target="media/image59.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49" Type="http://schemas.openxmlformats.org/officeDocument/2006/relationships/image" Target="media/image19.png"/><Relationship Id="rId57" Type="http://schemas.openxmlformats.org/officeDocument/2006/relationships/image" Target="media/image29.png"/><Relationship Id="rId61" Type="http://schemas.openxmlformats.org/officeDocument/2006/relationships/image" Target="media/image33.png"/><Relationship Id="rId82" Type="http://schemas.openxmlformats.org/officeDocument/2006/relationships/image" Target="media/image54.emf"/><Relationship Id="rId90"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10.png"/><Relationship Id="rId52" Type="http://schemas.openxmlformats.org/officeDocument/2006/relationships/image" Target="media/image22.pn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emf"/><Relationship Id="rId81" Type="http://schemas.openxmlformats.org/officeDocument/2006/relationships/image" Target="media/image53.emf"/><Relationship Id="rId86"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48" Type="http://schemas.openxmlformats.org/officeDocument/2006/relationships/image" Target="media/image260.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4.png"/><Relationship Id="rId80" Type="http://schemas.openxmlformats.org/officeDocument/2006/relationships/image" Target="media/image52.emf"/><Relationship Id="rId85" Type="http://schemas.openxmlformats.org/officeDocument/2006/relationships/image" Target="media/image57.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emf"/><Relationship Id="rId83" Type="http://schemas.openxmlformats.org/officeDocument/2006/relationships/image" Target="media/image55.emf"/><Relationship Id="rId88" Type="http://schemas.openxmlformats.org/officeDocument/2006/relationships/image" Target="media/image60.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41</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25</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26</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4</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57</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52</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37</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36</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42</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46</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45</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44</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49</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48</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47</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10</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1</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58</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13</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15</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16</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59</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12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14</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8</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11</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50</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43</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9</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22</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24</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2</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3</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23</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20</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17</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18</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19</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60</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21</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53</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54</b:RefOrder>
  </b:Source>
  <b:Source>
    <b:Tag>DIA16</b:Tag>
    <b:SourceType>DocumentFromInternetSite</b:SourceType>
    <b:Guid>{7BA9C665-B1A1-4A78-A6ED-BFC0C912E4D9}</b:Guid>
    <b:Author>
      <b:Author>
        <b:NameList>
          <b:Person>
            <b:Last>DIAN</b:Last>
          </b:Person>
        </b:NameList>
      </b:Author>
    </b:Author>
    <b:Title>Impuesto sobre la renta para la equidad</b:Title>
    <b:Year>2016</b:Year>
    <b:Month>11</b:Month>
    <b:Day>15</b:Day>
    <b:YearAccessed>2016</b:YearAccessed>
    <b:MonthAccessed>11</b:MonthAccessed>
    <b:DayAccessed>20</b:DayAccessed>
    <b:URL>http://www.dian.gov.co/contenidos/otros/Preguntas_Cree_2014.html#a1.</b:URL>
    <b:RefOrder>34</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33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35</b:RefOrder>
  </b:Source>
  <b:Source>
    <b:Tag>Ada16</b:Tag>
    <b:SourceType>DocumentFromInternetSite</b:SourceType>
    <b:Guid>{7EE4AEDF-2D83-41FA-82FF-3B96744B303A}</b:Guid>
    <b:Title>Adapro</b:Title>
    <b:YearAccessed>2016</b:YearAccessed>
    <b:MonthAccessed>11</b:MonthAccessed>
    <b:DayAccessed>5</b:DayAccessed>
    <b:URL>http://adapro.iter.es/es.html</b:URL>
    <b:RefOrder>61</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51</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38</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32</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39</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40</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55</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56</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27</b:RefOrder>
  </b:Source>
</b:Sources>
</file>

<file path=customXml/itemProps1.xml><?xml version="1.0" encoding="utf-8"?>
<ds:datastoreItem xmlns:ds="http://schemas.openxmlformats.org/officeDocument/2006/customXml" ds:itemID="{E80E7754-44B1-4852-91DE-623EDE9CB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8385</TotalTime>
  <Pages>133</Pages>
  <Words>30292</Words>
  <Characters>166606</Characters>
  <Application>Microsoft Office Word</Application>
  <DocSecurity>0</DocSecurity>
  <Lines>1388</Lines>
  <Paragraphs>393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
  <dc:description/>
  <cp:lastModifiedBy>andres camilo santana bohorquez</cp:lastModifiedBy>
  <cp:revision>124</cp:revision>
  <cp:lastPrinted>2016-09-05T19:37:00Z</cp:lastPrinted>
  <dcterms:created xsi:type="dcterms:W3CDTF">2016-11-13T19:10:00Z</dcterms:created>
  <dcterms:modified xsi:type="dcterms:W3CDTF">2017-02-20T13:25:00Z</dcterms:modified>
</cp:coreProperties>
</file>