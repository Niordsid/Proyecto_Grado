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6633266" w14:textId="3E06D7F3" w:rsidR="00D30904" w:rsidRPr="008F0A28" w:rsidRDefault="003279EA" w:rsidP="008F0A28">
      <w:pPr>
        <w:pStyle w:val="Incontec"/>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6BDA112E" w:rsidR="005A4C18" w:rsidRPr="008F0A28" w:rsidRDefault="003279EA" w:rsidP="00F12A4C">
      <w:pPr>
        <w:pStyle w:val="Incontec"/>
        <w:jc w:val="center"/>
        <w:rPr>
          <w:rFonts w:cs="CMU Bright"/>
        </w:rPr>
      </w:pPr>
      <w:r w:rsidRPr="008F0A28">
        <w:rPr>
          <w:rFonts w:cs="CMU Bright"/>
        </w:rPr>
        <w:t>2016</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7777777" w:rsidR="0024537D" w:rsidRPr="008F0A28" w:rsidRDefault="00D868FD" w:rsidP="007971B5">
      <w:pPr>
        <w:pStyle w:val="Incontec"/>
        <w:jc w:val="center"/>
        <w:rPr>
          <w:rFonts w:cs="Times New Roman"/>
        </w:rPr>
      </w:pPr>
      <w:r w:rsidRPr="008F0A28">
        <w:rPr>
          <w:rFonts w:cs="Times New Roman"/>
        </w:rPr>
        <w:t>2016</w:t>
      </w:r>
    </w:p>
    <w:p w14:paraId="49D805D1" w14:textId="14699E50" w:rsidR="003279EA" w:rsidRPr="008F0A28" w:rsidRDefault="003279EA" w:rsidP="007971B5">
      <w:pPr>
        <w:pStyle w:val="Incontec"/>
        <w:jc w:val="right"/>
        <w:rPr>
          <w:rFonts w:cs="Times New Roman"/>
        </w:rPr>
      </w:pPr>
      <w:r w:rsidRPr="008F0A28">
        <w:rPr>
          <w:rFonts w:cs="Times New Roman"/>
        </w:rPr>
        <w:lastRenderedPageBreak/>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795C3116" w14:textId="77777777" w:rsidR="003279EA" w:rsidRPr="008F0A28" w:rsidRDefault="003279EA" w:rsidP="00F12A4C">
      <w:pPr>
        <w:pStyle w:val="Incontec"/>
        <w:rPr>
          <w:rFonts w:cs="Times New Roman"/>
        </w:rPr>
      </w:pPr>
    </w:p>
    <w:p w14:paraId="60D40184" w14:textId="1A5C698E" w:rsidR="003279EA" w:rsidRPr="008F0A28" w:rsidRDefault="003279EA" w:rsidP="00F12A4C">
      <w:pPr>
        <w:pStyle w:val="Incontec"/>
        <w:rPr>
          <w:rFonts w:cs="Times New Roman"/>
        </w:rPr>
      </w:pPr>
      <w:r w:rsidRPr="008F0A28">
        <w:rPr>
          <w:rFonts w:cs="Times New Roman"/>
        </w:rPr>
        <w:t>Bogotá, Noviembre de 2016</w:t>
      </w:r>
    </w:p>
    <w:p w14:paraId="1BB4FA54" w14:textId="3350A320" w:rsidR="003279EA" w:rsidRPr="00A97076" w:rsidRDefault="0024537D" w:rsidP="00F12A4C">
      <w:pPr>
        <w:pStyle w:val="Incontec"/>
        <w:rPr>
          <w:rFonts w:cs="Times New Roman"/>
        </w:rPr>
      </w:pPr>
      <w:r w:rsidRPr="00A97076">
        <w:rPr>
          <w:rFonts w:cs="Times New Roman"/>
        </w:rPr>
        <w:lastRenderedPageBreak/>
        <w:t>Dedicatorias</w:t>
      </w:r>
    </w:p>
    <w:p w14:paraId="378EE3BC" w14:textId="77777777" w:rsidR="0024537D" w:rsidRDefault="0024537D" w:rsidP="00F12A4C">
      <w:pPr>
        <w:pStyle w:val="Incontec"/>
        <w:rPr>
          <w:rFonts w:ascii="CMR12" w:hAnsi="CMR12" w:cs="Times New Roman"/>
        </w:rPr>
      </w:pPr>
    </w:p>
    <w:p w14:paraId="6C018762" w14:textId="378074A3" w:rsidR="0024537D" w:rsidRDefault="0024537D" w:rsidP="00F12A4C">
      <w:pPr>
        <w:pStyle w:val="Incontec"/>
        <w:rPr>
          <w:rFonts w:ascii="CMR12" w:hAnsi="CMR12" w:cs="Times New Roman"/>
        </w:rPr>
      </w:pPr>
    </w:p>
    <w:p w14:paraId="318CD55C" w14:textId="31393212" w:rsidR="0024537D" w:rsidRDefault="0024537D" w:rsidP="00F12A4C">
      <w:pPr>
        <w:pStyle w:val="Incontec"/>
        <w:rPr>
          <w:rFonts w:ascii="CMR12" w:hAnsi="CMR12" w:cs="Times New Roman"/>
        </w:rPr>
      </w:pPr>
    </w:p>
    <w:p w14:paraId="305D9775" w14:textId="02F621EF" w:rsidR="0024537D" w:rsidRDefault="0024537D" w:rsidP="00F12A4C">
      <w:pPr>
        <w:pStyle w:val="Incontec"/>
        <w:rPr>
          <w:rFonts w:ascii="CMR12" w:hAnsi="CMR12" w:cs="Times New Roman"/>
        </w:rPr>
      </w:pPr>
    </w:p>
    <w:p w14:paraId="7A429F26" w14:textId="77777777" w:rsidR="0024537D" w:rsidRDefault="0024537D" w:rsidP="00F12A4C">
      <w:pPr>
        <w:pStyle w:val="Incontec"/>
        <w:rPr>
          <w:rFonts w:ascii="CMR12" w:hAnsi="CMR12" w:cs="Times New Roman"/>
        </w:rPr>
      </w:pPr>
    </w:p>
    <w:p w14:paraId="56076E80" w14:textId="77777777" w:rsidR="0024537D" w:rsidRDefault="0024537D" w:rsidP="00F12A4C">
      <w:pPr>
        <w:pStyle w:val="Incontec"/>
        <w:rPr>
          <w:rFonts w:ascii="CMR12" w:hAnsi="CMR12" w:cs="Times New Roman"/>
        </w:rPr>
      </w:pPr>
    </w:p>
    <w:p w14:paraId="3877BCA0" w14:textId="34AEECA0" w:rsidR="0024537D" w:rsidRDefault="0024537D" w:rsidP="00F12A4C">
      <w:pPr>
        <w:pStyle w:val="Incontec"/>
        <w:rPr>
          <w:rFonts w:ascii="CMR12" w:hAnsi="CMR12" w:cs="Times New Roman"/>
        </w:rPr>
      </w:pPr>
    </w:p>
    <w:p w14:paraId="6BA81B73" w14:textId="026F0DEB" w:rsidR="0024537D" w:rsidRDefault="0024537D" w:rsidP="00F12A4C">
      <w:pPr>
        <w:pStyle w:val="Incontec"/>
        <w:rPr>
          <w:rFonts w:ascii="CMR12" w:hAnsi="CMR12" w:cs="Times New Roman"/>
        </w:rPr>
      </w:pPr>
    </w:p>
    <w:p w14:paraId="35B88B18" w14:textId="77777777" w:rsidR="0024537D" w:rsidRDefault="0024537D" w:rsidP="00F12A4C">
      <w:pPr>
        <w:pStyle w:val="Incontec"/>
        <w:rPr>
          <w:rFonts w:ascii="CMR12" w:hAnsi="CMR12" w:cs="Times New Roman"/>
        </w:rPr>
      </w:pPr>
    </w:p>
    <w:p w14:paraId="7975A63E" w14:textId="77777777" w:rsidR="0024537D" w:rsidRDefault="0024537D" w:rsidP="00F12A4C">
      <w:pPr>
        <w:pStyle w:val="Incontec"/>
        <w:rPr>
          <w:rFonts w:ascii="CMR12" w:hAnsi="CMR12" w:cs="Times New Roman"/>
        </w:rPr>
      </w:pPr>
    </w:p>
    <w:p w14:paraId="3177895E" w14:textId="77777777" w:rsidR="0024537D" w:rsidRDefault="0024537D" w:rsidP="00F12A4C">
      <w:pPr>
        <w:pStyle w:val="Incontec"/>
        <w:rPr>
          <w:rFonts w:ascii="CMR12" w:hAnsi="CMR12" w:cs="Times New Roman"/>
        </w:rPr>
      </w:pPr>
    </w:p>
    <w:p w14:paraId="51DDBAD5" w14:textId="77777777" w:rsidR="0024537D" w:rsidRDefault="0024537D" w:rsidP="00F12A4C">
      <w:pPr>
        <w:pStyle w:val="Incontec"/>
        <w:rPr>
          <w:rFonts w:ascii="CMR12" w:hAnsi="CMR12" w:cs="Times New Roman"/>
        </w:rPr>
      </w:pPr>
    </w:p>
    <w:p w14:paraId="4255557F" w14:textId="77777777" w:rsidR="0024537D" w:rsidRDefault="0024537D" w:rsidP="00F12A4C">
      <w:pPr>
        <w:pStyle w:val="Incontec"/>
        <w:rPr>
          <w:rFonts w:ascii="CMR12" w:hAnsi="CMR12" w:cs="Times New Roman"/>
        </w:rPr>
      </w:pPr>
    </w:p>
    <w:p w14:paraId="5EBDB3FD" w14:textId="77777777" w:rsidR="0024537D" w:rsidRDefault="0024537D" w:rsidP="00F12A4C">
      <w:pPr>
        <w:pStyle w:val="Incontec"/>
        <w:rPr>
          <w:rFonts w:ascii="CMR12" w:hAnsi="CMR12" w:cs="Times New Roman"/>
        </w:rPr>
      </w:pPr>
    </w:p>
    <w:p w14:paraId="2EAEDC5C" w14:textId="77777777" w:rsidR="0024537D" w:rsidRDefault="0024537D" w:rsidP="00F12A4C">
      <w:pPr>
        <w:pStyle w:val="Incontec"/>
        <w:rPr>
          <w:rFonts w:ascii="CMR12" w:hAnsi="CMR12" w:cs="Times New Roman"/>
        </w:rPr>
      </w:pPr>
    </w:p>
    <w:p w14:paraId="05487B09" w14:textId="77777777" w:rsidR="0024537D" w:rsidRDefault="0024537D" w:rsidP="00F12A4C">
      <w:pPr>
        <w:pStyle w:val="Incontec"/>
        <w:rPr>
          <w:rFonts w:ascii="CMR12" w:hAnsi="CMR12" w:cs="Times New Roman"/>
        </w:rPr>
      </w:pPr>
    </w:p>
    <w:p w14:paraId="48A4B1EE" w14:textId="77777777" w:rsidR="0024537D" w:rsidRDefault="0024537D" w:rsidP="00F12A4C">
      <w:pPr>
        <w:pStyle w:val="Incontec"/>
        <w:rPr>
          <w:rFonts w:ascii="CMR12" w:hAnsi="CMR12" w:cs="Times New Roman"/>
        </w:rPr>
      </w:pPr>
    </w:p>
    <w:p w14:paraId="5E40C929" w14:textId="77777777" w:rsidR="0024537D" w:rsidRDefault="0024537D" w:rsidP="00F12A4C">
      <w:pPr>
        <w:pStyle w:val="Incontec"/>
        <w:rPr>
          <w:rFonts w:ascii="CMR12" w:hAnsi="CMR12" w:cs="Times New Roman"/>
        </w:rPr>
      </w:pPr>
    </w:p>
    <w:p w14:paraId="46D79090" w14:textId="77777777" w:rsidR="00A97076" w:rsidRPr="00A97076" w:rsidRDefault="00A97076" w:rsidP="00A97076"/>
    <w:p w14:paraId="767213EA" w14:textId="77777777" w:rsidR="0024537D" w:rsidRDefault="0024537D" w:rsidP="00F12A4C">
      <w:pPr>
        <w:pStyle w:val="Incontec"/>
        <w:rPr>
          <w:rFonts w:ascii="CMR12" w:hAnsi="CMR12" w:cs="Times New Roman"/>
        </w:rPr>
      </w:pPr>
    </w:p>
    <w:p w14:paraId="1172F90A" w14:textId="77777777" w:rsidR="0024537D" w:rsidRDefault="0024537D" w:rsidP="00F12A4C">
      <w:pPr>
        <w:pStyle w:val="Incontec"/>
        <w:rPr>
          <w:rFonts w:ascii="CMR12" w:hAnsi="CMR12" w:cs="Times New Roman"/>
        </w:rPr>
      </w:pPr>
    </w:p>
    <w:p w14:paraId="02C8A005" w14:textId="77777777" w:rsidR="0024537D" w:rsidRDefault="0024537D" w:rsidP="00F12A4C">
      <w:pPr>
        <w:pStyle w:val="Incontec"/>
        <w:rPr>
          <w:rFonts w:ascii="CMR12" w:hAnsi="CMR12" w:cs="Times New Roman"/>
        </w:rPr>
      </w:pPr>
    </w:p>
    <w:p w14:paraId="65AF99CF" w14:textId="77777777" w:rsidR="0024537D" w:rsidRDefault="0024537D" w:rsidP="00F12A4C">
      <w:pPr>
        <w:pStyle w:val="Incontec"/>
        <w:rPr>
          <w:rFonts w:ascii="CMR12" w:hAnsi="CMR12" w:cs="Times New Roman"/>
        </w:rPr>
      </w:pPr>
    </w:p>
    <w:p w14:paraId="2F0E84EF" w14:textId="5BA97776" w:rsidR="0024537D" w:rsidRPr="00A97076" w:rsidRDefault="0024537D" w:rsidP="00F12A4C">
      <w:pPr>
        <w:pStyle w:val="Incontec"/>
        <w:rPr>
          <w:rFonts w:cs="Times New Roman"/>
        </w:rPr>
      </w:pPr>
      <w:r w:rsidRPr="00A97076">
        <w:rPr>
          <w:rFonts w:cs="Times New Roman"/>
        </w:rPr>
        <w:lastRenderedPageBreak/>
        <w:t>Agradecimientos</w:t>
      </w:r>
    </w:p>
    <w:p w14:paraId="0F58DE89" w14:textId="77777777" w:rsidR="0024537D" w:rsidRDefault="0024537D" w:rsidP="00F12A4C">
      <w:pPr>
        <w:pStyle w:val="Incontec"/>
        <w:rPr>
          <w:rFonts w:ascii="CMR12" w:hAnsi="CMR12" w:cs="Times New Roman"/>
        </w:rPr>
      </w:pPr>
    </w:p>
    <w:p w14:paraId="5F5DDA20" w14:textId="77777777" w:rsidR="0024537D" w:rsidRDefault="0024537D" w:rsidP="00F12A4C">
      <w:pPr>
        <w:pStyle w:val="Incontec"/>
        <w:rPr>
          <w:rFonts w:ascii="CMR12" w:hAnsi="CMR12" w:cs="Times New Roman"/>
        </w:rPr>
      </w:pPr>
    </w:p>
    <w:p w14:paraId="6C971691" w14:textId="00D7CCC1" w:rsidR="0024537D" w:rsidRDefault="0024537D" w:rsidP="00F12A4C">
      <w:pPr>
        <w:pStyle w:val="Incontec"/>
        <w:rPr>
          <w:rFonts w:ascii="CMR12" w:hAnsi="CMR12" w:cs="Times New Roman"/>
        </w:rPr>
      </w:pPr>
    </w:p>
    <w:p w14:paraId="528EEC37" w14:textId="6DEAD7D0" w:rsidR="0024537D" w:rsidRDefault="0024537D" w:rsidP="00F12A4C">
      <w:pPr>
        <w:pStyle w:val="Incontec"/>
        <w:rPr>
          <w:rFonts w:ascii="CMR12" w:hAnsi="CMR12" w:cs="Times New Roman"/>
        </w:rPr>
      </w:pPr>
    </w:p>
    <w:p w14:paraId="4414BD67" w14:textId="77777777" w:rsidR="0024537D" w:rsidRDefault="0024537D" w:rsidP="00F12A4C">
      <w:pPr>
        <w:pStyle w:val="Incontec"/>
        <w:rPr>
          <w:rFonts w:ascii="CMR12" w:hAnsi="CMR12" w:cs="Times New Roman"/>
        </w:rPr>
      </w:pPr>
    </w:p>
    <w:p w14:paraId="57EE5600" w14:textId="77777777" w:rsidR="0024537D" w:rsidRDefault="0024537D" w:rsidP="00F12A4C">
      <w:pPr>
        <w:pStyle w:val="Incontec"/>
        <w:rPr>
          <w:rFonts w:ascii="CMR12" w:hAnsi="CMR12" w:cs="Times New Roman"/>
        </w:rPr>
      </w:pPr>
    </w:p>
    <w:p w14:paraId="65663BF9" w14:textId="77777777" w:rsidR="0024537D" w:rsidRDefault="0024537D" w:rsidP="00F12A4C">
      <w:pPr>
        <w:pStyle w:val="Incontec"/>
        <w:rPr>
          <w:rFonts w:ascii="CMR12" w:hAnsi="CMR12" w:cs="Times New Roman"/>
        </w:rPr>
      </w:pPr>
    </w:p>
    <w:p w14:paraId="0E042062" w14:textId="77777777" w:rsidR="0024537D" w:rsidRDefault="0024537D" w:rsidP="00F12A4C">
      <w:pPr>
        <w:pStyle w:val="Incontec"/>
        <w:rPr>
          <w:rFonts w:ascii="CMR12" w:hAnsi="CMR12" w:cs="Times New Roman"/>
        </w:rPr>
      </w:pPr>
    </w:p>
    <w:p w14:paraId="4F5B0A1F" w14:textId="77777777" w:rsidR="0024537D" w:rsidRDefault="0024537D" w:rsidP="00F12A4C">
      <w:pPr>
        <w:pStyle w:val="Incontec"/>
        <w:rPr>
          <w:rFonts w:ascii="CMR12" w:hAnsi="CMR12" w:cs="Times New Roman"/>
        </w:rPr>
      </w:pPr>
    </w:p>
    <w:p w14:paraId="72A01BC7" w14:textId="77777777" w:rsidR="0024537D" w:rsidRDefault="0024537D" w:rsidP="00F12A4C">
      <w:pPr>
        <w:pStyle w:val="Incontec"/>
        <w:rPr>
          <w:rFonts w:ascii="CMR12" w:hAnsi="CMR12" w:cs="Times New Roman"/>
        </w:rPr>
      </w:pP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p w14:paraId="4370D295" w14:textId="77777777" w:rsidR="0024537D" w:rsidRDefault="0024537D" w:rsidP="00F12A4C">
      <w:pPr>
        <w:pStyle w:val="Incontec"/>
        <w:rPr>
          <w:rFonts w:ascii="CMR12" w:hAnsi="CMR12" w:cs="Times New Roman"/>
        </w:rPr>
      </w:pPr>
    </w:p>
    <w:p w14:paraId="5A4B799D" w14:textId="77777777" w:rsidR="0024537D" w:rsidRDefault="0024537D" w:rsidP="00F12A4C">
      <w:pPr>
        <w:pStyle w:val="Incontec"/>
        <w:rPr>
          <w:rFonts w:ascii="CMR12" w:hAnsi="CMR12" w:cs="Times New Roman"/>
        </w:rPr>
      </w:pPr>
    </w:p>
    <w:p w14:paraId="1C8573EC" w14:textId="77777777" w:rsidR="0024537D" w:rsidRDefault="0024537D" w:rsidP="00F12A4C">
      <w:pPr>
        <w:pStyle w:val="Incontec"/>
        <w:rPr>
          <w:rFonts w:ascii="CMR12" w:hAnsi="CMR12" w:cs="Times New Roman"/>
        </w:rPr>
      </w:pPr>
    </w:p>
    <w:p w14:paraId="46BCF030" w14:textId="77777777" w:rsidR="0024537D" w:rsidRDefault="0024537D" w:rsidP="00F12A4C">
      <w:pPr>
        <w:pStyle w:val="Incontec"/>
        <w:rPr>
          <w:rFonts w:ascii="CMR12" w:hAnsi="CMR12" w:cs="Times New Roman"/>
        </w:rPr>
      </w:pPr>
    </w:p>
    <w:p w14:paraId="595737E7" w14:textId="77777777" w:rsidR="0024537D" w:rsidRDefault="0024537D" w:rsidP="00F12A4C">
      <w:pPr>
        <w:pStyle w:val="Incontec"/>
        <w:rPr>
          <w:rFonts w:ascii="CMR12" w:hAnsi="CMR12" w:cs="Times New Roman"/>
        </w:rPr>
      </w:pPr>
    </w:p>
    <w:p w14:paraId="02088A4A" w14:textId="77777777" w:rsidR="0024537D" w:rsidRDefault="0024537D" w:rsidP="00F12A4C">
      <w:pPr>
        <w:pStyle w:val="Incontec"/>
        <w:rPr>
          <w:rFonts w:ascii="CMR12" w:hAnsi="CMR12" w:cs="Times New Roman"/>
        </w:rPr>
      </w:pPr>
    </w:p>
    <w:p w14:paraId="1CADE58B" w14:textId="77777777" w:rsidR="0024537D" w:rsidRDefault="0024537D" w:rsidP="00F12A4C">
      <w:pPr>
        <w:pStyle w:val="Incontec"/>
        <w:rPr>
          <w:rFonts w:ascii="CMR12" w:hAnsi="CMR12" w:cs="Times New Roman"/>
        </w:rPr>
      </w:pPr>
    </w:p>
    <w:p w14:paraId="564BC2DD" w14:textId="77777777" w:rsidR="0024537D" w:rsidRDefault="0024537D" w:rsidP="00F12A4C">
      <w:pPr>
        <w:pStyle w:val="Incontec"/>
        <w:rPr>
          <w:rFonts w:ascii="CMR12" w:hAnsi="CMR12" w:cs="Times New Roman"/>
        </w:rPr>
      </w:pPr>
    </w:p>
    <w:p w14:paraId="337F8010" w14:textId="77777777" w:rsidR="0024537D" w:rsidRDefault="0024537D" w:rsidP="00F12A4C">
      <w:pPr>
        <w:pStyle w:val="Incontec"/>
        <w:rPr>
          <w:rFonts w:ascii="CMR12" w:hAnsi="CMR12" w:cs="Times New Roman"/>
        </w:rPr>
      </w:pPr>
    </w:p>
    <w:p w14:paraId="3D60AF3E"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deTDC"/>
            <w:jc w:val="center"/>
            <w:rPr>
              <w:rFonts w:ascii="LM Roman 10" w:hAnsi="LM Roman 10"/>
              <w:color w:val="auto"/>
              <w:szCs w:val="24"/>
              <w:lang w:val="es-ES"/>
            </w:rPr>
          </w:pPr>
          <w:r w:rsidRPr="005A1517">
            <w:rPr>
              <w:rFonts w:ascii="LM Roman 10" w:hAnsi="LM Roman 10"/>
              <w:color w:val="auto"/>
              <w:szCs w:val="24"/>
              <w:lang w:val="es-ES"/>
            </w:rPr>
            <w:t>Contenido</w:t>
          </w:r>
        </w:p>
        <w:p w14:paraId="109C86CB" w14:textId="77777777" w:rsidR="00E40D26" w:rsidRPr="005A1517" w:rsidRDefault="00E40D26" w:rsidP="00E40D26">
          <w:pPr>
            <w:rPr>
              <w:rFonts w:ascii="LM Roman 10" w:hAnsi="LM Roman 10"/>
              <w:sz w:val="24"/>
              <w:szCs w:val="24"/>
              <w:lang w:val="es-ES"/>
            </w:rPr>
          </w:pPr>
        </w:p>
        <w:p w14:paraId="631EC847" w14:textId="77777777" w:rsidR="00E40D26" w:rsidRPr="005A1517" w:rsidRDefault="00E40D26" w:rsidP="00E40D26">
          <w:pPr>
            <w:rPr>
              <w:rFonts w:ascii="LM Roman 10" w:hAnsi="LM Roman 10"/>
              <w:sz w:val="24"/>
              <w:szCs w:val="24"/>
              <w:lang w:val="es-ES"/>
            </w:rPr>
          </w:pPr>
        </w:p>
        <w:p w14:paraId="178EC58C" w14:textId="77777777" w:rsidR="00DD74C2" w:rsidRPr="00DD74C2" w:rsidRDefault="00E40D26">
          <w:pPr>
            <w:pStyle w:val="TDC1"/>
            <w:tabs>
              <w:tab w:val="right" w:pos="8828"/>
            </w:tabs>
            <w:rPr>
              <w:rFonts w:ascii="LM Roman 10" w:eastAsiaTheme="minorEastAsia" w:hAnsi="LM Roman 10" w:cstheme="minorBidi"/>
              <w:noProof/>
              <w:color w:val="auto"/>
              <w:sz w:val="22"/>
              <w:lang w:val="es-ES" w:eastAsia="es-ES"/>
            </w:rPr>
          </w:pPr>
          <w:r w:rsidRPr="000F0B8C">
            <w:rPr>
              <w:rFonts w:ascii="LM Roman 10" w:hAnsi="LM Roman 10"/>
              <w:sz w:val="22"/>
              <w:szCs w:val="24"/>
            </w:rPr>
            <w:fldChar w:fldCharType="begin"/>
          </w:r>
          <w:r w:rsidRPr="000F0B8C">
            <w:rPr>
              <w:rFonts w:ascii="LM Roman 10" w:hAnsi="LM Roman 10"/>
              <w:szCs w:val="24"/>
            </w:rPr>
            <w:instrText xml:space="preserve"> TOC \o "1-3" \h \z \u </w:instrText>
          </w:r>
          <w:r w:rsidRPr="000F0B8C">
            <w:rPr>
              <w:rFonts w:ascii="LM Roman 10" w:hAnsi="LM Roman 10"/>
              <w:sz w:val="22"/>
              <w:szCs w:val="24"/>
            </w:rPr>
            <w:fldChar w:fldCharType="separate"/>
          </w:r>
          <w:hyperlink w:anchor="_Toc475311863" w:history="1">
            <w:r w:rsidR="00DD74C2" w:rsidRPr="00DD74C2">
              <w:rPr>
                <w:rStyle w:val="Hipervnculo"/>
                <w:rFonts w:ascii="LM Roman 10" w:hAnsi="LM Roman 10" w:cs="Times New Roman"/>
                <w:noProof/>
                <w:sz w:val="22"/>
              </w:rPr>
              <w:t>RESUMEN EJECUTIVO</w:t>
            </w:r>
            <w:r w:rsidR="00DD74C2" w:rsidRPr="00DD74C2">
              <w:rPr>
                <w:rFonts w:ascii="LM Roman 10" w:hAnsi="LM Roman 10"/>
                <w:noProof/>
                <w:webHidden/>
                <w:sz w:val="22"/>
              </w:rPr>
              <w:tab/>
            </w:r>
            <w:r w:rsidR="00DD74C2" w:rsidRPr="00DD74C2">
              <w:rPr>
                <w:rFonts w:ascii="LM Roman 10" w:hAnsi="LM Roman 10"/>
                <w:noProof/>
                <w:webHidden/>
                <w:sz w:val="22"/>
              </w:rPr>
              <w:fldChar w:fldCharType="begin"/>
            </w:r>
            <w:r w:rsidR="00DD74C2" w:rsidRPr="00DD74C2">
              <w:rPr>
                <w:rFonts w:ascii="LM Roman 10" w:hAnsi="LM Roman 10"/>
                <w:noProof/>
                <w:webHidden/>
                <w:sz w:val="22"/>
              </w:rPr>
              <w:instrText xml:space="preserve"> PAGEREF _Toc475311863 \h </w:instrText>
            </w:r>
            <w:r w:rsidR="00DD74C2" w:rsidRPr="00DD74C2">
              <w:rPr>
                <w:rFonts w:ascii="LM Roman 10" w:hAnsi="LM Roman 10"/>
                <w:noProof/>
                <w:webHidden/>
                <w:sz w:val="22"/>
              </w:rPr>
            </w:r>
            <w:r w:rsidR="00DD74C2" w:rsidRPr="00DD74C2">
              <w:rPr>
                <w:rFonts w:ascii="LM Roman 10" w:hAnsi="LM Roman 10"/>
                <w:noProof/>
                <w:webHidden/>
                <w:sz w:val="22"/>
              </w:rPr>
              <w:fldChar w:fldCharType="separate"/>
            </w:r>
            <w:r w:rsidR="00DD74C2" w:rsidRPr="00DD74C2">
              <w:rPr>
                <w:rFonts w:ascii="LM Roman 10" w:hAnsi="LM Roman 10"/>
                <w:noProof/>
                <w:webHidden/>
                <w:sz w:val="22"/>
              </w:rPr>
              <w:t>12</w:t>
            </w:r>
            <w:r w:rsidR="00DD74C2" w:rsidRPr="00DD74C2">
              <w:rPr>
                <w:rFonts w:ascii="LM Roman 10" w:hAnsi="LM Roman 10"/>
                <w:noProof/>
                <w:webHidden/>
                <w:sz w:val="22"/>
              </w:rPr>
              <w:fldChar w:fldCharType="end"/>
            </w:r>
          </w:hyperlink>
        </w:p>
        <w:p w14:paraId="5B3D4E78" w14:textId="77777777" w:rsidR="00DD74C2" w:rsidRPr="00DD74C2" w:rsidRDefault="00DD74C2">
          <w:pPr>
            <w:pStyle w:val="TDC1"/>
            <w:tabs>
              <w:tab w:val="left" w:pos="440"/>
              <w:tab w:val="right" w:pos="8828"/>
            </w:tabs>
            <w:rPr>
              <w:rFonts w:ascii="LM Roman 10" w:eastAsiaTheme="minorEastAsia" w:hAnsi="LM Roman 10" w:cstheme="minorBidi"/>
              <w:noProof/>
              <w:color w:val="auto"/>
              <w:sz w:val="22"/>
              <w:lang w:val="es-ES" w:eastAsia="es-ES"/>
            </w:rPr>
          </w:pPr>
          <w:hyperlink w:anchor="_Toc475311864" w:history="1">
            <w:r w:rsidRPr="00DD74C2">
              <w:rPr>
                <w:rStyle w:val="Hipervnculo"/>
                <w:rFonts w:ascii="LM Roman 10" w:hAnsi="LM Roman 10"/>
                <w:b/>
                <w:noProof/>
                <w:sz w:val="22"/>
              </w:rPr>
              <w:t>1.</w:t>
            </w:r>
            <w:r w:rsidRPr="00DD74C2">
              <w:rPr>
                <w:rFonts w:ascii="LM Roman 10" w:eastAsiaTheme="minorEastAsia" w:hAnsi="LM Roman 10" w:cstheme="minorBidi"/>
                <w:noProof/>
                <w:color w:val="auto"/>
                <w:sz w:val="22"/>
                <w:lang w:val="es-ES" w:eastAsia="es-ES"/>
              </w:rPr>
              <w:tab/>
            </w:r>
            <w:r w:rsidRPr="00DD74C2">
              <w:rPr>
                <w:rStyle w:val="Hipervnculo"/>
                <w:rFonts w:ascii="LM Roman 10" w:hAnsi="LM Roman 10"/>
                <w:b/>
                <w:noProof/>
                <w:sz w:val="22"/>
              </w:rPr>
              <w:t>INTRODUCCIÓN</w:t>
            </w:r>
            <w:r w:rsidRPr="00DD74C2">
              <w:rPr>
                <w:rFonts w:ascii="LM Roman 10" w:hAnsi="LM Roman 10"/>
                <w:noProof/>
                <w:webHidden/>
                <w:sz w:val="22"/>
              </w:rPr>
              <w:tab/>
            </w:r>
            <w:r w:rsidRPr="00DD74C2">
              <w:rPr>
                <w:rFonts w:ascii="LM Roman 10" w:hAnsi="LM Roman 10"/>
                <w:noProof/>
                <w:webHidden/>
                <w:sz w:val="22"/>
              </w:rPr>
              <w:fldChar w:fldCharType="begin"/>
            </w:r>
            <w:r w:rsidRPr="00DD74C2">
              <w:rPr>
                <w:rFonts w:ascii="LM Roman 10" w:hAnsi="LM Roman 10"/>
                <w:noProof/>
                <w:webHidden/>
                <w:sz w:val="22"/>
              </w:rPr>
              <w:instrText xml:space="preserve"> PAGEREF _Toc475311864 \h </w:instrText>
            </w:r>
            <w:r w:rsidRPr="00DD74C2">
              <w:rPr>
                <w:rFonts w:ascii="LM Roman 10" w:hAnsi="LM Roman 10"/>
                <w:noProof/>
                <w:webHidden/>
                <w:sz w:val="22"/>
              </w:rPr>
            </w:r>
            <w:r w:rsidRPr="00DD74C2">
              <w:rPr>
                <w:rFonts w:ascii="LM Roman 10" w:hAnsi="LM Roman 10"/>
                <w:noProof/>
                <w:webHidden/>
                <w:sz w:val="22"/>
              </w:rPr>
              <w:fldChar w:fldCharType="separate"/>
            </w:r>
            <w:r w:rsidRPr="00DD74C2">
              <w:rPr>
                <w:rFonts w:ascii="LM Roman 10" w:hAnsi="LM Roman 10"/>
                <w:noProof/>
                <w:webHidden/>
                <w:sz w:val="22"/>
              </w:rPr>
              <w:t>13</w:t>
            </w:r>
            <w:r w:rsidRPr="00DD74C2">
              <w:rPr>
                <w:rFonts w:ascii="LM Roman 10" w:hAnsi="LM Roman 10"/>
                <w:noProof/>
                <w:webHidden/>
                <w:sz w:val="22"/>
              </w:rPr>
              <w:fldChar w:fldCharType="end"/>
            </w:r>
          </w:hyperlink>
        </w:p>
        <w:p w14:paraId="59F83DCA"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865" w:history="1">
            <w:r w:rsidRPr="00DD74C2">
              <w:rPr>
                <w:rStyle w:val="Hipervnculo"/>
                <w:rFonts w:ascii="LM Roman 10" w:hAnsi="LM Roman 10"/>
                <w:noProof/>
              </w:rPr>
              <w:t>1.1.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PLANTEAMIENTO DEL PROBLEMA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_Toc475311865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14</w:t>
            </w:r>
            <w:r w:rsidRPr="00DD74C2">
              <w:rPr>
                <w:rFonts w:ascii="LM Roman 10" w:hAnsi="LM Roman 10"/>
                <w:noProof/>
                <w:webHidden/>
              </w:rPr>
              <w:fldChar w:fldCharType="end"/>
            </w:r>
          </w:hyperlink>
        </w:p>
        <w:p w14:paraId="23675350"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866" w:history="1">
            <w:r w:rsidRPr="00DD74C2">
              <w:rPr>
                <w:rStyle w:val="Hipervnculo"/>
                <w:rFonts w:ascii="LM Roman 10" w:eastAsiaTheme="majorEastAsia" w:hAnsi="LM Roman 10" w:cs="Arial"/>
                <w:noProof/>
                <w:lang w:eastAsia="en-US"/>
              </w:rPr>
              <w:t>1.2.</w:t>
            </w:r>
            <w:r w:rsidRPr="00DD74C2">
              <w:rPr>
                <w:rFonts w:ascii="LM Roman 10" w:eastAsiaTheme="minorEastAsia" w:hAnsi="LM Roman 10" w:cstheme="minorBidi"/>
                <w:noProof/>
                <w:color w:val="auto"/>
                <w:lang w:val="es-ES" w:eastAsia="es-ES"/>
              </w:rPr>
              <w:tab/>
            </w:r>
            <w:r w:rsidRPr="00DD74C2">
              <w:rPr>
                <w:rStyle w:val="Hipervnculo"/>
                <w:rFonts w:ascii="LM Roman 10" w:eastAsiaTheme="majorEastAsia" w:hAnsi="LM Roman 10" w:cs="Arial"/>
                <w:noProof/>
                <w:lang w:eastAsia="en-US"/>
              </w:rPr>
              <w:t>OBJETIVOS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_Toc475311866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16</w:t>
            </w:r>
            <w:r w:rsidRPr="00DD74C2">
              <w:rPr>
                <w:rFonts w:ascii="LM Roman 10" w:hAnsi="LM Roman 10"/>
                <w:noProof/>
                <w:webHidden/>
              </w:rPr>
              <w:fldChar w:fldCharType="end"/>
            </w:r>
          </w:hyperlink>
        </w:p>
        <w:p w14:paraId="4DF3F13D"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867" w:history="1">
            <w:r w:rsidRPr="00DD74C2">
              <w:rPr>
                <w:rStyle w:val="Hipervnculo"/>
                <w:rFonts w:ascii="LM Roman 10" w:eastAsiaTheme="majorEastAsia" w:hAnsi="LM Roman 10" w:cs="Arial"/>
                <w:noProof/>
                <w:lang w:eastAsia="en-US"/>
              </w:rPr>
              <w:t>1.2.1.</w:t>
            </w:r>
            <w:r w:rsidRPr="00DD74C2">
              <w:rPr>
                <w:rFonts w:ascii="LM Roman 10" w:eastAsiaTheme="minorEastAsia" w:hAnsi="LM Roman 10" w:cstheme="minorBidi"/>
                <w:noProof/>
                <w:color w:val="auto"/>
                <w:lang w:val="es-ES" w:eastAsia="es-ES"/>
              </w:rPr>
              <w:tab/>
            </w:r>
            <w:r w:rsidRPr="00DD74C2">
              <w:rPr>
                <w:rStyle w:val="Hipervnculo"/>
                <w:rFonts w:ascii="LM Roman 10" w:eastAsiaTheme="majorEastAsia" w:hAnsi="LM Roman 10" w:cs="Arial"/>
                <w:noProof/>
                <w:lang w:eastAsia="en-US"/>
              </w:rPr>
              <w:t>Objetivo General.</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_Toc475311867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16</w:t>
            </w:r>
            <w:r w:rsidRPr="00DD74C2">
              <w:rPr>
                <w:rFonts w:ascii="LM Roman 10" w:hAnsi="LM Roman 10"/>
                <w:noProof/>
                <w:webHidden/>
              </w:rPr>
              <w:fldChar w:fldCharType="end"/>
            </w:r>
          </w:hyperlink>
        </w:p>
        <w:p w14:paraId="227A8E73"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868" w:history="1">
            <w:r w:rsidRPr="00DD74C2">
              <w:rPr>
                <w:rStyle w:val="Hipervnculo"/>
                <w:rFonts w:ascii="LM Roman 10" w:eastAsiaTheme="majorEastAsia" w:hAnsi="LM Roman 10" w:cs="Arial"/>
                <w:noProof/>
                <w:lang w:eastAsia="en-US"/>
              </w:rPr>
              <w:t>1.2.2.</w:t>
            </w:r>
            <w:r w:rsidRPr="00DD74C2">
              <w:rPr>
                <w:rFonts w:ascii="LM Roman 10" w:eastAsiaTheme="minorEastAsia" w:hAnsi="LM Roman 10" w:cstheme="minorBidi"/>
                <w:noProof/>
                <w:color w:val="auto"/>
                <w:lang w:val="es-ES" w:eastAsia="es-ES"/>
              </w:rPr>
              <w:tab/>
            </w:r>
            <w:r w:rsidRPr="00DD74C2">
              <w:rPr>
                <w:rStyle w:val="Hipervnculo"/>
                <w:rFonts w:ascii="LM Roman 10" w:eastAsiaTheme="majorEastAsia" w:hAnsi="LM Roman 10" w:cs="Arial"/>
                <w:noProof/>
                <w:lang w:eastAsia="en-US"/>
              </w:rPr>
              <w:t>Objetivos Específicos.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_Toc475311868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17</w:t>
            </w:r>
            <w:r w:rsidRPr="00DD74C2">
              <w:rPr>
                <w:rFonts w:ascii="LM Roman 10" w:hAnsi="LM Roman 10"/>
                <w:noProof/>
                <w:webHidden/>
              </w:rPr>
              <w:fldChar w:fldCharType="end"/>
            </w:r>
          </w:hyperlink>
        </w:p>
        <w:p w14:paraId="52B78AB9"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870" w:history="1">
            <w:r w:rsidRPr="00DD74C2">
              <w:rPr>
                <w:rStyle w:val="Hipervnculo"/>
                <w:rFonts w:ascii="LM Roman 10" w:eastAsiaTheme="majorEastAsia" w:hAnsi="LM Roman 10" w:cs="Arial"/>
                <w:noProof/>
                <w:lang w:eastAsia="en-US"/>
              </w:rPr>
              <w:t>1.3.</w:t>
            </w:r>
            <w:r w:rsidRPr="00DD74C2">
              <w:rPr>
                <w:rFonts w:ascii="LM Roman 10" w:eastAsiaTheme="minorEastAsia" w:hAnsi="LM Roman 10" w:cstheme="minorBidi"/>
                <w:noProof/>
                <w:color w:val="auto"/>
                <w:lang w:val="es-ES" w:eastAsia="es-ES"/>
              </w:rPr>
              <w:tab/>
            </w:r>
            <w:r w:rsidRPr="00DD74C2">
              <w:rPr>
                <w:rStyle w:val="Hipervnculo"/>
                <w:rFonts w:ascii="LM Roman 10" w:eastAsiaTheme="majorEastAsia" w:hAnsi="LM Roman 10" w:cs="Arial"/>
                <w:noProof/>
                <w:lang w:eastAsia="en-US"/>
              </w:rPr>
              <w:t>JUSTIFICACIÓN</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_Toc475311870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17</w:t>
            </w:r>
            <w:r w:rsidRPr="00DD74C2">
              <w:rPr>
                <w:rFonts w:ascii="LM Roman 10" w:hAnsi="LM Roman 10"/>
                <w:noProof/>
                <w:webHidden/>
              </w:rPr>
              <w:fldChar w:fldCharType="end"/>
            </w:r>
          </w:hyperlink>
        </w:p>
        <w:p w14:paraId="6651B6D8" w14:textId="77777777" w:rsidR="00DD74C2" w:rsidRPr="00DD74C2" w:rsidRDefault="00DD74C2">
          <w:pPr>
            <w:pStyle w:val="TDC1"/>
            <w:tabs>
              <w:tab w:val="left" w:pos="440"/>
              <w:tab w:val="right" w:pos="8828"/>
            </w:tabs>
            <w:rPr>
              <w:rFonts w:ascii="LM Roman 10" w:eastAsiaTheme="minorEastAsia" w:hAnsi="LM Roman 10" w:cstheme="minorBidi"/>
              <w:noProof/>
              <w:color w:val="auto"/>
              <w:sz w:val="22"/>
              <w:lang w:val="es-ES" w:eastAsia="es-ES"/>
            </w:rPr>
          </w:pPr>
          <w:hyperlink w:anchor="_Toc475311871" w:history="1">
            <w:r w:rsidRPr="00DD74C2">
              <w:rPr>
                <w:rStyle w:val="Hipervnculo"/>
                <w:rFonts w:ascii="LM Roman 10" w:hAnsi="LM Roman 10" w:cs="Times New Roman"/>
                <w:b/>
                <w:noProof/>
                <w:sz w:val="22"/>
              </w:rPr>
              <w:t>2.</w:t>
            </w:r>
            <w:r w:rsidRPr="00DD74C2">
              <w:rPr>
                <w:rFonts w:ascii="LM Roman 10" w:eastAsiaTheme="minorEastAsia" w:hAnsi="LM Roman 10" w:cstheme="minorBidi"/>
                <w:noProof/>
                <w:color w:val="auto"/>
                <w:sz w:val="22"/>
                <w:lang w:val="es-ES" w:eastAsia="es-ES"/>
              </w:rPr>
              <w:tab/>
            </w:r>
            <w:r w:rsidRPr="00DD74C2">
              <w:rPr>
                <w:rStyle w:val="Hipervnculo"/>
                <w:rFonts w:ascii="LM Roman 10" w:hAnsi="LM Roman 10"/>
                <w:noProof/>
                <w:sz w:val="22"/>
              </w:rPr>
              <w:t>MARCO TEÓRICO Y ANTECEDENTES</w:t>
            </w:r>
            <w:r w:rsidRPr="00DD74C2">
              <w:rPr>
                <w:rFonts w:ascii="LM Roman 10" w:hAnsi="LM Roman 10"/>
                <w:noProof/>
                <w:webHidden/>
                <w:sz w:val="22"/>
              </w:rPr>
              <w:tab/>
            </w:r>
            <w:r w:rsidRPr="00DD74C2">
              <w:rPr>
                <w:rFonts w:ascii="LM Roman 10" w:hAnsi="LM Roman 10"/>
                <w:noProof/>
                <w:webHidden/>
                <w:sz w:val="22"/>
              </w:rPr>
              <w:fldChar w:fldCharType="begin"/>
            </w:r>
            <w:r w:rsidRPr="00DD74C2">
              <w:rPr>
                <w:rFonts w:ascii="LM Roman 10" w:hAnsi="LM Roman 10"/>
                <w:noProof/>
                <w:webHidden/>
                <w:sz w:val="22"/>
              </w:rPr>
              <w:instrText xml:space="preserve"> PAGEREF _Toc475311871 \h </w:instrText>
            </w:r>
            <w:r w:rsidRPr="00DD74C2">
              <w:rPr>
                <w:rFonts w:ascii="LM Roman 10" w:hAnsi="LM Roman 10"/>
                <w:noProof/>
                <w:webHidden/>
                <w:sz w:val="22"/>
              </w:rPr>
            </w:r>
            <w:r w:rsidRPr="00DD74C2">
              <w:rPr>
                <w:rFonts w:ascii="LM Roman 10" w:hAnsi="LM Roman 10"/>
                <w:noProof/>
                <w:webHidden/>
                <w:sz w:val="22"/>
              </w:rPr>
              <w:fldChar w:fldCharType="separate"/>
            </w:r>
            <w:r w:rsidRPr="00DD74C2">
              <w:rPr>
                <w:rFonts w:ascii="LM Roman 10" w:hAnsi="LM Roman 10"/>
                <w:noProof/>
                <w:webHidden/>
                <w:sz w:val="22"/>
              </w:rPr>
              <w:t>19</w:t>
            </w:r>
            <w:r w:rsidRPr="00DD74C2">
              <w:rPr>
                <w:rFonts w:ascii="LM Roman 10" w:hAnsi="LM Roman 10"/>
                <w:noProof/>
                <w:webHidden/>
                <w:sz w:val="22"/>
              </w:rPr>
              <w:fldChar w:fldCharType="end"/>
            </w:r>
          </w:hyperlink>
        </w:p>
        <w:p w14:paraId="67E05BED"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874" w:history="1">
            <w:r w:rsidRPr="00DD74C2">
              <w:rPr>
                <w:rStyle w:val="Hipervnculo"/>
                <w:rFonts w:ascii="LM Roman 10" w:hAnsi="LM Roman 10"/>
                <w:noProof/>
              </w:rPr>
              <w:t>2.1.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MARCO TEÓRICO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_Toc475311874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20</w:t>
            </w:r>
            <w:r w:rsidRPr="00DD74C2">
              <w:rPr>
                <w:rFonts w:ascii="LM Roman 10" w:hAnsi="LM Roman 10"/>
                <w:noProof/>
                <w:webHidden/>
              </w:rPr>
              <w:fldChar w:fldCharType="end"/>
            </w:r>
          </w:hyperlink>
        </w:p>
        <w:p w14:paraId="25337CAC"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875" w:history="1">
            <w:r w:rsidRPr="00DD74C2">
              <w:rPr>
                <w:rStyle w:val="Hipervnculo"/>
                <w:rFonts w:ascii="LM Roman 10" w:hAnsi="LM Roman 10"/>
                <w:noProof/>
              </w:rPr>
              <w:t>2.1.1.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Necesidades Educativas Especiales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_Toc475311875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20</w:t>
            </w:r>
            <w:r w:rsidRPr="00DD74C2">
              <w:rPr>
                <w:rFonts w:ascii="LM Roman 10" w:hAnsi="LM Roman 10"/>
                <w:noProof/>
                <w:webHidden/>
              </w:rPr>
              <w:fldChar w:fldCharType="end"/>
            </w:r>
          </w:hyperlink>
        </w:p>
        <w:p w14:paraId="4342A9B3"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877" w:history="1">
            <w:r w:rsidRPr="00DD74C2">
              <w:rPr>
                <w:rStyle w:val="Hipervnculo"/>
                <w:rFonts w:ascii="LM Roman 10" w:hAnsi="LM Roman 10"/>
                <w:noProof/>
              </w:rPr>
              <w:t>2.1.2.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Game-Based Learning</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_Toc475311877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20</w:t>
            </w:r>
            <w:r w:rsidRPr="00DD74C2">
              <w:rPr>
                <w:rFonts w:ascii="LM Roman 10" w:hAnsi="LM Roman 10"/>
                <w:noProof/>
                <w:webHidden/>
              </w:rPr>
              <w:fldChar w:fldCharType="end"/>
            </w:r>
          </w:hyperlink>
        </w:p>
        <w:p w14:paraId="6F752259"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878" w:history="1">
            <w:r w:rsidRPr="00DD74C2">
              <w:rPr>
                <w:rStyle w:val="Hipervnculo"/>
                <w:rFonts w:ascii="LM Roman 10" w:hAnsi="LM Roman 10"/>
                <w:noProof/>
              </w:rPr>
              <w:t>2.1.4.</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ATC (Assistive Technologies For Cognitive Disabilities)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_Toc475311878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21</w:t>
            </w:r>
            <w:r w:rsidRPr="00DD74C2">
              <w:rPr>
                <w:rFonts w:ascii="LM Roman 10" w:hAnsi="LM Roman 10"/>
                <w:noProof/>
                <w:webHidden/>
              </w:rPr>
              <w:fldChar w:fldCharType="end"/>
            </w:r>
          </w:hyperlink>
        </w:p>
        <w:p w14:paraId="7BB3A6DE"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879" w:history="1">
            <w:r w:rsidRPr="00DD74C2">
              <w:rPr>
                <w:rStyle w:val="Hipervnculo"/>
                <w:rFonts w:ascii="LM Roman 10" w:hAnsi="LM Roman 10"/>
                <w:noProof/>
              </w:rPr>
              <w:t>2.1.5.</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Musicoterapia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_Toc475311879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21</w:t>
            </w:r>
            <w:r w:rsidRPr="00DD74C2">
              <w:rPr>
                <w:rFonts w:ascii="LM Roman 10" w:hAnsi="LM Roman 10"/>
                <w:noProof/>
                <w:webHidden/>
              </w:rPr>
              <w:fldChar w:fldCharType="end"/>
            </w:r>
          </w:hyperlink>
        </w:p>
        <w:p w14:paraId="36157A46"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883" w:history="1">
            <w:r w:rsidRPr="00DD74C2">
              <w:rPr>
                <w:rStyle w:val="Hipervnculo"/>
                <w:rFonts w:ascii="LM Roman 10" w:hAnsi="LM Roman 10"/>
                <w:noProof/>
              </w:rPr>
              <w:t>2.2.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MARCO DE ANTECEDENTES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_Toc475311883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22</w:t>
            </w:r>
            <w:r w:rsidRPr="00DD74C2">
              <w:rPr>
                <w:rFonts w:ascii="LM Roman 10" w:hAnsi="LM Roman 10"/>
                <w:noProof/>
                <w:webHidden/>
              </w:rPr>
              <w:fldChar w:fldCharType="end"/>
            </w:r>
          </w:hyperlink>
        </w:p>
        <w:p w14:paraId="7100B15C"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884" w:history="1">
            <w:r w:rsidRPr="00DD74C2">
              <w:rPr>
                <w:rStyle w:val="Hipervnculo"/>
                <w:rFonts w:ascii="LM Roman 10" w:hAnsi="LM Roman 10"/>
                <w:noProof/>
              </w:rPr>
              <w:t>2.2.1.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Proyectos relacionados con educación incluyente.</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_Toc475311884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22</w:t>
            </w:r>
            <w:r w:rsidRPr="00DD74C2">
              <w:rPr>
                <w:rFonts w:ascii="LM Roman 10" w:hAnsi="LM Roman 10"/>
                <w:noProof/>
                <w:webHidden/>
              </w:rPr>
              <w:fldChar w:fldCharType="end"/>
            </w:r>
          </w:hyperlink>
        </w:p>
        <w:p w14:paraId="42A0FFC5"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885" w:history="1">
            <w:r w:rsidRPr="00DD74C2">
              <w:rPr>
                <w:rStyle w:val="Hipervnculo"/>
                <w:rFonts w:ascii="LM Roman 10" w:eastAsiaTheme="minorHAnsi" w:hAnsi="LM Roman 10" w:cs="Arial"/>
                <w:noProof/>
                <w:lang w:eastAsia="en-US"/>
              </w:rPr>
              <w:t>2.2.2.</w:t>
            </w:r>
            <w:r w:rsidRPr="00DD74C2">
              <w:rPr>
                <w:rFonts w:ascii="LM Roman 10" w:eastAsiaTheme="minorEastAsia" w:hAnsi="LM Roman 10" w:cstheme="minorBidi"/>
                <w:noProof/>
                <w:color w:val="auto"/>
                <w:lang w:val="es-ES" w:eastAsia="es-ES"/>
              </w:rPr>
              <w:tab/>
            </w:r>
            <w:r w:rsidRPr="00DD74C2">
              <w:rPr>
                <w:rStyle w:val="Hipervnculo"/>
                <w:rFonts w:ascii="LM Roman 10" w:eastAsiaTheme="minorHAnsi" w:hAnsi="LM Roman 10" w:cs="Arial"/>
                <w:noProof/>
                <w:lang w:eastAsia="en-US"/>
              </w:rPr>
              <w:t>Aplicaciones para el apoyo de personas con discapacidad en Colombia.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_Toc475311885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24</w:t>
            </w:r>
            <w:r w:rsidRPr="00DD74C2">
              <w:rPr>
                <w:rFonts w:ascii="LM Roman 10" w:hAnsi="LM Roman 10"/>
                <w:noProof/>
                <w:webHidden/>
              </w:rPr>
              <w:fldChar w:fldCharType="end"/>
            </w:r>
          </w:hyperlink>
        </w:p>
        <w:p w14:paraId="35811164" w14:textId="77777777" w:rsidR="00DD74C2" w:rsidRPr="00DD74C2" w:rsidRDefault="00DD74C2">
          <w:pPr>
            <w:pStyle w:val="TDC1"/>
            <w:tabs>
              <w:tab w:val="left" w:pos="440"/>
              <w:tab w:val="right" w:pos="8828"/>
            </w:tabs>
            <w:rPr>
              <w:rFonts w:ascii="LM Roman 10" w:eastAsiaTheme="minorEastAsia" w:hAnsi="LM Roman 10" w:cstheme="minorBidi"/>
              <w:noProof/>
              <w:color w:val="auto"/>
              <w:sz w:val="22"/>
              <w:lang w:val="es-ES" w:eastAsia="es-ES"/>
            </w:rPr>
          </w:pPr>
          <w:hyperlink w:anchor="_Toc475311886" w:history="1">
            <w:r w:rsidRPr="00DD74C2">
              <w:rPr>
                <w:rStyle w:val="Hipervnculo"/>
                <w:rFonts w:ascii="LM Roman 10" w:hAnsi="LM Roman 10" w:cs="Times New Roman"/>
                <w:b/>
                <w:noProof/>
                <w:sz w:val="22"/>
              </w:rPr>
              <w:t>3.</w:t>
            </w:r>
            <w:r w:rsidRPr="00DD74C2">
              <w:rPr>
                <w:rFonts w:ascii="LM Roman 10" w:eastAsiaTheme="minorEastAsia" w:hAnsi="LM Roman 10" w:cstheme="minorBidi"/>
                <w:noProof/>
                <w:color w:val="auto"/>
                <w:sz w:val="22"/>
                <w:lang w:val="es-ES" w:eastAsia="es-ES"/>
              </w:rPr>
              <w:tab/>
            </w:r>
            <w:r w:rsidRPr="00DD74C2">
              <w:rPr>
                <w:rStyle w:val="Hipervnculo"/>
                <w:rFonts w:ascii="LM Roman 10" w:hAnsi="LM Roman 10" w:cs="CMSSBX10"/>
                <w:b/>
                <w:noProof/>
                <w:sz w:val="22"/>
              </w:rPr>
              <w:t>REVISIÓN DEL ESTADO ACTUAL DEL SECTOR</w:t>
            </w:r>
            <w:r w:rsidRPr="00DD74C2">
              <w:rPr>
                <w:rFonts w:ascii="LM Roman 10" w:hAnsi="LM Roman 10"/>
                <w:noProof/>
                <w:webHidden/>
                <w:sz w:val="22"/>
              </w:rPr>
              <w:tab/>
            </w:r>
            <w:r w:rsidRPr="00DD74C2">
              <w:rPr>
                <w:rFonts w:ascii="LM Roman 10" w:hAnsi="LM Roman 10"/>
                <w:noProof/>
                <w:webHidden/>
                <w:sz w:val="22"/>
              </w:rPr>
              <w:fldChar w:fldCharType="begin"/>
            </w:r>
            <w:r w:rsidRPr="00DD74C2">
              <w:rPr>
                <w:rFonts w:ascii="LM Roman 10" w:hAnsi="LM Roman 10"/>
                <w:noProof/>
                <w:webHidden/>
                <w:sz w:val="22"/>
              </w:rPr>
              <w:instrText xml:space="preserve"> PAGEREF _Toc475311886 \h </w:instrText>
            </w:r>
            <w:r w:rsidRPr="00DD74C2">
              <w:rPr>
                <w:rFonts w:ascii="LM Roman 10" w:hAnsi="LM Roman 10"/>
                <w:noProof/>
                <w:webHidden/>
                <w:sz w:val="22"/>
              </w:rPr>
            </w:r>
            <w:r w:rsidRPr="00DD74C2">
              <w:rPr>
                <w:rFonts w:ascii="LM Roman 10" w:hAnsi="LM Roman 10"/>
                <w:noProof/>
                <w:webHidden/>
                <w:sz w:val="22"/>
              </w:rPr>
              <w:fldChar w:fldCharType="separate"/>
            </w:r>
            <w:r w:rsidRPr="00DD74C2">
              <w:rPr>
                <w:rFonts w:ascii="LM Roman 10" w:hAnsi="LM Roman 10"/>
                <w:noProof/>
                <w:webHidden/>
                <w:sz w:val="22"/>
              </w:rPr>
              <w:t>28</w:t>
            </w:r>
            <w:r w:rsidRPr="00DD74C2">
              <w:rPr>
                <w:rFonts w:ascii="LM Roman 10" w:hAnsi="LM Roman 10"/>
                <w:noProof/>
                <w:webHidden/>
                <w:sz w:val="22"/>
              </w:rPr>
              <w:fldChar w:fldCharType="end"/>
            </w:r>
          </w:hyperlink>
        </w:p>
        <w:p w14:paraId="33850797"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887" w:history="1">
            <w:r w:rsidRPr="00DD74C2">
              <w:rPr>
                <w:rStyle w:val="Hipervnculo"/>
                <w:rFonts w:ascii="LM Roman 10" w:hAnsi="LM Roman 10"/>
                <w:noProof/>
              </w:rPr>
              <w:t>3.1.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SECTOR EDUCATIVO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_Toc475311887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29</w:t>
            </w:r>
            <w:r w:rsidRPr="00DD74C2">
              <w:rPr>
                <w:rFonts w:ascii="LM Roman 10" w:hAnsi="LM Roman 10"/>
                <w:noProof/>
                <w:webHidden/>
              </w:rPr>
              <w:fldChar w:fldCharType="end"/>
            </w:r>
          </w:hyperlink>
        </w:p>
        <w:p w14:paraId="1180F2AA"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888" w:history="1">
            <w:r w:rsidRPr="00DD74C2">
              <w:rPr>
                <w:rStyle w:val="Hipervnculo"/>
                <w:rFonts w:ascii="LM Roman 10" w:hAnsi="LM Roman 10" w:cs="Times New Roman"/>
                <w:noProof/>
              </w:rPr>
              <w:t>3.2.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SECTOR SOFTWARE COLOMBIA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_Toc475311888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29</w:t>
            </w:r>
            <w:r w:rsidRPr="00DD74C2">
              <w:rPr>
                <w:rFonts w:ascii="LM Roman 10" w:hAnsi="LM Roman 10"/>
                <w:noProof/>
                <w:webHidden/>
              </w:rPr>
              <w:fldChar w:fldCharType="end"/>
            </w:r>
          </w:hyperlink>
        </w:p>
        <w:p w14:paraId="1AEA3030"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889" w:history="1">
            <w:r w:rsidRPr="00DD74C2">
              <w:rPr>
                <w:rStyle w:val="Hipervnculo"/>
                <w:rFonts w:ascii="LM Roman 10" w:hAnsi="LM Roman 10"/>
                <w:noProof/>
              </w:rPr>
              <w:t>3.3.</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INVERSION PRIVADA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_Toc475311889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31</w:t>
            </w:r>
            <w:r w:rsidRPr="00DD74C2">
              <w:rPr>
                <w:rFonts w:ascii="LM Roman 10" w:hAnsi="LM Roman 10"/>
                <w:noProof/>
                <w:webHidden/>
              </w:rPr>
              <w:fldChar w:fldCharType="end"/>
            </w:r>
          </w:hyperlink>
        </w:p>
        <w:p w14:paraId="25475F68" w14:textId="77777777" w:rsidR="00DD74C2" w:rsidRPr="00DD74C2" w:rsidRDefault="00DD74C2">
          <w:pPr>
            <w:pStyle w:val="TDC1"/>
            <w:tabs>
              <w:tab w:val="left" w:pos="440"/>
              <w:tab w:val="right" w:pos="8828"/>
            </w:tabs>
            <w:rPr>
              <w:rFonts w:ascii="LM Roman 10" w:eastAsiaTheme="minorEastAsia" w:hAnsi="LM Roman 10" w:cstheme="minorBidi"/>
              <w:noProof/>
              <w:color w:val="auto"/>
              <w:sz w:val="22"/>
              <w:lang w:val="es-ES" w:eastAsia="es-ES"/>
            </w:rPr>
          </w:pPr>
          <w:hyperlink w:anchor="_Toc475311906" w:history="1">
            <w:r w:rsidRPr="00DD74C2">
              <w:rPr>
                <w:rStyle w:val="Hipervnculo"/>
                <w:rFonts w:ascii="LM Roman 10" w:hAnsi="LM Roman 10" w:cs="Times New Roman"/>
                <w:b/>
                <w:noProof/>
                <w:sz w:val="22"/>
              </w:rPr>
              <w:t>4.</w:t>
            </w:r>
            <w:r w:rsidRPr="00DD74C2">
              <w:rPr>
                <w:rFonts w:ascii="LM Roman 10" w:eastAsiaTheme="minorEastAsia" w:hAnsi="LM Roman 10" w:cstheme="minorBidi"/>
                <w:noProof/>
                <w:color w:val="auto"/>
                <w:sz w:val="22"/>
                <w:lang w:val="es-ES" w:eastAsia="es-ES"/>
              </w:rPr>
              <w:tab/>
            </w:r>
            <w:r w:rsidRPr="00DD74C2">
              <w:rPr>
                <w:rStyle w:val="Hipervnculo"/>
                <w:rFonts w:ascii="LM Roman 10" w:hAnsi="LM Roman 10"/>
                <w:b/>
                <w:noProof/>
                <w:sz w:val="22"/>
              </w:rPr>
              <w:t>DESARROLLO PROPUESTA DE VALOR</w:t>
            </w:r>
            <w:r w:rsidRPr="00DD74C2">
              <w:rPr>
                <w:rFonts w:ascii="LM Roman 10" w:hAnsi="LM Roman 10"/>
                <w:noProof/>
                <w:webHidden/>
                <w:sz w:val="22"/>
              </w:rPr>
              <w:tab/>
            </w:r>
            <w:r w:rsidRPr="00DD74C2">
              <w:rPr>
                <w:rFonts w:ascii="LM Roman 10" w:hAnsi="LM Roman 10"/>
                <w:noProof/>
                <w:webHidden/>
                <w:sz w:val="22"/>
              </w:rPr>
              <w:fldChar w:fldCharType="begin"/>
            </w:r>
            <w:r w:rsidRPr="00DD74C2">
              <w:rPr>
                <w:rFonts w:ascii="LM Roman 10" w:hAnsi="LM Roman 10"/>
                <w:noProof/>
                <w:webHidden/>
                <w:sz w:val="22"/>
              </w:rPr>
              <w:instrText xml:space="preserve"> PAGEREF _Toc475311906 \h </w:instrText>
            </w:r>
            <w:r w:rsidRPr="00DD74C2">
              <w:rPr>
                <w:rFonts w:ascii="LM Roman 10" w:hAnsi="LM Roman 10"/>
                <w:noProof/>
                <w:webHidden/>
                <w:sz w:val="22"/>
              </w:rPr>
            </w:r>
            <w:r w:rsidRPr="00DD74C2">
              <w:rPr>
                <w:rFonts w:ascii="LM Roman 10" w:hAnsi="LM Roman 10"/>
                <w:noProof/>
                <w:webHidden/>
                <w:sz w:val="22"/>
              </w:rPr>
              <w:fldChar w:fldCharType="separate"/>
            </w:r>
            <w:r w:rsidRPr="00DD74C2">
              <w:rPr>
                <w:rFonts w:ascii="LM Roman 10" w:hAnsi="LM Roman 10"/>
                <w:noProof/>
                <w:webHidden/>
                <w:sz w:val="22"/>
              </w:rPr>
              <w:t>32</w:t>
            </w:r>
            <w:r w:rsidRPr="00DD74C2">
              <w:rPr>
                <w:rFonts w:ascii="LM Roman 10" w:hAnsi="LM Roman 10"/>
                <w:noProof/>
                <w:webHidden/>
                <w:sz w:val="22"/>
              </w:rPr>
              <w:fldChar w:fldCharType="end"/>
            </w:r>
          </w:hyperlink>
        </w:p>
        <w:p w14:paraId="3E23D493"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07" w:history="1">
            <w:r w:rsidRPr="00DD74C2">
              <w:rPr>
                <w:rStyle w:val="Hipervnculo"/>
                <w:rFonts w:ascii="LM Roman 10" w:hAnsi="LM Roman 10" w:cs="Times New Roman"/>
                <w:noProof/>
              </w:rPr>
              <w:t>4.1.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VALUE PROPOSITION CANVAS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_Toc475311907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32</w:t>
            </w:r>
            <w:r w:rsidRPr="00DD74C2">
              <w:rPr>
                <w:rFonts w:ascii="LM Roman 10" w:hAnsi="LM Roman 10"/>
                <w:noProof/>
                <w:webHidden/>
              </w:rPr>
              <w:fldChar w:fldCharType="end"/>
            </w:r>
          </w:hyperlink>
        </w:p>
        <w:p w14:paraId="7F9EE34A"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08" w:history="1">
            <w:r w:rsidRPr="00DD74C2">
              <w:rPr>
                <w:rStyle w:val="Hipervnculo"/>
                <w:rFonts w:ascii="LM Roman 10" w:hAnsi="LM Roman 10"/>
                <w:noProof/>
              </w:rPr>
              <w:t>4.2.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DESCRIPCIÓN Y FUNCIONAMIENTO DEL MODELO DE NEGOCIOS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_Toc475311908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36</w:t>
            </w:r>
            <w:r w:rsidRPr="00DD74C2">
              <w:rPr>
                <w:rFonts w:ascii="LM Roman 10" w:hAnsi="LM Roman 10"/>
                <w:noProof/>
                <w:webHidden/>
              </w:rPr>
              <w:fldChar w:fldCharType="end"/>
            </w:r>
          </w:hyperlink>
        </w:p>
        <w:p w14:paraId="0D829090"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09" w:history="1">
            <w:r w:rsidRPr="00DD74C2">
              <w:rPr>
                <w:rStyle w:val="Hipervnculo"/>
                <w:rFonts w:ascii="LM Roman 10" w:hAnsi="LM Roman 10" w:cs="Times New Roman"/>
                <w:noProof/>
                <w:lang w:val="es-ES" w:eastAsia="es-ES"/>
              </w:rPr>
              <w:t>4.2.1.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lang w:val="es-ES" w:eastAsia="es-ES"/>
              </w:rPr>
              <w:t>Modelo Canvas.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_Toc475311909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38</w:t>
            </w:r>
            <w:r w:rsidRPr="00DD74C2">
              <w:rPr>
                <w:rFonts w:ascii="LM Roman 10" w:hAnsi="LM Roman 10"/>
                <w:noProof/>
                <w:webHidden/>
              </w:rPr>
              <w:fldChar w:fldCharType="end"/>
            </w:r>
          </w:hyperlink>
        </w:p>
        <w:p w14:paraId="64F08F65"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18" w:history="1">
            <w:r w:rsidRPr="00DD74C2">
              <w:rPr>
                <w:rStyle w:val="Hipervnculo"/>
                <w:rFonts w:ascii="LM Roman 10" w:hAnsi="LM Roman 10"/>
                <w:noProof/>
              </w:rPr>
              <w:t>4.2.2.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Ventajas Competitivas del Modelo de Negocio.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_Toc475311918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44</w:t>
            </w:r>
            <w:r w:rsidRPr="00DD74C2">
              <w:rPr>
                <w:rFonts w:ascii="LM Roman 10" w:hAnsi="LM Roman 10"/>
                <w:noProof/>
                <w:webHidden/>
              </w:rPr>
              <w:fldChar w:fldCharType="end"/>
            </w:r>
          </w:hyperlink>
        </w:p>
        <w:p w14:paraId="7BBA0089" w14:textId="77777777" w:rsidR="00DD74C2" w:rsidRPr="00DD74C2" w:rsidRDefault="00DD74C2">
          <w:pPr>
            <w:pStyle w:val="TDC1"/>
            <w:tabs>
              <w:tab w:val="left" w:pos="440"/>
              <w:tab w:val="right" w:pos="8828"/>
            </w:tabs>
            <w:rPr>
              <w:rFonts w:ascii="LM Roman 10" w:eastAsiaTheme="minorEastAsia" w:hAnsi="LM Roman 10" w:cstheme="minorBidi"/>
              <w:noProof/>
              <w:color w:val="auto"/>
              <w:sz w:val="22"/>
              <w:lang w:val="es-ES" w:eastAsia="es-ES"/>
            </w:rPr>
          </w:pPr>
          <w:hyperlink w:anchor="_Toc475311919" w:history="1">
            <w:r w:rsidRPr="00DD74C2">
              <w:rPr>
                <w:rStyle w:val="Hipervnculo"/>
                <w:rFonts w:ascii="LM Roman 10" w:hAnsi="LM Roman 10" w:cs="Times New Roman"/>
                <w:b/>
                <w:noProof/>
                <w:sz w:val="22"/>
              </w:rPr>
              <w:t>5.</w:t>
            </w:r>
            <w:r w:rsidRPr="00DD74C2">
              <w:rPr>
                <w:rFonts w:ascii="LM Roman 10" w:eastAsiaTheme="minorEastAsia" w:hAnsi="LM Roman 10" w:cstheme="minorBidi"/>
                <w:noProof/>
                <w:color w:val="auto"/>
                <w:sz w:val="22"/>
                <w:lang w:val="es-ES" w:eastAsia="es-ES"/>
              </w:rPr>
              <w:tab/>
            </w:r>
            <w:r w:rsidRPr="00DD74C2">
              <w:rPr>
                <w:rStyle w:val="Hipervnculo"/>
                <w:rFonts w:ascii="LM Roman 10" w:hAnsi="LM Roman 10" w:cs="Times New Roman"/>
                <w:b/>
                <w:noProof/>
                <w:sz w:val="22"/>
              </w:rPr>
              <w:t>PLAN DE NEGOCIO</w:t>
            </w:r>
            <w:r w:rsidRPr="00DD74C2">
              <w:rPr>
                <w:rFonts w:ascii="LM Roman 10" w:hAnsi="LM Roman 10"/>
                <w:noProof/>
                <w:webHidden/>
                <w:sz w:val="22"/>
              </w:rPr>
              <w:tab/>
            </w:r>
            <w:r w:rsidRPr="00DD74C2">
              <w:rPr>
                <w:rFonts w:ascii="LM Roman 10" w:hAnsi="LM Roman 10"/>
                <w:noProof/>
                <w:webHidden/>
                <w:sz w:val="22"/>
              </w:rPr>
              <w:fldChar w:fldCharType="begin"/>
            </w:r>
            <w:r w:rsidRPr="00DD74C2">
              <w:rPr>
                <w:rFonts w:ascii="LM Roman 10" w:hAnsi="LM Roman 10"/>
                <w:noProof/>
                <w:webHidden/>
                <w:sz w:val="22"/>
              </w:rPr>
              <w:instrText xml:space="preserve"> PAGEREF _Toc475311919 \h </w:instrText>
            </w:r>
            <w:r w:rsidRPr="00DD74C2">
              <w:rPr>
                <w:rFonts w:ascii="LM Roman 10" w:hAnsi="LM Roman 10"/>
                <w:noProof/>
                <w:webHidden/>
                <w:sz w:val="22"/>
              </w:rPr>
            </w:r>
            <w:r w:rsidRPr="00DD74C2">
              <w:rPr>
                <w:rFonts w:ascii="LM Roman 10" w:hAnsi="LM Roman 10"/>
                <w:noProof/>
                <w:webHidden/>
                <w:sz w:val="22"/>
              </w:rPr>
              <w:fldChar w:fldCharType="separate"/>
            </w:r>
            <w:r w:rsidRPr="00DD74C2">
              <w:rPr>
                <w:rFonts w:ascii="LM Roman 10" w:hAnsi="LM Roman 10"/>
                <w:noProof/>
                <w:webHidden/>
                <w:sz w:val="22"/>
              </w:rPr>
              <w:t>46</w:t>
            </w:r>
            <w:r w:rsidRPr="00DD74C2">
              <w:rPr>
                <w:rFonts w:ascii="LM Roman 10" w:hAnsi="LM Roman 10"/>
                <w:noProof/>
                <w:webHidden/>
                <w:sz w:val="22"/>
              </w:rPr>
              <w:fldChar w:fldCharType="end"/>
            </w:r>
          </w:hyperlink>
        </w:p>
        <w:p w14:paraId="29B388B9"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20" w:history="1">
            <w:r w:rsidRPr="00DD74C2">
              <w:rPr>
                <w:rStyle w:val="Hipervnculo"/>
                <w:rFonts w:ascii="LM Roman 10" w:hAnsi="LM Roman 10"/>
                <w:noProof/>
              </w:rPr>
              <w:t>5.1.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METODOLOGÍA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_Toc475311920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46</w:t>
            </w:r>
            <w:r w:rsidRPr="00DD74C2">
              <w:rPr>
                <w:rFonts w:ascii="LM Roman 10" w:hAnsi="LM Roman 10"/>
                <w:noProof/>
                <w:webHidden/>
              </w:rPr>
              <w:fldChar w:fldCharType="end"/>
            </w:r>
          </w:hyperlink>
        </w:p>
        <w:p w14:paraId="6790EBE9"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21" w:history="1">
            <w:r w:rsidRPr="00DD74C2">
              <w:rPr>
                <w:rStyle w:val="Hipervnculo"/>
                <w:rFonts w:ascii="LM Roman 10" w:hAnsi="LM Roman 10"/>
                <w:noProof/>
              </w:rPr>
              <w:t>5.2.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INFORMACIÓN DE LA EMPRESA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_Toc475311921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48</w:t>
            </w:r>
            <w:r w:rsidRPr="00DD74C2">
              <w:rPr>
                <w:rFonts w:ascii="LM Roman 10" w:hAnsi="LM Roman 10"/>
                <w:noProof/>
                <w:webHidden/>
              </w:rPr>
              <w:fldChar w:fldCharType="end"/>
            </w:r>
          </w:hyperlink>
        </w:p>
        <w:p w14:paraId="3DB72728"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22" w:history="1">
            <w:r w:rsidRPr="00DD74C2">
              <w:rPr>
                <w:rStyle w:val="Hipervnculo"/>
                <w:rFonts w:ascii="LM Roman 10" w:hAnsi="LM Roman 10" w:cs="Times New Roman"/>
                <w:noProof/>
              </w:rPr>
              <w:t>5.2.1.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Misión</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_Toc475311922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48</w:t>
            </w:r>
            <w:r w:rsidRPr="00DD74C2">
              <w:rPr>
                <w:rFonts w:ascii="LM Roman 10" w:hAnsi="LM Roman 10"/>
                <w:noProof/>
                <w:webHidden/>
              </w:rPr>
              <w:fldChar w:fldCharType="end"/>
            </w:r>
          </w:hyperlink>
        </w:p>
        <w:p w14:paraId="3665F762"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23" w:history="1">
            <w:r w:rsidRPr="00DD74C2">
              <w:rPr>
                <w:rStyle w:val="Hipervnculo"/>
                <w:rFonts w:ascii="LM Roman 10" w:hAnsi="LM Roman 10" w:cs="Times New Roman"/>
                <w:noProof/>
              </w:rPr>
              <w:t>5.2.2.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Visión</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_Toc475311923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48</w:t>
            </w:r>
            <w:r w:rsidRPr="00DD74C2">
              <w:rPr>
                <w:rFonts w:ascii="LM Roman 10" w:hAnsi="LM Roman 10"/>
                <w:noProof/>
                <w:webHidden/>
              </w:rPr>
              <w:fldChar w:fldCharType="end"/>
            </w:r>
          </w:hyperlink>
        </w:p>
        <w:p w14:paraId="00D039E1"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24" w:history="1">
            <w:r w:rsidRPr="00DD74C2">
              <w:rPr>
                <w:rStyle w:val="Hipervnculo"/>
                <w:rFonts w:ascii="LM Roman 10" w:hAnsi="LM Roman 10" w:cs="Times New Roman"/>
                <w:noProof/>
              </w:rPr>
              <w:t>5.2.3.</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Valores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_Toc475311924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48</w:t>
            </w:r>
            <w:r w:rsidRPr="00DD74C2">
              <w:rPr>
                <w:rFonts w:ascii="LM Roman 10" w:hAnsi="LM Roman 10"/>
                <w:noProof/>
                <w:webHidden/>
              </w:rPr>
              <w:fldChar w:fldCharType="end"/>
            </w:r>
          </w:hyperlink>
        </w:p>
        <w:p w14:paraId="4F4926F5"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25" w:history="1">
            <w:r w:rsidRPr="00DD74C2">
              <w:rPr>
                <w:rStyle w:val="Hipervnculo"/>
                <w:rFonts w:ascii="LM Roman 10" w:hAnsi="LM Roman 10" w:cs="Times New Roman"/>
                <w:noProof/>
              </w:rPr>
              <w:t>5.3.</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IDENTIFICACIÓN DEL PRODUCTO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_Toc475311925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49</w:t>
            </w:r>
            <w:r w:rsidRPr="00DD74C2">
              <w:rPr>
                <w:rFonts w:ascii="LM Roman 10" w:hAnsi="LM Roman 10"/>
                <w:noProof/>
                <w:webHidden/>
              </w:rPr>
              <w:fldChar w:fldCharType="end"/>
            </w:r>
          </w:hyperlink>
        </w:p>
        <w:p w14:paraId="44686404"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27" w:history="1">
            <w:r w:rsidRPr="00DD74C2">
              <w:rPr>
                <w:rStyle w:val="Hipervnculo"/>
                <w:rFonts w:ascii="LM Roman 10" w:hAnsi="LM Roman 10" w:cs="Times New Roman"/>
                <w:noProof/>
              </w:rPr>
              <w:t>5.3.1.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Características del Producto.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_Toc475311927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50</w:t>
            </w:r>
            <w:r w:rsidRPr="00DD74C2">
              <w:rPr>
                <w:rFonts w:ascii="LM Roman 10" w:hAnsi="LM Roman 10"/>
                <w:noProof/>
                <w:webHidden/>
              </w:rPr>
              <w:fldChar w:fldCharType="end"/>
            </w:r>
          </w:hyperlink>
        </w:p>
        <w:p w14:paraId="73D1B8AE"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28" w:history="1">
            <w:r w:rsidRPr="00DD74C2">
              <w:rPr>
                <w:rStyle w:val="Hipervnculo"/>
                <w:rFonts w:ascii="LM Roman 10" w:hAnsi="LM Roman 10" w:cs="Times New Roman"/>
                <w:noProof/>
              </w:rPr>
              <w:t>5.3.2.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Plan de Aplicación.</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_Toc475311928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53</w:t>
            </w:r>
            <w:r w:rsidRPr="00DD74C2">
              <w:rPr>
                <w:rFonts w:ascii="LM Roman 10" w:hAnsi="LM Roman 10"/>
                <w:noProof/>
                <w:webHidden/>
              </w:rPr>
              <w:fldChar w:fldCharType="end"/>
            </w:r>
          </w:hyperlink>
        </w:p>
        <w:p w14:paraId="4FA6D323"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29" w:history="1">
            <w:r w:rsidRPr="00DD74C2">
              <w:rPr>
                <w:rStyle w:val="Hipervnculo"/>
                <w:rFonts w:ascii="LM Roman 10" w:hAnsi="LM Roman 10" w:cs="Times New Roman"/>
                <w:noProof/>
              </w:rPr>
              <w:t>5.3.3.</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Infraestructura y Arquitectura.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_Toc475311929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59</w:t>
            </w:r>
            <w:r w:rsidRPr="00DD74C2">
              <w:rPr>
                <w:rFonts w:ascii="LM Roman 10" w:hAnsi="LM Roman 10"/>
                <w:noProof/>
                <w:webHidden/>
              </w:rPr>
              <w:fldChar w:fldCharType="end"/>
            </w:r>
          </w:hyperlink>
        </w:p>
        <w:p w14:paraId="4DFEBD28"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30" w:history="1">
            <w:r w:rsidRPr="00DD74C2">
              <w:rPr>
                <w:rStyle w:val="Hipervnculo"/>
                <w:rFonts w:ascii="LM Roman 10" w:hAnsi="LM Roman 10"/>
                <w:noProof/>
              </w:rPr>
              <w:t>5.3.4.</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Metodología del Desarrollo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_Toc475311930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61</w:t>
            </w:r>
            <w:r w:rsidRPr="00DD74C2">
              <w:rPr>
                <w:rFonts w:ascii="LM Roman 10" w:hAnsi="LM Roman 10"/>
                <w:noProof/>
                <w:webHidden/>
              </w:rPr>
              <w:fldChar w:fldCharType="end"/>
            </w:r>
          </w:hyperlink>
        </w:p>
        <w:p w14:paraId="40AB8066"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31" w:history="1">
            <w:r w:rsidRPr="00DD74C2">
              <w:rPr>
                <w:rStyle w:val="Hipervnculo"/>
                <w:rFonts w:ascii="LM Roman 10" w:hAnsi="LM Roman 10"/>
                <w:noProof/>
              </w:rPr>
              <w:t>5.4.</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ESTUDIO DE MERCADO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_Toc475311931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63</w:t>
            </w:r>
            <w:r w:rsidRPr="00DD74C2">
              <w:rPr>
                <w:rFonts w:ascii="LM Roman 10" w:hAnsi="LM Roman 10"/>
                <w:noProof/>
                <w:webHidden/>
              </w:rPr>
              <w:fldChar w:fldCharType="end"/>
            </w:r>
          </w:hyperlink>
        </w:p>
        <w:p w14:paraId="0E698CDE"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32" w:history="1">
            <w:r w:rsidRPr="00DD74C2">
              <w:rPr>
                <w:rStyle w:val="Hipervnculo"/>
                <w:rFonts w:ascii="LM Roman 10" w:hAnsi="LM Roman 10"/>
                <w:noProof/>
              </w:rPr>
              <w:t>5.4.1.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Demanda.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_Toc475311932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63</w:t>
            </w:r>
            <w:r w:rsidRPr="00DD74C2">
              <w:rPr>
                <w:rFonts w:ascii="LM Roman 10" w:hAnsi="LM Roman 10"/>
                <w:noProof/>
                <w:webHidden/>
              </w:rPr>
              <w:fldChar w:fldCharType="end"/>
            </w:r>
          </w:hyperlink>
        </w:p>
        <w:p w14:paraId="024DE2E4"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33" w:history="1">
            <w:r w:rsidRPr="00DD74C2">
              <w:rPr>
                <w:rStyle w:val="Hipervnculo"/>
                <w:rFonts w:ascii="LM Roman 10" w:hAnsi="LM Roman 10" w:cs="Times New Roman"/>
                <w:noProof/>
              </w:rPr>
              <w:t>5.4.2.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Análisis de la Competencia – Oferta disponible en el Mercado.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_Toc475311933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64</w:t>
            </w:r>
            <w:r w:rsidRPr="00DD74C2">
              <w:rPr>
                <w:rFonts w:ascii="LM Roman 10" w:hAnsi="LM Roman 10"/>
                <w:noProof/>
                <w:webHidden/>
              </w:rPr>
              <w:fldChar w:fldCharType="end"/>
            </w:r>
          </w:hyperlink>
        </w:p>
        <w:p w14:paraId="0105E7D3"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34" w:history="1">
            <w:r w:rsidRPr="00DD74C2">
              <w:rPr>
                <w:rStyle w:val="Hipervnculo"/>
                <w:rFonts w:ascii="LM Roman 10" w:hAnsi="LM Roman 10" w:cs="Times New Roman"/>
                <w:noProof/>
              </w:rPr>
              <w:t>5.4.3.</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Oferta Vs Demanda.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_Toc475311934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73</w:t>
            </w:r>
            <w:r w:rsidRPr="00DD74C2">
              <w:rPr>
                <w:rFonts w:ascii="LM Roman 10" w:hAnsi="LM Roman 10"/>
                <w:noProof/>
                <w:webHidden/>
              </w:rPr>
              <w:fldChar w:fldCharType="end"/>
            </w:r>
          </w:hyperlink>
        </w:p>
        <w:p w14:paraId="5A9B3676"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35" w:history="1">
            <w:r w:rsidRPr="00DD74C2">
              <w:rPr>
                <w:rStyle w:val="Hipervnculo"/>
                <w:rFonts w:ascii="LM Roman 10" w:hAnsi="LM Roman 10" w:cs="Times New Roman"/>
                <w:noProof/>
              </w:rPr>
              <w:t>5.4.4.</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Precio.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_Toc475311935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73</w:t>
            </w:r>
            <w:r w:rsidRPr="00DD74C2">
              <w:rPr>
                <w:rFonts w:ascii="LM Roman 10" w:hAnsi="LM Roman 10"/>
                <w:noProof/>
                <w:webHidden/>
              </w:rPr>
              <w:fldChar w:fldCharType="end"/>
            </w:r>
          </w:hyperlink>
        </w:p>
        <w:p w14:paraId="0F852F2C"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36" w:history="1">
            <w:r w:rsidRPr="00DD74C2">
              <w:rPr>
                <w:rStyle w:val="Hipervnculo"/>
                <w:rFonts w:ascii="LM Roman 10" w:hAnsi="LM Roman 10" w:cs="Times New Roman"/>
                <w:noProof/>
              </w:rPr>
              <w:t>5.4.5.</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Comercialización.</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_Toc475311936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74</w:t>
            </w:r>
            <w:r w:rsidRPr="00DD74C2">
              <w:rPr>
                <w:rFonts w:ascii="LM Roman 10" w:hAnsi="LM Roman 10"/>
                <w:noProof/>
                <w:webHidden/>
              </w:rPr>
              <w:fldChar w:fldCharType="end"/>
            </w:r>
          </w:hyperlink>
        </w:p>
        <w:p w14:paraId="036F5759"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37" w:history="1">
            <w:r w:rsidRPr="00DD74C2">
              <w:rPr>
                <w:rStyle w:val="Hipervnculo"/>
                <w:rFonts w:ascii="LM Roman 10" w:hAnsi="LM Roman 10" w:cs="Times New Roman"/>
                <w:noProof/>
              </w:rPr>
              <w:t>5.5.</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ESTUDIO TÉCNICO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_Toc475311937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75</w:t>
            </w:r>
            <w:r w:rsidRPr="00DD74C2">
              <w:rPr>
                <w:rFonts w:ascii="LM Roman 10" w:hAnsi="LM Roman 10"/>
                <w:noProof/>
                <w:webHidden/>
              </w:rPr>
              <w:fldChar w:fldCharType="end"/>
            </w:r>
          </w:hyperlink>
        </w:p>
        <w:p w14:paraId="617692D3"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38" w:history="1">
            <w:r w:rsidRPr="00DD74C2">
              <w:rPr>
                <w:rStyle w:val="Hipervnculo"/>
                <w:rFonts w:ascii="LM Roman 10" w:hAnsi="LM Roman 10" w:cs="Times New Roman"/>
                <w:noProof/>
              </w:rPr>
              <w:t>5.5.1.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Tamaño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_Toc475311938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75</w:t>
            </w:r>
            <w:r w:rsidRPr="00DD74C2">
              <w:rPr>
                <w:rFonts w:ascii="LM Roman 10" w:hAnsi="LM Roman 10"/>
                <w:noProof/>
                <w:webHidden/>
              </w:rPr>
              <w:fldChar w:fldCharType="end"/>
            </w:r>
          </w:hyperlink>
        </w:p>
        <w:p w14:paraId="1CEB89E9"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39" w:history="1">
            <w:r w:rsidRPr="00DD74C2">
              <w:rPr>
                <w:rStyle w:val="Hipervnculo"/>
                <w:rFonts w:ascii="LM Roman 10" w:hAnsi="LM Roman 10" w:cs="Times New Roman"/>
                <w:noProof/>
              </w:rPr>
              <w:t>5.5.2.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Localización</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_Toc475311939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78</w:t>
            </w:r>
            <w:r w:rsidRPr="00DD74C2">
              <w:rPr>
                <w:rFonts w:ascii="LM Roman 10" w:hAnsi="LM Roman 10"/>
                <w:noProof/>
                <w:webHidden/>
              </w:rPr>
              <w:fldChar w:fldCharType="end"/>
            </w:r>
          </w:hyperlink>
        </w:p>
        <w:p w14:paraId="131680A5"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40" w:history="1">
            <w:r w:rsidRPr="00DD74C2">
              <w:rPr>
                <w:rStyle w:val="Hipervnculo"/>
                <w:rFonts w:ascii="LM Roman 10" w:hAnsi="LM Roman 10"/>
                <w:noProof/>
              </w:rPr>
              <w:t>5.5.3.</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Estructura Organizacional</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_Toc475311940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82</w:t>
            </w:r>
            <w:r w:rsidRPr="00DD74C2">
              <w:rPr>
                <w:rFonts w:ascii="LM Roman 10" w:hAnsi="LM Roman 10"/>
                <w:noProof/>
                <w:webHidden/>
              </w:rPr>
              <w:fldChar w:fldCharType="end"/>
            </w:r>
          </w:hyperlink>
        </w:p>
        <w:p w14:paraId="6151FAFA"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41" w:history="1">
            <w:r w:rsidRPr="00DD74C2">
              <w:rPr>
                <w:rStyle w:val="Hipervnculo"/>
                <w:rFonts w:ascii="LM Roman 10" w:hAnsi="LM Roman 10" w:cs="Times New Roman"/>
                <w:noProof/>
              </w:rPr>
              <w:t>5.6.</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ESTUDIO LEGAL</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_Toc475311941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85</w:t>
            </w:r>
            <w:r w:rsidRPr="00DD74C2">
              <w:rPr>
                <w:rFonts w:ascii="LM Roman 10" w:hAnsi="LM Roman 10"/>
                <w:noProof/>
                <w:webHidden/>
              </w:rPr>
              <w:fldChar w:fldCharType="end"/>
            </w:r>
          </w:hyperlink>
        </w:p>
        <w:p w14:paraId="21163C23"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42" w:history="1">
            <w:r w:rsidRPr="00DD74C2">
              <w:rPr>
                <w:rStyle w:val="Hipervnculo"/>
                <w:rFonts w:ascii="LM Roman 10" w:hAnsi="LM Roman 10" w:cs="Times New Roman"/>
                <w:noProof/>
              </w:rPr>
              <w:t>5.6.1.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Tipo de sociedad</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_Toc475311942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85</w:t>
            </w:r>
            <w:r w:rsidRPr="00DD74C2">
              <w:rPr>
                <w:rFonts w:ascii="LM Roman 10" w:hAnsi="LM Roman 10"/>
                <w:noProof/>
                <w:webHidden/>
              </w:rPr>
              <w:fldChar w:fldCharType="end"/>
            </w:r>
          </w:hyperlink>
        </w:p>
        <w:p w14:paraId="6D0DD318"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43" w:history="1">
            <w:r w:rsidRPr="00DD74C2">
              <w:rPr>
                <w:rStyle w:val="Hipervnculo"/>
                <w:rFonts w:ascii="LM Roman 10" w:hAnsi="LM Roman 10" w:cs="Times New Roman"/>
                <w:noProof/>
              </w:rPr>
              <w:t>5.6.2.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Políticas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_Toc475311943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86</w:t>
            </w:r>
            <w:r w:rsidRPr="00DD74C2">
              <w:rPr>
                <w:rFonts w:ascii="LM Roman 10" w:hAnsi="LM Roman 10"/>
                <w:noProof/>
                <w:webHidden/>
              </w:rPr>
              <w:fldChar w:fldCharType="end"/>
            </w:r>
          </w:hyperlink>
        </w:p>
        <w:p w14:paraId="46682B64"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44" w:history="1">
            <w:r w:rsidRPr="00DD74C2">
              <w:rPr>
                <w:rStyle w:val="Hipervnculo"/>
                <w:rFonts w:ascii="LM Roman 10" w:hAnsi="LM Roman 10" w:cs="Times New Roman"/>
                <w:noProof/>
              </w:rPr>
              <w:t>5.6.3.</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Normas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_Toc475311944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87</w:t>
            </w:r>
            <w:r w:rsidRPr="00DD74C2">
              <w:rPr>
                <w:rFonts w:ascii="LM Roman 10" w:hAnsi="LM Roman 10"/>
                <w:noProof/>
                <w:webHidden/>
              </w:rPr>
              <w:fldChar w:fldCharType="end"/>
            </w:r>
          </w:hyperlink>
        </w:p>
        <w:p w14:paraId="255575EB"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45" w:history="1">
            <w:r w:rsidRPr="00DD74C2">
              <w:rPr>
                <w:rStyle w:val="Hipervnculo"/>
                <w:rFonts w:ascii="LM Roman 10" w:hAnsi="LM Roman 10" w:cs="Times New Roman"/>
                <w:noProof/>
              </w:rPr>
              <w:t>5.6.4.</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Carga impositiva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_Toc475311945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89</w:t>
            </w:r>
            <w:r w:rsidRPr="00DD74C2">
              <w:rPr>
                <w:rFonts w:ascii="LM Roman 10" w:hAnsi="LM Roman 10"/>
                <w:noProof/>
                <w:webHidden/>
              </w:rPr>
              <w:fldChar w:fldCharType="end"/>
            </w:r>
          </w:hyperlink>
        </w:p>
        <w:p w14:paraId="5A998300"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46" w:history="1">
            <w:r w:rsidRPr="00DD74C2">
              <w:rPr>
                <w:rStyle w:val="Hipervnculo"/>
                <w:rFonts w:ascii="LM Roman 10" w:hAnsi="LM Roman 10" w:cs="Times New Roman"/>
                <w:noProof/>
              </w:rPr>
              <w:t>5.7.</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ESTUDIO AMBIENTAL</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_Toc475311946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90</w:t>
            </w:r>
            <w:r w:rsidRPr="00DD74C2">
              <w:rPr>
                <w:rFonts w:ascii="LM Roman 10" w:hAnsi="LM Roman 10"/>
                <w:noProof/>
                <w:webHidden/>
              </w:rPr>
              <w:fldChar w:fldCharType="end"/>
            </w:r>
          </w:hyperlink>
        </w:p>
        <w:p w14:paraId="4E436D8B"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47" w:history="1">
            <w:r w:rsidRPr="00DD74C2">
              <w:rPr>
                <w:rStyle w:val="Hipervnculo"/>
                <w:rFonts w:ascii="LM Roman 10" w:hAnsi="LM Roman 10" w:cs="Times New Roman"/>
                <w:noProof/>
              </w:rPr>
              <w:t>5.7.1.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Aspectos legales.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_Toc475311947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90</w:t>
            </w:r>
            <w:r w:rsidRPr="00DD74C2">
              <w:rPr>
                <w:rFonts w:ascii="LM Roman 10" w:hAnsi="LM Roman 10"/>
                <w:noProof/>
                <w:webHidden/>
              </w:rPr>
              <w:fldChar w:fldCharType="end"/>
            </w:r>
          </w:hyperlink>
        </w:p>
        <w:p w14:paraId="0BCE3F79"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48" w:history="1">
            <w:r w:rsidRPr="00DD74C2">
              <w:rPr>
                <w:rStyle w:val="Hipervnculo"/>
                <w:rFonts w:ascii="LM Roman 10" w:hAnsi="LM Roman 10" w:cs="Times New Roman"/>
                <w:noProof/>
              </w:rPr>
              <w:t>5.7.2.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Requisitos legales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_Toc475311948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91</w:t>
            </w:r>
            <w:r w:rsidRPr="00DD74C2">
              <w:rPr>
                <w:rFonts w:ascii="LM Roman 10" w:hAnsi="LM Roman 10"/>
                <w:noProof/>
                <w:webHidden/>
              </w:rPr>
              <w:fldChar w:fldCharType="end"/>
            </w:r>
          </w:hyperlink>
        </w:p>
        <w:p w14:paraId="0265AD7F"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49" w:history="1">
            <w:r w:rsidRPr="00DD74C2">
              <w:rPr>
                <w:rStyle w:val="Hipervnculo"/>
                <w:rFonts w:ascii="LM Roman 10" w:hAnsi="LM Roman 10" w:cs="Times New Roman"/>
                <w:noProof/>
              </w:rPr>
              <w:t>5.8.</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ANÁLISIS FINANCIERO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_Toc475311949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92</w:t>
            </w:r>
            <w:r w:rsidRPr="00DD74C2">
              <w:rPr>
                <w:rFonts w:ascii="LM Roman 10" w:hAnsi="LM Roman 10"/>
                <w:noProof/>
                <w:webHidden/>
              </w:rPr>
              <w:fldChar w:fldCharType="end"/>
            </w:r>
          </w:hyperlink>
        </w:p>
        <w:p w14:paraId="11BD9EE1"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50" w:history="1">
            <w:r w:rsidRPr="00DD74C2">
              <w:rPr>
                <w:rStyle w:val="Hipervnculo"/>
                <w:rFonts w:ascii="LM Roman 10" w:hAnsi="LM Roman 10" w:cs="Times New Roman"/>
                <w:noProof/>
              </w:rPr>
              <w:t>5.8.1.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Inversión Inicial.</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_Toc475311950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92</w:t>
            </w:r>
            <w:r w:rsidRPr="00DD74C2">
              <w:rPr>
                <w:rFonts w:ascii="LM Roman 10" w:hAnsi="LM Roman 10"/>
                <w:noProof/>
                <w:webHidden/>
              </w:rPr>
              <w:fldChar w:fldCharType="end"/>
            </w:r>
          </w:hyperlink>
        </w:p>
        <w:p w14:paraId="3284EAFE"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51" w:history="1">
            <w:r w:rsidRPr="00DD74C2">
              <w:rPr>
                <w:rStyle w:val="Hipervnculo"/>
                <w:rFonts w:ascii="LM Roman 10" w:hAnsi="LM Roman 10" w:cs="Times New Roman"/>
                <w:noProof/>
              </w:rPr>
              <w:t>5.8.2.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Costos Directos E Indirectos.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_Toc475311951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92</w:t>
            </w:r>
            <w:r w:rsidRPr="00DD74C2">
              <w:rPr>
                <w:rFonts w:ascii="LM Roman 10" w:hAnsi="LM Roman 10"/>
                <w:noProof/>
                <w:webHidden/>
              </w:rPr>
              <w:fldChar w:fldCharType="end"/>
            </w:r>
          </w:hyperlink>
        </w:p>
        <w:p w14:paraId="3037E72B"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52" w:history="1">
            <w:r w:rsidRPr="00DD74C2">
              <w:rPr>
                <w:rStyle w:val="Hipervnculo"/>
                <w:rFonts w:ascii="LM Roman 10" w:hAnsi="LM Roman 10" w:cs="Times New Roman"/>
                <w:noProof/>
              </w:rPr>
              <w:t>5.8.3.</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Costos Fijos y Variables.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_Toc475311952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92</w:t>
            </w:r>
            <w:r w:rsidRPr="00DD74C2">
              <w:rPr>
                <w:rFonts w:ascii="LM Roman 10" w:hAnsi="LM Roman 10"/>
                <w:noProof/>
                <w:webHidden/>
              </w:rPr>
              <w:fldChar w:fldCharType="end"/>
            </w:r>
          </w:hyperlink>
        </w:p>
        <w:p w14:paraId="6BAC2EBD"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53" w:history="1">
            <w:r w:rsidRPr="00DD74C2">
              <w:rPr>
                <w:rStyle w:val="Hipervnculo"/>
                <w:rFonts w:ascii="LM Roman 10" w:hAnsi="LM Roman 10" w:cs="Times New Roman"/>
                <w:noProof/>
              </w:rPr>
              <w:t>5.8.4.</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Gastos Generales.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_Toc475311953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93</w:t>
            </w:r>
            <w:r w:rsidRPr="00DD74C2">
              <w:rPr>
                <w:rFonts w:ascii="LM Roman 10" w:hAnsi="LM Roman 10"/>
                <w:noProof/>
                <w:webHidden/>
              </w:rPr>
              <w:fldChar w:fldCharType="end"/>
            </w:r>
          </w:hyperlink>
        </w:p>
        <w:p w14:paraId="478A0BDC"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54" w:history="1">
            <w:r w:rsidRPr="00DD74C2">
              <w:rPr>
                <w:rStyle w:val="Hipervnculo"/>
                <w:rFonts w:ascii="LM Roman 10" w:hAnsi="LM Roman 10" w:cs="Times New Roman"/>
                <w:noProof/>
              </w:rPr>
              <w:t>5.8.5.</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Ingresos.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_Toc475311954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93</w:t>
            </w:r>
            <w:r w:rsidRPr="00DD74C2">
              <w:rPr>
                <w:rFonts w:ascii="LM Roman 10" w:hAnsi="LM Roman 10"/>
                <w:noProof/>
                <w:webHidden/>
              </w:rPr>
              <w:fldChar w:fldCharType="end"/>
            </w:r>
          </w:hyperlink>
        </w:p>
        <w:p w14:paraId="15F5D2DD"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55" w:history="1">
            <w:r w:rsidRPr="00DD74C2">
              <w:rPr>
                <w:rStyle w:val="Hipervnculo"/>
                <w:rFonts w:ascii="LM Roman 10" w:hAnsi="LM Roman 10" w:cs="Times New Roman"/>
                <w:noProof/>
              </w:rPr>
              <w:t>5.8.6.</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Egresos.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_Toc475311955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94</w:t>
            </w:r>
            <w:r w:rsidRPr="00DD74C2">
              <w:rPr>
                <w:rFonts w:ascii="LM Roman 10" w:hAnsi="LM Roman 10"/>
                <w:noProof/>
                <w:webHidden/>
              </w:rPr>
              <w:fldChar w:fldCharType="end"/>
            </w:r>
          </w:hyperlink>
        </w:p>
        <w:p w14:paraId="12A716E5"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56" w:history="1">
            <w:r w:rsidRPr="00DD74C2">
              <w:rPr>
                <w:rStyle w:val="Hipervnculo"/>
                <w:rFonts w:ascii="LM Roman 10" w:hAnsi="LM Roman 10" w:cs="Times New Roman"/>
                <w:noProof/>
              </w:rPr>
              <w:t>5.8.7.</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Capital de trabajo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_Toc475311956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94</w:t>
            </w:r>
            <w:r w:rsidRPr="00DD74C2">
              <w:rPr>
                <w:rFonts w:ascii="LM Roman 10" w:hAnsi="LM Roman 10"/>
                <w:noProof/>
                <w:webHidden/>
              </w:rPr>
              <w:fldChar w:fldCharType="end"/>
            </w:r>
          </w:hyperlink>
        </w:p>
        <w:p w14:paraId="2F2601EB"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57" w:history="1">
            <w:r w:rsidRPr="00DD74C2">
              <w:rPr>
                <w:rStyle w:val="Hipervnculo"/>
                <w:rFonts w:ascii="LM Roman 10" w:hAnsi="LM Roman 10" w:cs="Times New Roman"/>
                <w:noProof/>
              </w:rPr>
              <w:t>5.8.8.</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Depreciaciones.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_Toc475311957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94</w:t>
            </w:r>
            <w:r w:rsidRPr="00DD74C2">
              <w:rPr>
                <w:rFonts w:ascii="LM Roman 10" w:hAnsi="LM Roman 10"/>
                <w:noProof/>
                <w:webHidden/>
              </w:rPr>
              <w:fldChar w:fldCharType="end"/>
            </w:r>
          </w:hyperlink>
        </w:p>
        <w:p w14:paraId="60246D16"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58" w:history="1">
            <w:r w:rsidRPr="00DD74C2">
              <w:rPr>
                <w:rStyle w:val="Hipervnculo"/>
                <w:rFonts w:ascii="LM Roman 10" w:hAnsi="LM Roman 10" w:cs="Times New Roman"/>
                <w:noProof/>
              </w:rPr>
              <w:t>5.8.9.</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Flujos de caja.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_Toc475311958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95</w:t>
            </w:r>
            <w:r w:rsidRPr="00DD74C2">
              <w:rPr>
                <w:rFonts w:ascii="LM Roman 10" w:hAnsi="LM Roman 10"/>
                <w:noProof/>
                <w:webHidden/>
              </w:rPr>
              <w:fldChar w:fldCharType="end"/>
            </w:r>
          </w:hyperlink>
        </w:p>
        <w:p w14:paraId="7079C13A"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59" w:history="1">
            <w:r w:rsidRPr="00DD74C2">
              <w:rPr>
                <w:rStyle w:val="Hipervnculo"/>
                <w:rFonts w:ascii="LM Roman 10" w:hAnsi="LM Roman 10"/>
                <w:noProof/>
              </w:rPr>
              <w:t>5.8.10.</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Punto de Equilibrio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_Toc475311959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97</w:t>
            </w:r>
            <w:r w:rsidRPr="00DD74C2">
              <w:rPr>
                <w:rFonts w:ascii="LM Roman 10" w:hAnsi="LM Roman 10"/>
                <w:noProof/>
                <w:webHidden/>
              </w:rPr>
              <w:fldChar w:fldCharType="end"/>
            </w:r>
          </w:hyperlink>
        </w:p>
        <w:p w14:paraId="09F6BEEA"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60" w:history="1">
            <w:r w:rsidRPr="00DD74C2">
              <w:rPr>
                <w:rStyle w:val="Hipervnculo"/>
                <w:rFonts w:ascii="LM Roman 10" w:hAnsi="LM Roman 10" w:cs="Times New Roman"/>
                <w:noProof/>
              </w:rPr>
              <w:t>5.8.11.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Evaluación financiera.</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_Toc475311960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97</w:t>
            </w:r>
            <w:r w:rsidRPr="00DD74C2">
              <w:rPr>
                <w:rFonts w:ascii="LM Roman 10" w:hAnsi="LM Roman 10"/>
                <w:noProof/>
                <w:webHidden/>
              </w:rPr>
              <w:fldChar w:fldCharType="end"/>
            </w:r>
          </w:hyperlink>
        </w:p>
        <w:p w14:paraId="5A06DFC3"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61" w:history="1">
            <w:r w:rsidRPr="00DD74C2">
              <w:rPr>
                <w:rStyle w:val="Hipervnculo"/>
                <w:rFonts w:ascii="LM Roman 10" w:hAnsi="LM Roman 10" w:cs="Times New Roman"/>
                <w:noProof/>
              </w:rPr>
              <w:t>5.9.</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ANÁLISIS DE RIESGOS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_Toc475311961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98</w:t>
            </w:r>
            <w:r w:rsidRPr="00DD74C2">
              <w:rPr>
                <w:rFonts w:ascii="LM Roman 10" w:hAnsi="LM Roman 10"/>
                <w:noProof/>
                <w:webHidden/>
              </w:rPr>
              <w:fldChar w:fldCharType="end"/>
            </w:r>
          </w:hyperlink>
        </w:p>
        <w:p w14:paraId="54C323FD"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62" w:history="1">
            <w:r w:rsidRPr="00DD74C2">
              <w:rPr>
                <w:rStyle w:val="Hipervnculo"/>
                <w:rFonts w:ascii="LM Roman 10" w:hAnsi="LM Roman 10" w:cs="Times New Roman"/>
                <w:noProof/>
              </w:rPr>
              <w:t>5.9.1.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Factores limitantes y obstáculos.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_Toc475311962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98</w:t>
            </w:r>
            <w:r w:rsidRPr="00DD74C2">
              <w:rPr>
                <w:rFonts w:ascii="LM Roman 10" w:hAnsi="LM Roman 10"/>
                <w:noProof/>
                <w:webHidden/>
              </w:rPr>
              <w:fldChar w:fldCharType="end"/>
            </w:r>
          </w:hyperlink>
        </w:p>
        <w:p w14:paraId="5D488D2E" w14:textId="77777777" w:rsidR="00DD74C2" w:rsidRPr="00DD74C2" w:rsidRDefault="00DD74C2">
          <w:pPr>
            <w:pStyle w:val="TDC3"/>
            <w:tabs>
              <w:tab w:val="left" w:pos="1320"/>
              <w:tab w:val="right" w:pos="8828"/>
            </w:tabs>
            <w:rPr>
              <w:rFonts w:ascii="LM Roman 10" w:eastAsiaTheme="minorEastAsia" w:hAnsi="LM Roman 10" w:cstheme="minorBidi"/>
              <w:noProof/>
              <w:color w:val="auto"/>
              <w:lang w:val="es-ES" w:eastAsia="es-ES"/>
            </w:rPr>
          </w:pPr>
          <w:hyperlink w:anchor="_Toc475311963" w:history="1">
            <w:r w:rsidRPr="00DD74C2">
              <w:rPr>
                <w:rStyle w:val="Hipervnculo"/>
                <w:rFonts w:ascii="LM Roman 10" w:hAnsi="LM Roman 10" w:cs="Times New Roman"/>
                <w:noProof/>
              </w:rPr>
              <w:t>5.9.3.</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Riesgos específicos y contramedidas.</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_Toc475311963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101</w:t>
            </w:r>
            <w:r w:rsidRPr="00DD74C2">
              <w:rPr>
                <w:rFonts w:ascii="LM Roman 10" w:hAnsi="LM Roman 10"/>
                <w:noProof/>
                <w:webHidden/>
              </w:rPr>
              <w:fldChar w:fldCharType="end"/>
            </w:r>
          </w:hyperlink>
        </w:p>
        <w:p w14:paraId="435D099C" w14:textId="77777777" w:rsidR="00DD74C2" w:rsidRPr="00DD74C2" w:rsidRDefault="00DD74C2">
          <w:pPr>
            <w:pStyle w:val="TDC1"/>
            <w:tabs>
              <w:tab w:val="left" w:pos="440"/>
              <w:tab w:val="right" w:pos="8828"/>
            </w:tabs>
            <w:rPr>
              <w:rFonts w:ascii="LM Roman 10" w:eastAsiaTheme="minorEastAsia" w:hAnsi="LM Roman 10" w:cstheme="minorBidi"/>
              <w:noProof/>
              <w:color w:val="auto"/>
              <w:sz w:val="22"/>
              <w:lang w:val="es-ES" w:eastAsia="es-ES"/>
            </w:rPr>
          </w:pPr>
          <w:hyperlink w:anchor="_Toc475311964" w:history="1">
            <w:r w:rsidRPr="00DD74C2">
              <w:rPr>
                <w:rStyle w:val="Hipervnculo"/>
                <w:rFonts w:ascii="LM Roman 10" w:hAnsi="LM Roman 10" w:cs="Times New Roman"/>
                <w:b/>
                <w:noProof/>
                <w:sz w:val="22"/>
              </w:rPr>
              <w:t>6.</w:t>
            </w:r>
            <w:r w:rsidRPr="00DD74C2">
              <w:rPr>
                <w:rFonts w:ascii="LM Roman 10" w:eastAsiaTheme="minorEastAsia" w:hAnsi="LM Roman 10" w:cstheme="minorBidi"/>
                <w:noProof/>
                <w:color w:val="auto"/>
                <w:sz w:val="22"/>
                <w:lang w:val="es-ES" w:eastAsia="es-ES"/>
              </w:rPr>
              <w:tab/>
            </w:r>
            <w:r w:rsidRPr="00DD74C2">
              <w:rPr>
                <w:rStyle w:val="Hipervnculo"/>
                <w:rFonts w:ascii="LM Roman 10" w:hAnsi="LM Roman 10" w:cs="Times New Roman"/>
                <w:noProof/>
                <w:sz w:val="22"/>
              </w:rPr>
              <w:t>IMPACTOS</w:t>
            </w:r>
            <w:r w:rsidRPr="00DD74C2">
              <w:rPr>
                <w:rFonts w:ascii="LM Roman 10" w:hAnsi="LM Roman 10"/>
                <w:noProof/>
                <w:webHidden/>
                <w:sz w:val="22"/>
              </w:rPr>
              <w:tab/>
            </w:r>
            <w:r w:rsidRPr="00DD74C2">
              <w:rPr>
                <w:rFonts w:ascii="LM Roman 10" w:hAnsi="LM Roman 10"/>
                <w:noProof/>
                <w:webHidden/>
                <w:sz w:val="22"/>
              </w:rPr>
              <w:fldChar w:fldCharType="begin"/>
            </w:r>
            <w:r w:rsidRPr="00DD74C2">
              <w:rPr>
                <w:rFonts w:ascii="LM Roman 10" w:hAnsi="LM Roman 10"/>
                <w:noProof/>
                <w:webHidden/>
                <w:sz w:val="22"/>
              </w:rPr>
              <w:instrText xml:space="preserve"> PAGEREF _Toc475311964 \h </w:instrText>
            </w:r>
            <w:r w:rsidRPr="00DD74C2">
              <w:rPr>
                <w:rFonts w:ascii="LM Roman 10" w:hAnsi="LM Roman 10"/>
                <w:noProof/>
                <w:webHidden/>
                <w:sz w:val="22"/>
              </w:rPr>
            </w:r>
            <w:r w:rsidRPr="00DD74C2">
              <w:rPr>
                <w:rFonts w:ascii="LM Roman 10" w:hAnsi="LM Roman 10"/>
                <w:noProof/>
                <w:webHidden/>
                <w:sz w:val="22"/>
              </w:rPr>
              <w:fldChar w:fldCharType="separate"/>
            </w:r>
            <w:r w:rsidRPr="00DD74C2">
              <w:rPr>
                <w:rFonts w:ascii="LM Roman 10" w:hAnsi="LM Roman 10"/>
                <w:noProof/>
                <w:webHidden/>
                <w:sz w:val="22"/>
              </w:rPr>
              <w:t>102</w:t>
            </w:r>
            <w:r w:rsidRPr="00DD74C2">
              <w:rPr>
                <w:rFonts w:ascii="LM Roman 10" w:hAnsi="LM Roman 10"/>
                <w:noProof/>
                <w:webHidden/>
                <w:sz w:val="22"/>
              </w:rPr>
              <w:fldChar w:fldCharType="end"/>
            </w:r>
          </w:hyperlink>
        </w:p>
        <w:p w14:paraId="63466EBA"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65" w:history="1">
            <w:r w:rsidRPr="00DD74C2">
              <w:rPr>
                <w:rStyle w:val="Hipervnculo"/>
                <w:rFonts w:ascii="LM Roman 10" w:hAnsi="LM Roman 10" w:cs="Times New Roman"/>
                <w:noProof/>
              </w:rPr>
              <w:t>6.1.</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ECONÓMICO.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_Toc475311965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102</w:t>
            </w:r>
            <w:r w:rsidRPr="00DD74C2">
              <w:rPr>
                <w:rFonts w:ascii="LM Roman 10" w:hAnsi="LM Roman 10"/>
                <w:noProof/>
                <w:webHidden/>
              </w:rPr>
              <w:fldChar w:fldCharType="end"/>
            </w:r>
          </w:hyperlink>
        </w:p>
        <w:p w14:paraId="2012B33C"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66" w:history="1">
            <w:r w:rsidRPr="00DD74C2">
              <w:rPr>
                <w:rStyle w:val="Hipervnculo"/>
                <w:rFonts w:ascii="LM Roman 10" w:hAnsi="LM Roman 10" w:cs="Times New Roman"/>
                <w:noProof/>
              </w:rPr>
              <w:t>6.2.</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REGIONAL.</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_Toc475311966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103</w:t>
            </w:r>
            <w:r w:rsidRPr="00DD74C2">
              <w:rPr>
                <w:rFonts w:ascii="LM Roman 10" w:hAnsi="LM Roman 10"/>
                <w:noProof/>
                <w:webHidden/>
              </w:rPr>
              <w:fldChar w:fldCharType="end"/>
            </w:r>
          </w:hyperlink>
        </w:p>
        <w:p w14:paraId="0872BA39"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67" w:history="1">
            <w:r w:rsidRPr="00DD74C2">
              <w:rPr>
                <w:rStyle w:val="Hipervnculo"/>
                <w:rFonts w:ascii="LM Roman 10" w:hAnsi="LM Roman 10" w:cs="Times New Roman"/>
                <w:noProof/>
              </w:rPr>
              <w:t>6.3.</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SOCIAL.</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_Toc475311967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103</w:t>
            </w:r>
            <w:r w:rsidRPr="00DD74C2">
              <w:rPr>
                <w:rFonts w:ascii="LM Roman 10" w:hAnsi="LM Roman 10"/>
                <w:noProof/>
                <w:webHidden/>
              </w:rPr>
              <w:fldChar w:fldCharType="end"/>
            </w:r>
          </w:hyperlink>
        </w:p>
        <w:p w14:paraId="345EE3BD"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68" w:history="1">
            <w:r w:rsidRPr="00DD74C2">
              <w:rPr>
                <w:rStyle w:val="Hipervnculo"/>
                <w:rFonts w:ascii="LM Roman 10" w:hAnsi="LM Roman 10" w:cs="Times New Roman"/>
                <w:noProof/>
              </w:rPr>
              <w:t>6.4.</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AMBIENTAL.</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_Toc475311968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104</w:t>
            </w:r>
            <w:r w:rsidRPr="00DD74C2">
              <w:rPr>
                <w:rFonts w:ascii="LM Roman 10" w:hAnsi="LM Roman 10"/>
                <w:noProof/>
                <w:webHidden/>
              </w:rPr>
              <w:fldChar w:fldCharType="end"/>
            </w:r>
          </w:hyperlink>
        </w:p>
        <w:p w14:paraId="3753AAFE" w14:textId="77777777" w:rsidR="00DD74C2" w:rsidRPr="00DD74C2" w:rsidRDefault="00DD74C2">
          <w:pPr>
            <w:pStyle w:val="TDC1"/>
            <w:tabs>
              <w:tab w:val="left" w:pos="440"/>
              <w:tab w:val="right" w:pos="8828"/>
            </w:tabs>
            <w:rPr>
              <w:rFonts w:ascii="LM Roman 10" w:eastAsiaTheme="minorEastAsia" w:hAnsi="LM Roman 10" w:cstheme="minorBidi"/>
              <w:noProof/>
              <w:color w:val="auto"/>
              <w:sz w:val="22"/>
              <w:lang w:val="es-ES" w:eastAsia="es-ES"/>
            </w:rPr>
          </w:pPr>
          <w:hyperlink w:anchor="_Toc475311969" w:history="1">
            <w:r w:rsidRPr="00DD74C2">
              <w:rPr>
                <w:rStyle w:val="Hipervnculo"/>
                <w:rFonts w:ascii="LM Roman 10" w:hAnsi="LM Roman 10" w:cs="Times New Roman"/>
                <w:b/>
                <w:noProof/>
                <w:sz w:val="22"/>
              </w:rPr>
              <w:t>7.</w:t>
            </w:r>
            <w:r w:rsidRPr="00DD74C2">
              <w:rPr>
                <w:rFonts w:ascii="LM Roman 10" w:eastAsiaTheme="minorEastAsia" w:hAnsi="LM Roman 10" w:cstheme="minorBidi"/>
                <w:noProof/>
                <w:color w:val="auto"/>
                <w:sz w:val="22"/>
                <w:lang w:val="es-ES" w:eastAsia="es-ES"/>
              </w:rPr>
              <w:tab/>
            </w:r>
            <w:r w:rsidRPr="00DD74C2">
              <w:rPr>
                <w:rStyle w:val="Hipervnculo"/>
                <w:rFonts w:ascii="LM Roman 10" w:hAnsi="LM Roman 10" w:cs="Times New Roman"/>
                <w:noProof/>
                <w:sz w:val="22"/>
              </w:rPr>
              <w:t>CONCLUSIONES.</w:t>
            </w:r>
            <w:r w:rsidRPr="00DD74C2">
              <w:rPr>
                <w:rFonts w:ascii="LM Roman 10" w:hAnsi="LM Roman 10"/>
                <w:noProof/>
                <w:webHidden/>
                <w:sz w:val="22"/>
              </w:rPr>
              <w:tab/>
            </w:r>
            <w:r w:rsidRPr="00DD74C2">
              <w:rPr>
                <w:rFonts w:ascii="LM Roman 10" w:hAnsi="LM Roman 10"/>
                <w:noProof/>
                <w:webHidden/>
                <w:sz w:val="22"/>
              </w:rPr>
              <w:fldChar w:fldCharType="begin"/>
            </w:r>
            <w:r w:rsidRPr="00DD74C2">
              <w:rPr>
                <w:rFonts w:ascii="LM Roman 10" w:hAnsi="LM Roman 10"/>
                <w:noProof/>
                <w:webHidden/>
                <w:sz w:val="22"/>
              </w:rPr>
              <w:instrText xml:space="preserve"> PAGEREF _Toc475311969 \h </w:instrText>
            </w:r>
            <w:r w:rsidRPr="00DD74C2">
              <w:rPr>
                <w:rFonts w:ascii="LM Roman 10" w:hAnsi="LM Roman 10"/>
                <w:noProof/>
                <w:webHidden/>
                <w:sz w:val="22"/>
              </w:rPr>
            </w:r>
            <w:r w:rsidRPr="00DD74C2">
              <w:rPr>
                <w:rFonts w:ascii="LM Roman 10" w:hAnsi="LM Roman 10"/>
                <w:noProof/>
                <w:webHidden/>
                <w:sz w:val="22"/>
              </w:rPr>
              <w:fldChar w:fldCharType="separate"/>
            </w:r>
            <w:r w:rsidRPr="00DD74C2">
              <w:rPr>
                <w:rFonts w:ascii="LM Roman 10" w:hAnsi="LM Roman 10"/>
                <w:noProof/>
                <w:webHidden/>
                <w:sz w:val="22"/>
              </w:rPr>
              <w:t>105</w:t>
            </w:r>
            <w:r w:rsidRPr="00DD74C2">
              <w:rPr>
                <w:rFonts w:ascii="LM Roman 10" w:hAnsi="LM Roman 10"/>
                <w:noProof/>
                <w:webHidden/>
                <w:sz w:val="22"/>
              </w:rPr>
              <w:fldChar w:fldCharType="end"/>
            </w:r>
          </w:hyperlink>
        </w:p>
        <w:p w14:paraId="1FD3AA3E" w14:textId="77777777" w:rsidR="00DD74C2" w:rsidRPr="00DD74C2" w:rsidRDefault="00DD74C2">
          <w:pPr>
            <w:pStyle w:val="TDC1"/>
            <w:tabs>
              <w:tab w:val="left" w:pos="440"/>
              <w:tab w:val="right" w:pos="8828"/>
            </w:tabs>
            <w:rPr>
              <w:rFonts w:ascii="LM Roman 10" w:eastAsiaTheme="minorEastAsia" w:hAnsi="LM Roman 10" w:cstheme="minorBidi"/>
              <w:noProof/>
              <w:color w:val="auto"/>
              <w:sz w:val="22"/>
              <w:lang w:val="es-ES" w:eastAsia="es-ES"/>
            </w:rPr>
          </w:pPr>
          <w:hyperlink w:anchor="_Toc475311970" w:history="1">
            <w:r w:rsidRPr="00DD74C2">
              <w:rPr>
                <w:rStyle w:val="Hipervnculo"/>
                <w:rFonts w:ascii="LM Roman 10" w:hAnsi="LM Roman 10" w:cs="Times New Roman"/>
                <w:noProof/>
                <w:sz w:val="22"/>
              </w:rPr>
              <w:t>A.</w:t>
            </w:r>
            <w:r w:rsidRPr="00DD74C2">
              <w:rPr>
                <w:rFonts w:ascii="LM Roman 10" w:eastAsiaTheme="minorEastAsia" w:hAnsi="LM Roman 10" w:cstheme="minorBidi"/>
                <w:noProof/>
                <w:color w:val="auto"/>
                <w:sz w:val="22"/>
                <w:lang w:val="es-ES" w:eastAsia="es-ES"/>
              </w:rPr>
              <w:tab/>
            </w:r>
            <w:r w:rsidRPr="00DD74C2">
              <w:rPr>
                <w:rStyle w:val="Hipervnculo"/>
                <w:rFonts w:ascii="LM Roman 10" w:hAnsi="LM Roman 10" w:cs="Times New Roman"/>
                <w:noProof/>
                <w:sz w:val="22"/>
              </w:rPr>
              <w:t>ANEXOS</w:t>
            </w:r>
            <w:r w:rsidRPr="00DD74C2">
              <w:rPr>
                <w:rFonts w:ascii="LM Roman 10" w:hAnsi="LM Roman 10"/>
                <w:noProof/>
                <w:webHidden/>
                <w:sz w:val="22"/>
              </w:rPr>
              <w:tab/>
            </w:r>
            <w:r w:rsidRPr="00DD74C2">
              <w:rPr>
                <w:rFonts w:ascii="LM Roman 10" w:hAnsi="LM Roman 10"/>
                <w:noProof/>
                <w:webHidden/>
                <w:sz w:val="22"/>
              </w:rPr>
              <w:fldChar w:fldCharType="begin"/>
            </w:r>
            <w:r w:rsidRPr="00DD74C2">
              <w:rPr>
                <w:rFonts w:ascii="LM Roman 10" w:hAnsi="LM Roman 10"/>
                <w:noProof/>
                <w:webHidden/>
                <w:sz w:val="22"/>
              </w:rPr>
              <w:instrText xml:space="preserve"> PAGEREF _Toc475311970 \h </w:instrText>
            </w:r>
            <w:r w:rsidRPr="00DD74C2">
              <w:rPr>
                <w:rFonts w:ascii="LM Roman 10" w:hAnsi="LM Roman 10"/>
                <w:noProof/>
                <w:webHidden/>
                <w:sz w:val="22"/>
              </w:rPr>
            </w:r>
            <w:r w:rsidRPr="00DD74C2">
              <w:rPr>
                <w:rFonts w:ascii="LM Roman 10" w:hAnsi="LM Roman 10"/>
                <w:noProof/>
                <w:webHidden/>
                <w:sz w:val="22"/>
              </w:rPr>
              <w:fldChar w:fldCharType="separate"/>
            </w:r>
            <w:r w:rsidRPr="00DD74C2">
              <w:rPr>
                <w:rFonts w:ascii="LM Roman 10" w:hAnsi="LM Roman 10"/>
                <w:noProof/>
                <w:webHidden/>
                <w:sz w:val="22"/>
              </w:rPr>
              <w:t>106</w:t>
            </w:r>
            <w:r w:rsidRPr="00DD74C2">
              <w:rPr>
                <w:rFonts w:ascii="LM Roman 10" w:hAnsi="LM Roman 10"/>
                <w:noProof/>
                <w:webHidden/>
                <w:sz w:val="22"/>
              </w:rPr>
              <w:fldChar w:fldCharType="end"/>
            </w:r>
          </w:hyperlink>
        </w:p>
        <w:p w14:paraId="1636C971" w14:textId="77777777" w:rsidR="00DD74C2" w:rsidRPr="00DD74C2" w:rsidRDefault="00DD74C2">
          <w:pPr>
            <w:pStyle w:val="TDC2"/>
            <w:tabs>
              <w:tab w:val="left" w:pos="660"/>
              <w:tab w:val="right" w:pos="8828"/>
            </w:tabs>
            <w:rPr>
              <w:rFonts w:ascii="LM Roman 10" w:eastAsiaTheme="minorEastAsia" w:hAnsi="LM Roman 10" w:cstheme="minorBidi"/>
              <w:noProof/>
              <w:color w:val="auto"/>
              <w:lang w:val="es-ES" w:eastAsia="es-ES"/>
            </w:rPr>
          </w:pPr>
          <w:hyperlink w:anchor="_Toc475311971" w:history="1">
            <w:r w:rsidRPr="00DD74C2">
              <w:rPr>
                <w:rStyle w:val="Hipervnculo"/>
                <w:rFonts w:ascii="LM Roman 10" w:hAnsi="LM Roman 10" w:cs="Times New Roman"/>
                <w:noProof/>
              </w:rPr>
              <w:t>I.</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cs="Times New Roman"/>
                <w:noProof/>
              </w:rPr>
              <w:t>ANEXO. Encuesta Análisis Sectores de Mercado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_Toc475311971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106</w:t>
            </w:r>
            <w:r w:rsidRPr="00DD74C2">
              <w:rPr>
                <w:rFonts w:ascii="LM Roman 10" w:hAnsi="LM Roman 10"/>
                <w:noProof/>
                <w:webHidden/>
              </w:rPr>
              <w:fldChar w:fldCharType="end"/>
            </w:r>
          </w:hyperlink>
        </w:p>
        <w:p w14:paraId="4EDAC160" w14:textId="77777777" w:rsidR="00DD74C2" w:rsidRPr="00DD74C2" w:rsidRDefault="00DD74C2">
          <w:pPr>
            <w:pStyle w:val="TDC2"/>
            <w:tabs>
              <w:tab w:val="left" w:pos="880"/>
              <w:tab w:val="right" w:pos="8828"/>
            </w:tabs>
            <w:rPr>
              <w:rFonts w:ascii="LM Roman 10" w:eastAsiaTheme="minorEastAsia" w:hAnsi="LM Roman 10" w:cstheme="minorBidi"/>
              <w:noProof/>
              <w:color w:val="auto"/>
              <w:lang w:val="es-ES" w:eastAsia="es-ES"/>
            </w:rPr>
          </w:pPr>
          <w:hyperlink w:anchor="_Toc475311972" w:history="1">
            <w:r w:rsidRPr="00DD74C2">
              <w:rPr>
                <w:rStyle w:val="Hipervnculo"/>
                <w:rFonts w:ascii="LM Roman 10" w:hAnsi="LM Roman 10"/>
                <w:noProof/>
              </w:rPr>
              <w:t>II.</w:t>
            </w:r>
            <w:r w:rsidRPr="00DD74C2">
              <w:rPr>
                <w:rFonts w:ascii="LM Roman 10" w:eastAsiaTheme="minorEastAsia" w:hAnsi="LM Roman 10" w:cstheme="minorBidi"/>
                <w:noProof/>
                <w:color w:val="auto"/>
                <w:lang w:val="es-ES" w:eastAsia="es-ES"/>
              </w:rPr>
              <w:tab/>
            </w:r>
            <w:r w:rsidRPr="00DD74C2">
              <w:rPr>
                <w:rStyle w:val="Hipervnculo"/>
                <w:rFonts w:ascii="LM Roman 10" w:hAnsi="LM Roman 10"/>
                <w:noProof/>
              </w:rPr>
              <w:t>ANEXO.  Productos Sustitutos – Promedio de Costo</w:t>
            </w:r>
            <w:r w:rsidRPr="00DD74C2">
              <w:rPr>
                <w:rFonts w:ascii="LM Roman 10" w:hAnsi="LM Roman 10"/>
                <w:noProof/>
                <w:webHidden/>
              </w:rPr>
              <w:tab/>
            </w:r>
            <w:r w:rsidRPr="00DD74C2">
              <w:rPr>
                <w:rFonts w:ascii="LM Roman 10" w:hAnsi="LM Roman 10"/>
                <w:noProof/>
                <w:webHidden/>
              </w:rPr>
              <w:fldChar w:fldCharType="begin"/>
            </w:r>
            <w:r w:rsidRPr="00DD74C2">
              <w:rPr>
                <w:rFonts w:ascii="LM Roman 10" w:hAnsi="LM Roman 10"/>
                <w:noProof/>
                <w:webHidden/>
              </w:rPr>
              <w:instrText xml:space="preserve"> PAGEREF _Toc475311972 \h </w:instrText>
            </w:r>
            <w:r w:rsidRPr="00DD74C2">
              <w:rPr>
                <w:rFonts w:ascii="LM Roman 10" w:hAnsi="LM Roman 10"/>
                <w:noProof/>
                <w:webHidden/>
              </w:rPr>
            </w:r>
            <w:r w:rsidRPr="00DD74C2">
              <w:rPr>
                <w:rFonts w:ascii="LM Roman 10" w:hAnsi="LM Roman 10"/>
                <w:noProof/>
                <w:webHidden/>
              </w:rPr>
              <w:fldChar w:fldCharType="separate"/>
            </w:r>
            <w:r w:rsidRPr="00DD74C2">
              <w:rPr>
                <w:rFonts w:ascii="LM Roman 10" w:hAnsi="LM Roman 10"/>
                <w:noProof/>
                <w:webHidden/>
              </w:rPr>
              <w:t>109</w:t>
            </w:r>
            <w:r w:rsidRPr="00DD74C2">
              <w:rPr>
                <w:rFonts w:ascii="LM Roman 10" w:hAnsi="LM Roman 10"/>
                <w:noProof/>
                <w:webHidden/>
              </w:rPr>
              <w:fldChar w:fldCharType="end"/>
            </w:r>
          </w:hyperlink>
        </w:p>
        <w:p w14:paraId="39396B19" w14:textId="77777777" w:rsidR="00DD74C2" w:rsidRDefault="00DD74C2">
          <w:pPr>
            <w:pStyle w:val="TDC1"/>
            <w:tabs>
              <w:tab w:val="right" w:pos="8828"/>
            </w:tabs>
            <w:rPr>
              <w:rFonts w:asciiTheme="minorHAnsi" w:eastAsiaTheme="minorEastAsia" w:hAnsiTheme="minorHAnsi" w:cstheme="minorBidi"/>
              <w:noProof/>
              <w:color w:val="auto"/>
              <w:sz w:val="22"/>
              <w:lang w:val="es-ES" w:eastAsia="es-ES"/>
            </w:rPr>
          </w:pPr>
          <w:hyperlink w:anchor="_Toc475311973" w:history="1">
            <w:r w:rsidRPr="00DD74C2">
              <w:rPr>
                <w:rStyle w:val="Hipervnculo"/>
                <w:rFonts w:ascii="LM Roman 10" w:hAnsi="LM Roman 10" w:cs="Times New Roman"/>
                <w:noProof/>
                <w:sz w:val="22"/>
              </w:rPr>
              <w:t>REFERENCIAS</w:t>
            </w:r>
            <w:r w:rsidRPr="00DD74C2">
              <w:rPr>
                <w:rFonts w:ascii="LM Roman 10" w:hAnsi="LM Roman 10"/>
                <w:noProof/>
                <w:webHidden/>
                <w:sz w:val="22"/>
              </w:rPr>
              <w:tab/>
            </w:r>
            <w:r w:rsidRPr="00DD74C2">
              <w:rPr>
                <w:rFonts w:ascii="LM Roman 10" w:hAnsi="LM Roman 10"/>
                <w:noProof/>
                <w:webHidden/>
                <w:sz w:val="22"/>
              </w:rPr>
              <w:fldChar w:fldCharType="begin"/>
            </w:r>
            <w:r w:rsidRPr="00DD74C2">
              <w:rPr>
                <w:rFonts w:ascii="LM Roman 10" w:hAnsi="LM Roman 10"/>
                <w:noProof/>
                <w:webHidden/>
                <w:sz w:val="22"/>
              </w:rPr>
              <w:instrText xml:space="preserve"> PAGEREF _Toc475311973 \h </w:instrText>
            </w:r>
            <w:r w:rsidRPr="00DD74C2">
              <w:rPr>
                <w:rFonts w:ascii="LM Roman 10" w:hAnsi="LM Roman 10"/>
                <w:noProof/>
                <w:webHidden/>
                <w:sz w:val="22"/>
              </w:rPr>
            </w:r>
            <w:r w:rsidRPr="00DD74C2">
              <w:rPr>
                <w:rFonts w:ascii="LM Roman 10" w:hAnsi="LM Roman 10"/>
                <w:noProof/>
                <w:webHidden/>
                <w:sz w:val="22"/>
              </w:rPr>
              <w:fldChar w:fldCharType="separate"/>
            </w:r>
            <w:r w:rsidRPr="00DD74C2">
              <w:rPr>
                <w:rFonts w:ascii="LM Roman 10" w:hAnsi="LM Roman 10"/>
                <w:noProof/>
                <w:webHidden/>
                <w:sz w:val="22"/>
              </w:rPr>
              <w:t>120</w:t>
            </w:r>
            <w:r w:rsidRPr="00DD74C2">
              <w:rPr>
                <w:rFonts w:ascii="LM Roman 10" w:hAnsi="LM Roman 10"/>
                <w:noProof/>
                <w:webHidden/>
                <w:sz w:val="22"/>
              </w:rPr>
              <w:fldChar w:fldCharType="end"/>
            </w:r>
          </w:hyperlink>
        </w:p>
        <w:p w14:paraId="6A174F08" w14:textId="0A4A6907" w:rsidR="00E40D26" w:rsidRDefault="00E40D26">
          <w:r w:rsidRPr="000F0B8C">
            <w:rPr>
              <w:rFonts w:ascii="LM Roman 10" w:hAnsi="LM Roman 10"/>
              <w:b/>
              <w:bCs/>
              <w:sz w:val="24"/>
              <w:szCs w:val="24"/>
              <w:lang w:val="es-ES"/>
            </w:rPr>
            <w:fldChar w:fldCharType="end"/>
          </w:r>
        </w:p>
      </w:sdtContent>
    </w:sdt>
    <w:p w14:paraId="75D15C8E" w14:textId="77777777" w:rsidR="00001DC1" w:rsidRPr="00527418" w:rsidRDefault="00001DC1" w:rsidP="00F12A4C">
      <w:pPr>
        <w:pStyle w:val="Incontec"/>
        <w:rPr>
          <w:rFonts w:ascii="Times New Roman" w:hAnsi="Times New Roman" w:cs="Times New Roman"/>
        </w:rPr>
      </w:pPr>
      <w:r w:rsidRPr="00527418">
        <w:rPr>
          <w:rFonts w:ascii="Times New Roman" w:hAnsi="Times New Roman" w:cs="Times New Roman"/>
        </w:rPr>
        <w:t xml:space="preserve"> </w:t>
      </w:r>
    </w:p>
    <w:p w14:paraId="7BD8ABEB" w14:textId="77777777" w:rsidR="00D30904" w:rsidRDefault="00F15EF0" w:rsidP="00F12A4C">
      <w:pPr>
        <w:pStyle w:val="Incontec"/>
        <w:rPr>
          <w:rFonts w:ascii="Times New Roman" w:hAnsi="Times New Roman" w:cs="Times New Roman"/>
        </w:rPr>
      </w:pPr>
      <w:hyperlink w:anchor="_4k668n3">
        <w:r w:rsidR="00D868FD" w:rsidRPr="00527418">
          <w:rPr>
            <w:rFonts w:ascii="Times New Roman" w:hAnsi="Times New Roman" w:cs="Times New Roman"/>
          </w:rPr>
          <w:tab/>
        </w:r>
      </w:hyperlink>
    </w:p>
    <w:p w14:paraId="1AD4F9EF" w14:textId="77777777" w:rsidR="005C519E" w:rsidRDefault="005C519E" w:rsidP="005C519E"/>
    <w:p w14:paraId="77850B94" w14:textId="77777777" w:rsidR="005C519E" w:rsidRDefault="005C519E" w:rsidP="005C519E"/>
    <w:p w14:paraId="7B02EFA9" w14:textId="77777777" w:rsidR="00504DD3" w:rsidRDefault="00504DD3" w:rsidP="005C519E"/>
    <w:p w14:paraId="34E9705A" w14:textId="77777777" w:rsidR="00504DD3" w:rsidRDefault="00504DD3" w:rsidP="005C519E"/>
    <w:p w14:paraId="7A87F4B3" w14:textId="77777777" w:rsidR="00504DD3" w:rsidRDefault="00504DD3" w:rsidP="005C519E"/>
    <w:p w14:paraId="4CC36638" w14:textId="77777777" w:rsidR="00504DD3" w:rsidRDefault="00504DD3" w:rsidP="005C519E"/>
    <w:p w14:paraId="3E4C854E" w14:textId="77777777" w:rsidR="00760043" w:rsidRPr="00A97076" w:rsidRDefault="00760043" w:rsidP="00F12A4C">
      <w:pPr>
        <w:pStyle w:val="Incontec"/>
      </w:pPr>
      <w:r w:rsidRPr="00A97076">
        <w:lastRenderedPageBreak/>
        <w:t>LISTA DE TABLAS</w:t>
      </w:r>
    </w:p>
    <w:p w14:paraId="35BAB4AC" w14:textId="77777777" w:rsidR="00760043" w:rsidRPr="00A97076" w:rsidRDefault="00760043" w:rsidP="00F12A4C">
      <w:pPr>
        <w:pStyle w:val="Incontec"/>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6133767C" w14:textId="77777777" w:rsidTr="00DD74C2">
        <w:tc>
          <w:tcPr>
            <w:tcW w:w="8075" w:type="dxa"/>
          </w:tcPr>
          <w:p w14:paraId="290F2901" w14:textId="77777777" w:rsidR="004E644E" w:rsidRDefault="004E644E" w:rsidP="00665D3C">
            <w:pPr>
              <w:pStyle w:val="Incontec"/>
            </w:pPr>
          </w:p>
        </w:tc>
        <w:tc>
          <w:tcPr>
            <w:tcW w:w="753" w:type="dxa"/>
          </w:tcPr>
          <w:p w14:paraId="45A4E008" w14:textId="77777777" w:rsidR="004E644E" w:rsidRDefault="004E644E" w:rsidP="00665D3C">
            <w:pPr>
              <w:pStyle w:val="Incontec"/>
            </w:pPr>
            <w:r>
              <w:t>Pág.</w:t>
            </w:r>
          </w:p>
        </w:tc>
      </w:tr>
      <w:tr w:rsidR="004E644E" w14:paraId="2B514DB1" w14:textId="77777777" w:rsidTr="00DD74C2">
        <w:tc>
          <w:tcPr>
            <w:tcW w:w="8075" w:type="dxa"/>
          </w:tcPr>
          <w:p w14:paraId="0E555C40" w14:textId="26957A16" w:rsidR="004E644E" w:rsidRPr="00DD74C2" w:rsidRDefault="00DD74C2" w:rsidP="00DD74C2">
            <w:pPr>
              <w:pStyle w:val="Incontec"/>
            </w:pPr>
            <w:r w:rsidRPr="00DD74C2">
              <w:t>Tabla 2-1. Proyectos y Herramientas para el apoyo de personas con algún tipo de Limitación.</w:t>
            </w:r>
          </w:p>
        </w:tc>
        <w:tc>
          <w:tcPr>
            <w:tcW w:w="753" w:type="dxa"/>
          </w:tcPr>
          <w:p w14:paraId="7BC0B79F" w14:textId="6389552D" w:rsidR="004E644E" w:rsidRPr="00DD74C2" w:rsidRDefault="00DD74C2" w:rsidP="00DD74C2">
            <w:pPr>
              <w:pStyle w:val="Incontec"/>
            </w:pPr>
            <w:r w:rsidRPr="00DD74C2">
              <w:t>28</w:t>
            </w:r>
          </w:p>
        </w:tc>
      </w:tr>
      <w:tr w:rsidR="004E644E" w14:paraId="02853EC3" w14:textId="77777777" w:rsidTr="00DD74C2">
        <w:tc>
          <w:tcPr>
            <w:tcW w:w="8075" w:type="dxa"/>
          </w:tcPr>
          <w:p w14:paraId="691E4DC0" w14:textId="51A8A751" w:rsidR="004E644E" w:rsidRDefault="00DD74C2" w:rsidP="00DD74C2">
            <w:pPr>
              <w:pStyle w:val="Incontec"/>
            </w:pPr>
            <w:del w:id="0" w:author="andres camilo santana bohorquez" w:date="2017-02-17T00:56:00Z">
              <w:r w:rsidRPr="00DD74C2" w:rsidDel="00D2736F">
                <w:delText xml:space="preserve">Figura </w:delText>
              </w:r>
            </w:del>
            <w:ins w:id="1" w:author="andres camilo santana bohorquez" w:date="2017-02-17T00:56:00Z">
              <w:r w:rsidRPr="00DD74C2">
                <w:t xml:space="preserve">Tabla </w:t>
              </w:r>
            </w:ins>
            <w:r w:rsidRPr="00DD74C2">
              <w:t>4-</w:t>
            </w:r>
            <w:del w:id="2" w:author="andres camilo santana bohorquez" w:date="2017-02-17T00:56:00Z">
              <w:r w:rsidRPr="00DD74C2" w:rsidDel="00D2736F">
                <w:delText>4</w:delText>
              </w:r>
            </w:del>
            <w:ins w:id="3" w:author="andres camilo santana bohorquez" w:date="2017-02-17T00:56:00Z">
              <w:r w:rsidRPr="00DD74C2">
                <w:t>1</w:t>
              </w:r>
            </w:ins>
            <w:r w:rsidRPr="00DD74C2">
              <w:t>.</w:t>
            </w:r>
            <w:r w:rsidRPr="000A0072">
              <w:t xml:space="preserve"> Matriz ERIC Fuente: Autores.</w:t>
            </w:r>
          </w:p>
        </w:tc>
        <w:tc>
          <w:tcPr>
            <w:tcW w:w="753" w:type="dxa"/>
          </w:tcPr>
          <w:p w14:paraId="4A999F68" w14:textId="613E5815" w:rsidR="004E644E" w:rsidRPr="00DD74C2" w:rsidRDefault="00DD74C2" w:rsidP="00DD74C2">
            <w:pPr>
              <w:pStyle w:val="Incontec"/>
            </w:pPr>
            <w:r w:rsidRPr="00DD74C2">
              <w:t>45</w:t>
            </w:r>
          </w:p>
        </w:tc>
      </w:tr>
      <w:tr w:rsidR="004E644E" w14:paraId="35AB488F" w14:textId="77777777" w:rsidTr="00DD74C2">
        <w:tc>
          <w:tcPr>
            <w:tcW w:w="8075" w:type="dxa"/>
          </w:tcPr>
          <w:p w14:paraId="3024B07E" w14:textId="77777777" w:rsidR="004E644E" w:rsidRDefault="00DD74C2" w:rsidP="00DD74C2">
            <w:pPr>
              <w:pStyle w:val="Incontec"/>
            </w:pPr>
            <w:r w:rsidRPr="00DD74C2">
              <w:t>Tabla 5-1. Total Semanas Proyectos Plan de Negocios. Fuente: Autores.</w:t>
            </w:r>
          </w:p>
          <w:p w14:paraId="4CC57A7B" w14:textId="71A05D35" w:rsidR="00DD74C2" w:rsidRPr="00DD74C2" w:rsidRDefault="00DD74C2" w:rsidP="00DD74C2"/>
        </w:tc>
        <w:tc>
          <w:tcPr>
            <w:tcW w:w="753" w:type="dxa"/>
          </w:tcPr>
          <w:p w14:paraId="4EF8B101" w14:textId="2B262684" w:rsidR="004E644E" w:rsidRDefault="00DD74C2" w:rsidP="00665D3C">
            <w:pPr>
              <w:pStyle w:val="Incontec"/>
            </w:pPr>
            <w:r>
              <w:t>58</w:t>
            </w:r>
          </w:p>
        </w:tc>
      </w:tr>
      <w:tr w:rsidR="004E644E" w14:paraId="7C36F10A" w14:textId="77777777" w:rsidTr="00DD74C2">
        <w:tc>
          <w:tcPr>
            <w:tcW w:w="8075" w:type="dxa"/>
          </w:tcPr>
          <w:p w14:paraId="070B5D96" w14:textId="35AFBE9C" w:rsidR="004E644E" w:rsidRDefault="00DD74C2" w:rsidP="00665D3C">
            <w:pPr>
              <w:pStyle w:val="Incontec"/>
            </w:pPr>
            <w:r w:rsidRPr="00DD74C2">
              <w:rPr>
                <w:rFonts w:cs="Times New Roman"/>
              </w:rPr>
              <w:t>Tabla 5-2</w:t>
            </w:r>
            <w:r w:rsidRPr="00102649">
              <w:rPr>
                <w:rFonts w:cs="Times New Roman"/>
                <w:b/>
              </w:rPr>
              <w:t>.</w:t>
            </w:r>
            <w:r w:rsidRPr="00102649">
              <w:rPr>
                <w:rFonts w:cs="Times New Roman"/>
              </w:rPr>
              <w:t xml:space="preserve"> Herramientas Tecnológicas. Fuente: Autores.</w:t>
            </w:r>
          </w:p>
        </w:tc>
        <w:tc>
          <w:tcPr>
            <w:tcW w:w="753" w:type="dxa"/>
          </w:tcPr>
          <w:p w14:paraId="5A11E97B" w14:textId="32302BAF" w:rsidR="004E644E" w:rsidRDefault="00DD74C2" w:rsidP="00665D3C">
            <w:pPr>
              <w:pStyle w:val="Incontec"/>
            </w:pPr>
            <w:r>
              <w:t>59</w:t>
            </w:r>
          </w:p>
        </w:tc>
      </w:tr>
      <w:tr w:rsidR="004E644E" w14:paraId="5548289E" w14:textId="77777777" w:rsidTr="00DD74C2">
        <w:tc>
          <w:tcPr>
            <w:tcW w:w="8075" w:type="dxa"/>
          </w:tcPr>
          <w:p w14:paraId="62CA1945" w14:textId="2EABA42F" w:rsidR="004E644E" w:rsidRDefault="00DD74C2" w:rsidP="00DD74C2">
            <w:pPr>
              <w:pStyle w:val="Incontec"/>
            </w:pPr>
            <w:ins w:id="4" w:author="andres camilo santana bohorquez" w:date="2017-02-17T09:36:00Z">
              <w:r w:rsidRPr="00DD74C2">
                <w:rPr>
                  <w:rFonts w:cs="Times New Roman"/>
                </w:rPr>
                <w:t>Tabla 5-</w:t>
              </w:r>
            </w:ins>
            <w:r w:rsidRPr="00DD74C2">
              <w:rPr>
                <w:rFonts w:cs="Times New Roman"/>
              </w:rPr>
              <w:t>3</w:t>
            </w:r>
            <w:ins w:id="5" w:author="andres camilo santana bohorquez" w:date="2017-02-17T09:36:00Z">
              <w:r w:rsidRPr="00DD74C2">
                <w:rPr>
                  <w:rFonts w:cs="Times New Roman"/>
                </w:rPr>
                <w:t>.</w:t>
              </w:r>
              <w:r>
                <w:rPr>
                  <w:rFonts w:cs="Times New Roman"/>
                </w:rPr>
                <w:t xml:space="preserve"> </w:t>
              </w:r>
              <w:r w:rsidRPr="00BE69CB">
                <w:rPr>
                  <w:rFonts w:cs="Times New Roman"/>
                </w:rPr>
                <w:t>Componentes Lógicos del Sistema</w:t>
              </w:r>
              <w:r>
                <w:rPr>
                  <w:rFonts w:cs="Times New Roman"/>
                </w:rPr>
                <w:t>. Fuente: Autores</w:t>
              </w:r>
            </w:ins>
            <w:r>
              <w:rPr>
                <w:rFonts w:cs="Times New Roman"/>
              </w:rPr>
              <w:t>.</w:t>
            </w:r>
          </w:p>
        </w:tc>
        <w:tc>
          <w:tcPr>
            <w:tcW w:w="753" w:type="dxa"/>
          </w:tcPr>
          <w:p w14:paraId="7E386A04" w14:textId="4127FFD0" w:rsidR="004E644E" w:rsidRDefault="00DD74C2" w:rsidP="00665D3C">
            <w:pPr>
              <w:pStyle w:val="Incontec"/>
            </w:pPr>
            <w:r>
              <w:t>77</w:t>
            </w:r>
          </w:p>
        </w:tc>
      </w:tr>
      <w:tr w:rsidR="004E644E" w14:paraId="3C3B38F6" w14:textId="77777777" w:rsidTr="00DD74C2">
        <w:tc>
          <w:tcPr>
            <w:tcW w:w="8075" w:type="dxa"/>
          </w:tcPr>
          <w:p w14:paraId="4C4B1754" w14:textId="725FF626" w:rsidR="004E644E" w:rsidRDefault="00DD74C2" w:rsidP="00DD74C2">
            <w:pPr>
              <w:pStyle w:val="Incontec"/>
            </w:pPr>
            <w:ins w:id="6" w:author="andres camilo santana bohorquez" w:date="2017-02-17T09:36:00Z">
              <w:r w:rsidRPr="00DD74C2">
                <w:rPr>
                  <w:rFonts w:cs="Times New Roman"/>
                </w:rPr>
                <w:t>Tabla 5-</w:t>
              </w:r>
            </w:ins>
            <w:r w:rsidRPr="00DD74C2">
              <w:rPr>
                <w:rFonts w:cs="Times New Roman"/>
              </w:rPr>
              <w:t>4</w:t>
            </w:r>
            <w:ins w:id="7" w:author="andres camilo santana bohorquez" w:date="2017-02-17T09:36:00Z">
              <w:r>
                <w:rPr>
                  <w:rFonts w:cs="Times New Roman"/>
                </w:rPr>
                <w:t xml:space="preserve">. </w:t>
              </w:r>
              <w:r w:rsidRPr="00BE69CB">
                <w:rPr>
                  <w:rFonts w:cs="Times New Roman"/>
                </w:rPr>
                <w:t>Componentes Fiscos Tecnológicos</w:t>
              </w:r>
              <w:r>
                <w:rPr>
                  <w:rFonts w:cs="Times New Roman"/>
                </w:rPr>
                <w:t>. Fuente: Autores.</w:t>
              </w:r>
            </w:ins>
          </w:p>
        </w:tc>
        <w:tc>
          <w:tcPr>
            <w:tcW w:w="753" w:type="dxa"/>
          </w:tcPr>
          <w:p w14:paraId="77CADADD" w14:textId="368DA0D6" w:rsidR="004E644E" w:rsidRDefault="00DD74C2" w:rsidP="00665D3C">
            <w:pPr>
              <w:pStyle w:val="Incontec"/>
            </w:pPr>
            <w:r>
              <w:t>78</w:t>
            </w:r>
          </w:p>
        </w:tc>
      </w:tr>
      <w:tr w:rsidR="004E644E" w14:paraId="6FEA8043" w14:textId="77777777" w:rsidTr="00DD74C2">
        <w:tc>
          <w:tcPr>
            <w:tcW w:w="8075" w:type="dxa"/>
          </w:tcPr>
          <w:p w14:paraId="470505C4" w14:textId="1FDA6D92" w:rsidR="004E644E" w:rsidRDefault="00DD74C2" w:rsidP="00DD74C2">
            <w:pPr>
              <w:pStyle w:val="Incontec"/>
            </w:pPr>
            <w:ins w:id="8" w:author="andres camilo santana bohorquez" w:date="2017-02-17T09:36:00Z">
              <w:r w:rsidRPr="00DD74C2">
                <w:rPr>
                  <w:rFonts w:eastAsia="Arial" w:cs="Times New Roman"/>
                </w:rPr>
                <w:t>Tabla 5.</w:t>
              </w:r>
            </w:ins>
            <w:r>
              <w:rPr>
                <w:rFonts w:eastAsia="Arial" w:cs="Times New Roman"/>
              </w:rPr>
              <w:t>5</w:t>
            </w:r>
            <w:ins w:id="9" w:author="andres camilo santana bohorquez" w:date="2017-02-17T09:36:00Z">
              <w:r w:rsidRPr="00DD74C2">
                <w:rPr>
                  <w:rFonts w:eastAsia="Arial" w:cs="Times New Roman"/>
                </w:rPr>
                <w:t>.</w:t>
              </w:r>
              <w:r>
                <w:rPr>
                  <w:rFonts w:eastAsia="Arial" w:cs="Times New Roman"/>
                </w:rPr>
                <w:t xml:space="preserve"> Personal y Tipo de Contrato. Fuente: Autores.</w:t>
              </w:r>
            </w:ins>
          </w:p>
        </w:tc>
        <w:tc>
          <w:tcPr>
            <w:tcW w:w="753" w:type="dxa"/>
          </w:tcPr>
          <w:p w14:paraId="26BB0639" w14:textId="4C5F8F61" w:rsidR="004E644E" w:rsidRDefault="00DD74C2" w:rsidP="00DD74C2">
            <w:pPr>
              <w:pStyle w:val="Incontec"/>
            </w:pPr>
            <w:r>
              <w:t>86</w:t>
            </w:r>
          </w:p>
        </w:tc>
      </w:tr>
      <w:tr w:rsidR="00DD74C2" w14:paraId="170BE936" w14:textId="77777777" w:rsidTr="00DD74C2">
        <w:tc>
          <w:tcPr>
            <w:tcW w:w="8075" w:type="dxa"/>
          </w:tcPr>
          <w:p w14:paraId="646A2C08" w14:textId="550EB538" w:rsidR="00DD74C2" w:rsidRPr="00DD74C2" w:rsidRDefault="00DD74C2" w:rsidP="00DD74C2">
            <w:pPr>
              <w:pStyle w:val="Incontec"/>
              <w:rPr>
                <w:rFonts w:eastAsia="Arial" w:cs="Times New Roman"/>
              </w:rPr>
            </w:pPr>
            <w:ins w:id="10" w:author="andres camilo santana bohorquez" w:date="2017-02-17T01:21:00Z">
              <w:r>
                <w:rPr>
                  <w:rFonts w:cs="Times New Roman"/>
                </w:rPr>
                <w:t>Tabla 5-</w:t>
              </w:r>
            </w:ins>
            <w:r>
              <w:rPr>
                <w:rFonts w:cs="Times New Roman"/>
              </w:rPr>
              <w:t>6</w:t>
            </w:r>
            <w:ins w:id="11" w:author="andres camilo santana bohorquez" w:date="2017-02-17T01:21:00Z">
              <w:r>
                <w:rPr>
                  <w:rFonts w:cs="Times New Roman"/>
                </w:rPr>
                <w:t xml:space="preserve">. Normas ISO para el desarrollo de Software. Fuente: </w:t>
              </w:r>
            </w:ins>
            <w:sdt>
              <w:sdtPr>
                <w:rPr>
                  <w:rFonts w:cs="Times New Roman"/>
                </w:rPr>
                <w:id w:val="1286239000"/>
                <w:citation/>
              </w:sdtPr>
              <w:sdtContent>
                <w:ins w:id="12" w:author="andres camilo santana bohorquez" w:date="2017-02-17T01:21:00Z">
                  <w:r>
                    <w:rPr>
                      <w:rFonts w:cs="Times New Roman"/>
                    </w:rPr>
                    <w:fldChar w:fldCharType="begin"/>
                  </w:r>
                  <w:r>
                    <w:rPr>
                      <w:rFonts w:cs="Times New Roman"/>
                    </w:rPr>
                    <w:instrText xml:space="preserve"> CITATION Ped13 \l 9226 </w:instrText>
                  </w:r>
                  <w:r>
                    <w:rPr>
                      <w:rFonts w:cs="Times New Roman"/>
                    </w:rPr>
                    <w:fldChar w:fldCharType="separate"/>
                  </w:r>
                </w:ins>
                <w:r w:rsidRPr="00DD74C2">
                  <w:rPr>
                    <w:rFonts w:cs="Times New Roman"/>
                    <w:noProof/>
                  </w:rPr>
                  <w:t>(32)</w:t>
                </w:r>
                <w:ins w:id="13" w:author="andres camilo santana bohorquez" w:date="2017-02-17T01:21:00Z">
                  <w:r>
                    <w:rPr>
                      <w:rFonts w:cs="Times New Roman"/>
                    </w:rPr>
                    <w:fldChar w:fldCharType="end"/>
                  </w:r>
                </w:ins>
              </w:sdtContent>
            </w:sdt>
          </w:p>
        </w:tc>
        <w:tc>
          <w:tcPr>
            <w:tcW w:w="753" w:type="dxa"/>
          </w:tcPr>
          <w:p w14:paraId="58282478" w14:textId="090C4EE3" w:rsidR="00DD74C2" w:rsidRDefault="00DD74C2" w:rsidP="00665D3C">
            <w:pPr>
              <w:pStyle w:val="Incontec"/>
            </w:pPr>
            <w:r>
              <w:t>90</w:t>
            </w:r>
          </w:p>
        </w:tc>
      </w:tr>
      <w:tr w:rsidR="00DD74C2" w14:paraId="2FAF8EE1" w14:textId="77777777" w:rsidTr="00DD74C2">
        <w:tc>
          <w:tcPr>
            <w:tcW w:w="8075" w:type="dxa"/>
          </w:tcPr>
          <w:p w14:paraId="7EA2906D" w14:textId="4CD9EEAF" w:rsidR="00DD74C2" w:rsidRDefault="00DD74C2" w:rsidP="00DD74C2">
            <w:pPr>
              <w:pStyle w:val="Incontec"/>
              <w:rPr>
                <w:rFonts w:cs="Times New Roman"/>
              </w:rPr>
            </w:pPr>
            <w:r w:rsidRPr="00DD74C2">
              <w:rPr>
                <w:rFonts w:cs="Times New Roman"/>
              </w:rPr>
              <w:t>Tabla 5-7</w:t>
            </w:r>
            <w:r>
              <w:rPr>
                <w:rFonts w:cs="Times New Roman"/>
                <w:b/>
                <w:i/>
              </w:rPr>
              <w:t>.</w:t>
            </w:r>
            <w:r>
              <w:rPr>
                <w:rFonts w:cs="Times New Roman"/>
              </w:rPr>
              <w:t xml:space="preserve"> Requisitos legales F</w:t>
            </w:r>
            <w:r w:rsidRPr="00102649">
              <w:rPr>
                <w:rFonts w:cs="Times New Roman"/>
              </w:rPr>
              <w:t xml:space="preserve">uente: </w:t>
            </w:r>
            <w:sdt>
              <w:sdtPr>
                <w:rPr>
                  <w:rFonts w:cs="Times New Roman"/>
                </w:rPr>
                <w:id w:val="1312985375"/>
                <w:citation/>
              </w:sdtPr>
              <w:sdtContent>
                <w:r>
                  <w:rPr>
                    <w:rFonts w:cs="Times New Roman"/>
                  </w:rPr>
                  <w:fldChar w:fldCharType="begin"/>
                </w:r>
                <w:r>
                  <w:rPr>
                    <w:rFonts w:cs="Times New Roman"/>
                  </w:rPr>
                  <w:instrText xml:space="preserve"> CITATION CIS16 \l 9226 </w:instrText>
                </w:r>
                <w:r>
                  <w:rPr>
                    <w:rFonts w:cs="Times New Roman"/>
                  </w:rPr>
                  <w:fldChar w:fldCharType="separate"/>
                </w:r>
                <w:r w:rsidRPr="00DD74C2">
                  <w:rPr>
                    <w:rFonts w:cs="Times New Roman"/>
                    <w:noProof/>
                  </w:rPr>
                  <w:t>(55)</w:t>
                </w:r>
                <w:r>
                  <w:rPr>
                    <w:rFonts w:cs="Times New Roman"/>
                  </w:rPr>
                  <w:fldChar w:fldCharType="end"/>
                </w:r>
              </w:sdtContent>
            </w:sdt>
            <w:r>
              <w:rPr>
                <w:rFonts w:cs="Times New Roman"/>
              </w:rPr>
              <w:t>.</w:t>
            </w:r>
          </w:p>
        </w:tc>
        <w:tc>
          <w:tcPr>
            <w:tcW w:w="753" w:type="dxa"/>
          </w:tcPr>
          <w:p w14:paraId="3D8B9A69" w14:textId="7E77969D" w:rsidR="00DD74C2" w:rsidRDefault="00DD74C2" w:rsidP="00665D3C">
            <w:pPr>
              <w:pStyle w:val="Incontec"/>
            </w:pPr>
            <w:r>
              <w:t>92</w:t>
            </w:r>
          </w:p>
        </w:tc>
      </w:tr>
      <w:tr w:rsidR="00DD74C2" w14:paraId="47085E96" w14:textId="77777777" w:rsidTr="00DD74C2">
        <w:tc>
          <w:tcPr>
            <w:tcW w:w="8075" w:type="dxa"/>
          </w:tcPr>
          <w:p w14:paraId="7AF89640" w14:textId="6AA53844" w:rsidR="00DD74C2" w:rsidRDefault="00DD74C2" w:rsidP="00DD74C2">
            <w:pPr>
              <w:pStyle w:val="Incontec"/>
              <w:rPr>
                <w:rFonts w:cs="Times New Roman"/>
              </w:rPr>
            </w:pPr>
            <w:r w:rsidRPr="00DD74C2">
              <w:rPr>
                <w:rFonts w:cs="Times New Roman"/>
                <w:sz w:val="22"/>
              </w:rPr>
              <w:t>Tabla 5-8.</w:t>
            </w:r>
            <w:r w:rsidRPr="003474C3">
              <w:rPr>
                <w:rFonts w:cs="Times New Roman"/>
                <w:sz w:val="22"/>
              </w:rPr>
              <w:t xml:space="preserve"> Matriz FODA. Fuente: Autores. </w:t>
            </w:r>
          </w:p>
        </w:tc>
        <w:tc>
          <w:tcPr>
            <w:tcW w:w="753" w:type="dxa"/>
          </w:tcPr>
          <w:p w14:paraId="2DA8FD40" w14:textId="586EB3F2" w:rsidR="00DD74C2" w:rsidRDefault="00DD74C2" w:rsidP="00665D3C">
            <w:pPr>
              <w:pStyle w:val="Incontec"/>
            </w:pPr>
            <w:r>
              <w:t>100</w:t>
            </w:r>
          </w:p>
        </w:tc>
      </w:tr>
      <w:tr w:rsidR="00DD74C2" w14:paraId="0658AF40" w14:textId="77777777" w:rsidTr="00DD74C2">
        <w:tc>
          <w:tcPr>
            <w:tcW w:w="8075" w:type="dxa"/>
          </w:tcPr>
          <w:p w14:paraId="019F7CA4" w14:textId="5F6C7952" w:rsidR="00DD74C2" w:rsidRPr="003474C3" w:rsidRDefault="00DD74C2" w:rsidP="00DD74C2">
            <w:pPr>
              <w:pStyle w:val="Incontec"/>
              <w:rPr>
                <w:rFonts w:cs="Times New Roman"/>
                <w:b/>
                <w:i/>
                <w:sz w:val="22"/>
              </w:rPr>
            </w:pPr>
            <w:r w:rsidRPr="00DD74C2">
              <w:rPr>
                <w:rFonts w:cs="Times New Roman"/>
                <w:sz w:val="22"/>
              </w:rPr>
              <w:t>Tabla 5-9.</w:t>
            </w:r>
            <w:r w:rsidRPr="003474C3">
              <w:rPr>
                <w:rFonts w:cs="Times New Roman"/>
                <w:sz w:val="22"/>
              </w:rPr>
              <w:t xml:space="preserve"> Matriz de Estrategias FODA. Fuente: Autores.</w:t>
            </w:r>
          </w:p>
        </w:tc>
        <w:tc>
          <w:tcPr>
            <w:tcW w:w="753" w:type="dxa"/>
          </w:tcPr>
          <w:p w14:paraId="5E7D41F8" w14:textId="5F7718DA" w:rsidR="00DD74C2" w:rsidRDefault="00DD74C2" w:rsidP="00665D3C">
            <w:pPr>
              <w:pStyle w:val="Incontec"/>
            </w:pPr>
            <w:r>
              <w:t>101</w:t>
            </w:r>
          </w:p>
        </w:tc>
      </w:tr>
    </w:tbl>
    <w:p w14:paraId="18372EB9" w14:textId="77777777" w:rsidR="00504DD3" w:rsidRDefault="00504DD3" w:rsidP="00504DD3"/>
    <w:p w14:paraId="180835F1" w14:textId="77777777" w:rsidR="00504DD3" w:rsidRDefault="00504DD3" w:rsidP="00504DD3"/>
    <w:p w14:paraId="0E0A2403" w14:textId="77777777" w:rsidR="00504DD3" w:rsidRDefault="00504DD3" w:rsidP="00504DD3"/>
    <w:p w14:paraId="3614492D" w14:textId="77777777" w:rsidR="00504DD3" w:rsidRDefault="00504DD3" w:rsidP="00504DD3"/>
    <w:p w14:paraId="43482521" w14:textId="77777777" w:rsidR="00504DD3" w:rsidRDefault="00504DD3" w:rsidP="00504DD3"/>
    <w:p w14:paraId="41C53E67" w14:textId="77777777" w:rsidR="00504DD3" w:rsidRDefault="00504DD3" w:rsidP="00504DD3"/>
    <w:p w14:paraId="46F7BFF9" w14:textId="77777777" w:rsidR="00504DD3" w:rsidRDefault="00504DD3" w:rsidP="00504DD3"/>
    <w:p w14:paraId="298C8308" w14:textId="77777777" w:rsidR="00504DD3" w:rsidRDefault="00504DD3" w:rsidP="00504DD3"/>
    <w:p w14:paraId="770149C5" w14:textId="77777777" w:rsidR="00DD74C2" w:rsidRDefault="00DD74C2" w:rsidP="00504DD3"/>
    <w:p w14:paraId="0777FDF6" w14:textId="77777777" w:rsidR="00DD74C2" w:rsidRDefault="00DD74C2" w:rsidP="00504DD3"/>
    <w:p w14:paraId="0E8BA001" w14:textId="77777777" w:rsidR="00504DD3" w:rsidRPr="00504DD3" w:rsidRDefault="00504DD3" w:rsidP="00504DD3"/>
    <w:p w14:paraId="4A3B1A6C" w14:textId="77777777" w:rsidR="005922D6" w:rsidRDefault="005922D6" w:rsidP="00F12A4C">
      <w:pPr>
        <w:pStyle w:val="Incontec"/>
      </w:pPr>
    </w:p>
    <w:p w14:paraId="43F0F58F" w14:textId="77777777" w:rsidR="005922D6" w:rsidRPr="00A97076" w:rsidRDefault="005922D6" w:rsidP="00DD74C2">
      <w:pPr>
        <w:pStyle w:val="Incontec"/>
        <w:jc w:val="left"/>
      </w:pPr>
      <w:r w:rsidRPr="00A97076">
        <w:lastRenderedPageBreak/>
        <w:t>LISTA DE FIGURAS</w:t>
      </w:r>
    </w:p>
    <w:p w14:paraId="1584FBB2" w14:textId="77777777" w:rsidR="005922D6" w:rsidRPr="00A97076" w:rsidRDefault="005922D6" w:rsidP="00F12A4C">
      <w:pPr>
        <w:pStyle w:val="Incontec"/>
      </w:pPr>
    </w:p>
    <w:tbl>
      <w:tblPr>
        <w:tblStyle w:val="Tablaconcuadrcula"/>
        <w:tblW w:w="0" w:type="auto"/>
        <w:tblLook w:val="04A0" w:firstRow="1" w:lastRow="0" w:firstColumn="1" w:lastColumn="0" w:noHBand="0" w:noVBand="1"/>
      </w:tblPr>
      <w:tblGrid>
        <w:gridCol w:w="8075"/>
        <w:gridCol w:w="753"/>
      </w:tblGrid>
      <w:tr w:rsidR="00A97076" w14:paraId="4D05970C" w14:textId="77777777" w:rsidTr="002E57FA">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8E0058">
        <w:tc>
          <w:tcPr>
            <w:tcW w:w="8075" w:type="dxa"/>
          </w:tcPr>
          <w:p w14:paraId="66E467E4" w14:textId="08AC2321" w:rsidR="00A97076" w:rsidRPr="002C2FF4" w:rsidRDefault="008E0058" w:rsidP="002C2FF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 xml:space="preserve">Porcentaje de Personas con Discapacidad con Dificultad Permanente por Subregión. Colombia 2012 Fuente: </w:t>
            </w:r>
            <w:sdt>
              <w:sdtPr>
                <w:rPr>
                  <w:rFonts w:ascii="LM Roman 10" w:hAnsi="LM Roman 10"/>
                  <w:sz w:val="20"/>
                  <w:szCs w:val="20"/>
                </w:rPr>
                <w:id w:val="-1240941743"/>
                <w:citation/>
              </w:sdtPr>
              <w:sdtContent>
                <w:r w:rsidR="002C2FF4" w:rsidRPr="002C2FF4">
                  <w:rPr>
                    <w:rFonts w:ascii="LM Roman 10" w:hAnsi="LM Roman 10"/>
                    <w:sz w:val="20"/>
                    <w:szCs w:val="20"/>
                  </w:rPr>
                  <w:fldChar w:fldCharType="begin"/>
                </w:r>
                <w:r w:rsidR="002C2FF4" w:rsidRPr="002C2FF4">
                  <w:rPr>
                    <w:rFonts w:ascii="LM Roman 10" w:hAnsi="LM Roman 10"/>
                    <w:sz w:val="20"/>
                    <w:szCs w:val="20"/>
                  </w:rPr>
                  <w:instrText xml:space="preserve"> CITATION Min141 \l 9226 </w:instrText>
                </w:r>
                <w:r w:rsidR="002C2FF4" w:rsidRPr="002C2FF4">
                  <w:rPr>
                    <w:rFonts w:ascii="LM Roman 10" w:hAnsi="LM Roman 10"/>
                    <w:sz w:val="20"/>
                    <w:szCs w:val="20"/>
                  </w:rPr>
                  <w:fldChar w:fldCharType="separate"/>
                </w:r>
                <w:r w:rsidR="00DD74C2" w:rsidRPr="00DD74C2">
                  <w:rPr>
                    <w:rFonts w:ascii="LM Roman 10" w:hAnsi="LM Roman 10"/>
                    <w:noProof/>
                    <w:sz w:val="20"/>
                    <w:szCs w:val="20"/>
                  </w:rPr>
                  <w:t>(1)</w:t>
                </w:r>
                <w:r w:rsidR="002C2FF4" w:rsidRPr="002C2FF4">
                  <w:rPr>
                    <w:rFonts w:ascii="LM Roman 10" w:hAnsi="LM Roman 10"/>
                    <w:sz w:val="20"/>
                    <w:szCs w:val="20"/>
                  </w:rPr>
                  <w:fldChar w:fldCharType="end"/>
                </w:r>
              </w:sdtContent>
            </w:sdt>
          </w:p>
        </w:tc>
        <w:tc>
          <w:tcPr>
            <w:tcW w:w="753" w:type="dxa"/>
          </w:tcPr>
          <w:p w14:paraId="6372908F" w14:textId="2116F308" w:rsidR="00A97076" w:rsidRPr="00253546" w:rsidRDefault="00A97076" w:rsidP="00253546">
            <w:pPr>
              <w:pStyle w:val="Incontec"/>
              <w:rPr>
                <w:sz w:val="20"/>
                <w:szCs w:val="20"/>
              </w:rPr>
            </w:pPr>
            <w:r w:rsidRPr="00253546">
              <w:rPr>
                <w:sz w:val="20"/>
                <w:szCs w:val="20"/>
              </w:rPr>
              <w:t>1</w:t>
            </w:r>
            <w:r w:rsidR="008E0058" w:rsidRPr="00253546">
              <w:rPr>
                <w:sz w:val="20"/>
                <w:szCs w:val="20"/>
              </w:rPr>
              <w:t>3</w:t>
            </w:r>
          </w:p>
        </w:tc>
      </w:tr>
      <w:tr w:rsidR="00A97076" w14:paraId="7A45606F" w14:textId="77777777" w:rsidTr="008E0058">
        <w:tc>
          <w:tcPr>
            <w:tcW w:w="8075" w:type="dxa"/>
          </w:tcPr>
          <w:p w14:paraId="04FC8852" w14:textId="132D2BD3" w:rsidR="00A97076" w:rsidRPr="00253546" w:rsidRDefault="008E0058" w:rsidP="00253546">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Mapp</w:t>
            </w:r>
            <w:proofErr w:type="spellEnd"/>
            <w:r w:rsidRPr="00253546">
              <w:rPr>
                <w:rFonts w:eastAsiaTheme="minorHAnsi" w:cs="Arial"/>
                <w:sz w:val="20"/>
                <w:szCs w:val="20"/>
                <w:lang w:eastAsia="en-US"/>
              </w:rPr>
              <w:t xml:space="preserve"> Accesible. Fuente: </w:t>
            </w:r>
            <w:sdt>
              <w:sdtPr>
                <w:rPr>
                  <w:rFonts w:eastAsiaTheme="minorHAnsi" w:cs="Arial"/>
                  <w:sz w:val="20"/>
                  <w:szCs w:val="20"/>
                  <w:lang w:eastAsia="en-US"/>
                </w:rPr>
                <w:id w:val="679628680"/>
                <w:citation/>
              </w:sdtPr>
              <w:sdtContent>
                <w:r w:rsidRPr="00253546">
                  <w:rPr>
                    <w:rFonts w:eastAsiaTheme="minorHAnsi" w:cs="Arial"/>
                    <w:sz w:val="20"/>
                    <w:szCs w:val="20"/>
                    <w:lang w:eastAsia="en-US"/>
                  </w:rPr>
                  <w:fldChar w:fldCharType="begin"/>
                </w:r>
                <w:r w:rsidRPr="00253546">
                  <w:rPr>
                    <w:rFonts w:eastAsiaTheme="minorHAnsi" w:cs="Arial"/>
                    <w:sz w:val="20"/>
                    <w:szCs w:val="20"/>
                    <w:lang w:eastAsia="en-US"/>
                  </w:rPr>
                  <w:instrText xml:space="preserve"> CITATION App14 \l 9226 </w:instrText>
                </w:r>
                <w:r w:rsidRPr="00253546">
                  <w:rPr>
                    <w:rFonts w:eastAsiaTheme="minorHAnsi" w:cs="Arial"/>
                    <w:sz w:val="20"/>
                    <w:szCs w:val="20"/>
                    <w:lang w:eastAsia="en-US"/>
                  </w:rPr>
                  <w:fldChar w:fldCharType="separate"/>
                </w:r>
                <w:r w:rsidR="00DD74C2" w:rsidRPr="00DD74C2">
                  <w:rPr>
                    <w:rFonts w:eastAsiaTheme="minorHAnsi" w:cs="Arial"/>
                    <w:noProof/>
                    <w:sz w:val="20"/>
                    <w:szCs w:val="20"/>
                    <w:lang w:eastAsia="en-US"/>
                  </w:rPr>
                  <w:t>(2)</w:t>
                </w:r>
                <w:r w:rsidRPr="00253546">
                  <w:rPr>
                    <w:rFonts w:eastAsiaTheme="minorHAnsi" w:cs="Arial"/>
                    <w:sz w:val="20"/>
                    <w:szCs w:val="20"/>
                    <w:lang w:eastAsia="en-US"/>
                  </w:rPr>
                  <w:fldChar w:fldCharType="end"/>
                </w:r>
              </w:sdtContent>
            </w:sdt>
          </w:p>
        </w:tc>
        <w:tc>
          <w:tcPr>
            <w:tcW w:w="753" w:type="dxa"/>
          </w:tcPr>
          <w:p w14:paraId="67065DB2" w14:textId="097C83BA" w:rsidR="00A97076" w:rsidRPr="00253546" w:rsidRDefault="008E0058" w:rsidP="00253546">
            <w:pPr>
              <w:pStyle w:val="Incontec"/>
              <w:rPr>
                <w:sz w:val="20"/>
                <w:szCs w:val="20"/>
              </w:rPr>
            </w:pPr>
            <w:r w:rsidRPr="00253546">
              <w:rPr>
                <w:sz w:val="20"/>
                <w:szCs w:val="20"/>
              </w:rPr>
              <w:t>23</w:t>
            </w:r>
          </w:p>
        </w:tc>
      </w:tr>
      <w:tr w:rsidR="00A97076" w14:paraId="2ADE5C4A" w14:textId="77777777" w:rsidTr="008E0058">
        <w:tc>
          <w:tcPr>
            <w:tcW w:w="8075" w:type="dxa"/>
          </w:tcPr>
          <w:p w14:paraId="5C565EF2" w14:textId="26CEB3C6" w:rsidR="00A97076" w:rsidRPr="00253546" w:rsidRDefault="008E0058" w:rsidP="00253546">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Kraneando</w:t>
            </w:r>
            <w:proofErr w:type="spellEnd"/>
            <w:r w:rsidRPr="00253546">
              <w:rPr>
                <w:rFonts w:eastAsiaTheme="minorHAnsi" w:cs="Arial"/>
                <w:sz w:val="20"/>
                <w:szCs w:val="20"/>
                <w:lang w:eastAsia="en-US"/>
              </w:rPr>
              <w:t xml:space="preserve">. Fuente: </w:t>
            </w:r>
            <w:sdt>
              <w:sdtPr>
                <w:rPr>
                  <w:rFonts w:eastAsiaTheme="minorHAnsi" w:cs="Arial"/>
                  <w:sz w:val="20"/>
                  <w:szCs w:val="20"/>
                  <w:lang w:eastAsia="en-US"/>
                </w:rPr>
                <w:id w:val="-1924175518"/>
                <w:citation/>
              </w:sdtPr>
              <w:sdtContent>
                <w:r w:rsidRPr="00253546">
                  <w:rPr>
                    <w:rFonts w:eastAsiaTheme="minorHAnsi" w:cs="Arial"/>
                    <w:sz w:val="20"/>
                    <w:szCs w:val="20"/>
                    <w:lang w:eastAsia="en-US"/>
                  </w:rPr>
                  <w:fldChar w:fldCharType="begin"/>
                </w:r>
                <w:r w:rsidRPr="00253546">
                  <w:rPr>
                    <w:rFonts w:eastAsiaTheme="minorHAnsi" w:cs="Arial"/>
                    <w:sz w:val="20"/>
                    <w:szCs w:val="20"/>
                    <w:lang w:eastAsia="en-US"/>
                  </w:rPr>
                  <w:instrText xml:space="preserve"> CITATION Inf14 \l 9226 </w:instrText>
                </w:r>
                <w:r w:rsidRPr="00253546">
                  <w:rPr>
                    <w:rFonts w:eastAsiaTheme="minorHAnsi" w:cs="Arial"/>
                    <w:sz w:val="20"/>
                    <w:szCs w:val="20"/>
                    <w:lang w:eastAsia="en-US"/>
                  </w:rPr>
                  <w:fldChar w:fldCharType="separate"/>
                </w:r>
                <w:r w:rsidR="00DD74C2" w:rsidRPr="00DD74C2">
                  <w:rPr>
                    <w:rFonts w:eastAsiaTheme="minorHAnsi" w:cs="Arial"/>
                    <w:noProof/>
                    <w:sz w:val="20"/>
                    <w:szCs w:val="20"/>
                    <w:lang w:eastAsia="en-US"/>
                  </w:rPr>
                  <w:t>(3)</w:t>
                </w:r>
                <w:r w:rsidRPr="00253546">
                  <w:rPr>
                    <w:rFonts w:eastAsiaTheme="minorHAnsi" w:cs="Arial"/>
                    <w:sz w:val="20"/>
                    <w:szCs w:val="20"/>
                    <w:lang w:eastAsia="en-US"/>
                  </w:rPr>
                  <w:fldChar w:fldCharType="end"/>
                </w:r>
              </w:sdtContent>
            </w:sdt>
          </w:p>
        </w:tc>
        <w:tc>
          <w:tcPr>
            <w:tcW w:w="753" w:type="dxa"/>
          </w:tcPr>
          <w:p w14:paraId="78853F67" w14:textId="19DE8E21" w:rsidR="00A97076" w:rsidRPr="00253546" w:rsidRDefault="008E0058" w:rsidP="00253546">
            <w:pPr>
              <w:pStyle w:val="Incontec"/>
              <w:rPr>
                <w:sz w:val="20"/>
                <w:szCs w:val="20"/>
              </w:rPr>
            </w:pPr>
            <w:r w:rsidRPr="00253546">
              <w:rPr>
                <w:sz w:val="20"/>
                <w:szCs w:val="20"/>
              </w:rPr>
              <w:t>24</w:t>
            </w:r>
          </w:p>
        </w:tc>
      </w:tr>
      <w:tr w:rsidR="00A97076" w14:paraId="5477CD01" w14:textId="77777777" w:rsidTr="008E0058">
        <w:tc>
          <w:tcPr>
            <w:tcW w:w="8075" w:type="dxa"/>
          </w:tcPr>
          <w:p w14:paraId="13927ADE" w14:textId="10E77670" w:rsidR="00A97076" w:rsidRPr="00253546" w:rsidRDefault="008E0058" w:rsidP="00253546">
            <w:pPr>
              <w:pStyle w:val="Incontec"/>
              <w:rPr>
                <w:sz w:val="20"/>
                <w:szCs w:val="20"/>
              </w:rPr>
            </w:pPr>
            <w:r w:rsidRPr="00253546">
              <w:rPr>
                <w:rFonts w:cs="Times New Roman"/>
                <w:b/>
                <w:i/>
                <w:sz w:val="20"/>
                <w:szCs w:val="20"/>
              </w:rPr>
              <w:t>Figura 3-1</w:t>
            </w:r>
            <w:r w:rsidRPr="00253546">
              <w:rPr>
                <w:rFonts w:cs="Times New Roman"/>
                <w:sz w:val="20"/>
                <w:szCs w:val="20"/>
              </w:rPr>
              <w:t xml:space="preserve">.  Tipo de aplicaciones desarrolladas por las empresas en Colombia. Fuente: </w:t>
            </w:r>
            <w:sdt>
              <w:sdtPr>
                <w:rPr>
                  <w:rFonts w:cs="Times New Roman"/>
                  <w:sz w:val="20"/>
                  <w:szCs w:val="20"/>
                </w:rPr>
                <w:id w:val="586270880"/>
                <w:citation/>
              </w:sdtPr>
              <w:sdtContent>
                <w:r w:rsidRPr="00253546">
                  <w:rPr>
                    <w:rFonts w:cs="Times New Roman"/>
                    <w:sz w:val="20"/>
                    <w:szCs w:val="20"/>
                  </w:rPr>
                  <w:fldChar w:fldCharType="begin"/>
                </w:r>
                <w:r w:rsidRPr="00253546">
                  <w:rPr>
                    <w:rFonts w:cs="Times New Roman"/>
                    <w:sz w:val="20"/>
                    <w:szCs w:val="20"/>
                  </w:rPr>
                  <w:instrText xml:space="preserve"> CITATION Dat05 \l 9226 </w:instrText>
                </w:r>
                <w:r w:rsidRPr="00253546">
                  <w:rPr>
                    <w:rFonts w:cs="Times New Roman"/>
                    <w:sz w:val="20"/>
                    <w:szCs w:val="20"/>
                  </w:rPr>
                  <w:fldChar w:fldCharType="separate"/>
                </w:r>
                <w:r w:rsidR="00DD74C2" w:rsidRPr="00DD74C2">
                  <w:rPr>
                    <w:rFonts w:cs="Times New Roman"/>
                    <w:noProof/>
                    <w:sz w:val="20"/>
                    <w:szCs w:val="20"/>
                  </w:rPr>
                  <w:t>(4)</w:t>
                </w:r>
                <w:r w:rsidRPr="00253546">
                  <w:rPr>
                    <w:rFonts w:cs="Times New Roman"/>
                    <w:sz w:val="20"/>
                    <w:szCs w:val="20"/>
                  </w:rPr>
                  <w:fldChar w:fldCharType="end"/>
                </w:r>
              </w:sdtContent>
            </w:sdt>
          </w:p>
        </w:tc>
        <w:tc>
          <w:tcPr>
            <w:tcW w:w="753" w:type="dxa"/>
          </w:tcPr>
          <w:p w14:paraId="7580422E" w14:textId="5EF9AB90" w:rsidR="00A97076" w:rsidRPr="00253546" w:rsidRDefault="008E0058" w:rsidP="00253546">
            <w:pPr>
              <w:pStyle w:val="Incontec"/>
              <w:rPr>
                <w:sz w:val="20"/>
                <w:szCs w:val="20"/>
              </w:rPr>
            </w:pPr>
            <w:r w:rsidRPr="00253546">
              <w:rPr>
                <w:sz w:val="20"/>
                <w:szCs w:val="20"/>
              </w:rPr>
              <w:t>27</w:t>
            </w:r>
          </w:p>
        </w:tc>
      </w:tr>
      <w:tr w:rsidR="002C2FF4" w14:paraId="33006169" w14:textId="77777777" w:rsidTr="008E0058">
        <w:tc>
          <w:tcPr>
            <w:tcW w:w="8075" w:type="dxa"/>
          </w:tcPr>
          <w:p w14:paraId="5D2BB81C" w14:textId="3623A777" w:rsidR="002C2FF4" w:rsidRPr="002C2FF4" w:rsidRDefault="002C2FF4" w:rsidP="002C2FF4">
            <w:pPr>
              <w:pStyle w:val="Incontec"/>
              <w:rPr>
                <w:rFonts w:cs="Times New Roman"/>
                <w:b/>
                <w:i/>
                <w:sz w:val="20"/>
                <w:szCs w:val="20"/>
              </w:rPr>
            </w:pPr>
            <w:r w:rsidRPr="002C2FF4">
              <w:rPr>
                <w:b/>
                <w:i/>
                <w:sz w:val="20"/>
              </w:rPr>
              <w:t>Figura 3-2</w:t>
            </w:r>
            <w:r w:rsidRPr="002C2FF4">
              <w:rPr>
                <w:sz w:val="20"/>
              </w:rPr>
              <w:t xml:space="preserve">. Total Inversión Grupo Sura proyectos de Desarrollo social. Fuente: </w:t>
            </w:r>
            <w:sdt>
              <w:sdtPr>
                <w:rPr>
                  <w:sz w:val="20"/>
                </w:rPr>
                <w:id w:val="1632356708"/>
                <w:citation/>
              </w:sdtPr>
              <w:sdtContent>
                <w:r w:rsidRPr="002C2FF4">
                  <w:rPr>
                    <w:sz w:val="20"/>
                  </w:rPr>
                  <w:fldChar w:fldCharType="begin"/>
                </w:r>
                <w:r w:rsidRPr="002C2FF4">
                  <w:rPr>
                    <w:sz w:val="20"/>
                  </w:rPr>
                  <w:instrText xml:space="preserve"> CITATION GRU15 \l 9226 </w:instrText>
                </w:r>
                <w:r w:rsidRPr="002C2FF4">
                  <w:rPr>
                    <w:sz w:val="20"/>
                  </w:rPr>
                  <w:fldChar w:fldCharType="separate"/>
                </w:r>
                <w:r w:rsidR="00DD74C2" w:rsidRPr="00DD74C2">
                  <w:rPr>
                    <w:noProof/>
                    <w:sz w:val="20"/>
                  </w:rPr>
                  <w:t>(5)</w:t>
                </w:r>
                <w:r w:rsidRPr="002C2FF4">
                  <w:rPr>
                    <w:sz w:val="20"/>
                  </w:rPr>
                  <w:fldChar w:fldCharType="end"/>
                </w:r>
              </w:sdtContent>
            </w:sdt>
          </w:p>
        </w:tc>
        <w:tc>
          <w:tcPr>
            <w:tcW w:w="753" w:type="dxa"/>
          </w:tcPr>
          <w:p w14:paraId="71430414" w14:textId="67742E0D" w:rsidR="002C2FF4" w:rsidRPr="00253546" w:rsidRDefault="00437525" w:rsidP="00253546">
            <w:pPr>
              <w:pStyle w:val="Incontec"/>
              <w:rPr>
                <w:sz w:val="20"/>
                <w:szCs w:val="20"/>
              </w:rPr>
            </w:pPr>
            <w:r>
              <w:rPr>
                <w:sz w:val="20"/>
                <w:szCs w:val="20"/>
              </w:rPr>
              <w:t>28</w:t>
            </w:r>
          </w:p>
        </w:tc>
      </w:tr>
      <w:tr w:rsidR="00A97076" w14:paraId="6D9CB4FF" w14:textId="77777777" w:rsidTr="008E0058">
        <w:tc>
          <w:tcPr>
            <w:tcW w:w="8075" w:type="dxa"/>
          </w:tcPr>
          <w:p w14:paraId="414A85B6" w14:textId="3B6B7BED" w:rsidR="00A97076" w:rsidRPr="00253546" w:rsidRDefault="008E0058" w:rsidP="00253546">
            <w:pPr>
              <w:pStyle w:val="Incontec"/>
              <w:rPr>
                <w:sz w:val="20"/>
                <w:szCs w:val="20"/>
              </w:rPr>
            </w:pPr>
            <w:r w:rsidRPr="00253546">
              <w:rPr>
                <w:b/>
                <w:i/>
                <w:sz w:val="20"/>
                <w:szCs w:val="20"/>
              </w:rPr>
              <w:t>Figura 4-1</w:t>
            </w:r>
            <w:r w:rsidRPr="00253546">
              <w:rPr>
                <w:i/>
                <w:sz w:val="20"/>
                <w:szCs w:val="20"/>
              </w:rPr>
              <w:t xml:space="preserve">. </w:t>
            </w:r>
            <w:proofErr w:type="spellStart"/>
            <w:r w:rsidRPr="00253546">
              <w:rPr>
                <w:sz w:val="20"/>
                <w:szCs w:val="20"/>
              </w:rPr>
              <w:t>Value</w:t>
            </w:r>
            <w:proofErr w:type="spellEnd"/>
            <w:r w:rsidRPr="00253546">
              <w:rPr>
                <w:sz w:val="20"/>
                <w:szCs w:val="20"/>
              </w:rPr>
              <w:t xml:space="preserve"> </w:t>
            </w:r>
            <w:proofErr w:type="spellStart"/>
            <w:r w:rsidRPr="00253546">
              <w:rPr>
                <w:sz w:val="20"/>
                <w:szCs w:val="20"/>
              </w:rPr>
              <w:t>Proposition</w:t>
            </w:r>
            <w:proofErr w:type="spellEnd"/>
            <w:r w:rsidRPr="00253546">
              <w:rPr>
                <w:sz w:val="20"/>
                <w:szCs w:val="20"/>
              </w:rPr>
              <w:t xml:space="preserve"> Canvas Fuente: </w:t>
            </w:r>
            <w:sdt>
              <w:sdtPr>
                <w:rPr>
                  <w:sz w:val="20"/>
                  <w:szCs w:val="20"/>
                </w:rPr>
                <w:id w:val="573474033"/>
                <w:citation/>
              </w:sdtPr>
              <w:sdtContent>
                <w:r w:rsidRPr="00253546">
                  <w:rPr>
                    <w:sz w:val="20"/>
                    <w:szCs w:val="20"/>
                  </w:rPr>
                  <w:fldChar w:fldCharType="begin"/>
                </w:r>
                <w:r w:rsidRPr="00253546">
                  <w:rPr>
                    <w:sz w:val="20"/>
                    <w:szCs w:val="20"/>
                  </w:rPr>
                  <w:instrText xml:space="preserve"> CITATION Ost14 \l 9226 </w:instrText>
                </w:r>
                <w:r w:rsidRPr="00253546">
                  <w:rPr>
                    <w:sz w:val="20"/>
                    <w:szCs w:val="20"/>
                  </w:rPr>
                  <w:fldChar w:fldCharType="separate"/>
                </w:r>
                <w:r w:rsidR="00DD74C2" w:rsidRPr="00DD74C2">
                  <w:rPr>
                    <w:noProof/>
                    <w:sz w:val="20"/>
                    <w:szCs w:val="20"/>
                  </w:rPr>
                  <w:t>(6)</w:t>
                </w:r>
                <w:r w:rsidRPr="00253546">
                  <w:rPr>
                    <w:sz w:val="20"/>
                    <w:szCs w:val="20"/>
                  </w:rPr>
                  <w:fldChar w:fldCharType="end"/>
                </w:r>
              </w:sdtContent>
            </w:sdt>
            <w:r w:rsidRPr="00253546">
              <w:rPr>
                <w:sz w:val="20"/>
                <w:szCs w:val="20"/>
              </w:rPr>
              <w:t xml:space="preserve"> .</w:t>
            </w:r>
          </w:p>
        </w:tc>
        <w:tc>
          <w:tcPr>
            <w:tcW w:w="753" w:type="dxa"/>
          </w:tcPr>
          <w:p w14:paraId="62F8608C" w14:textId="0E0AC80E" w:rsidR="00A97076" w:rsidRPr="00253546" w:rsidRDefault="008E0058" w:rsidP="00253546">
            <w:pPr>
              <w:pStyle w:val="Incontec"/>
              <w:rPr>
                <w:sz w:val="20"/>
                <w:szCs w:val="20"/>
              </w:rPr>
            </w:pPr>
            <w:r w:rsidRPr="00253546">
              <w:rPr>
                <w:sz w:val="20"/>
                <w:szCs w:val="20"/>
              </w:rPr>
              <w:t>28</w:t>
            </w:r>
          </w:p>
        </w:tc>
      </w:tr>
      <w:tr w:rsidR="002C2FF4" w14:paraId="0802628D" w14:textId="77777777" w:rsidTr="008E0058">
        <w:tc>
          <w:tcPr>
            <w:tcW w:w="8075" w:type="dxa"/>
          </w:tcPr>
          <w:p w14:paraId="18C68B9A" w14:textId="77777777" w:rsidR="002C2FF4" w:rsidRPr="00253546" w:rsidRDefault="002C2FF4" w:rsidP="00253546">
            <w:pPr>
              <w:pStyle w:val="Incontec"/>
              <w:rPr>
                <w:b/>
                <w:i/>
                <w:sz w:val="20"/>
                <w:szCs w:val="20"/>
              </w:rPr>
            </w:pPr>
          </w:p>
        </w:tc>
        <w:tc>
          <w:tcPr>
            <w:tcW w:w="753" w:type="dxa"/>
          </w:tcPr>
          <w:p w14:paraId="13E66020" w14:textId="77777777" w:rsidR="002C2FF4" w:rsidRPr="00253546" w:rsidRDefault="002C2FF4" w:rsidP="00253546">
            <w:pPr>
              <w:pStyle w:val="Incontec"/>
              <w:rPr>
                <w:sz w:val="20"/>
                <w:szCs w:val="20"/>
              </w:rPr>
            </w:pPr>
          </w:p>
        </w:tc>
      </w:tr>
      <w:tr w:rsidR="00A97076" w14:paraId="58FE5EC0" w14:textId="77777777" w:rsidTr="008E0058">
        <w:tc>
          <w:tcPr>
            <w:tcW w:w="8075" w:type="dxa"/>
          </w:tcPr>
          <w:p w14:paraId="48289BA6" w14:textId="442540F1" w:rsidR="00A97076" w:rsidRPr="00253546" w:rsidRDefault="0047214F" w:rsidP="00253546">
            <w:pPr>
              <w:pStyle w:val="Incontec"/>
              <w:rPr>
                <w:sz w:val="20"/>
                <w:szCs w:val="20"/>
              </w:rPr>
            </w:pPr>
            <w:r w:rsidRPr="00253546">
              <w:rPr>
                <w:rFonts w:cs="Times New Roman"/>
                <w:b/>
                <w:i/>
                <w:sz w:val="20"/>
                <w:szCs w:val="20"/>
              </w:rPr>
              <w:t>Figura 4-</w:t>
            </w:r>
            <w:r w:rsidR="008E0058" w:rsidRPr="00253546">
              <w:rPr>
                <w:rFonts w:cs="Times New Roman"/>
                <w:b/>
                <w:i/>
                <w:sz w:val="20"/>
                <w:szCs w:val="20"/>
              </w:rPr>
              <w:t>2</w:t>
            </w:r>
            <w:r w:rsidR="008E0058" w:rsidRPr="00253546">
              <w:rPr>
                <w:rFonts w:cs="Times New Roman"/>
                <w:i/>
                <w:sz w:val="20"/>
                <w:szCs w:val="20"/>
              </w:rPr>
              <w:t xml:space="preserve">. </w:t>
            </w:r>
            <w:r w:rsidR="008E0058" w:rsidRPr="00253546">
              <w:rPr>
                <w:rFonts w:cs="Times New Roman"/>
                <w:sz w:val="20"/>
                <w:szCs w:val="20"/>
              </w:rPr>
              <w:t xml:space="preserve">Business </w:t>
            </w:r>
            <w:proofErr w:type="spellStart"/>
            <w:r w:rsidR="008E0058" w:rsidRPr="00253546">
              <w:rPr>
                <w:rFonts w:cs="Times New Roman"/>
                <w:sz w:val="20"/>
                <w:szCs w:val="20"/>
              </w:rPr>
              <w:t>Model</w:t>
            </w:r>
            <w:proofErr w:type="spellEnd"/>
            <w:r w:rsidR="008E0058" w:rsidRPr="00253546">
              <w:rPr>
                <w:rFonts w:cs="Times New Roman"/>
                <w:sz w:val="20"/>
                <w:szCs w:val="20"/>
              </w:rPr>
              <w:t xml:space="preserve"> Canvas. Tomado de </w:t>
            </w:r>
            <w:sdt>
              <w:sdtPr>
                <w:rPr>
                  <w:rFonts w:cs="Times New Roman"/>
                  <w:sz w:val="20"/>
                  <w:szCs w:val="20"/>
                </w:rPr>
                <w:id w:val="-2133931080"/>
                <w:citation/>
              </w:sdtPr>
              <w:sdtContent>
                <w:r w:rsidR="008E0058" w:rsidRPr="00253546">
                  <w:rPr>
                    <w:rFonts w:cs="Times New Roman"/>
                    <w:sz w:val="20"/>
                    <w:szCs w:val="20"/>
                  </w:rPr>
                  <w:fldChar w:fldCharType="begin"/>
                </w:r>
                <w:r w:rsidR="008E0058" w:rsidRPr="00253546">
                  <w:rPr>
                    <w:rFonts w:cs="Times New Roman"/>
                    <w:sz w:val="20"/>
                    <w:szCs w:val="20"/>
                  </w:rPr>
                  <w:instrText xml:space="preserve"> CITATION Ale \l 9226 </w:instrText>
                </w:r>
                <w:r w:rsidR="008E0058" w:rsidRPr="00253546">
                  <w:rPr>
                    <w:rFonts w:cs="Times New Roman"/>
                    <w:sz w:val="20"/>
                    <w:szCs w:val="20"/>
                  </w:rPr>
                  <w:fldChar w:fldCharType="separate"/>
                </w:r>
                <w:r w:rsidR="00DD74C2" w:rsidRPr="00DD74C2">
                  <w:rPr>
                    <w:rFonts w:cs="Times New Roman"/>
                    <w:noProof/>
                    <w:sz w:val="20"/>
                    <w:szCs w:val="20"/>
                  </w:rPr>
                  <w:t>(7)</w:t>
                </w:r>
                <w:r w:rsidR="008E0058" w:rsidRPr="00253546">
                  <w:rPr>
                    <w:rFonts w:cs="Times New Roman"/>
                    <w:sz w:val="20"/>
                    <w:szCs w:val="20"/>
                  </w:rPr>
                  <w:fldChar w:fldCharType="end"/>
                </w:r>
              </w:sdtContent>
            </w:sdt>
          </w:p>
        </w:tc>
        <w:tc>
          <w:tcPr>
            <w:tcW w:w="753" w:type="dxa"/>
          </w:tcPr>
          <w:p w14:paraId="58E80B17" w14:textId="4EA9832C" w:rsidR="00A97076" w:rsidRPr="00253546" w:rsidRDefault="008E0058" w:rsidP="00253546">
            <w:pPr>
              <w:pStyle w:val="Incontec"/>
              <w:rPr>
                <w:sz w:val="20"/>
                <w:szCs w:val="20"/>
              </w:rPr>
            </w:pPr>
            <w:r w:rsidRPr="00253546">
              <w:rPr>
                <w:sz w:val="20"/>
                <w:szCs w:val="20"/>
              </w:rPr>
              <w:t>33</w:t>
            </w:r>
          </w:p>
        </w:tc>
      </w:tr>
      <w:tr w:rsidR="00A97076" w14:paraId="1E4160D3" w14:textId="77777777" w:rsidTr="008E0058">
        <w:tc>
          <w:tcPr>
            <w:tcW w:w="8075" w:type="dxa"/>
          </w:tcPr>
          <w:p w14:paraId="6CE7887F" w14:textId="22ED201A" w:rsidR="00A97076" w:rsidRPr="00253546" w:rsidRDefault="0047214F" w:rsidP="00253546">
            <w:pPr>
              <w:pStyle w:val="Incontec"/>
              <w:rPr>
                <w:sz w:val="20"/>
                <w:szCs w:val="20"/>
              </w:rPr>
            </w:pPr>
            <w:r w:rsidRPr="00253546">
              <w:rPr>
                <w:b/>
                <w:i/>
                <w:sz w:val="20"/>
                <w:szCs w:val="20"/>
              </w:rPr>
              <w:t>Figura 4-</w:t>
            </w:r>
            <w:r w:rsidR="008E0058" w:rsidRPr="00253546">
              <w:rPr>
                <w:b/>
                <w:i/>
                <w:sz w:val="20"/>
                <w:szCs w:val="20"/>
              </w:rPr>
              <w:t>3</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185E19F4" w:rsidR="00A97076" w:rsidRPr="00253546" w:rsidRDefault="008E0058" w:rsidP="00253546">
            <w:pPr>
              <w:pStyle w:val="Incontec"/>
              <w:rPr>
                <w:sz w:val="20"/>
                <w:szCs w:val="20"/>
              </w:rPr>
            </w:pPr>
            <w:r w:rsidRPr="00253546">
              <w:rPr>
                <w:sz w:val="20"/>
                <w:szCs w:val="20"/>
              </w:rPr>
              <w:t>38</w:t>
            </w:r>
          </w:p>
        </w:tc>
      </w:tr>
      <w:tr w:rsidR="0047214F" w14:paraId="3BCD4CD9" w14:textId="77777777" w:rsidTr="008E0058">
        <w:tc>
          <w:tcPr>
            <w:tcW w:w="8075" w:type="dxa"/>
          </w:tcPr>
          <w:p w14:paraId="30C7E2F1" w14:textId="418C5522" w:rsidR="0047214F" w:rsidRPr="00253546" w:rsidRDefault="0047214F" w:rsidP="00253546">
            <w:pPr>
              <w:pStyle w:val="Incontec"/>
              <w:rPr>
                <w:b/>
                <w:i/>
                <w:sz w:val="20"/>
                <w:szCs w:val="20"/>
              </w:rPr>
            </w:pPr>
            <w:r w:rsidRPr="00253546">
              <w:rPr>
                <w:b/>
                <w:i/>
                <w:sz w:val="20"/>
                <w:szCs w:val="20"/>
              </w:rPr>
              <w:t>Figura 4-4</w:t>
            </w:r>
            <w:r w:rsidRPr="00253546">
              <w:rPr>
                <w:sz w:val="20"/>
                <w:szCs w:val="20"/>
              </w:rPr>
              <w:t>. Matriz ERIC Fuente: Autores.</w:t>
            </w:r>
          </w:p>
        </w:tc>
        <w:tc>
          <w:tcPr>
            <w:tcW w:w="753" w:type="dxa"/>
          </w:tcPr>
          <w:p w14:paraId="7F5A070C" w14:textId="596A1A97" w:rsidR="0047214F" w:rsidRPr="00253546" w:rsidRDefault="0047214F" w:rsidP="00253546">
            <w:pPr>
              <w:pStyle w:val="Incontec"/>
              <w:rPr>
                <w:sz w:val="20"/>
                <w:szCs w:val="20"/>
              </w:rPr>
            </w:pPr>
            <w:r w:rsidRPr="00253546">
              <w:rPr>
                <w:sz w:val="20"/>
                <w:szCs w:val="20"/>
              </w:rPr>
              <w:t>41</w:t>
            </w:r>
          </w:p>
        </w:tc>
      </w:tr>
      <w:tr w:rsidR="0047214F" w14:paraId="29874592" w14:textId="77777777" w:rsidTr="008E0058">
        <w:tc>
          <w:tcPr>
            <w:tcW w:w="8075" w:type="dxa"/>
          </w:tcPr>
          <w:p w14:paraId="01A7A46C" w14:textId="183567CF" w:rsidR="0047214F" w:rsidRPr="00253546" w:rsidRDefault="0047214F" w:rsidP="00253546">
            <w:pPr>
              <w:pStyle w:val="Incontec"/>
              <w:rPr>
                <w:b/>
                <w:i/>
                <w:sz w:val="20"/>
                <w:szCs w:val="20"/>
              </w:rPr>
            </w:pPr>
            <w:r w:rsidRPr="00253546">
              <w:rPr>
                <w:rFonts w:cs="Times New Roman"/>
                <w:b/>
                <w:i/>
                <w:sz w:val="20"/>
                <w:szCs w:val="20"/>
              </w:rPr>
              <w:t>Figura 5-1</w:t>
            </w:r>
            <w:r w:rsidRPr="00253546">
              <w:rPr>
                <w:rFonts w:cs="Times New Roman"/>
                <w:sz w:val="20"/>
                <w:szCs w:val="20"/>
              </w:rPr>
              <w:t>. Localización Centros Crecer y Centros de Desarrollo para personas mayores de 18 años con discapacidad  Fuente: Autores</w:t>
            </w:r>
            <w:r w:rsidR="00253546">
              <w:rPr>
                <w:rFonts w:cs="Times New Roman"/>
                <w:sz w:val="20"/>
                <w:szCs w:val="20"/>
              </w:rPr>
              <w:t>.</w:t>
            </w:r>
          </w:p>
        </w:tc>
        <w:tc>
          <w:tcPr>
            <w:tcW w:w="753" w:type="dxa"/>
          </w:tcPr>
          <w:p w14:paraId="175B6D92" w14:textId="2CE62079" w:rsidR="0047214F" w:rsidRPr="00253546" w:rsidRDefault="0047214F" w:rsidP="00253546">
            <w:pPr>
              <w:pStyle w:val="Incontec"/>
              <w:rPr>
                <w:sz w:val="20"/>
                <w:szCs w:val="20"/>
              </w:rPr>
            </w:pPr>
            <w:r w:rsidRPr="00253546">
              <w:rPr>
                <w:sz w:val="20"/>
                <w:szCs w:val="20"/>
              </w:rPr>
              <w:t>47</w:t>
            </w:r>
          </w:p>
        </w:tc>
      </w:tr>
      <w:tr w:rsidR="0047214F" w14:paraId="132DDB60" w14:textId="77777777" w:rsidTr="008E0058">
        <w:tc>
          <w:tcPr>
            <w:tcW w:w="8075" w:type="dxa"/>
          </w:tcPr>
          <w:p w14:paraId="37154E72" w14:textId="53DC4205" w:rsidR="0047214F" w:rsidRPr="00253546" w:rsidRDefault="00253546" w:rsidP="00253546">
            <w:pPr>
              <w:pStyle w:val="Incontec"/>
              <w:rPr>
                <w:b/>
                <w:i/>
                <w:sz w:val="20"/>
                <w:szCs w:val="20"/>
              </w:rPr>
            </w:pPr>
            <w:r w:rsidRPr="00253546">
              <w:rPr>
                <w:b/>
                <w:i/>
                <w:sz w:val="20"/>
                <w:szCs w:val="20"/>
              </w:rPr>
              <w:t>Figura 5-3</w:t>
            </w:r>
            <w:r w:rsidRPr="00253546">
              <w:rPr>
                <w:sz w:val="20"/>
                <w:szCs w:val="20"/>
              </w:rPr>
              <w:t>. Ubicación Parquesoft. Fuente: Autores.</w:t>
            </w:r>
          </w:p>
        </w:tc>
        <w:tc>
          <w:tcPr>
            <w:tcW w:w="753" w:type="dxa"/>
          </w:tcPr>
          <w:p w14:paraId="476F481A" w14:textId="0F8AD81B" w:rsidR="0047214F" w:rsidRPr="00253546" w:rsidRDefault="00253546" w:rsidP="00253546">
            <w:pPr>
              <w:pStyle w:val="Incontec"/>
              <w:rPr>
                <w:sz w:val="20"/>
                <w:szCs w:val="20"/>
              </w:rPr>
            </w:pPr>
            <w:r w:rsidRPr="00253546">
              <w:rPr>
                <w:sz w:val="20"/>
                <w:szCs w:val="20"/>
              </w:rPr>
              <w:t>49</w:t>
            </w:r>
          </w:p>
        </w:tc>
      </w:tr>
      <w:tr w:rsidR="0047214F" w14:paraId="19CF2177" w14:textId="77777777" w:rsidTr="008E0058">
        <w:tc>
          <w:tcPr>
            <w:tcW w:w="8075" w:type="dxa"/>
          </w:tcPr>
          <w:p w14:paraId="1388F7CA" w14:textId="267BD30B" w:rsidR="0047214F" w:rsidRPr="00253546" w:rsidRDefault="00253546" w:rsidP="00253546">
            <w:pPr>
              <w:pStyle w:val="Incontec"/>
              <w:rPr>
                <w:b/>
                <w:i/>
                <w:sz w:val="20"/>
                <w:szCs w:val="20"/>
              </w:rPr>
            </w:pPr>
            <w:r w:rsidRPr="00253546">
              <w:rPr>
                <w:rFonts w:cs="Times New Roman"/>
                <w:b/>
                <w:i/>
                <w:sz w:val="20"/>
                <w:szCs w:val="20"/>
              </w:rPr>
              <w:t>Figura 5-4</w:t>
            </w:r>
            <w:r w:rsidRPr="00253546">
              <w:rPr>
                <w:rFonts w:cs="Times New Roman"/>
                <w:sz w:val="20"/>
                <w:szCs w:val="20"/>
              </w:rPr>
              <w:t xml:space="preserve">. </w:t>
            </w:r>
            <w:r w:rsidR="002E57FA" w:rsidRPr="000A0072">
              <w:rPr>
                <w:rFonts w:cs="Times New Roman"/>
                <w:sz w:val="22"/>
                <w:szCs w:val="22"/>
              </w:rPr>
              <w:t xml:space="preserve">Plano de distribución </w:t>
            </w:r>
            <w:r w:rsidR="002E57FA">
              <w:rPr>
                <w:rFonts w:cs="Times New Roman"/>
                <w:sz w:val="22"/>
                <w:szCs w:val="22"/>
              </w:rPr>
              <w:t>primera planta. Fuente: Autores</w:t>
            </w:r>
          </w:p>
        </w:tc>
        <w:tc>
          <w:tcPr>
            <w:tcW w:w="753" w:type="dxa"/>
          </w:tcPr>
          <w:p w14:paraId="0896BCA1" w14:textId="1D91D7E8" w:rsidR="0047214F" w:rsidRPr="00253546" w:rsidRDefault="00253546" w:rsidP="00253546">
            <w:pPr>
              <w:pStyle w:val="Incontec"/>
              <w:rPr>
                <w:sz w:val="20"/>
                <w:szCs w:val="20"/>
              </w:rPr>
            </w:pPr>
            <w:r w:rsidRPr="00253546">
              <w:rPr>
                <w:sz w:val="20"/>
                <w:szCs w:val="20"/>
              </w:rPr>
              <w:t>50</w:t>
            </w:r>
          </w:p>
        </w:tc>
      </w:tr>
      <w:tr w:rsidR="0047214F" w14:paraId="76752ACC" w14:textId="77777777" w:rsidTr="008E0058">
        <w:tc>
          <w:tcPr>
            <w:tcW w:w="8075" w:type="dxa"/>
          </w:tcPr>
          <w:p w14:paraId="56BD177B" w14:textId="30AAF81A" w:rsidR="0047214F" w:rsidRPr="00253546" w:rsidRDefault="00253546" w:rsidP="00253546">
            <w:pPr>
              <w:pStyle w:val="Incontec"/>
              <w:rPr>
                <w:b/>
                <w:i/>
                <w:sz w:val="20"/>
                <w:szCs w:val="20"/>
              </w:rPr>
            </w:pPr>
            <w:r w:rsidRPr="00253546">
              <w:rPr>
                <w:rFonts w:eastAsia="Arial" w:cs="Times New Roman"/>
                <w:b/>
                <w:i/>
                <w:sz w:val="20"/>
                <w:szCs w:val="20"/>
              </w:rPr>
              <w:t>Figura 5-6</w:t>
            </w:r>
            <w:r w:rsidRPr="00253546">
              <w:rPr>
                <w:rFonts w:eastAsia="Arial" w:cs="Times New Roman"/>
                <w:sz w:val="20"/>
                <w:szCs w:val="20"/>
              </w:rPr>
              <w:t>. Estructura Software Eko. Fuente: Autores.</w:t>
            </w:r>
          </w:p>
        </w:tc>
        <w:tc>
          <w:tcPr>
            <w:tcW w:w="753" w:type="dxa"/>
          </w:tcPr>
          <w:p w14:paraId="2F3A9BBB" w14:textId="1B29B4BA" w:rsidR="0047214F" w:rsidRPr="00253546" w:rsidRDefault="00253546" w:rsidP="00253546">
            <w:pPr>
              <w:pStyle w:val="Incontec"/>
              <w:rPr>
                <w:sz w:val="20"/>
                <w:szCs w:val="20"/>
              </w:rPr>
            </w:pPr>
            <w:r w:rsidRPr="00253546">
              <w:rPr>
                <w:sz w:val="20"/>
                <w:szCs w:val="20"/>
              </w:rPr>
              <w:t>61</w:t>
            </w:r>
          </w:p>
        </w:tc>
      </w:tr>
      <w:tr w:rsidR="00253546" w14:paraId="3E7CADD7" w14:textId="77777777" w:rsidTr="008E0058">
        <w:tc>
          <w:tcPr>
            <w:tcW w:w="8075" w:type="dxa"/>
          </w:tcPr>
          <w:p w14:paraId="4C8CB73D" w14:textId="29FCC262" w:rsidR="00253546" w:rsidRPr="00253546" w:rsidRDefault="00253546" w:rsidP="00253546">
            <w:pPr>
              <w:pStyle w:val="Incontec"/>
              <w:rPr>
                <w:rFonts w:eastAsia="Arial" w:cs="Times New Roman"/>
                <w:b/>
                <w:i/>
                <w:sz w:val="20"/>
                <w:szCs w:val="20"/>
              </w:rPr>
            </w:pPr>
            <w:r w:rsidRPr="00253546">
              <w:rPr>
                <w:b/>
                <w:i/>
                <w:sz w:val="20"/>
                <w:szCs w:val="20"/>
              </w:rPr>
              <w:t>Figura 5-7</w:t>
            </w:r>
            <w:r w:rsidRPr="00253546">
              <w:rPr>
                <w:sz w:val="20"/>
                <w:szCs w:val="20"/>
              </w:rPr>
              <w:t>. Estructura Software Orin. Fuente: Autores</w:t>
            </w:r>
          </w:p>
        </w:tc>
        <w:tc>
          <w:tcPr>
            <w:tcW w:w="753" w:type="dxa"/>
          </w:tcPr>
          <w:p w14:paraId="4D5E8763" w14:textId="2A071039" w:rsidR="00253546" w:rsidRPr="00253546" w:rsidRDefault="00253546" w:rsidP="00253546">
            <w:pPr>
              <w:pStyle w:val="Incontec"/>
              <w:rPr>
                <w:sz w:val="20"/>
                <w:szCs w:val="20"/>
              </w:rPr>
            </w:pPr>
            <w:r w:rsidRPr="00253546">
              <w:rPr>
                <w:sz w:val="20"/>
                <w:szCs w:val="20"/>
              </w:rPr>
              <w:t>61</w:t>
            </w:r>
          </w:p>
        </w:tc>
      </w:tr>
      <w:tr w:rsidR="00253546" w14:paraId="28ECF6E7" w14:textId="77777777" w:rsidTr="008E0058">
        <w:tc>
          <w:tcPr>
            <w:tcW w:w="8075" w:type="dxa"/>
          </w:tcPr>
          <w:p w14:paraId="65C59E8B" w14:textId="287A1F2A" w:rsidR="00253546" w:rsidRPr="000A0072" w:rsidRDefault="002E57FA" w:rsidP="00253546">
            <w:pPr>
              <w:pStyle w:val="Incontec"/>
              <w:rPr>
                <w:rFonts w:eastAsia="Arial" w:cs="Times New Roman"/>
                <w:b/>
                <w:i/>
                <w:sz w:val="22"/>
                <w:szCs w:val="22"/>
              </w:rPr>
            </w:pPr>
            <w:r w:rsidRPr="000A0072">
              <w:rPr>
                <w:rFonts w:eastAsia="Arial" w:cs="Times New Roman"/>
                <w:b/>
                <w:i/>
                <w:sz w:val="22"/>
                <w:szCs w:val="22"/>
              </w:rPr>
              <w:t>Figura 5-8</w:t>
            </w:r>
            <w:r w:rsidRPr="000A0072">
              <w:rPr>
                <w:rFonts w:eastAsia="Arial" w:cs="Times New Roman"/>
                <w:b/>
                <w:sz w:val="22"/>
                <w:szCs w:val="22"/>
              </w:rPr>
              <w:t>.</w:t>
            </w:r>
            <w:r w:rsidRPr="000A0072">
              <w:rPr>
                <w:rFonts w:eastAsia="Arial" w:cs="Times New Roman"/>
                <w:sz w:val="22"/>
                <w:szCs w:val="22"/>
              </w:rPr>
              <w:t xml:space="preserve"> Interfaz de Inicio, Juego Eko. Fuente: Autores.</w:t>
            </w:r>
          </w:p>
        </w:tc>
        <w:tc>
          <w:tcPr>
            <w:tcW w:w="753" w:type="dxa"/>
          </w:tcPr>
          <w:p w14:paraId="6960280A" w14:textId="700A5A88" w:rsidR="00253546" w:rsidRDefault="002E57FA" w:rsidP="008E0058">
            <w:pPr>
              <w:pStyle w:val="Incontec"/>
              <w:rPr>
                <w:sz w:val="20"/>
                <w:szCs w:val="20"/>
              </w:rPr>
            </w:pPr>
            <w:r>
              <w:rPr>
                <w:sz w:val="20"/>
                <w:szCs w:val="20"/>
              </w:rPr>
              <w:t>62</w:t>
            </w:r>
          </w:p>
        </w:tc>
      </w:tr>
      <w:tr w:rsidR="00253546" w14:paraId="11BA4D45" w14:textId="77777777" w:rsidTr="008E0058">
        <w:tc>
          <w:tcPr>
            <w:tcW w:w="8075" w:type="dxa"/>
          </w:tcPr>
          <w:p w14:paraId="64F0C4F4" w14:textId="286DB24A" w:rsidR="00253546" w:rsidRPr="000A0072" w:rsidRDefault="002E57FA" w:rsidP="002E57FA">
            <w:pPr>
              <w:pStyle w:val="Incontec"/>
              <w:rPr>
                <w:rFonts w:eastAsia="Arial" w:cs="Times New Roman"/>
                <w:b/>
                <w:i/>
                <w:sz w:val="22"/>
                <w:szCs w:val="22"/>
              </w:rPr>
            </w:pPr>
            <w:r w:rsidRPr="000A0072">
              <w:rPr>
                <w:rFonts w:eastAsia="Arial" w:cs="Times New Roman"/>
                <w:b/>
                <w:i/>
                <w:sz w:val="22"/>
                <w:szCs w:val="22"/>
              </w:rPr>
              <w:t>Figura 5-9</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tc>
        <w:tc>
          <w:tcPr>
            <w:tcW w:w="753" w:type="dxa"/>
          </w:tcPr>
          <w:p w14:paraId="03C0AD05" w14:textId="6EE37E35" w:rsidR="00253546" w:rsidRDefault="002E57FA" w:rsidP="008E0058">
            <w:pPr>
              <w:pStyle w:val="Incontec"/>
              <w:rPr>
                <w:sz w:val="20"/>
                <w:szCs w:val="20"/>
              </w:rPr>
            </w:pPr>
            <w:r>
              <w:rPr>
                <w:sz w:val="20"/>
                <w:szCs w:val="20"/>
              </w:rPr>
              <w:t>63</w:t>
            </w:r>
          </w:p>
        </w:tc>
      </w:tr>
      <w:tr w:rsidR="002E57FA" w14:paraId="4DE05E84" w14:textId="77777777" w:rsidTr="008E0058">
        <w:tc>
          <w:tcPr>
            <w:tcW w:w="8075" w:type="dxa"/>
          </w:tcPr>
          <w:p w14:paraId="020F6EAE" w14:textId="2409433D" w:rsidR="002E57FA" w:rsidRPr="000A0072" w:rsidRDefault="002E57FA" w:rsidP="002E57FA">
            <w:pPr>
              <w:rPr>
                <w:rFonts w:eastAsia="Arial" w:cs="Times New Roman"/>
                <w:b/>
                <w:i/>
              </w:rPr>
            </w:pPr>
            <w:r w:rsidRPr="00A75AB6">
              <w:rPr>
                <w:rFonts w:ascii="LM Roman 10" w:hAnsi="LM Roman 10"/>
                <w:b/>
                <w:i/>
              </w:rPr>
              <w:t>Figura 5-10</w:t>
            </w:r>
            <w:r w:rsidRPr="000A0072">
              <w:rPr>
                <w:rFonts w:ascii="LM Roman 10" w:hAnsi="LM Roman 10"/>
              </w:rPr>
              <w:t>. Arquitectura de la Aplicación. Fuente: Autores</w:t>
            </w:r>
          </w:p>
        </w:tc>
        <w:tc>
          <w:tcPr>
            <w:tcW w:w="753" w:type="dxa"/>
          </w:tcPr>
          <w:p w14:paraId="2515BC2A" w14:textId="12653DD9" w:rsidR="002E57FA" w:rsidRDefault="002E57FA" w:rsidP="008E0058">
            <w:pPr>
              <w:pStyle w:val="Incontec"/>
              <w:rPr>
                <w:sz w:val="20"/>
                <w:szCs w:val="20"/>
              </w:rPr>
            </w:pPr>
            <w:r>
              <w:rPr>
                <w:sz w:val="20"/>
                <w:szCs w:val="20"/>
              </w:rPr>
              <w:t>66</w:t>
            </w:r>
          </w:p>
        </w:tc>
      </w:tr>
      <w:tr w:rsidR="00DD1C2C" w14:paraId="570EFF30" w14:textId="77777777" w:rsidTr="008E0058">
        <w:tc>
          <w:tcPr>
            <w:tcW w:w="8075" w:type="dxa"/>
          </w:tcPr>
          <w:p w14:paraId="2BE81570" w14:textId="3146FF0B" w:rsidR="00DD1C2C" w:rsidRPr="00A75AB6" w:rsidRDefault="00DD1C2C" w:rsidP="00DD1C2C">
            <w:pPr>
              <w:pStyle w:val="Incontec"/>
              <w:rPr>
                <w:b/>
                <w:i/>
              </w:rPr>
            </w:pPr>
            <w:r w:rsidRPr="00A75AB6">
              <w:rPr>
                <w:rFonts w:cs="Times New Roman"/>
                <w:b/>
                <w:i/>
                <w:sz w:val="22"/>
                <w:szCs w:val="22"/>
              </w:rPr>
              <w:lastRenderedPageBreak/>
              <w:t>Figura 5-11.</w:t>
            </w:r>
            <w:r w:rsidRPr="00A75AB6">
              <w:rPr>
                <w:rFonts w:cs="Times New Roman"/>
                <w:sz w:val="22"/>
                <w:szCs w:val="22"/>
              </w:rPr>
              <w:t xml:space="preserve"> Metodología usada para desarrollo de Software</w:t>
            </w:r>
            <w:r>
              <w:rPr>
                <w:rFonts w:cs="Times New Roman"/>
                <w:sz w:val="22"/>
                <w:szCs w:val="22"/>
              </w:rPr>
              <w:t xml:space="preserve">. </w:t>
            </w:r>
          </w:p>
        </w:tc>
        <w:tc>
          <w:tcPr>
            <w:tcW w:w="753" w:type="dxa"/>
          </w:tcPr>
          <w:p w14:paraId="018B4627" w14:textId="77777777" w:rsidR="00DD1C2C" w:rsidRDefault="00DD1C2C" w:rsidP="008E0058">
            <w:pPr>
              <w:pStyle w:val="Incontec"/>
              <w:rPr>
                <w:sz w:val="20"/>
                <w:szCs w:val="20"/>
              </w:rPr>
            </w:pPr>
          </w:p>
        </w:tc>
      </w:tr>
    </w:tbl>
    <w:p w14:paraId="29B896A2" w14:textId="77777777" w:rsidR="005922D6" w:rsidRDefault="005922D6" w:rsidP="00F12A4C">
      <w:pPr>
        <w:pStyle w:val="Incontec"/>
      </w:pPr>
    </w:p>
    <w:p w14:paraId="60A7E752" w14:textId="77777777" w:rsidR="00504DD3" w:rsidRDefault="00504DD3" w:rsidP="00504DD3"/>
    <w:p w14:paraId="246219DF" w14:textId="77777777" w:rsidR="00504DD3" w:rsidRDefault="00504DD3" w:rsidP="00504DD3"/>
    <w:p w14:paraId="628734C2" w14:textId="77777777" w:rsidR="00504DD3" w:rsidRDefault="00504DD3" w:rsidP="00504DD3"/>
    <w:p w14:paraId="77FFF1E1" w14:textId="77777777" w:rsidR="00504DD3" w:rsidRDefault="00504DD3" w:rsidP="00504DD3"/>
    <w:p w14:paraId="30EF4B29" w14:textId="77777777" w:rsidR="00504DD3" w:rsidRDefault="00504DD3" w:rsidP="00504DD3"/>
    <w:p w14:paraId="672338A3" w14:textId="77777777" w:rsidR="00504DD3" w:rsidRDefault="00504DD3" w:rsidP="00504DD3"/>
    <w:p w14:paraId="4D40AFC3" w14:textId="77777777" w:rsidR="00504DD3" w:rsidRDefault="00504DD3" w:rsidP="00504DD3"/>
    <w:p w14:paraId="45A3B0EB" w14:textId="77777777" w:rsidR="00504DD3" w:rsidRDefault="00504DD3" w:rsidP="00504DD3"/>
    <w:p w14:paraId="33C7027C" w14:textId="77777777" w:rsidR="00504DD3" w:rsidRDefault="00504DD3" w:rsidP="00504DD3"/>
    <w:p w14:paraId="74B72416" w14:textId="77777777" w:rsidR="00504DD3" w:rsidRDefault="00504DD3" w:rsidP="00504DD3"/>
    <w:p w14:paraId="30F0666A" w14:textId="77777777" w:rsidR="00504DD3" w:rsidRDefault="00504DD3" w:rsidP="00504DD3"/>
    <w:p w14:paraId="1195C541" w14:textId="77777777" w:rsidR="00504DD3" w:rsidRDefault="00504DD3" w:rsidP="00504DD3"/>
    <w:p w14:paraId="39BD12CC" w14:textId="77777777" w:rsidR="00504DD3" w:rsidRDefault="00504DD3" w:rsidP="00504DD3"/>
    <w:p w14:paraId="25870131" w14:textId="77777777" w:rsidR="00504DD3" w:rsidRDefault="00504DD3" w:rsidP="00504DD3"/>
    <w:p w14:paraId="4745698D" w14:textId="77777777" w:rsidR="00504DD3" w:rsidRDefault="00504DD3" w:rsidP="00504DD3"/>
    <w:p w14:paraId="4CEF1B44" w14:textId="77777777" w:rsidR="00504DD3" w:rsidRDefault="00504DD3" w:rsidP="00504DD3"/>
    <w:p w14:paraId="0BF5DFC4" w14:textId="77777777" w:rsidR="00504DD3" w:rsidRDefault="00504DD3" w:rsidP="00504DD3"/>
    <w:p w14:paraId="7296106E" w14:textId="77777777" w:rsidR="00504DD3" w:rsidRDefault="00504DD3" w:rsidP="00504DD3"/>
    <w:p w14:paraId="02014EF1" w14:textId="77777777" w:rsidR="00504DD3" w:rsidRDefault="00504DD3" w:rsidP="00504DD3"/>
    <w:p w14:paraId="073E1426" w14:textId="77777777" w:rsidR="00504DD3" w:rsidRDefault="00504DD3" w:rsidP="00504DD3"/>
    <w:p w14:paraId="7397A9CE" w14:textId="77777777" w:rsidR="00504DD3" w:rsidRDefault="00504DD3" w:rsidP="00504DD3"/>
    <w:p w14:paraId="1C5A36EB" w14:textId="77777777" w:rsidR="00504DD3" w:rsidRDefault="00504DD3" w:rsidP="00504DD3"/>
    <w:p w14:paraId="4BF9A013" w14:textId="77777777" w:rsidR="00504DD3" w:rsidRDefault="00504DD3" w:rsidP="00504DD3"/>
    <w:p w14:paraId="427ED66A" w14:textId="77777777" w:rsidR="00504DD3" w:rsidRDefault="00504DD3" w:rsidP="00504DD3"/>
    <w:p w14:paraId="16F46E5C" w14:textId="77777777" w:rsidR="00504DD3" w:rsidRDefault="00504DD3" w:rsidP="00504DD3"/>
    <w:p w14:paraId="3A3A8EB2" w14:textId="77777777" w:rsidR="00504DD3" w:rsidRDefault="00504DD3" w:rsidP="00504DD3"/>
    <w:p w14:paraId="7381233E" w14:textId="77777777" w:rsidR="00504DD3" w:rsidRDefault="00504DD3" w:rsidP="00504DD3"/>
    <w:p w14:paraId="3C3206E5" w14:textId="77777777" w:rsidR="00504DD3" w:rsidRDefault="00504DD3" w:rsidP="00504DD3"/>
    <w:p w14:paraId="663F6551" w14:textId="77777777" w:rsidR="00504DD3" w:rsidRDefault="00504DD3" w:rsidP="00504DD3"/>
    <w:p w14:paraId="291EC45F" w14:textId="77777777" w:rsidR="00504DD3" w:rsidRDefault="00504DD3" w:rsidP="00504DD3"/>
    <w:p w14:paraId="1C60323A" w14:textId="77777777" w:rsidR="00504DD3" w:rsidRDefault="00504DD3" w:rsidP="00504DD3"/>
    <w:p w14:paraId="31739A03" w14:textId="77777777" w:rsidR="00504DD3" w:rsidRDefault="00504DD3" w:rsidP="00504DD3"/>
    <w:p w14:paraId="3AE82EBF" w14:textId="77777777" w:rsidR="00504DD3" w:rsidRDefault="00504DD3" w:rsidP="00504DD3"/>
    <w:p w14:paraId="78561E10" w14:textId="77777777" w:rsidR="00504DD3" w:rsidRDefault="00504DD3" w:rsidP="00504DD3"/>
    <w:p w14:paraId="1ACC535C" w14:textId="77777777" w:rsidR="00504DD3" w:rsidRDefault="00504DD3" w:rsidP="00504DD3"/>
    <w:p w14:paraId="2BA6BA87" w14:textId="77777777" w:rsidR="00504DD3" w:rsidRDefault="00504DD3" w:rsidP="00504DD3"/>
    <w:p w14:paraId="364E992C" w14:textId="77777777" w:rsidR="00504DD3" w:rsidRDefault="00504DD3" w:rsidP="00504DD3"/>
    <w:p w14:paraId="0056F572" w14:textId="77777777" w:rsidR="00504DD3" w:rsidRDefault="00504DD3" w:rsidP="00504DD3"/>
    <w:p w14:paraId="2312BC54" w14:textId="77777777" w:rsidR="00504DD3" w:rsidRDefault="00504DD3" w:rsidP="00504DD3"/>
    <w:p w14:paraId="20CFB8E9" w14:textId="77777777" w:rsidR="00504DD3" w:rsidRDefault="00504DD3" w:rsidP="00504DD3"/>
    <w:p w14:paraId="5BF59510" w14:textId="77777777" w:rsidR="00504DD3" w:rsidRDefault="00504DD3" w:rsidP="00504DD3"/>
    <w:p w14:paraId="77647F85" w14:textId="77777777" w:rsidR="00504DD3" w:rsidRDefault="00504DD3" w:rsidP="00504DD3"/>
    <w:p w14:paraId="657D030E" w14:textId="77777777" w:rsidR="00504DD3" w:rsidRDefault="00504DD3" w:rsidP="00504DD3"/>
    <w:p w14:paraId="0316EFBF" w14:textId="21F82112"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DD74C2">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DD74C2">
        <w:tc>
          <w:tcPr>
            <w:tcW w:w="8075" w:type="dxa"/>
          </w:tcPr>
          <w:p w14:paraId="74EE77F1" w14:textId="63216A24" w:rsidR="004E644E" w:rsidRPr="00504DD3" w:rsidRDefault="00504DD3" w:rsidP="00504DD3">
            <w:pPr>
              <w:pStyle w:val="Incontec"/>
            </w:pPr>
            <w:r>
              <w:t xml:space="preserve">I </w:t>
            </w:r>
            <w:r w:rsidR="00BA299F" w:rsidRPr="00504DD3">
              <w:t>ANEXO. Encuesta Análisis Sectores de Mercado</w:t>
            </w:r>
          </w:p>
        </w:tc>
        <w:tc>
          <w:tcPr>
            <w:tcW w:w="753" w:type="dxa"/>
          </w:tcPr>
          <w:p w14:paraId="7B7C4591" w14:textId="12F7F80A" w:rsidR="004E644E" w:rsidRDefault="004E644E" w:rsidP="00DD74C2">
            <w:pPr>
              <w:pStyle w:val="Incontec"/>
            </w:pPr>
            <w:r w:rsidRPr="00A97076">
              <w:t>1</w:t>
            </w:r>
            <w:r w:rsidR="0018432B">
              <w:t>0</w:t>
            </w:r>
            <w:r w:rsidR="00DD74C2">
              <w:t>7</w:t>
            </w:r>
          </w:p>
        </w:tc>
      </w:tr>
      <w:tr w:rsidR="004E644E" w14:paraId="59E9C6E5" w14:textId="77777777" w:rsidTr="00DD74C2">
        <w:tc>
          <w:tcPr>
            <w:tcW w:w="8075" w:type="dxa"/>
          </w:tcPr>
          <w:p w14:paraId="4E94B558" w14:textId="13F1D7D9" w:rsidR="004E644E" w:rsidRPr="00504DD3" w:rsidRDefault="00504DD3" w:rsidP="00504DD3">
            <w:pPr>
              <w:pStyle w:val="Incontec"/>
            </w:pPr>
            <w:r>
              <w:t xml:space="preserve">II </w:t>
            </w:r>
            <w:r w:rsidR="0018432B" w:rsidRPr="00504DD3">
              <w:t>ANEXO.  Productos Sustitutos – Promedio de Costo</w:t>
            </w:r>
          </w:p>
        </w:tc>
        <w:tc>
          <w:tcPr>
            <w:tcW w:w="753" w:type="dxa"/>
          </w:tcPr>
          <w:p w14:paraId="39FDD539" w14:textId="08F16A38" w:rsidR="004E644E" w:rsidRDefault="0018432B" w:rsidP="00DD74C2">
            <w:pPr>
              <w:pStyle w:val="Incontec"/>
            </w:pPr>
            <w:r>
              <w:t>10</w:t>
            </w:r>
            <w:r w:rsidR="00DD74C2">
              <w:t>9</w:t>
            </w:r>
          </w:p>
        </w:tc>
      </w:tr>
      <w:tr w:rsidR="004E644E" w14:paraId="57D51B0F" w14:textId="77777777" w:rsidTr="00DD74C2">
        <w:tc>
          <w:tcPr>
            <w:tcW w:w="8075" w:type="dxa"/>
          </w:tcPr>
          <w:p w14:paraId="78801B33" w14:textId="3C2B375E" w:rsidR="004E644E" w:rsidRDefault="004E644E" w:rsidP="00665D3C">
            <w:pPr>
              <w:pStyle w:val="Incontec"/>
            </w:pPr>
          </w:p>
        </w:tc>
        <w:tc>
          <w:tcPr>
            <w:tcW w:w="753" w:type="dxa"/>
          </w:tcPr>
          <w:p w14:paraId="65A075D3" w14:textId="60F7F780" w:rsidR="004E644E" w:rsidRDefault="004E644E" w:rsidP="00665D3C">
            <w:pPr>
              <w:pStyle w:val="Incontec"/>
            </w:pPr>
          </w:p>
        </w:tc>
      </w:tr>
      <w:tr w:rsidR="004E644E" w14:paraId="40A6E5E7" w14:textId="77777777" w:rsidTr="00DD74C2">
        <w:tc>
          <w:tcPr>
            <w:tcW w:w="8075" w:type="dxa"/>
          </w:tcPr>
          <w:p w14:paraId="257BEE82" w14:textId="77777777" w:rsidR="004E644E" w:rsidRDefault="004E644E" w:rsidP="00665D3C">
            <w:pPr>
              <w:pStyle w:val="Incontec"/>
            </w:pPr>
          </w:p>
        </w:tc>
        <w:tc>
          <w:tcPr>
            <w:tcW w:w="753" w:type="dxa"/>
          </w:tcPr>
          <w:p w14:paraId="1E79C5D3" w14:textId="77777777" w:rsidR="004E644E" w:rsidRDefault="004E644E" w:rsidP="00665D3C">
            <w:pPr>
              <w:pStyle w:val="Incontec"/>
            </w:pPr>
          </w:p>
        </w:tc>
      </w:tr>
      <w:tr w:rsidR="004E644E" w14:paraId="351C0ABF" w14:textId="77777777" w:rsidTr="00DD74C2">
        <w:tc>
          <w:tcPr>
            <w:tcW w:w="8075" w:type="dxa"/>
          </w:tcPr>
          <w:p w14:paraId="5DCE95E0" w14:textId="77777777" w:rsidR="004E644E" w:rsidRDefault="004E644E" w:rsidP="00665D3C">
            <w:pPr>
              <w:pStyle w:val="Incontec"/>
            </w:pPr>
          </w:p>
        </w:tc>
        <w:tc>
          <w:tcPr>
            <w:tcW w:w="753" w:type="dxa"/>
          </w:tcPr>
          <w:p w14:paraId="59588CBD" w14:textId="77777777" w:rsidR="004E644E" w:rsidRDefault="004E644E" w:rsidP="00665D3C">
            <w:pPr>
              <w:pStyle w:val="Incontec"/>
            </w:pPr>
          </w:p>
        </w:tc>
      </w:tr>
      <w:tr w:rsidR="004E644E" w14:paraId="2ACECC2F" w14:textId="77777777" w:rsidTr="00DD74C2">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DD74C2">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77777777" w:rsidR="005922D6" w:rsidRDefault="005922D6" w:rsidP="00F12A4C">
      <w:pPr>
        <w:pStyle w:val="Incontec"/>
        <w:rPr>
          <w:rFonts w:ascii="Times New Roman" w:hAnsi="Times New Roman" w:cs="Times New Roman"/>
        </w:rPr>
      </w:pPr>
    </w:p>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77445EEC" w14:textId="77777777" w:rsidR="005922D6" w:rsidRDefault="005922D6" w:rsidP="00F12A4C">
      <w:pPr>
        <w:pStyle w:val="Incontec"/>
        <w:rPr>
          <w:rFonts w:ascii="Times New Roman" w:hAnsi="Times New Roman" w:cs="Times New Roman"/>
        </w:rPr>
      </w:pPr>
    </w:p>
    <w:p w14:paraId="14FA7E2A" w14:textId="77777777" w:rsidR="005922D6" w:rsidRDefault="005922D6" w:rsidP="00F12A4C">
      <w:pPr>
        <w:pStyle w:val="Incontec"/>
        <w:rPr>
          <w:rFonts w:ascii="Times New Roman" w:hAnsi="Times New Roman" w:cs="Times New Roman"/>
        </w:rPr>
      </w:pPr>
    </w:p>
    <w:p w14:paraId="68C6DBF6" w14:textId="77777777" w:rsidR="005922D6" w:rsidRDefault="005922D6" w:rsidP="00F12A4C">
      <w:pPr>
        <w:pStyle w:val="Incontec"/>
        <w:rPr>
          <w:rFonts w:ascii="Times New Roman" w:hAnsi="Times New Roman" w:cs="Times New Roman"/>
        </w:rPr>
      </w:pPr>
    </w:p>
    <w:p w14:paraId="2FF149E1"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14" w:name="_30j0zll" w:colFirst="0" w:colLast="0"/>
      <w:bookmarkStart w:id="15" w:name="_Toc475311863"/>
      <w:bookmarkEnd w:id="14"/>
      <w:r w:rsidRPr="00A97076">
        <w:rPr>
          <w:rFonts w:cs="Times New Roman"/>
          <w:sz w:val="32"/>
          <w:szCs w:val="32"/>
        </w:rPr>
        <w:lastRenderedPageBreak/>
        <w:t>RESUMEN EJECUTIVO</w:t>
      </w:r>
      <w:bookmarkEnd w:id="15"/>
      <w:r w:rsidRPr="00A97076">
        <w:rPr>
          <w:rFonts w:cs="Times New Roman"/>
          <w:sz w:val="32"/>
          <w:szCs w:val="32"/>
        </w:rPr>
        <w:t xml:space="preserve"> </w:t>
      </w:r>
    </w:p>
    <w:p w14:paraId="06A18D22" w14:textId="77777777" w:rsidR="00D30904" w:rsidRPr="00527418" w:rsidRDefault="00D30904" w:rsidP="00F12A4C">
      <w:pPr>
        <w:pStyle w:val="Incontec"/>
        <w:rPr>
          <w:rFonts w:ascii="Times New Roman" w:hAnsi="Times New Roman" w:cs="Times New Roman"/>
        </w:rPr>
      </w:pPr>
    </w:p>
    <w:p w14:paraId="01CADC94" w14:textId="50D7A83B" w:rsidR="00D30904" w:rsidRPr="00527418" w:rsidRDefault="00D868FD" w:rsidP="00F12A4C">
      <w:pPr>
        <w:pStyle w:val="Incontec"/>
        <w:rPr>
          <w:rFonts w:ascii="Times New Roman" w:hAnsi="Times New Roman" w:cs="Times New Roman"/>
        </w:rPr>
      </w:pPr>
      <w:r w:rsidRPr="00527418">
        <w:rPr>
          <w:rFonts w:ascii="Times New Roman" w:eastAsia="Arial" w:hAnsi="Times New Roman" w:cs="Times New Roman"/>
        </w:rPr>
        <w:t xml:space="preserve">Nuestro mercado principalmente será enfocado en la ciudad de Bogotá, actualmente en </w:t>
      </w:r>
      <w:r w:rsidR="006B5A99" w:rsidRPr="00527418">
        <w:rPr>
          <w:rFonts w:ascii="Times New Roman" w:eastAsia="Arial" w:hAnsi="Times New Roman" w:cs="Times New Roman"/>
        </w:rPr>
        <w:t>Bogotá</w:t>
      </w:r>
      <w:r w:rsidRPr="00527418">
        <w:rPr>
          <w:rFonts w:ascii="Times New Roman" w:eastAsia="Arial" w:hAnsi="Times New Roman" w:cs="Times New Roman"/>
        </w:rPr>
        <w:t xml:space="preserve"> en los colegios oficiales del distrito se encuentran más de </w:t>
      </w:r>
      <w:commentRangeStart w:id="16"/>
      <w:r w:rsidRPr="00527418">
        <w:rPr>
          <w:rFonts w:ascii="Times New Roman" w:eastAsia="Arial" w:hAnsi="Times New Roman" w:cs="Times New Roman"/>
        </w:rPr>
        <w:t>2000</w:t>
      </w:r>
      <w:commentRangeEnd w:id="16"/>
      <w:r w:rsidR="00295B38">
        <w:rPr>
          <w:rStyle w:val="Refdecomentario"/>
          <w:rFonts w:ascii="Cambria" w:eastAsia="Cambria" w:hAnsi="Cambria" w:cs="Cambria"/>
          <w:color w:val="000000"/>
          <w:shd w:val="clear" w:color="auto" w:fill="auto"/>
        </w:rPr>
        <w:commentReference w:id="16"/>
      </w:r>
      <w:r w:rsidRPr="00527418">
        <w:rPr>
          <w:rFonts w:ascii="Times New Roman" w:eastAsia="Arial" w:hAnsi="Times New Roman" w:cs="Times New Roman"/>
        </w:rPr>
        <w:t xml:space="preserve"> estudiantes con </w:t>
      </w:r>
      <w:proofErr w:type="spellStart"/>
      <w:r w:rsidR="00192E49">
        <w:rPr>
          <w:rFonts w:ascii="Times New Roman" w:eastAsia="Arial" w:hAnsi="Times New Roman" w:cs="Times New Roman"/>
        </w:rPr>
        <w:t>Limitacion</w:t>
      </w:r>
      <w:proofErr w:type="spellEnd"/>
      <w:r w:rsidR="00192E49">
        <w:rPr>
          <w:rFonts w:ascii="Times New Roman" w:eastAsia="Arial" w:hAnsi="Times New Roman" w:cs="Times New Roman"/>
        </w:rPr>
        <w:t xml:space="preserve"> Cognitiva</w:t>
      </w:r>
      <w:r w:rsidRPr="00527418">
        <w:rPr>
          <w:rFonts w:ascii="Times New Roman" w:eastAsia="Arial" w:hAnsi="Times New Roman" w:cs="Times New Roman"/>
        </w:rPr>
        <w:t xml:space="preserve"> estudiando, es un mercado que </w:t>
      </w:r>
      <w:proofErr w:type="spellStart"/>
      <w:r w:rsidR="005A4910">
        <w:rPr>
          <w:rFonts w:ascii="Times New Roman" w:eastAsia="Arial" w:hAnsi="Times New Roman" w:cs="Times New Roman"/>
        </w:rPr>
        <w:t>Inclu</w:t>
      </w:r>
      <w:r w:rsidRPr="00527418">
        <w:rPr>
          <w:rFonts w:ascii="Times New Roman" w:eastAsia="Arial" w:hAnsi="Times New Roman" w:cs="Times New Roman"/>
        </w:rPr>
        <w:t>soft</w:t>
      </w:r>
      <w:proofErr w:type="spellEnd"/>
      <w:r w:rsidRPr="00527418">
        <w:rPr>
          <w:rFonts w:ascii="Times New Roman" w:eastAsia="Arial" w:hAnsi="Times New Roman" w:cs="Times New Roman"/>
        </w:rPr>
        <w:t xml:space="preserve"> podría atacar de mano de la alcaldía, nuestra idea también es llegar a las personas que en este momento se encuentran </w:t>
      </w:r>
      <w:proofErr w:type="spellStart"/>
      <w:r w:rsidRPr="00527418">
        <w:rPr>
          <w:rFonts w:ascii="Times New Roman" w:eastAsia="Arial" w:hAnsi="Times New Roman" w:cs="Times New Roman"/>
        </w:rPr>
        <w:t>descolarizadas</w:t>
      </w:r>
      <w:proofErr w:type="spellEnd"/>
      <w:r w:rsidRPr="00527418">
        <w:rPr>
          <w:rFonts w:ascii="Times New Roman" w:eastAsia="Arial" w:hAnsi="Times New Roman" w:cs="Times New Roman"/>
        </w:rPr>
        <w:t xml:space="preserve"> que pueden ser más del doble que se encuentran en este momento colegios, la mayoría se encuentra en instituciones o fundaciones especializadas en el manejo de estas poblaciones; Luego que el modelo esté firme en Bogotá se podrá escalar a otras principales ciudad del país, para luego llevarlo a todo el país.</w:t>
      </w:r>
    </w:p>
    <w:p w14:paraId="5E7CBDBB" w14:textId="2E4EFEB1" w:rsidR="00D30904" w:rsidRPr="00527418" w:rsidRDefault="00D868FD" w:rsidP="00F12A4C">
      <w:pPr>
        <w:pStyle w:val="Incontec"/>
        <w:rPr>
          <w:rFonts w:ascii="Times New Roman" w:hAnsi="Times New Roman" w:cs="Times New Roman"/>
        </w:rPr>
      </w:pPr>
      <w:r w:rsidRPr="00527418">
        <w:rPr>
          <w:rFonts w:ascii="Times New Roman" w:eastAsia="Arial" w:hAnsi="Times New Roman" w:cs="Times New Roman"/>
        </w:rPr>
        <w:t xml:space="preserve">En la actualidad el mercado de la tecnología enfocado a la discapacidad 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Pr>
          <w:rFonts w:ascii="Times New Roman" w:eastAsia="Arial" w:hAnsi="Times New Roman" w:cs="Times New Roman"/>
        </w:rPr>
        <w:t>para este mercado, por lo cual IncluS</w:t>
      </w:r>
      <w:r w:rsidRPr="00527418">
        <w:rPr>
          <w:rFonts w:ascii="Times New Roman" w:eastAsia="Arial" w:hAnsi="Times New Roman" w:cs="Times New Roman"/>
        </w:rPr>
        <w:t>oft puede entrar muy fuerte en el mercado y atacar ese potencial de mercado.</w:t>
      </w:r>
    </w:p>
    <w:p w14:paraId="72878FF7" w14:textId="77777777" w:rsidR="00D30904" w:rsidRPr="00527418" w:rsidRDefault="00D868FD" w:rsidP="00F12A4C">
      <w:pPr>
        <w:pStyle w:val="Incontec"/>
        <w:rPr>
          <w:rFonts w:ascii="Times New Roman" w:eastAsia="Arial" w:hAnsi="Times New Roman" w:cs="Times New Roman"/>
        </w:rPr>
      </w:pPr>
      <w:commentRangeStart w:id="17"/>
      <w:r w:rsidRPr="00527418">
        <w:rPr>
          <w:rFonts w:ascii="Times New Roman" w:eastAsia="Arial" w:hAnsi="Times New Roman" w:cs="Times New Roman"/>
        </w:rPr>
        <w:t>La inversión inicial deberá ser de 54817.615 para comenzar con la empresa, Dicha inversión se recupera en el 3 año de funcionamiento de la empresa, el TIR del proyecto es de 24.6%, lo que garantiza que habrá rentabilidad; la inversión inicial es pequeña a comparación de grandes proyectos, ya que solo se necesita de equipos y de un muy buen equipo de trabajo para iniciar.</w:t>
      </w:r>
      <w:commentRangeEnd w:id="17"/>
      <w:r w:rsidR="00295B38">
        <w:rPr>
          <w:rStyle w:val="Refdecomentario"/>
          <w:rFonts w:ascii="Cambria" w:eastAsia="Cambria" w:hAnsi="Cambria" w:cs="Cambria"/>
          <w:color w:val="000000"/>
          <w:shd w:val="clear" w:color="auto" w:fill="auto"/>
        </w:rPr>
        <w:commentReference w:id="17"/>
      </w:r>
    </w:p>
    <w:p w14:paraId="55AAF030" w14:textId="77777777" w:rsidR="00224974" w:rsidRPr="00527418" w:rsidRDefault="00224974" w:rsidP="00F12A4C">
      <w:pPr>
        <w:pStyle w:val="Incontec"/>
        <w:rPr>
          <w:rFonts w:ascii="Times New Roman" w:eastAsia="Arial" w:hAnsi="Times New Roman" w:cs="Times New Roman"/>
        </w:rPr>
      </w:pPr>
    </w:p>
    <w:p w14:paraId="19CD4C37" w14:textId="77777777" w:rsidR="00224974" w:rsidRPr="00527418" w:rsidRDefault="00224974" w:rsidP="00F12A4C">
      <w:pPr>
        <w:pStyle w:val="Incontec"/>
        <w:rPr>
          <w:rFonts w:ascii="Times New Roman" w:eastAsia="Arial" w:hAnsi="Times New Roman" w:cs="Times New Roman"/>
        </w:rPr>
      </w:pPr>
    </w:p>
    <w:p w14:paraId="73F1873C" w14:textId="77777777" w:rsidR="00224974" w:rsidRPr="00527418" w:rsidRDefault="00224974" w:rsidP="00F12A4C">
      <w:pPr>
        <w:pStyle w:val="Incontec"/>
        <w:rPr>
          <w:rFonts w:ascii="Times New Roman" w:hAnsi="Times New Roman" w:cs="Times New Roman"/>
        </w:rPr>
      </w:pPr>
    </w:p>
    <w:p w14:paraId="19EB27B8" w14:textId="77777777" w:rsidR="00CC11AC" w:rsidRDefault="00CC11AC" w:rsidP="00F12A4C">
      <w:pPr>
        <w:pStyle w:val="Incontec"/>
        <w:rPr>
          <w:rFonts w:ascii="Times New Roman" w:hAnsi="Times New Roman" w:cs="Times New Roman"/>
        </w:rPr>
      </w:pP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AEDA460" w14:textId="77777777" w:rsidR="007971B5" w:rsidRDefault="007971B5" w:rsidP="007971B5"/>
    <w:p w14:paraId="39C7ED30" w14:textId="77777777" w:rsidR="007971B5" w:rsidRDefault="007971B5" w:rsidP="007971B5"/>
    <w:p w14:paraId="447FC91F" w14:textId="15BD6F34" w:rsidR="005922D6" w:rsidRPr="000F7F3A" w:rsidRDefault="005922D6" w:rsidP="00E75E0F">
      <w:pPr>
        <w:pStyle w:val="Ttulo1"/>
        <w:numPr>
          <w:ilvl w:val="0"/>
          <w:numId w:val="44"/>
        </w:numPr>
        <w:jc w:val="center"/>
        <w:rPr>
          <w:rFonts w:ascii="LM Roman 10" w:hAnsi="LM Roman 10"/>
          <w:b/>
          <w:sz w:val="32"/>
        </w:rPr>
      </w:pPr>
      <w:bookmarkStart w:id="18" w:name="_Toc475311864"/>
      <w:r w:rsidRPr="000F7F3A">
        <w:rPr>
          <w:rFonts w:ascii="LM Roman 10" w:hAnsi="LM Roman 10"/>
          <w:b/>
          <w:sz w:val="32"/>
        </w:rPr>
        <w:lastRenderedPageBreak/>
        <w:t>INTRODUCCIÓN</w:t>
      </w:r>
      <w:bookmarkEnd w:id="18"/>
    </w:p>
    <w:p w14:paraId="75537B42" w14:textId="77777777" w:rsidR="005922D6" w:rsidRDefault="005922D6" w:rsidP="00F12A4C">
      <w:pPr>
        <w:pStyle w:val="Incontec"/>
      </w:pPr>
    </w:p>
    <w:p w14:paraId="7B5FB8DE" w14:textId="77777777" w:rsidR="00E40D26" w:rsidRPr="00E40D26" w:rsidRDefault="00E40D26" w:rsidP="00E40D26"/>
    <w:p w14:paraId="2D189CFF" w14:textId="77777777" w:rsidR="0015681E" w:rsidRDefault="0015681E" w:rsidP="0015681E">
      <w:pPr>
        <w:pStyle w:val="Incontec"/>
        <w:rPr>
          <w:rFonts w:cs="Times New Roman"/>
        </w:rPr>
      </w:pPr>
      <w:r>
        <w:rPr>
          <w:rFonts w:cs="Times New Roman"/>
        </w:rPr>
        <w:t xml:space="preserve">Según el Ministerio de Educación Nacional </w:t>
      </w:r>
      <w:sdt>
        <w:sdtPr>
          <w:rPr>
            <w:rFonts w:cs="Times New Roman"/>
          </w:rPr>
          <w:id w:val="1752240261"/>
          <w:citation/>
        </w:sdtPr>
        <w:sdtContent>
          <w:r>
            <w:rPr>
              <w:rFonts w:cs="Times New Roman"/>
            </w:rPr>
            <w:fldChar w:fldCharType="begin"/>
          </w:r>
          <w:r>
            <w:rPr>
              <w:rFonts w:cs="Times New Roman"/>
            </w:rPr>
            <w:instrText xml:space="preserve">CITATION Min161 \l 9226 </w:instrText>
          </w:r>
          <w:r>
            <w:rPr>
              <w:rFonts w:cs="Times New Roman"/>
            </w:rPr>
            <w:fldChar w:fldCharType="separate"/>
          </w:r>
          <w:r w:rsidR="00DD74C2" w:rsidRPr="00DD74C2">
            <w:rPr>
              <w:rFonts w:cs="Times New Roman"/>
              <w:noProof/>
            </w:rPr>
            <w:t>(8)</w:t>
          </w:r>
          <w:r>
            <w:rPr>
              <w:rFonts w:cs="Times New Roman"/>
            </w:rPr>
            <w:fldChar w:fldCharType="end"/>
          </w:r>
        </w:sdtContent>
      </w:sdt>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19" w:name="_Toc475311865"/>
      <w:r w:rsidRPr="002E21AE">
        <w:rPr>
          <w:sz w:val="28"/>
        </w:rPr>
        <w:t>PLANTEAMIENTO DEL PROBLEMA</w:t>
      </w:r>
      <w:bookmarkEnd w:id="19"/>
      <w:r w:rsidRPr="002E21AE">
        <w:rPr>
          <w:sz w:val="28"/>
        </w:rPr>
        <w:t xml:space="preserve"> </w:t>
      </w:r>
    </w:p>
    <w:p w14:paraId="224406F9" w14:textId="77777777" w:rsidR="00E40D26" w:rsidRPr="00E40D26" w:rsidRDefault="00E40D26" w:rsidP="00E40D26"/>
    <w:p w14:paraId="4DDB9D1C" w14:textId="77777777"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w:t>
      </w:r>
      <w:proofErr w:type="spellStart"/>
      <w:r>
        <w:rPr>
          <w:rFonts w:eastAsiaTheme="minorHAnsi" w:cs="Times New Roman"/>
          <w:lang w:eastAsia="en-US"/>
        </w:rPr>
        <w:t>Special</w:t>
      </w:r>
      <w:proofErr w:type="spellEnd"/>
      <w:r>
        <w:rPr>
          <w:rFonts w:eastAsiaTheme="minorHAnsi" w:cs="Times New Roman"/>
          <w:lang w:eastAsia="en-US"/>
        </w:rPr>
        <w:t xml:space="preserve"> </w:t>
      </w:r>
      <w:proofErr w:type="spellStart"/>
      <w:r>
        <w:rPr>
          <w:rFonts w:eastAsiaTheme="minorHAnsi" w:cs="Times New Roman"/>
          <w:lang w:eastAsia="en-US"/>
        </w:rPr>
        <w:t>Olympics</w:t>
      </w:r>
      <w:proofErr w:type="spellEnd"/>
      <w:r>
        <w:rPr>
          <w:rFonts w:eastAsiaTheme="minorHAnsi" w:cs="Times New Roman"/>
          <w:lang w:eastAsia="en-US"/>
        </w:rPr>
        <w:t xml:space="preserve"> </w:t>
      </w:r>
      <w:sdt>
        <w:sdtPr>
          <w:rPr>
            <w:rFonts w:eastAsiaTheme="minorHAnsi" w:cs="Times New Roman"/>
            <w:lang w:eastAsia="en-US"/>
          </w:rPr>
          <w:id w:val="-1695914652"/>
          <w:citation/>
        </w:sdtPr>
        <w:sdtContent>
          <w:r>
            <w:rPr>
              <w:rFonts w:eastAsiaTheme="minorHAnsi" w:cs="Times New Roman"/>
              <w:lang w:eastAsia="en-US"/>
            </w:rPr>
            <w:fldChar w:fldCharType="begin"/>
          </w:r>
          <w:r>
            <w:rPr>
              <w:rFonts w:eastAsiaTheme="minorHAnsi" w:cs="Times New Roman"/>
              <w:lang w:eastAsia="en-US"/>
            </w:rPr>
            <w:instrText xml:space="preserve"> CITATION Spe09 \l 9226 </w:instrText>
          </w:r>
          <w:r>
            <w:rPr>
              <w:rFonts w:eastAsiaTheme="minorHAnsi" w:cs="Times New Roman"/>
              <w:lang w:eastAsia="en-US"/>
            </w:rPr>
            <w:fldChar w:fldCharType="separate"/>
          </w:r>
          <w:r w:rsidR="00DD74C2" w:rsidRPr="00DD74C2">
            <w:rPr>
              <w:rFonts w:eastAsiaTheme="minorHAnsi" w:cs="Times New Roman"/>
              <w:noProof/>
              <w:lang w:eastAsia="en-US"/>
            </w:rPr>
            <w:t>(9)</w:t>
          </w:r>
          <w:r>
            <w:rPr>
              <w:rFonts w:eastAsiaTheme="minorHAnsi" w:cs="Times New Roman"/>
              <w:lang w:eastAsia="en-US"/>
            </w:rPr>
            <w:fldChar w:fldCharType="end"/>
          </w:r>
        </w:sdtContent>
      </w:sdt>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sdt>
        <w:sdtPr>
          <w:rPr>
            <w:rFonts w:eastAsiaTheme="minorHAnsi" w:cs="Times New Roman"/>
            <w:lang w:eastAsia="en-US"/>
          </w:rPr>
          <w:id w:val="-1235696665"/>
          <w:citation/>
        </w:sdtPr>
        <w:sdtContent>
          <w:r>
            <w:rPr>
              <w:rFonts w:eastAsiaTheme="minorHAnsi" w:cs="Times New Roman"/>
              <w:lang w:eastAsia="en-US"/>
            </w:rPr>
            <w:fldChar w:fldCharType="begin"/>
          </w:r>
          <w:r>
            <w:rPr>
              <w:rFonts w:eastAsiaTheme="minorHAnsi" w:cs="Times New Roman"/>
              <w:lang w:eastAsia="en-US"/>
            </w:rPr>
            <w:instrText xml:space="preserve"> CITATION OMS13 \l 9226 </w:instrText>
          </w:r>
          <w:r>
            <w:rPr>
              <w:rFonts w:eastAsiaTheme="minorHAnsi" w:cs="Times New Roman"/>
              <w:lang w:eastAsia="en-US"/>
            </w:rPr>
            <w:fldChar w:fldCharType="separate"/>
          </w:r>
          <w:r w:rsidR="00DD74C2" w:rsidRPr="00DD74C2">
            <w:rPr>
              <w:rFonts w:eastAsiaTheme="minorHAnsi" w:cs="Times New Roman"/>
              <w:noProof/>
              <w:lang w:eastAsia="en-US"/>
            </w:rPr>
            <w:t>(10)</w:t>
          </w:r>
          <w:r>
            <w:rPr>
              <w:rFonts w:eastAsiaTheme="minorHAnsi" w:cs="Times New Roman"/>
              <w:lang w:eastAsia="en-US"/>
            </w:rPr>
            <w:fldChar w:fldCharType="end"/>
          </w:r>
        </w:sdtContent>
      </w:sdt>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w:t>
      </w:r>
      <w:r>
        <w:rPr>
          <w:rFonts w:eastAsiaTheme="minorHAnsi" w:cs="Times New Roman"/>
          <w:lang w:eastAsia="en-US"/>
        </w:rPr>
        <w:lastRenderedPageBreak/>
        <w:t xml:space="preserve">de las personas con limitaciones a servicios que las personas regulares consideran como obvios, en particular la salud, la educación, el empleo, el transporte, o la información. </w:t>
      </w:r>
    </w:p>
    <w:p w14:paraId="09479738" w14:textId="4D79C498"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sdt>
        <w:sdtPr>
          <w:rPr>
            <w:rFonts w:eastAsiaTheme="minorHAnsi" w:cs="Times New Roman"/>
            <w:lang w:eastAsia="en-US"/>
          </w:rPr>
          <w:id w:val="-1594539820"/>
          <w:citation/>
        </w:sdtPr>
        <w:sdtContent>
          <w:r>
            <w:rPr>
              <w:rFonts w:eastAsiaTheme="minorHAnsi" w:cs="Times New Roman"/>
              <w:lang w:eastAsia="en-US"/>
            </w:rPr>
            <w:fldChar w:fldCharType="begin"/>
          </w:r>
          <w:r>
            <w:rPr>
              <w:rFonts w:eastAsiaTheme="minorHAnsi" w:cs="Times New Roman"/>
              <w:lang w:eastAsia="en-US"/>
            </w:rPr>
            <w:instrText xml:space="preserve"> CITATION Min141 \l 9226 </w:instrText>
          </w:r>
          <w:r>
            <w:rPr>
              <w:rFonts w:eastAsiaTheme="minorHAnsi" w:cs="Times New Roman"/>
              <w:lang w:eastAsia="en-US"/>
            </w:rPr>
            <w:fldChar w:fldCharType="separate"/>
          </w:r>
          <w:r w:rsidR="00DD74C2" w:rsidRPr="00DD74C2">
            <w:rPr>
              <w:rFonts w:eastAsiaTheme="minorHAnsi" w:cs="Times New Roman"/>
              <w:noProof/>
              <w:lang w:eastAsia="en-US"/>
            </w:rPr>
            <w:t>(1)</w:t>
          </w:r>
          <w:r>
            <w:rPr>
              <w:rFonts w:eastAsiaTheme="minorHAnsi" w:cs="Times New Roman"/>
              <w:lang w:eastAsia="en-US"/>
            </w:rPr>
            <w:fldChar w:fldCharType="end"/>
          </w:r>
        </w:sdtContent>
      </w:sdt>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ins w:id="20" w:author="andres camilo santana bohorquez" w:date="2017-02-17T00:06:00Z">
        <w:r w:rsidR="00BA20EE">
          <w:rPr>
            <w:rFonts w:eastAsiaTheme="minorHAnsi" w:cs="Times New Roman"/>
            <w:lang w:eastAsia="en-US"/>
          </w:rPr>
          <w:t xml:space="preserve"> (Ver Figura 1-1)</w:t>
        </w:r>
      </w:ins>
      <w:r>
        <w:rPr>
          <w:rFonts w:eastAsiaTheme="minorHAnsi" w:cs="Times New Roman"/>
          <w:lang w:eastAsia="en-US"/>
        </w:rPr>
        <w:t>.</w:t>
      </w:r>
    </w:p>
    <w:p w14:paraId="35DAAD57" w14:textId="3D06A125"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sdt>
        <w:sdtPr>
          <w:rPr>
            <w:rFonts w:eastAsiaTheme="minorHAnsi" w:cs="Times New Roman"/>
            <w:lang w:eastAsia="en-US"/>
          </w:rPr>
          <w:id w:val="771513431"/>
          <w:citation/>
        </w:sdtPr>
        <w:sdtContent>
          <w:r>
            <w:rPr>
              <w:rFonts w:eastAsiaTheme="minorHAnsi" w:cs="Times New Roman"/>
              <w:lang w:eastAsia="en-US"/>
            </w:rPr>
            <w:fldChar w:fldCharType="begin"/>
          </w:r>
          <w:r>
            <w:rPr>
              <w:rFonts w:eastAsiaTheme="minorHAnsi" w:cs="Times New Roman"/>
              <w:lang w:eastAsia="en-US"/>
            </w:rPr>
            <w:instrText xml:space="preserve"> CITATION Min141 \l 9226 </w:instrText>
          </w:r>
          <w:r>
            <w:rPr>
              <w:rFonts w:eastAsiaTheme="minorHAnsi" w:cs="Times New Roman"/>
              <w:lang w:eastAsia="en-US"/>
            </w:rPr>
            <w:fldChar w:fldCharType="separate"/>
          </w:r>
          <w:r w:rsidR="00DD74C2" w:rsidRPr="00DD74C2">
            <w:rPr>
              <w:rFonts w:eastAsiaTheme="minorHAnsi" w:cs="Times New Roman"/>
              <w:noProof/>
              <w:lang w:eastAsia="en-US"/>
            </w:rPr>
            <w:t>(1)</w:t>
          </w:r>
          <w:r>
            <w:rPr>
              <w:rFonts w:eastAsiaTheme="minorHAnsi" w:cs="Times New Roman"/>
              <w:lang w:eastAsia="en-US"/>
            </w:rPr>
            <w:fldChar w:fldCharType="end"/>
          </w:r>
        </w:sdtContent>
      </w:sdt>
      <w:r>
        <w:rPr>
          <w:rFonts w:eastAsiaTheme="minorHAnsi" w:cs="Times New Roman"/>
          <w:lang w:eastAsia="en-US"/>
        </w:rPr>
        <w:t xml:space="preserve"> .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49EF9E69" w:rsidR="005E663D" w:rsidRDefault="003F1120" w:rsidP="005E663D">
      <w:pPr>
        <w:pStyle w:val="Incontec"/>
        <w:keepNext/>
      </w:pPr>
      <w:del w:id="21" w:author="andres camilo santana bohorquez" w:date="2017-02-17T00:08:00Z">
        <w:r w:rsidRPr="003F1120" w:rsidDel="00BA20EE">
          <w:rPr>
            <w:rFonts w:ascii="Times New Roman" w:eastAsiaTheme="minorHAnsi" w:hAnsi="Times New Roman" w:cs="Times New Roman"/>
            <w:noProof/>
            <w:color w:val="auto"/>
            <w:lang w:val="es-ES" w:eastAsia="es-ES"/>
            <w:rPrChange w:id="22" w:author="Unknown">
              <w:rPr>
                <w:noProof/>
                <w:lang w:val="es-ES" w:eastAsia="es-ES"/>
              </w:rPr>
            </w:rPrChange>
          </w:rPr>
          <w:drawing>
            <wp:inline distT="0" distB="0" distL="0" distR="0" wp14:anchorId="65C09F53" wp14:editId="35300967">
              <wp:extent cx="5615797" cy="1797539"/>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33" t="2079" r="15158" b="207"/>
                      <a:stretch/>
                    </pic:blipFill>
                    <pic:spPr bwMode="auto">
                      <a:xfrm>
                        <a:off x="0" y="0"/>
                        <a:ext cx="5672800" cy="1815785"/>
                      </a:xfrm>
                      <a:prstGeom prst="rect">
                        <a:avLst/>
                      </a:prstGeom>
                      <a:ln>
                        <a:noFill/>
                      </a:ln>
                      <a:extLst>
                        <a:ext uri="{53640926-AAD7-44D8-BBD7-CCE9431645EC}">
                          <a14:shadowObscured xmlns:a14="http://schemas.microsoft.com/office/drawing/2010/main"/>
                        </a:ext>
                      </a:extLst>
                    </pic:spPr>
                  </pic:pic>
                </a:graphicData>
              </a:graphic>
            </wp:inline>
          </w:drawing>
        </w:r>
      </w:del>
      <w:ins w:id="23" w:author="andres camilo santana bohorquez" w:date="2017-02-17T00:08:00Z">
        <w:r w:rsidR="00BA20EE">
          <w:rPr>
            <w:noProof/>
            <w:lang w:val="es-ES" w:eastAsia="es-ES"/>
          </w:rPr>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1764030"/>
                      </a:xfrm>
                      <a:prstGeom prst="rect">
                        <a:avLst/>
                      </a:prstGeom>
                    </pic:spPr>
                  </pic:pic>
                </a:graphicData>
              </a:graphic>
            </wp:inline>
          </w:drawing>
        </w:r>
      </w:ins>
    </w:p>
    <w:p w14:paraId="162F8F48" w14:textId="7B0ABD0D"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24" w:name="OLE_LINK3"/>
      <w:bookmarkStart w:id="25" w:name="OLE_LINK4"/>
      <w:bookmarkStart w:id="26"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sdt>
        <w:sdtPr>
          <w:rPr>
            <w:rFonts w:ascii="LM Roman 10" w:eastAsiaTheme="minorHAnsi" w:hAnsi="LM Roman 10" w:cs="Times New Roman"/>
            <w:color w:val="auto"/>
            <w:sz w:val="22"/>
            <w:szCs w:val="22"/>
            <w:lang w:eastAsia="en-US"/>
          </w:rPr>
          <w:id w:val="36476459"/>
          <w:citation/>
        </w:sdtPr>
        <w:sdtContent>
          <w:r w:rsidR="00084E9F">
            <w:rPr>
              <w:rFonts w:ascii="LM Roman 10" w:eastAsiaTheme="minorHAnsi" w:hAnsi="LM Roman 10" w:cs="Times New Roman"/>
              <w:color w:val="auto"/>
              <w:sz w:val="22"/>
              <w:szCs w:val="22"/>
              <w:lang w:eastAsia="en-US"/>
            </w:rPr>
            <w:fldChar w:fldCharType="begin"/>
          </w:r>
          <w:r w:rsidR="00084E9F">
            <w:rPr>
              <w:rFonts w:ascii="LM Roman 10" w:eastAsiaTheme="minorHAnsi" w:hAnsi="LM Roman 10" w:cs="Times New Roman"/>
              <w:color w:val="auto"/>
              <w:sz w:val="22"/>
              <w:szCs w:val="22"/>
              <w:lang w:eastAsia="en-US"/>
            </w:rPr>
            <w:instrText xml:space="preserve"> CITATION Min141 \l 9226 </w:instrText>
          </w:r>
          <w:r w:rsidR="00084E9F">
            <w:rPr>
              <w:rFonts w:ascii="LM Roman 10" w:eastAsiaTheme="minorHAnsi" w:hAnsi="LM Roman 10" w:cs="Times New Roman"/>
              <w:color w:val="auto"/>
              <w:sz w:val="22"/>
              <w:szCs w:val="22"/>
              <w:lang w:eastAsia="en-US"/>
            </w:rPr>
            <w:fldChar w:fldCharType="separate"/>
          </w:r>
          <w:r w:rsidR="00DD74C2" w:rsidRPr="00DD74C2">
            <w:rPr>
              <w:rFonts w:ascii="LM Roman 10" w:eastAsiaTheme="minorHAnsi" w:hAnsi="LM Roman 10" w:cs="Times New Roman"/>
              <w:noProof/>
              <w:color w:val="auto"/>
              <w:sz w:val="22"/>
              <w:szCs w:val="22"/>
              <w:lang w:eastAsia="en-US"/>
            </w:rPr>
            <w:t>(1)</w:t>
          </w:r>
          <w:r w:rsidR="00084E9F">
            <w:rPr>
              <w:rFonts w:ascii="LM Roman 10" w:eastAsiaTheme="minorHAnsi" w:hAnsi="LM Roman 10" w:cs="Times New Roman"/>
              <w:color w:val="auto"/>
              <w:sz w:val="22"/>
              <w:szCs w:val="22"/>
              <w:lang w:eastAsia="en-US"/>
            </w:rPr>
            <w:fldChar w:fldCharType="end"/>
          </w:r>
        </w:sdtContent>
      </w:sdt>
    </w:p>
    <w:p w14:paraId="39E001AD" w14:textId="35906E70" w:rsidR="0083620F" w:rsidRDefault="0015681E" w:rsidP="0083620F">
      <w:pPr>
        <w:pStyle w:val="Incontec"/>
        <w:rPr>
          <w:rFonts w:eastAsia="Cambria"/>
        </w:rPr>
      </w:pPr>
      <w:bookmarkStart w:id="27" w:name="_Toc449933973"/>
      <w:bookmarkEnd w:id="24"/>
      <w:bookmarkEnd w:id="25"/>
      <w:bookmarkEnd w:id="26"/>
      <w:r w:rsidRPr="0083620F">
        <w:rPr>
          <w:rFonts w:eastAsia="Cambria"/>
        </w:rPr>
        <w:lastRenderedPageBreak/>
        <w:t xml:space="preserve">Para identificar de mejor manera la problemática asociada a la insatisfacción de las necesidades educativas especiales  que presentan niños y jóvenes como Daniel, es necesario analizar el sector educativo distrital. El ministerio de educación nacional </w:t>
      </w:r>
      <w:sdt>
        <w:sdtPr>
          <w:rPr>
            <w:rFonts w:eastAsia="Cambria"/>
          </w:rPr>
          <w:id w:val="-2030164190"/>
          <w:citation/>
        </w:sdtPr>
        <w:sdtContent>
          <w:r w:rsidRPr="0083620F">
            <w:rPr>
              <w:rFonts w:eastAsia="Cambria"/>
            </w:rPr>
            <w:fldChar w:fldCharType="begin"/>
          </w:r>
          <w:r w:rsidRPr="0083620F">
            <w:rPr>
              <w:rFonts w:eastAsia="Cambria"/>
            </w:rPr>
            <w:instrText xml:space="preserve"> CITATION MIN16 \l 9226 </w:instrText>
          </w:r>
          <w:r w:rsidRPr="0083620F">
            <w:rPr>
              <w:rFonts w:eastAsia="Cambria"/>
            </w:rPr>
            <w:fldChar w:fldCharType="separate"/>
          </w:r>
          <w:r w:rsidR="00DD74C2" w:rsidRPr="00DD74C2">
            <w:rPr>
              <w:rFonts w:eastAsia="Cambria"/>
              <w:noProof/>
            </w:rPr>
            <w:t>(11)</w:t>
          </w:r>
          <w:r w:rsidRPr="0083620F">
            <w:rPr>
              <w:rFonts w:eastAsia="Cambria"/>
            </w:rPr>
            <w:fldChar w:fldCharType="end"/>
          </w:r>
        </w:sdtContent>
      </w:sdt>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Judith Lasso </w:t>
      </w:r>
      <w:sdt>
        <w:sdtPr>
          <w:rPr>
            <w:rFonts w:eastAsia="Cambria"/>
          </w:rPr>
          <w:id w:val="672304857"/>
          <w:citation/>
        </w:sdtPr>
        <w:sdtContent>
          <w:r w:rsidRPr="0083620F">
            <w:rPr>
              <w:rFonts w:eastAsia="Cambria"/>
            </w:rPr>
            <w:fldChar w:fldCharType="begin"/>
          </w:r>
          <w:r w:rsidRPr="0083620F">
            <w:rPr>
              <w:rFonts w:eastAsia="Cambria"/>
            </w:rPr>
            <w:instrText xml:space="preserve"> CITATION Jud10 \l 9226 </w:instrText>
          </w:r>
          <w:r w:rsidRPr="0083620F">
            <w:rPr>
              <w:rFonts w:eastAsia="Cambria"/>
            </w:rPr>
            <w:fldChar w:fldCharType="separate"/>
          </w:r>
          <w:r w:rsidR="00DD74C2" w:rsidRPr="00DD74C2">
            <w:rPr>
              <w:rFonts w:eastAsia="Cambria"/>
              <w:noProof/>
            </w:rPr>
            <w:t>(12)</w:t>
          </w:r>
          <w:r w:rsidRPr="0083620F">
            <w:rPr>
              <w:rFonts w:eastAsia="Cambria"/>
            </w:rPr>
            <w:fldChar w:fldCharType="end"/>
          </w:r>
        </w:sdtContent>
      </w:sdt>
      <w:r w:rsidRPr="0083620F">
        <w:rPr>
          <w:rFonts w:eastAsia="Cambria"/>
        </w:rPr>
        <w:t xml:space="preserve">, en Bogotá para el año 2010 se encontraban matriculados cerca de 7190 estudiantes con limitaciones en Instituciones Educativas Distritales, de los cuales 3,759 estaban caracterizados con “limitación cognitiva”, 256 de ellos con “síndrome de Down” y 274 con “autismo”, estas cifras indican que solo un 26% </w:t>
      </w:r>
      <w:r w:rsidR="0083620F" w:rsidRPr="0083620F">
        <w:rPr>
          <w:rFonts w:eastAsia="Cambria"/>
        </w:rPr>
        <w:t xml:space="preserve">de </w:t>
      </w:r>
      <w:r w:rsidRPr="0083620F">
        <w:rPr>
          <w:rFonts w:eastAsia="Cambria"/>
        </w:rPr>
        <w:t>la población con limitaciones cognitivas en Bogotá accede a programas educativos ofrecidos por el gobierno.</w:t>
      </w:r>
    </w:p>
    <w:p w14:paraId="00E9868C" w14:textId="77777777" w:rsidR="0083620F" w:rsidRPr="0083620F" w:rsidRDefault="0083620F" w:rsidP="0083620F"/>
    <w:p w14:paraId="4A2AEDA3" w14:textId="6B4E2E04" w:rsidR="0015681E" w:rsidRPr="0083620F" w:rsidRDefault="0083620F" w:rsidP="0083620F">
      <w:pPr>
        <w:jc w:val="both"/>
        <w:rPr>
          <w:rFonts w:ascii="LM Roman 10" w:eastAsiaTheme="minorHAnsi" w:hAnsi="LM Roman 10" w:cs="Times New Roman"/>
          <w:sz w:val="24"/>
          <w:szCs w:val="24"/>
          <w:lang w:eastAsia="en-US"/>
        </w:rPr>
      </w:pPr>
      <w:r w:rsidRPr="0083620F">
        <w:rPr>
          <w:rFonts w:ascii="LM Roman 10" w:hAnsi="LM Roman 10"/>
          <w:sz w:val="24"/>
          <w:szCs w:val="24"/>
          <w:lang w:eastAsia="en-US"/>
        </w:rPr>
        <w:t>Este bajo porcentaje sin duda se debe al desconocimiento por parte de las familias en los procesos que se deben implementar para suplir las necesidades básicas de esta población</w:t>
      </w:r>
      <w:r w:rsidR="0015681E" w:rsidRPr="0083620F">
        <w:rPr>
          <w:rFonts w:ascii="LM Roman 10" w:eastAsiaTheme="minorHAnsi" w:hAnsi="LM Roman 10" w:cs="Times New Roman"/>
          <w:sz w:val="24"/>
          <w:szCs w:val="24"/>
          <w:lang w:eastAsia="en-US"/>
        </w:rPr>
        <w:t xml:space="preserve">, además </w:t>
      </w:r>
      <w:r>
        <w:rPr>
          <w:rFonts w:ascii="LM Roman 10" w:eastAsiaTheme="minorHAnsi" w:hAnsi="LM Roman 10" w:cs="Times New Roman"/>
          <w:sz w:val="24"/>
          <w:szCs w:val="24"/>
          <w:lang w:eastAsia="en-US"/>
        </w:rPr>
        <w:t>en los casos en los cuales las familias no pueden acceder a programas ofrecidos por el gobierno indican que</w:t>
      </w:r>
      <w:r w:rsidR="0015681E" w:rsidRPr="0083620F">
        <w:rPr>
          <w:rFonts w:ascii="LM Roman 10" w:eastAsiaTheme="minorHAnsi" w:hAnsi="LM Roman 10" w:cs="Times New Roman"/>
          <w:sz w:val="24"/>
          <w:szCs w:val="24"/>
          <w:lang w:eastAsia="en-US"/>
        </w:rPr>
        <w:t xml:space="preserve"> es complicado contar con un tutor</w:t>
      </w:r>
      <w:r>
        <w:rPr>
          <w:rFonts w:ascii="LM Roman 10" w:eastAsiaTheme="minorHAnsi" w:hAnsi="LM Roman 10" w:cs="Times New Roman"/>
          <w:sz w:val="24"/>
          <w:szCs w:val="24"/>
          <w:lang w:eastAsia="en-US"/>
        </w:rPr>
        <w:t xml:space="preserve"> </w:t>
      </w:r>
      <w:r w:rsidR="0015681E" w:rsidRPr="0083620F">
        <w:rPr>
          <w:rFonts w:ascii="LM Roman 10" w:eastAsiaTheme="minorHAnsi" w:hAnsi="LM Roman 10" w:cs="Times New Roman"/>
          <w:sz w:val="24"/>
          <w:szCs w:val="24"/>
          <w:lang w:eastAsia="en-US"/>
        </w:rPr>
        <w:t xml:space="preserve"> personal </w:t>
      </w:r>
      <w:r>
        <w:rPr>
          <w:rFonts w:ascii="LM Roman 10" w:eastAsiaTheme="minorHAnsi" w:hAnsi="LM Roman 10" w:cs="Times New Roman"/>
          <w:sz w:val="24"/>
          <w:szCs w:val="24"/>
          <w:lang w:eastAsia="en-US"/>
        </w:rPr>
        <w:t xml:space="preserve"> especializado </w:t>
      </w:r>
      <w:r w:rsidR="0015681E" w:rsidRPr="0083620F">
        <w:rPr>
          <w:rFonts w:ascii="LM Roman 10" w:eastAsiaTheme="minorHAnsi" w:hAnsi="LM Roman 10" w:cs="Times New Roman"/>
          <w:sz w:val="24"/>
          <w:szCs w:val="24"/>
          <w:lang w:eastAsia="en-US"/>
        </w:rPr>
        <w:t>por los costos que este  genera, donde en promedio, un tutor en Colombia cobra cerca de 35.000 pesos colombianos por una hora de sesión de acompañami</w:t>
      </w:r>
      <w:r>
        <w:rPr>
          <w:rFonts w:ascii="LM Roman 10" w:eastAsiaTheme="minorHAnsi" w:hAnsi="LM Roman 10" w:cs="Times New Roman"/>
          <w:sz w:val="24"/>
          <w:szCs w:val="24"/>
          <w:lang w:eastAsia="en-US"/>
        </w:rPr>
        <w:t>ento, es un costo muy alto que</w:t>
      </w:r>
      <w:r w:rsidR="0015681E" w:rsidRPr="0083620F">
        <w:rPr>
          <w:rFonts w:ascii="LM Roman 10" w:eastAsiaTheme="minorHAnsi" w:hAnsi="LM Roman 10" w:cs="Times New Roman"/>
          <w:sz w:val="24"/>
          <w:szCs w:val="24"/>
          <w:lang w:eastAsia="en-US"/>
        </w:rPr>
        <w:t xml:space="preserve"> muchas familias </w:t>
      </w:r>
      <w:r>
        <w:rPr>
          <w:rFonts w:ascii="LM Roman 10" w:eastAsiaTheme="minorHAnsi" w:hAnsi="LM Roman 10" w:cs="Times New Roman"/>
          <w:sz w:val="24"/>
          <w:szCs w:val="24"/>
          <w:lang w:eastAsia="en-US"/>
        </w:rPr>
        <w:t xml:space="preserve">no </w:t>
      </w:r>
      <w:r w:rsidR="0015681E" w:rsidRPr="0083620F">
        <w:rPr>
          <w:rFonts w:ascii="LM Roman 10" w:eastAsiaTheme="minorHAnsi" w:hAnsi="LM Roman 10" w:cs="Times New Roman"/>
          <w:sz w:val="24"/>
          <w:szCs w:val="24"/>
          <w:lang w:eastAsia="en-US"/>
        </w:rPr>
        <w:t>les interesa asumir.</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6940D4C8" w14:textId="77777777" w:rsidR="0015681E" w:rsidRDefault="0015681E" w:rsidP="0015681E"/>
    <w:p w14:paraId="772FE255" w14:textId="77777777" w:rsidR="0015681E" w:rsidRDefault="0015681E"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28" w:name="_Toc475311866"/>
      <w:r w:rsidRPr="002E21AE">
        <w:rPr>
          <w:rFonts w:ascii="LM Roman 10" w:eastAsiaTheme="majorEastAsia" w:hAnsi="LM Roman 10" w:cs="Arial"/>
          <w:color w:val="000000" w:themeColor="text1"/>
          <w:sz w:val="28"/>
          <w:szCs w:val="32"/>
          <w:lang w:eastAsia="en-US"/>
        </w:rPr>
        <w:lastRenderedPageBreak/>
        <w:t>OBJETIVOS</w:t>
      </w:r>
      <w:bookmarkEnd w:id="27"/>
      <w:bookmarkEnd w:id="28"/>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29" w:name="_Toc449933974"/>
      <w:bookmarkStart w:id="30" w:name="_Toc475311867"/>
      <w:r w:rsidRPr="007B3F65">
        <w:rPr>
          <w:rFonts w:ascii="LM Roman 10" w:eastAsiaTheme="majorEastAsia" w:hAnsi="LM Roman 10" w:cs="Arial"/>
          <w:color w:val="000000" w:themeColor="text1"/>
          <w:sz w:val="24"/>
          <w:szCs w:val="26"/>
          <w:lang w:eastAsia="en-US"/>
        </w:rPr>
        <w:t>Objetivo General</w:t>
      </w:r>
      <w:bookmarkEnd w:id="29"/>
      <w:r>
        <w:rPr>
          <w:rFonts w:ascii="LM Roman 10" w:eastAsiaTheme="majorEastAsia" w:hAnsi="LM Roman 10" w:cs="Arial"/>
          <w:color w:val="000000" w:themeColor="text1"/>
          <w:sz w:val="24"/>
          <w:szCs w:val="26"/>
          <w:lang w:eastAsia="en-US"/>
        </w:rPr>
        <w:t>.</w:t>
      </w:r>
      <w:bookmarkEnd w:id="30"/>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31" w:name="_Toc449933975"/>
      <w:bookmarkStart w:id="32" w:name="_Toc475311868"/>
      <w:r w:rsidRPr="007B3F65">
        <w:rPr>
          <w:rFonts w:ascii="LM Roman 10" w:eastAsiaTheme="majorEastAsia" w:hAnsi="LM Roman 10" w:cs="Arial"/>
          <w:color w:val="000000" w:themeColor="text1"/>
          <w:sz w:val="24"/>
          <w:szCs w:val="26"/>
          <w:lang w:eastAsia="en-US"/>
        </w:rPr>
        <w:t>Objetivos Específicos</w:t>
      </w:r>
      <w:bookmarkEnd w:id="31"/>
      <w:r>
        <w:rPr>
          <w:rFonts w:ascii="LM Roman 10" w:eastAsiaTheme="majorEastAsia" w:hAnsi="LM Roman 10" w:cs="Arial"/>
          <w:color w:val="000000" w:themeColor="text1"/>
          <w:sz w:val="24"/>
          <w:szCs w:val="26"/>
          <w:lang w:eastAsia="en-US"/>
        </w:rPr>
        <w:t>.</w:t>
      </w:r>
      <w:bookmarkEnd w:id="32"/>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77777777" w:rsidR="007B3F65" w:rsidRDefault="007B3F65" w:rsidP="007B3F65"/>
    <w:p w14:paraId="50065E0A" w14:textId="77777777" w:rsidR="007B3F65" w:rsidRDefault="007B3F65" w:rsidP="007B3F65"/>
    <w:p w14:paraId="1F529893" w14:textId="77777777" w:rsidR="007B3F65" w:rsidRDefault="007B3F65" w:rsidP="007B3F65"/>
    <w:p w14:paraId="3EB40B4E" w14:textId="7FBE7ABC" w:rsidR="007B3F65" w:rsidDel="00217AB4" w:rsidRDefault="007B3F65" w:rsidP="007B3F65">
      <w:pPr>
        <w:rPr>
          <w:del w:id="33" w:author="andres camilo santana bohorquez" w:date="2017-02-17T00:49:00Z"/>
        </w:rPr>
      </w:pPr>
      <w:bookmarkStart w:id="34" w:name="_Toc475090954"/>
      <w:bookmarkStart w:id="35" w:name="_Toc475091048"/>
      <w:bookmarkStart w:id="36" w:name="_Toc475092435"/>
      <w:bookmarkStart w:id="37" w:name="_Toc475092549"/>
      <w:bookmarkStart w:id="38" w:name="_Toc475092661"/>
      <w:bookmarkStart w:id="39" w:name="_Toc475311869"/>
      <w:bookmarkEnd w:id="34"/>
      <w:bookmarkEnd w:id="35"/>
      <w:bookmarkEnd w:id="36"/>
      <w:bookmarkEnd w:id="37"/>
      <w:bookmarkEnd w:id="38"/>
      <w:bookmarkEnd w:id="39"/>
    </w:p>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40" w:name="_Toc449933972"/>
      <w:bookmarkStart w:id="41" w:name="_Toc475311870"/>
      <w:r w:rsidRPr="002E21AE">
        <w:rPr>
          <w:rFonts w:ascii="LM Roman 10" w:eastAsiaTheme="majorEastAsia" w:hAnsi="LM Roman 10" w:cs="Arial"/>
          <w:color w:val="000000" w:themeColor="text1"/>
          <w:sz w:val="28"/>
          <w:szCs w:val="32"/>
          <w:lang w:eastAsia="en-US"/>
        </w:rPr>
        <w:t>JUSTIFICACIÓN</w:t>
      </w:r>
      <w:bookmarkEnd w:id="40"/>
      <w:bookmarkEnd w:id="41"/>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2061160721"/>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DAN04 \l 9226 </w:instrText>
          </w:r>
          <w:r>
            <w:rPr>
              <w:rFonts w:ascii="LM Roman 10" w:eastAsiaTheme="minorHAnsi" w:hAnsi="LM Roman 10" w:cs="Arial"/>
              <w:color w:val="000000" w:themeColor="text1"/>
              <w:sz w:val="24"/>
              <w:szCs w:val="24"/>
              <w:lang w:eastAsia="en-US"/>
            </w:rPr>
            <w:fldChar w:fldCharType="separate"/>
          </w:r>
          <w:r w:rsidR="00DD74C2" w:rsidRPr="00DD74C2">
            <w:rPr>
              <w:rFonts w:ascii="LM Roman 10" w:eastAsiaTheme="minorHAnsi" w:hAnsi="LM Roman 10" w:cs="Arial"/>
              <w:noProof/>
              <w:color w:val="000000" w:themeColor="text1"/>
              <w:sz w:val="24"/>
              <w:szCs w:val="24"/>
              <w:lang w:eastAsia="en-US"/>
            </w:rPr>
            <w:t>(13)</w:t>
          </w:r>
          <w:r>
            <w:rPr>
              <w:rFonts w:ascii="LM Roman 10" w:eastAsiaTheme="minorHAnsi" w:hAnsi="LM Roman 10" w:cs="Arial"/>
              <w:color w:val="000000" w:themeColor="text1"/>
              <w:sz w:val="24"/>
              <w:szCs w:val="24"/>
              <w:lang w:eastAsia="en-US"/>
            </w:rPr>
            <w:fldChar w:fldCharType="end"/>
          </w:r>
        </w:sdtContent>
      </w:sdt>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embargo esta población recibe poca o ninguna atención, evidenciando que los niños con limitaciones tienen menos probabilidades de terminar sus estudios debido a que los modelos educativos actuales no se adaptan a sus necesidades. </w:t>
      </w:r>
    </w:p>
    <w:p w14:paraId="167B7183"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sdt>
        <w:sdtPr>
          <w:rPr>
            <w:rFonts w:ascii="LM Roman 10" w:eastAsiaTheme="minorHAnsi" w:hAnsi="LM Roman 10" w:cs="Arial"/>
            <w:color w:val="000000" w:themeColor="text1"/>
            <w:sz w:val="24"/>
            <w:szCs w:val="24"/>
            <w:lang w:eastAsia="en-US"/>
          </w:rPr>
          <w:id w:val="81960439"/>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CITATION UNE00 \l 9226 </w:instrText>
          </w:r>
          <w:r>
            <w:rPr>
              <w:rFonts w:ascii="LM Roman 10" w:eastAsiaTheme="minorHAnsi" w:hAnsi="LM Roman 10" w:cs="Arial"/>
              <w:color w:val="000000" w:themeColor="text1"/>
              <w:sz w:val="24"/>
              <w:szCs w:val="24"/>
              <w:lang w:eastAsia="en-US"/>
            </w:rPr>
            <w:fldChar w:fldCharType="separate"/>
          </w:r>
          <w:r w:rsidR="00DD74C2" w:rsidRPr="00DD74C2">
            <w:rPr>
              <w:rFonts w:ascii="LM Roman 10" w:eastAsiaTheme="minorHAnsi" w:hAnsi="LM Roman 10" w:cs="Arial"/>
              <w:noProof/>
              <w:color w:val="000000" w:themeColor="text1"/>
              <w:sz w:val="24"/>
              <w:szCs w:val="24"/>
              <w:lang w:eastAsia="en-US"/>
            </w:rPr>
            <w:t>(14)</w:t>
          </w:r>
          <w:r>
            <w:rPr>
              <w:rFonts w:ascii="LM Roman 10" w:eastAsiaTheme="minorHAnsi" w:hAnsi="LM Roman 10" w:cs="Arial"/>
              <w:color w:val="000000" w:themeColor="text1"/>
              <w:sz w:val="24"/>
              <w:szCs w:val="24"/>
              <w:lang w:eastAsia="en-US"/>
            </w:rPr>
            <w:fldChar w:fldCharType="end"/>
          </w:r>
        </w:sdtContent>
      </w:sdt>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w:t>
      </w:r>
      <w:proofErr w:type="spellStart"/>
      <w:r>
        <w:rPr>
          <w:rFonts w:ascii="LM Roman 10" w:eastAsiaTheme="minorHAnsi" w:hAnsi="LM Roman 10" w:cs="Arial"/>
          <w:color w:val="000000" w:themeColor="text1"/>
          <w:sz w:val="24"/>
          <w:szCs w:val="24"/>
          <w:lang w:eastAsia="en-US"/>
        </w:rPr>
        <w:t>Gradior</w:t>
      </w:r>
      <w:proofErr w:type="spellEnd"/>
      <w:r>
        <w:rPr>
          <w:rFonts w:ascii="LM Roman 10" w:eastAsiaTheme="minorHAnsi" w:hAnsi="LM Roman 10" w:cs="Arial"/>
          <w:color w:val="000000" w:themeColor="text1"/>
          <w:sz w:val="24"/>
          <w:szCs w:val="24"/>
          <w:lang w:eastAsia="en-US"/>
        </w:rPr>
        <w:t xml:space="preserve">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sdt>
        <w:sdtPr>
          <w:rPr>
            <w:rFonts w:ascii="LM Roman 10" w:eastAsiaTheme="minorHAnsi" w:hAnsi="LM Roman 10" w:cs="Arial"/>
            <w:color w:val="000000" w:themeColor="text1"/>
            <w:sz w:val="24"/>
            <w:szCs w:val="24"/>
            <w:lang w:eastAsia="en-US"/>
          </w:rPr>
          <w:id w:val="520284355"/>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Ele12 \l 9226 </w:instrText>
          </w:r>
          <w:r>
            <w:rPr>
              <w:rFonts w:ascii="LM Roman 10" w:eastAsiaTheme="minorHAnsi" w:hAnsi="LM Roman 10" w:cs="Arial"/>
              <w:color w:val="000000" w:themeColor="text1"/>
              <w:sz w:val="24"/>
              <w:szCs w:val="24"/>
              <w:lang w:eastAsia="en-US"/>
            </w:rPr>
            <w:fldChar w:fldCharType="separate"/>
          </w:r>
          <w:r w:rsidR="00DD74C2" w:rsidRPr="00DD74C2">
            <w:rPr>
              <w:rFonts w:ascii="LM Roman 10" w:eastAsiaTheme="minorHAnsi" w:hAnsi="LM Roman 10" w:cs="Arial"/>
              <w:noProof/>
              <w:color w:val="000000" w:themeColor="text1"/>
              <w:sz w:val="24"/>
              <w:szCs w:val="24"/>
              <w:lang w:eastAsia="en-US"/>
            </w:rPr>
            <w:t>(15)</w:t>
          </w:r>
          <w:r>
            <w:rPr>
              <w:rFonts w:ascii="LM Roman 10" w:eastAsiaTheme="minorHAnsi" w:hAnsi="LM Roman 10" w:cs="Arial"/>
              <w:color w:val="000000" w:themeColor="text1"/>
              <w:sz w:val="24"/>
              <w:szCs w:val="24"/>
              <w:lang w:eastAsia="en-US"/>
            </w:rPr>
            <w:fldChar w:fldCharType="end"/>
          </w:r>
        </w:sdtContent>
      </w:sdt>
    </w:p>
    <w:p w14:paraId="4F5F180D" w14:textId="2D04C9B3"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 xml:space="preserve">sección </w:t>
      </w:r>
      <w:r w:rsidR="00261C9F">
        <w:rPr>
          <w:rFonts w:ascii="LM Roman 10" w:eastAsiaTheme="minorHAnsi" w:hAnsi="LM Roman 10" w:cs="Arial"/>
          <w:color w:val="000000" w:themeColor="text1"/>
          <w:sz w:val="24"/>
          <w:szCs w:val="24"/>
          <w:lang w:eastAsia="en-US"/>
        </w:rPr>
        <w:fldChar w:fldCharType="begin"/>
      </w:r>
      <w:r w:rsidR="00261C9F">
        <w:rPr>
          <w:rFonts w:ascii="LM Roman 10" w:eastAsiaTheme="minorHAnsi" w:hAnsi="LM Roman 10" w:cs="Arial"/>
          <w:color w:val="000000" w:themeColor="text1"/>
          <w:sz w:val="24"/>
          <w:szCs w:val="24"/>
          <w:lang w:eastAsia="en-US"/>
        </w:rPr>
        <w:instrText xml:space="preserve"> REF _Ref467493474 \r \h </w:instrText>
      </w:r>
      <w:r w:rsidR="00261C9F">
        <w:rPr>
          <w:rFonts w:ascii="LM Roman 10" w:eastAsiaTheme="minorHAnsi" w:hAnsi="LM Roman 10" w:cs="Arial"/>
          <w:color w:val="000000" w:themeColor="text1"/>
          <w:sz w:val="24"/>
          <w:szCs w:val="24"/>
          <w:lang w:eastAsia="en-US"/>
        </w:rPr>
      </w:r>
      <w:r w:rsidR="00261C9F">
        <w:rPr>
          <w:rFonts w:ascii="LM Roman 10" w:eastAsiaTheme="minorHAnsi" w:hAnsi="LM Roman 10" w:cs="Arial"/>
          <w:color w:val="000000" w:themeColor="text1"/>
          <w:sz w:val="24"/>
          <w:szCs w:val="24"/>
          <w:lang w:eastAsia="en-US"/>
        </w:rPr>
        <w:fldChar w:fldCharType="separate"/>
      </w:r>
      <w:r w:rsidR="00261C9F">
        <w:rPr>
          <w:rFonts w:ascii="LM Roman 10" w:eastAsiaTheme="minorHAnsi" w:hAnsi="LM Roman 10" w:cs="Arial"/>
          <w:color w:val="000000" w:themeColor="text1"/>
          <w:sz w:val="24"/>
          <w:szCs w:val="24"/>
          <w:lang w:eastAsia="en-US"/>
        </w:rPr>
        <w:t>5.4.2</w:t>
      </w:r>
      <w:r w:rsidR="00261C9F">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4324DBA4"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 xml:space="preserve">para personas que presentan un grado de limitación cognitiva bajo técnicas como la Gamificación, el </w:t>
      </w:r>
      <w:proofErr w:type="spellStart"/>
      <w:r w:rsidR="0047220A">
        <w:rPr>
          <w:rFonts w:ascii="LM Roman 10" w:eastAsiaTheme="minorHAnsi" w:hAnsi="LM Roman 10" w:cs="Arial"/>
          <w:color w:val="000000" w:themeColor="text1"/>
          <w:sz w:val="24"/>
          <w:szCs w:val="24"/>
          <w:lang w:eastAsia="en-US"/>
        </w:rPr>
        <w:t>Game-Based</w:t>
      </w:r>
      <w:proofErr w:type="spellEnd"/>
      <w:r w:rsidR="0047220A">
        <w:rPr>
          <w:rFonts w:ascii="LM Roman 10" w:eastAsiaTheme="minorHAnsi" w:hAnsi="LM Roman 10" w:cs="Arial"/>
          <w:color w:val="000000" w:themeColor="text1"/>
          <w:sz w:val="24"/>
          <w:szCs w:val="24"/>
          <w:lang w:eastAsia="en-US"/>
        </w:rPr>
        <w:t xml:space="preserve"> </w:t>
      </w:r>
      <w:proofErr w:type="spellStart"/>
      <w:r w:rsidR="0047220A">
        <w:rPr>
          <w:rFonts w:ascii="LM Roman 10" w:eastAsiaTheme="minorHAnsi" w:hAnsi="LM Roman 10" w:cs="Arial"/>
          <w:color w:val="000000" w:themeColor="text1"/>
          <w:sz w:val="24"/>
          <w:szCs w:val="24"/>
          <w:lang w:eastAsia="en-US"/>
        </w:rPr>
        <w:t>Learning</w:t>
      </w:r>
      <w:proofErr w:type="spellEnd"/>
      <w:r>
        <w:rPr>
          <w:rFonts w:ascii="LM Roman 10" w:eastAsiaTheme="minorHAnsi" w:hAnsi="LM Roman 10" w:cs="Arial"/>
          <w:color w:val="000000" w:themeColor="text1"/>
          <w:sz w:val="24"/>
          <w:szCs w:val="24"/>
          <w:lang w:eastAsia="en-US"/>
        </w:rPr>
        <w:t>, ya que hemos encontrado en  las ATC (</w:t>
      </w:r>
      <w:proofErr w:type="spellStart"/>
      <w:r>
        <w:rPr>
          <w:rFonts w:ascii="LM Roman 10" w:eastAsiaTheme="minorHAnsi" w:hAnsi="LM Roman 10" w:cs="Arial"/>
          <w:color w:val="000000" w:themeColor="text1"/>
          <w:sz w:val="24"/>
          <w:szCs w:val="24"/>
          <w:lang w:eastAsia="en-US"/>
        </w:rPr>
        <w:t>Assistive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Technology</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for</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Cognitive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Disabilities</w:t>
      </w:r>
      <w:proofErr w:type="spellEnd"/>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1003009782"/>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Mar05 \l 9226 </w:instrText>
          </w:r>
          <w:r>
            <w:rPr>
              <w:rFonts w:ascii="LM Roman 10" w:eastAsiaTheme="minorHAnsi" w:hAnsi="LM Roman 10" w:cs="Arial"/>
              <w:color w:val="000000" w:themeColor="text1"/>
              <w:sz w:val="24"/>
              <w:szCs w:val="24"/>
              <w:lang w:eastAsia="en-US"/>
            </w:rPr>
            <w:fldChar w:fldCharType="separate"/>
          </w:r>
          <w:r w:rsidR="00DD74C2" w:rsidRPr="00DD74C2">
            <w:rPr>
              <w:rFonts w:ascii="LM Roman 10" w:eastAsiaTheme="minorHAnsi" w:hAnsi="LM Roman 10" w:cs="Arial"/>
              <w:noProof/>
              <w:color w:val="000000" w:themeColor="text1"/>
              <w:sz w:val="24"/>
              <w:szCs w:val="24"/>
              <w:lang w:eastAsia="en-US"/>
            </w:rPr>
            <w:t>(16)</w:t>
          </w:r>
          <w:r>
            <w:rPr>
              <w:rFonts w:ascii="LM Roman 10" w:eastAsiaTheme="minorHAnsi" w:hAnsi="LM Roman 10" w:cs="Arial"/>
              <w:color w:val="000000" w:themeColor="text1"/>
              <w:sz w:val="24"/>
              <w:szCs w:val="24"/>
              <w:lang w:eastAsia="en-US"/>
            </w:rPr>
            <w:fldChar w:fldCharType="end"/>
          </w:r>
        </w:sdtContent>
      </w:sdt>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77777777" w:rsidR="005922D6" w:rsidRDefault="005922D6" w:rsidP="00F12A4C">
      <w:pPr>
        <w:pStyle w:val="Incontec"/>
        <w:rPr>
          <w:ins w:id="42" w:author="andres camilo santana bohorquez" w:date="2017-02-17T00:50:00Z"/>
        </w:rPr>
      </w:pPr>
    </w:p>
    <w:p w14:paraId="7A713567" w14:textId="77777777" w:rsidR="00217AB4" w:rsidRPr="00217AB4" w:rsidRDefault="00217AB4">
      <w:pPr>
        <w:rPr>
          <w:rPrChange w:id="43" w:author="andres camilo santana bohorquez" w:date="2017-02-17T00:50:00Z">
            <w:rPr/>
          </w:rPrChange>
        </w:rPr>
        <w:pPrChange w:id="44" w:author="andres camilo santana bohorquez" w:date="2017-02-17T00:50:00Z">
          <w:pPr>
            <w:pStyle w:val="Incontec"/>
          </w:pPr>
        </w:pPrChange>
      </w:pPr>
    </w:p>
    <w:p w14:paraId="60BDD32F" w14:textId="772E64B0" w:rsidR="00C65762" w:rsidRPr="00E75E0F" w:rsidRDefault="00C65762" w:rsidP="00E75E0F">
      <w:pPr>
        <w:pStyle w:val="Ttulo1"/>
        <w:numPr>
          <w:ilvl w:val="0"/>
          <w:numId w:val="1"/>
        </w:numPr>
        <w:jc w:val="center"/>
        <w:rPr>
          <w:ins w:id="45" w:author="andres camilo santana bohorquez" w:date="2017-02-17T00:53:00Z"/>
          <w:rFonts w:ascii="LM Roman 10" w:hAnsi="LM Roman 10"/>
          <w:sz w:val="32"/>
        </w:rPr>
      </w:pPr>
      <w:bookmarkStart w:id="46" w:name="_1fob9te" w:colFirst="0" w:colLast="0"/>
      <w:bookmarkStart w:id="47" w:name="_Toc475311871"/>
      <w:bookmarkEnd w:id="46"/>
      <w:r w:rsidRPr="00E75E0F">
        <w:rPr>
          <w:rFonts w:ascii="LM Roman 10" w:hAnsi="LM Roman 10"/>
          <w:sz w:val="32"/>
        </w:rPr>
        <w:lastRenderedPageBreak/>
        <w:t xml:space="preserve">MARCO </w:t>
      </w:r>
      <w:r w:rsidR="002A5F40" w:rsidRPr="00E75E0F">
        <w:rPr>
          <w:rFonts w:ascii="LM Roman 10" w:hAnsi="LM Roman 10"/>
          <w:sz w:val="32"/>
        </w:rPr>
        <w:t>TEÓRICO</w:t>
      </w:r>
      <w:r w:rsidRPr="00E75E0F">
        <w:rPr>
          <w:rFonts w:ascii="LM Roman 10" w:hAnsi="LM Roman 10"/>
          <w:sz w:val="32"/>
        </w:rPr>
        <w:t xml:space="preserve"> </w:t>
      </w:r>
      <w:r w:rsidR="00762CFE" w:rsidRPr="00E75E0F">
        <w:rPr>
          <w:rFonts w:ascii="LM Roman 10" w:hAnsi="LM Roman 10"/>
          <w:sz w:val="32"/>
        </w:rPr>
        <w:t>Y ANTECEDENTES</w:t>
      </w:r>
      <w:bookmarkEnd w:id="47"/>
    </w:p>
    <w:p w14:paraId="510CBB06" w14:textId="77777777" w:rsidR="002A1AA2" w:rsidRDefault="002A1AA2" w:rsidP="00926F33">
      <w:pPr>
        <w:pStyle w:val="Incontec"/>
      </w:pPr>
    </w:p>
    <w:p w14:paraId="0998B69B" w14:textId="77777777" w:rsidR="00926F33" w:rsidRPr="00926F33" w:rsidRDefault="00926F33">
      <w:pPr>
        <w:pStyle w:val="Incontec"/>
        <w:rPr>
          <w:ins w:id="48" w:author="andres camilo santana bohorquez" w:date="2017-02-17T00:50:00Z"/>
          <w:rPrChange w:id="49" w:author="andres camilo santana bohorquez" w:date="2017-02-17T00:54:00Z">
            <w:rPr>
              <w:ins w:id="50" w:author="andres camilo santana bohorquez" w:date="2017-02-17T00:50:00Z"/>
              <w:rFonts w:cs="Times New Roman"/>
              <w:sz w:val="32"/>
            </w:rPr>
          </w:rPrChange>
        </w:rPr>
        <w:pPrChange w:id="51" w:author="andres camilo santana bohorquez" w:date="2017-02-17T00:54:00Z">
          <w:pPr>
            <w:pStyle w:val="Incontec"/>
            <w:numPr>
              <w:numId w:val="1"/>
            </w:numPr>
            <w:ind w:left="720" w:hanging="363"/>
            <w:jc w:val="center"/>
            <w:outlineLvl w:val="0"/>
          </w:pPr>
        </w:pPrChange>
      </w:pPr>
    </w:p>
    <w:p w14:paraId="38515A7B" w14:textId="571ED8BB" w:rsidR="00217AB4" w:rsidRDefault="00217AB4">
      <w:pPr>
        <w:pStyle w:val="Incontec"/>
        <w:rPr>
          <w:ins w:id="52" w:author="andres camilo santana bohorquez" w:date="2017-02-17T00:50:00Z"/>
        </w:rPr>
        <w:pPrChange w:id="53" w:author="andres camilo santana bohorquez" w:date="2017-02-17T00:50:00Z">
          <w:pPr>
            <w:pStyle w:val="Incontec"/>
            <w:numPr>
              <w:numId w:val="1"/>
            </w:numPr>
            <w:ind w:left="720" w:hanging="363"/>
            <w:jc w:val="center"/>
            <w:outlineLvl w:val="0"/>
          </w:pPr>
        </w:pPrChange>
      </w:pPr>
      <w:ins w:id="54" w:author="andres camilo santana bohorquez" w:date="2017-02-17T00:50:00Z">
        <w:r>
          <w:t xml:space="preserve">En este capítulo se </w:t>
        </w:r>
      </w:ins>
      <w:r w:rsidR="00A36E2B">
        <w:t xml:space="preserve">presentan una serie de conceptos con el fin de contextualizar al lector acerca trabajo realizado en el proyecto y que de esta manera se familiarice con las bases que se usaron para la definición de este proyecto. </w:t>
      </w:r>
      <w:r w:rsidR="00235096">
        <w:t>Además</w:t>
      </w:r>
      <w:r w:rsidR="00A36E2B">
        <w:t xml:space="preserve"> se presentaran una serie de trabajos realizados en Colombia con los que se busca analizar el estado actual </w:t>
      </w:r>
      <w:r w:rsidR="00235096">
        <w:t>del apoyo tecnológico ofrecido para la población con limitaciones en Colombia.</w:t>
      </w:r>
    </w:p>
    <w:p w14:paraId="2408EB2A" w14:textId="77777777" w:rsidR="00217AB4" w:rsidRDefault="00217AB4" w:rsidP="00926F33">
      <w:pPr>
        <w:pStyle w:val="Incontec"/>
      </w:pPr>
    </w:p>
    <w:p w14:paraId="0DA75B46" w14:textId="77777777" w:rsidR="00926F33" w:rsidRPr="00926F33" w:rsidRDefault="00926F33">
      <w:pPr>
        <w:pStyle w:val="Incontec"/>
        <w:rPr>
          <w:rPrChange w:id="55" w:author="andres camilo santana bohorquez" w:date="2017-02-17T00:50:00Z">
            <w:rPr>
              <w:rFonts w:cs="Times New Roman"/>
              <w:sz w:val="32"/>
            </w:rPr>
          </w:rPrChange>
        </w:rPr>
        <w:pPrChange w:id="56" w:author="andres camilo santana bohorquez" w:date="2017-02-17T00:50:00Z">
          <w:pPr>
            <w:pStyle w:val="Incontec"/>
            <w:numPr>
              <w:numId w:val="1"/>
            </w:numPr>
            <w:ind w:left="720" w:hanging="363"/>
            <w:jc w:val="center"/>
            <w:outlineLvl w:val="0"/>
          </w:pPr>
        </w:pPrChange>
      </w:pPr>
    </w:p>
    <w:p w14:paraId="53A7F550" w14:textId="49778624" w:rsidR="00762CFE" w:rsidDel="00217AB4" w:rsidRDefault="00762CFE" w:rsidP="002A5F40">
      <w:pPr>
        <w:pStyle w:val="Incontec"/>
        <w:rPr>
          <w:del w:id="57" w:author="andres camilo santana bohorquez" w:date="2017-02-17T00:49:00Z"/>
        </w:rPr>
      </w:pPr>
      <w:bookmarkStart w:id="58" w:name="_Toc475090957"/>
      <w:bookmarkStart w:id="59" w:name="_Toc475091051"/>
      <w:bookmarkStart w:id="60" w:name="_Toc475092438"/>
      <w:bookmarkStart w:id="61" w:name="_Toc475092552"/>
      <w:bookmarkStart w:id="62" w:name="_Toc475092664"/>
      <w:bookmarkStart w:id="63" w:name="_Toc475311872"/>
      <w:bookmarkEnd w:id="58"/>
      <w:bookmarkEnd w:id="59"/>
      <w:bookmarkEnd w:id="60"/>
      <w:bookmarkEnd w:id="61"/>
      <w:bookmarkEnd w:id="62"/>
      <w:bookmarkEnd w:id="63"/>
    </w:p>
    <w:p w14:paraId="42E81FC2" w14:textId="0961F90F" w:rsidR="002A5F40" w:rsidRPr="002A5F40" w:rsidDel="00217AB4" w:rsidRDefault="002A5F40" w:rsidP="002A5F40">
      <w:pPr>
        <w:pStyle w:val="Incontec"/>
        <w:rPr>
          <w:del w:id="64" w:author="andres camilo santana bohorquez" w:date="2017-02-17T00:49:00Z"/>
        </w:rPr>
      </w:pPr>
      <w:bookmarkStart w:id="65" w:name="_Toc475090958"/>
      <w:bookmarkStart w:id="66" w:name="_Toc475091052"/>
      <w:bookmarkStart w:id="67" w:name="_Toc475092439"/>
      <w:bookmarkStart w:id="68" w:name="_Toc475092553"/>
      <w:bookmarkStart w:id="69" w:name="_Toc475092665"/>
      <w:bookmarkStart w:id="70" w:name="_Toc475311873"/>
      <w:bookmarkEnd w:id="65"/>
      <w:bookmarkEnd w:id="66"/>
      <w:bookmarkEnd w:id="67"/>
      <w:bookmarkEnd w:id="68"/>
      <w:bookmarkEnd w:id="69"/>
      <w:bookmarkEnd w:id="70"/>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71" w:name="_Toc475311874"/>
      <w:r w:rsidRPr="002A5F40">
        <w:rPr>
          <w:rFonts w:ascii="LM Roman 10" w:hAnsi="LM Roman 10"/>
          <w:sz w:val="28"/>
        </w:rPr>
        <w:t>MARCO TEÓRICO</w:t>
      </w:r>
      <w:bookmarkEnd w:id="71"/>
    </w:p>
    <w:p w14:paraId="0F19D2D7" w14:textId="77777777" w:rsidR="002A5F40" w:rsidRDefault="002A5F40" w:rsidP="00295B38">
      <w:pPr>
        <w:pStyle w:val="Incontec"/>
        <w:rPr>
          <w:ins w:id="72" w:author="andres camilo santana bohorquez" w:date="2017-02-17T00:53:00Z"/>
        </w:rPr>
      </w:pPr>
    </w:p>
    <w:p w14:paraId="1ACC95AA" w14:textId="46347F1E" w:rsidR="002A1AA2" w:rsidRDefault="007504C4">
      <w:pPr>
        <w:pStyle w:val="Incontec"/>
        <w:rPr>
          <w:ins w:id="73" w:author="andres camilo santana bohorquez" w:date="2017-02-17T00:53:00Z"/>
        </w:rPr>
      </w:pPr>
      <w:r w:rsidRPr="00926F33">
        <w:t xml:space="preserve">A continuación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entender el contexto sobre el cual se desarrolla este proyecto, con dichos concepto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74" w:name="_Toc475311875"/>
      <w:r>
        <w:t>Necesidades Educativas</w:t>
      </w:r>
      <w:r w:rsidR="004D096A">
        <w:t xml:space="preserve"> Especiales</w:t>
      </w:r>
      <w:bookmarkEnd w:id="74"/>
    </w:p>
    <w:p w14:paraId="6D55E1FC" w14:textId="77777777" w:rsidR="00926F33" w:rsidRPr="00926F33" w:rsidRDefault="00926F33" w:rsidP="00926F33">
      <w:pPr>
        <w:pStyle w:val="Incontec"/>
      </w:pPr>
    </w:p>
    <w:p w14:paraId="571E9A71" w14:textId="0E9A2366" w:rsidR="004D096A" w:rsidDel="002A1AA2" w:rsidRDefault="004D096A" w:rsidP="004D096A">
      <w:pPr>
        <w:pStyle w:val="Incontec"/>
        <w:rPr>
          <w:del w:id="75" w:author="andres camilo santana bohorquez" w:date="2017-02-17T00:53:00Z"/>
        </w:rPr>
      </w:pPr>
    </w:p>
    <w:p w14:paraId="177FD626" w14:textId="2CAB7253" w:rsid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sdt>
        <w:sdtPr>
          <w:id w:val="-967814742"/>
          <w:citation/>
        </w:sdtPr>
        <w:sdtContent>
          <w:r>
            <w:fldChar w:fldCharType="begin"/>
          </w:r>
          <w:r>
            <w:instrText xml:space="preserve"> CITATION Col16 \l 9226 </w:instrText>
          </w:r>
          <w:r>
            <w:fldChar w:fldCharType="separate"/>
          </w:r>
          <w:r w:rsidR="00DD74C2">
            <w:rPr>
              <w:noProof/>
            </w:rPr>
            <w:t>(17)</w:t>
          </w:r>
          <w:r>
            <w:fldChar w:fldCharType="end"/>
          </w:r>
        </w:sdtContent>
      </w:sdt>
    </w:p>
    <w:p w14:paraId="12CB815A" w14:textId="77777777" w:rsidR="00926F33" w:rsidRPr="00926F33" w:rsidRDefault="00926F33" w:rsidP="00926F33">
      <w:pPr>
        <w:pStyle w:val="Incontec"/>
        <w:rPr>
          <w:ins w:id="76" w:author="andres camilo santana bohorquez" w:date="2017-02-17T00:49:00Z"/>
        </w:rPr>
      </w:pPr>
    </w:p>
    <w:p w14:paraId="7C419154" w14:textId="5B99B6DF" w:rsidR="00217AB4" w:rsidRPr="00217AB4" w:rsidDel="002A1AA2" w:rsidRDefault="00217AB4" w:rsidP="009E670E">
      <w:pPr>
        <w:pStyle w:val="Incontec"/>
        <w:outlineLvl w:val="2"/>
        <w:rPr>
          <w:del w:id="77" w:author="andres camilo santana bohorquez" w:date="2017-02-17T00:53:00Z"/>
        </w:rPr>
      </w:pPr>
      <w:bookmarkStart w:id="78" w:name="_Toc475092442"/>
      <w:bookmarkStart w:id="79" w:name="_Toc475092556"/>
      <w:bookmarkStart w:id="80" w:name="_Toc475092668"/>
      <w:bookmarkStart w:id="81" w:name="_Toc475311876"/>
      <w:bookmarkEnd w:id="78"/>
      <w:bookmarkEnd w:id="79"/>
      <w:bookmarkEnd w:id="80"/>
      <w:bookmarkEnd w:id="81"/>
    </w:p>
    <w:p w14:paraId="66F7EA7D" w14:textId="295FE031" w:rsidR="002A5F40" w:rsidRDefault="00CB40B7" w:rsidP="009E670E">
      <w:pPr>
        <w:pStyle w:val="Incontec"/>
        <w:numPr>
          <w:ilvl w:val="2"/>
          <w:numId w:val="1"/>
        </w:numPr>
        <w:outlineLvl w:val="2"/>
      </w:pPr>
      <w:bookmarkStart w:id="82" w:name="_Toc475311877"/>
      <w:proofErr w:type="spellStart"/>
      <w:r>
        <w:t>Game-Based</w:t>
      </w:r>
      <w:proofErr w:type="spellEnd"/>
      <w:r>
        <w:t xml:space="preserve"> </w:t>
      </w:r>
      <w:proofErr w:type="spellStart"/>
      <w:r>
        <w:t>Learning</w:t>
      </w:r>
      <w:bookmarkEnd w:id="82"/>
      <w:proofErr w:type="spellEnd"/>
    </w:p>
    <w:p w14:paraId="42A21560" w14:textId="77777777" w:rsidR="00926F33" w:rsidRPr="00926F33" w:rsidRDefault="00926F33" w:rsidP="00926F33">
      <w:pPr>
        <w:pStyle w:val="Incontec"/>
      </w:pPr>
    </w:p>
    <w:p w14:paraId="2964AC06" w14:textId="330980AC" w:rsidR="00CB40B7" w:rsidDel="002A1AA2" w:rsidRDefault="00CB40B7" w:rsidP="00295B38">
      <w:pPr>
        <w:pStyle w:val="Incontec"/>
        <w:rPr>
          <w:del w:id="83" w:author="andres camilo santana bohorquez" w:date="2017-02-17T00:53:00Z"/>
        </w:rPr>
      </w:pPr>
    </w:p>
    <w:p w14:paraId="1F572BB7" w14:textId="4EAF6975" w:rsidR="00CB40B7" w:rsidRDefault="006D15EE" w:rsidP="006D15EE">
      <w:pPr>
        <w:pStyle w:val="Incontec"/>
        <w:rPr>
          <w:ins w:id="84" w:author="andres camilo santana bohorquez" w:date="2017-02-17T00:53:00Z"/>
        </w:rPr>
      </w:pPr>
      <w:r>
        <w:t xml:space="preserve">El </w:t>
      </w:r>
      <w:r w:rsidR="00CB40B7">
        <w:t xml:space="preserve"> </w:t>
      </w:r>
      <w:proofErr w:type="spellStart"/>
      <w:r w:rsidR="00CB40B7">
        <w:t>game-based</w:t>
      </w:r>
      <w:proofErr w:type="spellEnd"/>
      <w:r w:rsidR="00CB40B7">
        <w:t xml:space="preserve"> </w:t>
      </w:r>
      <w:proofErr w:type="spellStart"/>
      <w:r w:rsidR="00CB40B7">
        <w:t>learning</w:t>
      </w:r>
      <w:proofErr w:type="spellEnd"/>
      <w:r w:rsidR="00CB40B7">
        <w:t xml:space="preserve"> es la técnica utilizada en formación en la cual los contenidos teóricos son presentados por medio de un videojuego.</w:t>
      </w:r>
      <w:r>
        <w:t xml:space="preserve"> </w:t>
      </w:r>
      <w:sdt>
        <w:sdtPr>
          <w:id w:val="142947040"/>
          <w:citation/>
        </w:sdtPr>
        <w:sdtContent>
          <w:r w:rsidR="00CB40B7">
            <w:fldChar w:fldCharType="begin"/>
          </w:r>
          <w:r w:rsidR="00CB40B7">
            <w:instrText xml:space="preserve"> CITATION Gam14 \l 9226 </w:instrText>
          </w:r>
          <w:r w:rsidR="00CB40B7">
            <w:fldChar w:fldCharType="separate"/>
          </w:r>
          <w:r w:rsidR="00DD74C2">
            <w:rPr>
              <w:noProof/>
            </w:rPr>
            <w:t>(18)</w:t>
          </w:r>
          <w:r w:rsidR="00CB40B7">
            <w:fldChar w:fldCharType="end"/>
          </w:r>
        </w:sdtContent>
      </w:sdt>
      <w:r>
        <w:t xml:space="preserve">  </w:t>
      </w:r>
      <w:r w:rsidRPr="006D15EE">
        <w:t xml:space="preserve">Dentro de un ambiente de aprendizaje basado en el juego, </w:t>
      </w:r>
      <w:r>
        <w:t>se trabaja</w:t>
      </w:r>
      <w:r w:rsidRPr="006D15EE">
        <w:t xml:space="preserve"> </w:t>
      </w:r>
      <w:r>
        <w:t>por</w:t>
      </w:r>
      <w:r w:rsidRPr="006D15EE">
        <w:t xml:space="preserve"> una meta, eligiendo acciones y experimentando las consecuencias de esas acciones a lo largo del camino. </w:t>
      </w:r>
      <w:r>
        <w:t>Se tiene la posibilidad de c</w:t>
      </w:r>
      <w:r w:rsidRPr="006D15EE">
        <w:t>omete</w:t>
      </w:r>
      <w:r>
        <w:t>r</w:t>
      </w:r>
      <w:r w:rsidRPr="006D15EE">
        <w:t xml:space="preserve"> errores </w:t>
      </w:r>
      <w:r>
        <w:t xml:space="preserve">ya que es </w:t>
      </w:r>
      <w:r w:rsidRPr="006D15EE">
        <w:t xml:space="preserve">un entorno libre de riesgos y, a través de la experimentación, </w:t>
      </w:r>
      <w:r>
        <w:t>se aprende y practica</w:t>
      </w:r>
      <w:r w:rsidRPr="006D15EE">
        <w:t xml:space="preserve"> activamente la manera correcta de hacer las cosas.</w:t>
      </w:r>
      <w:r>
        <w:t xml:space="preserve"> </w:t>
      </w:r>
      <w:sdt>
        <w:sdtPr>
          <w:id w:val="-1748872175"/>
          <w:citation/>
        </w:sdtPr>
        <w:sdtContent>
          <w:r>
            <w:fldChar w:fldCharType="begin"/>
          </w:r>
          <w:r>
            <w:instrText xml:space="preserve"> CITATION Jes16 \l 9226 </w:instrText>
          </w:r>
          <w:r>
            <w:fldChar w:fldCharType="separate"/>
          </w:r>
          <w:r w:rsidR="00DD74C2">
            <w:rPr>
              <w:noProof/>
            </w:rPr>
            <w:t>(19)</w:t>
          </w:r>
          <w:r>
            <w:fldChar w:fldCharType="end"/>
          </w:r>
        </w:sdtContent>
      </w:sdt>
      <w:r w:rsidR="00C25D30">
        <w:t xml:space="preserve"> </w:t>
      </w:r>
    </w:p>
    <w:p w14:paraId="6B20E137" w14:textId="4A4CBC86" w:rsidR="0047220A" w:rsidRPr="0047220A" w:rsidDel="002A1AA2" w:rsidRDefault="0047220A" w:rsidP="009E670E">
      <w:pPr>
        <w:pStyle w:val="Incontec"/>
        <w:outlineLvl w:val="2"/>
        <w:rPr>
          <w:del w:id="85" w:author="andres camilo santana bohorquez" w:date="2017-02-17T00:53:00Z"/>
        </w:rPr>
      </w:pPr>
    </w:p>
    <w:p w14:paraId="1EF342F2" w14:textId="1FA9FD7F" w:rsidR="002A5F40" w:rsidRDefault="004D096A">
      <w:pPr>
        <w:pStyle w:val="Incontec"/>
        <w:numPr>
          <w:ilvl w:val="2"/>
          <w:numId w:val="1"/>
        </w:numPr>
        <w:pPrChange w:id="86" w:author="andres camilo santana bohorquez" w:date="2017-02-17T00:53:00Z">
          <w:pPr>
            <w:pStyle w:val="Incontec"/>
          </w:pPr>
        </w:pPrChange>
      </w:pPr>
      <w:r w:rsidRPr="004D096A">
        <w:t>Gamificación</w:t>
      </w:r>
    </w:p>
    <w:p w14:paraId="5F1ADF23" w14:textId="77777777" w:rsidR="00926F33" w:rsidRPr="00926F33" w:rsidDel="002A1AA2" w:rsidRDefault="00926F33" w:rsidP="00926F33">
      <w:pPr>
        <w:pStyle w:val="Incontec"/>
        <w:rPr>
          <w:del w:id="87" w:author="andres camilo santana bohorquez" w:date="2017-02-17T00:53:00Z"/>
        </w:rPr>
      </w:pPr>
    </w:p>
    <w:p w14:paraId="7247B0C7" w14:textId="77777777" w:rsidR="004D096A" w:rsidRPr="002A1AA2" w:rsidRDefault="004D096A">
      <w:pPr>
        <w:pStyle w:val="Incontec"/>
        <w:rPr>
          <w:rFonts w:ascii="Arial" w:hAnsi="Arial" w:cs="Arial"/>
        </w:rPr>
      </w:pPr>
    </w:p>
    <w:p w14:paraId="625668EA" w14:textId="48AC78E6" w:rsidR="004D096A" w:rsidRPr="004D096A" w:rsidRDefault="004D096A" w:rsidP="0047220A">
      <w:pPr>
        <w:pStyle w:val="Incontec"/>
        <w:rPr>
          <w:rFonts w:cs="Times New Roman"/>
          <w:color w:val="auto"/>
          <w:sz w:val="28"/>
        </w:rPr>
      </w:pPr>
      <w:r w:rsidRPr="004D096A">
        <w:t xml:space="preserve">Cuando se habla de gamificación, se habla de “aplicar estrategias (pensamientos y mecánicas) de juegos en contextos no </w:t>
      </w:r>
      <w:proofErr w:type="spellStart"/>
      <w:r w:rsidRPr="004D096A">
        <w:t>jugables</w:t>
      </w:r>
      <w:proofErr w:type="spellEnd"/>
      <w:r w:rsidRPr="004D096A">
        <w:t>, ajenos a los juegos, con el fin de que las personas adopten ciertos comportamientos”.</w:t>
      </w:r>
    </w:p>
    <w:p w14:paraId="33F91D96" w14:textId="6BD05892"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sdt>
        <w:sdtPr>
          <w:id w:val="-222446415"/>
          <w:citation/>
        </w:sdtPr>
        <w:sdtContent>
          <w:r w:rsidRPr="004D096A">
            <w:fldChar w:fldCharType="begin"/>
          </w:r>
          <w:r w:rsidRPr="004D096A">
            <w:instrText xml:space="preserve"> CITATION Rod \l 9226 </w:instrText>
          </w:r>
          <w:r w:rsidRPr="004D096A">
            <w:fldChar w:fldCharType="separate"/>
          </w:r>
          <w:r w:rsidR="00DD74C2">
            <w:rPr>
              <w:noProof/>
            </w:rPr>
            <w:t>(20)</w:t>
          </w:r>
          <w:r w:rsidRPr="004D096A">
            <w:fldChar w:fldCharType="end"/>
          </w:r>
        </w:sdtContent>
      </w:sdt>
    </w:p>
    <w:p w14:paraId="2E39ABF5" w14:textId="77777777" w:rsidR="00926F33" w:rsidRPr="00926F33" w:rsidRDefault="00926F33" w:rsidP="00926F33">
      <w:pPr>
        <w:pStyle w:val="Incontec"/>
      </w:pPr>
    </w:p>
    <w:p w14:paraId="05A7DC08" w14:textId="7F328D34" w:rsidR="0047220A" w:rsidRDefault="0047220A" w:rsidP="009E670E">
      <w:pPr>
        <w:pStyle w:val="Incontec"/>
        <w:numPr>
          <w:ilvl w:val="2"/>
          <w:numId w:val="1"/>
        </w:numPr>
        <w:outlineLvl w:val="2"/>
      </w:pPr>
      <w:bookmarkStart w:id="88" w:name="_Toc475311878"/>
      <w:r>
        <w:t>AT</w:t>
      </w:r>
      <w:r w:rsidR="004F6948">
        <w:t>C</w:t>
      </w:r>
      <w:r>
        <w:t xml:space="preserve"> (</w:t>
      </w:r>
      <w:proofErr w:type="spellStart"/>
      <w:r w:rsidR="004B5B8C" w:rsidRPr="004B5B8C">
        <w:t>Assistive</w:t>
      </w:r>
      <w:proofErr w:type="spellEnd"/>
      <w:r w:rsidR="004B5B8C" w:rsidRPr="004B5B8C">
        <w:t xml:space="preserve"> Technologies </w:t>
      </w:r>
      <w:proofErr w:type="spellStart"/>
      <w:r w:rsidR="004B5B8C" w:rsidRPr="004B5B8C">
        <w:t>For</w:t>
      </w:r>
      <w:proofErr w:type="spellEnd"/>
      <w:r w:rsidR="004B5B8C" w:rsidRPr="004B5B8C">
        <w:t xml:space="preserve"> </w:t>
      </w:r>
      <w:proofErr w:type="spellStart"/>
      <w:r w:rsidR="004B5B8C" w:rsidRPr="004B5B8C">
        <w:t>Cognitive</w:t>
      </w:r>
      <w:proofErr w:type="spellEnd"/>
      <w:r w:rsidR="004B5B8C" w:rsidRPr="004B5B8C">
        <w:t xml:space="preserve"> </w:t>
      </w:r>
      <w:proofErr w:type="spellStart"/>
      <w:r w:rsidR="004B5B8C" w:rsidRPr="004B5B8C">
        <w:t>Disabilities</w:t>
      </w:r>
      <w:proofErr w:type="spellEnd"/>
      <w:r>
        <w:t>)</w:t>
      </w:r>
      <w:bookmarkEnd w:id="88"/>
    </w:p>
    <w:p w14:paraId="3C6E3ABE" w14:textId="77777777" w:rsidR="00926F33" w:rsidRPr="00926F33" w:rsidRDefault="00926F33" w:rsidP="00926F33">
      <w:pPr>
        <w:pStyle w:val="Incontec"/>
      </w:pPr>
    </w:p>
    <w:p w14:paraId="71BBBB8D" w14:textId="7CE92A8E" w:rsidR="0047220A" w:rsidDel="002A1AA2" w:rsidRDefault="0047220A" w:rsidP="0047220A">
      <w:pPr>
        <w:pStyle w:val="Incontec"/>
        <w:rPr>
          <w:del w:id="89" w:author="andres camilo santana bohorquez" w:date="2017-02-17T00:53:00Z"/>
        </w:rPr>
      </w:pPr>
    </w:p>
    <w:p w14:paraId="5289D705" w14:textId="1E252D4F"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sdt>
        <w:sdtPr>
          <w:id w:val="-41287511"/>
          <w:citation/>
        </w:sdtPr>
        <w:sdtContent>
          <w:r w:rsidR="004F6948">
            <w:fldChar w:fldCharType="begin"/>
          </w:r>
          <w:r w:rsidR="004F6948">
            <w:instrText xml:space="preserve"> CITATION Mar05 \l 9226 </w:instrText>
          </w:r>
          <w:r w:rsidR="004F6948">
            <w:fldChar w:fldCharType="separate"/>
          </w:r>
          <w:r w:rsidR="00DD74C2">
            <w:rPr>
              <w:noProof/>
            </w:rPr>
            <w:t xml:space="preserve"> (16)</w:t>
          </w:r>
          <w:r w:rsidR="004F6948">
            <w:fldChar w:fldCharType="end"/>
          </w:r>
        </w:sdtContent>
      </w:sdt>
    </w:p>
    <w:p w14:paraId="03847FF5" w14:textId="6BF159CF" w:rsidR="00FD702E" w:rsidRDefault="00BF0603" w:rsidP="009E670E">
      <w:pPr>
        <w:pStyle w:val="Incontec"/>
        <w:numPr>
          <w:ilvl w:val="2"/>
          <w:numId w:val="1"/>
        </w:numPr>
        <w:outlineLvl w:val="2"/>
      </w:pPr>
      <w:bookmarkStart w:id="90" w:name="_Toc475311879"/>
      <w:r>
        <w:lastRenderedPageBreak/>
        <w:t>Musicoterapia</w:t>
      </w:r>
      <w:bookmarkEnd w:id="90"/>
    </w:p>
    <w:p w14:paraId="32E2D92B" w14:textId="77777777" w:rsidR="00926F33" w:rsidRPr="00926F33" w:rsidRDefault="00926F33" w:rsidP="00926F33">
      <w:pPr>
        <w:pStyle w:val="Incontec"/>
      </w:pPr>
    </w:p>
    <w:p w14:paraId="4B4B32B5" w14:textId="2BB36C4F" w:rsidR="00FD702E" w:rsidRDefault="0069064C" w:rsidP="00FD702E">
      <w:pPr>
        <w:pStyle w:val="Incontec"/>
        <w:rPr>
          <w:ins w:id="91" w:author="andres camilo santana bohorquez" w:date="2017-02-17T00:53:00Z"/>
        </w:rPr>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 xml:space="preserve">n a personas con necesidades socio-emocionales, cognitivas y físicas, con el objetivo de reestablecer, mejorar y mantener la salud en las áreas antes mencionadas. Está planteada como una terapia alternativa, que permite abordar objetivos terapéuticos en diferentes aspectos </w:t>
      </w:r>
      <w:proofErr w:type="spellStart"/>
      <w:r w:rsidR="00FD702E" w:rsidRPr="00FD702E">
        <w:t>bio</w:t>
      </w:r>
      <w:proofErr w:type="spellEnd"/>
      <w:r w:rsidR="00FD702E" w:rsidRPr="00FD702E">
        <w:t>-</w:t>
      </w:r>
      <w:proofErr w:type="spellStart"/>
      <w:r w:rsidR="00FD702E" w:rsidRPr="00FD702E">
        <w:t>psico</w:t>
      </w:r>
      <w:proofErr w:type="spellEnd"/>
      <w:r w:rsidR="00FD702E" w:rsidRPr="00FD702E">
        <w:t>-sociales de las personas con diferentes patologías</w:t>
      </w:r>
      <w:r>
        <w:t>”</w:t>
      </w:r>
      <w:r w:rsidR="00FD702E" w:rsidRPr="00FD702E">
        <w:t>.</w:t>
      </w:r>
      <w:r>
        <w:t xml:space="preserve"> </w:t>
      </w:r>
      <w:sdt>
        <w:sdtPr>
          <w:id w:val="-1846850594"/>
          <w:citation/>
        </w:sdtPr>
        <w:sdtContent>
          <w:r>
            <w:fldChar w:fldCharType="begin"/>
          </w:r>
          <w:r>
            <w:instrText xml:space="preserve"> CITATION MAR07 \l 9226 </w:instrText>
          </w:r>
          <w:r>
            <w:fldChar w:fldCharType="separate"/>
          </w:r>
          <w:r w:rsidR="00DD74C2">
            <w:rPr>
              <w:noProof/>
            </w:rPr>
            <w:t>(21)</w:t>
          </w:r>
          <w:r>
            <w:fldChar w:fldCharType="end"/>
          </w:r>
        </w:sdtContent>
      </w:sdt>
    </w:p>
    <w:p w14:paraId="18128D8A" w14:textId="77777777" w:rsidR="002A1AA2" w:rsidRDefault="002A1AA2">
      <w:pPr>
        <w:pStyle w:val="Incontec"/>
      </w:pPr>
    </w:p>
    <w:p w14:paraId="43B21179" w14:textId="77777777" w:rsidR="00926F33" w:rsidRPr="00926F33" w:rsidRDefault="00926F33" w:rsidP="00926F33">
      <w:pPr>
        <w:pStyle w:val="Incontec"/>
        <w:rPr>
          <w:ins w:id="92" w:author="andres camilo santana bohorquez" w:date="2017-02-17T00:54:00Z"/>
        </w:rPr>
      </w:pPr>
    </w:p>
    <w:p w14:paraId="1755C900" w14:textId="706FAD98" w:rsidR="002A1AA2" w:rsidRPr="002A1AA2" w:rsidDel="002A1AA2" w:rsidRDefault="002A1AA2">
      <w:pPr>
        <w:rPr>
          <w:del w:id="93" w:author="andres camilo santana bohorquez" w:date="2017-02-17T00:54:00Z"/>
          <w:rPrChange w:id="94" w:author="andres camilo santana bohorquez" w:date="2017-02-17T00:54:00Z">
            <w:rPr>
              <w:del w:id="95" w:author="andres camilo santana bohorquez" w:date="2017-02-17T00:54:00Z"/>
            </w:rPr>
          </w:rPrChange>
        </w:rPr>
        <w:pPrChange w:id="96" w:author="andres camilo santana bohorquez" w:date="2017-02-17T00:54:00Z">
          <w:pPr>
            <w:pStyle w:val="Incontec"/>
          </w:pPr>
        </w:pPrChange>
      </w:pPr>
      <w:bookmarkStart w:id="97" w:name="_Toc475090960"/>
      <w:bookmarkStart w:id="98" w:name="_Toc475091054"/>
      <w:bookmarkStart w:id="99" w:name="_Toc475092446"/>
      <w:bookmarkStart w:id="100" w:name="_Toc475092560"/>
      <w:bookmarkStart w:id="101" w:name="_Toc475092672"/>
      <w:bookmarkStart w:id="102" w:name="_Toc475311880"/>
      <w:bookmarkEnd w:id="97"/>
      <w:bookmarkEnd w:id="98"/>
      <w:bookmarkEnd w:id="99"/>
      <w:bookmarkEnd w:id="100"/>
      <w:bookmarkEnd w:id="101"/>
      <w:bookmarkEnd w:id="102"/>
    </w:p>
    <w:p w14:paraId="4A170808" w14:textId="28DA81F0" w:rsidR="0047220A" w:rsidDel="002A1AA2" w:rsidRDefault="0047220A" w:rsidP="0047220A">
      <w:pPr>
        <w:rPr>
          <w:del w:id="103" w:author="andres camilo santana bohorquez" w:date="2017-02-17T00:52:00Z"/>
        </w:rPr>
      </w:pPr>
      <w:bookmarkStart w:id="104" w:name="_Toc475090961"/>
      <w:bookmarkStart w:id="105" w:name="_Toc475091055"/>
      <w:bookmarkStart w:id="106" w:name="_Toc475092447"/>
      <w:bookmarkStart w:id="107" w:name="_Toc475092561"/>
      <w:bookmarkStart w:id="108" w:name="_Toc475092673"/>
      <w:bookmarkStart w:id="109" w:name="_Toc475311881"/>
      <w:bookmarkEnd w:id="104"/>
      <w:bookmarkEnd w:id="105"/>
      <w:bookmarkEnd w:id="106"/>
      <w:bookmarkEnd w:id="107"/>
      <w:bookmarkEnd w:id="108"/>
      <w:bookmarkEnd w:id="109"/>
    </w:p>
    <w:p w14:paraId="70F6F919" w14:textId="7B87EEA1" w:rsidR="00194B32" w:rsidRPr="0047220A" w:rsidDel="002A1AA2" w:rsidRDefault="00194B32" w:rsidP="00295B38">
      <w:pPr>
        <w:pStyle w:val="Incontec"/>
        <w:rPr>
          <w:del w:id="110" w:author="andres camilo santana bohorquez" w:date="2017-02-17T00:52:00Z"/>
        </w:rPr>
      </w:pPr>
      <w:bookmarkStart w:id="111" w:name="_Toc475090962"/>
      <w:bookmarkStart w:id="112" w:name="_Toc475091056"/>
      <w:bookmarkStart w:id="113" w:name="_Toc475092448"/>
      <w:bookmarkStart w:id="114" w:name="_Toc475092562"/>
      <w:bookmarkStart w:id="115" w:name="_Toc475092674"/>
      <w:bookmarkStart w:id="116" w:name="_Toc475311882"/>
      <w:bookmarkEnd w:id="111"/>
      <w:bookmarkEnd w:id="112"/>
      <w:bookmarkEnd w:id="113"/>
      <w:bookmarkEnd w:id="114"/>
      <w:bookmarkEnd w:id="115"/>
      <w:bookmarkEnd w:id="116"/>
    </w:p>
    <w:p w14:paraId="49BBC62A" w14:textId="4EE1E0A6" w:rsidR="00BE75F4" w:rsidRPr="004D096A" w:rsidRDefault="00BE75F4" w:rsidP="00B43D6F">
      <w:pPr>
        <w:pStyle w:val="Incontec"/>
        <w:numPr>
          <w:ilvl w:val="1"/>
          <w:numId w:val="1"/>
        </w:numPr>
        <w:outlineLvl w:val="1"/>
        <w:rPr>
          <w:sz w:val="28"/>
        </w:rPr>
      </w:pPr>
      <w:bookmarkStart w:id="117" w:name="_Toc475311883"/>
      <w:r w:rsidRPr="004D096A">
        <w:rPr>
          <w:sz w:val="28"/>
        </w:rPr>
        <w:t>MARCO DE ANTECEDENTES</w:t>
      </w:r>
      <w:bookmarkEnd w:id="117"/>
    </w:p>
    <w:p w14:paraId="484DB471" w14:textId="77777777" w:rsidR="004D096A" w:rsidRPr="002A5F40" w:rsidRDefault="004D096A" w:rsidP="004D096A">
      <w:pPr>
        <w:pStyle w:val="Incontec"/>
      </w:pPr>
    </w:p>
    <w:p w14:paraId="1143F214" w14:textId="150ADDAA" w:rsidR="0015681E" w:rsidRPr="002A5F40" w:rsidRDefault="0015681E" w:rsidP="004D096A">
      <w:pPr>
        <w:pStyle w:val="Incontec"/>
      </w:pPr>
      <w:r w:rsidRPr="002A5F40">
        <w:t xml:space="preserve">A continuación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lado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76AAB4F1" w14:textId="77777777" w:rsidR="0015681E" w:rsidRPr="002A5F40" w:rsidRDefault="0015681E" w:rsidP="00926F33">
      <w:pPr>
        <w:pStyle w:val="Incontec"/>
      </w:pPr>
    </w:p>
    <w:p w14:paraId="0DEC6CED" w14:textId="22604E0E" w:rsidR="0015681E" w:rsidRPr="009E670E" w:rsidRDefault="0015681E" w:rsidP="009E670E">
      <w:pPr>
        <w:pStyle w:val="Incontec"/>
        <w:numPr>
          <w:ilvl w:val="2"/>
          <w:numId w:val="1"/>
        </w:numPr>
        <w:outlineLvl w:val="2"/>
      </w:pPr>
      <w:bookmarkStart w:id="118" w:name="_Toc475311884"/>
      <w:r w:rsidRPr="009E670E">
        <w:t>Proyectos relacionados con educación incluyente.</w:t>
      </w:r>
      <w:bookmarkEnd w:id="118"/>
    </w:p>
    <w:p w14:paraId="421B7ED0" w14:textId="77777777" w:rsidR="0015681E" w:rsidRPr="002A5F40" w:rsidRDefault="0015681E" w:rsidP="004D096A">
      <w:pPr>
        <w:pStyle w:val="Incontec"/>
      </w:pPr>
    </w:p>
    <w:p w14:paraId="33DCCCAD" w14:textId="28207302" w:rsidR="0015681E" w:rsidRPr="000E5509" w:rsidRDefault="0015681E" w:rsidP="000E5509">
      <w:pPr>
        <w:pStyle w:val="Incontec"/>
        <w:numPr>
          <w:ilvl w:val="3"/>
          <w:numId w:val="1"/>
        </w:numPr>
        <w:rPr>
          <w:i/>
        </w:rPr>
      </w:pPr>
      <w:proofErr w:type="spellStart"/>
      <w:r w:rsidRPr="000E5509">
        <w:rPr>
          <w:i/>
        </w:rPr>
        <w:t>Music</w:t>
      </w:r>
      <w:proofErr w:type="spellEnd"/>
      <w:r w:rsidRPr="000E5509">
        <w:rPr>
          <w:i/>
        </w:rPr>
        <w:t xml:space="preserve"> &amp; Mind</w:t>
      </w:r>
    </w:p>
    <w:p w14:paraId="6FF8AD3E" w14:textId="77777777" w:rsidR="004D096A" w:rsidRPr="004D096A" w:rsidRDefault="004D096A" w:rsidP="00926F33">
      <w:pPr>
        <w:pStyle w:val="Incontec"/>
      </w:pPr>
    </w:p>
    <w:p w14:paraId="38A4DDE4" w14:textId="77777777" w:rsidR="0015681E" w:rsidRPr="002A5F40" w:rsidRDefault="0015681E" w:rsidP="004D096A">
      <w:pPr>
        <w:pStyle w:val="Incontec"/>
      </w:pPr>
      <w:proofErr w:type="spellStart"/>
      <w:r w:rsidRPr="002A5F40">
        <w:t>Music</w:t>
      </w:r>
      <w:proofErr w:type="spellEnd"/>
      <w:r w:rsidRPr="002A5F40">
        <w:t xml:space="preserve"> &amp; Mind es un proyecto diseñado para desarrollar habilidades y estrategias que faciliten el contacto con el entorno familiar, laboral y social a través de la MÚSICA </w:t>
      </w:r>
      <w:r w:rsidRPr="002A5F40">
        <w:lastRenderedPageBreak/>
        <w:t>y la PSICOLOGÍA. Basado en cómo los procesos cognitivos, emocionales y sociales del ser humano se relacionan con el RITMO de la vida y el SONIDO que se encuentra en el entorno.</w:t>
      </w:r>
    </w:p>
    <w:p w14:paraId="27E153E3" w14:textId="77777777" w:rsidR="0015681E" w:rsidRPr="002A5F40" w:rsidRDefault="0015681E" w:rsidP="004D096A">
      <w:pPr>
        <w:pStyle w:val="Incontec"/>
      </w:pPr>
    </w:p>
    <w:p w14:paraId="0A5C0010" w14:textId="22A18B5F" w:rsidR="0015681E" w:rsidRPr="000E5509" w:rsidRDefault="0015681E" w:rsidP="000E5509">
      <w:pPr>
        <w:pStyle w:val="Incontec"/>
        <w:numPr>
          <w:ilvl w:val="3"/>
          <w:numId w:val="1"/>
        </w:numPr>
        <w:rPr>
          <w:i/>
        </w:rPr>
      </w:pPr>
      <w:r w:rsidRPr="000E5509">
        <w:rPr>
          <w:i/>
        </w:rPr>
        <w:t>Enlaces</w:t>
      </w:r>
    </w:p>
    <w:p w14:paraId="6E593950" w14:textId="77777777" w:rsidR="004D096A" w:rsidRPr="004D096A" w:rsidRDefault="004D096A" w:rsidP="00926F33">
      <w:pPr>
        <w:pStyle w:val="Incontec"/>
      </w:pPr>
    </w:p>
    <w:p w14:paraId="067B1C10" w14:textId="77777777" w:rsidR="0015681E" w:rsidRPr="002A5F40" w:rsidRDefault="0015681E" w:rsidP="004D096A">
      <w:pPr>
        <w:pStyle w:val="Incontec"/>
      </w:pPr>
      <w:r w:rsidRPr="002A5F40">
        <w:t>Enlaces, es un programa de educación de la Caja de Compensación familiar Compensar, que tiene como objetivo  buscar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3BF058C5" w14:textId="77777777" w:rsidR="0015681E" w:rsidRPr="002A5F40" w:rsidRDefault="0015681E" w:rsidP="004D096A">
      <w:pPr>
        <w:pStyle w:val="Incontec"/>
      </w:pPr>
    </w:p>
    <w:p w14:paraId="0E8A57EF" w14:textId="20320BD2" w:rsidR="0015681E" w:rsidRPr="000E5509" w:rsidRDefault="0015681E" w:rsidP="000E5509">
      <w:pPr>
        <w:pStyle w:val="Incontec"/>
        <w:numPr>
          <w:ilvl w:val="3"/>
          <w:numId w:val="1"/>
        </w:numPr>
        <w:rPr>
          <w:i/>
        </w:rPr>
      </w:pPr>
      <w:proofErr w:type="spellStart"/>
      <w:r w:rsidRPr="000E5509">
        <w:rPr>
          <w:i/>
        </w:rPr>
        <w:t>Best</w:t>
      </w:r>
      <w:proofErr w:type="spellEnd"/>
      <w:r w:rsidRPr="000E5509">
        <w:rPr>
          <w:i/>
        </w:rPr>
        <w:t xml:space="preserve"> </w:t>
      </w:r>
      <w:proofErr w:type="spellStart"/>
      <w:r w:rsidRPr="000E5509">
        <w:rPr>
          <w:i/>
        </w:rPr>
        <w:t>Buddies</w:t>
      </w:r>
      <w:proofErr w:type="spellEnd"/>
    </w:p>
    <w:p w14:paraId="639F38F7" w14:textId="77777777" w:rsidR="004D096A" w:rsidRPr="004D096A" w:rsidRDefault="004D096A" w:rsidP="00926F33">
      <w:pPr>
        <w:pStyle w:val="Incontec"/>
      </w:pPr>
    </w:p>
    <w:p w14:paraId="6C5C218C" w14:textId="4ED12585" w:rsidR="0015681E" w:rsidRPr="002A5F40" w:rsidRDefault="0015681E" w:rsidP="004D096A">
      <w:pPr>
        <w:pStyle w:val="Incontec"/>
      </w:pPr>
      <w:proofErr w:type="spellStart"/>
      <w:r w:rsidRPr="002A5F40">
        <w:t>Best</w:t>
      </w:r>
      <w:proofErr w:type="spellEnd"/>
      <w:r w:rsidRPr="002A5F40">
        <w:t xml:space="preserve"> </w:t>
      </w:r>
      <w:proofErr w:type="spellStart"/>
      <w:r w:rsidRPr="002A5F40">
        <w:t>Buddies</w:t>
      </w:r>
      <w:proofErr w:type="spellEnd"/>
      <w:r w:rsidRPr="002A5F40">
        <w:t xml:space="preserve">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para que así desarrollen las herramientas necesarias para integrarse a la sociedad y sostener un empleo productivo.</w:t>
      </w:r>
    </w:p>
    <w:p w14:paraId="34F8620D" w14:textId="77777777" w:rsidR="0015681E" w:rsidRPr="002A5F40" w:rsidRDefault="0015681E" w:rsidP="004D096A">
      <w:pPr>
        <w:pStyle w:val="Incontec"/>
      </w:pP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21B150A" w14:textId="77777777" w:rsidR="004D096A" w:rsidRPr="004D096A" w:rsidRDefault="004D096A" w:rsidP="004D096A"/>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xml:space="preserve">: Es una modalidad de integración al aula regular de escolares que por su situación pueden estar integrados con escolares </w:t>
      </w:r>
      <w:r w:rsidRPr="002A5F40">
        <w:lastRenderedPageBreak/>
        <w:t>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77777777"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sdt>
        <w:sdtPr>
          <w:id w:val="-1610343267"/>
          <w:citation/>
        </w:sdtPr>
        <w:sdtContent>
          <w:r w:rsidRPr="002A5F40">
            <w:fldChar w:fldCharType="begin"/>
          </w:r>
          <w:r w:rsidRPr="002A5F40">
            <w:instrText xml:space="preserve"> CITATION Uni05 \l 9226 </w:instrText>
          </w:r>
          <w:r w:rsidRPr="002A5F40">
            <w:fldChar w:fldCharType="separate"/>
          </w:r>
          <w:r w:rsidR="00DD74C2">
            <w:rPr>
              <w:noProof/>
            </w:rPr>
            <w:t>(22)</w:t>
          </w:r>
          <w:r w:rsidRPr="002A5F40">
            <w:fldChar w:fldCharType="end"/>
          </w:r>
        </w:sdtContent>
      </w:sdt>
    </w:p>
    <w:p w14:paraId="115F9D92" w14:textId="77777777" w:rsidR="00965477" w:rsidRPr="00926F33" w:rsidRDefault="00965477" w:rsidP="00926F33">
      <w:pPr>
        <w:pStyle w:val="Incontec"/>
      </w:pPr>
    </w:p>
    <w:p w14:paraId="09DDF599" w14:textId="77777777" w:rsidR="00FD702E" w:rsidRPr="00FD702E" w:rsidRDefault="00FD702E" w:rsidP="00FD702E"/>
    <w:p w14:paraId="40C80932" w14:textId="5ABD0298" w:rsidR="00883713" w:rsidRPr="000E5509" w:rsidRDefault="00665D3C" w:rsidP="000E5509">
      <w:pPr>
        <w:pStyle w:val="Incontec"/>
        <w:numPr>
          <w:ilvl w:val="3"/>
          <w:numId w:val="1"/>
        </w:numPr>
        <w:rPr>
          <w:i/>
        </w:rPr>
      </w:pPr>
      <w:r w:rsidRPr="000E5509">
        <w:rPr>
          <w:i/>
        </w:rPr>
        <w:t>Centros Crecer</w:t>
      </w:r>
    </w:p>
    <w:p w14:paraId="129DB893" w14:textId="77777777" w:rsidR="00665D3C" w:rsidRPr="00926F33" w:rsidRDefault="00665D3C" w:rsidP="00926F33">
      <w:pPr>
        <w:pStyle w:val="Incontec"/>
      </w:pPr>
    </w:p>
    <w:p w14:paraId="5515ABEA" w14:textId="3A11C468"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sdt>
        <w:sdtPr>
          <w:id w:val="-560712471"/>
          <w:citation/>
        </w:sdtPr>
        <w:sdtContent>
          <w:r w:rsidRPr="002A5F40">
            <w:fldChar w:fldCharType="begin"/>
          </w:r>
          <w:r w:rsidRPr="002A5F40">
            <w:instrText xml:space="preserve"> CITATION Sec16 \l 9226 </w:instrText>
          </w:r>
          <w:r w:rsidRPr="002A5F40">
            <w:fldChar w:fldCharType="separate"/>
          </w:r>
          <w:r w:rsidR="00DD74C2">
            <w:rPr>
              <w:noProof/>
            </w:rPr>
            <w:t>(23)</w:t>
          </w:r>
          <w:r w:rsidRPr="002A5F40">
            <w:fldChar w:fldCharType="end"/>
          </w:r>
        </w:sdtContent>
      </w:sdt>
    </w:p>
    <w:p w14:paraId="3B71074D" w14:textId="77777777" w:rsidR="00883713" w:rsidRPr="002A5F40" w:rsidRDefault="00883713" w:rsidP="00965477">
      <w:pPr>
        <w:rPr>
          <w:rFonts w:ascii="LM Roman 10" w:hAnsi="LM Roman 10"/>
        </w:rPr>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119" w:name="_Toc475311885"/>
      <w:r w:rsidRPr="009E670E">
        <w:rPr>
          <w:rFonts w:ascii="LM Roman 10" w:eastAsiaTheme="minorHAnsi" w:hAnsi="LM Roman 10" w:cs="Arial"/>
          <w:color w:val="000000" w:themeColor="text1"/>
          <w:sz w:val="24"/>
          <w:lang w:eastAsia="en-US"/>
        </w:rPr>
        <w:t>Aplicaciones para el apoyo de personas con discapacidad en Colombia.</w:t>
      </w:r>
      <w:bookmarkEnd w:id="119"/>
    </w:p>
    <w:p w14:paraId="75241E35" w14:textId="77777777" w:rsidR="0047220A" w:rsidRPr="00CB40B7" w:rsidRDefault="0047220A" w:rsidP="00926F33">
      <w:pPr>
        <w:pStyle w:val="Incontec"/>
        <w:rPr>
          <w:rFonts w:eastAsiaTheme="minorHAnsi"/>
          <w:lang w:eastAsia="en-US"/>
        </w:rPr>
      </w:pPr>
    </w:p>
    <w:p w14:paraId="4A71DDBB"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w:t>
      </w:r>
      <w:proofErr w:type="spellStart"/>
      <w:r w:rsidRPr="00BE75F4">
        <w:rPr>
          <w:rFonts w:ascii="LM Roman 10" w:eastAsiaTheme="minorHAnsi" w:hAnsi="LM Roman 10" w:cs="Arial"/>
          <w:color w:val="000000" w:themeColor="text1"/>
          <w:sz w:val="24"/>
          <w:lang w:eastAsia="en-US"/>
        </w:rPr>
        <w:t>app</w:t>
      </w:r>
      <w:proofErr w:type="spellEnd"/>
      <w:r w:rsidRPr="00BE75F4">
        <w:rPr>
          <w:rFonts w:ascii="LM Roman 10" w:eastAsiaTheme="minorHAnsi" w:hAnsi="LM Roman 10" w:cs="Arial"/>
          <w:color w:val="000000" w:themeColor="text1"/>
          <w:sz w:val="24"/>
          <w:lang w:eastAsia="en-US"/>
        </w:rPr>
        <w:t xml:space="preserve"> orientadas a población con discapacidad es bajo,  por lo cual el </w:t>
      </w:r>
      <w:proofErr w:type="spellStart"/>
      <w:r w:rsidRPr="00BE75F4">
        <w:rPr>
          <w:rFonts w:ascii="LM Roman 10" w:eastAsiaTheme="minorHAnsi" w:hAnsi="LM Roman 10" w:cs="Arial"/>
          <w:color w:val="000000" w:themeColor="text1"/>
          <w:sz w:val="24"/>
          <w:lang w:eastAsia="en-US"/>
        </w:rPr>
        <w:t>Mintic</w:t>
      </w:r>
      <w:proofErr w:type="spellEnd"/>
      <w:r w:rsidRPr="00BE75F4">
        <w:rPr>
          <w:rFonts w:ascii="LM Roman 10" w:eastAsiaTheme="minorHAnsi" w:hAnsi="LM Roman 10" w:cs="Arial"/>
          <w:color w:val="000000" w:themeColor="text1"/>
          <w:sz w:val="24"/>
          <w:lang w:eastAsia="en-US"/>
        </w:rPr>
        <w:t xml:space="preserve"> ha generado un proceso de apoyo a entidades de software que puedan ofrecer soluciones informáticas dirigidas a cubrir las necesidades y barreras que enfrentan las personas en condición de discapacidad a nivel nacional. A continuación se presentan las aplicaciones más relevantes en el tema de apoyo para personas con discapacidad.</w:t>
      </w:r>
    </w:p>
    <w:p w14:paraId="682700DA" w14:textId="77777777" w:rsidR="002A5F40" w:rsidRPr="00BE75F4" w:rsidRDefault="002A5F40" w:rsidP="00BE75F4">
      <w:pPr>
        <w:spacing w:after="160" w:line="259" w:lineRule="auto"/>
        <w:jc w:val="both"/>
        <w:rPr>
          <w:rFonts w:ascii="LM Roman 10" w:eastAsiaTheme="minorHAnsi" w:hAnsi="LM Roman 10" w:cs="Arial"/>
          <w:color w:val="000000" w:themeColor="text1"/>
          <w:sz w:val="24"/>
          <w:lang w:eastAsia="en-US"/>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Mapp</w:t>
      </w:r>
      <w:proofErr w:type="spellEnd"/>
      <w:r w:rsidRPr="000E5509">
        <w:rPr>
          <w:rFonts w:ascii="LM Roman 10" w:eastAsiaTheme="minorHAnsi" w:hAnsi="LM Roman 10" w:cs="Arial"/>
          <w:i/>
          <w:color w:val="000000" w:themeColor="text1"/>
          <w:sz w:val="24"/>
          <w:lang w:eastAsia="en-US"/>
        </w:rPr>
        <w:t xml:space="preserve"> Accesible Colombi</w:t>
      </w:r>
      <w:r w:rsidRPr="000E5509">
        <w:rPr>
          <w:rFonts w:ascii="LM Roman 10" w:eastAsiaTheme="minorHAnsi" w:hAnsi="LM Roman 10" w:cs="Arial"/>
          <w:b/>
          <w:i/>
          <w:color w:val="000000" w:themeColor="text1"/>
          <w:sz w:val="24"/>
          <w:lang w:eastAsia="en-US"/>
        </w:rPr>
        <w:t>a</w:t>
      </w:r>
    </w:p>
    <w:p w14:paraId="01ADA3CE" w14:textId="77777777" w:rsidR="00B274D3" w:rsidRPr="00BE75F4" w:rsidRDefault="00B274D3" w:rsidP="00926F33">
      <w:pPr>
        <w:pStyle w:val="Incontec"/>
        <w:rPr>
          <w:rFonts w:eastAsiaTheme="minorHAnsi"/>
          <w:lang w:eastAsia="en-US"/>
        </w:rPr>
      </w:pPr>
    </w:p>
    <w:p w14:paraId="71B579B3" w14:textId="22B6A119"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proofErr w:type="spellStart"/>
      <w:r w:rsidRPr="00BE75F4">
        <w:rPr>
          <w:rFonts w:ascii="LM Roman 10" w:eastAsiaTheme="minorHAnsi" w:hAnsi="LM Roman 10" w:cs="Arial"/>
          <w:color w:val="000000" w:themeColor="text1"/>
          <w:sz w:val="24"/>
          <w:lang w:eastAsia="en-US"/>
        </w:rPr>
        <w:t>Mapp</w:t>
      </w:r>
      <w:proofErr w:type="spellEnd"/>
      <w:r w:rsidRPr="00BE75F4">
        <w:rPr>
          <w:rFonts w:ascii="LM Roman 10" w:eastAsiaTheme="minorHAnsi" w:hAnsi="LM Roman 10" w:cs="Arial"/>
          <w:color w:val="000000" w:themeColor="text1"/>
          <w:sz w:val="24"/>
          <w:lang w:eastAsia="en-US"/>
        </w:rPr>
        <w:t xml:space="preserve"> Accesible Colombia es una aplicación, que promueve la información, ubicación, existencia y uso de entornos accesibles. A partir de mapas existentes los usuarios por medio de la </w:t>
      </w:r>
      <w:proofErr w:type="spellStart"/>
      <w:r w:rsidRPr="00BE75F4">
        <w:rPr>
          <w:rFonts w:ascii="LM Roman 10" w:eastAsiaTheme="minorHAnsi" w:hAnsi="LM Roman 10" w:cs="Arial"/>
          <w:color w:val="000000" w:themeColor="text1"/>
          <w:sz w:val="24"/>
          <w:lang w:eastAsia="en-US"/>
        </w:rPr>
        <w:t>geolocalización</w:t>
      </w:r>
      <w:proofErr w:type="spellEnd"/>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ins w:id="120" w:author="andres camilo santana bohorquez" w:date="2017-02-17T00:09:00Z">
        <w:r w:rsidR="00BA20EE">
          <w:rPr>
            <w:rFonts w:ascii="LM Roman 10" w:eastAsiaTheme="minorHAnsi" w:hAnsi="LM Roman 10" w:cs="Arial"/>
            <w:color w:val="000000" w:themeColor="text1"/>
            <w:sz w:val="24"/>
            <w:lang w:eastAsia="en-US"/>
          </w:rPr>
          <w:t xml:space="preserve">, en la </w:t>
        </w:r>
      </w:ins>
      <w:ins w:id="121" w:author="andres camilo santana bohorquez" w:date="2017-02-17T00:10:00Z">
        <w:r w:rsidR="00BA20EE">
          <w:rPr>
            <w:rFonts w:ascii="LM Roman 10" w:eastAsiaTheme="minorHAnsi" w:hAnsi="LM Roman 10" w:cs="Arial"/>
            <w:color w:val="000000" w:themeColor="text1"/>
            <w:sz w:val="24"/>
            <w:lang w:eastAsia="en-US"/>
          </w:rPr>
          <w:t>F</w:t>
        </w:r>
      </w:ins>
      <w:ins w:id="122" w:author="andres camilo santana bohorquez" w:date="2017-02-17T00:09:00Z">
        <w:r w:rsidR="00BA20EE">
          <w:rPr>
            <w:rFonts w:ascii="LM Roman 10" w:eastAsiaTheme="minorHAnsi" w:hAnsi="LM Roman 10" w:cs="Arial"/>
            <w:color w:val="000000" w:themeColor="text1"/>
            <w:sz w:val="24"/>
            <w:lang w:eastAsia="en-US"/>
          </w:rPr>
          <w:t>igura 2-1 se puede visualizar una captura del aplicativo</w:t>
        </w:r>
      </w:ins>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6E01D355">
            <wp:extent cx="5023485" cy="2434590"/>
            <wp:effectExtent l="0" t="0" r="5715" b="381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3485" cy="2434590"/>
                    </a:xfrm>
                    <a:prstGeom prst="rect">
                      <a:avLst/>
                    </a:prstGeom>
                    <a:noFill/>
                    <a:ln>
                      <a:noFill/>
                    </a:ln>
                  </pic:spPr>
                </pic:pic>
              </a:graphicData>
            </a:graphic>
          </wp:inline>
        </w:drawing>
      </w:r>
    </w:p>
    <w:p w14:paraId="6B4B8A32" w14:textId="5304656B" w:rsidR="00BE75F4" w:rsidRPr="002A5F40"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Mapp</w:t>
      </w:r>
      <w:proofErr w:type="spellEnd"/>
      <w:r w:rsidRPr="00BE75F4">
        <w:rPr>
          <w:rFonts w:ascii="LM Roman 10" w:eastAsiaTheme="minorHAnsi" w:hAnsi="LM Roman 10" w:cs="Arial"/>
          <w:color w:val="000000" w:themeColor="text1"/>
          <w:lang w:eastAsia="en-US"/>
        </w:rPr>
        <w:t xml:space="preserve"> Accesible.</w:t>
      </w:r>
      <w:r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1883163212"/>
          <w:citation/>
        </w:sdtPr>
        <w:sdtContent>
          <w:r w:rsidRPr="002A5F40">
            <w:rPr>
              <w:rFonts w:ascii="LM Roman 10" w:eastAsiaTheme="minorHAnsi" w:hAnsi="LM Roman 10" w:cs="Arial"/>
              <w:color w:val="000000" w:themeColor="text1"/>
              <w:lang w:eastAsia="en-US"/>
            </w:rPr>
            <w:fldChar w:fldCharType="begin"/>
          </w:r>
          <w:r w:rsidRPr="002A5F40">
            <w:rPr>
              <w:rFonts w:ascii="LM Roman 10" w:eastAsiaTheme="minorHAnsi" w:hAnsi="LM Roman 10" w:cs="Arial"/>
              <w:color w:val="000000" w:themeColor="text1"/>
              <w:lang w:eastAsia="en-US"/>
            </w:rPr>
            <w:instrText xml:space="preserve"> CITATION App14 \l 9226 </w:instrText>
          </w:r>
          <w:r w:rsidRPr="002A5F40">
            <w:rPr>
              <w:rFonts w:ascii="LM Roman 10" w:eastAsiaTheme="minorHAnsi" w:hAnsi="LM Roman 10" w:cs="Arial"/>
              <w:color w:val="000000" w:themeColor="text1"/>
              <w:lang w:eastAsia="en-US"/>
            </w:rPr>
            <w:fldChar w:fldCharType="separate"/>
          </w:r>
          <w:r w:rsidR="00DD74C2" w:rsidRPr="00DD74C2">
            <w:rPr>
              <w:rFonts w:ascii="LM Roman 10" w:eastAsiaTheme="minorHAnsi" w:hAnsi="LM Roman 10" w:cs="Arial"/>
              <w:noProof/>
              <w:color w:val="000000" w:themeColor="text1"/>
              <w:lang w:eastAsia="en-US"/>
            </w:rPr>
            <w:t>(2)</w:t>
          </w:r>
          <w:r w:rsidRPr="002A5F40">
            <w:rPr>
              <w:rFonts w:ascii="LM Roman 10" w:eastAsiaTheme="minorHAnsi" w:hAnsi="LM Roman 10" w:cs="Arial"/>
              <w:color w:val="000000" w:themeColor="text1"/>
              <w:lang w:eastAsia="en-US"/>
            </w:rPr>
            <w:fldChar w:fldCharType="end"/>
          </w:r>
        </w:sdtContent>
      </w:sdt>
    </w:p>
    <w:p w14:paraId="3B5899A4" w14:textId="77777777" w:rsidR="002A5F40" w:rsidRPr="00BE75F4" w:rsidRDefault="002A5F40"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 xml:space="preserve">Juego serio para rehabilitación </w:t>
      </w:r>
      <w:proofErr w:type="spellStart"/>
      <w:r w:rsidRPr="000E5509">
        <w:rPr>
          <w:rFonts w:ascii="LM Roman 10" w:eastAsiaTheme="minorHAnsi" w:hAnsi="LM Roman 10" w:cs="Arial"/>
          <w:i/>
          <w:color w:val="000000" w:themeColor="text1"/>
          <w:sz w:val="24"/>
          <w:lang w:eastAsia="en-US"/>
        </w:rPr>
        <w:t>Rehabilitapp</w:t>
      </w:r>
      <w:proofErr w:type="spellEnd"/>
    </w:p>
    <w:p w14:paraId="7D71D167" w14:textId="77777777" w:rsidR="00B274D3" w:rsidRPr="00BE75F4" w:rsidRDefault="00B274D3" w:rsidP="00926F33">
      <w:pPr>
        <w:pStyle w:val="Incontec"/>
        <w:rPr>
          <w:rFonts w:eastAsiaTheme="minorHAnsi"/>
          <w:lang w:eastAsia="en-US"/>
        </w:rPr>
      </w:pP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w:t>
      </w:r>
      <w:proofErr w:type="spellStart"/>
      <w:r w:rsidRPr="00BE75F4">
        <w:rPr>
          <w:rFonts w:ascii="LM Roman 10" w:eastAsiaTheme="minorHAnsi" w:hAnsi="LM Roman 10" w:cs="Arial"/>
          <w:color w:val="000000" w:themeColor="text1"/>
          <w:sz w:val="24"/>
          <w:lang w:eastAsia="en-US"/>
        </w:rPr>
        <w:t>Rehabilitapp</w:t>
      </w:r>
      <w:proofErr w:type="spellEnd"/>
      <w:r w:rsidRPr="00BE75F4">
        <w:rPr>
          <w:rFonts w:ascii="LM Roman 10" w:eastAsiaTheme="minorHAnsi" w:hAnsi="LM Roman 10" w:cs="Arial"/>
          <w:color w:val="000000" w:themeColor="text1"/>
          <w:sz w:val="24"/>
          <w:lang w:eastAsia="en-US"/>
        </w:rPr>
        <w:t>,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Kraneando</w:t>
      </w:r>
      <w:proofErr w:type="spellEnd"/>
    </w:p>
    <w:p w14:paraId="127B45C6" w14:textId="77777777" w:rsidR="00B274D3" w:rsidRPr="00BE75F4" w:rsidRDefault="00B274D3" w:rsidP="00926F33">
      <w:pPr>
        <w:pStyle w:val="Incontec"/>
        <w:rPr>
          <w:rFonts w:eastAsiaTheme="minorHAnsi"/>
          <w:lang w:eastAsia="en-US"/>
        </w:rPr>
      </w:pPr>
    </w:p>
    <w:p w14:paraId="03AF9C19" w14:textId="193B7E72"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Herramienta lúdica para el desarrollo cognitivo de niños con atención dispersa, dislexia  e hiperactividad que permite apoyar y complementar de una manera divertida e interactiva las terapias y tratamientos</w:t>
      </w:r>
      <w:ins w:id="123" w:author="andres camilo santana bohorquez" w:date="2017-02-17T00:10:00Z">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ins>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239B47BC"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Kraneando</w:t>
      </w:r>
      <w:proofErr w:type="spellEnd"/>
      <w:r w:rsidR="00B274D3"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1160003466"/>
          <w:citation/>
        </w:sdtPr>
        <w:sdtContent>
          <w:r w:rsidR="00B274D3" w:rsidRPr="002A5F40">
            <w:rPr>
              <w:rFonts w:ascii="LM Roman 10" w:eastAsiaTheme="minorHAnsi" w:hAnsi="LM Roman 10" w:cs="Arial"/>
              <w:color w:val="000000" w:themeColor="text1"/>
              <w:lang w:eastAsia="en-US"/>
            </w:rPr>
            <w:fldChar w:fldCharType="begin"/>
          </w:r>
          <w:r w:rsidR="00B274D3" w:rsidRPr="002A5F40">
            <w:rPr>
              <w:rFonts w:ascii="LM Roman 10" w:eastAsiaTheme="minorHAnsi" w:hAnsi="LM Roman 10" w:cs="Arial"/>
              <w:color w:val="000000" w:themeColor="text1"/>
              <w:lang w:eastAsia="en-US"/>
            </w:rPr>
            <w:instrText xml:space="preserve"> CITATION Inf14 \l 9226 </w:instrText>
          </w:r>
          <w:r w:rsidR="00B274D3" w:rsidRPr="002A5F40">
            <w:rPr>
              <w:rFonts w:ascii="LM Roman 10" w:eastAsiaTheme="minorHAnsi" w:hAnsi="LM Roman 10" w:cs="Arial"/>
              <w:color w:val="000000" w:themeColor="text1"/>
              <w:lang w:eastAsia="en-US"/>
            </w:rPr>
            <w:fldChar w:fldCharType="separate"/>
          </w:r>
          <w:r w:rsidR="00DD74C2" w:rsidRPr="00DD74C2">
            <w:rPr>
              <w:rFonts w:ascii="LM Roman 10" w:eastAsiaTheme="minorHAnsi" w:hAnsi="LM Roman 10" w:cs="Arial"/>
              <w:noProof/>
              <w:color w:val="000000" w:themeColor="text1"/>
              <w:lang w:eastAsia="en-US"/>
            </w:rPr>
            <w:t>(3)</w:t>
          </w:r>
          <w:r w:rsidR="00B274D3" w:rsidRPr="002A5F40">
            <w:rPr>
              <w:rFonts w:ascii="LM Roman 10" w:eastAsiaTheme="minorHAnsi" w:hAnsi="LM Roman 10" w:cs="Arial"/>
              <w:color w:val="000000" w:themeColor="text1"/>
              <w:lang w:eastAsia="en-US"/>
            </w:rPr>
            <w:fldChar w:fldCharType="end"/>
          </w:r>
        </w:sdtContent>
      </w:sdt>
    </w:p>
    <w:p w14:paraId="4D86E485" w14:textId="77777777" w:rsidR="002A5F40" w:rsidRPr="00BE75F4" w:rsidRDefault="002A5F40" w:rsidP="00BE75F4">
      <w:pPr>
        <w:spacing w:after="160" w:line="259" w:lineRule="auto"/>
        <w:jc w:val="both"/>
        <w:rPr>
          <w:rFonts w:ascii="LM Roman 10" w:eastAsiaTheme="minorHAnsi" w:hAnsi="LM Roman 10" w:cs="Arial"/>
          <w:color w:val="000000" w:themeColor="text1"/>
          <w:sz w:val="24"/>
          <w:lang w:eastAsia="en-US"/>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w:t>
      </w:r>
      <w:proofErr w:type="spellStart"/>
      <w:r w:rsidRPr="000E5509">
        <w:rPr>
          <w:rFonts w:ascii="LM Roman 10" w:eastAsiaTheme="minorHAnsi" w:hAnsi="LM Roman 10" w:cs="Arial"/>
          <w:i/>
          <w:color w:val="000000" w:themeColor="text1"/>
          <w:sz w:val="24"/>
          <w:lang w:eastAsia="en-US"/>
        </w:rPr>
        <w:t>Arley</w:t>
      </w:r>
      <w:proofErr w:type="spellEnd"/>
      <w:r w:rsidRPr="000E5509">
        <w:rPr>
          <w:rFonts w:ascii="LM Roman 10" w:eastAsiaTheme="minorHAnsi" w:hAnsi="LM Roman 10" w:cs="Arial"/>
          <w:i/>
          <w:color w:val="000000" w:themeColor="text1"/>
          <w:sz w:val="24"/>
          <w:lang w:eastAsia="en-US"/>
        </w:rPr>
        <w:t xml:space="preserve">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7A31DFE6" w14:textId="77777777" w:rsidR="00883713" w:rsidRDefault="00883713" w:rsidP="00965477"/>
    <w:p w14:paraId="584BD330" w14:textId="77777777" w:rsidR="00883713" w:rsidRDefault="00883713" w:rsidP="00965477"/>
    <w:p w14:paraId="1F790CCE" w14:textId="7777777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w:t>
      </w:r>
      <w:r w:rsidRPr="00AF7CC4">
        <w:rPr>
          <w:rFonts w:ascii="LM Roman 10" w:eastAsia="Times New Roman" w:hAnsi="LM Roman 10" w:cs="CMU Typewriter Text Variable Wi"/>
          <w:color w:val="000000" w:themeColor="text1"/>
          <w:sz w:val="24"/>
          <w:szCs w:val="24"/>
          <w:shd w:val="clear" w:color="auto" w:fill="FEFEFE"/>
        </w:rPr>
        <w:lastRenderedPageBreak/>
        <w:t xml:space="preserve">presentan los proyectos  mencionados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137BC79F"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967290">
        <w:rPr>
          <w:rFonts w:ascii="LM Roman 10" w:eastAsia="Times New Roman" w:hAnsi="LM Roman 10" w:cs="CMU Typewriter Text Variable Wi"/>
          <w:color w:val="000000" w:themeColor="text1"/>
          <w:sz w:val="24"/>
          <w:szCs w:val="24"/>
          <w:shd w:val="clear" w:color="auto" w:fill="FEFEFE"/>
        </w:rPr>
        <w:t>tecnológico</w:t>
      </w:r>
      <w:r w:rsidR="00B114DF">
        <w:rPr>
          <w:rFonts w:ascii="LM Roman 10" w:eastAsia="Times New Roman" w:hAnsi="LM Roman 10" w:cs="CMU Typewriter Text Variable Wi"/>
          <w:color w:val="000000" w:themeColor="text1"/>
          <w:sz w:val="24"/>
          <w:szCs w:val="24"/>
          <w:shd w:val="clear" w:color="auto" w:fill="FEFEFE"/>
        </w:rPr>
        <w:t>,  siendo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proofErr w:type="spellStart"/>
            <w:r w:rsidRPr="00E74A39">
              <w:rPr>
                <w:rFonts w:ascii="LM Roman 10" w:hAnsi="LM Roman 10"/>
                <w:i/>
                <w:sz w:val="24"/>
              </w:rPr>
              <w:t>Music</w:t>
            </w:r>
            <w:proofErr w:type="spellEnd"/>
            <w:r w:rsidRPr="00E74A39">
              <w:rPr>
                <w:rFonts w:ascii="LM Roman 10" w:hAnsi="LM Roman 10"/>
                <w:i/>
                <w:sz w:val="24"/>
              </w:rPr>
              <w:t xml:space="preserve">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proofErr w:type="spellStart"/>
            <w:r w:rsidRPr="00E74A39">
              <w:rPr>
                <w:rFonts w:ascii="LM Roman 10" w:hAnsi="LM Roman 10"/>
                <w:i/>
                <w:sz w:val="24"/>
              </w:rPr>
              <w:t>Best</w:t>
            </w:r>
            <w:proofErr w:type="spellEnd"/>
            <w:r w:rsidRPr="00E74A39">
              <w:rPr>
                <w:rFonts w:ascii="LM Roman 10" w:hAnsi="LM Roman 10"/>
                <w:i/>
                <w:sz w:val="24"/>
              </w:rPr>
              <w:t xml:space="preserve"> </w:t>
            </w:r>
            <w:proofErr w:type="spellStart"/>
            <w:r w:rsidRPr="00E74A39">
              <w:rPr>
                <w:rFonts w:ascii="LM Roman 10" w:hAnsi="LM Roman 10"/>
                <w:i/>
                <w:sz w:val="24"/>
              </w:rPr>
              <w:t>Buddies</w:t>
            </w:r>
            <w:proofErr w:type="spellEnd"/>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proofErr w:type="spellStart"/>
            <w:r w:rsidRPr="00E74A39">
              <w:rPr>
                <w:rFonts w:ascii="LM Roman 10" w:hAnsi="LM Roman 10"/>
                <w:i/>
                <w:sz w:val="24"/>
              </w:rPr>
              <w:t>Mapp</w:t>
            </w:r>
            <w:proofErr w:type="spellEnd"/>
            <w:r w:rsidRPr="00E74A39">
              <w:rPr>
                <w:rFonts w:ascii="LM Roman 10" w:hAnsi="LM Roman 10"/>
                <w:i/>
                <w:sz w:val="24"/>
              </w:rPr>
              <w:t xml:space="preserve">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proofErr w:type="spellStart"/>
            <w:r w:rsidRPr="00E74A39">
              <w:rPr>
                <w:rFonts w:ascii="LM Roman 10" w:hAnsi="LM Roman 10"/>
                <w:i/>
                <w:sz w:val="24"/>
              </w:rPr>
              <w:lastRenderedPageBreak/>
              <w:t>Rehabilitapp</w:t>
            </w:r>
            <w:proofErr w:type="spellEnd"/>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proofErr w:type="spellStart"/>
            <w:r w:rsidRPr="00E74A39">
              <w:rPr>
                <w:rFonts w:ascii="LM Roman 10" w:hAnsi="LM Roman 10"/>
                <w:i/>
                <w:sz w:val="24"/>
              </w:rPr>
              <w:t>Kraneando</w:t>
            </w:r>
            <w:proofErr w:type="spellEnd"/>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Cualquier tipo de </w:t>
            </w:r>
            <w:proofErr w:type="spellStart"/>
            <w:r w:rsidRPr="00E74A39">
              <w:rPr>
                <w:rFonts w:ascii="LM Roman 10" w:hAnsi="LM Roman 10"/>
                <w:sz w:val="24"/>
              </w:rPr>
              <w:t>Limitacion</w:t>
            </w:r>
            <w:proofErr w:type="spellEnd"/>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Web / </w:t>
            </w:r>
            <w:proofErr w:type="spellStart"/>
            <w:r w:rsidRPr="00E74A39">
              <w:rPr>
                <w:rFonts w:ascii="LM Roman 10" w:hAnsi="LM Roman 10"/>
                <w:sz w:val="24"/>
              </w:rPr>
              <w:t>Movil</w:t>
            </w:r>
            <w:proofErr w:type="spellEnd"/>
          </w:p>
        </w:tc>
        <w:tc>
          <w:tcPr>
            <w:tcW w:w="2207" w:type="dxa"/>
          </w:tcPr>
          <w:p w14:paraId="0A0F497A" w14:textId="0DC55C1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proofErr w:type="spellStart"/>
            <w:r w:rsidRPr="00E74A39">
              <w:rPr>
                <w:rFonts w:ascii="LM Roman 10" w:hAnsi="LM Roman 10"/>
                <w:sz w:val="24"/>
              </w:rPr>
              <w:t>interaccion</w:t>
            </w:r>
            <w:proofErr w:type="spellEnd"/>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4A35F457" w14:textId="77777777" w:rsidR="00D9735C" w:rsidRDefault="00D9735C" w:rsidP="00926F33">
      <w:pPr>
        <w:pStyle w:val="Incontec"/>
      </w:pPr>
    </w:p>
    <w:p w14:paraId="12EB8EB7" w14:textId="77777777" w:rsidR="00D9735C" w:rsidRDefault="00D9735C" w:rsidP="00926F33">
      <w:pPr>
        <w:pStyle w:val="Incontec"/>
      </w:pPr>
    </w:p>
    <w:p w14:paraId="36A5F0BD" w14:textId="22AD3803" w:rsidR="00965AA2" w:rsidRDefault="002D51C8" w:rsidP="00E75E0F">
      <w:pPr>
        <w:pStyle w:val="Ttulo1"/>
        <w:numPr>
          <w:ilvl w:val="0"/>
          <w:numId w:val="1"/>
        </w:numPr>
        <w:rPr>
          <w:rFonts w:ascii="LM Roman 10" w:hAnsi="LM Roman 10" w:cs="CMSSBX10"/>
          <w:b/>
          <w:sz w:val="32"/>
          <w:szCs w:val="24"/>
        </w:rPr>
      </w:pPr>
      <w:bookmarkStart w:id="124" w:name="_Toc475311886"/>
      <w:r w:rsidRPr="000F7F3A">
        <w:rPr>
          <w:rFonts w:ascii="LM Roman 10" w:hAnsi="LM Roman 10" w:cs="CMSSBX10"/>
          <w:b/>
          <w:sz w:val="32"/>
          <w:szCs w:val="24"/>
        </w:rPr>
        <w:t>REVISIÓN DEL ESTADO ACTUAL DEL SECTOR</w:t>
      </w:r>
      <w:bookmarkEnd w:id="124"/>
    </w:p>
    <w:p w14:paraId="1DFDD14A" w14:textId="77777777" w:rsidR="00AB27EF" w:rsidRDefault="00AB27EF" w:rsidP="00D9735C">
      <w:pPr>
        <w:pStyle w:val="Incontec"/>
      </w:pPr>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125" w:name="_Toc475311887"/>
      <w:r w:rsidRPr="00D9735C">
        <w:rPr>
          <w:sz w:val="28"/>
          <w:szCs w:val="28"/>
        </w:rPr>
        <w:t>SECTOR EDUCATIVO</w:t>
      </w:r>
      <w:bookmarkEnd w:id="125"/>
    </w:p>
    <w:p w14:paraId="4793D9BA" w14:textId="77777777" w:rsidR="00926F33" w:rsidRPr="00926F33" w:rsidRDefault="00926F33" w:rsidP="00926F33">
      <w:pPr>
        <w:pStyle w:val="Incontec"/>
      </w:pPr>
    </w:p>
    <w:p w14:paraId="57D3E679" w14:textId="77777777" w:rsidR="00C3410E" w:rsidRPr="00C3410E" w:rsidRDefault="00C3410E" w:rsidP="00C3410E"/>
    <w:p w14:paraId="5DA1EDD5" w14:textId="75019DC2"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 xml:space="preserve">la cobertura en educación para personas con discapacidad logrando así atender a más de 13.160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13160 estudiantes con algún tipo de limitación y genera empleo directo para cerca de 665 docentes de apoyo formados en educación especial</w:t>
      </w:r>
      <w:r w:rsidR="00906633">
        <w:t>.</w:t>
      </w:r>
    </w:p>
    <w:p w14:paraId="0E14887E" w14:textId="77777777" w:rsidR="00926F33" w:rsidRPr="00926F33" w:rsidRDefault="00926F33" w:rsidP="00926F33">
      <w:pPr>
        <w:pStyle w:val="Incontec"/>
      </w:pPr>
    </w:p>
    <w:p w14:paraId="268C3FB3" w14:textId="77777777" w:rsidR="00906633" w:rsidRPr="00906633" w:rsidRDefault="00906633" w:rsidP="00906633"/>
    <w:p w14:paraId="193B5485" w14:textId="77777777" w:rsidR="002D07AA" w:rsidRDefault="002D07AA" w:rsidP="0015681E">
      <w:pPr>
        <w:jc w:val="both"/>
        <w:rPr>
          <w:rFonts w:ascii="LM Roman 10" w:hAnsi="LM Roman 10"/>
          <w:b/>
          <w:bCs/>
          <w:sz w:val="24"/>
          <w:szCs w:val="24"/>
        </w:rPr>
      </w:pPr>
      <w:r w:rsidRPr="00E357E3">
        <w:rPr>
          <w:rFonts w:ascii="LM Roman 10" w:hAnsi="LM Roman 10"/>
          <w:b/>
          <w:bCs/>
          <w:sz w:val="24"/>
          <w:szCs w:val="24"/>
        </w:rPr>
        <w:t>Tecnología al servicio de la inclusión</w:t>
      </w:r>
    </w:p>
    <w:p w14:paraId="47B597B9" w14:textId="77777777" w:rsidR="009B7654" w:rsidRPr="00E357E3" w:rsidRDefault="009B7654" w:rsidP="00926F33">
      <w:pPr>
        <w:pStyle w:val="Incontec"/>
      </w:pP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341EA2B8" w14:textId="52E7DAD6" w:rsidR="002D07AA" w:rsidRPr="00E357E3" w:rsidRDefault="00E32F1D" w:rsidP="0015681E">
      <w:pPr>
        <w:jc w:val="both"/>
        <w:rPr>
          <w:rFonts w:ascii="LM Roman 10" w:hAnsi="LM Roman 10"/>
          <w:sz w:val="24"/>
          <w:szCs w:val="24"/>
        </w:rPr>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p>
    <w:p w14:paraId="6A7487C0" w14:textId="13463436" w:rsidR="002D07AA" w:rsidRPr="00E357E3" w:rsidRDefault="00F15EF0" w:rsidP="0015681E">
      <w:pPr>
        <w:jc w:val="both"/>
        <w:rPr>
          <w:rFonts w:ascii="LM Roman 10" w:hAnsi="LM Roman 10"/>
          <w:sz w:val="24"/>
          <w:szCs w:val="24"/>
        </w:rPr>
      </w:pPr>
      <w:sdt>
        <w:sdtPr>
          <w:rPr>
            <w:rFonts w:ascii="LM Roman 10" w:hAnsi="LM Roman 10"/>
            <w:sz w:val="24"/>
            <w:szCs w:val="24"/>
          </w:rPr>
          <w:id w:val="174856051"/>
          <w:citation/>
        </w:sdtPr>
        <w:sdtContent>
          <w:r w:rsidR="002D07AA" w:rsidRPr="00E357E3">
            <w:rPr>
              <w:rFonts w:ascii="LM Roman 10" w:hAnsi="LM Roman 10"/>
              <w:sz w:val="24"/>
              <w:szCs w:val="24"/>
            </w:rPr>
            <w:fldChar w:fldCharType="begin"/>
          </w:r>
          <w:r w:rsidR="002D07AA" w:rsidRPr="00E357E3">
            <w:rPr>
              <w:rFonts w:ascii="LM Roman 10" w:hAnsi="LM Roman 10"/>
              <w:sz w:val="24"/>
              <w:szCs w:val="24"/>
            </w:rPr>
            <w:instrText xml:space="preserve"> CITATION ELN15 \l 9226 </w:instrText>
          </w:r>
          <w:r w:rsidR="002D07AA" w:rsidRPr="00E357E3">
            <w:rPr>
              <w:rFonts w:ascii="LM Roman 10" w:hAnsi="LM Roman 10"/>
              <w:sz w:val="24"/>
              <w:szCs w:val="24"/>
            </w:rPr>
            <w:fldChar w:fldCharType="separate"/>
          </w:r>
          <w:r w:rsidR="00DD74C2" w:rsidRPr="00DD74C2">
            <w:rPr>
              <w:rFonts w:ascii="LM Roman 10" w:hAnsi="LM Roman 10"/>
              <w:noProof/>
              <w:sz w:val="24"/>
              <w:szCs w:val="24"/>
            </w:rPr>
            <w:t>(24)</w:t>
          </w:r>
          <w:r w:rsidR="002D07AA" w:rsidRPr="00E357E3">
            <w:rPr>
              <w:rFonts w:ascii="LM Roman 10" w:hAnsi="LM Roman 10"/>
              <w:sz w:val="24"/>
              <w:szCs w:val="24"/>
            </w:rPr>
            <w:fldChar w:fldCharType="end"/>
          </w:r>
        </w:sdtContent>
      </w:sdt>
    </w:p>
    <w:p w14:paraId="15F26607" w14:textId="77F70A0E" w:rsidR="00D9735C" w:rsidRDefault="00D9735C" w:rsidP="00936074">
      <w:pPr>
        <w:pStyle w:val="Incontec"/>
      </w:pPr>
    </w:p>
    <w:p w14:paraId="1BC8429B" w14:textId="77777777" w:rsidR="00926F33" w:rsidRPr="00926F33" w:rsidRDefault="00926F33" w:rsidP="00926F33">
      <w:pPr>
        <w:pStyle w:val="Incontec"/>
      </w:pPr>
    </w:p>
    <w:p w14:paraId="32C98DAB" w14:textId="3E796EDD" w:rsidR="00D9735C" w:rsidRDefault="00D9735C" w:rsidP="00E75E0F">
      <w:pPr>
        <w:pStyle w:val="Incontec"/>
        <w:numPr>
          <w:ilvl w:val="1"/>
          <w:numId w:val="1"/>
        </w:numPr>
        <w:outlineLvl w:val="1"/>
        <w:rPr>
          <w:rFonts w:cs="Times New Roman"/>
          <w:sz w:val="28"/>
          <w:szCs w:val="28"/>
        </w:rPr>
      </w:pPr>
      <w:bookmarkStart w:id="126" w:name="_Toc475311888"/>
      <w:r w:rsidRPr="00D9735C">
        <w:rPr>
          <w:rFonts w:cs="Times New Roman"/>
          <w:sz w:val="28"/>
          <w:szCs w:val="28"/>
        </w:rPr>
        <w:lastRenderedPageBreak/>
        <w:t>SECTOR SOFTWARE COLOMBIA</w:t>
      </w:r>
      <w:bookmarkEnd w:id="126"/>
    </w:p>
    <w:p w14:paraId="43ED2A55" w14:textId="77777777" w:rsidR="00D9735C" w:rsidRPr="00D9735C" w:rsidRDefault="00D9735C" w:rsidP="00D9735C">
      <w:pPr>
        <w:pStyle w:val="Incontec"/>
      </w:pPr>
    </w:p>
    <w:p w14:paraId="3715E509" w14:textId="2CD57562"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sdt>
        <w:sdtPr>
          <w:rPr>
            <w:rFonts w:cs="Times New Roman"/>
          </w:rPr>
          <w:id w:val="-1079521957"/>
          <w:citation/>
        </w:sdtPr>
        <w:sdtContent>
          <w:r w:rsidRPr="00102649">
            <w:rPr>
              <w:rFonts w:cs="Times New Roman"/>
            </w:rPr>
            <w:fldChar w:fldCharType="begin"/>
          </w:r>
          <w:r w:rsidRPr="00102649">
            <w:rPr>
              <w:rFonts w:cs="Times New Roman"/>
            </w:rPr>
            <w:instrText xml:space="preserve"> CITATION Fed15 \l 9226 </w:instrText>
          </w:r>
          <w:r w:rsidRPr="00102649">
            <w:rPr>
              <w:rFonts w:cs="Times New Roman"/>
            </w:rPr>
            <w:fldChar w:fldCharType="separate"/>
          </w:r>
          <w:r w:rsidR="00DD74C2" w:rsidRPr="00DD74C2">
            <w:rPr>
              <w:rFonts w:cs="Times New Roman"/>
              <w:noProof/>
            </w:rPr>
            <w:t>(25)</w:t>
          </w:r>
          <w:r w:rsidRPr="00102649">
            <w:rPr>
              <w:rFonts w:cs="Times New Roman"/>
            </w:rPr>
            <w:fldChar w:fldCharType="end"/>
          </w:r>
        </w:sdtContent>
      </w:sdt>
      <w:r w:rsidRPr="00102649">
        <w:rPr>
          <w:rFonts w:cs="Times New Roman"/>
        </w:rPr>
        <w:t>, este nivel de crecimiento en el P.I.B se puede evidenciar en el nivel exportaciones que llegan a alcanzar estas empresas que es cerca de los $196.519.283.465,74 pesos.</w:t>
      </w:r>
    </w:p>
    <w:p w14:paraId="4643981A" w14:textId="601A3591" w:rsidR="00D9735C" w:rsidRDefault="00AB27EF" w:rsidP="00AB27EF">
      <w:pPr>
        <w:pStyle w:val="Incontec"/>
        <w:rPr>
          <w:rFonts w:cs="Times New Roman"/>
          <w:noProof/>
        </w:rPr>
      </w:pPr>
      <w:r w:rsidRPr="00102649">
        <w:rPr>
          <w:rFonts w:cs="Times New Roman"/>
        </w:rPr>
        <w:t xml:space="preserve">Donde el mayor porcentaje de estas empresas se dedica al desarrollo de aplicaciones de tipo financiero (52 %), seguido de aplicaciones para la gestión de facturación (50 %),  aplicaciones ERP y control de inventarios (40,3 %) y aplicaciones de </w:t>
      </w:r>
      <w:proofErr w:type="spellStart"/>
      <w:r w:rsidRPr="00102649">
        <w:rPr>
          <w:rFonts w:cs="Times New Roman"/>
        </w:rPr>
        <w:t>End</w:t>
      </w:r>
      <w:proofErr w:type="spellEnd"/>
      <w:r w:rsidRPr="00102649">
        <w:rPr>
          <w:rFonts w:cs="Times New Roman"/>
        </w:rPr>
        <w:t xml:space="preserve"> </w:t>
      </w:r>
      <w:proofErr w:type="spellStart"/>
      <w:r w:rsidRPr="00102649">
        <w:rPr>
          <w:rFonts w:cs="Times New Roman"/>
        </w:rPr>
        <w:t>User</w:t>
      </w:r>
      <w:proofErr w:type="spellEnd"/>
      <w:r w:rsidR="00D9735C">
        <w:rPr>
          <w:rFonts w:cs="Times New Roman"/>
        </w:rPr>
        <w:t xml:space="preserve"> </w:t>
      </w:r>
      <w:r w:rsidRPr="00102649">
        <w:rPr>
          <w:rFonts w:cs="Times New Roman"/>
        </w:rPr>
        <w:t>(14%)</w:t>
      </w:r>
      <w:ins w:id="127" w:author="andres camilo santana bohorquez" w:date="2017-02-17T00:37:00Z">
        <w:r w:rsidR="004B3505">
          <w:rPr>
            <w:rFonts w:cs="Times New Roman"/>
          </w:rPr>
          <w:t xml:space="preserve"> (Ver Figura </w:t>
        </w:r>
      </w:ins>
      <w:ins w:id="128" w:author="andres camilo santana bohorquez" w:date="2017-02-17T00:38:00Z">
        <w:r w:rsidR="004B3505">
          <w:rPr>
            <w:rFonts w:cs="Times New Roman"/>
          </w:rPr>
          <w:t>3-1</w:t>
        </w:r>
      </w:ins>
      <w:ins w:id="129" w:author="andres camilo santana bohorquez" w:date="2017-02-17T00:37:00Z">
        <w:r w:rsidR="004B3505">
          <w:rPr>
            <w:rFonts w:cs="Times New Roman"/>
          </w:rPr>
          <w:t>)</w:t>
        </w:r>
      </w:ins>
      <w:r w:rsidR="00D9735C">
        <w:rPr>
          <w:rFonts w:cs="Times New Roman"/>
        </w:rPr>
        <w:t xml:space="preserve">. </w:t>
      </w:r>
      <w:sdt>
        <w:sdtPr>
          <w:rPr>
            <w:rFonts w:cs="Times New Roman"/>
          </w:rPr>
          <w:id w:val="549035499"/>
          <w:citation/>
        </w:sdtPr>
        <w:sdtContent>
          <w:r w:rsidRPr="00102649">
            <w:rPr>
              <w:rFonts w:cs="Times New Roman"/>
            </w:rPr>
            <w:fldChar w:fldCharType="begin"/>
          </w:r>
          <w:r w:rsidRPr="00102649">
            <w:rPr>
              <w:rFonts w:cs="Times New Roman"/>
            </w:rPr>
            <w:instrText xml:space="preserve"> CITATION ESI08 \l 9226 </w:instrText>
          </w:r>
          <w:r w:rsidRPr="00102649">
            <w:rPr>
              <w:rFonts w:cs="Times New Roman"/>
            </w:rPr>
            <w:fldChar w:fldCharType="separate"/>
          </w:r>
          <w:r w:rsidR="00DD74C2" w:rsidRPr="00DD74C2">
            <w:rPr>
              <w:rFonts w:cs="Times New Roman"/>
              <w:noProof/>
            </w:rPr>
            <w:t>(26)</w:t>
          </w:r>
          <w:r w:rsidRPr="00102649">
            <w:rPr>
              <w:rFonts w:cs="Times New Roman"/>
            </w:rPr>
            <w:fldChar w:fldCharType="end"/>
          </w:r>
        </w:sdtContent>
      </w:sdt>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5327744" cy="3276339"/>
                    </a:xfrm>
                    <a:prstGeom prst="rect">
                      <a:avLst/>
                    </a:prstGeom>
                    <a:ln/>
                  </pic:spPr>
                </pic:pic>
              </a:graphicData>
            </a:graphic>
          </wp:inline>
        </w:drawing>
      </w:r>
    </w:p>
    <w:p w14:paraId="4E8C292C" w14:textId="358A4640" w:rsidR="00AB27EF" w:rsidRPr="000A0072"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sdt>
        <w:sdtPr>
          <w:rPr>
            <w:rFonts w:cs="Times New Roman"/>
            <w:sz w:val="22"/>
            <w:szCs w:val="22"/>
          </w:rPr>
          <w:id w:val="100071300"/>
          <w:citation/>
        </w:sdtPr>
        <w:sdtContent>
          <w:r w:rsidRPr="000A0072">
            <w:rPr>
              <w:rFonts w:cs="Times New Roman"/>
              <w:sz w:val="22"/>
              <w:szCs w:val="22"/>
            </w:rPr>
            <w:fldChar w:fldCharType="begin"/>
          </w:r>
          <w:r w:rsidRPr="000A0072">
            <w:rPr>
              <w:rFonts w:cs="Times New Roman"/>
              <w:sz w:val="22"/>
              <w:szCs w:val="22"/>
            </w:rPr>
            <w:instrText xml:space="preserve"> CITATION Dat05 \l 9226 </w:instrText>
          </w:r>
          <w:r w:rsidRPr="000A0072">
            <w:rPr>
              <w:rFonts w:cs="Times New Roman"/>
              <w:sz w:val="22"/>
              <w:szCs w:val="22"/>
            </w:rPr>
            <w:fldChar w:fldCharType="separate"/>
          </w:r>
          <w:r w:rsidR="00DD74C2" w:rsidRPr="00DD74C2">
            <w:rPr>
              <w:rFonts w:cs="Times New Roman"/>
              <w:noProof/>
              <w:sz w:val="22"/>
              <w:szCs w:val="22"/>
            </w:rPr>
            <w:t>(4)</w:t>
          </w:r>
          <w:r w:rsidRPr="000A0072">
            <w:rPr>
              <w:rFonts w:cs="Times New Roman"/>
              <w:sz w:val="22"/>
              <w:szCs w:val="22"/>
            </w:rPr>
            <w:fldChar w:fldCharType="end"/>
          </w:r>
        </w:sdtContent>
      </w:sdt>
    </w:p>
    <w:p w14:paraId="25401656" w14:textId="77777777" w:rsidR="002D07AA" w:rsidRDefault="002D07AA" w:rsidP="00693C47"/>
    <w:p w14:paraId="40472CC5" w14:textId="3217E220" w:rsidR="009C7C60" w:rsidRPr="0017798C" w:rsidDel="00E83AE7" w:rsidRDefault="0017798C">
      <w:pPr>
        <w:jc w:val="both"/>
        <w:rPr>
          <w:del w:id="130" w:author="andres camilo santana bohorquez" w:date="2017-02-15T05:19:00Z"/>
          <w:rFonts w:ascii="LM Roman 10" w:hAnsi="LM Roman 10"/>
          <w:sz w:val="24"/>
          <w:rPrChange w:id="131" w:author="andres camilo santana bohorquez" w:date="2017-02-15T05:08:00Z">
            <w:rPr>
              <w:del w:id="132" w:author="andres camilo santana bohorquez" w:date="2017-02-15T05:19:00Z"/>
            </w:rPr>
          </w:rPrChange>
        </w:rPr>
        <w:pPrChange w:id="133" w:author="andres camilo santana bohorquez" w:date="2017-02-15T05:14:00Z">
          <w:pPr/>
        </w:pPrChange>
      </w:pPr>
      <w:ins w:id="134" w:author="andres camilo santana bohorquez" w:date="2017-02-15T05:07:00Z">
        <w:r w:rsidRPr="0017798C">
          <w:rPr>
            <w:rFonts w:ascii="LM Roman 10" w:hAnsi="LM Roman 10"/>
            <w:sz w:val="24"/>
            <w:rPrChange w:id="135" w:author="andres camilo santana bohorquez" w:date="2017-02-15T05:08:00Z">
              <w:rPr/>
            </w:rPrChange>
          </w:rPr>
          <w:t>De</w:t>
        </w:r>
      </w:ins>
      <w:ins w:id="136" w:author="andres camilo santana bohorquez" w:date="2017-02-15T05:08:00Z">
        <w:r>
          <w:rPr>
            <w:rFonts w:ascii="LM Roman 10" w:hAnsi="LM Roman 10"/>
            <w:sz w:val="24"/>
          </w:rPr>
          <w:t>ntro</w:t>
        </w:r>
      </w:ins>
      <w:ins w:id="137" w:author="andres camilo santana bohorquez" w:date="2017-02-15T05:07:00Z">
        <w:r w:rsidRPr="0017798C">
          <w:rPr>
            <w:rFonts w:ascii="LM Roman 10" w:hAnsi="LM Roman 10"/>
            <w:sz w:val="24"/>
            <w:rPrChange w:id="138" w:author="andres camilo santana bohorquez" w:date="2017-02-15T05:08:00Z">
              <w:rPr/>
            </w:rPrChange>
          </w:rPr>
          <w:t xml:space="preserve"> </w:t>
        </w:r>
      </w:ins>
      <w:ins w:id="139" w:author="andres camilo santana bohorquez" w:date="2017-02-15T05:08:00Z">
        <w:r>
          <w:rPr>
            <w:rFonts w:ascii="LM Roman 10" w:hAnsi="LM Roman 10"/>
            <w:sz w:val="24"/>
          </w:rPr>
          <w:t xml:space="preserve">de </w:t>
        </w:r>
      </w:ins>
      <w:ins w:id="140" w:author="andres camilo santana bohorquez" w:date="2017-02-15T05:07:00Z">
        <w:r w:rsidRPr="0017798C">
          <w:rPr>
            <w:rFonts w:ascii="LM Roman 10" w:hAnsi="LM Roman 10"/>
            <w:sz w:val="24"/>
            <w:rPrChange w:id="141" w:author="andres camilo santana bohorquez" w:date="2017-02-15T05:08:00Z">
              <w:rPr/>
            </w:rPrChange>
          </w:rPr>
          <w:t>este 14</w:t>
        </w:r>
      </w:ins>
      <w:ins w:id="142" w:author="andres camilo santana bohorquez" w:date="2017-02-15T05:08:00Z">
        <w:r>
          <w:rPr>
            <w:rFonts w:ascii="LM Roman 10" w:hAnsi="LM Roman 10"/>
            <w:sz w:val="24"/>
          </w:rPr>
          <w:t xml:space="preserve">% </w:t>
        </w:r>
      </w:ins>
      <w:ins w:id="143" w:author="andres camilo santana bohorquez" w:date="2017-02-15T05:09:00Z">
        <w:r>
          <w:rPr>
            <w:rFonts w:ascii="LM Roman 10" w:hAnsi="LM Roman 10"/>
            <w:sz w:val="24"/>
          </w:rPr>
          <w:t xml:space="preserve">encontramos </w:t>
        </w:r>
      </w:ins>
      <w:ins w:id="144" w:author="andres camilo santana bohorquez" w:date="2017-02-15T05:15:00Z">
        <w:r w:rsidR="00E83AE7">
          <w:rPr>
            <w:rFonts w:ascii="LM Roman 10" w:hAnsi="LM Roman 10"/>
            <w:sz w:val="24"/>
          </w:rPr>
          <w:t xml:space="preserve">una </w:t>
        </w:r>
      </w:ins>
      <w:ins w:id="145" w:author="andres camilo santana bohorquez" w:date="2017-02-15T05:27:00Z">
        <w:r w:rsidR="0046615B">
          <w:rPr>
            <w:rFonts w:ascii="LM Roman 10" w:hAnsi="LM Roman 10"/>
            <w:sz w:val="24"/>
          </w:rPr>
          <w:t>mínima</w:t>
        </w:r>
      </w:ins>
      <w:ins w:id="146" w:author="andres camilo santana bohorquez" w:date="2017-02-15T05:15:00Z">
        <w:r w:rsidR="00E83AE7">
          <w:rPr>
            <w:rFonts w:ascii="LM Roman 10" w:hAnsi="LM Roman 10"/>
            <w:sz w:val="24"/>
          </w:rPr>
          <w:t xml:space="preserve"> parte de </w:t>
        </w:r>
      </w:ins>
      <w:ins w:id="147" w:author="andres camilo santana bohorquez" w:date="2017-02-15T05:09:00Z">
        <w:r>
          <w:rPr>
            <w:rFonts w:ascii="LM Roman 10" w:hAnsi="LM Roman 10"/>
            <w:sz w:val="24"/>
          </w:rPr>
          <w:t>las aplicaciones desarrollada</w:t>
        </w:r>
        <w:r w:rsidR="00E83AE7">
          <w:rPr>
            <w:rFonts w:ascii="LM Roman 10" w:hAnsi="LM Roman 10"/>
            <w:sz w:val="24"/>
          </w:rPr>
          <w:t>s para personas con limitacio</w:t>
        </w:r>
      </w:ins>
      <w:ins w:id="148" w:author="andres camilo santana bohorquez" w:date="2017-02-15T05:15:00Z">
        <w:r w:rsidR="00E83AE7">
          <w:rPr>
            <w:rFonts w:ascii="LM Roman 10" w:hAnsi="LM Roman 10"/>
            <w:sz w:val="24"/>
          </w:rPr>
          <w:t>nes, dichas aplicaciones han sido apoyadas por el Programa</w:t>
        </w:r>
      </w:ins>
      <w:ins w:id="149" w:author="andres camilo santana bohorquez" w:date="2017-02-15T05:18:00Z">
        <w:r w:rsidR="00E83AE7">
          <w:rPr>
            <w:rFonts w:ascii="LM Roman 10" w:hAnsi="LM Roman 10"/>
            <w:sz w:val="24"/>
          </w:rPr>
          <w:t xml:space="preserve"> </w:t>
        </w:r>
        <w:proofErr w:type="spellStart"/>
        <w:r w:rsidR="00E83AE7" w:rsidRPr="00E83AE7">
          <w:rPr>
            <w:rFonts w:ascii="LM Roman 10" w:hAnsi="LM Roman 10"/>
            <w:sz w:val="24"/>
          </w:rPr>
          <w:t>AyudApps</w:t>
        </w:r>
        <w:proofErr w:type="spellEnd"/>
        <w:r w:rsidR="00E83AE7" w:rsidRPr="00E83AE7">
          <w:rPr>
            <w:rFonts w:ascii="LM Roman 10" w:hAnsi="LM Roman 10"/>
            <w:sz w:val="24"/>
          </w:rPr>
          <w:t xml:space="preserve">, campaña para promover desarrollo de </w:t>
        </w:r>
        <w:proofErr w:type="spellStart"/>
        <w:r w:rsidR="00E83AE7" w:rsidRPr="00E83AE7">
          <w:rPr>
            <w:rFonts w:ascii="LM Roman 10" w:hAnsi="LM Roman 10"/>
            <w:sz w:val="24"/>
          </w:rPr>
          <w:t>apps</w:t>
        </w:r>
        <w:proofErr w:type="spellEnd"/>
        <w:r w:rsidR="00E83AE7" w:rsidRPr="00E83AE7">
          <w:rPr>
            <w:rFonts w:ascii="LM Roman 10" w:hAnsi="LM Roman 10"/>
            <w:sz w:val="24"/>
          </w:rPr>
          <w:t xml:space="preserve"> para personas con discapacidad</w:t>
        </w:r>
      </w:ins>
      <w:ins w:id="150" w:author="andres camilo santana bohorquez" w:date="2017-02-15T05:15:00Z">
        <w:r w:rsidR="00E83AE7">
          <w:rPr>
            <w:rFonts w:ascii="LM Roman 10" w:hAnsi="LM Roman 10"/>
            <w:sz w:val="24"/>
          </w:rPr>
          <w:t xml:space="preserve"> </w:t>
        </w:r>
      </w:ins>
      <w:ins w:id="151" w:author="andres camilo santana bohorquez" w:date="2017-02-15T05:16:00Z">
        <w:r w:rsidR="00E83AE7">
          <w:rPr>
            <w:rFonts w:ascii="LM Roman 10" w:hAnsi="LM Roman 10"/>
            <w:sz w:val="24"/>
          </w:rPr>
          <w:t xml:space="preserve">impulsado por </w:t>
        </w:r>
      </w:ins>
      <w:ins w:id="152" w:author="andres camilo santana bohorquez" w:date="2017-02-15T05:18:00Z">
        <w:r w:rsidR="00E83AE7">
          <w:rPr>
            <w:rFonts w:ascii="LM Roman 10" w:hAnsi="LM Roman 10"/>
            <w:sz w:val="24"/>
          </w:rPr>
          <w:t>el MINTIC.</w:t>
        </w:r>
      </w:ins>
    </w:p>
    <w:p w14:paraId="6CAB4150" w14:textId="77777777" w:rsidR="00E83AE7" w:rsidRDefault="00E83AE7">
      <w:pPr>
        <w:jc w:val="both"/>
        <w:rPr>
          <w:ins w:id="153" w:author="andres camilo santana bohorquez" w:date="2017-02-15T05:20:00Z"/>
          <w:rFonts w:ascii="LM Roman 10" w:hAnsi="LM Roman 10"/>
          <w:sz w:val="24"/>
        </w:rPr>
        <w:pPrChange w:id="154" w:author="andres camilo santana bohorquez" w:date="2017-02-15T05:14:00Z">
          <w:pPr/>
        </w:pPrChange>
      </w:pPr>
      <w:ins w:id="155" w:author="andres camilo santana bohorquez" w:date="2017-02-15T05:19:00Z">
        <w:r>
          <w:rPr>
            <w:rFonts w:ascii="LM Roman 10" w:hAnsi="LM Roman 10"/>
            <w:sz w:val="24"/>
          </w:rPr>
          <w:t xml:space="preserve"> </w:t>
        </w:r>
      </w:ins>
    </w:p>
    <w:p w14:paraId="19438A1D" w14:textId="66B263C0" w:rsidR="009C7C60" w:rsidRDefault="00E83AE7">
      <w:pPr>
        <w:jc w:val="both"/>
        <w:rPr>
          <w:ins w:id="156" w:author="andres camilo santana bohorquez" w:date="2017-02-15T05:46:00Z"/>
          <w:rFonts w:ascii="LM Roman 10" w:hAnsi="LM Roman 10"/>
          <w:sz w:val="24"/>
        </w:rPr>
        <w:pPrChange w:id="157" w:author="andres camilo santana bohorquez" w:date="2017-02-15T05:14:00Z">
          <w:pPr/>
        </w:pPrChange>
      </w:pPr>
      <w:ins w:id="158" w:author="andres camilo santana bohorquez" w:date="2017-02-15T05:19:00Z">
        <w:r>
          <w:rPr>
            <w:rFonts w:ascii="LM Roman 10" w:hAnsi="LM Roman 10"/>
            <w:sz w:val="24"/>
          </w:rPr>
          <w:lastRenderedPageBreak/>
          <w:t>Para el año 2013 el</w:t>
        </w:r>
      </w:ins>
      <w:ins w:id="159" w:author="andres camilo santana bohorquez" w:date="2017-02-15T05:20:00Z">
        <w:r>
          <w:rPr>
            <w:rFonts w:ascii="LM Roman 10" w:hAnsi="LM Roman 10"/>
            <w:sz w:val="24"/>
          </w:rPr>
          <w:t xml:space="preserve"> MINTIC</w:t>
        </w:r>
      </w:ins>
      <w:ins w:id="160" w:author="andres camilo santana bohorquez" w:date="2017-02-15T05:19:00Z">
        <w:r>
          <w:rPr>
            <w:rFonts w:ascii="LM Roman 10" w:hAnsi="LM Roman 10"/>
            <w:sz w:val="24"/>
          </w:rPr>
          <w:t xml:space="preserve"> </w:t>
        </w:r>
      </w:ins>
      <w:ins w:id="161" w:author="andres camilo santana bohorquez" w:date="2017-02-15T05:20:00Z">
        <w:r>
          <w:rPr>
            <w:rFonts w:ascii="LM Roman 10" w:hAnsi="LM Roman 10"/>
            <w:sz w:val="24"/>
          </w:rPr>
          <w:t>mediante el p</w:t>
        </w:r>
      </w:ins>
      <w:ins w:id="162" w:author="andres camilo santana bohorquez" w:date="2017-02-15T05:23:00Z">
        <w:r>
          <w:rPr>
            <w:rFonts w:ascii="LM Roman 10" w:hAnsi="LM Roman 10"/>
            <w:sz w:val="24"/>
          </w:rPr>
          <w:t>r</w:t>
        </w:r>
      </w:ins>
      <w:ins w:id="163" w:author="andres camilo santana bohorquez" w:date="2017-02-15T05:20:00Z">
        <w:r>
          <w:rPr>
            <w:rFonts w:ascii="LM Roman 10" w:hAnsi="LM Roman 10"/>
            <w:sz w:val="24"/>
          </w:rPr>
          <w:t xml:space="preserve">oyecto denominado </w:t>
        </w:r>
      </w:ins>
      <w:proofErr w:type="spellStart"/>
      <w:ins w:id="164" w:author="andres camilo santana bohorquez" w:date="2017-02-15T05:13:00Z">
        <w:r w:rsidRPr="00E83AE7">
          <w:rPr>
            <w:rFonts w:ascii="LM Roman 10" w:hAnsi="LM Roman 10"/>
            <w:sz w:val="24"/>
            <w:rPrChange w:id="165" w:author="andres camilo santana bohorquez" w:date="2017-02-15T05:13:00Z">
              <w:rPr/>
            </w:rPrChange>
          </w:rPr>
          <w:t>Convertic</w:t>
        </w:r>
        <w:proofErr w:type="spellEnd"/>
        <w:r w:rsidRPr="00E83AE7">
          <w:rPr>
            <w:rFonts w:ascii="LM Roman 10" w:hAnsi="LM Roman 10"/>
            <w:sz w:val="24"/>
            <w:rPrChange w:id="166" w:author="andres camilo santana bohorquez" w:date="2017-02-15T05:13:00Z">
              <w:rPr/>
            </w:rPrChange>
          </w:rPr>
          <w:t xml:space="preserve">, </w:t>
        </w:r>
      </w:ins>
      <w:ins w:id="167" w:author="andres camilo santana bohorquez" w:date="2017-02-15T05:30:00Z">
        <w:r w:rsidR="0046615B">
          <w:rPr>
            <w:rFonts w:ascii="LM Roman 10" w:hAnsi="LM Roman 10"/>
            <w:sz w:val="24"/>
          </w:rPr>
          <w:t xml:space="preserve">el gobierno </w:t>
        </w:r>
      </w:ins>
      <w:ins w:id="168" w:author="andres camilo santana bohorquez" w:date="2017-02-15T05:23:00Z">
        <w:r>
          <w:rPr>
            <w:rFonts w:ascii="LM Roman 10" w:hAnsi="LM Roman 10"/>
            <w:sz w:val="24"/>
          </w:rPr>
          <w:t>invirtió</w:t>
        </w:r>
      </w:ins>
      <w:ins w:id="169" w:author="andres camilo santana bohorquez" w:date="2017-02-15T05:21:00Z">
        <w:r>
          <w:rPr>
            <w:rFonts w:ascii="LM Roman 10" w:hAnsi="LM Roman 10"/>
            <w:sz w:val="24"/>
          </w:rPr>
          <w:t xml:space="preserve"> cerca de </w:t>
        </w:r>
      </w:ins>
      <w:ins w:id="170" w:author="andres camilo santana bohorquez" w:date="2017-02-15T05:13:00Z">
        <w:r w:rsidRPr="00E83AE7">
          <w:rPr>
            <w:rFonts w:ascii="LM Roman 10" w:hAnsi="LM Roman 10"/>
            <w:sz w:val="24"/>
            <w:rPrChange w:id="171" w:author="andres camilo santana bohorquez" w:date="2017-02-15T05:13:00Z">
              <w:rPr/>
            </w:rPrChange>
          </w:rPr>
          <w:t xml:space="preserve">6.100 millones </w:t>
        </w:r>
      </w:ins>
      <w:ins w:id="172" w:author="andres camilo santana bohorquez" w:date="2017-02-15T05:24:00Z">
        <w:r w:rsidR="0046615B">
          <w:rPr>
            <w:rFonts w:ascii="LM Roman 10" w:hAnsi="LM Roman 10"/>
            <w:sz w:val="24"/>
          </w:rPr>
          <w:t>en la compra de un software que</w:t>
        </w:r>
      </w:ins>
      <w:ins w:id="173" w:author="andres camilo santana bohorquez" w:date="2017-02-15T05:23:00Z">
        <w:r w:rsidR="0046615B" w:rsidRPr="0046615B">
          <w:rPr>
            <w:rFonts w:ascii="LM Roman 10" w:hAnsi="LM Roman 10"/>
            <w:sz w:val="24"/>
          </w:rPr>
          <w:t xml:space="preserve"> transforma la información de los sistemas operativos y las aplicaciones en sonido</w:t>
        </w:r>
      </w:ins>
      <w:ins w:id="174" w:author="andres camilo santana bohorquez" w:date="2017-02-15T05:25:00Z">
        <w:r w:rsidR="0046615B">
          <w:rPr>
            <w:rFonts w:ascii="LM Roman 10" w:hAnsi="LM Roman 10"/>
            <w:sz w:val="24"/>
          </w:rPr>
          <w:t>.</w:t>
        </w:r>
      </w:ins>
      <w:ins w:id="175" w:author="andres camilo santana bohorquez" w:date="2017-02-15T05:23:00Z">
        <w:r w:rsidR="0046615B">
          <w:rPr>
            <w:rFonts w:ascii="LM Roman 10" w:hAnsi="LM Roman 10"/>
            <w:sz w:val="24"/>
          </w:rPr>
          <w:t xml:space="preserve"> </w:t>
        </w:r>
      </w:ins>
      <w:ins w:id="176" w:author="andres camilo santana bohorquez" w:date="2017-02-15T05:33:00Z">
        <w:r w:rsidR="00FC0107">
          <w:rPr>
            <w:rFonts w:ascii="LM Roman 10" w:hAnsi="LM Roman 10"/>
            <w:sz w:val="24"/>
          </w:rPr>
          <w:t xml:space="preserve">Dicho proyecto ha </w:t>
        </w:r>
      </w:ins>
      <w:ins w:id="177" w:author="andres camilo santana bohorquez" w:date="2017-02-15T05:35:00Z">
        <w:r w:rsidR="00FC0107">
          <w:rPr>
            <w:rFonts w:ascii="LM Roman 10" w:hAnsi="LM Roman 10"/>
            <w:sz w:val="24"/>
          </w:rPr>
          <w:t xml:space="preserve">beneficiado a cerca de </w:t>
        </w:r>
        <w:r w:rsidR="00FC0107" w:rsidRPr="00FC0107">
          <w:rPr>
            <w:rFonts w:ascii="LM Roman 10" w:hAnsi="LM Roman 10"/>
            <w:sz w:val="24"/>
          </w:rPr>
          <w:t>293795</w:t>
        </w:r>
        <w:r w:rsidR="00FC0107">
          <w:rPr>
            <w:rFonts w:ascii="LM Roman 10" w:hAnsi="LM Roman 10"/>
            <w:sz w:val="24"/>
          </w:rPr>
          <w:t xml:space="preserve"> </w:t>
        </w:r>
      </w:ins>
      <w:ins w:id="178" w:author="andres camilo santana bohorquez" w:date="2017-02-15T05:36:00Z">
        <w:r w:rsidR="00FC0107">
          <w:rPr>
            <w:rFonts w:ascii="LM Roman 10" w:hAnsi="LM Roman 10"/>
            <w:sz w:val="24"/>
          </w:rPr>
          <w:t>personas,</w:t>
        </w:r>
      </w:ins>
      <w:ins w:id="179" w:author="andres camilo santana bohorquez" w:date="2017-02-15T05:35:00Z">
        <w:r w:rsidR="00FC0107">
          <w:rPr>
            <w:rFonts w:ascii="LM Roman 10" w:hAnsi="LM Roman 10"/>
            <w:sz w:val="24"/>
          </w:rPr>
          <w:t xml:space="preserve"> pertenecientes al sector de personas con limitaciones visuales profundas o moderadas.</w:t>
        </w:r>
      </w:ins>
      <w:ins w:id="180" w:author="andres camilo santana bohorquez" w:date="2017-02-15T05:36:00Z">
        <w:r w:rsidR="00FC0107">
          <w:rPr>
            <w:rFonts w:ascii="LM Roman 10" w:hAnsi="LM Roman 10"/>
            <w:sz w:val="24"/>
          </w:rPr>
          <w:t xml:space="preserve"> </w:t>
        </w:r>
      </w:ins>
      <w:customXmlInsRangeStart w:id="181" w:author="andres camilo santana bohorquez" w:date="2017-02-15T05:39:00Z"/>
      <w:sdt>
        <w:sdtPr>
          <w:rPr>
            <w:rFonts w:ascii="LM Roman 10" w:hAnsi="LM Roman 10"/>
            <w:sz w:val="24"/>
          </w:rPr>
          <w:id w:val="-158087225"/>
          <w:citation/>
        </w:sdtPr>
        <w:sdtContent>
          <w:customXmlInsRangeEnd w:id="181"/>
          <w:ins w:id="182" w:author="andres camilo santana bohorquez" w:date="2017-02-15T05:39:00Z">
            <w:r w:rsidR="00FC0107">
              <w:rPr>
                <w:rFonts w:ascii="LM Roman 10" w:hAnsi="LM Roman 10"/>
                <w:sz w:val="24"/>
              </w:rPr>
              <w:fldChar w:fldCharType="begin"/>
            </w:r>
            <w:r w:rsidR="00FC0107">
              <w:rPr>
                <w:rFonts w:ascii="LM Roman 10" w:hAnsi="LM Roman 10"/>
                <w:sz w:val="24"/>
                <w:lang w:val="es-ES"/>
              </w:rPr>
              <w:instrText xml:space="preserve"> CITATION MIN17 \l 3082 </w:instrText>
            </w:r>
          </w:ins>
          <w:r w:rsidR="00FC0107">
            <w:rPr>
              <w:rFonts w:ascii="LM Roman 10" w:hAnsi="LM Roman 10"/>
              <w:sz w:val="24"/>
            </w:rPr>
            <w:fldChar w:fldCharType="separate"/>
          </w:r>
          <w:r w:rsidR="00DD74C2" w:rsidRPr="00DD74C2">
            <w:rPr>
              <w:rFonts w:ascii="LM Roman 10" w:hAnsi="LM Roman 10"/>
              <w:noProof/>
              <w:sz w:val="24"/>
              <w:lang w:val="es-ES"/>
            </w:rPr>
            <w:t>(27)</w:t>
          </w:r>
          <w:ins w:id="183" w:author="andres camilo santana bohorquez" w:date="2017-02-15T05:39:00Z">
            <w:r w:rsidR="00FC0107">
              <w:rPr>
                <w:rFonts w:ascii="LM Roman 10" w:hAnsi="LM Roman 10"/>
                <w:sz w:val="24"/>
              </w:rPr>
              <w:fldChar w:fldCharType="end"/>
            </w:r>
          </w:ins>
          <w:customXmlInsRangeStart w:id="184" w:author="andres camilo santana bohorquez" w:date="2017-02-15T05:39:00Z"/>
        </w:sdtContent>
      </w:sdt>
      <w:customXmlInsRangeEnd w:id="184"/>
    </w:p>
    <w:p w14:paraId="5A9A652E" w14:textId="25FACDEF" w:rsidR="00D5275A" w:rsidRDefault="00D5275A">
      <w:pPr>
        <w:jc w:val="both"/>
        <w:rPr>
          <w:ins w:id="185" w:author="andres camilo santana bohorquez" w:date="2017-02-15T05:39:00Z"/>
          <w:rFonts w:ascii="LM Roman 10" w:hAnsi="LM Roman 10"/>
          <w:sz w:val="24"/>
        </w:rPr>
        <w:pPrChange w:id="186" w:author="andres camilo santana bohorquez" w:date="2017-02-15T05:14:00Z">
          <w:pPr/>
        </w:pPrChange>
      </w:pPr>
      <w:ins w:id="187" w:author="andres camilo santana bohorquez" w:date="2017-02-15T05:46:00Z">
        <w:r>
          <w:rPr>
            <w:rFonts w:ascii="LM Roman 10" w:hAnsi="LM Roman 10"/>
            <w:sz w:val="24"/>
          </w:rPr>
          <w:t xml:space="preserve">En la sección 5.5 se presentaran las aplicaciones que se encuentran actualmente en el mercado que ofrecen un apoyo a las personas con </w:t>
        </w:r>
      </w:ins>
      <w:ins w:id="188" w:author="andres camilo santana bohorquez" w:date="2017-02-15T05:47:00Z">
        <w:r>
          <w:rPr>
            <w:rFonts w:ascii="LM Roman 10" w:hAnsi="LM Roman 10"/>
            <w:sz w:val="24"/>
          </w:rPr>
          <w:t>algún</w:t>
        </w:r>
      </w:ins>
      <w:ins w:id="189" w:author="andres camilo santana bohorquez" w:date="2017-02-15T05:46:00Z">
        <w:r>
          <w:rPr>
            <w:rFonts w:ascii="LM Roman 10" w:hAnsi="LM Roman 10"/>
            <w:sz w:val="24"/>
          </w:rPr>
          <w:t xml:space="preserve"> </w:t>
        </w:r>
      </w:ins>
      <w:ins w:id="190" w:author="andres camilo santana bohorquez" w:date="2017-02-15T05:47:00Z">
        <w:r>
          <w:rPr>
            <w:rFonts w:ascii="LM Roman 10" w:hAnsi="LM Roman 10"/>
            <w:sz w:val="24"/>
          </w:rPr>
          <w:t>tipo de limitación cognitiva, sector en el cual se enfoca este proyecto.</w:t>
        </w:r>
      </w:ins>
    </w:p>
    <w:p w14:paraId="5305AA80" w14:textId="77777777" w:rsidR="000C5B57" w:rsidRPr="00BE5779" w:rsidRDefault="000C5B57">
      <w:pPr>
        <w:pStyle w:val="Incontec"/>
        <w:rPr>
          <w:ins w:id="191" w:author="andres camilo santana bohorquez" w:date="2017-02-15T05:40:00Z"/>
        </w:rPr>
        <w:pPrChange w:id="192" w:author="andres camilo santana bohorquez" w:date="2017-02-15T05:47:00Z">
          <w:pPr/>
        </w:pPrChange>
      </w:pPr>
    </w:p>
    <w:p w14:paraId="5B49B8E4" w14:textId="1D95B78A" w:rsidR="00936074" w:rsidRDefault="00936074" w:rsidP="00E75E0F">
      <w:pPr>
        <w:pStyle w:val="Incontec"/>
        <w:numPr>
          <w:ilvl w:val="1"/>
          <w:numId w:val="1"/>
        </w:numPr>
        <w:outlineLvl w:val="1"/>
        <w:rPr>
          <w:sz w:val="28"/>
        </w:rPr>
      </w:pPr>
      <w:bookmarkStart w:id="193" w:name="_Ref467638404"/>
      <w:bookmarkStart w:id="194" w:name="_Toc475311889"/>
      <w:r w:rsidRPr="00936074">
        <w:rPr>
          <w:sz w:val="28"/>
        </w:rPr>
        <w:t>INVERSION PRIVADA</w:t>
      </w:r>
      <w:bookmarkEnd w:id="193"/>
      <w:bookmarkEnd w:id="194"/>
      <w:r w:rsidRPr="00936074">
        <w:rPr>
          <w:sz w:val="28"/>
        </w:rPr>
        <w:t xml:space="preserve"> </w:t>
      </w:r>
    </w:p>
    <w:p w14:paraId="4BD28CD6" w14:textId="77777777" w:rsidR="00936074" w:rsidRDefault="00936074" w:rsidP="00926F33">
      <w:pPr>
        <w:pStyle w:val="Incontec"/>
      </w:pPr>
    </w:p>
    <w:p w14:paraId="6771C4F5" w14:textId="04BF91A7" w:rsidR="00936074" w:rsidRDefault="00936074" w:rsidP="00926F33">
      <w:pPr>
        <w:pStyle w:val="Incontec"/>
      </w:pPr>
    </w:p>
    <w:p w14:paraId="533E1E69" w14:textId="1BC3D383"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Salvador  y República dominicana para dar un valor total de  </w:t>
      </w:r>
      <w:r w:rsidR="00FA6707" w:rsidRPr="00FA6707">
        <w:rPr>
          <w:b/>
        </w:rPr>
        <w:t>COP 17,675 millones (USD 5.6 millones)</w:t>
      </w:r>
      <w:r w:rsidR="00FA6707">
        <w:t xml:space="preserve"> mediante 91 iniciativas adelantadas en alianza con 95 organizaciones en dichos países</w:t>
      </w:r>
      <w:ins w:id="195" w:author="andres camilo santana bohorquez" w:date="2017-02-17T00:11:00Z">
        <w:r w:rsidR="00BA20EE">
          <w:t xml:space="preserve"> (Ver Figura 3-2)</w:t>
        </w:r>
      </w:ins>
      <w:r w:rsidR="00FA6707">
        <w:t xml:space="preserve">. </w:t>
      </w:r>
      <w:sdt>
        <w:sdtPr>
          <w:id w:val="1098054360"/>
          <w:citation/>
        </w:sdtPr>
        <w:sdtContent>
          <w:r w:rsidR="00FA6707">
            <w:fldChar w:fldCharType="begin"/>
          </w:r>
          <w:r w:rsidR="00FA6707">
            <w:instrText xml:space="preserve"> CITATION GRU15 \l 9226 </w:instrText>
          </w:r>
          <w:r w:rsidR="00FA6707">
            <w:fldChar w:fldCharType="separate"/>
          </w:r>
          <w:r w:rsidR="00DD74C2">
            <w:rPr>
              <w:noProof/>
            </w:rPr>
            <w:t>(5)</w:t>
          </w:r>
          <w:r w:rsidR="00FA6707">
            <w:fldChar w:fldCharType="end"/>
          </w:r>
        </w:sdtContent>
      </w:sdt>
    </w:p>
    <w:p w14:paraId="228243ED" w14:textId="77777777" w:rsidR="00FA6707" w:rsidRDefault="00FA6707" w:rsidP="00936074"/>
    <w:p w14:paraId="7A74A9EB" w14:textId="5594B72F" w:rsidR="00FA6707" w:rsidRDefault="00FA6707" w:rsidP="00936074">
      <w:r>
        <w:rPr>
          <w:noProof/>
          <w:lang w:val="es-ES" w:eastAsia="es-ES"/>
        </w:rPr>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1732280"/>
                    </a:xfrm>
                    <a:prstGeom prst="rect">
                      <a:avLst/>
                    </a:prstGeom>
                  </pic:spPr>
                </pic:pic>
              </a:graphicData>
            </a:graphic>
          </wp:inline>
        </w:drawing>
      </w:r>
    </w:p>
    <w:p w14:paraId="5A011035" w14:textId="292B0A4F" w:rsidR="00FA6707" w:rsidRDefault="00FA6707" w:rsidP="00FA6707">
      <w:pPr>
        <w:pStyle w:val="Incontec"/>
        <w:rPr>
          <w:sz w:val="22"/>
        </w:rPr>
      </w:pPr>
      <w:bookmarkStart w:id="196" w:name="OLE_LINK1"/>
      <w:bookmarkStart w:id="197"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sdt>
        <w:sdtPr>
          <w:rPr>
            <w:sz w:val="22"/>
          </w:rPr>
          <w:id w:val="410283474"/>
          <w:citation/>
        </w:sdtPr>
        <w:sdtContent>
          <w:r w:rsidRPr="00FA6707">
            <w:rPr>
              <w:sz w:val="22"/>
            </w:rPr>
            <w:fldChar w:fldCharType="begin"/>
          </w:r>
          <w:r w:rsidRPr="00FA6707">
            <w:rPr>
              <w:sz w:val="22"/>
            </w:rPr>
            <w:instrText xml:space="preserve"> CITATION GRU15 \l 9226 </w:instrText>
          </w:r>
          <w:r w:rsidRPr="00FA6707">
            <w:rPr>
              <w:sz w:val="22"/>
            </w:rPr>
            <w:fldChar w:fldCharType="separate"/>
          </w:r>
          <w:r w:rsidR="00DD74C2" w:rsidRPr="00DD74C2">
            <w:rPr>
              <w:noProof/>
              <w:sz w:val="22"/>
            </w:rPr>
            <w:t>(5)</w:t>
          </w:r>
          <w:r w:rsidRPr="00FA6707">
            <w:rPr>
              <w:sz w:val="22"/>
            </w:rPr>
            <w:fldChar w:fldCharType="end"/>
          </w:r>
        </w:sdtContent>
      </w:sdt>
    </w:p>
    <w:bookmarkEnd w:id="196"/>
    <w:bookmarkEnd w:id="197"/>
    <w:p w14:paraId="3A0AA9D6" w14:textId="77777777" w:rsidR="00FA6707" w:rsidRDefault="00FA6707" w:rsidP="00FA6707"/>
    <w:p w14:paraId="03A7BF2C" w14:textId="66F22AEB" w:rsidR="000D2367" w:rsidRPr="000D2367" w:rsidRDefault="00FA6707" w:rsidP="00C21AA0">
      <w:pPr>
        <w:pStyle w:val="Incontec"/>
      </w:pPr>
      <w:r>
        <w:lastRenderedPageBreak/>
        <w:t xml:space="preserve">Además se destaca la labor de filiales del grupo sura en países como México, Chile, Perú y Uruguay con el desarrollo social donde sumaron cerca de </w:t>
      </w:r>
      <w:r w:rsidRPr="000D2367">
        <w:rPr>
          <w:b/>
        </w:rPr>
        <w:t>COP</w:t>
      </w:r>
      <w:r w:rsidR="000D2367" w:rsidRPr="000D2367">
        <w:rPr>
          <w:b/>
        </w:rPr>
        <w:t xml:space="preserve"> </w:t>
      </w:r>
      <w:r w:rsidRPr="000D2367">
        <w:rPr>
          <w:b/>
        </w:rPr>
        <w:t>5,760</w:t>
      </w:r>
      <w:r>
        <w:t xml:space="preserve"> millones</w:t>
      </w:r>
      <w:r w:rsidRPr="00FA6707">
        <w:t xml:space="preserve"> </w:t>
      </w:r>
      <w:r>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w:t>
      </w:r>
      <w:proofErr w:type="gramStart"/>
      <w:r w:rsidR="00C21AA0" w:rsidRPr="00C21AA0">
        <w:rPr>
          <w:b/>
        </w:rPr>
        <w:t>,000,000,000.00</w:t>
      </w:r>
      <w:proofErr w:type="gramEnd"/>
      <w:r w:rsidR="00C21AA0">
        <w:rPr>
          <w:b/>
        </w:rPr>
        <w:t xml:space="preserve">. </w:t>
      </w:r>
    </w:p>
    <w:p w14:paraId="1DE8871F" w14:textId="2A56F3FF" w:rsidR="00D9735C" w:rsidRP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4F163A26" w14:textId="77777777" w:rsidR="009C7C60" w:rsidRDefault="009C7C60" w:rsidP="00926F33">
      <w:pPr>
        <w:pStyle w:val="Incontec"/>
      </w:pPr>
    </w:p>
    <w:p w14:paraId="26A59F82" w14:textId="77777777" w:rsidR="002D07AA" w:rsidRDefault="002D07AA" w:rsidP="00693C47"/>
    <w:p w14:paraId="3F60A87F" w14:textId="09B19946" w:rsidR="00693C47" w:rsidDel="00380540" w:rsidRDefault="00693C47" w:rsidP="00E75E0F">
      <w:pPr>
        <w:numPr>
          <w:ilvl w:val="0"/>
          <w:numId w:val="1"/>
        </w:numPr>
        <w:rPr>
          <w:del w:id="198" w:author="andres camilo santana bohorquez" w:date="2017-02-15T05:48:00Z"/>
        </w:rPr>
      </w:pPr>
      <w:bookmarkStart w:id="199" w:name="_Toc475090968"/>
      <w:bookmarkStart w:id="200" w:name="_Toc475091062"/>
      <w:bookmarkStart w:id="201" w:name="_Toc475092456"/>
      <w:bookmarkStart w:id="202" w:name="_Toc475092570"/>
      <w:bookmarkStart w:id="203" w:name="_Toc475092682"/>
      <w:bookmarkStart w:id="204" w:name="_Toc475311890"/>
      <w:bookmarkEnd w:id="199"/>
      <w:bookmarkEnd w:id="200"/>
      <w:bookmarkEnd w:id="201"/>
      <w:bookmarkEnd w:id="202"/>
      <w:bookmarkEnd w:id="203"/>
      <w:bookmarkEnd w:id="204"/>
    </w:p>
    <w:p w14:paraId="6BAD70F8" w14:textId="66297E49" w:rsidR="00D9735C" w:rsidDel="000C5B57" w:rsidRDefault="00D9735C" w:rsidP="00E75E0F">
      <w:pPr>
        <w:numPr>
          <w:ilvl w:val="0"/>
          <w:numId w:val="1"/>
        </w:numPr>
        <w:rPr>
          <w:del w:id="205" w:author="andres camilo santana bohorquez" w:date="2017-02-15T05:40:00Z"/>
        </w:rPr>
      </w:pPr>
      <w:bookmarkStart w:id="206" w:name="_Toc475090969"/>
      <w:bookmarkStart w:id="207" w:name="_Toc475091063"/>
      <w:bookmarkStart w:id="208" w:name="_Toc475092457"/>
      <w:bookmarkStart w:id="209" w:name="_Toc475092571"/>
      <w:bookmarkStart w:id="210" w:name="_Toc475092683"/>
      <w:bookmarkStart w:id="211" w:name="_Toc475311891"/>
      <w:bookmarkEnd w:id="206"/>
      <w:bookmarkEnd w:id="207"/>
      <w:bookmarkEnd w:id="208"/>
      <w:bookmarkEnd w:id="209"/>
      <w:bookmarkEnd w:id="210"/>
      <w:bookmarkEnd w:id="211"/>
    </w:p>
    <w:p w14:paraId="77D3D8A5" w14:textId="60DE9407" w:rsidR="00D9735C" w:rsidDel="000C5B57" w:rsidRDefault="00D9735C" w:rsidP="00E75E0F">
      <w:pPr>
        <w:numPr>
          <w:ilvl w:val="0"/>
          <w:numId w:val="1"/>
        </w:numPr>
        <w:rPr>
          <w:del w:id="212" w:author="andres camilo santana bohorquez" w:date="2017-02-15T05:40:00Z"/>
        </w:rPr>
      </w:pPr>
      <w:bookmarkStart w:id="213" w:name="_Toc475090970"/>
      <w:bookmarkStart w:id="214" w:name="_Toc475091064"/>
      <w:bookmarkStart w:id="215" w:name="_Toc475092458"/>
      <w:bookmarkStart w:id="216" w:name="_Toc475092572"/>
      <w:bookmarkStart w:id="217" w:name="_Toc475092684"/>
      <w:bookmarkStart w:id="218" w:name="_Toc475311892"/>
      <w:bookmarkEnd w:id="213"/>
      <w:bookmarkEnd w:id="214"/>
      <w:bookmarkEnd w:id="215"/>
      <w:bookmarkEnd w:id="216"/>
      <w:bookmarkEnd w:id="217"/>
      <w:bookmarkEnd w:id="218"/>
    </w:p>
    <w:p w14:paraId="152B2A34" w14:textId="55E1C4C1" w:rsidR="00D9735C" w:rsidDel="000C5B57" w:rsidRDefault="00D9735C" w:rsidP="00E75E0F">
      <w:pPr>
        <w:numPr>
          <w:ilvl w:val="0"/>
          <w:numId w:val="1"/>
        </w:numPr>
        <w:rPr>
          <w:del w:id="219" w:author="andres camilo santana bohorquez" w:date="2017-02-15T05:40:00Z"/>
        </w:rPr>
      </w:pPr>
      <w:bookmarkStart w:id="220" w:name="_Toc475090971"/>
      <w:bookmarkStart w:id="221" w:name="_Toc475091065"/>
      <w:bookmarkStart w:id="222" w:name="_Toc475092459"/>
      <w:bookmarkStart w:id="223" w:name="_Toc475092573"/>
      <w:bookmarkStart w:id="224" w:name="_Toc475092685"/>
      <w:bookmarkStart w:id="225" w:name="_Toc475311893"/>
      <w:bookmarkEnd w:id="220"/>
      <w:bookmarkEnd w:id="221"/>
      <w:bookmarkEnd w:id="222"/>
      <w:bookmarkEnd w:id="223"/>
      <w:bookmarkEnd w:id="224"/>
      <w:bookmarkEnd w:id="225"/>
    </w:p>
    <w:p w14:paraId="33FED4E6" w14:textId="514615C0" w:rsidR="00D9735C" w:rsidDel="000C5B57" w:rsidRDefault="00D9735C" w:rsidP="00E75E0F">
      <w:pPr>
        <w:numPr>
          <w:ilvl w:val="0"/>
          <w:numId w:val="1"/>
        </w:numPr>
        <w:rPr>
          <w:del w:id="226" w:author="andres camilo santana bohorquez" w:date="2017-02-15T05:40:00Z"/>
        </w:rPr>
      </w:pPr>
      <w:bookmarkStart w:id="227" w:name="_Toc475090972"/>
      <w:bookmarkStart w:id="228" w:name="_Toc475091066"/>
      <w:bookmarkStart w:id="229" w:name="_Toc475092460"/>
      <w:bookmarkStart w:id="230" w:name="_Toc475092574"/>
      <w:bookmarkStart w:id="231" w:name="_Toc475092686"/>
      <w:bookmarkStart w:id="232" w:name="_Toc475311894"/>
      <w:bookmarkEnd w:id="227"/>
      <w:bookmarkEnd w:id="228"/>
      <w:bookmarkEnd w:id="229"/>
      <w:bookmarkEnd w:id="230"/>
      <w:bookmarkEnd w:id="231"/>
      <w:bookmarkEnd w:id="232"/>
    </w:p>
    <w:p w14:paraId="05BCEA56" w14:textId="08BD4756" w:rsidR="008A15B3" w:rsidDel="000C5B57" w:rsidRDefault="008A15B3" w:rsidP="00E75E0F">
      <w:pPr>
        <w:numPr>
          <w:ilvl w:val="0"/>
          <w:numId w:val="1"/>
        </w:numPr>
        <w:rPr>
          <w:del w:id="233" w:author="andres camilo santana bohorquez" w:date="2017-02-15T05:40:00Z"/>
        </w:rPr>
      </w:pPr>
      <w:bookmarkStart w:id="234" w:name="_Toc475090973"/>
      <w:bookmarkStart w:id="235" w:name="_Toc475091067"/>
      <w:bookmarkStart w:id="236" w:name="_Toc475092461"/>
      <w:bookmarkStart w:id="237" w:name="_Toc475092575"/>
      <w:bookmarkStart w:id="238" w:name="_Toc475092687"/>
      <w:bookmarkStart w:id="239" w:name="_Toc475311895"/>
      <w:bookmarkEnd w:id="234"/>
      <w:bookmarkEnd w:id="235"/>
      <w:bookmarkEnd w:id="236"/>
      <w:bookmarkEnd w:id="237"/>
      <w:bookmarkEnd w:id="238"/>
      <w:bookmarkEnd w:id="239"/>
    </w:p>
    <w:p w14:paraId="523A4462" w14:textId="606666E3" w:rsidR="00D9735C" w:rsidDel="000C5B57" w:rsidRDefault="00D9735C" w:rsidP="00E75E0F">
      <w:pPr>
        <w:numPr>
          <w:ilvl w:val="0"/>
          <w:numId w:val="1"/>
        </w:numPr>
        <w:rPr>
          <w:del w:id="240" w:author="andres camilo santana bohorquez" w:date="2017-02-15T05:40:00Z"/>
        </w:rPr>
      </w:pPr>
      <w:bookmarkStart w:id="241" w:name="_Toc475090974"/>
      <w:bookmarkStart w:id="242" w:name="_Toc475091068"/>
      <w:bookmarkStart w:id="243" w:name="_Toc475092462"/>
      <w:bookmarkStart w:id="244" w:name="_Toc475092576"/>
      <w:bookmarkStart w:id="245" w:name="_Toc475092688"/>
      <w:bookmarkStart w:id="246" w:name="_Toc475311896"/>
      <w:bookmarkEnd w:id="241"/>
      <w:bookmarkEnd w:id="242"/>
      <w:bookmarkEnd w:id="243"/>
      <w:bookmarkEnd w:id="244"/>
      <w:bookmarkEnd w:id="245"/>
      <w:bookmarkEnd w:id="246"/>
    </w:p>
    <w:p w14:paraId="64DB3827" w14:textId="5385F897" w:rsidR="00F613E5" w:rsidDel="000C5B57" w:rsidRDefault="00F613E5" w:rsidP="00E75E0F">
      <w:pPr>
        <w:numPr>
          <w:ilvl w:val="0"/>
          <w:numId w:val="1"/>
        </w:numPr>
        <w:rPr>
          <w:del w:id="247" w:author="andres camilo santana bohorquez" w:date="2017-02-15T05:40:00Z"/>
        </w:rPr>
      </w:pPr>
      <w:bookmarkStart w:id="248" w:name="_Toc475090975"/>
      <w:bookmarkStart w:id="249" w:name="_Toc475091069"/>
      <w:bookmarkStart w:id="250" w:name="_Toc475092463"/>
      <w:bookmarkStart w:id="251" w:name="_Toc475092577"/>
      <w:bookmarkStart w:id="252" w:name="_Toc475092689"/>
      <w:bookmarkStart w:id="253" w:name="_Toc475311897"/>
      <w:bookmarkEnd w:id="248"/>
      <w:bookmarkEnd w:id="249"/>
      <w:bookmarkEnd w:id="250"/>
      <w:bookmarkEnd w:id="251"/>
      <w:bookmarkEnd w:id="252"/>
      <w:bookmarkEnd w:id="253"/>
    </w:p>
    <w:p w14:paraId="49062B0D" w14:textId="559EA8CC" w:rsidR="00F613E5" w:rsidDel="000C5B57" w:rsidRDefault="00F613E5" w:rsidP="00E75E0F">
      <w:pPr>
        <w:numPr>
          <w:ilvl w:val="0"/>
          <w:numId w:val="1"/>
        </w:numPr>
        <w:rPr>
          <w:del w:id="254" w:author="andres camilo santana bohorquez" w:date="2017-02-15T05:40:00Z"/>
        </w:rPr>
      </w:pPr>
      <w:bookmarkStart w:id="255" w:name="_Toc475090976"/>
      <w:bookmarkStart w:id="256" w:name="_Toc475091070"/>
      <w:bookmarkStart w:id="257" w:name="_Toc475092464"/>
      <w:bookmarkStart w:id="258" w:name="_Toc475092578"/>
      <w:bookmarkStart w:id="259" w:name="_Toc475092690"/>
      <w:bookmarkStart w:id="260" w:name="_Toc475311898"/>
      <w:bookmarkEnd w:id="255"/>
      <w:bookmarkEnd w:id="256"/>
      <w:bookmarkEnd w:id="257"/>
      <w:bookmarkEnd w:id="258"/>
      <w:bookmarkEnd w:id="259"/>
      <w:bookmarkEnd w:id="260"/>
    </w:p>
    <w:p w14:paraId="0CAE675F" w14:textId="42BE822F" w:rsidR="00F613E5" w:rsidDel="000C5B57" w:rsidRDefault="00F613E5" w:rsidP="00E75E0F">
      <w:pPr>
        <w:numPr>
          <w:ilvl w:val="0"/>
          <w:numId w:val="1"/>
        </w:numPr>
        <w:rPr>
          <w:del w:id="261" w:author="andres camilo santana bohorquez" w:date="2017-02-15T05:40:00Z"/>
        </w:rPr>
      </w:pPr>
      <w:bookmarkStart w:id="262" w:name="_Toc475090977"/>
      <w:bookmarkStart w:id="263" w:name="_Toc475091071"/>
      <w:bookmarkStart w:id="264" w:name="_Toc475092465"/>
      <w:bookmarkStart w:id="265" w:name="_Toc475092579"/>
      <w:bookmarkStart w:id="266" w:name="_Toc475092691"/>
      <w:bookmarkStart w:id="267" w:name="_Toc475311899"/>
      <w:bookmarkEnd w:id="262"/>
      <w:bookmarkEnd w:id="263"/>
      <w:bookmarkEnd w:id="264"/>
      <w:bookmarkEnd w:id="265"/>
      <w:bookmarkEnd w:id="266"/>
      <w:bookmarkEnd w:id="267"/>
    </w:p>
    <w:p w14:paraId="19C04C3B" w14:textId="21952A61" w:rsidR="00F613E5" w:rsidDel="000C5B57" w:rsidRDefault="00F613E5" w:rsidP="00E75E0F">
      <w:pPr>
        <w:numPr>
          <w:ilvl w:val="0"/>
          <w:numId w:val="1"/>
        </w:numPr>
        <w:rPr>
          <w:del w:id="268" w:author="andres camilo santana bohorquez" w:date="2017-02-15T05:40:00Z"/>
        </w:rPr>
      </w:pPr>
      <w:bookmarkStart w:id="269" w:name="_Toc475090978"/>
      <w:bookmarkStart w:id="270" w:name="_Toc475091072"/>
      <w:bookmarkStart w:id="271" w:name="_Toc475092466"/>
      <w:bookmarkStart w:id="272" w:name="_Toc475092580"/>
      <w:bookmarkStart w:id="273" w:name="_Toc475092692"/>
      <w:bookmarkStart w:id="274" w:name="_Toc475311900"/>
      <w:bookmarkEnd w:id="269"/>
      <w:bookmarkEnd w:id="270"/>
      <w:bookmarkEnd w:id="271"/>
      <w:bookmarkEnd w:id="272"/>
      <w:bookmarkEnd w:id="273"/>
      <w:bookmarkEnd w:id="274"/>
    </w:p>
    <w:p w14:paraId="01392710" w14:textId="7D51B9EA" w:rsidR="00F613E5" w:rsidDel="00380540" w:rsidRDefault="00F613E5" w:rsidP="00E75E0F">
      <w:pPr>
        <w:numPr>
          <w:ilvl w:val="0"/>
          <w:numId w:val="1"/>
        </w:numPr>
        <w:rPr>
          <w:del w:id="275" w:author="andres camilo santana bohorquez" w:date="2017-02-15T05:48:00Z"/>
        </w:rPr>
      </w:pPr>
      <w:bookmarkStart w:id="276" w:name="_Toc475090979"/>
      <w:bookmarkStart w:id="277" w:name="_Toc475091073"/>
      <w:bookmarkStart w:id="278" w:name="_Toc475092467"/>
      <w:bookmarkStart w:id="279" w:name="_Toc475092581"/>
      <w:bookmarkStart w:id="280" w:name="_Toc475092693"/>
      <w:bookmarkStart w:id="281" w:name="_Toc475311901"/>
      <w:bookmarkEnd w:id="276"/>
      <w:bookmarkEnd w:id="277"/>
      <w:bookmarkEnd w:id="278"/>
      <w:bookmarkEnd w:id="279"/>
      <w:bookmarkEnd w:id="280"/>
      <w:bookmarkEnd w:id="281"/>
    </w:p>
    <w:p w14:paraId="205E52B9" w14:textId="43563BA5" w:rsidR="00D9735C" w:rsidDel="00380540" w:rsidRDefault="00D9735C" w:rsidP="00E75E0F">
      <w:pPr>
        <w:numPr>
          <w:ilvl w:val="0"/>
          <w:numId w:val="1"/>
        </w:numPr>
        <w:rPr>
          <w:del w:id="282" w:author="andres camilo santana bohorquez" w:date="2017-02-15T05:48:00Z"/>
        </w:rPr>
      </w:pPr>
      <w:bookmarkStart w:id="283" w:name="_Toc475090980"/>
      <w:bookmarkStart w:id="284" w:name="_Toc475091074"/>
      <w:bookmarkStart w:id="285" w:name="_Toc475092468"/>
      <w:bookmarkStart w:id="286" w:name="_Toc475092582"/>
      <w:bookmarkStart w:id="287" w:name="_Toc475092694"/>
      <w:bookmarkStart w:id="288" w:name="_Toc475311902"/>
      <w:bookmarkEnd w:id="283"/>
      <w:bookmarkEnd w:id="284"/>
      <w:bookmarkEnd w:id="285"/>
      <w:bookmarkEnd w:id="286"/>
      <w:bookmarkEnd w:id="287"/>
      <w:bookmarkEnd w:id="288"/>
    </w:p>
    <w:p w14:paraId="30D0B065" w14:textId="5E3B09AC" w:rsidR="00D9735C" w:rsidDel="00380540" w:rsidRDefault="00D9735C" w:rsidP="00E75E0F">
      <w:pPr>
        <w:numPr>
          <w:ilvl w:val="0"/>
          <w:numId w:val="1"/>
        </w:numPr>
        <w:rPr>
          <w:del w:id="289" w:author="andres camilo santana bohorquez" w:date="2017-02-15T05:48:00Z"/>
        </w:rPr>
      </w:pPr>
      <w:bookmarkStart w:id="290" w:name="_Toc475090981"/>
      <w:bookmarkStart w:id="291" w:name="_Toc475091075"/>
      <w:bookmarkStart w:id="292" w:name="_Toc475092469"/>
      <w:bookmarkStart w:id="293" w:name="_Toc475092583"/>
      <w:bookmarkStart w:id="294" w:name="_Toc475092695"/>
      <w:bookmarkStart w:id="295" w:name="_Toc475311903"/>
      <w:bookmarkEnd w:id="290"/>
      <w:bookmarkEnd w:id="291"/>
      <w:bookmarkEnd w:id="292"/>
      <w:bookmarkEnd w:id="293"/>
      <w:bookmarkEnd w:id="294"/>
      <w:bookmarkEnd w:id="295"/>
    </w:p>
    <w:p w14:paraId="510BDBBF" w14:textId="19EEF86F" w:rsidR="00D9735C" w:rsidDel="00380540" w:rsidRDefault="00D9735C" w:rsidP="00E75E0F">
      <w:pPr>
        <w:numPr>
          <w:ilvl w:val="0"/>
          <w:numId w:val="1"/>
        </w:numPr>
        <w:rPr>
          <w:del w:id="296" w:author="andres camilo santana bohorquez" w:date="2017-02-15T05:48:00Z"/>
        </w:rPr>
      </w:pPr>
      <w:bookmarkStart w:id="297" w:name="_Toc475090982"/>
      <w:bookmarkStart w:id="298" w:name="_Toc475091076"/>
      <w:bookmarkStart w:id="299" w:name="_Toc475092470"/>
      <w:bookmarkStart w:id="300" w:name="_Toc475092584"/>
      <w:bookmarkStart w:id="301" w:name="_Toc475092696"/>
      <w:bookmarkStart w:id="302" w:name="_Toc475311904"/>
      <w:bookmarkEnd w:id="297"/>
      <w:bookmarkEnd w:id="298"/>
      <w:bookmarkEnd w:id="299"/>
      <w:bookmarkEnd w:id="300"/>
      <w:bookmarkEnd w:id="301"/>
      <w:bookmarkEnd w:id="302"/>
    </w:p>
    <w:p w14:paraId="4EFA0C0C" w14:textId="7FBD71D8" w:rsidR="00D9735C" w:rsidDel="00380540" w:rsidRDefault="00D9735C" w:rsidP="00E75E0F">
      <w:pPr>
        <w:numPr>
          <w:ilvl w:val="0"/>
          <w:numId w:val="1"/>
        </w:numPr>
        <w:rPr>
          <w:del w:id="303" w:author="andres camilo santana bohorquez" w:date="2017-02-15T05:48:00Z"/>
        </w:rPr>
      </w:pPr>
      <w:bookmarkStart w:id="304" w:name="_Toc475090983"/>
      <w:bookmarkStart w:id="305" w:name="_Toc475091077"/>
      <w:bookmarkStart w:id="306" w:name="_Toc475092471"/>
      <w:bookmarkStart w:id="307" w:name="_Toc475092585"/>
      <w:bookmarkStart w:id="308" w:name="_Toc475092697"/>
      <w:bookmarkStart w:id="309" w:name="_Toc475311905"/>
      <w:bookmarkEnd w:id="304"/>
      <w:bookmarkEnd w:id="305"/>
      <w:bookmarkEnd w:id="306"/>
      <w:bookmarkEnd w:id="307"/>
      <w:bookmarkEnd w:id="308"/>
      <w:bookmarkEnd w:id="309"/>
    </w:p>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310" w:name="_Toc475311906"/>
      <w:r w:rsidRPr="000F7F3A">
        <w:rPr>
          <w:rFonts w:ascii="LM Roman 10" w:hAnsi="LM Roman 10"/>
          <w:b/>
          <w:sz w:val="32"/>
        </w:rPr>
        <w:t>DESARROLLO PROPUESTA DE VALOR</w:t>
      </w:r>
      <w:bookmarkEnd w:id="310"/>
    </w:p>
    <w:p w14:paraId="3D6714FE" w14:textId="77777777" w:rsidR="00EF4CA5" w:rsidRDefault="00EF4CA5" w:rsidP="00926F33">
      <w:pPr>
        <w:pStyle w:val="Incontec"/>
      </w:pPr>
    </w:p>
    <w:p w14:paraId="2DC3B742" w14:textId="3D5A4E75" w:rsidR="00EF4CA5" w:rsidRDefault="00084E9F">
      <w:pPr>
        <w:pStyle w:val="Incontec"/>
        <w:pPrChange w:id="311" w:author="andres camilo santana bohorquez" w:date="2017-02-17T00:19:00Z">
          <w:pPr>
            <w:jc w:val="both"/>
          </w:pPr>
        </w:pPrChange>
      </w:pPr>
      <w:r>
        <w:t xml:space="preserve">Para el Diseño de la propuesta de valor se utilizó el modelo de </w:t>
      </w:r>
      <w:proofErr w:type="spellStart"/>
      <w:r>
        <w:t>Value</w:t>
      </w:r>
      <w:proofErr w:type="spellEnd"/>
      <w:r>
        <w:t xml:space="preserve"> </w:t>
      </w:r>
      <w:proofErr w:type="spellStart"/>
      <w:r>
        <w:t>Proposition</w:t>
      </w:r>
      <w:proofErr w:type="spellEnd"/>
      <w:r>
        <w:t xml:space="preserve"> Canvas </w:t>
      </w:r>
      <w:ins w:id="312" w:author="andres camilo santana bohorquez" w:date="2017-02-17T00:17:00Z">
        <w:r w:rsidR="00B3164B">
          <w:t xml:space="preserve">propuesto por </w:t>
        </w:r>
        <w:proofErr w:type="spellStart"/>
        <w:r w:rsidR="00B3164B">
          <w:t>Osterwalder</w:t>
        </w:r>
      </w:ins>
      <w:proofErr w:type="spellEnd"/>
      <w:ins w:id="313" w:author="andres camilo santana bohorquez" w:date="2017-02-17T00:19:00Z">
        <w:r w:rsidR="00B3164B">
          <w:t xml:space="preserve"> (Ver Figura 4-1)</w:t>
        </w:r>
      </w:ins>
      <w:ins w:id="314" w:author="andres camilo santana bohorquez" w:date="2017-02-17T00:17:00Z">
        <w:r w:rsidR="00B3164B">
          <w:t xml:space="preserve"> </w:t>
        </w:r>
      </w:ins>
      <w:customXmlInsRangeStart w:id="315" w:author="andres camilo santana bohorquez" w:date="2017-02-17T00:17:00Z"/>
      <w:sdt>
        <w:sdtPr>
          <w:id w:val="1850215283"/>
          <w:citation/>
        </w:sdtPr>
        <w:sdtContent>
          <w:customXmlInsRangeEnd w:id="315"/>
          <w:ins w:id="316" w:author="andres camilo santana bohorquez" w:date="2017-02-17T00:17:00Z">
            <w:r w:rsidR="00B3164B">
              <w:fldChar w:fldCharType="begin"/>
            </w:r>
            <w:r w:rsidR="00B3164B">
              <w:rPr>
                <w:lang w:val="es-ES"/>
              </w:rPr>
              <w:instrText xml:space="preserve"> CITATION Ost14 \l 3082 </w:instrText>
            </w:r>
          </w:ins>
          <w:r w:rsidR="00B3164B">
            <w:fldChar w:fldCharType="separate"/>
          </w:r>
          <w:r w:rsidR="00DD74C2" w:rsidRPr="00DD74C2">
            <w:rPr>
              <w:noProof/>
              <w:lang w:val="es-ES"/>
            </w:rPr>
            <w:t>(6)</w:t>
          </w:r>
          <w:ins w:id="317" w:author="andres camilo santana bohorquez" w:date="2017-02-17T00:17:00Z">
            <w:r w:rsidR="00B3164B">
              <w:fldChar w:fldCharType="end"/>
            </w:r>
          </w:ins>
          <w:customXmlInsRangeStart w:id="318" w:author="andres camilo santana bohorquez" w:date="2017-02-17T00:17:00Z"/>
        </w:sdtContent>
      </w:sdt>
      <w:customXmlInsRangeEnd w:id="318"/>
      <w:ins w:id="319" w:author="andres camilo santana bohorquez" w:date="2017-02-17T00:17:00Z">
        <w:r w:rsidR="00B3164B">
          <w:t xml:space="preserve">, </w:t>
        </w:r>
      </w:ins>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ins w:id="320" w:author="andres camilo santana bohorquez" w:date="2017-02-17T00:13:00Z"/>
          <w:rFonts w:cs="Times New Roman"/>
          <w:sz w:val="28"/>
        </w:rPr>
      </w:pPr>
      <w:bookmarkStart w:id="321" w:name="_Ref475288741"/>
      <w:bookmarkStart w:id="322" w:name="_Ref475288758"/>
      <w:bookmarkStart w:id="323" w:name="_Toc475311907"/>
      <w:r w:rsidRPr="003C1187">
        <w:rPr>
          <w:rFonts w:cs="Times New Roman"/>
          <w:sz w:val="28"/>
        </w:rPr>
        <w:t>VALUE PROPOSITION CANVAS</w:t>
      </w:r>
      <w:bookmarkEnd w:id="321"/>
      <w:bookmarkEnd w:id="322"/>
      <w:bookmarkEnd w:id="323"/>
    </w:p>
    <w:p w14:paraId="6790F912" w14:textId="77777777" w:rsidR="00B3164B" w:rsidRDefault="00B3164B">
      <w:pPr>
        <w:pStyle w:val="Incontec"/>
        <w:rPr>
          <w:ins w:id="324" w:author="andres camilo santana bohorquez" w:date="2017-02-17T00:13:00Z"/>
        </w:rPr>
        <w:pPrChange w:id="325" w:author="andres camilo santana bohorquez" w:date="2017-02-17T00:13:00Z">
          <w:pPr>
            <w:pStyle w:val="Incontec"/>
            <w:numPr>
              <w:ilvl w:val="1"/>
              <w:numId w:val="1"/>
            </w:numPr>
            <w:ind w:left="720" w:hanging="363"/>
            <w:outlineLvl w:val="1"/>
          </w:pPr>
        </w:pPrChange>
      </w:pPr>
    </w:p>
    <w:p w14:paraId="3FB028CA" w14:textId="2D2E08FB" w:rsidR="00B3164B" w:rsidRPr="00B3164B" w:rsidRDefault="00B3164B">
      <w:pPr>
        <w:pStyle w:val="Incontec"/>
        <w:rPr>
          <w:rPrChange w:id="326" w:author="andres camilo santana bohorquez" w:date="2017-02-17T00:13:00Z">
            <w:rPr>
              <w:rFonts w:cs="Times New Roman"/>
              <w:sz w:val="28"/>
            </w:rPr>
          </w:rPrChange>
        </w:rPr>
        <w:pPrChange w:id="327" w:author="andres camilo santana bohorquez" w:date="2017-02-17T00:13:00Z">
          <w:pPr>
            <w:pStyle w:val="Incontec"/>
            <w:numPr>
              <w:ilvl w:val="1"/>
              <w:numId w:val="1"/>
            </w:numPr>
            <w:ind w:left="720" w:hanging="363"/>
            <w:outlineLvl w:val="1"/>
          </w:pPr>
        </w:pPrChange>
      </w:pPr>
      <w:ins w:id="328" w:author="andres camilo santana bohorquez" w:date="2017-02-17T00:17:00Z">
        <w:r>
          <w:t xml:space="preserve">Con El </w:t>
        </w:r>
        <w:proofErr w:type="spellStart"/>
        <w:r>
          <w:t>Value</w:t>
        </w:r>
        <w:proofErr w:type="spellEnd"/>
        <w:r>
          <w:t xml:space="preserve"> </w:t>
        </w:r>
        <w:proofErr w:type="spellStart"/>
        <w:r>
          <w:t>Proposition</w:t>
        </w:r>
        <w:proofErr w:type="spellEnd"/>
        <w:r>
          <w:t xml:space="preserve"> Canvas (</w:t>
        </w:r>
      </w:ins>
      <w:ins w:id="329" w:author="andres camilo santana bohorquez" w:date="2017-02-17T00:18:00Z">
        <w:r>
          <w:t>VPC</w:t>
        </w:r>
      </w:ins>
      <w:ins w:id="330" w:author="andres camilo santana bohorquez" w:date="2017-02-17T00:17:00Z">
        <w:r>
          <w:t>)</w:t>
        </w:r>
      </w:ins>
      <w:ins w:id="331" w:author="andres camilo santana bohorquez" w:date="2017-02-17T00:18:00Z">
        <w:r>
          <w:t>,</w:t>
        </w:r>
      </w:ins>
      <w:ins w:id="332" w:author="andres camilo santana bohorquez" w:date="2017-02-17T00:19:00Z">
        <w:r>
          <w:t xml:space="preserve"> </w:t>
        </w:r>
      </w:ins>
      <w:ins w:id="333" w:author="andres camilo santana bohorquez" w:date="2017-02-17T00:18:00Z">
        <w:r>
          <w:t>se buscó</w:t>
        </w:r>
      </w:ins>
      <w:ins w:id="334" w:author="andres camilo santana bohorquez" w:date="2017-02-17T00:13:00Z">
        <w:r>
          <w:t xml:space="preserve"> definir los </w:t>
        </w:r>
      </w:ins>
      <w:ins w:id="335" w:author="andres camilo santana bohorquez" w:date="2017-02-17T00:18:00Z">
        <w:r>
          <w:t xml:space="preserve">principales </w:t>
        </w:r>
      </w:ins>
      <w:ins w:id="336" w:author="andres camilo santana bohorquez" w:date="2017-02-17T00:13:00Z">
        <w:r>
          <w:t xml:space="preserve">miedos y problemas del cliente </w:t>
        </w:r>
      </w:ins>
      <w:ins w:id="337" w:author="andres camilo santana bohorquez" w:date="2017-02-17T00:19:00Z">
        <w:r>
          <w:t xml:space="preserve">para posteriormente </w:t>
        </w:r>
      </w:ins>
      <w:ins w:id="338" w:author="andres camilo santana bohorquez" w:date="2017-02-17T00:14:00Z">
        <w:r>
          <w:t xml:space="preserve">generar un producto y/o servicio que </w:t>
        </w:r>
      </w:ins>
      <w:ins w:id="339" w:author="andres camilo santana bohorquez" w:date="2017-02-17T00:20:00Z">
        <w:r>
          <w:t>terminase</w:t>
        </w:r>
      </w:ins>
      <w:ins w:id="340" w:author="andres camilo santana bohorquez" w:date="2017-02-17T00:14:00Z">
        <w:r>
          <w:t xml:space="preserve"> con dichos dolores</w:t>
        </w:r>
      </w:ins>
      <w:ins w:id="341" w:author="andres camilo santana bohorquez" w:date="2017-02-17T00:20:00Z">
        <w:r w:rsidR="00BA797B">
          <w:t>, el flujo de trabajo fue el siguiente:</w:t>
        </w:r>
      </w:ins>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lastRenderedPageBreak/>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748915"/>
                    </a:xfrm>
                    <a:prstGeom prst="rect">
                      <a:avLst/>
                    </a:prstGeom>
                  </pic:spPr>
                </pic:pic>
              </a:graphicData>
            </a:graphic>
          </wp:inline>
        </w:drawing>
      </w:r>
    </w:p>
    <w:p w14:paraId="73BB59BE" w14:textId="3AA9C544" w:rsidR="000710B2" w:rsidRDefault="000710B2" w:rsidP="00084E9F">
      <w:pPr>
        <w:jc w:val="both"/>
        <w:rPr>
          <w:rFonts w:ascii="LM Roman 10" w:hAnsi="LM Roman 10"/>
        </w:rPr>
      </w:pPr>
      <w:bookmarkStart w:id="342" w:name="OLE_LINK6"/>
      <w:bookmarkStart w:id="343" w:name="OLE_LINK7"/>
      <w:r w:rsidRPr="00084E9F">
        <w:rPr>
          <w:rFonts w:ascii="LM Roman 10" w:hAnsi="LM Roman 10"/>
          <w:b/>
          <w:i/>
        </w:rPr>
        <w:t>Figura 4-1</w:t>
      </w:r>
      <w:r w:rsidRPr="00084E9F">
        <w:rPr>
          <w:rFonts w:ascii="LM Roman 10" w:hAnsi="LM Roman 10"/>
          <w:i/>
        </w:rPr>
        <w:t xml:space="preserve">. </w:t>
      </w:r>
      <w:proofErr w:type="spellStart"/>
      <w:r w:rsidRPr="00B274D3">
        <w:rPr>
          <w:rFonts w:ascii="LM Roman 10" w:hAnsi="LM Roman 10"/>
        </w:rPr>
        <w:t>Value</w:t>
      </w:r>
      <w:proofErr w:type="spellEnd"/>
      <w:r w:rsidRPr="00B274D3">
        <w:rPr>
          <w:rFonts w:ascii="LM Roman 10" w:hAnsi="LM Roman 10"/>
        </w:rPr>
        <w:t xml:space="preserve"> </w:t>
      </w:r>
      <w:proofErr w:type="spellStart"/>
      <w:r w:rsidRPr="00B274D3">
        <w:rPr>
          <w:rFonts w:ascii="LM Roman 10" w:hAnsi="LM Roman 10"/>
        </w:rPr>
        <w:t>Proposition</w:t>
      </w:r>
      <w:proofErr w:type="spellEnd"/>
      <w:r w:rsidRPr="00B274D3">
        <w:rPr>
          <w:rFonts w:ascii="LM Roman 10" w:hAnsi="LM Roman 10"/>
        </w:rPr>
        <w:t xml:space="preserve"> Canvas </w:t>
      </w:r>
      <w:r w:rsidR="00B274D3">
        <w:rPr>
          <w:rFonts w:ascii="LM Roman 10" w:hAnsi="LM Roman 10"/>
        </w:rPr>
        <w:t>Fuente:</w:t>
      </w:r>
      <w:r w:rsidRPr="00B274D3">
        <w:rPr>
          <w:rFonts w:ascii="LM Roman 10" w:hAnsi="LM Roman 10"/>
        </w:rPr>
        <w:t xml:space="preserve"> </w:t>
      </w:r>
      <w:sdt>
        <w:sdtPr>
          <w:rPr>
            <w:rFonts w:ascii="LM Roman 10" w:hAnsi="LM Roman 10"/>
          </w:rPr>
          <w:id w:val="1270053146"/>
          <w:citation/>
        </w:sdtPr>
        <w:sdtContent>
          <w:r w:rsidRPr="00B274D3">
            <w:rPr>
              <w:rFonts w:ascii="LM Roman 10" w:hAnsi="LM Roman 10"/>
            </w:rPr>
            <w:fldChar w:fldCharType="begin"/>
          </w:r>
          <w:r w:rsidRPr="00B274D3">
            <w:rPr>
              <w:rFonts w:ascii="LM Roman 10" w:hAnsi="LM Roman 10"/>
            </w:rPr>
            <w:instrText xml:space="preserve"> CITATION Ost14 \l 9226 </w:instrText>
          </w:r>
          <w:r w:rsidRPr="00B274D3">
            <w:rPr>
              <w:rFonts w:ascii="LM Roman 10" w:hAnsi="LM Roman 10"/>
            </w:rPr>
            <w:fldChar w:fldCharType="separate"/>
          </w:r>
          <w:r w:rsidR="00DD74C2" w:rsidRPr="00DD74C2">
            <w:rPr>
              <w:rFonts w:ascii="LM Roman 10" w:hAnsi="LM Roman 10"/>
              <w:noProof/>
            </w:rPr>
            <w:t>(6)</w:t>
          </w:r>
          <w:r w:rsidRPr="00B274D3">
            <w:rPr>
              <w:rFonts w:ascii="LM Roman 10" w:hAnsi="LM Roman 10"/>
            </w:rPr>
            <w:fldChar w:fldCharType="end"/>
          </w:r>
        </w:sdtContent>
      </w:sdt>
      <w:r w:rsidR="00B274D3">
        <w:rPr>
          <w:rFonts w:ascii="LM Roman 10" w:hAnsi="LM Roman 10"/>
        </w:rPr>
        <w:t xml:space="preserve"> .</w:t>
      </w:r>
    </w:p>
    <w:p w14:paraId="26D7776E" w14:textId="77777777" w:rsidR="001044EE" w:rsidRDefault="001044EE" w:rsidP="001044EE">
      <w:pPr>
        <w:pStyle w:val="Incontec"/>
      </w:pPr>
    </w:p>
    <w:bookmarkEnd w:id="342"/>
    <w:bookmarkEnd w:id="343"/>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 xml:space="preserve">Tras identificar los Segmentos Claves, </w:t>
      </w:r>
      <w:proofErr w:type="spellStart"/>
      <w:r>
        <w:rPr>
          <w:rFonts w:ascii="LM Roman 10" w:hAnsi="LM Roman 10"/>
          <w:sz w:val="24"/>
        </w:rPr>
        <w:t>Osterwalder</w:t>
      </w:r>
      <w:proofErr w:type="spellEnd"/>
      <w:r>
        <w:rPr>
          <w:rFonts w:ascii="LM Roman 10" w:hAnsi="LM Roman 10"/>
          <w:sz w:val="24"/>
        </w:rPr>
        <w:t xml:space="preserve"> propone definir los siguientes elementos para conocer bien a “nuestro cliente”:</w:t>
      </w:r>
      <w:r w:rsidR="009F625E">
        <w:rPr>
          <w:rFonts w:ascii="LM Roman 10" w:hAnsi="LM Roman 10"/>
          <w:sz w:val="24"/>
        </w:rPr>
        <w:t xml:space="preserve"> </w:t>
      </w:r>
      <w:proofErr w:type="spellStart"/>
      <w:r>
        <w:rPr>
          <w:rFonts w:ascii="LM Roman 10" w:hAnsi="LM Roman 10"/>
          <w:b/>
          <w:bCs/>
          <w:sz w:val="24"/>
        </w:rPr>
        <w:t>Customer</w:t>
      </w:r>
      <w:proofErr w:type="spellEnd"/>
      <w:r w:rsidR="009F625E">
        <w:rPr>
          <w:rFonts w:ascii="LM Roman 10" w:hAnsi="LM Roman 10"/>
          <w:b/>
          <w:bCs/>
          <w:sz w:val="24"/>
        </w:rPr>
        <w:t xml:space="preserve"> Jobs (Actividades del Cliente), </w:t>
      </w:r>
      <w:proofErr w:type="spellStart"/>
      <w:r w:rsidR="009F625E">
        <w:rPr>
          <w:rFonts w:ascii="LM Roman 10" w:hAnsi="LM Roman 10"/>
          <w:b/>
          <w:bCs/>
          <w:sz w:val="24"/>
        </w:rPr>
        <w:t>Pains</w:t>
      </w:r>
      <w:proofErr w:type="spellEnd"/>
      <w:r w:rsidR="009F625E">
        <w:rPr>
          <w:rFonts w:ascii="LM Roman 10" w:hAnsi="LM Roman 10"/>
          <w:b/>
          <w:bCs/>
          <w:sz w:val="24"/>
        </w:rPr>
        <w:t xml:space="preserve"> (Dolores del Cliente) y </w:t>
      </w:r>
      <w:proofErr w:type="spellStart"/>
      <w:r>
        <w:rPr>
          <w:rFonts w:ascii="LM Roman 10" w:hAnsi="LM Roman 10"/>
          <w:b/>
          <w:bCs/>
          <w:sz w:val="24"/>
        </w:rPr>
        <w:t>Gains</w:t>
      </w:r>
      <w:proofErr w:type="spellEnd"/>
      <w:r>
        <w:rPr>
          <w:rFonts w:ascii="LM Roman 10" w:hAnsi="LM Roman 10"/>
          <w:b/>
          <w:bCs/>
          <w:sz w:val="24"/>
        </w:rPr>
        <w:t xml:space="preserve"> (Beneficios).</w:t>
      </w:r>
    </w:p>
    <w:p w14:paraId="7E119CC0" w14:textId="77777777" w:rsidR="00E357E3" w:rsidRDefault="00E357E3" w:rsidP="00E357E3">
      <w:pPr>
        <w:jc w:val="both"/>
        <w:rPr>
          <w:rFonts w:ascii="LM Roman 10" w:hAnsi="LM Roman 10"/>
          <w:sz w:val="24"/>
        </w:rPr>
      </w:pPr>
    </w:p>
    <w:p w14:paraId="04B761EC" w14:textId="2405F497" w:rsidR="00E357E3" w:rsidRDefault="0084661D" w:rsidP="00E357E3">
      <w:pPr>
        <w:jc w:val="both"/>
        <w:rPr>
          <w:rFonts w:ascii="LM Roman 10" w:hAnsi="LM Roman 10"/>
          <w:sz w:val="24"/>
        </w:rPr>
      </w:pPr>
      <w:r>
        <w:rPr>
          <w:rFonts w:ascii="LM Roman 10" w:hAnsi="LM Roman 10"/>
          <w:sz w:val="24"/>
        </w:rPr>
        <w:t>Dichos dolores y actividades se identificaron mediante una serie de preguntas  realizadas a estos dos segmentos clave</w:t>
      </w:r>
      <w:r w:rsidR="002479E8">
        <w:rPr>
          <w:rFonts w:ascii="LM Roman 10" w:hAnsi="LM Roman 10"/>
          <w:sz w:val="24"/>
        </w:rPr>
        <w:t xml:space="preserve"> (ver anexo </w:t>
      </w:r>
      <w:r w:rsidR="002479E8">
        <w:rPr>
          <w:rFonts w:ascii="LM Roman 10" w:hAnsi="LM Roman 10"/>
          <w:sz w:val="24"/>
        </w:rPr>
        <w:fldChar w:fldCharType="begin"/>
      </w:r>
      <w:r w:rsidR="002479E8">
        <w:rPr>
          <w:rFonts w:ascii="LM Roman 10" w:hAnsi="LM Roman 10"/>
          <w:sz w:val="24"/>
        </w:rPr>
        <w:instrText xml:space="preserve"> REF _Ref467494133 \r \h </w:instrText>
      </w:r>
      <w:r w:rsidR="002479E8">
        <w:rPr>
          <w:rFonts w:ascii="LM Roman 10" w:hAnsi="LM Roman 10"/>
          <w:sz w:val="24"/>
        </w:rPr>
      </w:r>
      <w:r w:rsidR="002479E8">
        <w:rPr>
          <w:rFonts w:ascii="LM Roman 10" w:hAnsi="LM Roman 10"/>
          <w:sz w:val="24"/>
        </w:rPr>
        <w:fldChar w:fldCharType="separate"/>
      </w:r>
      <w:r w:rsidR="002479E8">
        <w:rPr>
          <w:rFonts w:ascii="LM Roman 10" w:hAnsi="LM Roman 10"/>
          <w:sz w:val="24"/>
        </w:rPr>
        <w:t>I</w:t>
      </w:r>
      <w:r w:rsidR="002479E8">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proofErr w:type="spellStart"/>
      <w:r w:rsidR="009F625E">
        <w:rPr>
          <w:rFonts w:ascii="LM Roman 10" w:hAnsi="LM Roman 10"/>
          <w:sz w:val="24"/>
        </w:rPr>
        <w:t>Psico</w:t>
      </w:r>
      <w:proofErr w:type="spellEnd"/>
      <w:r w:rsidR="009F625E">
        <w:rPr>
          <w:rFonts w:ascii="LM Roman 10" w:hAnsi="LM Roman 10"/>
          <w:sz w:val="24"/>
        </w:rPr>
        <w:t xml:space="preserve">-Motoras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4441279" w14:textId="630F70CC" w:rsidR="00E357E3" w:rsidDel="00B0349F" w:rsidRDefault="00E357E3">
      <w:pPr>
        <w:jc w:val="both"/>
        <w:rPr>
          <w:del w:id="344" w:author="andres camilo santana bohorquez" w:date="2017-02-16T15:17:00Z"/>
          <w:rFonts w:ascii="LM Roman 10" w:hAnsi="LM Roman 10"/>
          <w:sz w:val="24"/>
        </w:rPr>
      </w:pPr>
      <w:r>
        <w:rPr>
          <w:rFonts w:ascii="LM Roman 10" w:hAnsi="LM Roman 10"/>
          <w:i/>
          <w:sz w:val="24"/>
        </w:rPr>
        <w:t>Dolores del cliente</w:t>
      </w:r>
      <w:r>
        <w:rPr>
          <w:rFonts w:ascii="LM Roman 10" w:hAnsi="LM Roman 10"/>
          <w:sz w:val="24"/>
        </w:rPr>
        <w:t xml:space="preserve">: </w:t>
      </w:r>
      <w:ins w:id="345" w:author="andres camilo santana bohorquez" w:date="2017-02-16T15:17:00Z">
        <w:r w:rsidR="00B0349F">
          <w:rPr>
            <w:rFonts w:ascii="LM Roman 10" w:hAnsi="LM Roman 10"/>
            <w:sz w:val="24"/>
          </w:rPr>
          <w:t xml:space="preserve">los principales dolores manifestados por dichos padres son el </w:t>
        </w:r>
      </w:ins>
    </w:p>
    <w:p w14:paraId="428559D1" w14:textId="626733EC" w:rsidR="00E357E3" w:rsidDel="00B0349F" w:rsidRDefault="00E357E3">
      <w:pPr>
        <w:jc w:val="both"/>
        <w:rPr>
          <w:del w:id="346" w:author="andres camilo santana bohorquez" w:date="2017-02-16T15:17:00Z"/>
          <w:rFonts w:ascii="LM Roman 10" w:hAnsi="LM Roman 10"/>
          <w:sz w:val="24"/>
        </w:rPr>
      </w:pPr>
    </w:p>
    <w:p w14:paraId="10D377B1" w14:textId="29BD42AE" w:rsidR="00E357E3" w:rsidDel="00B0349F" w:rsidRDefault="00E357E3">
      <w:pPr>
        <w:jc w:val="both"/>
        <w:rPr>
          <w:del w:id="347" w:author="andres camilo santana bohorquez" w:date="2017-02-16T15:17:00Z"/>
          <w:rFonts w:ascii="LM Roman 10" w:hAnsi="LM Roman 10"/>
          <w:sz w:val="24"/>
        </w:rPr>
        <w:pPrChange w:id="348" w:author="andres camilo santana bohorquez" w:date="2017-02-16T15:17:00Z">
          <w:pPr>
            <w:numPr>
              <w:numId w:val="5"/>
            </w:numPr>
            <w:ind w:left="720" w:hanging="360"/>
            <w:jc w:val="both"/>
          </w:pPr>
        </w:pPrChange>
      </w:pPr>
      <w:r>
        <w:rPr>
          <w:rFonts w:ascii="LM Roman 10" w:hAnsi="LM Roman 10"/>
          <w:sz w:val="24"/>
        </w:rPr>
        <w:t>Difícil acceso a centros especializados ya sea por costos o movilización.</w:t>
      </w:r>
      <w:ins w:id="349" w:author="andres camilo santana bohorquez" w:date="2017-02-16T15:17:00Z">
        <w:r w:rsidR="00B0349F">
          <w:rPr>
            <w:rFonts w:ascii="LM Roman 10" w:hAnsi="LM Roman 10"/>
            <w:sz w:val="24"/>
          </w:rPr>
          <w:t xml:space="preserve">, las </w:t>
        </w:r>
      </w:ins>
    </w:p>
    <w:p w14:paraId="1BA38484" w14:textId="7BAE1B29" w:rsidR="00E357E3" w:rsidDel="00B0349F" w:rsidRDefault="00E357E3">
      <w:pPr>
        <w:jc w:val="both"/>
        <w:rPr>
          <w:del w:id="350" w:author="andres camilo santana bohorquez" w:date="2017-02-16T15:17:00Z"/>
          <w:rFonts w:ascii="LM Roman 10" w:hAnsi="LM Roman 10"/>
          <w:sz w:val="24"/>
        </w:rPr>
        <w:pPrChange w:id="351" w:author="andres camilo santana bohorquez" w:date="2017-02-16T15:17:00Z">
          <w:pPr>
            <w:numPr>
              <w:numId w:val="5"/>
            </w:numPr>
            <w:ind w:left="720" w:hanging="360"/>
            <w:jc w:val="both"/>
          </w:pPr>
        </w:pPrChange>
      </w:pPr>
      <w:r>
        <w:rPr>
          <w:rFonts w:ascii="LM Roman 10" w:hAnsi="LM Roman 10"/>
          <w:sz w:val="24"/>
        </w:rPr>
        <w:t>Experiencias Negativas en centros de Educación Regulares</w:t>
      </w:r>
      <w:ins w:id="352" w:author="andres camilo santana bohorquez" w:date="2017-02-16T15:17:00Z">
        <w:r w:rsidR="00B0349F">
          <w:rPr>
            <w:rFonts w:ascii="LM Roman 10" w:hAnsi="LM Roman 10"/>
            <w:sz w:val="24"/>
          </w:rPr>
          <w:t xml:space="preserve">, </w:t>
        </w:r>
      </w:ins>
      <w:del w:id="353" w:author="andres camilo santana bohorquez" w:date="2017-02-16T15:17:00Z">
        <w:r w:rsidDel="00B0349F">
          <w:rPr>
            <w:rFonts w:ascii="LM Roman 10" w:hAnsi="LM Roman 10"/>
            <w:sz w:val="24"/>
          </w:rPr>
          <w:delText>.</w:delText>
        </w:r>
      </w:del>
    </w:p>
    <w:p w14:paraId="6B1F6CCE" w14:textId="11C9648E" w:rsidR="00E357E3" w:rsidDel="00B0349F" w:rsidRDefault="00E357E3">
      <w:pPr>
        <w:jc w:val="both"/>
        <w:rPr>
          <w:del w:id="354" w:author="andres camilo santana bohorquez" w:date="2017-02-16T15:17:00Z"/>
          <w:rFonts w:ascii="LM Roman 10" w:hAnsi="LM Roman 10"/>
          <w:sz w:val="24"/>
        </w:rPr>
        <w:pPrChange w:id="355" w:author="andres camilo santana bohorquez" w:date="2017-02-16T15:17:00Z">
          <w:pPr>
            <w:numPr>
              <w:numId w:val="5"/>
            </w:numPr>
            <w:ind w:left="720" w:hanging="360"/>
            <w:jc w:val="both"/>
          </w:pPr>
        </w:pPrChange>
      </w:pPr>
      <w:r>
        <w:rPr>
          <w:rFonts w:ascii="LM Roman 10" w:hAnsi="LM Roman 10"/>
          <w:sz w:val="24"/>
        </w:rPr>
        <w:t>Los programas ofrecidos no se ajustan a las necesidades Educativas Especiales</w:t>
      </w:r>
      <w:ins w:id="356" w:author="andres camilo santana bohorquez" w:date="2017-02-16T15:17:00Z">
        <w:r w:rsidR="00B0349F">
          <w:rPr>
            <w:rFonts w:ascii="LM Roman 10" w:hAnsi="LM Roman 10"/>
            <w:sz w:val="24"/>
          </w:rPr>
          <w:t xml:space="preserve">, </w:t>
        </w:r>
      </w:ins>
      <w:del w:id="357" w:author="andres camilo santana bohorquez" w:date="2017-02-16T15:17:00Z">
        <w:r w:rsidDel="00B0349F">
          <w:rPr>
            <w:rFonts w:ascii="LM Roman 10" w:hAnsi="LM Roman 10"/>
            <w:sz w:val="24"/>
          </w:rPr>
          <w:delText>.</w:delText>
        </w:r>
      </w:del>
    </w:p>
    <w:p w14:paraId="2F9E0529" w14:textId="63827907" w:rsidR="00E357E3" w:rsidDel="00B0349F" w:rsidRDefault="00B0349F">
      <w:pPr>
        <w:jc w:val="both"/>
        <w:rPr>
          <w:del w:id="358" w:author="andres camilo santana bohorquez" w:date="2017-02-16T15:17:00Z"/>
          <w:rFonts w:ascii="LM Roman 10" w:hAnsi="LM Roman 10"/>
          <w:sz w:val="24"/>
        </w:rPr>
        <w:pPrChange w:id="359" w:author="andres camilo santana bohorquez" w:date="2017-02-16T15:17:00Z">
          <w:pPr>
            <w:numPr>
              <w:numId w:val="5"/>
            </w:numPr>
            <w:ind w:left="720" w:hanging="360"/>
            <w:jc w:val="both"/>
          </w:pPr>
        </w:pPrChange>
      </w:pPr>
      <w:ins w:id="360" w:author="andres camilo santana bohorquez" w:date="2017-02-16T15:18:00Z">
        <w:r>
          <w:rPr>
            <w:rFonts w:ascii="LM Roman 10" w:hAnsi="LM Roman 10"/>
            <w:sz w:val="24"/>
          </w:rPr>
          <w:t>La</w:t>
        </w:r>
      </w:ins>
      <w:ins w:id="361" w:author="andres camilo santana bohorquez" w:date="2017-02-16T15:17:00Z">
        <w:r>
          <w:rPr>
            <w:rFonts w:ascii="LM Roman 10" w:hAnsi="LM Roman 10"/>
            <w:sz w:val="24"/>
          </w:rPr>
          <w:t xml:space="preserve"> </w:t>
        </w:r>
      </w:ins>
      <w:r w:rsidR="00E357E3">
        <w:rPr>
          <w:rFonts w:ascii="LM Roman 10" w:hAnsi="LM Roman 10"/>
          <w:sz w:val="24"/>
        </w:rPr>
        <w:t>Desinformación en el tipo de actividades a desarrollar con esta población</w:t>
      </w:r>
      <w:ins w:id="362" w:author="andres camilo santana bohorquez" w:date="2017-02-16T15:17:00Z">
        <w:r>
          <w:rPr>
            <w:rFonts w:ascii="LM Roman 10" w:hAnsi="LM Roman 10"/>
            <w:sz w:val="24"/>
          </w:rPr>
          <w:t xml:space="preserve">, </w:t>
        </w:r>
      </w:ins>
      <w:del w:id="363" w:author="andres camilo santana bohorquez" w:date="2017-02-16T15:17:00Z">
        <w:r w:rsidR="00E357E3" w:rsidDel="00B0349F">
          <w:rPr>
            <w:rFonts w:ascii="LM Roman 10" w:hAnsi="LM Roman 10"/>
            <w:sz w:val="24"/>
          </w:rPr>
          <w:delText>.</w:delText>
        </w:r>
      </w:del>
    </w:p>
    <w:p w14:paraId="5C38C624" w14:textId="7A5DECE0" w:rsidR="00E357E3" w:rsidDel="00B0349F" w:rsidRDefault="00B0349F">
      <w:pPr>
        <w:jc w:val="both"/>
        <w:rPr>
          <w:del w:id="364" w:author="andres camilo santana bohorquez" w:date="2017-02-16T15:18:00Z"/>
          <w:rFonts w:ascii="LM Roman 10" w:hAnsi="LM Roman 10"/>
          <w:sz w:val="24"/>
        </w:rPr>
        <w:pPrChange w:id="365" w:author="andres camilo santana bohorquez" w:date="2017-02-16T15:17:00Z">
          <w:pPr>
            <w:numPr>
              <w:numId w:val="5"/>
            </w:numPr>
            <w:ind w:left="720" w:hanging="360"/>
            <w:jc w:val="both"/>
          </w:pPr>
        </w:pPrChange>
      </w:pPr>
      <w:ins w:id="366" w:author="andres camilo santana bohorquez" w:date="2017-02-16T15:18:00Z">
        <w:r>
          <w:rPr>
            <w:rFonts w:ascii="LM Roman 10" w:hAnsi="LM Roman 10"/>
            <w:sz w:val="24"/>
          </w:rPr>
          <w:t>La</w:t>
        </w:r>
      </w:ins>
      <w:ins w:id="367" w:author="andres camilo santana bohorquez" w:date="2017-02-16T15:17:00Z">
        <w:r>
          <w:rPr>
            <w:rFonts w:ascii="LM Roman 10" w:hAnsi="LM Roman 10"/>
            <w:sz w:val="24"/>
          </w:rPr>
          <w:t xml:space="preserve"> </w:t>
        </w:r>
      </w:ins>
      <w:r w:rsidR="00E357E3">
        <w:rPr>
          <w:rFonts w:ascii="LM Roman 10" w:hAnsi="LM Roman 10"/>
          <w:sz w:val="24"/>
        </w:rPr>
        <w:t>Discriminación Social</w:t>
      </w:r>
      <w:ins w:id="368" w:author="andres camilo santana bohorquez" w:date="2017-02-16T15:18:00Z">
        <w:r>
          <w:rPr>
            <w:rFonts w:ascii="LM Roman 10" w:hAnsi="LM Roman 10"/>
            <w:sz w:val="24"/>
          </w:rPr>
          <w:t xml:space="preserve"> y </w:t>
        </w:r>
      </w:ins>
      <w:del w:id="369" w:author="andres camilo santana bohorquez" w:date="2017-02-16T15:18:00Z">
        <w:r w:rsidR="00E357E3" w:rsidDel="00B0349F">
          <w:rPr>
            <w:rFonts w:ascii="LM Roman 10" w:hAnsi="LM Roman 10"/>
            <w:sz w:val="24"/>
          </w:rPr>
          <w:delText xml:space="preserve">. </w:delText>
        </w:r>
      </w:del>
    </w:p>
    <w:p w14:paraId="007F1CC9" w14:textId="3E8496F5" w:rsidR="009E0D1E" w:rsidRDefault="00B0349F">
      <w:pPr>
        <w:jc w:val="both"/>
        <w:rPr>
          <w:rFonts w:ascii="LM Roman 10" w:hAnsi="LM Roman 10"/>
          <w:sz w:val="24"/>
        </w:rPr>
        <w:pPrChange w:id="370" w:author="andres camilo santana bohorquez" w:date="2017-02-16T15:18:00Z">
          <w:pPr>
            <w:numPr>
              <w:numId w:val="5"/>
            </w:numPr>
            <w:ind w:left="720" w:hanging="360"/>
            <w:jc w:val="both"/>
          </w:pPr>
        </w:pPrChange>
      </w:pPr>
      <w:ins w:id="371" w:author="andres camilo santana bohorquez" w:date="2017-02-16T15:18:00Z">
        <w:r>
          <w:rPr>
            <w:rFonts w:ascii="LM Roman 10" w:hAnsi="LM Roman 10"/>
            <w:sz w:val="24"/>
          </w:rPr>
          <w:t xml:space="preserve">La </w:t>
        </w:r>
      </w:ins>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67601051" w14:textId="795AA9B9" w:rsidR="00E357E3" w:rsidDel="00B0349F" w:rsidRDefault="00E357E3">
      <w:pPr>
        <w:jc w:val="both"/>
        <w:rPr>
          <w:del w:id="372" w:author="andres camilo santana bohorquez" w:date="2017-02-16T15:18:00Z"/>
          <w:rFonts w:ascii="LM Roman 10" w:hAnsi="LM Roman 10"/>
          <w:sz w:val="24"/>
        </w:rPr>
      </w:pPr>
      <w:r>
        <w:rPr>
          <w:rFonts w:ascii="LM Roman 10" w:hAnsi="LM Roman 10"/>
          <w:i/>
          <w:sz w:val="24"/>
        </w:rPr>
        <w:t>Beneficios</w:t>
      </w:r>
      <w:r>
        <w:rPr>
          <w:rFonts w:ascii="LM Roman 10" w:hAnsi="LM Roman 10"/>
          <w:sz w:val="24"/>
        </w:rPr>
        <w:t xml:space="preserve">: </w:t>
      </w:r>
      <w:ins w:id="373" w:author="andres camilo santana bohorquez" w:date="2017-02-16T15:18:00Z">
        <w:r w:rsidR="00B0349F">
          <w:rPr>
            <w:rFonts w:ascii="LM Roman 10" w:hAnsi="LM Roman 10"/>
            <w:sz w:val="24"/>
          </w:rPr>
          <w:t xml:space="preserve">principales beneficios al ofrecer un producto que elimine los dolores del cliente son el </w:t>
        </w:r>
      </w:ins>
    </w:p>
    <w:p w14:paraId="6B5EDBF3" w14:textId="39BCADC6" w:rsidR="00E357E3" w:rsidDel="00B0349F" w:rsidRDefault="00E357E3">
      <w:pPr>
        <w:jc w:val="both"/>
        <w:rPr>
          <w:del w:id="374" w:author="andres camilo santana bohorquez" w:date="2017-02-16T15:18:00Z"/>
          <w:rFonts w:ascii="LM Roman 10" w:hAnsi="LM Roman 10"/>
          <w:sz w:val="24"/>
        </w:rPr>
      </w:pPr>
    </w:p>
    <w:p w14:paraId="3128E207" w14:textId="51FB37C5" w:rsidR="00E357E3" w:rsidDel="00B0349F" w:rsidRDefault="00E357E3">
      <w:pPr>
        <w:jc w:val="both"/>
        <w:rPr>
          <w:del w:id="375" w:author="andres camilo santana bohorquez" w:date="2017-02-16T15:19:00Z"/>
          <w:rFonts w:ascii="LM Roman 10" w:hAnsi="LM Roman 10"/>
          <w:sz w:val="24"/>
        </w:rPr>
        <w:pPrChange w:id="376" w:author="andres camilo santana bohorquez" w:date="2017-02-16T15:18:00Z">
          <w:pPr>
            <w:numPr>
              <w:numId w:val="5"/>
            </w:numPr>
            <w:ind w:left="720" w:hanging="360"/>
            <w:jc w:val="both"/>
          </w:pPr>
        </w:pPrChange>
      </w:pPr>
      <w:r>
        <w:rPr>
          <w:rFonts w:ascii="LM Roman 10" w:hAnsi="LM Roman 10"/>
          <w:sz w:val="24"/>
        </w:rPr>
        <w:t>Construir un proyecto de vida digno para la persona con limitaciones cognitivas</w:t>
      </w:r>
      <w:ins w:id="377" w:author="andres camilo santana bohorquez" w:date="2017-02-16T15:19:00Z">
        <w:r w:rsidR="00B0349F">
          <w:rPr>
            <w:rFonts w:ascii="LM Roman 10" w:hAnsi="LM Roman 10"/>
            <w:sz w:val="24"/>
          </w:rPr>
          <w:t xml:space="preserve"> y El </w:t>
        </w:r>
      </w:ins>
      <w:del w:id="378" w:author="andres camilo santana bohorquez" w:date="2017-02-16T15:19:00Z">
        <w:r w:rsidDel="00B0349F">
          <w:rPr>
            <w:rFonts w:ascii="LM Roman 10" w:hAnsi="LM Roman 10"/>
            <w:sz w:val="24"/>
          </w:rPr>
          <w:delText>.</w:delText>
        </w:r>
      </w:del>
    </w:p>
    <w:p w14:paraId="0873FDFD" w14:textId="77777777" w:rsidR="00E357E3" w:rsidRDefault="00E357E3">
      <w:pPr>
        <w:jc w:val="both"/>
        <w:rPr>
          <w:rFonts w:ascii="LM Roman 10" w:hAnsi="LM Roman 10"/>
          <w:sz w:val="24"/>
        </w:rPr>
        <w:pPrChange w:id="379" w:author="andres camilo santana bohorquez" w:date="2017-02-16T15:19:00Z">
          <w:pPr>
            <w:numPr>
              <w:numId w:val="5"/>
            </w:numPr>
            <w:ind w:left="720" w:hanging="360"/>
            <w:jc w:val="both"/>
          </w:pPr>
        </w:pPrChange>
      </w:pP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0781F752" w14:textId="5A851543" w:rsidR="00E357E3" w:rsidRPr="00B0349F" w:rsidDel="00B0349F" w:rsidRDefault="00E357E3">
      <w:pPr>
        <w:jc w:val="both"/>
        <w:rPr>
          <w:del w:id="380" w:author="andres camilo santana bohorquez" w:date="2017-02-16T15:19:00Z"/>
          <w:rFonts w:ascii="LM Roman 10" w:hAnsi="LM Roman 10"/>
          <w:sz w:val="24"/>
          <w:rPrChange w:id="381" w:author="andres camilo santana bohorquez" w:date="2017-02-16T15:19:00Z">
            <w:rPr>
              <w:del w:id="382" w:author="andres camilo santana bohorquez" w:date="2017-02-16T15:19:00Z"/>
            </w:rPr>
          </w:rPrChange>
        </w:rPr>
      </w:pPr>
      <w:r w:rsidRPr="00B0349F">
        <w:rPr>
          <w:rFonts w:ascii="LM Roman 10" w:hAnsi="LM Roman 10"/>
          <w:sz w:val="24"/>
          <w:rPrChange w:id="383" w:author="andres camilo santana bohorquez" w:date="2017-02-16T15:19:00Z">
            <w:rPr/>
          </w:rPrChange>
        </w:rPr>
        <w:t xml:space="preserve">Luego de Tener en claro las necesidades de “nuestros clientes”, se define un producto o servicio que supla en mayor medida dichas necesidades, para definir este producto </w:t>
      </w:r>
      <w:proofErr w:type="spellStart"/>
      <w:r w:rsidRPr="00B0349F">
        <w:rPr>
          <w:rFonts w:ascii="LM Roman 10" w:hAnsi="LM Roman 10"/>
          <w:sz w:val="24"/>
          <w:rPrChange w:id="384" w:author="andres camilo santana bohorquez" w:date="2017-02-16T15:19:00Z">
            <w:rPr/>
          </w:rPrChange>
        </w:rPr>
        <w:t>Osterwalder</w:t>
      </w:r>
      <w:proofErr w:type="spellEnd"/>
      <w:r w:rsidRPr="00B0349F">
        <w:rPr>
          <w:rFonts w:ascii="LM Roman 10" w:hAnsi="LM Roman 10"/>
          <w:sz w:val="24"/>
          <w:rPrChange w:id="385" w:author="andres camilo santana bohorquez" w:date="2017-02-16T15:19:00Z">
            <w:rPr/>
          </w:rPrChange>
        </w:rPr>
        <w:t xml:space="preserve"> propone definir las características del producto que resuelven los</w:t>
      </w:r>
      <w:ins w:id="386" w:author="andres camilo santana bohorquez" w:date="2017-02-16T15:19:00Z">
        <w:r w:rsidR="00B0349F" w:rsidRPr="00B0349F">
          <w:rPr>
            <w:rFonts w:ascii="LM Roman 10" w:hAnsi="LM Roman 10"/>
            <w:sz w:val="24"/>
            <w:rPrChange w:id="387" w:author="andres camilo santana bohorquez" w:date="2017-02-16T15:19:00Z">
              <w:rPr/>
            </w:rPrChange>
          </w:rPr>
          <w:t xml:space="preserve"> </w:t>
        </w:r>
      </w:ins>
      <w:del w:id="388" w:author="andres camilo santana bohorquez" w:date="2017-02-16T15:19:00Z">
        <w:r w:rsidRPr="00B0349F" w:rsidDel="00B0349F">
          <w:rPr>
            <w:rFonts w:ascii="LM Roman 10" w:hAnsi="LM Roman 10"/>
            <w:sz w:val="24"/>
            <w:rPrChange w:id="389" w:author="andres camilo santana bohorquez" w:date="2017-02-16T15:19:00Z">
              <w:rPr/>
            </w:rPrChange>
          </w:rPr>
          <w:delText xml:space="preserve"> </w:delText>
        </w:r>
      </w:del>
      <w:r w:rsidRPr="00B0349F">
        <w:rPr>
          <w:rFonts w:ascii="LM Roman 10" w:hAnsi="LM Roman 10"/>
          <w:sz w:val="24"/>
          <w:rPrChange w:id="390" w:author="andres camilo santana bohorquez" w:date="2017-02-16T15:19:00Z">
            <w:rPr/>
          </w:rPrChange>
        </w:rPr>
        <w:t>problemas del cliente de la siguiente manera:</w:t>
      </w:r>
    </w:p>
    <w:p w14:paraId="1FF9C707" w14:textId="24B5DF76" w:rsidR="00E357E3" w:rsidDel="00B0349F" w:rsidRDefault="00E357E3">
      <w:pPr>
        <w:jc w:val="both"/>
        <w:rPr>
          <w:del w:id="391" w:author="andres camilo santana bohorquez" w:date="2017-02-16T15:19:00Z"/>
        </w:rPr>
      </w:pPr>
    </w:p>
    <w:p w14:paraId="4C5520E6" w14:textId="38D18FC4" w:rsidR="00E357E3" w:rsidRPr="00B0349F" w:rsidDel="00B0349F" w:rsidRDefault="00B0349F">
      <w:pPr>
        <w:jc w:val="both"/>
        <w:rPr>
          <w:del w:id="392" w:author="andres camilo santana bohorquez" w:date="2017-02-16T15:19:00Z"/>
          <w:rFonts w:ascii="LM Roman 10" w:hAnsi="LM Roman 10"/>
          <w:b/>
          <w:rPrChange w:id="393" w:author="andres camilo santana bohorquez" w:date="2017-02-16T15:20:00Z">
            <w:rPr>
              <w:del w:id="394" w:author="andres camilo santana bohorquez" w:date="2017-02-16T15:19:00Z"/>
              <w:b/>
            </w:rPr>
          </w:rPrChange>
        </w:rPr>
        <w:pPrChange w:id="395" w:author="andres camilo santana bohorquez" w:date="2017-02-16T15:20:00Z">
          <w:pPr>
            <w:pStyle w:val="Prrafodelista"/>
            <w:numPr>
              <w:numId w:val="6"/>
            </w:numPr>
            <w:ind w:left="360" w:hanging="360"/>
            <w:jc w:val="both"/>
          </w:pPr>
        </w:pPrChange>
      </w:pPr>
      <w:ins w:id="396" w:author="andres camilo santana bohorquez" w:date="2017-02-16T15:19:00Z">
        <w:r w:rsidRPr="00B0349F">
          <w:rPr>
            <w:b/>
            <w:rPrChange w:id="397" w:author="andres camilo santana bohorquez" w:date="2017-02-16T15:19:00Z">
              <w:rPr>
                <w:rFonts w:ascii="LM Roman 10" w:hAnsi="LM Roman 10"/>
                <w:b/>
                <w:sz w:val="24"/>
              </w:rPr>
            </w:rPrChange>
          </w:rPr>
          <w:t xml:space="preserve"> </w:t>
        </w:r>
      </w:ins>
      <w:proofErr w:type="spellStart"/>
      <w:r w:rsidR="00E357E3" w:rsidRPr="00B0349F">
        <w:rPr>
          <w:rFonts w:ascii="LM Roman 10" w:hAnsi="LM Roman 10"/>
          <w:b/>
          <w:rPrChange w:id="398" w:author="andres camilo santana bohorquez" w:date="2017-02-16T15:20:00Z">
            <w:rPr>
              <w:rFonts w:ascii="LM Roman 10" w:hAnsi="LM Roman 10"/>
              <w:b/>
              <w:sz w:val="24"/>
            </w:rPr>
          </w:rPrChange>
        </w:rPr>
        <w:t>Products</w:t>
      </w:r>
      <w:proofErr w:type="spellEnd"/>
      <w:r w:rsidR="00E357E3" w:rsidRPr="00B0349F">
        <w:rPr>
          <w:rFonts w:ascii="LM Roman 10" w:hAnsi="LM Roman 10"/>
          <w:b/>
          <w:rPrChange w:id="399" w:author="andres camilo santana bohorquez" w:date="2017-02-16T15:20:00Z">
            <w:rPr>
              <w:rFonts w:ascii="LM Roman 10" w:hAnsi="LM Roman 10"/>
              <w:b/>
              <w:sz w:val="24"/>
            </w:rPr>
          </w:rPrChange>
        </w:rPr>
        <w:t xml:space="preserve"> and </w:t>
      </w:r>
      <w:proofErr w:type="spellStart"/>
      <w:r w:rsidR="00E357E3" w:rsidRPr="00B0349F">
        <w:rPr>
          <w:rFonts w:ascii="LM Roman 10" w:hAnsi="LM Roman 10"/>
          <w:b/>
          <w:rPrChange w:id="400" w:author="andres camilo santana bohorquez" w:date="2017-02-16T15:20:00Z">
            <w:rPr>
              <w:rFonts w:ascii="LM Roman 10" w:hAnsi="LM Roman 10"/>
              <w:b/>
              <w:sz w:val="24"/>
            </w:rPr>
          </w:rPrChange>
        </w:rPr>
        <w:t>services</w:t>
      </w:r>
      <w:proofErr w:type="spellEnd"/>
      <w:r w:rsidR="00E357E3" w:rsidRPr="00B0349F">
        <w:rPr>
          <w:rFonts w:ascii="LM Roman 10" w:hAnsi="LM Roman 10"/>
          <w:b/>
          <w:rPrChange w:id="401" w:author="andres camilo santana bohorquez" w:date="2017-02-16T15:20:00Z">
            <w:rPr>
              <w:rFonts w:ascii="LM Roman 10" w:hAnsi="LM Roman 10"/>
              <w:b/>
              <w:sz w:val="24"/>
            </w:rPr>
          </w:rPrChange>
        </w:rPr>
        <w:t xml:space="preserve"> (productos y servicios)</w:t>
      </w:r>
      <w:ins w:id="402" w:author="andres camilo santana bohorquez" w:date="2017-02-16T15:19:00Z">
        <w:r w:rsidRPr="00B0349F">
          <w:rPr>
            <w:rFonts w:ascii="LM Roman 10" w:hAnsi="LM Roman 10"/>
            <w:b/>
            <w:rPrChange w:id="403" w:author="andres camilo santana bohorquez" w:date="2017-02-16T15:20:00Z">
              <w:rPr>
                <w:b/>
              </w:rPr>
            </w:rPrChange>
          </w:rPr>
          <w:t>,</w:t>
        </w:r>
      </w:ins>
      <w:del w:id="404" w:author="andres camilo santana bohorquez" w:date="2017-02-16T15:19:00Z">
        <w:r w:rsidR="00E357E3" w:rsidRPr="00B0349F" w:rsidDel="00B0349F">
          <w:rPr>
            <w:rFonts w:ascii="LM Roman 10" w:hAnsi="LM Roman 10"/>
            <w:b/>
            <w:rPrChange w:id="405" w:author="andres camilo santana bohorquez" w:date="2017-02-16T15:20:00Z">
              <w:rPr>
                <w:rFonts w:ascii="LM Roman 10" w:hAnsi="LM Roman 10"/>
                <w:b/>
                <w:sz w:val="24"/>
              </w:rPr>
            </w:rPrChange>
          </w:rPr>
          <w:delText>.</w:delText>
        </w:r>
      </w:del>
      <w:ins w:id="406" w:author="andres camilo santana bohorquez" w:date="2017-02-16T15:19:00Z">
        <w:r w:rsidRPr="00B0349F">
          <w:rPr>
            <w:rFonts w:ascii="LM Roman 10" w:hAnsi="LM Roman 10"/>
            <w:b/>
            <w:rPrChange w:id="407" w:author="andres camilo santana bohorquez" w:date="2017-02-16T15:20:00Z">
              <w:rPr>
                <w:rFonts w:ascii="LM Roman 10" w:hAnsi="LM Roman 10"/>
                <w:b/>
                <w:sz w:val="24"/>
              </w:rPr>
            </w:rPrChange>
          </w:rPr>
          <w:t xml:space="preserve"> </w:t>
        </w:r>
      </w:ins>
    </w:p>
    <w:p w14:paraId="78DBEAB9" w14:textId="7B564CE9" w:rsidR="00E357E3" w:rsidRPr="00B0349F" w:rsidDel="00B0349F" w:rsidRDefault="00E357E3">
      <w:pPr>
        <w:jc w:val="both"/>
        <w:rPr>
          <w:del w:id="408" w:author="andres camilo santana bohorquez" w:date="2017-02-16T15:19:00Z"/>
          <w:rFonts w:ascii="LM Roman 10" w:hAnsi="LM Roman 10"/>
          <w:b/>
          <w:rPrChange w:id="409" w:author="andres camilo santana bohorquez" w:date="2017-02-16T15:20:00Z">
            <w:rPr>
              <w:del w:id="410" w:author="andres camilo santana bohorquez" w:date="2017-02-16T15:19:00Z"/>
              <w:rFonts w:ascii="LM Roman 10" w:hAnsi="LM Roman 10"/>
              <w:b/>
              <w:sz w:val="24"/>
            </w:rPr>
          </w:rPrChange>
        </w:rPr>
        <w:pPrChange w:id="411" w:author="andres camilo santana bohorquez" w:date="2017-02-16T15:20:00Z">
          <w:pPr>
            <w:pStyle w:val="Prrafodelista"/>
            <w:numPr>
              <w:numId w:val="6"/>
            </w:numPr>
            <w:ind w:left="360" w:hanging="360"/>
            <w:jc w:val="both"/>
          </w:pPr>
        </w:pPrChange>
      </w:pPr>
      <w:proofErr w:type="spellStart"/>
      <w:r w:rsidRPr="00B0349F">
        <w:rPr>
          <w:rFonts w:ascii="LM Roman 10" w:hAnsi="LM Roman 10"/>
          <w:b/>
          <w:rPrChange w:id="412" w:author="andres camilo santana bohorquez" w:date="2017-02-16T15:20:00Z">
            <w:rPr>
              <w:rFonts w:ascii="LM Roman 10" w:hAnsi="LM Roman 10"/>
              <w:b/>
              <w:sz w:val="24"/>
            </w:rPr>
          </w:rPrChange>
        </w:rPr>
        <w:t>Pain</w:t>
      </w:r>
      <w:proofErr w:type="spellEnd"/>
      <w:r w:rsidRPr="00B0349F">
        <w:rPr>
          <w:rFonts w:ascii="LM Roman 10" w:hAnsi="LM Roman 10"/>
          <w:b/>
          <w:rPrChange w:id="413" w:author="andres camilo santana bohorquez" w:date="2017-02-16T15:20:00Z">
            <w:rPr>
              <w:rFonts w:ascii="LM Roman 10" w:hAnsi="LM Roman 10"/>
              <w:b/>
              <w:sz w:val="24"/>
            </w:rPr>
          </w:rPrChange>
        </w:rPr>
        <w:t xml:space="preserve"> </w:t>
      </w:r>
      <w:proofErr w:type="spellStart"/>
      <w:r w:rsidRPr="00B0349F">
        <w:rPr>
          <w:rFonts w:ascii="LM Roman 10" w:hAnsi="LM Roman 10"/>
          <w:b/>
          <w:rPrChange w:id="414" w:author="andres camilo santana bohorquez" w:date="2017-02-16T15:20:00Z">
            <w:rPr>
              <w:rFonts w:ascii="LM Roman 10" w:hAnsi="LM Roman 10"/>
              <w:b/>
              <w:sz w:val="24"/>
            </w:rPr>
          </w:rPrChange>
        </w:rPr>
        <w:t>relievers</w:t>
      </w:r>
      <w:proofErr w:type="spellEnd"/>
      <w:r w:rsidRPr="00B0349F">
        <w:rPr>
          <w:rFonts w:ascii="LM Roman 10" w:hAnsi="LM Roman 10"/>
          <w:b/>
          <w:rPrChange w:id="415" w:author="andres camilo santana bohorquez" w:date="2017-02-16T15:20:00Z">
            <w:rPr>
              <w:rFonts w:ascii="LM Roman 10" w:hAnsi="LM Roman 10"/>
              <w:b/>
              <w:sz w:val="24"/>
            </w:rPr>
          </w:rPrChange>
        </w:rPr>
        <w:t xml:space="preserve"> (</w:t>
      </w:r>
      <w:r w:rsidR="00456B64" w:rsidRPr="00B0349F">
        <w:rPr>
          <w:rFonts w:ascii="LM Roman 10" w:hAnsi="LM Roman 10"/>
          <w:b/>
          <w:rPrChange w:id="416" w:author="andres camilo santana bohorquez" w:date="2017-02-16T15:20:00Z">
            <w:rPr>
              <w:rFonts w:ascii="LM Roman 10" w:hAnsi="LM Roman 10"/>
              <w:b/>
              <w:sz w:val="24"/>
            </w:rPr>
          </w:rPrChange>
        </w:rPr>
        <w:t>analgésicos</w:t>
      </w:r>
      <w:r w:rsidRPr="00B0349F">
        <w:rPr>
          <w:rFonts w:ascii="LM Roman 10" w:hAnsi="LM Roman 10"/>
          <w:b/>
          <w:rPrChange w:id="417" w:author="andres camilo santana bohorquez" w:date="2017-02-16T15:20:00Z">
            <w:rPr>
              <w:rFonts w:ascii="LM Roman 10" w:hAnsi="LM Roman 10"/>
              <w:b/>
              <w:sz w:val="24"/>
            </w:rPr>
          </w:rPrChange>
        </w:rPr>
        <w:t>)</w:t>
      </w:r>
      <w:ins w:id="418" w:author="andres camilo santana bohorquez" w:date="2017-02-16T15:19:00Z">
        <w:r w:rsidR="00B0349F" w:rsidRPr="00B0349F">
          <w:rPr>
            <w:rFonts w:ascii="LM Roman 10" w:hAnsi="LM Roman 10"/>
            <w:b/>
            <w:rPrChange w:id="419" w:author="andres camilo santana bohorquez" w:date="2017-02-16T15:20:00Z">
              <w:rPr>
                <w:b/>
              </w:rPr>
            </w:rPrChange>
          </w:rPr>
          <w:t xml:space="preserve"> y</w:t>
        </w:r>
      </w:ins>
      <w:del w:id="420" w:author="andres camilo santana bohorquez" w:date="2017-02-16T15:19:00Z">
        <w:r w:rsidRPr="00B0349F" w:rsidDel="00B0349F">
          <w:rPr>
            <w:rFonts w:ascii="LM Roman 10" w:hAnsi="LM Roman 10"/>
            <w:b/>
            <w:rPrChange w:id="421" w:author="andres camilo santana bohorquez" w:date="2017-02-16T15:20:00Z">
              <w:rPr>
                <w:rFonts w:ascii="LM Roman 10" w:hAnsi="LM Roman 10"/>
                <w:b/>
                <w:sz w:val="24"/>
              </w:rPr>
            </w:rPrChange>
          </w:rPr>
          <w:delText>.</w:delText>
        </w:r>
      </w:del>
    </w:p>
    <w:p w14:paraId="27C8ACE0" w14:textId="2CB01D06" w:rsidR="00E357E3" w:rsidRPr="00B0349F" w:rsidRDefault="00B0349F">
      <w:pPr>
        <w:jc w:val="both"/>
        <w:rPr>
          <w:rFonts w:ascii="LM Roman 10" w:hAnsi="LM Roman 10"/>
          <w:b/>
          <w:rPrChange w:id="422" w:author="andres camilo santana bohorquez" w:date="2017-02-16T15:20:00Z">
            <w:rPr>
              <w:rFonts w:ascii="LM Roman 10" w:hAnsi="LM Roman 10"/>
              <w:b/>
              <w:sz w:val="24"/>
            </w:rPr>
          </w:rPrChange>
        </w:rPr>
        <w:pPrChange w:id="423" w:author="andres camilo santana bohorquez" w:date="2017-02-16T15:20:00Z">
          <w:pPr>
            <w:pStyle w:val="Prrafodelista"/>
            <w:numPr>
              <w:numId w:val="6"/>
            </w:numPr>
            <w:ind w:left="360" w:hanging="360"/>
            <w:jc w:val="both"/>
          </w:pPr>
        </w:pPrChange>
      </w:pPr>
      <w:ins w:id="424" w:author="andres camilo santana bohorquez" w:date="2017-02-16T15:19:00Z">
        <w:r w:rsidRPr="00B0349F">
          <w:rPr>
            <w:rFonts w:ascii="LM Roman 10" w:hAnsi="LM Roman 10"/>
            <w:b/>
            <w:rPrChange w:id="425" w:author="andres camilo santana bohorquez" w:date="2017-02-16T15:20:00Z">
              <w:rPr>
                <w:b/>
              </w:rPr>
            </w:rPrChange>
          </w:rPr>
          <w:t xml:space="preserve"> </w:t>
        </w:r>
      </w:ins>
      <w:proofErr w:type="spellStart"/>
      <w:r w:rsidR="00E357E3" w:rsidRPr="00B0349F">
        <w:rPr>
          <w:rFonts w:ascii="LM Roman 10" w:hAnsi="LM Roman 10"/>
          <w:b/>
          <w:rPrChange w:id="426" w:author="andres camilo santana bohorquez" w:date="2017-02-16T15:20:00Z">
            <w:rPr>
              <w:rFonts w:ascii="LM Roman 10" w:hAnsi="LM Roman 10"/>
              <w:b/>
              <w:sz w:val="24"/>
            </w:rPr>
          </w:rPrChange>
        </w:rPr>
        <w:t>Gain</w:t>
      </w:r>
      <w:proofErr w:type="spellEnd"/>
      <w:r w:rsidR="00E357E3" w:rsidRPr="00B0349F">
        <w:rPr>
          <w:rFonts w:ascii="LM Roman 10" w:hAnsi="LM Roman 10"/>
          <w:b/>
          <w:rPrChange w:id="427" w:author="andres camilo santana bohorquez" w:date="2017-02-16T15:20:00Z">
            <w:rPr>
              <w:rFonts w:ascii="LM Roman 10" w:hAnsi="LM Roman 10"/>
              <w:b/>
              <w:sz w:val="24"/>
            </w:rPr>
          </w:rPrChange>
        </w:rPr>
        <w:t xml:space="preserve"> </w:t>
      </w:r>
      <w:proofErr w:type="spellStart"/>
      <w:r w:rsidR="00E357E3" w:rsidRPr="00B0349F">
        <w:rPr>
          <w:rFonts w:ascii="LM Roman 10" w:hAnsi="LM Roman 10"/>
          <w:b/>
          <w:rPrChange w:id="428" w:author="andres camilo santana bohorquez" w:date="2017-02-16T15:20:00Z">
            <w:rPr>
              <w:rFonts w:ascii="LM Roman 10" w:hAnsi="LM Roman 10"/>
              <w:b/>
              <w:sz w:val="24"/>
            </w:rPr>
          </w:rPrChange>
        </w:rPr>
        <w:t>creators</w:t>
      </w:r>
      <w:proofErr w:type="spellEnd"/>
      <w:r w:rsidR="00E357E3" w:rsidRPr="00B0349F">
        <w:rPr>
          <w:rFonts w:ascii="LM Roman 10" w:hAnsi="LM Roman 10"/>
          <w:b/>
          <w:rPrChange w:id="429" w:author="andres camilo santana bohorquez" w:date="2017-02-16T15:20:00Z">
            <w:rPr>
              <w:rFonts w:ascii="LM Roman 10" w:hAnsi="LM Roman 10"/>
              <w:b/>
              <w:sz w:val="24"/>
            </w:rPr>
          </w:rPrChange>
        </w:rPr>
        <w:t xml:space="preserve">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lastRenderedPageBreak/>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55A5A909" w14:textId="1B9BFEA0" w:rsidR="00E357E3" w:rsidRPr="002314C9" w:rsidDel="00B0349F" w:rsidRDefault="00E357E3" w:rsidP="00567C14">
      <w:pPr>
        <w:jc w:val="both"/>
        <w:rPr>
          <w:del w:id="430" w:author="andres camilo santana bohorquez" w:date="2017-02-16T15:27:00Z"/>
          <w:rFonts w:ascii="LM Roman 10" w:hAnsi="LM Roman 10"/>
          <w:sz w:val="24"/>
          <w:szCs w:val="24"/>
        </w:rPr>
      </w:pPr>
      <w:r w:rsidRPr="00190928">
        <w:rPr>
          <w:rFonts w:ascii="LM Roman 10" w:hAnsi="LM Roman 10"/>
          <w:i/>
          <w:sz w:val="24"/>
          <w:szCs w:val="24"/>
          <w:rPrChange w:id="431" w:author="andres camilo santana bohorquez" w:date="2017-02-16T15:55:00Z">
            <w:rPr>
              <w:rFonts w:ascii="LM Roman 10" w:hAnsi="LM Roman 10"/>
              <w:sz w:val="24"/>
              <w:szCs w:val="24"/>
            </w:rPr>
          </w:rPrChange>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ins w:id="432" w:author="andres camilo santana bohorquez" w:date="2017-02-16T15:27:00Z">
        <w:r w:rsidR="00B0349F">
          <w:rPr>
            <w:rFonts w:ascii="LM Roman 10" w:hAnsi="LM Roman 10"/>
            <w:sz w:val="24"/>
            <w:szCs w:val="24"/>
          </w:rPr>
          <w:t xml:space="preserve">se han planteado dos productos el primero un </w:t>
        </w:r>
      </w:ins>
    </w:p>
    <w:p w14:paraId="06C2A2FA" w14:textId="5ECD813B" w:rsidR="00954203" w:rsidRPr="002314C9" w:rsidDel="00B0349F" w:rsidRDefault="00954203" w:rsidP="00567C14">
      <w:pPr>
        <w:jc w:val="both"/>
        <w:rPr>
          <w:del w:id="433" w:author="andres camilo santana bohorquez" w:date="2017-02-16T15:27:00Z"/>
          <w:rFonts w:ascii="LM Roman 10" w:hAnsi="LM Roman 10"/>
          <w:sz w:val="24"/>
          <w:szCs w:val="24"/>
        </w:rPr>
      </w:pPr>
    </w:p>
    <w:p w14:paraId="73F300FF" w14:textId="4A83EE81" w:rsidR="00954203" w:rsidRPr="00B0349F" w:rsidDel="00B0349F" w:rsidRDefault="00954203">
      <w:pPr>
        <w:jc w:val="both"/>
        <w:rPr>
          <w:del w:id="434" w:author="andres camilo santana bohorquez" w:date="2017-02-16T15:27:00Z"/>
          <w:rFonts w:ascii="LM Roman 10" w:hAnsi="LM Roman 10"/>
          <w:sz w:val="24"/>
          <w:szCs w:val="24"/>
          <w:rPrChange w:id="435" w:author="andres camilo santana bohorquez" w:date="2017-02-16T15:27:00Z">
            <w:rPr>
              <w:del w:id="436" w:author="andres camilo santana bohorquez" w:date="2017-02-16T15:27:00Z"/>
            </w:rPr>
          </w:rPrChange>
        </w:rPr>
        <w:pPrChange w:id="437" w:author="andres camilo santana bohorquez" w:date="2017-02-16T15:27:00Z">
          <w:pPr>
            <w:pStyle w:val="Prrafodelista"/>
            <w:numPr>
              <w:numId w:val="9"/>
            </w:numPr>
            <w:ind w:hanging="360"/>
            <w:jc w:val="both"/>
          </w:pPr>
        </w:pPrChange>
      </w:pPr>
      <w:r w:rsidRPr="00B0349F">
        <w:rPr>
          <w:rFonts w:ascii="LM Roman 10" w:hAnsi="LM Roman 10"/>
          <w:sz w:val="24"/>
          <w:szCs w:val="24"/>
          <w:rPrChange w:id="438" w:author="andres camilo santana bohorquez" w:date="2017-02-16T15:27:00Z">
            <w:rPr/>
          </w:rPrChange>
        </w:rPr>
        <w:t>Videojuego para mejorar habilidades Pisco-Motoras</w:t>
      </w:r>
      <w:r w:rsidR="009A197C" w:rsidRPr="00B0349F">
        <w:rPr>
          <w:rFonts w:ascii="LM Roman 10" w:hAnsi="LM Roman 10"/>
          <w:sz w:val="24"/>
          <w:szCs w:val="24"/>
          <w:rPrChange w:id="439" w:author="andres camilo santana bohorquez" w:date="2017-02-16T15:27:00Z">
            <w:rPr/>
          </w:rPrChange>
        </w:rPr>
        <w:t xml:space="preserve"> mediante actividades Musicales</w:t>
      </w:r>
      <w:ins w:id="440" w:author="andres camilo santana bohorquez" w:date="2017-02-16T15:27:00Z">
        <w:r w:rsidR="00B0349F">
          <w:rPr>
            <w:rFonts w:ascii="LM Roman 10" w:hAnsi="LM Roman 10"/>
            <w:sz w:val="24"/>
            <w:szCs w:val="24"/>
          </w:rPr>
          <w:t xml:space="preserve"> y el segundo un</w:t>
        </w:r>
      </w:ins>
      <w:del w:id="441" w:author="andres camilo santana bohorquez" w:date="2017-02-16T15:27:00Z">
        <w:r w:rsidR="009A197C" w:rsidRPr="00B0349F" w:rsidDel="00B0349F">
          <w:rPr>
            <w:rFonts w:ascii="LM Roman 10" w:hAnsi="LM Roman 10"/>
            <w:sz w:val="24"/>
            <w:szCs w:val="24"/>
            <w:rPrChange w:id="442" w:author="andres camilo santana bohorquez" w:date="2017-02-16T15:27:00Z">
              <w:rPr/>
            </w:rPrChange>
          </w:rPr>
          <w:delText>.</w:delText>
        </w:r>
      </w:del>
      <w:ins w:id="443" w:author="andres camilo santana bohorquez" w:date="2017-02-16T15:27:00Z">
        <w:r w:rsidR="00B0349F">
          <w:rPr>
            <w:rFonts w:ascii="LM Roman 10" w:hAnsi="LM Roman 10"/>
            <w:sz w:val="24"/>
            <w:szCs w:val="24"/>
          </w:rPr>
          <w:t xml:space="preserve"> </w:t>
        </w:r>
      </w:ins>
    </w:p>
    <w:p w14:paraId="4C7A2EF9" w14:textId="0BDC0268" w:rsidR="00954203" w:rsidRPr="00B0349F" w:rsidRDefault="00954203">
      <w:pPr>
        <w:jc w:val="both"/>
        <w:rPr>
          <w:rFonts w:ascii="LM Roman 10" w:hAnsi="LM Roman 10"/>
          <w:sz w:val="24"/>
          <w:szCs w:val="24"/>
          <w:rPrChange w:id="444" w:author="andres camilo santana bohorquez" w:date="2017-02-16T15:27:00Z">
            <w:rPr/>
          </w:rPrChange>
        </w:rPr>
        <w:pPrChange w:id="445" w:author="andres camilo santana bohorquez" w:date="2017-02-16T15:27:00Z">
          <w:pPr>
            <w:pStyle w:val="Prrafodelista"/>
            <w:numPr>
              <w:numId w:val="9"/>
            </w:numPr>
            <w:ind w:hanging="360"/>
            <w:jc w:val="both"/>
          </w:pPr>
        </w:pPrChange>
      </w:pPr>
      <w:r w:rsidRPr="00B0349F">
        <w:rPr>
          <w:rFonts w:ascii="LM Roman 10" w:hAnsi="LM Roman 10"/>
          <w:sz w:val="24"/>
          <w:szCs w:val="24"/>
          <w:rPrChange w:id="446" w:author="andres camilo santana bohorquez" w:date="2017-02-16T15:27:00Z">
            <w:rPr/>
          </w:rPrChange>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2EC4A71" w14:textId="4C9F1D53" w:rsidR="00E357E3" w:rsidRPr="002314C9" w:rsidDel="00190928" w:rsidRDefault="00954203" w:rsidP="00567C14">
      <w:pPr>
        <w:jc w:val="both"/>
        <w:rPr>
          <w:del w:id="447" w:author="andres camilo santana bohorquez" w:date="2017-02-16T15:52:00Z"/>
          <w:rFonts w:ascii="LM Roman 10" w:hAnsi="LM Roman 10"/>
          <w:sz w:val="24"/>
          <w:szCs w:val="24"/>
        </w:rPr>
      </w:pPr>
      <w:r w:rsidRPr="00190928">
        <w:rPr>
          <w:rFonts w:ascii="LM Roman 10" w:hAnsi="LM Roman 10"/>
          <w:i/>
          <w:sz w:val="24"/>
          <w:szCs w:val="24"/>
          <w:rPrChange w:id="448" w:author="andres camilo santana bohorquez" w:date="2017-02-16T15:55:00Z">
            <w:rPr>
              <w:rFonts w:ascii="LM Roman 10" w:hAnsi="LM Roman 10"/>
              <w:sz w:val="24"/>
              <w:szCs w:val="24"/>
            </w:rPr>
          </w:rPrChange>
        </w:rPr>
        <w:t>Analgésicos</w:t>
      </w:r>
      <w:r w:rsidR="00E357E3" w:rsidRPr="002314C9">
        <w:rPr>
          <w:rFonts w:ascii="LM Roman 10" w:hAnsi="LM Roman 10"/>
          <w:sz w:val="24"/>
          <w:szCs w:val="24"/>
        </w:rPr>
        <w:t xml:space="preserve">: </w:t>
      </w:r>
      <w:ins w:id="449" w:author="andres camilo santana bohorquez" w:date="2017-02-16T15:52:00Z">
        <w:r w:rsidR="00190928">
          <w:rPr>
            <w:rFonts w:ascii="LM Roman 10" w:hAnsi="LM Roman 10"/>
            <w:sz w:val="24"/>
            <w:szCs w:val="24"/>
          </w:rPr>
          <w:t xml:space="preserve">Se pretende ofrecer un </w:t>
        </w:r>
      </w:ins>
    </w:p>
    <w:p w14:paraId="120EF41F" w14:textId="20367E72" w:rsidR="00954203" w:rsidRPr="002314C9" w:rsidDel="00190928" w:rsidRDefault="00954203" w:rsidP="00567C14">
      <w:pPr>
        <w:jc w:val="both"/>
        <w:rPr>
          <w:del w:id="450" w:author="andres camilo santana bohorquez" w:date="2017-02-16T15:52:00Z"/>
          <w:rFonts w:ascii="LM Roman 10" w:hAnsi="LM Roman 10"/>
          <w:sz w:val="24"/>
          <w:szCs w:val="24"/>
        </w:rPr>
      </w:pPr>
    </w:p>
    <w:p w14:paraId="62B7F9AA" w14:textId="0F34DD1C" w:rsidR="00954203" w:rsidRPr="00190928" w:rsidDel="00190928" w:rsidRDefault="002314C9">
      <w:pPr>
        <w:jc w:val="both"/>
        <w:rPr>
          <w:del w:id="451" w:author="andres camilo santana bohorquez" w:date="2017-02-16T15:52:00Z"/>
          <w:rFonts w:ascii="LM Roman 10" w:hAnsi="LM Roman 10"/>
          <w:sz w:val="24"/>
          <w:szCs w:val="24"/>
          <w:rPrChange w:id="452" w:author="andres camilo santana bohorquez" w:date="2017-02-16T15:52:00Z">
            <w:rPr>
              <w:del w:id="453" w:author="andres camilo santana bohorquez" w:date="2017-02-16T15:52:00Z"/>
            </w:rPr>
          </w:rPrChange>
        </w:rPr>
        <w:pPrChange w:id="454" w:author="andres camilo santana bohorquez" w:date="2017-02-16T15:52:00Z">
          <w:pPr>
            <w:pStyle w:val="Prrafodelista"/>
            <w:numPr>
              <w:numId w:val="10"/>
            </w:numPr>
            <w:ind w:hanging="360"/>
            <w:jc w:val="both"/>
          </w:pPr>
        </w:pPrChange>
      </w:pPr>
      <w:r w:rsidRPr="00190928">
        <w:rPr>
          <w:rFonts w:ascii="LM Roman 10" w:hAnsi="LM Roman 10"/>
          <w:sz w:val="24"/>
          <w:szCs w:val="24"/>
          <w:rPrChange w:id="455" w:author="andres camilo santana bohorquez" w:date="2017-02-16T15:52:00Z">
            <w:rPr/>
          </w:rPrChange>
        </w:rPr>
        <w:t xml:space="preserve">Contenido multimedia </w:t>
      </w:r>
      <w:r w:rsidR="00064966" w:rsidRPr="00190928">
        <w:rPr>
          <w:rFonts w:ascii="LM Roman 10" w:hAnsi="LM Roman 10"/>
          <w:sz w:val="24"/>
          <w:szCs w:val="24"/>
          <w:rPrChange w:id="456" w:author="andres camilo santana bohorquez" w:date="2017-02-16T15:52:00Z">
            <w:rPr/>
          </w:rPrChange>
        </w:rPr>
        <w:t>acorde a sus necesidades</w:t>
      </w:r>
      <w:ins w:id="457" w:author="andres camilo santana bohorquez" w:date="2017-02-16T15:52:00Z">
        <w:r w:rsidR="00190928">
          <w:rPr>
            <w:rFonts w:ascii="LM Roman 10" w:hAnsi="LM Roman 10"/>
            <w:sz w:val="24"/>
            <w:szCs w:val="24"/>
          </w:rPr>
          <w:t xml:space="preserve"> de buena calidad</w:t>
        </w:r>
      </w:ins>
      <w:ins w:id="458" w:author="andres camilo santana bohorquez" w:date="2017-02-16T15:53:00Z">
        <w:r w:rsidR="00190928">
          <w:rPr>
            <w:rFonts w:ascii="LM Roman 10" w:hAnsi="LM Roman 10"/>
            <w:sz w:val="24"/>
            <w:szCs w:val="24"/>
          </w:rPr>
          <w:t xml:space="preserve"> que permita</w:t>
        </w:r>
      </w:ins>
      <w:del w:id="459" w:author="andres camilo santana bohorquez" w:date="2017-02-16T15:53:00Z">
        <w:r w:rsidR="00064966" w:rsidRPr="00190928" w:rsidDel="00190928">
          <w:rPr>
            <w:rFonts w:ascii="LM Roman 10" w:hAnsi="LM Roman 10"/>
            <w:sz w:val="24"/>
            <w:szCs w:val="24"/>
            <w:rPrChange w:id="460" w:author="andres camilo santana bohorquez" w:date="2017-02-16T15:52:00Z">
              <w:rPr/>
            </w:rPrChange>
          </w:rPr>
          <w:delText>.</w:delText>
        </w:r>
      </w:del>
      <w:ins w:id="461" w:author="andres camilo santana bohorquez" w:date="2017-02-16T15:52:00Z">
        <w:r w:rsidR="00190928">
          <w:rPr>
            <w:rFonts w:ascii="LM Roman 10" w:hAnsi="LM Roman 10"/>
            <w:sz w:val="24"/>
            <w:szCs w:val="24"/>
          </w:rPr>
          <w:t xml:space="preserve"> </w:t>
        </w:r>
      </w:ins>
    </w:p>
    <w:p w14:paraId="3167D5C1" w14:textId="4F110951" w:rsidR="00C56438" w:rsidRPr="00567C14" w:rsidRDefault="00C56438">
      <w:pPr>
        <w:jc w:val="both"/>
        <w:rPr>
          <w:rFonts w:ascii="LM Roman 10" w:hAnsi="LM Roman 10"/>
          <w:sz w:val="24"/>
          <w:szCs w:val="24"/>
        </w:rPr>
        <w:pPrChange w:id="462" w:author="andres camilo santana bohorquez" w:date="2017-02-16T15:52:00Z">
          <w:pPr>
            <w:pStyle w:val="Prrafodelista"/>
            <w:numPr>
              <w:numId w:val="10"/>
            </w:numPr>
            <w:ind w:hanging="360"/>
            <w:jc w:val="both"/>
          </w:pPr>
        </w:pPrChange>
      </w:pPr>
      <w:r w:rsidRPr="00567C14">
        <w:rPr>
          <w:rFonts w:ascii="LM Roman 10" w:hAnsi="LM Roman 10"/>
          <w:sz w:val="24"/>
          <w:szCs w:val="24"/>
        </w:rPr>
        <w:t xml:space="preserve">Mejorar el Autoestima </w:t>
      </w:r>
      <w:ins w:id="463" w:author="andres camilo santana bohorquez" w:date="2017-02-16T15:54:00Z">
        <w:r w:rsidR="00190928">
          <w:rPr>
            <w:rFonts w:ascii="LM Roman 10" w:hAnsi="LM Roman 10"/>
            <w:sz w:val="24"/>
            <w:szCs w:val="24"/>
          </w:rPr>
          <w:t xml:space="preserve">del usuario haciendo uso de </w:t>
        </w:r>
      </w:ins>
      <w:del w:id="464" w:author="andres camilo santana bohorquez" w:date="2017-02-16T15:54:00Z">
        <w:r w:rsidRPr="00567C14" w:rsidDel="00190928">
          <w:rPr>
            <w:rFonts w:ascii="LM Roman 10" w:hAnsi="LM Roman 10"/>
            <w:sz w:val="24"/>
            <w:szCs w:val="24"/>
          </w:rPr>
          <w:delText>mediante</w:delText>
        </w:r>
      </w:del>
      <w:r w:rsidRPr="00567C14">
        <w:rPr>
          <w:rFonts w:ascii="LM Roman 10" w:hAnsi="LM Roman 10"/>
          <w:sz w:val="24"/>
          <w:szCs w:val="24"/>
        </w:rPr>
        <w:t xml:space="preserve"> incentivos virtuales como medallas y mensajes.</w:t>
      </w:r>
    </w:p>
    <w:p w14:paraId="2DF0A918" w14:textId="77777777" w:rsidR="00E357E3" w:rsidRPr="00567C14" w:rsidRDefault="00E357E3" w:rsidP="00567C14">
      <w:pPr>
        <w:jc w:val="both"/>
        <w:rPr>
          <w:rFonts w:ascii="LM Roman 10" w:hAnsi="LM Roman 10"/>
          <w:sz w:val="24"/>
          <w:szCs w:val="24"/>
        </w:rPr>
      </w:pPr>
    </w:p>
    <w:p w14:paraId="0493C19C" w14:textId="08EEAEAC" w:rsidR="00E357E3" w:rsidRPr="00567C14" w:rsidDel="00190928" w:rsidRDefault="00E357E3" w:rsidP="00567C14">
      <w:pPr>
        <w:jc w:val="both"/>
        <w:rPr>
          <w:del w:id="465" w:author="andres camilo santana bohorquez" w:date="2017-02-16T15:54:00Z"/>
          <w:rFonts w:ascii="LM Roman 10" w:hAnsi="LM Roman 10"/>
          <w:sz w:val="24"/>
          <w:szCs w:val="24"/>
        </w:rPr>
      </w:pPr>
      <w:r w:rsidRPr="00190928">
        <w:rPr>
          <w:rFonts w:ascii="LM Roman 10" w:hAnsi="LM Roman 10"/>
          <w:i/>
          <w:sz w:val="24"/>
          <w:szCs w:val="24"/>
          <w:rPrChange w:id="466" w:author="andres camilo santana bohorquez" w:date="2017-02-16T15:55:00Z">
            <w:rPr>
              <w:rFonts w:ascii="LM Roman 10" w:hAnsi="LM Roman 10"/>
              <w:sz w:val="24"/>
              <w:szCs w:val="24"/>
            </w:rPr>
          </w:rPrChange>
        </w:rPr>
        <w:t>Vitaminas</w:t>
      </w:r>
      <w:r w:rsidRPr="00567C14">
        <w:rPr>
          <w:rFonts w:ascii="LM Roman 10" w:hAnsi="LM Roman 10"/>
          <w:sz w:val="24"/>
          <w:szCs w:val="24"/>
        </w:rPr>
        <w:t>:</w:t>
      </w:r>
      <w:ins w:id="467" w:author="andres camilo santana bohorquez" w:date="2017-02-16T15:54:00Z">
        <w:r w:rsidR="00190928">
          <w:rPr>
            <w:rFonts w:ascii="LM Roman 10" w:hAnsi="LM Roman 10"/>
            <w:sz w:val="24"/>
            <w:szCs w:val="24"/>
          </w:rPr>
          <w:t xml:space="preserve"> </w:t>
        </w:r>
      </w:ins>
    </w:p>
    <w:p w14:paraId="6FDCB7EF" w14:textId="77777777" w:rsidR="00E41688" w:rsidRPr="00567C14" w:rsidDel="00190928" w:rsidRDefault="00E41688" w:rsidP="00567C14">
      <w:pPr>
        <w:jc w:val="both"/>
        <w:rPr>
          <w:del w:id="468" w:author="andres camilo santana bohorquez" w:date="2017-02-16T15:54:00Z"/>
          <w:rFonts w:ascii="LM Roman 10" w:hAnsi="LM Roman 10"/>
          <w:sz w:val="24"/>
          <w:szCs w:val="24"/>
        </w:rPr>
      </w:pPr>
    </w:p>
    <w:p w14:paraId="3AA4D207" w14:textId="29488450" w:rsidR="009C7C60" w:rsidRPr="00190928" w:rsidRDefault="00954203">
      <w:pPr>
        <w:jc w:val="both"/>
        <w:rPr>
          <w:rFonts w:ascii="LM Roman 10" w:hAnsi="LM Roman 10"/>
          <w:sz w:val="24"/>
          <w:szCs w:val="24"/>
          <w:rPrChange w:id="469" w:author="andres camilo santana bohorquez" w:date="2017-02-16T15:54:00Z">
            <w:rPr/>
          </w:rPrChange>
        </w:rPr>
        <w:pPrChange w:id="470" w:author="andres camilo santana bohorquez" w:date="2017-02-16T15:54:00Z">
          <w:pPr>
            <w:pStyle w:val="Prrafodelista"/>
            <w:numPr>
              <w:numId w:val="10"/>
            </w:numPr>
            <w:ind w:hanging="360"/>
            <w:jc w:val="both"/>
          </w:pPr>
        </w:pPrChange>
      </w:pPr>
      <w:r w:rsidRPr="00190928">
        <w:rPr>
          <w:rFonts w:ascii="LM Roman 10" w:hAnsi="LM Roman 10"/>
          <w:sz w:val="24"/>
          <w:szCs w:val="24"/>
          <w:rPrChange w:id="471" w:author="andres camilo santana bohorquez" w:date="2017-02-16T15:54:00Z">
            <w:rPr/>
          </w:rPrChange>
        </w:rPr>
        <w:t xml:space="preserve">Los usuarios podrán </w:t>
      </w:r>
      <w:r w:rsidR="002314C9" w:rsidRPr="00190928">
        <w:rPr>
          <w:rFonts w:ascii="LM Roman 10" w:hAnsi="LM Roman 10"/>
          <w:sz w:val="24"/>
          <w:szCs w:val="24"/>
          <w:rPrChange w:id="472" w:author="andres camilo santana bohorquez" w:date="2017-02-16T15:54:00Z">
            <w:rPr/>
          </w:rPrChange>
        </w:rPr>
        <w:t>mejorar sus niveles de Memoria (reminiscencia).</w:t>
      </w:r>
    </w:p>
    <w:p w14:paraId="031EAC5A" w14:textId="1C7649D1" w:rsidR="002314C9" w:rsidRPr="00190928" w:rsidRDefault="002314C9">
      <w:pPr>
        <w:jc w:val="both"/>
        <w:rPr>
          <w:rFonts w:ascii="LM Roman 10" w:hAnsi="LM Roman 10"/>
          <w:sz w:val="24"/>
          <w:szCs w:val="24"/>
          <w:rPrChange w:id="473" w:author="andres camilo santana bohorquez" w:date="2017-02-16T15:54:00Z">
            <w:rPr/>
          </w:rPrChange>
        </w:rPr>
        <w:pPrChange w:id="474" w:author="andres camilo santana bohorquez" w:date="2017-02-16T15:54:00Z">
          <w:pPr>
            <w:pStyle w:val="Prrafodelista"/>
            <w:numPr>
              <w:numId w:val="10"/>
            </w:numPr>
            <w:ind w:hanging="360"/>
            <w:jc w:val="both"/>
          </w:pPr>
        </w:pPrChange>
      </w:pPr>
      <w:r w:rsidRPr="00190928">
        <w:rPr>
          <w:rFonts w:ascii="LM Roman 10" w:hAnsi="LM Roman 10"/>
          <w:sz w:val="24"/>
          <w:szCs w:val="24"/>
          <w:rPrChange w:id="475" w:author="andres camilo santana bohorquez" w:date="2017-02-16T15:54:00Z">
            <w:rPr/>
          </w:rPrChange>
        </w:rPr>
        <w:t xml:space="preserve">Los usuarios podrán aspectos psicomotrices como el autocontrol, lateralidad </w:t>
      </w:r>
      <w:r w:rsidRPr="00567C14">
        <w:rPr>
          <w:rStyle w:val="Refdenotaalpie"/>
          <w:rFonts w:ascii="LM Roman 10" w:hAnsi="LM Roman 10"/>
          <w:sz w:val="24"/>
          <w:szCs w:val="24"/>
        </w:rPr>
        <w:footnoteReference w:id="2"/>
      </w:r>
      <w:r w:rsidRPr="00190928">
        <w:rPr>
          <w:rFonts w:ascii="LM Roman 10" w:hAnsi="LM Roman 10"/>
          <w:sz w:val="24"/>
          <w:szCs w:val="24"/>
          <w:rPrChange w:id="476" w:author="andres camilo santana bohorquez" w:date="2017-02-16T15:54:00Z">
            <w:rPr/>
          </w:rPrChange>
        </w:rPr>
        <w:t xml:space="preserve"> mediante diferentes actividades.</w:t>
      </w:r>
    </w:p>
    <w:p w14:paraId="5E08B4B9" w14:textId="5179716A" w:rsidR="002314C9" w:rsidRPr="00190928" w:rsidDel="00190928" w:rsidRDefault="002314C9">
      <w:pPr>
        <w:jc w:val="both"/>
        <w:rPr>
          <w:del w:id="477" w:author="andres camilo santana bohorquez" w:date="2017-02-16T15:55:00Z"/>
          <w:rFonts w:ascii="LM Roman 10" w:hAnsi="LM Roman 10"/>
          <w:sz w:val="24"/>
          <w:szCs w:val="24"/>
          <w:rPrChange w:id="478" w:author="andres camilo santana bohorquez" w:date="2017-02-16T15:55:00Z">
            <w:rPr>
              <w:del w:id="479" w:author="andres camilo santana bohorquez" w:date="2017-02-16T15:55:00Z"/>
            </w:rPr>
          </w:rPrChange>
        </w:rPr>
        <w:pPrChange w:id="480" w:author="andres camilo santana bohorquez" w:date="2017-02-16T15:55:00Z">
          <w:pPr>
            <w:pStyle w:val="Prrafodelista"/>
            <w:jc w:val="both"/>
          </w:pPr>
        </w:pPrChange>
      </w:pPr>
    </w:p>
    <w:p w14:paraId="4807128E" w14:textId="3B00D7CF" w:rsidR="002314C9" w:rsidRPr="00567C14" w:rsidDel="00190928" w:rsidRDefault="002314C9" w:rsidP="00567C14">
      <w:pPr>
        <w:jc w:val="both"/>
        <w:rPr>
          <w:del w:id="481" w:author="andres camilo santana bohorquez" w:date="2017-02-16T15:55:00Z"/>
          <w:rFonts w:ascii="LM Roman 10" w:hAnsi="LM Roman 10"/>
          <w:sz w:val="24"/>
          <w:szCs w:val="24"/>
        </w:rPr>
      </w:pPr>
    </w:p>
    <w:p w14:paraId="625DD769" w14:textId="77777777" w:rsidR="002314C9" w:rsidRPr="00567C14" w:rsidRDefault="002314C9">
      <w:pPr>
        <w:pStyle w:val="Incontec"/>
        <w:pPrChange w:id="482" w:author="andres camilo santana bohorquez" w:date="2017-02-16T15:55:00Z">
          <w:pPr>
            <w:jc w:val="both"/>
          </w:pPr>
        </w:pPrChange>
      </w:pP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349E65AB" w14:textId="37622979" w:rsidR="00954203" w:rsidRPr="00190928" w:rsidDel="00190928" w:rsidRDefault="00954203" w:rsidP="00567C14">
      <w:pPr>
        <w:jc w:val="both"/>
        <w:rPr>
          <w:del w:id="483" w:author="andres camilo santana bohorquez" w:date="2017-02-16T15:55:00Z"/>
          <w:rFonts w:ascii="LM Roman 10" w:hAnsi="LM Roman 10"/>
          <w:i/>
          <w:sz w:val="24"/>
          <w:szCs w:val="24"/>
          <w:rPrChange w:id="484" w:author="andres camilo santana bohorquez" w:date="2017-02-16T15:55:00Z">
            <w:rPr>
              <w:del w:id="485" w:author="andres camilo santana bohorquez" w:date="2017-02-16T15:55:00Z"/>
              <w:rFonts w:ascii="LM Roman 10" w:hAnsi="LM Roman 10"/>
              <w:sz w:val="24"/>
              <w:szCs w:val="24"/>
            </w:rPr>
          </w:rPrChange>
        </w:rPr>
      </w:pPr>
      <w:r w:rsidRPr="00190928">
        <w:rPr>
          <w:rFonts w:ascii="LM Roman 10" w:hAnsi="LM Roman 10"/>
          <w:i/>
          <w:sz w:val="24"/>
          <w:szCs w:val="24"/>
          <w:rPrChange w:id="486" w:author="andres camilo santana bohorquez" w:date="2017-02-16T15:55:00Z">
            <w:rPr>
              <w:rFonts w:ascii="LM Roman 10" w:hAnsi="LM Roman 10"/>
              <w:sz w:val="24"/>
              <w:szCs w:val="24"/>
            </w:rPr>
          </w:rPrChange>
        </w:rPr>
        <w:t>Productos y servicios:</w:t>
      </w:r>
    </w:p>
    <w:p w14:paraId="19F4957B" w14:textId="7855A4E2" w:rsidR="00064966" w:rsidRPr="00567C14" w:rsidDel="00190928" w:rsidRDefault="00190928" w:rsidP="00567C14">
      <w:pPr>
        <w:jc w:val="both"/>
        <w:rPr>
          <w:del w:id="487" w:author="andres camilo santana bohorquez" w:date="2017-02-16T15:55:00Z"/>
          <w:rFonts w:ascii="LM Roman 10" w:hAnsi="LM Roman 10"/>
          <w:sz w:val="24"/>
          <w:szCs w:val="24"/>
        </w:rPr>
      </w:pPr>
      <w:ins w:id="488" w:author="andres camilo santana bohorquez" w:date="2017-02-16T15:55:00Z">
        <w:r>
          <w:rPr>
            <w:rFonts w:ascii="LM Roman 10" w:hAnsi="LM Roman 10"/>
            <w:sz w:val="24"/>
            <w:szCs w:val="24"/>
          </w:rPr>
          <w:t xml:space="preserve"> Se ofrecen </w:t>
        </w:r>
      </w:ins>
    </w:p>
    <w:p w14:paraId="57174F26" w14:textId="2F68B14E" w:rsidR="00064966" w:rsidRPr="00190928" w:rsidRDefault="00C56438">
      <w:pPr>
        <w:jc w:val="both"/>
        <w:rPr>
          <w:rFonts w:ascii="LM Roman 10" w:hAnsi="LM Roman 10"/>
          <w:sz w:val="24"/>
          <w:szCs w:val="24"/>
          <w:rPrChange w:id="489" w:author="andres camilo santana bohorquez" w:date="2017-02-16T15:55:00Z">
            <w:rPr/>
          </w:rPrChange>
        </w:rPr>
        <w:pPrChange w:id="490" w:author="andres camilo santana bohorquez" w:date="2017-02-16T15:55:00Z">
          <w:pPr>
            <w:pStyle w:val="Prrafodelista"/>
            <w:numPr>
              <w:numId w:val="11"/>
            </w:numPr>
            <w:ind w:hanging="360"/>
            <w:jc w:val="both"/>
          </w:pPr>
        </w:pPrChange>
      </w:pPr>
      <w:r w:rsidRPr="00190928">
        <w:rPr>
          <w:rFonts w:ascii="LM Roman 10" w:hAnsi="LM Roman 10"/>
          <w:sz w:val="24"/>
          <w:szCs w:val="24"/>
          <w:rPrChange w:id="491" w:author="andres camilo santana bohorquez" w:date="2017-02-16T15:55:00Z">
            <w:rPr/>
          </w:rPrChange>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46D6F628" w14:textId="01E0869A" w:rsidR="00954203" w:rsidRPr="00567C14" w:rsidDel="00190928" w:rsidRDefault="00456B64" w:rsidP="00567C14">
      <w:pPr>
        <w:jc w:val="both"/>
        <w:rPr>
          <w:del w:id="492" w:author="andres camilo santana bohorquez" w:date="2017-02-16T15:56:00Z"/>
          <w:rFonts w:ascii="LM Roman 10" w:hAnsi="LM Roman 10"/>
          <w:sz w:val="24"/>
          <w:szCs w:val="24"/>
        </w:rPr>
      </w:pPr>
      <w:r w:rsidRPr="00190928">
        <w:rPr>
          <w:rFonts w:ascii="LM Roman 10" w:hAnsi="LM Roman 10"/>
          <w:i/>
          <w:sz w:val="24"/>
          <w:szCs w:val="24"/>
          <w:rPrChange w:id="493" w:author="andres camilo santana bohorquez" w:date="2017-02-16T15:56:00Z">
            <w:rPr>
              <w:rFonts w:ascii="LM Roman 10" w:hAnsi="LM Roman 10"/>
              <w:sz w:val="24"/>
              <w:szCs w:val="24"/>
            </w:rPr>
          </w:rPrChange>
        </w:rPr>
        <w:t>Analgésicos</w:t>
      </w:r>
      <w:r w:rsidR="00954203" w:rsidRPr="00567C14">
        <w:rPr>
          <w:rFonts w:ascii="LM Roman 10" w:hAnsi="LM Roman 10"/>
          <w:sz w:val="24"/>
          <w:szCs w:val="24"/>
        </w:rPr>
        <w:t xml:space="preserve">: </w:t>
      </w:r>
      <w:ins w:id="494" w:author="andres camilo santana bohorquez" w:date="2017-02-16T15:56:00Z">
        <w:r w:rsidR="00190928">
          <w:rPr>
            <w:rFonts w:ascii="LM Roman 10" w:hAnsi="LM Roman 10"/>
            <w:sz w:val="24"/>
            <w:szCs w:val="24"/>
          </w:rPr>
          <w:t xml:space="preserve"> </w:t>
        </w:r>
      </w:ins>
    </w:p>
    <w:p w14:paraId="344438E0" w14:textId="77777777" w:rsidR="00064966" w:rsidRPr="00567C14" w:rsidDel="00190928" w:rsidRDefault="00064966" w:rsidP="00567C14">
      <w:pPr>
        <w:jc w:val="both"/>
        <w:rPr>
          <w:del w:id="495" w:author="andres camilo santana bohorquez" w:date="2017-02-16T15:56:00Z"/>
          <w:rFonts w:ascii="LM Roman 10" w:hAnsi="LM Roman 10"/>
          <w:sz w:val="24"/>
          <w:szCs w:val="24"/>
        </w:rPr>
      </w:pPr>
    </w:p>
    <w:p w14:paraId="3846BB92" w14:textId="6601C937" w:rsidR="00064966" w:rsidRPr="00190928" w:rsidRDefault="00C56438">
      <w:pPr>
        <w:jc w:val="both"/>
        <w:rPr>
          <w:rFonts w:ascii="LM Roman 10" w:hAnsi="LM Roman 10"/>
          <w:sz w:val="24"/>
          <w:szCs w:val="24"/>
          <w:rPrChange w:id="496" w:author="andres camilo santana bohorquez" w:date="2017-02-16T15:56:00Z">
            <w:rPr/>
          </w:rPrChange>
        </w:rPr>
        <w:pPrChange w:id="497" w:author="andres camilo santana bohorquez" w:date="2017-02-16T15:56:00Z">
          <w:pPr>
            <w:pStyle w:val="Prrafodelista"/>
            <w:numPr>
              <w:numId w:val="11"/>
            </w:numPr>
            <w:ind w:hanging="360"/>
            <w:jc w:val="both"/>
          </w:pPr>
        </w:pPrChange>
      </w:pPr>
      <w:r w:rsidRPr="00190928">
        <w:rPr>
          <w:rFonts w:ascii="LM Roman 10" w:hAnsi="LM Roman 10"/>
          <w:sz w:val="24"/>
          <w:szCs w:val="24"/>
          <w:rPrChange w:id="498" w:author="andres camilo santana bohorquez" w:date="2017-02-16T15:56:00Z">
            <w:rPr/>
          </w:rPrChange>
        </w:rPr>
        <w:t>Recursos 100% Virtuales, accesibles mediante cualquier dispositivo.</w:t>
      </w:r>
    </w:p>
    <w:p w14:paraId="36513F9A" w14:textId="489C4E06" w:rsidR="00C56438" w:rsidRDefault="00C56438">
      <w:pPr>
        <w:jc w:val="both"/>
        <w:rPr>
          <w:ins w:id="499" w:author="andres camilo santana bohorquez" w:date="2017-02-16T16:05:00Z"/>
          <w:rFonts w:ascii="LM Roman 10" w:hAnsi="LM Roman 10"/>
          <w:sz w:val="24"/>
          <w:szCs w:val="24"/>
        </w:rPr>
        <w:pPrChange w:id="500" w:author="andres camilo santana bohorquez" w:date="2017-02-16T15:56:00Z">
          <w:pPr>
            <w:pStyle w:val="Prrafodelista"/>
            <w:numPr>
              <w:numId w:val="11"/>
            </w:numPr>
            <w:ind w:hanging="360"/>
            <w:jc w:val="both"/>
          </w:pPr>
        </w:pPrChange>
      </w:pPr>
      <w:r w:rsidRPr="00190928">
        <w:rPr>
          <w:rFonts w:ascii="LM Roman 10" w:hAnsi="LM Roman 10"/>
          <w:sz w:val="24"/>
          <w:szCs w:val="24"/>
          <w:rPrChange w:id="501" w:author="andres camilo santana bohorquez" w:date="2017-02-16T15:56:00Z">
            <w:rPr/>
          </w:rPrChange>
        </w:rPr>
        <w:t>Módulos que atienden las necesidades especiales educativas de sus hijos desarrollados bajo el acompañamiento de Psicólogos expertos.</w:t>
      </w:r>
    </w:p>
    <w:p w14:paraId="4DCDB790" w14:textId="77777777" w:rsidR="004C1700" w:rsidRPr="00190928" w:rsidRDefault="004C1700">
      <w:pPr>
        <w:pStyle w:val="Incontec"/>
        <w:rPr>
          <w:rPrChange w:id="502" w:author="andres camilo santana bohorquez" w:date="2017-02-16T15:56:00Z">
            <w:rPr/>
          </w:rPrChange>
        </w:rPr>
        <w:pPrChange w:id="503" w:author="andres camilo santana bohorquez" w:date="2017-02-16T16:05:00Z">
          <w:pPr>
            <w:pStyle w:val="Prrafodelista"/>
            <w:numPr>
              <w:numId w:val="11"/>
            </w:numPr>
            <w:ind w:hanging="360"/>
            <w:jc w:val="both"/>
          </w:pPr>
        </w:pPrChange>
      </w:pPr>
    </w:p>
    <w:p w14:paraId="6A078E09" w14:textId="2A244DE9" w:rsidR="004C1700" w:rsidRPr="00567C14" w:rsidRDefault="004C1700" w:rsidP="004C1700">
      <w:pPr>
        <w:jc w:val="both"/>
        <w:rPr>
          <w:ins w:id="504" w:author="andres camilo santana bohorquez" w:date="2017-02-16T16:05:00Z"/>
          <w:rFonts w:ascii="LM Roman 10" w:hAnsi="LM Roman 10"/>
          <w:sz w:val="24"/>
          <w:szCs w:val="24"/>
        </w:rPr>
      </w:pPr>
      <w:ins w:id="505" w:author="andres camilo santana bohorquez" w:date="2017-02-16T16:05:00Z">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gratuita, Ver una mejora significativa en el proceso educativo de sus hijos. Y el Uso de las herramientas en cualquier lugar y momento.</w:t>
        </w:r>
      </w:ins>
    </w:p>
    <w:p w14:paraId="1F2A360A" w14:textId="77777777" w:rsidR="00C56438" w:rsidRPr="00190928" w:rsidDel="00190928" w:rsidRDefault="00C56438">
      <w:pPr>
        <w:pStyle w:val="Incontec"/>
        <w:rPr>
          <w:del w:id="506" w:author="andres camilo santana bohorquez" w:date="2017-02-16T15:57:00Z"/>
          <w:rPrChange w:id="507" w:author="andres camilo santana bohorquez" w:date="2017-02-16T15:57:00Z">
            <w:rPr>
              <w:del w:id="508" w:author="andres camilo santana bohorquez" w:date="2017-02-16T15:57:00Z"/>
            </w:rPr>
          </w:rPrChange>
        </w:rPr>
        <w:pPrChange w:id="509" w:author="andres camilo santana bohorquez" w:date="2017-02-16T15:57:00Z">
          <w:pPr>
            <w:pStyle w:val="Prrafodelista"/>
            <w:jc w:val="both"/>
          </w:pPr>
        </w:pPrChange>
      </w:pPr>
    </w:p>
    <w:p w14:paraId="3FAE2F67" w14:textId="77777777" w:rsidR="00954203" w:rsidRPr="00567C14" w:rsidRDefault="00954203">
      <w:pPr>
        <w:pStyle w:val="Incontec"/>
        <w:pPrChange w:id="510" w:author="andres camilo santana bohorquez" w:date="2017-02-16T15:57:00Z">
          <w:pPr>
            <w:jc w:val="both"/>
          </w:pPr>
        </w:pPrChange>
      </w:pPr>
    </w:p>
    <w:p w14:paraId="6F3AB9A0" w14:textId="77777777" w:rsidR="004B3505" w:rsidRDefault="00816B81">
      <w:pPr>
        <w:jc w:val="both"/>
        <w:rPr>
          <w:ins w:id="511" w:author="andres camilo santana bohorquez" w:date="2017-02-17T00:37:00Z"/>
          <w:rFonts w:ascii="LM Roman 10" w:hAnsi="LM Roman 10"/>
          <w:sz w:val="24"/>
          <w:szCs w:val="24"/>
        </w:rPr>
        <w:pPrChange w:id="512" w:author="andres camilo santana bohorquez" w:date="2017-02-17T00:23:00Z">
          <w:pPr/>
        </w:pPrChange>
      </w:pPr>
      <w:ins w:id="513" w:author="andres camilo santana bohorquez" w:date="2017-02-17T00:24:00Z">
        <w:r>
          <w:rPr>
            <w:rFonts w:ascii="LM Roman 10" w:hAnsi="LM Roman 10"/>
            <w:sz w:val="24"/>
            <w:szCs w:val="24"/>
          </w:rPr>
          <w:lastRenderedPageBreak/>
          <w:t>Identificando miedos y soluciones se logra generar</w:t>
        </w:r>
        <w:r w:rsidR="004B3505">
          <w:rPr>
            <w:rFonts w:ascii="LM Roman 10" w:hAnsi="LM Roman 10"/>
            <w:sz w:val="24"/>
            <w:szCs w:val="24"/>
          </w:rPr>
          <w:t xml:space="preserve"> una idea que </w:t>
        </w:r>
      </w:ins>
      <w:ins w:id="514" w:author="andres camilo santana bohorquez" w:date="2017-02-17T00:35:00Z">
        <w:r w:rsidR="004B3505">
          <w:rPr>
            <w:rFonts w:ascii="LM Roman 10" w:hAnsi="LM Roman 10"/>
            <w:sz w:val="24"/>
            <w:szCs w:val="24"/>
          </w:rPr>
          <w:t>se convertirá en un producto</w:t>
        </w:r>
      </w:ins>
      <w:ins w:id="515" w:author="andres camilo santana bohorquez" w:date="2017-02-17T00:24:00Z">
        <w:r>
          <w:rPr>
            <w:rFonts w:ascii="LM Roman 10" w:hAnsi="LM Roman 10"/>
            <w:sz w:val="24"/>
            <w:szCs w:val="24"/>
          </w:rPr>
          <w:t xml:space="preserve"> que permita eliminar esos dolores</w:t>
        </w:r>
      </w:ins>
      <w:ins w:id="516" w:author="andres camilo santana bohorquez" w:date="2017-02-17T00:25:00Z">
        <w:r>
          <w:rPr>
            <w:rFonts w:ascii="LM Roman 10" w:hAnsi="LM Roman 10"/>
            <w:sz w:val="24"/>
            <w:szCs w:val="24"/>
          </w:rPr>
          <w:t xml:space="preserve">, ahora solo queda </w:t>
        </w:r>
      </w:ins>
      <w:ins w:id="517" w:author="andres camilo santana bohorquez" w:date="2017-02-17T00:35:00Z">
        <w:r w:rsidR="004B3505">
          <w:rPr>
            <w:rFonts w:ascii="LM Roman 10" w:hAnsi="LM Roman 10"/>
            <w:sz w:val="24"/>
            <w:szCs w:val="24"/>
          </w:rPr>
          <w:t>reforzar</w:t>
        </w:r>
      </w:ins>
      <w:ins w:id="518" w:author="andres camilo santana bohorquez" w:date="2017-02-17T00:25:00Z">
        <w:r w:rsidR="004B3505">
          <w:rPr>
            <w:rFonts w:ascii="LM Roman 10" w:hAnsi="LM Roman 10"/>
            <w:sz w:val="24"/>
            <w:szCs w:val="24"/>
          </w:rPr>
          <w:t xml:space="preserve"> dicha</w:t>
        </w:r>
        <w:r>
          <w:rPr>
            <w:rFonts w:ascii="LM Roman 10" w:hAnsi="LM Roman 10"/>
            <w:sz w:val="24"/>
            <w:szCs w:val="24"/>
          </w:rPr>
          <w:t xml:space="preserve"> </w:t>
        </w:r>
      </w:ins>
      <w:ins w:id="519" w:author="andres camilo santana bohorquez" w:date="2017-02-17T00:35:00Z">
        <w:r w:rsidR="004B3505">
          <w:rPr>
            <w:rFonts w:ascii="LM Roman 10" w:hAnsi="LM Roman 10"/>
            <w:sz w:val="24"/>
            <w:szCs w:val="24"/>
          </w:rPr>
          <w:t xml:space="preserve">idea </w:t>
        </w:r>
      </w:ins>
      <w:ins w:id="520" w:author="andres camilo santana bohorquez" w:date="2017-02-17T00:36:00Z">
        <w:r w:rsidR="004B3505">
          <w:rPr>
            <w:rFonts w:ascii="LM Roman 10" w:hAnsi="LM Roman 10"/>
            <w:sz w:val="24"/>
            <w:szCs w:val="24"/>
          </w:rPr>
          <w:t>mediante</w:t>
        </w:r>
      </w:ins>
      <w:ins w:id="521" w:author="andres camilo santana bohorquez" w:date="2017-02-17T00:25:00Z">
        <w:r>
          <w:rPr>
            <w:rFonts w:ascii="LM Roman 10" w:hAnsi="LM Roman 10"/>
            <w:sz w:val="24"/>
            <w:szCs w:val="24"/>
          </w:rPr>
          <w:t xml:space="preserve"> un modelo de negocios </w:t>
        </w:r>
      </w:ins>
      <w:ins w:id="522" w:author="andres camilo santana bohorquez" w:date="2017-02-17T00:33:00Z">
        <w:r w:rsidR="004B3505">
          <w:rPr>
            <w:rFonts w:ascii="LM Roman 10" w:hAnsi="LM Roman 10"/>
            <w:sz w:val="24"/>
            <w:szCs w:val="24"/>
          </w:rPr>
          <w:t>para generar l</w:t>
        </w:r>
        <w:r>
          <w:rPr>
            <w:rFonts w:ascii="LM Roman 10" w:hAnsi="LM Roman 10"/>
            <w:sz w:val="24"/>
            <w:szCs w:val="24"/>
          </w:rPr>
          <w:t xml:space="preserve">as bases </w:t>
        </w:r>
      </w:ins>
      <w:ins w:id="523" w:author="andres camilo santana bohorquez" w:date="2017-02-17T00:36:00Z">
        <w:r w:rsidR="004B3505">
          <w:rPr>
            <w:rFonts w:ascii="LM Roman 10" w:hAnsi="LM Roman 10"/>
            <w:sz w:val="24"/>
            <w:szCs w:val="24"/>
          </w:rPr>
          <w:t xml:space="preserve">sobre las cuales la idea pueda </w:t>
        </w:r>
      </w:ins>
      <w:ins w:id="524" w:author="andres camilo santana bohorquez" w:date="2017-02-17T00:37:00Z">
        <w:r w:rsidR="004B3505">
          <w:rPr>
            <w:rFonts w:ascii="LM Roman 10" w:hAnsi="LM Roman 10"/>
            <w:sz w:val="24"/>
            <w:szCs w:val="24"/>
          </w:rPr>
          <w:t>ser</w:t>
        </w:r>
      </w:ins>
      <w:ins w:id="525" w:author="andres camilo santana bohorquez" w:date="2017-02-17T00:33:00Z">
        <w:r>
          <w:rPr>
            <w:rFonts w:ascii="LM Roman 10" w:hAnsi="LM Roman 10"/>
            <w:sz w:val="24"/>
            <w:szCs w:val="24"/>
          </w:rPr>
          <w:t xml:space="preserve"> </w:t>
        </w:r>
      </w:ins>
      <w:ins w:id="526" w:author="andres camilo santana bohorquez" w:date="2017-02-17T00:37:00Z">
        <w:r w:rsidR="004B3505">
          <w:rPr>
            <w:rFonts w:ascii="LM Roman 10" w:hAnsi="LM Roman 10"/>
            <w:sz w:val="24"/>
            <w:szCs w:val="24"/>
          </w:rPr>
          <w:t>entregada al</w:t>
        </w:r>
      </w:ins>
      <w:ins w:id="527" w:author="andres camilo santana bohorquez" w:date="2017-02-17T00:33:00Z">
        <w:r>
          <w:rPr>
            <w:rFonts w:ascii="LM Roman 10" w:hAnsi="LM Roman 10"/>
            <w:sz w:val="24"/>
            <w:szCs w:val="24"/>
          </w:rPr>
          <w:t xml:space="preserve"> mercado</w:t>
        </w:r>
      </w:ins>
      <w:ins w:id="528" w:author="andres camilo santana bohorquez" w:date="2017-02-17T00:31:00Z">
        <w:r>
          <w:rPr>
            <w:rFonts w:ascii="LM Roman 10" w:hAnsi="LM Roman 10"/>
            <w:sz w:val="24"/>
            <w:szCs w:val="24"/>
          </w:rPr>
          <w:t>.</w:t>
        </w:r>
      </w:ins>
      <w:ins w:id="529" w:author="andres camilo santana bohorquez" w:date="2017-02-17T00:24:00Z">
        <w:r>
          <w:rPr>
            <w:rFonts w:ascii="LM Roman 10" w:hAnsi="LM Roman 10"/>
            <w:sz w:val="24"/>
            <w:szCs w:val="24"/>
          </w:rPr>
          <w:t xml:space="preserve"> </w:t>
        </w:r>
      </w:ins>
      <w:ins w:id="530" w:author="andres camilo santana bohorquez" w:date="2017-02-17T00:22:00Z">
        <w:r w:rsidR="00BA797B">
          <w:rPr>
            <w:rFonts w:ascii="LM Roman 10" w:hAnsi="LM Roman 10"/>
            <w:sz w:val="24"/>
            <w:szCs w:val="24"/>
          </w:rPr>
          <w:t xml:space="preserve"> </w:t>
        </w:r>
      </w:ins>
    </w:p>
    <w:p w14:paraId="185D5837" w14:textId="3AF02284" w:rsidR="00954203" w:rsidRPr="00567C14" w:rsidDel="00190928" w:rsidRDefault="00954203">
      <w:pPr>
        <w:pStyle w:val="Incontec"/>
        <w:rPr>
          <w:del w:id="531" w:author="andres camilo santana bohorquez" w:date="2017-02-16T15:56:00Z"/>
        </w:rPr>
        <w:pPrChange w:id="532" w:author="andres camilo santana bohorquez" w:date="2017-02-17T00:37:00Z">
          <w:pPr>
            <w:jc w:val="both"/>
          </w:pPr>
        </w:pPrChange>
      </w:pPr>
      <w:del w:id="533" w:author="andres camilo santana bohorquez" w:date="2017-02-16T16:05:00Z">
        <w:r w:rsidRPr="00190928" w:rsidDel="004C1700">
          <w:rPr>
            <w:rPrChange w:id="534" w:author="andres camilo santana bohorquez" w:date="2017-02-16T15:57:00Z">
              <w:rPr>
                <w:rFonts w:ascii="LM Roman 10" w:hAnsi="LM Roman 10"/>
                <w:sz w:val="24"/>
                <w:szCs w:val="24"/>
              </w:rPr>
            </w:rPrChange>
          </w:rPr>
          <w:delText>Vitaminas</w:delText>
        </w:r>
        <w:r w:rsidRPr="00567C14" w:rsidDel="004C1700">
          <w:delText>:</w:delText>
        </w:r>
      </w:del>
    </w:p>
    <w:p w14:paraId="0C96B3D9" w14:textId="77777777" w:rsidR="00064966" w:rsidRPr="00567C14" w:rsidDel="00190928" w:rsidRDefault="00064966">
      <w:pPr>
        <w:pStyle w:val="Incontec"/>
        <w:rPr>
          <w:del w:id="535" w:author="andres camilo santana bohorquez" w:date="2017-02-16T15:56:00Z"/>
        </w:rPr>
        <w:pPrChange w:id="536" w:author="andres camilo santana bohorquez" w:date="2017-02-17T00:37:00Z">
          <w:pPr>
            <w:jc w:val="both"/>
          </w:pPr>
        </w:pPrChange>
      </w:pPr>
    </w:p>
    <w:p w14:paraId="0C7E3D37" w14:textId="2A9DC320" w:rsidR="00064966" w:rsidRPr="00190928" w:rsidDel="00190928" w:rsidRDefault="00064966">
      <w:pPr>
        <w:pStyle w:val="Incontec"/>
        <w:rPr>
          <w:del w:id="537" w:author="andres camilo santana bohorquez" w:date="2017-02-16T15:57:00Z"/>
          <w:rPrChange w:id="538" w:author="andres camilo santana bohorquez" w:date="2017-02-16T15:56:00Z">
            <w:rPr>
              <w:del w:id="539" w:author="andres camilo santana bohorquez" w:date="2017-02-16T15:57:00Z"/>
            </w:rPr>
          </w:rPrChange>
        </w:rPr>
        <w:pPrChange w:id="540" w:author="andres camilo santana bohorquez" w:date="2017-02-17T00:37:00Z">
          <w:pPr>
            <w:pStyle w:val="Prrafodelista"/>
            <w:numPr>
              <w:numId w:val="11"/>
            </w:numPr>
            <w:ind w:hanging="360"/>
            <w:jc w:val="both"/>
          </w:pPr>
        </w:pPrChange>
      </w:pPr>
      <w:del w:id="541" w:author="andres camilo santana bohorquez" w:date="2017-02-16T15:58:00Z">
        <w:r w:rsidRPr="00190928" w:rsidDel="00190928">
          <w:rPr>
            <w:rPrChange w:id="542" w:author="andres camilo santana bohorquez" w:date="2017-02-16T15:56:00Z">
              <w:rPr/>
            </w:rPrChange>
          </w:rPr>
          <w:delText>Bajos Costos</w:delText>
        </w:r>
      </w:del>
    </w:p>
    <w:p w14:paraId="70BB268E" w14:textId="75B513C1" w:rsidR="00064966" w:rsidDel="00190928" w:rsidRDefault="00567C14">
      <w:pPr>
        <w:pStyle w:val="Incontec"/>
        <w:rPr>
          <w:del w:id="543" w:author="andres camilo santana bohorquez" w:date="2017-02-16T15:57:00Z"/>
        </w:rPr>
        <w:pPrChange w:id="544" w:author="andres camilo santana bohorquez" w:date="2017-02-17T00:37:00Z">
          <w:pPr>
            <w:pStyle w:val="Prrafodelista"/>
            <w:numPr>
              <w:numId w:val="11"/>
            </w:numPr>
            <w:ind w:hanging="360"/>
            <w:jc w:val="both"/>
          </w:pPr>
        </w:pPrChange>
      </w:pPr>
      <w:del w:id="545" w:author="andres camilo santana bohorquez" w:date="2017-02-16T16:05:00Z">
        <w:r w:rsidDel="004C1700">
          <w:delText>Ver una mejora significativa en el proceso educativo de sus hijos.</w:delText>
        </w:r>
      </w:del>
    </w:p>
    <w:p w14:paraId="6F830E28" w14:textId="5F94C99E" w:rsidR="00BF145A" w:rsidRPr="00567C14" w:rsidDel="004C1700" w:rsidRDefault="00BF145A">
      <w:pPr>
        <w:pStyle w:val="Incontec"/>
        <w:rPr>
          <w:del w:id="546" w:author="andres camilo santana bohorquez" w:date="2017-02-16T16:05:00Z"/>
        </w:rPr>
        <w:pPrChange w:id="547" w:author="andres camilo santana bohorquez" w:date="2017-02-17T00:37:00Z">
          <w:pPr>
            <w:pStyle w:val="Prrafodelista"/>
            <w:numPr>
              <w:numId w:val="11"/>
            </w:numPr>
            <w:ind w:hanging="360"/>
            <w:jc w:val="both"/>
          </w:pPr>
        </w:pPrChange>
      </w:pPr>
      <w:del w:id="548" w:author="andres camilo santana bohorquez" w:date="2017-02-16T16:05:00Z">
        <w:r w:rsidDel="004C1700">
          <w:delText>Uso de las herramientas en cualquier lugar y momento.</w:delText>
        </w:r>
      </w:del>
    </w:p>
    <w:p w14:paraId="601A3660" w14:textId="77777777" w:rsidR="009C7C60" w:rsidRPr="002314C9" w:rsidRDefault="009C7C60">
      <w:pPr>
        <w:pStyle w:val="Incontec"/>
        <w:pPrChange w:id="549" w:author="andres camilo santana bohorquez" w:date="2017-02-17T00:37:00Z">
          <w:pPr/>
        </w:pPrChange>
      </w:pPr>
    </w:p>
    <w:p w14:paraId="65F4B8E8" w14:textId="749C1E29" w:rsidR="00D2157C" w:rsidRPr="009C7C60" w:rsidRDefault="009C7C60" w:rsidP="00E75E0F">
      <w:pPr>
        <w:pStyle w:val="Incontec"/>
        <w:numPr>
          <w:ilvl w:val="1"/>
          <w:numId w:val="1"/>
        </w:numPr>
        <w:outlineLvl w:val="1"/>
        <w:rPr>
          <w:sz w:val="28"/>
        </w:rPr>
      </w:pPr>
      <w:bookmarkStart w:id="550" w:name="_Toc475311908"/>
      <w:r w:rsidRPr="009C7C60">
        <w:rPr>
          <w:sz w:val="28"/>
        </w:rPr>
        <w:t>DESCRIPCIÓN Y FUNCIONAMIENTO DEL MODELO DE NEGOCIOS</w:t>
      </w:r>
      <w:bookmarkEnd w:id="550"/>
    </w:p>
    <w:p w14:paraId="0DFC52DE" w14:textId="77777777" w:rsidR="00D2157C" w:rsidRPr="000D1054" w:rsidRDefault="00D2157C" w:rsidP="009C7C60">
      <w:pPr>
        <w:pStyle w:val="Incontec"/>
      </w:pPr>
    </w:p>
    <w:p w14:paraId="2403CC9E" w14:textId="4C0B44AA"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ins w:id="551" w:author="andres camilo santana bohorquez" w:date="2017-02-15T00:01:00Z">
        <w:r w:rsidR="005C59AD">
          <w:t xml:space="preserve">uso de una historia que describirá el modelo a grandes rasgos para luego describir dicho </w:t>
        </w:r>
      </w:ins>
      <w:r w:rsidR="00954203" w:rsidRPr="00011C81">
        <w:t xml:space="preserve">modelo </w:t>
      </w:r>
      <w:ins w:id="552" w:author="andres camilo santana bohorquez" w:date="2017-02-15T00:02:00Z">
        <w:r w:rsidR="005C59AD">
          <w:t xml:space="preserve">detalladamente </w:t>
        </w:r>
      </w:ins>
      <w:r w:rsidR="00954203" w:rsidRPr="00011C81">
        <w:t xml:space="preserve">bajo la teoría de los nueve módulos descritos por </w:t>
      </w:r>
      <w:proofErr w:type="spellStart"/>
      <w:r w:rsidR="00954203" w:rsidRPr="00011C81">
        <w:t>Osterwalder</w:t>
      </w:r>
      <w:proofErr w:type="spellEnd"/>
      <w:r w:rsidR="00954203" w:rsidRPr="00011C81">
        <w:t xml:space="preserve"> y </w:t>
      </w:r>
      <w:proofErr w:type="spellStart"/>
      <w:r w:rsidR="00954203" w:rsidRPr="00011C81">
        <w:t>Pigneur</w:t>
      </w:r>
      <w:proofErr w:type="spellEnd"/>
      <w:r w:rsidR="00954203" w:rsidRPr="00011C81">
        <w:t xml:space="preserve"> en su libro Business </w:t>
      </w:r>
      <w:proofErr w:type="spellStart"/>
      <w:r w:rsidR="00954203" w:rsidRPr="00011C81">
        <w:t>Model</w:t>
      </w:r>
      <w:proofErr w:type="spellEnd"/>
      <w:r w:rsidR="00954203" w:rsidRPr="00011C81">
        <w:t xml:space="preserve"> </w:t>
      </w:r>
      <w:proofErr w:type="spellStart"/>
      <w:r w:rsidR="00954203" w:rsidRPr="00011C81">
        <w:t>Generation</w:t>
      </w:r>
      <w:proofErr w:type="spellEnd"/>
      <w:del w:id="553" w:author="andres camilo santana bohorquez" w:date="2017-02-15T00:02:00Z">
        <w:r w:rsidR="00954203" w:rsidDel="005C59AD">
          <w:delText xml:space="preserve"> </w:delText>
        </w:r>
        <w:r w:rsidR="00F4240F" w:rsidDel="005C59AD">
          <w:delText>con lo cual mediante una historia el lector podrá darse una idea de cómo funciona el modelo para dar paso a explicar detalladamente cada módulo</w:delText>
        </w:r>
      </w:del>
      <w:r w:rsidR="00F4240F">
        <w:t>.</w:t>
      </w:r>
      <w:r w:rsidR="00954203">
        <w:t xml:space="preserve"> </w:t>
      </w:r>
    </w:p>
    <w:p w14:paraId="6530AA2C" w14:textId="77777777" w:rsidR="00DE4099" w:rsidRPr="00DE4099" w:rsidRDefault="00DE4099">
      <w:pPr>
        <w:pStyle w:val="Incontec"/>
        <w:rPr>
          <w:rPrChange w:id="554" w:author="andres camilo santana bohorquez" w:date="2017-02-17T00:38:00Z">
            <w:rPr/>
          </w:rPrChange>
        </w:rPr>
        <w:pPrChange w:id="555" w:author="andres camilo santana bohorquez" w:date="2017-02-17T00:38:00Z">
          <w:pPr/>
        </w:pPrChange>
      </w:pPr>
    </w:p>
    <w:p w14:paraId="5AE80EF1" w14:textId="77777777" w:rsidR="00F4240F" w:rsidRPr="009C7C60" w:rsidRDefault="00F4240F" w:rsidP="00F4240F">
      <w:pPr>
        <w:pStyle w:val="Incontec"/>
      </w:pPr>
      <w:r w:rsidRPr="009A197C">
        <w:rPr>
          <w:b/>
        </w:rPr>
        <w:t>Ejemplo de funcionamiento del modelo de negocio</w:t>
      </w:r>
      <w:r w:rsidRPr="009C7C60">
        <w:t>:</w:t>
      </w:r>
    </w:p>
    <w:p w14:paraId="13920DFE" w14:textId="77777777" w:rsidR="00F4240F" w:rsidRDefault="00F4240F" w:rsidP="00F4240F">
      <w:pPr>
        <w:pStyle w:val="Incontec"/>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77777777"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Cognitiva  en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lastRenderedPageBreak/>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77777777" w:rsidR="00F4240F" w:rsidRPr="000D1054" w:rsidRDefault="00F4240F" w:rsidP="00F4240F">
      <w:pPr>
        <w:pStyle w:val="Incontec"/>
      </w:pPr>
      <w:r w:rsidRPr="000D1054">
        <w:t xml:space="preserve">Al preguntarle a la madre de Daniel acerca de percepción sobre los procesos que las familias en las cuales se encuentra una persona con D.C  deberían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77777777" w:rsidR="00F4240F" w:rsidRPr="000E13E5" w:rsidRDefault="00F4240F" w:rsidP="00F4240F">
      <w:pPr>
        <w:pStyle w:val="Incontec"/>
      </w:pPr>
      <w:r w:rsidRPr="000D1054">
        <w:t>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especiales,  Un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rPr>
          <w:ins w:id="556" w:author="andres camilo santana bohorquez" w:date="2017-02-15T05:51:00Z"/>
        </w:rPr>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ins w:id="557" w:author="andres camilo santana bohorquez" w:date="2017-02-15T05:51:00Z">
        <w:r w:rsidR="001A5ABB">
          <w:t>.</w:t>
        </w:r>
      </w:ins>
    </w:p>
    <w:p w14:paraId="3287CD2E" w14:textId="27005F7C" w:rsidR="00F4240F" w:rsidDel="001A5ABB" w:rsidRDefault="001A5ABB" w:rsidP="00F4240F">
      <w:pPr>
        <w:pStyle w:val="Incontec"/>
        <w:rPr>
          <w:del w:id="558" w:author="andres camilo santana bohorquez" w:date="2017-02-15T05:54:00Z"/>
        </w:rPr>
      </w:pPr>
      <w:ins w:id="559" w:author="andres camilo santana bohorquez" w:date="2017-02-15T05:51:00Z">
        <w:r>
          <w:t xml:space="preserve">Durante los últimos 6 meses cada </w:t>
        </w:r>
      </w:ins>
      <w:ins w:id="560" w:author="andres camilo santana bohorquez" w:date="2017-02-15T05:54:00Z">
        <w:r>
          <w:t>día</w:t>
        </w:r>
      </w:ins>
      <w:ins w:id="561" w:author="andres camilo santana bohorquez" w:date="2017-02-15T05:51:00Z">
        <w:r>
          <w:t xml:space="preserve"> para diego significa un nuevo reto, un reto enfocado en ofrecer una </w:t>
        </w:r>
      </w:ins>
      <w:ins w:id="562" w:author="andres camilo santana bohorquez" w:date="2017-02-15T05:52:00Z">
        <w:r>
          <w:t>aplicación</w:t>
        </w:r>
      </w:ins>
      <w:ins w:id="563" w:author="andres camilo santana bohorquez" w:date="2017-02-15T05:51:00Z">
        <w:r>
          <w:t xml:space="preserve"> </w:t>
        </w:r>
      </w:ins>
      <w:ins w:id="564" w:author="andres camilo santana bohorquez" w:date="2017-02-15T05:52:00Z">
        <w:r>
          <w:t xml:space="preserve">que cumpla con las necesidades de sus clientes, </w:t>
        </w:r>
      </w:ins>
      <w:ins w:id="565" w:author="andres camilo santana bohorquez" w:date="2017-02-15T05:54:00Z">
        <w:r>
          <w:lastRenderedPageBreak/>
          <w:t>cada día Diego</w:t>
        </w:r>
      </w:ins>
      <w:del w:id="566" w:author="andres camilo santana bohorquez" w:date="2017-02-15T05:51:00Z">
        <w:r w:rsidR="00F4240F" w:rsidDel="001A5ABB">
          <w:delText xml:space="preserve">, </w:delText>
        </w:r>
      </w:del>
    </w:p>
    <w:p w14:paraId="1ED73095" w14:textId="3F8FB557" w:rsidR="00F4240F" w:rsidRPr="00102649" w:rsidRDefault="00F4240F" w:rsidP="00F4240F">
      <w:pPr>
        <w:pStyle w:val="Incontec"/>
      </w:pPr>
      <w:del w:id="567" w:author="andres camilo santana bohorquez" w:date="2017-02-15T05:54:00Z">
        <w:r w:rsidDel="001A5ABB">
          <w:delText>Diego</w:delText>
        </w:r>
      </w:del>
      <w:ins w:id="568" w:author="andres camilo santana bohorquez" w:date="2017-02-15T05:54:00Z">
        <w:r w:rsidR="001A5ABB">
          <w:t xml:space="preserve"> </w:t>
        </w:r>
      </w:ins>
      <w:del w:id="569" w:author="andres camilo santana bohorquez" w:date="2017-02-15T05:54:00Z">
        <w:r w:rsidDel="001A5ABB">
          <w:delText xml:space="preserve"> busca</w:delText>
        </w:r>
      </w:del>
      <w:ins w:id="570" w:author="andres camilo santana bohorquez" w:date="2017-02-15T05:55:00Z">
        <w:r w:rsidR="001A5ABB">
          <w:t>Busca</w:t>
        </w:r>
      </w:ins>
      <w:r>
        <w:t xml:space="preserve"> </w:t>
      </w:r>
      <w:ins w:id="571" w:author="andres camilo santana bohorquez" w:date="2017-02-15T05:54:00Z">
        <w:r w:rsidR="001A5ABB">
          <w:t xml:space="preserve">el </w:t>
        </w:r>
      </w:ins>
      <w:r>
        <w:t>apoyo de entidades gubernamentales o privadas con el fin de que ese proyecto llegue a cada rincón del país</w:t>
      </w:r>
      <w:ins w:id="572" w:author="andres camilo santana bohorquez" w:date="2017-02-15T05:55:00Z">
        <w:r w:rsidR="001A5ABB">
          <w:t xml:space="preserve">, cada </w:t>
        </w:r>
      </w:ins>
      <w:ins w:id="573" w:author="andres camilo santana bohorquez" w:date="2017-02-15T05:56:00Z">
        <w:r w:rsidR="001A5ABB">
          <w:t>día</w:t>
        </w:r>
      </w:ins>
      <w:ins w:id="574" w:author="andres camilo santana bohorquez" w:date="2017-02-15T05:55:00Z">
        <w:r w:rsidR="001A5ABB">
          <w:t xml:space="preserve"> se sienta con su compañero de desarrollo buscando mejorar el producto final con el cual pretenden incursionar en el mercado de aplicaciones para personas con limitaciones cognitivas. </w:t>
        </w:r>
      </w:ins>
      <w:del w:id="575" w:author="andres camilo santana bohorquez" w:date="2017-02-15T05:55:00Z">
        <w:r w:rsidDel="001A5ABB">
          <w:delText>.</w:delText>
        </w:r>
      </w:del>
    </w:p>
    <w:p w14:paraId="05A6611B" w14:textId="77777777" w:rsidR="00F4240F" w:rsidRPr="009C7C60" w:rsidRDefault="00F4240F">
      <w:pPr>
        <w:pStyle w:val="Incontec"/>
        <w:pPrChange w:id="576" w:author="andres camilo santana bohorquez" w:date="2017-02-15T05:58:00Z">
          <w:pPr/>
        </w:pPrChange>
      </w:pPr>
    </w:p>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577" w:name="_Toc475311909"/>
      <w:r w:rsidRPr="00102649">
        <w:rPr>
          <w:rFonts w:cs="Times New Roman"/>
          <w:color w:val="auto"/>
          <w:lang w:val="es-ES" w:eastAsia="es-ES"/>
        </w:rPr>
        <w:t>Modelo Canvas</w:t>
      </w:r>
      <w:r w:rsidR="009C7C60">
        <w:rPr>
          <w:rFonts w:cs="Times New Roman"/>
          <w:color w:val="auto"/>
          <w:lang w:val="es-ES" w:eastAsia="es-ES"/>
        </w:rPr>
        <w:t>.</w:t>
      </w:r>
      <w:bookmarkEnd w:id="577"/>
    </w:p>
    <w:p w14:paraId="4B3D3AD1" w14:textId="77777777" w:rsidR="00D809FD" w:rsidRPr="00D809FD" w:rsidRDefault="00D809FD" w:rsidP="00D809FD">
      <w:pPr>
        <w:rPr>
          <w:ins w:id="578" w:author="andres camilo santana bohorquez" w:date="2017-02-17T00:39:00Z"/>
          <w:lang w:val="es-ES" w:eastAsia="es-ES"/>
        </w:rPr>
      </w:pPr>
    </w:p>
    <w:p w14:paraId="4AAB6711" w14:textId="79BF7BD2" w:rsidR="00D2157C" w:rsidRDefault="007318A4" w:rsidP="00D2157C">
      <w:pPr>
        <w:pStyle w:val="Incontec"/>
        <w:rPr>
          <w:rFonts w:cs="Times New Roman"/>
        </w:rPr>
      </w:pPr>
      <w:r>
        <w:rPr>
          <w:rFonts w:cs="Times New Roman"/>
        </w:rPr>
        <w:t>Bajo</w:t>
      </w:r>
      <w:r w:rsidR="00D2157C" w:rsidRPr="00102649">
        <w:rPr>
          <w:rFonts w:cs="Times New Roman"/>
        </w:rPr>
        <w:t xml:space="preserve"> la metodología  “Business </w:t>
      </w:r>
      <w:proofErr w:type="spellStart"/>
      <w:r w:rsidR="00D2157C" w:rsidRPr="00102649">
        <w:rPr>
          <w:rFonts w:cs="Times New Roman"/>
        </w:rPr>
        <w:t>Model</w:t>
      </w:r>
      <w:proofErr w:type="spellEnd"/>
      <w:r w:rsidR="00D2157C" w:rsidRPr="00102649">
        <w:rPr>
          <w:rFonts w:cs="Times New Roman"/>
        </w:rPr>
        <w:t xml:space="preserve"> Canvas” pro</w:t>
      </w:r>
      <w:r w:rsidR="008E0058">
        <w:rPr>
          <w:rFonts w:cs="Times New Roman"/>
        </w:rPr>
        <w:t xml:space="preserve">puesta por </w:t>
      </w:r>
      <w:proofErr w:type="spellStart"/>
      <w:r w:rsidR="008E0058">
        <w:rPr>
          <w:rFonts w:cs="Times New Roman"/>
        </w:rPr>
        <w:t>Osterwalder</w:t>
      </w:r>
      <w:proofErr w:type="spellEnd"/>
      <w:ins w:id="579" w:author="andres camilo santana bohorquez" w:date="2017-02-16T16:06:00Z">
        <w:r w:rsidR="004C1700">
          <w:rPr>
            <w:rFonts w:cs="Times New Roman"/>
          </w:rPr>
          <w:t xml:space="preserve"> </w:t>
        </w:r>
      </w:ins>
      <w:r w:rsidR="008E0058">
        <w:rPr>
          <w:rFonts w:cs="Times New Roman"/>
        </w:rPr>
        <w:t xml:space="preserve"> </w:t>
      </w:r>
      <w:customXmlInsRangeStart w:id="580" w:author="andres camilo santana bohorquez" w:date="2017-02-17T00:04:00Z"/>
      <w:sdt>
        <w:sdtPr>
          <w:rPr>
            <w:rFonts w:cs="Times New Roman"/>
          </w:rPr>
          <w:id w:val="-70038017"/>
          <w:citation/>
        </w:sdtPr>
        <w:sdtContent>
          <w:customXmlInsRangeEnd w:id="580"/>
          <w:ins w:id="581" w:author="andres camilo santana bohorquez" w:date="2017-02-17T00:04:00Z">
            <w:r w:rsidR="00BA20EE">
              <w:rPr>
                <w:rFonts w:cs="Times New Roman"/>
              </w:rPr>
              <w:fldChar w:fldCharType="begin"/>
            </w:r>
            <w:r w:rsidR="00BA20EE">
              <w:rPr>
                <w:rFonts w:cs="Times New Roman"/>
                <w:lang w:val="es-ES"/>
              </w:rPr>
              <w:instrText xml:space="preserve"> CITATION Ale \l 3082 </w:instrText>
            </w:r>
          </w:ins>
          <w:r w:rsidR="00BA20EE">
            <w:rPr>
              <w:rFonts w:cs="Times New Roman"/>
            </w:rPr>
            <w:fldChar w:fldCharType="separate"/>
          </w:r>
          <w:r w:rsidR="00DD74C2" w:rsidRPr="00DD74C2">
            <w:rPr>
              <w:rFonts w:cs="Times New Roman"/>
              <w:noProof/>
              <w:lang w:val="es-ES"/>
            </w:rPr>
            <w:t>(7)</w:t>
          </w:r>
          <w:ins w:id="582" w:author="andres camilo santana bohorquez" w:date="2017-02-17T00:04:00Z">
            <w:r w:rsidR="00BA20EE">
              <w:rPr>
                <w:rFonts w:cs="Times New Roman"/>
              </w:rPr>
              <w:fldChar w:fldCharType="end"/>
            </w:r>
          </w:ins>
          <w:customXmlInsRangeStart w:id="583" w:author="andres camilo santana bohorquez" w:date="2017-02-17T00:04:00Z"/>
        </w:sdtContent>
      </w:sdt>
      <w:customXmlInsRangeEnd w:id="583"/>
      <w:ins w:id="584" w:author="andres camilo santana bohorquez" w:date="2017-02-16T16:14:00Z">
        <w:r w:rsidR="009F7264">
          <w:rPr>
            <w:rFonts w:cs="Times New Roman"/>
          </w:rPr>
          <w:t xml:space="preserve"> </w:t>
        </w:r>
      </w:ins>
      <w:del w:id="585" w:author="andres camilo santana bohorquez" w:date="2017-02-16T16:07:00Z">
        <w:r w:rsidR="008E0058" w:rsidDel="004C1700">
          <w:rPr>
            <w:rFonts w:cs="Times New Roman"/>
          </w:rPr>
          <w:delText>(Figura 4-2</w:delText>
        </w:r>
        <w:r w:rsidR="00D2157C" w:rsidRPr="00102649" w:rsidDel="004C1700">
          <w:rPr>
            <w:rFonts w:cs="Times New Roman"/>
          </w:rPr>
          <w:delText xml:space="preserve">) </w:delText>
        </w:r>
      </w:del>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del w:id="586" w:author="andres camilo santana bohorquez" w:date="2017-02-16T16:14:00Z">
        <w:r w:rsidR="008E0058" w:rsidDel="009F7264">
          <w:rPr>
            <w:rFonts w:cs="Times New Roman"/>
          </w:rPr>
          <w:delText>3</w:delText>
        </w:r>
        <w:r w:rsidR="00D2157C" w:rsidRPr="00102649" w:rsidDel="009F7264">
          <w:rPr>
            <w:rFonts w:cs="Times New Roman"/>
          </w:rPr>
          <w:delText xml:space="preserve"> </w:delText>
        </w:r>
      </w:del>
      <w:ins w:id="587" w:author="andres camilo santana bohorquez" w:date="2017-02-16T16:14:00Z">
        <w:r w:rsidR="009F7264">
          <w:rPr>
            <w:rFonts w:cs="Times New Roman"/>
          </w:rPr>
          <w:t>2</w:t>
        </w:r>
        <w:r w:rsidR="009F7264" w:rsidRPr="00102649">
          <w:rPr>
            <w:rFonts w:cs="Times New Roman"/>
          </w:rPr>
          <w:t xml:space="preserve"> </w:t>
        </w:r>
      </w:ins>
      <w:r w:rsidR="00D2157C" w:rsidRPr="00102649">
        <w:rPr>
          <w:rFonts w:cs="Times New Roman"/>
        </w:rPr>
        <w:t>se hace una representación gráfica de</w:t>
      </w:r>
      <w:ins w:id="588" w:author="andres camilo santana bohorquez" w:date="2017-02-16T16:15:00Z">
        <w:r w:rsidR="00CA31F2">
          <w:rPr>
            <w:rFonts w:cs="Times New Roman"/>
          </w:rPr>
          <w:t>l</w:t>
        </w:r>
      </w:ins>
      <w:r w:rsidR="00D2157C" w:rsidRPr="00102649">
        <w:rPr>
          <w:rFonts w:cs="Times New Roman"/>
        </w:rPr>
        <w:t xml:space="preserve"> </w:t>
      </w:r>
      <w:del w:id="589" w:author="andres camilo santana bohorquez" w:date="2017-02-16T16:15:00Z">
        <w:r w:rsidR="00D2157C" w:rsidRPr="00102649" w:rsidDel="00CA31F2">
          <w:rPr>
            <w:rFonts w:cs="Times New Roman"/>
          </w:rPr>
          <w:delText xml:space="preserve">nuestro </w:delText>
        </w:r>
      </w:del>
      <w:r w:rsidR="00D2157C" w:rsidRPr="00102649">
        <w:rPr>
          <w:rFonts w:cs="Times New Roman"/>
        </w:rPr>
        <w:t>Modelo de Negocio a desarrollar.</w:t>
      </w:r>
    </w:p>
    <w:p w14:paraId="2D39DD21" w14:textId="77777777" w:rsidR="00D809FD" w:rsidRDefault="00D809FD" w:rsidP="00D809FD"/>
    <w:p w14:paraId="38404F0F" w14:textId="77777777" w:rsidR="00D809FD" w:rsidRDefault="00D809FD" w:rsidP="00D809FD">
      <w:pPr>
        <w:pStyle w:val="Incontec"/>
        <w:rPr>
          <w:rFonts w:cs="Times New Roman"/>
        </w:rPr>
      </w:pPr>
      <w:ins w:id="590" w:author="andres camilo santana bohorquez" w:date="2017-02-17T00:40:00Z">
        <w:r>
          <w:rPr>
            <w:rFonts w:cs="Times New Roman"/>
          </w:rPr>
          <w:t>A continuación</w:t>
        </w:r>
      </w:ins>
      <w:ins w:id="591" w:author="andres camilo santana bohorquez" w:date="2017-02-17T00:39:00Z">
        <w:r>
          <w:rPr>
            <w:rFonts w:cs="Times New Roman"/>
          </w:rPr>
          <w:t xml:space="preserve"> se </w:t>
        </w:r>
      </w:ins>
      <w:ins w:id="592" w:author="andres camilo santana bohorquez" w:date="2017-02-17T00:40:00Z">
        <w:r>
          <w:rPr>
            <w:rFonts w:cs="Times New Roman"/>
          </w:rPr>
          <w:t>describirán</w:t>
        </w:r>
      </w:ins>
      <w:ins w:id="593" w:author="andres camilo santana bohorquez" w:date="2017-02-17T00:39:00Z">
        <w:r>
          <w:rPr>
            <w:rFonts w:cs="Times New Roman"/>
          </w:rPr>
          <w:t xml:space="preserve"> los nueve </w:t>
        </w:r>
      </w:ins>
      <w:ins w:id="594" w:author="andres camilo santana bohorquez" w:date="2017-02-17T00:40:00Z">
        <w:r>
          <w:rPr>
            <w:rFonts w:cs="Times New Roman"/>
          </w:rPr>
          <w:t>módulos del modelo</w:t>
        </w:r>
      </w:ins>
      <w:ins w:id="595" w:author="andres camilo santana bohorquez" w:date="2017-02-17T00:39:00Z">
        <w:r>
          <w:rPr>
            <w:rFonts w:cs="Times New Roman"/>
          </w:rPr>
          <w:t xml:space="preserve"> </w:t>
        </w:r>
      </w:ins>
      <w:ins w:id="596" w:author="andres camilo santana bohorquez" w:date="2017-02-17T00:42:00Z">
        <w:r>
          <w:rPr>
            <w:rFonts w:cs="Times New Roman"/>
          </w:rPr>
          <w:t xml:space="preserve">descritos como los </w:t>
        </w:r>
      </w:ins>
      <w:ins w:id="597" w:author="andres camilo santana bohorquez" w:date="2017-02-17T00:43:00Z">
        <w:r>
          <w:rPr>
            <w:rFonts w:cs="Times New Roman"/>
          </w:rPr>
          <w:t xml:space="preserve">pasos clave </w:t>
        </w:r>
      </w:ins>
      <w:ins w:id="598" w:author="andres camilo santana bohorquez" w:date="2017-02-17T00:45:00Z">
        <w:r>
          <w:rPr>
            <w:rFonts w:cs="Times New Roman"/>
          </w:rPr>
          <w:t xml:space="preserve">que una empresa debería seguir </w:t>
        </w:r>
      </w:ins>
      <w:ins w:id="599" w:author="andres camilo santana bohorquez" w:date="2017-02-17T00:43:00Z">
        <w:r>
          <w:rPr>
            <w:rFonts w:cs="Times New Roman"/>
          </w:rPr>
          <w:t xml:space="preserve">para </w:t>
        </w:r>
      </w:ins>
      <w:ins w:id="600" w:author="andres camilo santana bohorquez" w:date="2017-02-17T00:45:00Z">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ins>
    </w:p>
    <w:p w14:paraId="1625CC24" w14:textId="77777777" w:rsidR="00D809FD" w:rsidRPr="001044EE" w:rsidRDefault="00D809FD" w:rsidP="00D809FD">
      <w:pPr>
        <w:pStyle w:val="Incontec"/>
      </w:pPr>
    </w:p>
    <w:p w14:paraId="431544D0" w14:textId="77777777" w:rsidR="00D809FD" w:rsidRPr="00102649" w:rsidDel="009F7264" w:rsidRDefault="00D809FD" w:rsidP="00D809FD">
      <w:pPr>
        <w:pStyle w:val="Incontec"/>
        <w:rPr>
          <w:del w:id="601" w:author="andres camilo santana bohorquez" w:date="2017-02-16T16:15:00Z"/>
          <w:rFonts w:cs="Times New Roman"/>
        </w:rPr>
      </w:pPr>
      <w:del w:id="602" w:author="andres camilo santana bohorquez" w:date="2017-02-16T16:06:00Z">
        <w:r w:rsidRPr="00102649" w:rsidDel="004C1700">
          <w:rPr>
            <w:rFonts w:cs="Times New Roman"/>
            <w:noProof/>
            <w:lang w:val="es-ES" w:eastAsia="es-ES"/>
            <w:rPrChange w:id="603" w:author="Unknown">
              <w:rPr>
                <w:noProof/>
                <w:lang w:val="es-ES" w:eastAsia="es-ES"/>
              </w:rPr>
            </w:rPrChange>
          </w:rPr>
          <w:drawing>
            <wp:inline distT="0" distB="0" distL="0" distR="0" wp14:anchorId="3697A12D" wp14:editId="720F1569">
              <wp:extent cx="5612130" cy="2052955"/>
              <wp:effectExtent l="0" t="0" r="762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siness canva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2052955"/>
                      </a:xfrm>
                      <a:prstGeom prst="rect">
                        <a:avLst/>
                      </a:prstGeom>
                    </pic:spPr>
                  </pic:pic>
                </a:graphicData>
              </a:graphic>
            </wp:inline>
          </w:drawing>
        </w:r>
      </w:del>
    </w:p>
    <w:p w14:paraId="21FDC132" w14:textId="77777777" w:rsidR="00D809FD" w:rsidRPr="000A0072" w:rsidDel="009F7264" w:rsidRDefault="00D809FD" w:rsidP="00D809FD">
      <w:pPr>
        <w:pStyle w:val="Incontec"/>
        <w:rPr>
          <w:del w:id="604" w:author="andres camilo santana bohorquez" w:date="2017-02-16T16:14:00Z"/>
          <w:rFonts w:cs="Times New Roman"/>
          <w:i/>
          <w:sz w:val="22"/>
          <w:szCs w:val="22"/>
        </w:rPr>
      </w:pPr>
      <w:del w:id="605" w:author="andres camilo santana bohorquez" w:date="2017-02-16T16:14:00Z">
        <w:r w:rsidDel="009F7264">
          <w:rPr>
            <w:rFonts w:cs="Times New Roman"/>
            <w:b/>
            <w:i/>
            <w:sz w:val="22"/>
            <w:szCs w:val="22"/>
          </w:rPr>
          <w:delText>Figura 4-</w:delText>
        </w:r>
        <w:r w:rsidRPr="000A0072" w:rsidDel="009F7264">
          <w:rPr>
            <w:rFonts w:cs="Times New Roman"/>
            <w:b/>
            <w:i/>
            <w:sz w:val="22"/>
            <w:szCs w:val="22"/>
          </w:rPr>
          <w:delText>2</w:delText>
        </w:r>
        <w:r w:rsidRPr="000A0072" w:rsidDel="009F7264">
          <w:rPr>
            <w:rFonts w:cs="Times New Roman"/>
            <w:i/>
            <w:sz w:val="22"/>
            <w:szCs w:val="22"/>
          </w:rPr>
          <w:delText xml:space="preserve">. Business Model Canvas. Tomado de </w:delText>
        </w:r>
      </w:del>
      <w:customXmlDelRangeStart w:id="606" w:author="andres camilo santana bohorquez" w:date="2017-02-16T16:14:00Z"/>
      <w:sdt>
        <w:sdtPr>
          <w:rPr>
            <w:rFonts w:cs="Times New Roman"/>
            <w:i/>
          </w:rPr>
          <w:id w:val="59380402"/>
          <w:citation/>
        </w:sdtPr>
        <w:sdtContent>
          <w:customXmlDelRangeEnd w:id="606"/>
          <w:del w:id="607" w:author="andres camilo santana bohorquez" w:date="2017-02-16T16:14:00Z">
            <w:r w:rsidRPr="000A0072" w:rsidDel="009F7264">
              <w:rPr>
                <w:rFonts w:cs="Times New Roman"/>
                <w:i/>
              </w:rPr>
              <w:fldChar w:fldCharType="begin"/>
            </w:r>
            <w:r w:rsidRPr="000A0072" w:rsidDel="009F7264">
              <w:rPr>
                <w:rFonts w:cs="Times New Roman"/>
                <w:i/>
                <w:sz w:val="22"/>
                <w:szCs w:val="22"/>
              </w:rPr>
              <w:delInstrText xml:space="preserve"> CITATION Ale \l 9226 </w:delInstrText>
            </w:r>
            <w:r w:rsidRPr="000A0072" w:rsidDel="009F7264">
              <w:rPr>
                <w:rFonts w:cs="Times New Roman"/>
                <w:i/>
              </w:rPr>
              <w:fldChar w:fldCharType="separate"/>
            </w:r>
            <w:r w:rsidRPr="00643776" w:rsidDel="009F7264">
              <w:rPr>
                <w:rFonts w:cs="Times New Roman"/>
                <w:noProof/>
                <w:sz w:val="22"/>
                <w:szCs w:val="22"/>
              </w:rPr>
              <w:delText>(7)</w:delText>
            </w:r>
            <w:r w:rsidRPr="000A0072" w:rsidDel="009F7264">
              <w:rPr>
                <w:rFonts w:cs="Times New Roman"/>
                <w:i/>
              </w:rPr>
              <w:fldChar w:fldCharType="end"/>
            </w:r>
          </w:del>
          <w:customXmlDelRangeStart w:id="608" w:author="andres camilo santana bohorquez" w:date="2017-02-16T16:14:00Z"/>
        </w:sdtContent>
      </w:sdt>
      <w:customXmlDelRangeEnd w:id="608"/>
    </w:p>
    <w:p w14:paraId="1EE968A4" w14:textId="77777777" w:rsidR="00D809FD" w:rsidDel="00BC1B4F" w:rsidRDefault="00D809FD" w:rsidP="00D809FD">
      <w:pPr>
        <w:pStyle w:val="Incontec"/>
        <w:rPr>
          <w:del w:id="609" w:author="andres camilo santana bohorquez" w:date="2017-02-15T06:13:00Z"/>
          <w:lang w:val="es-ES" w:eastAsia="es-ES"/>
        </w:rPr>
      </w:pPr>
    </w:p>
    <w:p w14:paraId="7B602E5F" w14:textId="77777777" w:rsidR="00D809FD" w:rsidDel="00BC1B4F" w:rsidRDefault="00D809FD">
      <w:pPr>
        <w:pStyle w:val="Incontec"/>
        <w:rPr>
          <w:del w:id="610" w:author="andres camilo santana bohorquez" w:date="2017-02-15T06:13:00Z"/>
          <w:lang w:val="es-ES" w:eastAsia="es-ES"/>
        </w:rPr>
        <w:pPrChange w:id="611" w:author="andres camilo santana bohorquez" w:date="2017-02-15T06:13:00Z">
          <w:pPr/>
        </w:pPrChange>
      </w:pPr>
    </w:p>
    <w:p w14:paraId="33DFE7B3" w14:textId="77777777" w:rsidR="00D809FD" w:rsidRPr="009C7C60" w:rsidDel="009F7264" w:rsidRDefault="00D809FD">
      <w:pPr>
        <w:pStyle w:val="Incontec"/>
        <w:rPr>
          <w:del w:id="612" w:author="andres camilo santana bohorquez" w:date="2017-02-16T16:15:00Z"/>
          <w:lang w:val="es-ES" w:eastAsia="es-ES"/>
        </w:rPr>
        <w:pPrChange w:id="613" w:author="andres camilo santana bohorquez" w:date="2017-02-15T06:13:00Z">
          <w:pPr/>
        </w:pPrChange>
      </w:pPr>
    </w:p>
    <w:p w14:paraId="2FC89B2A" w14:textId="77777777" w:rsidR="00D809FD" w:rsidRPr="00102649" w:rsidRDefault="00D809FD" w:rsidP="00D809FD">
      <w:pPr>
        <w:pStyle w:val="Incontec"/>
        <w:rPr>
          <w:rFonts w:cs="Times New Roman"/>
          <w:b/>
          <w:color w:val="auto"/>
          <w:lang w:val="es-ES" w:eastAsia="es-ES"/>
        </w:rPr>
      </w:pPr>
      <w:r w:rsidRPr="00102649">
        <w:rPr>
          <w:rFonts w:cs="Times New Roman"/>
          <w:b/>
          <w:lang w:val="es-ES" w:eastAsia="es-ES"/>
        </w:rPr>
        <w:t>Segmentación De Clientes</w:t>
      </w:r>
    </w:p>
    <w:p w14:paraId="3DF56BA1" w14:textId="77777777" w:rsidR="00D809FD" w:rsidRPr="00102649" w:rsidRDefault="00D809FD" w:rsidP="00D809FD">
      <w:pPr>
        <w:pStyle w:val="Incontec"/>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77777777" w:rsidR="00D809FD" w:rsidRPr="00102649" w:rsidRDefault="00D809FD" w:rsidP="00D809FD">
      <w:pPr>
        <w:pStyle w:val="Incontec"/>
        <w:rPr>
          <w:rFonts w:cs="Times New Roman"/>
          <w:lang w:val="es-ES" w:eastAsia="es-ES"/>
        </w:rPr>
      </w:pPr>
      <w:r w:rsidRPr="00102649">
        <w:rPr>
          <w:rFonts w:cs="Times New Roman"/>
          <w:lang w:val="es-ES" w:eastAsia="es-ES"/>
        </w:rPr>
        <w:t>Se ha definido dos  segmentos de mercado claves, el primero Niños de 3- 11 años y Jóvenes de 11 – 16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ins w:id="614" w:author="andres camilo santana bohorquez" w:date="2017-02-16T16:15:00Z"/>
          <w:rFonts w:ascii="LM Roman 10" w:hAnsi="LM Roman 10"/>
          <w:sz w:val="24"/>
        </w:rPr>
      </w:pPr>
    </w:p>
    <w:p w14:paraId="5BB8AC38" w14:textId="77777777" w:rsidR="00CA31F2" w:rsidRDefault="00CA31F2" w:rsidP="009F7264">
      <w:pPr>
        <w:rPr>
          <w:ins w:id="615" w:author="andres camilo santana bohorquez" w:date="2017-02-16T16:14:00Z"/>
          <w:rFonts w:ascii="LM Roman 10" w:hAnsi="LM Roman 10"/>
          <w:sz w:val="24"/>
        </w:rPr>
      </w:pPr>
    </w:p>
    <w:p w14:paraId="48F2533C" w14:textId="77777777" w:rsidR="009F7264" w:rsidRPr="00D76863" w:rsidRDefault="009F7264" w:rsidP="009F7264">
      <w:pPr>
        <w:rPr>
          <w:ins w:id="616" w:author="andres camilo santana bohorquez" w:date="2017-02-16T16:14:00Z"/>
          <w:rFonts w:ascii="LM Roman 10" w:hAnsi="LM Roman 10"/>
          <w:sz w:val="24"/>
        </w:rPr>
      </w:pPr>
      <w:ins w:id="617" w:author="andres camilo santana bohorquez" w:date="2017-02-16T16:14:00Z">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6200000">
                        <a:off x="0" y="0"/>
                        <a:ext cx="7661312" cy="5277446"/>
                      </a:xfrm>
                      <a:prstGeom prst="rect">
                        <a:avLst/>
                      </a:prstGeom>
                    </pic:spPr>
                  </pic:pic>
                </a:graphicData>
              </a:graphic>
            </wp:inline>
          </w:drawing>
        </w:r>
      </w:ins>
    </w:p>
    <w:p w14:paraId="13700469" w14:textId="77777777" w:rsidR="009F7264" w:rsidRPr="0047214F" w:rsidRDefault="009F7264" w:rsidP="009F7264">
      <w:pPr>
        <w:rPr>
          <w:ins w:id="618" w:author="andres camilo santana bohorquez" w:date="2017-02-16T16:14:00Z"/>
          <w:rFonts w:ascii="LM Roman 10" w:hAnsi="LM Roman 10"/>
        </w:rPr>
      </w:pPr>
      <w:ins w:id="619" w:author="andres camilo santana bohorquez" w:date="2017-02-16T16:14:00Z">
        <w:r w:rsidRPr="0047214F">
          <w:rPr>
            <w:rFonts w:ascii="LM Roman 10" w:hAnsi="LM Roman 10"/>
            <w:b/>
            <w:i/>
          </w:rPr>
          <w:t>Figura 4-</w:t>
        </w:r>
        <w:r>
          <w:rPr>
            <w:rFonts w:ascii="LM Roman 10" w:hAnsi="LM Roman 10"/>
            <w:b/>
            <w:i/>
          </w:rPr>
          <w:t>2</w:t>
        </w:r>
        <w:r w:rsidRPr="000A0072">
          <w:rPr>
            <w:rFonts w:ascii="LM Roman 10" w:hAnsi="LM Roman 10"/>
            <w:i/>
          </w:rPr>
          <w:t xml:space="preserve">. </w:t>
        </w:r>
        <w:r w:rsidRPr="0047214F">
          <w:rPr>
            <w:rFonts w:ascii="LM Roman 10" w:hAnsi="LM Roman 10"/>
          </w:rPr>
          <w:t>Modelo Canvas Aplicación Eko. Fuente: Autores</w:t>
        </w:r>
      </w:ins>
    </w:p>
    <w:p w14:paraId="0781B14A" w14:textId="77777777" w:rsidR="00D2157C" w:rsidRPr="00102649" w:rsidRDefault="00D2157C" w:rsidP="00D2157C">
      <w:pPr>
        <w:pStyle w:val="Incontec"/>
        <w:rPr>
          <w:rFonts w:cs="Times New Roman"/>
          <w:lang w:val="es-ES" w:eastAsia="es-ES"/>
        </w:rPr>
      </w:pPr>
    </w:p>
    <w:p w14:paraId="157B1364" w14:textId="77777777" w:rsidR="00D2157C" w:rsidRPr="00102649" w:rsidRDefault="00D2157C" w:rsidP="00D2157C">
      <w:pPr>
        <w:pStyle w:val="Incontec"/>
        <w:rPr>
          <w:rFonts w:cs="Times New Roman"/>
          <w:b/>
          <w:color w:val="auto"/>
          <w:lang w:val="es-ES" w:eastAsia="es-ES"/>
        </w:rPr>
      </w:pPr>
      <w:r w:rsidRPr="00102649">
        <w:rPr>
          <w:rFonts w:cs="Times New Roman"/>
          <w:b/>
          <w:color w:val="auto"/>
          <w:lang w:val="es-ES" w:eastAsia="es-ES"/>
        </w:rPr>
        <w:t xml:space="preserve"> Propuesta de valor</w:t>
      </w:r>
    </w:p>
    <w:p w14:paraId="2DA39CF3" w14:textId="77777777" w:rsidR="00D2157C" w:rsidRPr="00102649" w:rsidRDefault="00D2157C" w:rsidP="00D2157C">
      <w:pPr>
        <w:pStyle w:val="Incontec"/>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2C515789" w:rsidR="00D2157C" w:rsidRPr="00102649" w:rsidRDefault="00D2157C" w:rsidP="00D2157C">
      <w:pPr>
        <w:pStyle w:val="Incontec"/>
        <w:rPr>
          <w:rFonts w:cs="Times New Roman"/>
          <w:lang w:val="es-ES" w:eastAsia="es-ES"/>
        </w:rPr>
      </w:pPr>
      <w:r w:rsidRPr="00102649">
        <w:rPr>
          <w:rFonts w:cs="Times New Roman"/>
          <w:lang w:val="es-ES" w:eastAsia="es-ES"/>
        </w:rPr>
        <w:t>A continuación se plantean las proposiciones de valor del modelo de negocio</w:t>
      </w:r>
      <w:ins w:id="620" w:author="andres camilo santana bohorquez" w:date="2017-02-15T06:02:00Z">
        <w:r w:rsidR="006951CB">
          <w:rPr>
            <w:rFonts w:cs="Times New Roman"/>
            <w:lang w:val="es-ES" w:eastAsia="es-ES"/>
          </w:rPr>
          <w:t xml:space="preserve"> ofrecidas a la población con Limitaciones cognitivas</w:t>
        </w:r>
      </w:ins>
      <w:r w:rsidRPr="00102649">
        <w:rPr>
          <w:rFonts w:cs="Times New Roman"/>
          <w:lang w:val="es-ES" w:eastAsia="es-ES"/>
        </w:rPr>
        <w:t xml:space="preserve">: </w:t>
      </w:r>
    </w:p>
    <w:p w14:paraId="5ACED56F" w14:textId="125BE3BC" w:rsidR="00C427FE" w:rsidRPr="00C427FE" w:rsidDel="00C427FE" w:rsidRDefault="00C427FE">
      <w:pPr>
        <w:ind w:firstLine="720"/>
        <w:rPr>
          <w:del w:id="621" w:author="andres camilo santana bohorquez" w:date="2017-02-17T00:47:00Z"/>
          <w:rFonts w:cs="Times New Roman"/>
          <w:lang w:val="es-ES" w:eastAsia="es-ES"/>
          <w:rPrChange w:id="622" w:author="andres camilo santana bohorquez" w:date="2017-02-17T00:47:00Z">
            <w:rPr>
              <w:del w:id="623" w:author="andres camilo santana bohorquez" w:date="2017-02-17T00:47:00Z"/>
              <w:rFonts w:cs="Times New Roman"/>
              <w:lang w:val="es-ES" w:eastAsia="es-ES"/>
            </w:rPr>
          </w:rPrChange>
        </w:rPr>
        <w:pPrChange w:id="624" w:author="andres camilo santana bohorquez" w:date="2017-02-17T00:47:00Z">
          <w:pPr>
            <w:pStyle w:val="Incontec"/>
          </w:pPr>
        </w:pPrChange>
      </w:pPr>
      <w:ins w:id="625" w:author="andres camilo santana bohorquez" w:date="2017-02-17T00:46:00Z">
        <w:r>
          <w:rPr>
            <w:rFonts w:cs="Times New Roman"/>
            <w:lang w:val="es-ES" w:eastAsia="es-ES"/>
          </w:rPr>
          <w:t xml:space="preserve">Un </w:t>
        </w:r>
      </w:ins>
      <w:r w:rsidR="00D2157C" w:rsidRPr="00102649">
        <w:rPr>
          <w:rFonts w:cs="Times New Roman"/>
          <w:lang w:val="es-ES" w:eastAsia="es-ES"/>
        </w:rPr>
        <w:t>Apoyo en el proceso de aprendizaje en personas con Necesidades Educativas Especiales</w:t>
      </w:r>
      <w:ins w:id="626" w:author="andres camilo santana bohorquez" w:date="2017-02-17T00:47:00Z">
        <w:r>
          <w:rPr>
            <w:rFonts w:cs="Times New Roman"/>
            <w:lang w:val="es-ES" w:eastAsia="es-ES"/>
          </w:rPr>
          <w:t xml:space="preserve">. El </w:t>
        </w:r>
      </w:ins>
    </w:p>
    <w:p w14:paraId="2D99B1F0" w14:textId="2863B565" w:rsidR="00D2157C" w:rsidDel="00C427FE" w:rsidRDefault="00D2157C">
      <w:pPr>
        <w:pStyle w:val="Incontec"/>
        <w:rPr>
          <w:del w:id="627" w:author="andres camilo santana bohorquez" w:date="2017-02-17T00:47:00Z"/>
          <w:rFonts w:cs="Times New Roman"/>
          <w:lang w:val="es-ES" w:eastAsia="es-ES"/>
        </w:rPr>
      </w:pPr>
      <w:del w:id="628" w:author="andres camilo santana bohorquez" w:date="2017-02-17T00:47:00Z">
        <w:r w:rsidDel="00C427FE">
          <w:rPr>
            <w:rFonts w:cs="Times New Roman"/>
            <w:lang w:val="es-ES" w:eastAsia="es-ES"/>
          </w:rPr>
          <w:delText>U</w:delText>
        </w:r>
      </w:del>
      <w:ins w:id="629" w:author="andres camilo santana bohorquez" w:date="2017-02-17T00:47:00Z">
        <w:r w:rsidR="00C427FE">
          <w:rPr>
            <w:rFonts w:cs="Times New Roman"/>
            <w:lang w:val="es-ES" w:eastAsia="es-ES"/>
          </w:rPr>
          <w:t>U</w:t>
        </w:r>
      </w:ins>
      <w:r>
        <w:rPr>
          <w:rFonts w:cs="Times New Roman"/>
          <w:lang w:val="es-ES" w:eastAsia="es-ES"/>
        </w:rPr>
        <w:t>so de la Música como Metodología de Aprendizaje en un entorno Virtual</w:t>
      </w:r>
      <w:ins w:id="630" w:author="andres camilo santana bohorquez" w:date="2017-02-17T00:47:00Z">
        <w:r w:rsidR="00C427FE">
          <w:rPr>
            <w:rFonts w:cs="Times New Roman"/>
            <w:lang w:val="es-ES" w:eastAsia="es-ES"/>
          </w:rPr>
          <w:t>.</w:t>
        </w:r>
      </w:ins>
    </w:p>
    <w:p w14:paraId="7C4BFF3A" w14:textId="5AB23DE4" w:rsidR="00D2157C" w:rsidRPr="00102649" w:rsidDel="00C427FE" w:rsidRDefault="00C427FE">
      <w:pPr>
        <w:pStyle w:val="Incontec"/>
        <w:rPr>
          <w:del w:id="631" w:author="andres camilo santana bohorquez" w:date="2017-02-17T00:47:00Z"/>
          <w:rFonts w:cs="Times New Roman"/>
          <w:lang w:val="es-ES" w:eastAsia="es-ES"/>
        </w:rPr>
      </w:pPr>
      <w:ins w:id="632" w:author="andres camilo santana bohorquez" w:date="2017-02-17T00:47:00Z">
        <w:r>
          <w:rPr>
            <w:rFonts w:cs="Times New Roman"/>
            <w:lang w:val="es-ES" w:eastAsia="es-ES"/>
          </w:rPr>
          <w:t xml:space="preserve"> Ofrecer </w:t>
        </w:r>
      </w:ins>
      <w:r w:rsidR="00D2157C" w:rsidRPr="00102649">
        <w:rPr>
          <w:rFonts w:cs="Times New Roman"/>
          <w:lang w:val="es-ES" w:eastAsia="es-ES"/>
        </w:rPr>
        <w:t>Recursos Multimedia para mejorar la experiencia del usuario en el proceso de aprendizaje</w:t>
      </w:r>
      <w:ins w:id="633" w:author="andres camilo santana bohorquez" w:date="2017-02-17T00:47:00Z">
        <w:r>
          <w:rPr>
            <w:rFonts w:cs="Times New Roman"/>
            <w:lang w:val="es-ES" w:eastAsia="es-ES"/>
          </w:rPr>
          <w:t xml:space="preserve"> y Generar un </w:t>
        </w:r>
      </w:ins>
      <w:del w:id="634" w:author="andres camilo santana bohorquez" w:date="2017-02-17T00:47:00Z">
        <w:r w:rsidR="00D2157C" w:rsidRPr="00102649" w:rsidDel="00C427FE">
          <w:rPr>
            <w:rFonts w:cs="Times New Roman"/>
            <w:lang w:val="es-ES" w:eastAsia="es-ES"/>
          </w:rPr>
          <w:delText>.</w:delText>
        </w:r>
      </w:del>
    </w:p>
    <w:p w14:paraId="0A8B595F" w14:textId="77777777" w:rsidR="00D2157C" w:rsidRPr="00102649" w:rsidRDefault="00D2157C">
      <w:pPr>
        <w:pStyle w:val="Incontec"/>
        <w:rPr>
          <w:rFonts w:cs="Times New Roman"/>
          <w:lang w:val="es-ES" w:eastAsia="es-ES"/>
        </w:rPr>
      </w:pPr>
      <w:r w:rsidRPr="00102649">
        <w:rPr>
          <w:rFonts w:cs="Times New Roman"/>
          <w:lang w:val="es-ES" w:eastAsia="es-ES"/>
        </w:rPr>
        <w:t>Acompañamiento en el proceso de aprendizaje de usuarios bajo la supervisión de psicólogos.</w:t>
      </w:r>
    </w:p>
    <w:p w14:paraId="1EF04A62" w14:textId="542EB9CA" w:rsidR="00D2157C" w:rsidRDefault="00BC1B4F" w:rsidP="00D2157C">
      <w:pPr>
        <w:pStyle w:val="Incontec"/>
        <w:rPr>
          <w:ins w:id="635" w:author="andres camilo santana bohorquez" w:date="2017-02-15T06:12:00Z"/>
          <w:rFonts w:cs="Times New Roman"/>
          <w:lang w:val="es-ES" w:eastAsia="es-ES"/>
        </w:rPr>
      </w:pPr>
      <w:ins w:id="636" w:author="andres camilo santana bohorquez" w:date="2017-02-15T06:12:00Z">
        <w:r>
          <w:rPr>
            <w:rFonts w:cs="Times New Roman"/>
            <w:lang w:val="es-ES" w:eastAsia="es-ES"/>
          </w:rPr>
          <w:t>Además</w:t>
        </w:r>
      </w:ins>
      <w:ins w:id="637" w:author="andres camilo santana bohorquez" w:date="2017-02-15T06:02:00Z">
        <w:r w:rsidR="006951CB">
          <w:rPr>
            <w:rFonts w:cs="Times New Roman"/>
            <w:lang w:val="es-ES" w:eastAsia="es-ES"/>
          </w:rPr>
          <w:t xml:space="preserve"> p</w:t>
        </w:r>
      </w:ins>
      <w:ins w:id="638" w:author="andres camilo santana bohorquez" w:date="2017-02-15T05:59:00Z">
        <w:r w:rsidR="00CF5AC9">
          <w:rPr>
            <w:rFonts w:cs="Times New Roman"/>
            <w:lang w:val="es-ES" w:eastAsia="es-ES"/>
          </w:rPr>
          <w:t xml:space="preserve">ara </w:t>
        </w:r>
      </w:ins>
      <w:ins w:id="639" w:author="andres camilo santana bohorquez" w:date="2017-02-15T06:02:00Z">
        <w:r w:rsidR="006951CB">
          <w:rPr>
            <w:rFonts w:cs="Times New Roman"/>
            <w:lang w:val="es-ES" w:eastAsia="es-ES"/>
          </w:rPr>
          <w:t>el sector de</w:t>
        </w:r>
      </w:ins>
      <w:ins w:id="640" w:author="andres camilo santana bohorquez" w:date="2017-02-15T06:00:00Z">
        <w:r w:rsidR="00CF5AC9">
          <w:rPr>
            <w:rFonts w:cs="Times New Roman"/>
            <w:lang w:val="es-ES" w:eastAsia="es-ES"/>
          </w:rPr>
          <w:t xml:space="preserve"> inversionistas</w:t>
        </w:r>
      </w:ins>
      <w:ins w:id="641" w:author="andres camilo santana bohorquez" w:date="2017-02-15T06:02:00Z">
        <w:r w:rsidR="006951CB">
          <w:rPr>
            <w:rFonts w:cs="Times New Roman"/>
            <w:lang w:val="es-ES" w:eastAsia="es-ES"/>
          </w:rPr>
          <w:t xml:space="preserve"> interesados en apoyar este proyecto se</w:t>
        </w:r>
      </w:ins>
      <w:ins w:id="642" w:author="andres camilo santana bohorquez" w:date="2017-02-15T06:00:00Z">
        <w:r w:rsidR="006951CB">
          <w:rPr>
            <w:rFonts w:cs="Times New Roman"/>
            <w:lang w:val="es-ES" w:eastAsia="es-ES"/>
          </w:rPr>
          <w:t xml:space="preserve"> ofrece</w:t>
        </w:r>
        <w:r w:rsidR="00CF5AC9">
          <w:rPr>
            <w:rFonts w:cs="Times New Roman"/>
            <w:lang w:val="es-ES" w:eastAsia="es-ES"/>
          </w:rPr>
          <w:t xml:space="preserve"> </w:t>
        </w:r>
      </w:ins>
      <w:ins w:id="643" w:author="andres camilo santana bohorquez" w:date="2017-02-15T06:03:00Z">
        <w:r w:rsidR="006951CB">
          <w:rPr>
            <w:rFonts w:cs="Times New Roman"/>
            <w:lang w:val="es-ES" w:eastAsia="es-ES"/>
          </w:rPr>
          <w:t xml:space="preserve">una </w:t>
        </w:r>
      </w:ins>
      <w:ins w:id="644" w:author="andres camilo santana bohorquez" w:date="2017-02-15T06:00:00Z">
        <w:r w:rsidR="00CF5AC9">
          <w:rPr>
            <w:rFonts w:cs="Times New Roman"/>
            <w:lang w:val="es-ES" w:eastAsia="es-ES"/>
          </w:rPr>
          <w:t>propuesta d</w:t>
        </w:r>
        <w:r w:rsidR="006951CB">
          <w:rPr>
            <w:rFonts w:cs="Times New Roman"/>
            <w:lang w:val="es-ES" w:eastAsia="es-ES"/>
          </w:rPr>
          <w:t xml:space="preserve">e valor enfocada en </w:t>
        </w:r>
      </w:ins>
      <w:ins w:id="645" w:author="andres camilo santana bohorquez" w:date="2017-02-15T06:03:00Z">
        <w:r w:rsidR="006951CB">
          <w:rPr>
            <w:rFonts w:cs="Times New Roman"/>
            <w:lang w:val="es-ES" w:eastAsia="es-ES"/>
          </w:rPr>
          <w:t xml:space="preserve">mejorar el </w:t>
        </w:r>
      </w:ins>
      <w:ins w:id="646" w:author="andres camilo santana bohorquez" w:date="2017-02-15T06:00:00Z">
        <w:r w:rsidR="006951CB">
          <w:rPr>
            <w:rFonts w:cs="Times New Roman"/>
            <w:lang w:val="es-ES" w:eastAsia="es-ES"/>
          </w:rPr>
          <w:t>“</w:t>
        </w:r>
        <w:proofErr w:type="spellStart"/>
        <w:r w:rsidR="006951CB">
          <w:rPr>
            <w:rFonts w:cs="Times New Roman"/>
            <w:lang w:val="es-ES" w:eastAsia="es-ES"/>
          </w:rPr>
          <w:t>GoodWill</w:t>
        </w:r>
        <w:proofErr w:type="spellEnd"/>
        <w:r w:rsidR="006951CB">
          <w:rPr>
            <w:rFonts w:cs="Times New Roman"/>
            <w:lang w:val="es-ES" w:eastAsia="es-ES"/>
          </w:rPr>
          <w:t>”</w:t>
        </w:r>
      </w:ins>
      <w:ins w:id="647" w:author="andres camilo santana bohorquez" w:date="2017-02-15T06:03:00Z">
        <w:r w:rsidR="006951CB">
          <w:rPr>
            <w:rFonts w:cs="Times New Roman"/>
            <w:lang w:val="es-ES" w:eastAsia="es-ES"/>
          </w:rPr>
          <w:t xml:space="preserve"> de su compañía. </w:t>
        </w:r>
      </w:ins>
      <w:ins w:id="648" w:author="andres camilo santana bohorquez" w:date="2017-02-15T06:06:00Z">
        <w:r w:rsidR="006951CB">
          <w:rPr>
            <w:rFonts w:cs="Times New Roman"/>
            <w:lang w:val="es-ES" w:eastAsia="es-ES"/>
          </w:rPr>
          <w:t xml:space="preserve">Ofrecer un activo que le permita a las </w:t>
        </w:r>
      </w:ins>
      <w:ins w:id="649" w:author="andres camilo santana bohorquez" w:date="2017-02-15T06:07:00Z">
        <w:r w:rsidR="006951CB">
          <w:rPr>
            <w:rFonts w:cs="Times New Roman"/>
            <w:lang w:val="es-ES" w:eastAsia="es-ES"/>
          </w:rPr>
          <w:t>compañías</w:t>
        </w:r>
      </w:ins>
      <w:ins w:id="650" w:author="andres camilo santana bohorquez" w:date="2017-02-15T06:06:00Z">
        <w:r w:rsidR="006951CB">
          <w:rPr>
            <w:rFonts w:cs="Times New Roman"/>
            <w:lang w:val="es-ES" w:eastAsia="es-ES"/>
          </w:rPr>
          <w:t xml:space="preserve"> </w:t>
        </w:r>
      </w:ins>
      <w:ins w:id="651" w:author="andres camilo santana bohorquez" w:date="2017-02-15T06:07:00Z">
        <w:r w:rsidR="006951CB">
          <w:rPr>
            <w:rFonts w:cs="Times New Roman"/>
            <w:lang w:val="es-ES" w:eastAsia="es-ES"/>
          </w:rPr>
          <w:t>sobresalir ante su competencia</w:t>
        </w:r>
      </w:ins>
      <w:ins w:id="652" w:author="andres camilo santana bohorquez" w:date="2017-02-15T06:09:00Z">
        <w:r w:rsidR="006951CB">
          <w:rPr>
            <w:rFonts w:cs="Times New Roman"/>
            <w:lang w:val="es-ES" w:eastAsia="es-ES"/>
          </w:rPr>
          <w:t xml:space="preserve">. Este modelo de propuesta de valor se enfocaría </w:t>
        </w:r>
      </w:ins>
      <w:ins w:id="653" w:author="andres camilo santana bohorquez" w:date="2017-02-15T06:11:00Z">
        <w:r>
          <w:rPr>
            <w:rFonts w:cs="Times New Roman"/>
            <w:lang w:val="es-ES" w:eastAsia="es-ES"/>
          </w:rPr>
          <w:t xml:space="preserve">generar una campaña publicitaria en la que se presente el apoyo de dicha compañía en el desarrollo del proyecto social, lo que generaría una respuesta de apoyo en los nichos de mercado a los cuales </w:t>
        </w:r>
      </w:ins>
      <w:ins w:id="654" w:author="andres camilo santana bohorquez" w:date="2017-02-15T06:12:00Z">
        <w:r>
          <w:rPr>
            <w:rFonts w:cs="Times New Roman"/>
            <w:lang w:val="es-ES" w:eastAsia="es-ES"/>
          </w:rPr>
          <w:t>está</w:t>
        </w:r>
      </w:ins>
      <w:ins w:id="655" w:author="andres camilo santana bohorquez" w:date="2017-02-15T06:11:00Z">
        <w:r>
          <w:rPr>
            <w:rFonts w:cs="Times New Roman"/>
            <w:lang w:val="es-ES" w:eastAsia="es-ES"/>
          </w:rPr>
          <w:t xml:space="preserve"> dirigido </w:t>
        </w:r>
      </w:ins>
      <w:ins w:id="656" w:author="andres camilo santana bohorquez" w:date="2017-02-15T06:12:00Z">
        <w:r>
          <w:rPr>
            <w:rFonts w:cs="Times New Roman"/>
            <w:lang w:val="es-ES" w:eastAsia="es-ES"/>
          </w:rPr>
          <w:t>este</w:t>
        </w:r>
      </w:ins>
      <w:ins w:id="657" w:author="andres camilo santana bohorquez" w:date="2017-02-15T06:11:00Z">
        <w:r>
          <w:rPr>
            <w:rFonts w:cs="Times New Roman"/>
            <w:lang w:val="es-ES" w:eastAsia="es-ES"/>
          </w:rPr>
          <w:t xml:space="preserve"> </w:t>
        </w:r>
      </w:ins>
      <w:ins w:id="658" w:author="andres camilo santana bohorquez" w:date="2017-02-15T06:12:00Z">
        <w:r>
          <w:rPr>
            <w:rFonts w:cs="Times New Roman"/>
            <w:lang w:val="es-ES" w:eastAsia="es-ES"/>
          </w:rPr>
          <w:t>proyecto.</w:t>
        </w:r>
      </w:ins>
      <w:ins w:id="659" w:author="andres camilo santana bohorquez" w:date="2017-02-15T06:09:00Z">
        <w:r w:rsidR="006951CB">
          <w:rPr>
            <w:rFonts w:cs="Times New Roman"/>
            <w:lang w:val="es-ES" w:eastAsia="es-ES"/>
          </w:rPr>
          <w:t xml:space="preserve"> </w:t>
        </w:r>
      </w:ins>
      <w:ins w:id="660" w:author="andres camilo santana bohorquez" w:date="2017-02-15T06:01:00Z">
        <w:r w:rsidR="006951CB">
          <w:rPr>
            <w:rFonts w:cs="Times New Roman"/>
            <w:lang w:val="es-ES" w:eastAsia="es-ES"/>
          </w:rPr>
          <w:t xml:space="preserve"> </w:t>
        </w:r>
      </w:ins>
      <w:ins w:id="661" w:author="andres camilo santana bohorquez" w:date="2017-02-15T06:14:00Z">
        <w:r w:rsidR="00F34061">
          <w:rPr>
            <w:rFonts w:cs="Times New Roman"/>
            <w:lang w:val="es-ES" w:eastAsia="es-ES"/>
          </w:rPr>
          <w:t>Para el apoyo de la campaña publicitaria se buscar</w:t>
        </w:r>
      </w:ins>
      <w:ins w:id="662" w:author="andres camilo santana bohorquez" w:date="2017-02-15T06:15:00Z">
        <w:r w:rsidR="00F34061">
          <w:rPr>
            <w:rFonts w:cs="Times New Roman"/>
            <w:lang w:val="es-ES" w:eastAsia="es-ES"/>
          </w:rPr>
          <w:t>á</w:t>
        </w:r>
      </w:ins>
      <w:ins w:id="663" w:author="andres camilo santana bohorquez" w:date="2017-02-15T06:14:00Z">
        <w:r w:rsidR="00F34061">
          <w:rPr>
            <w:rFonts w:cs="Times New Roman"/>
            <w:lang w:val="es-ES" w:eastAsia="es-ES"/>
          </w:rPr>
          <w:t xml:space="preserve">n plataformas </w:t>
        </w:r>
      </w:ins>
      <w:ins w:id="664" w:author="andres camilo santana bohorquez" w:date="2017-02-15T06:15:00Z">
        <w:r w:rsidR="00F34061">
          <w:rPr>
            <w:rFonts w:cs="Times New Roman"/>
            <w:lang w:val="es-ES" w:eastAsia="es-ES"/>
          </w:rPr>
          <w:t xml:space="preserve">de </w:t>
        </w:r>
      </w:ins>
      <w:ins w:id="665" w:author="andres camilo santana bohorquez" w:date="2017-02-15T06:16:00Z">
        <w:r w:rsidR="00F34061">
          <w:rPr>
            <w:rFonts w:cs="Times New Roman"/>
            <w:lang w:val="es-ES" w:eastAsia="es-ES"/>
          </w:rPr>
          <w:t xml:space="preserve">divulgación masiva de </w:t>
        </w:r>
      </w:ins>
      <w:ins w:id="666" w:author="andres camilo santana bohorquez" w:date="2017-02-15T06:15:00Z">
        <w:r w:rsidR="00F34061">
          <w:rPr>
            <w:rFonts w:cs="Times New Roman"/>
            <w:lang w:val="es-ES" w:eastAsia="es-ES"/>
          </w:rPr>
          <w:t>contenido audiovisual</w:t>
        </w:r>
      </w:ins>
      <w:ins w:id="667" w:author="andres camilo santana bohorquez" w:date="2017-02-15T06:16:00Z">
        <w:r w:rsidR="00F34061">
          <w:rPr>
            <w:rFonts w:cs="Times New Roman"/>
            <w:lang w:val="es-ES" w:eastAsia="es-ES"/>
          </w:rPr>
          <w:t xml:space="preserve"> </w:t>
        </w:r>
      </w:ins>
      <w:ins w:id="668" w:author="andres camilo santana bohorquez" w:date="2017-02-15T06:14:00Z">
        <w:r w:rsidR="00F34061">
          <w:rPr>
            <w:rFonts w:cs="Times New Roman"/>
            <w:lang w:val="es-ES" w:eastAsia="es-ES"/>
          </w:rPr>
          <w:t xml:space="preserve">como </w:t>
        </w:r>
      </w:ins>
      <w:ins w:id="669" w:author="andres camilo santana bohorquez" w:date="2017-02-15T06:16:00Z">
        <w:r w:rsidR="00F34061">
          <w:rPr>
            <w:rFonts w:cs="Times New Roman"/>
            <w:lang w:val="es-ES" w:eastAsia="es-ES"/>
          </w:rPr>
          <w:t>los canales de televisión (RCN, Caracol, Canal Institucional)</w:t>
        </w:r>
      </w:ins>
      <w:ins w:id="670" w:author="andres camilo santana bohorquez" w:date="2017-02-15T06:17:00Z">
        <w:r w:rsidR="00F34061">
          <w:rPr>
            <w:rFonts w:cs="Times New Roman"/>
            <w:lang w:val="es-ES" w:eastAsia="es-ES"/>
          </w:rPr>
          <w:t xml:space="preserve"> mediante </w:t>
        </w:r>
      </w:ins>
      <w:ins w:id="671" w:author="andres camilo santana bohorquez" w:date="2017-02-15T06:14:00Z">
        <w:r w:rsidR="00F34061">
          <w:rPr>
            <w:rFonts w:cs="Times New Roman"/>
            <w:lang w:val="es-ES" w:eastAsia="es-ES"/>
          </w:rPr>
          <w:t>programas televi</w:t>
        </w:r>
      </w:ins>
      <w:ins w:id="672" w:author="andres camilo santana bohorquez" w:date="2017-02-15T06:17:00Z">
        <w:r w:rsidR="00F34061">
          <w:rPr>
            <w:rFonts w:cs="Times New Roman"/>
            <w:lang w:val="es-ES" w:eastAsia="es-ES"/>
          </w:rPr>
          <w:t>sivos</w:t>
        </w:r>
      </w:ins>
      <w:ins w:id="673" w:author="andres camilo santana bohorquez" w:date="2017-02-15T06:18:00Z">
        <w:r w:rsidR="00F34061">
          <w:rPr>
            <w:rFonts w:cs="Times New Roman"/>
            <w:lang w:val="es-ES" w:eastAsia="es-ES"/>
          </w:rPr>
          <w:t xml:space="preserve"> que buscan fomentar </w:t>
        </w:r>
        <w:r w:rsidR="00F34061">
          <w:rPr>
            <w:rFonts w:cs="Times New Roman"/>
            <w:lang w:val="es-ES" w:eastAsia="es-ES"/>
          </w:rPr>
          <w:lastRenderedPageBreak/>
          <w:t xml:space="preserve">la divulgación de proyectos de inclusión social como; </w:t>
        </w:r>
      </w:ins>
      <w:ins w:id="674" w:author="andres camilo santana bohorquez" w:date="2017-02-15T06:14:00Z">
        <w:r w:rsidR="00F34061">
          <w:rPr>
            <w:rFonts w:cs="Times New Roman"/>
            <w:lang w:val="es-ES" w:eastAsia="es-ES"/>
          </w:rPr>
          <w:t xml:space="preserve">Titanes Caracol o </w:t>
        </w:r>
      </w:ins>
      <w:ins w:id="675" w:author="andres camilo santana bohorquez" w:date="2017-02-15T06:18:00Z">
        <w:r w:rsidR="00F34061">
          <w:rPr>
            <w:rFonts w:cs="Times New Roman"/>
            <w:lang w:val="es-ES" w:eastAsia="es-ES"/>
          </w:rPr>
          <w:t>Misión</w:t>
        </w:r>
      </w:ins>
      <w:ins w:id="676" w:author="andres camilo santana bohorquez" w:date="2017-02-15T06:15:00Z">
        <w:r w:rsidR="00F34061">
          <w:rPr>
            <w:rFonts w:cs="Times New Roman"/>
            <w:lang w:val="es-ES" w:eastAsia="es-ES"/>
          </w:rPr>
          <w:t xml:space="preserve"> Impacto</w:t>
        </w:r>
      </w:ins>
      <w:ins w:id="677" w:author="andres camilo santana bohorquez" w:date="2017-02-15T06:18:00Z">
        <w:r w:rsidR="00F34061">
          <w:rPr>
            <w:rFonts w:cs="Times New Roman"/>
            <w:lang w:val="es-ES" w:eastAsia="es-ES"/>
          </w:rPr>
          <w:t>.</w:t>
        </w:r>
      </w:ins>
    </w:p>
    <w:p w14:paraId="333E2FF2" w14:textId="3FE6B25E" w:rsidR="00BC1B4F" w:rsidRDefault="00601F3C">
      <w:pPr>
        <w:pStyle w:val="Incontec"/>
        <w:rPr>
          <w:ins w:id="678" w:author="andres camilo santana bohorquez" w:date="2017-02-15T06:24:00Z"/>
          <w:lang w:val="es-ES" w:eastAsia="es-ES"/>
        </w:rPr>
      </w:pPr>
      <w:ins w:id="679" w:author="andres camilo santana bohorquez" w:date="2017-02-15T06:22:00Z">
        <w:r>
          <w:rPr>
            <w:lang w:val="es-ES" w:eastAsia="es-ES"/>
          </w:rPr>
          <w:t xml:space="preserve">Por otra parte se aprovechara el gran interés del gobierno en ofrecer una plataforma de </w:t>
        </w:r>
      </w:ins>
      <w:ins w:id="680" w:author="andres camilo santana bohorquez" w:date="2017-02-15T06:23:00Z">
        <w:r>
          <w:rPr>
            <w:lang w:val="es-ES" w:eastAsia="es-ES"/>
          </w:rPr>
          <w:t>divulgación</w:t>
        </w:r>
      </w:ins>
      <w:ins w:id="681" w:author="andres camilo santana bohorquez" w:date="2017-02-15T06:22:00Z">
        <w:r>
          <w:rPr>
            <w:lang w:val="es-ES" w:eastAsia="es-ES"/>
          </w:rPr>
          <w:t xml:space="preserve"> en estos proyectos que tienen como enfoque ofrecer herramientas que permitan </w:t>
        </w:r>
      </w:ins>
      <w:ins w:id="682" w:author="andres camilo santana bohorquez" w:date="2017-02-15T06:23:00Z">
        <w:r>
          <w:rPr>
            <w:lang w:val="es-ES" w:eastAsia="es-ES"/>
          </w:rPr>
          <w:t xml:space="preserve">mejorar la calidad de vida de las personas con limitaciones, todo con el fin de demostrar ante el mundo el </w:t>
        </w:r>
      </w:ins>
      <w:ins w:id="683" w:author="andres camilo santana bohorquez" w:date="2017-02-15T06:24:00Z">
        <w:r>
          <w:rPr>
            <w:lang w:val="es-ES" w:eastAsia="es-ES"/>
          </w:rPr>
          <w:t>compromiso</w:t>
        </w:r>
      </w:ins>
      <w:ins w:id="684" w:author="andres camilo santana bohorquez" w:date="2017-02-15T06:23:00Z">
        <w:r>
          <w:rPr>
            <w:lang w:val="es-ES" w:eastAsia="es-ES"/>
          </w:rPr>
          <w:t xml:space="preserve"> que tiene Colombia en el desarrollo de una conciencia de inclusión social. </w:t>
        </w:r>
      </w:ins>
    </w:p>
    <w:p w14:paraId="10559DD0" w14:textId="77777777" w:rsidR="00601F3C" w:rsidRPr="00BE5779" w:rsidRDefault="00601F3C">
      <w:pPr>
        <w:pStyle w:val="Incontec"/>
        <w:rPr>
          <w:lang w:val="es-ES" w:eastAsia="es-ES"/>
        </w:rPr>
      </w:pPr>
    </w:p>
    <w:p w14:paraId="03626646" w14:textId="77777777" w:rsidR="00D2157C" w:rsidRPr="00102649" w:rsidRDefault="00D2157C" w:rsidP="00D2157C">
      <w:pPr>
        <w:pStyle w:val="Incontec"/>
        <w:rPr>
          <w:rFonts w:cs="Times New Roman"/>
          <w:b/>
          <w:color w:val="auto"/>
          <w:lang w:val="es-ES" w:eastAsia="es-ES"/>
        </w:rPr>
      </w:pPr>
      <w:r w:rsidRPr="00102649">
        <w:rPr>
          <w:rFonts w:cs="Times New Roman"/>
          <w:b/>
          <w:lang w:val="es-ES" w:eastAsia="es-ES"/>
        </w:rPr>
        <w:t xml:space="preserve"> Canales de Distribución</w:t>
      </w:r>
    </w:p>
    <w:p w14:paraId="70FA48A5" w14:textId="77777777" w:rsidR="00D2157C" w:rsidRPr="00102649" w:rsidRDefault="00D2157C" w:rsidP="00D2157C">
      <w:pPr>
        <w:pStyle w:val="Incontec"/>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777777" w:rsidR="00D2157C" w:rsidRPr="00102649" w:rsidRDefault="00D2157C" w:rsidP="00D2157C">
      <w:pPr>
        <w:pStyle w:val="Incontec"/>
        <w:rPr>
          <w:rFonts w:cs="Times New Roman"/>
          <w:lang w:val="es-ES" w:eastAsia="es-ES"/>
        </w:rPr>
      </w:pPr>
      <w:r w:rsidRPr="00102649">
        <w:rPr>
          <w:rFonts w:cs="Times New Roman"/>
          <w:lang w:val="es-ES" w:eastAsia="es-ES"/>
        </w:rPr>
        <w:t>También para el proceso de Marketing del aplicativo se utilizaran el poder que tienen hoy en día  las redes sociales, por lo cual se creara una campaña de Marketing Digital que permita a la población acceder fácilmente a la información del producto.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77777777" w:rsidR="00D2157C" w:rsidRPr="00102649" w:rsidRDefault="00D2157C" w:rsidP="00D2157C">
      <w:pPr>
        <w:pStyle w:val="Incontec"/>
        <w:rPr>
          <w:rFonts w:cs="Times New Roman"/>
          <w:b/>
          <w:lang w:val="es-ES" w:eastAsia="es-ES"/>
        </w:rPr>
      </w:pPr>
      <w:r w:rsidRPr="00102649">
        <w:rPr>
          <w:rFonts w:cs="Times New Roman"/>
          <w:b/>
          <w:lang w:val="es-ES" w:eastAsia="es-ES"/>
        </w:rPr>
        <w:t xml:space="preserve"> Relación Con el Cliente</w:t>
      </w:r>
    </w:p>
    <w:p w14:paraId="167420EE" w14:textId="77777777" w:rsidR="00D2157C" w:rsidRPr="00102649" w:rsidRDefault="00D2157C" w:rsidP="00D2157C">
      <w:pPr>
        <w:pStyle w:val="Incontec"/>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lastRenderedPageBreak/>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6BFA8ED1" w:rsidR="00D2157C" w:rsidRPr="00102649" w:rsidRDefault="00365908" w:rsidP="00D2157C">
      <w:pPr>
        <w:pStyle w:val="Incontec"/>
        <w:rPr>
          <w:rFonts w:cs="Times New Roman"/>
          <w:color w:val="auto"/>
          <w:lang w:val="es-ES" w:eastAsia="es-ES"/>
        </w:rPr>
      </w:pPr>
      <w:r>
        <w:rPr>
          <w:rFonts w:cs="Times New Roman"/>
          <w:color w:val="auto"/>
          <w:lang w:val="es-ES" w:eastAsia="es-ES"/>
        </w:rPr>
        <w:t>Ofrecemos canales de contacto para</w:t>
      </w:r>
      <w:r w:rsidR="00D2157C" w:rsidRPr="00102649">
        <w:rPr>
          <w:rFonts w:cs="Times New Roman"/>
          <w:color w:val="auto"/>
          <w:lang w:val="es-ES" w:eastAsia="es-ES"/>
        </w:rPr>
        <w:t xml:space="preserve"> soporte y asistencia personal</w:t>
      </w:r>
      <w:r>
        <w:rPr>
          <w:rFonts w:cs="Times New Roman"/>
          <w:color w:val="auto"/>
          <w:lang w:val="es-ES" w:eastAsia="es-ES"/>
        </w:rPr>
        <w:t xml:space="preserve">  como: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7777777" w:rsidR="00D2157C" w:rsidRDefault="00D2157C" w:rsidP="000108B2">
      <w:pPr>
        <w:pStyle w:val="Incontec"/>
        <w:rPr>
          <w:b/>
          <w:lang w:val="es-ES" w:eastAsia="es-ES"/>
        </w:rPr>
      </w:pPr>
      <w:r w:rsidRPr="00102649">
        <w:rPr>
          <w:lang w:val="es-ES" w:eastAsia="es-ES"/>
        </w:rPr>
        <w:t xml:space="preserve"> </w:t>
      </w:r>
      <w:r w:rsidRPr="000108B2">
        <w:rPr>
          <w:b/>
          <w:lang w:val="es-ES" w:eastAsia="es-ES"/>
        </w:rPr>
        <w:t>Modelos de Ingreso</w:t>
      </w:r>
    </w:p>
    <w:p w14:paraId="085E97BA" w14:textId="77777777" w:rsidR="001044EE" w:rsidRPr="001044EE" w:rsidRDefault="001044EE" w:rsidP="001044EE">
      <w:pPr>
        <w:pStyle w:val="Incontec"/>
        <w:rPr>
          <w:lang w:val="es-ES" w:eastAsia="es-ES"/>
        </w:rPr>
      </w:pPr>
    </w:p>
    <w:p w14:paraId="4939731F" w14:textId="1AB66FDA" w:rsidR="000108B2" w:rsidRDefault="002115C7" w:rsidP="000108B2">
      <w:pPr>
        <w:pStyle w:val="Incontec"/>
        <w:rPr>
          <w:lang w:val="es-ES" w:eastAsia="es-ES"/>
        </w:rPr>
      </w:pPr>
      <w:r>
        <w:rPr>
          <w:lang w:val="es-ES" w:eastAsia="es-ES"/>
        </w:rPr>
        <w:t xml:space="preserve">El modelo de ingresos se enfoca en la venta directa </w:t>
      </w:r>
      <w:r w:rsidR="00F15EF0">
        <w:rPr>
          <w:lang w:val="es-ES" w:eastAsia="es-ES"/>
        </w:rPr>
        <w:t xml:space="preserve">de </w:t>
      </w:r>
      <w:r>
        <w:rPr>
          <w:lang w:val="es-ES" w:eastAsia="es-ES"/>
        </w:rPr>
        <w:t>licencia</w:t>
      </w:r>
      <w:r w:rsidR="00CA12AC">
        <w:rPr>
          <w:lang w:val="es-ES" w:eastAsia="es-ES"/>
        </w:rPr>
        <w:t>s</w:t>
      </w:r>
      <w:r w:rsidR="008B5E6F">
        <w:rPr>
          <w:lang w:val="es-ES" w:eastAsia="es-ES"/>
        </w:rPr>
        <w:t xml:space="preserve"> con una periodicidad anual</w:t>
      </w:r>
      <w:r w:rsidR="00F15EF0">
        <w:rPr>
          <w:lang w:val="es-ES" w:eastAsia="es-ES"/>
        </w:rPr>
        <w:t xml:space="preserve"> </w:t>
      </w:r>
      <w:r w:rsidR="00CA12AC">
        <w:rPr>
          <w:lang w:val="es-ES" w:eastAsia="es-ES"/>
        </w:rPr>
        <w:t xml:space="preserve">para el uso del </w:t>
      </w:r>
      <w:r>
        <w:rPr>
          <w:lang w:val="es-ES" w:eastAsia="es-ES"/>
        </w:rPr>
        <w:t>so</w:t>
      </w:r>
      <w:r w:rsidR="00CA12AC">
        <w:rPr>
          <w:lang w:val="es-ES" w:eastAsia="es-ES"/>
        </w:rPr>
        <w:t xml:space="preserve">ftware, estas licencias tendrán un precio </w:t>
      </w:r>
      <w:r w:rsidR="008B5E6F">
        <w:rPr>
          <w:lang w:val="es-ES" w:eastAsia="es-ES"/>
        </w:rPr>
        <w:t>aproximado</w:t>
      </w:r>
      <w:r w:rsidR="00CA12AC">
        <w:rPr>
          <w:lang w:val="es-ES" w:eastAsia="es-ES"/>
        </w:rPr>
        <w:t xml:space="preserve"> </w:t>
      </w:r>
      <w:commentRangeStart w:id="685"/>
      <w:commentRangeStart w:id="686"/>
      <w:r w:rsidR="00CA12AC">
        <w:rPr>
          <w:lang w:val="es-ES" w:eastAsia="es-ES"/>
        </w:rPr>
        <w:t>de</w:t>
      </w:r>
      <w:commentRangeEnd w:id="685"/>
      <w:r w:rsidR="00CA12AC">
        <w:rPr>
          <w:rStyle w:val="Refdecomentario"/>
          <w:rFonts w:ascii="Cambria" w:eastAsia="Cambria" w:hAnsi="Cambria" w:cs="Cambria"/>
          <w:color w:val="000000"/>
          <w:shd w:val="clear" w:color="auto" w:fill="auto"/>
        </w:rPr>
        <w:commentReference w:id="685"/>
      </w:r>
      <w:commentRangeEnd w:id="686"/>
      <w:r w:rsidR="00CA12AC">
        <w:rPr>
          <w:rStyle w:val="Refdecomentario"/>
          <w:rFonts w:ascii="Cambria" w:eastAsia="Cambria" w:hAnsi="Cambria" w:cs="Cambria"/>
          <w:color w:val="000000"/>
          <w:shd w:val="clear" w:color="auto" w:fill="auto"/>
        </w:rPr>
        <w:commentReference w:id="686"/>
      </w:r>
      <w:r w:rsidR="00CA12AC">
        <w:rPr>
          <w:lang w:val="es-ES" w:eastAsia="es-ES"/>
        </w:rPr>
        <w:t xml:space="preserve"> </w:t>
      </w:r>
      <w:r w:rsidR="008B5E6F">
        <w:rPr>
          <w:lang w:val="es-ES" w:eastAsia="es-ES"/>
        </w:rPr>
        <w:t>$38</w:t>
      </w:r>
      <w:r w:rsidR="00F15EF0">
        <w:rPr>
          <w:lang w:val="es-ES" w:eastAsia="es-ES"/>
        </w:rPr>
        <w:t>.</w:t>
      </w:r>
      <w:r w:rsidR="008B5E6F">
        <w:rPr>
          <w:lang w:val="es-ES" w:eastAsia="es-ES"/>
        </w:rPr>
        <w:t xml:space="preserve">153 pesos el primer año, dicho precio ira reduciéndose a medida que se captan más clientes. </w:t>
      </w:r>
    </w:p>
    <w:p w14:paraId="229B3936" w14:textId="77777777" w:rsidR="001D5913" w:rsidRPr="001D5913" w:rsidRDefault="001D5913" w:rsidP="001D5913">
      <w:pPr>
        <w:rPr>
          <w:lang w:val="es-ES" w:eastAsia="es-ES"/>
        </w:rPr>
      </w:pPr>
    </w:p>
    <w:p w14:paraId="35E06DD3" w14:textId="2D686CD1"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proofErr w:type="spellStart"/>
      <w:r w:rsidR="006E0A75" w:rsidRPr="008B5E6F">
        <w:rPr>
          <w:rFonts w:ascii="LM Roman 10" w:hAnsi="LM Roman 10"/>
          <w:sz w:val="24"/>
          <w:lang w:val="es-ES" w:eastAsia="es-ES"/>
        </w:rPr>
        <w:t>Goodwill</w:t>
      </w:r>
      <w:proofErr w:type="spellEnd"/>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406850D"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746FFD36" w14:textId="3631618A" w:rsidR="001D5913" w:rsidRDefault="001D5913" w:rsidP="004C4427">
      <w:pPr>
        <w:jc w:val="both"/>
        <w:rPr>
          <w:rFonts w:ascii="LM Roman 10" w:hAnsi="LM Roman 10"/>
          <w:lang w:val="es-ES" w:eastAsia="es-ES"/>
        </w:rPr>
      </w:pPr>
    </w:p>
    <w:p w14:paraId="1F77C0A1" w14:textId="75D1650A" w:rsidR="001D5913" w:rsidRPr="004C4427" w:rsidRDefault="001D5913" w:rsidP="004C4427">
      <w:pPr>
        <w:jc w:val="both"/>
        <w:rPr>
          <w:rFonts w:ascii="LM Roman 10" w:hAnsi="LM Roman 10"/>
          <w:lang w:val="es-ES" w:eastAsia="es-ES"/>
        </w:rPr>
      </w:pPr>
    </w:p>
    <w:p w14:paraId="324CD0C7" w14:textId="77777777" w:rsidR="00D2157C" w:rsidRDefault="00D2157C" w:rsidP="000108B2">
      <w:pPr>
        <w:pStyle w:val="Incontec"/>
        <w:rPr>
          <w:b/>
          <w:lang w:val="es-ES" w:eastAsia="es-ES"/>
        </w:rPr>
      </w:pPr>
      <w:r w:rsidRPr="000108B2">
        <w:rPr>
          <w:b/>
          <w:lang w:val="es-ES" w:eastAsia="es-ES"/>
        </w:rPr>
        <w:t xml:space="preserve"> Actividades Claves</w:t>
      </w:r>
    </w:p>
    <w:p w14:paraId="2FEF74A4" w14:textId="77777777" w:rsidR="001044EE" w:rsidRPr="001044EE" w:rsidRDefault="001044EE" w:rsidP="001044EE">
      <w:pPr>
        <w:pStyle w:val="Incontec"/>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w:t>
      </w:r>
      <w:r w:rsidR="009A4F55">
        <w:rPr>
          <w:lang w:val="es-ES" w:eastAsia="es-ES"/>
        </w:rPr>
        <w:lastRenderedPageBreak/>
        <w:t xml:space="preserve">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w:t>
      </w:r>
      <w:proofErr w:type="spellStart"/>
      <w:r w:rsidRPr="00102649">
        <w:rPr>
          <w:lang w:val="es-ES" w:eastAsia="es-ES"/>
        </w:rPr>
        <w:t>IOs</w:t>
      </w:r>
      <w:proofErr w:type="spellEnd"/>
      <w:r w:rsidRPr="00102649">
        <w:rPr>
          <w:lang w:val="es-ES" w:eastAsia="es-ES"/>
        </w:rPr>
        <w:t xml:space="preserve">, </w:t>
      </w:r>
      <w:proofErr w:type="spellStart"/>
      <w:r w:rsidRPr="00102649">
        <w:rPr>
          <w:lang w:val="es-ES" w:eastAsia="es-ES"/>
        </w:rPr>
        <w:t>Android</w:t>
      </w:r>
      <w:proofErr w:type="spellEnd"/>
      <w:r w:rsidRPr="00102649">
        <w:rPr>
          <w:lang w:val="es-ES" w:eastAsia="es-ES"/>
        </w:rPr>
        <w:t xml:space="preserve">. </w:t>
      </w:r>
    </w:p>
    <w:p w14:paraId="2F4AE072" w14:textId="4C572219"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proofErr w:type="spellStart"/>
      <w:r>
        <w:rPr>
          <w:lang w:val="es-ES" w:eastAsia="es-ES"/>
        </w:rPr>
        <w:t>Estrategicos</w:t>
      </w:r>
      <w:proofErr w:type="spellEnd"/>
      <w:r>
        <w:rPr>
          <w:lang w:val="es-ES" w:eastAsia="es-ES"/>
        </w:rPr>
        <w:t xml:space="preserve"> (</w:t>
      </w:r>
      <w:proofErr w:type="spellStart"/>
      <w:r>
        <w:rPr>
          <w:lang w:val="es-ES" w:eastAsia="es-ES"/>
        </w:rPr>
        <w:t>Partners</w:t>
      </w:r>
      <w:proofErr w:type="spellEnd"/>
      <w:r>
        <w:rPr>
          <w:lang w:val="es-ES" w:eastAsia="es-ES"/>
        </w:rPr>
        <w:t>), que puedan apoyar el proyecto para ofrecer una solides económica. Luego del despliegue de la aplicación se deberá tener 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0053833A" w:rsidR="00D2157C" w:rsidRDefault="00D2157C" w:rsidP="000108B2">
      <w:pPr>
        <w:pStyle w:val="Incontec"/>
        <w:rPr>
          <w:b/>
          <w:lang w:val="es-ES" w:eastAsia="es-ES"/>
        </w:rPr>
      </w:pPr>
      <w:r w:rsidRPr="00102649">
        <w:rPr>
          <w:lang w:val="es-ES" w:eastAsia="es-ES"/>
        </w:rPr>
        <w:t xml:space="preserve"> </w:t>
      </w:r>
      <w:r w:rsidRPr="000108B2">
        <w:rPr>
          <w:b/>
          <w:lang w:val="es-ES" w:eastAsia="es-ES"/>
        </w:rPr>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77777777" w:rsidR="00D2157C" w:rsidRPr="00102649" w:rsidRDefault="00D2157C" w:rsidP="00D2157C">
      <w:pPr>
        <w:pStyle w:val="Incontec"/>
        <w:rPr>
          <w:rFonts w:cs="Times New Roman"/>
          <w:b/>
        </w:rPr>
      </w:pPr>
      <w:r w:rsidRPr="00102649">
        <w:rPr>
          <w:rFonts w:cs="Times New Roman"/>
          <w:b/>
        </w:rPr>
        <w:t xml:space="preserve"> Asociaciones Claves</w:t>
      </w:r>
    </w:p>
    <w:p w14:paraId="7912BCB5" w14:textId="77777777" w:rsidR="00D2157C" w:rsidRPr="00102649" w:rsidRDefault="00D2157C" w:rsidP="00D2157C">
      <w:pPr>
        <w:pStyle w:val="Incontec"/>
        <w:rPr>
          <w:rFonts w:cs="Times New Roman"/>
          <w:b/>
        </w:rPr>
      </w:pPr>
    </w:p>
    <w:p w14:paraId="5EDE73AC" w14:textId="77777777"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proofErr w:type="spellStart"/>
      <w:r w:rsidRPr="00102649">
        <w:rPr>
          <w:rFonts w:cs="Times New Roman"/>
        </w:rPr>
        <w:t>Limitacion</w:t>
      </w:r>
      <w:proofErr w:type="spellEnd"/>
      <w:r w:rsidRPr="00102649">
        <w:rPr>
          <w:rFonts w:cs="Times New Roman"/>
        </w:rPr>
        <w:t xml:space="preserve"> Cognitiva e instituciones gubernamentales como: </w:t>
      </w:r>
      <w:proofErr w:type="spellStart"/>
      <w:r w:rsidRPr="00102649">
        <w:rPr>
          <w:rFonts w:cs="Times New Roman"/>
        </w:rPr>
        <w:t>Best</w:t>
      </w:r>
      <w:proofErr w:type="spellEnd"/>
      <w:r w:rsidRPr="00102649">
        <w:rPr>
          <w:rFonts w:cs="Times New Roman"/>
        </w:rPr>
        <w:t xml:space="preserve"> </w:t>
      </w:r>
      <w:proofErr w:type="spellStart"/>
      <w:r w:rsidRPr="00102649">
        <w:rPr>
          <w:rFonts w:cs="Times New Roman"/>
        </w:rPr>
        <w:t>buddies</w:t>
      </w:r>
      <w:proofErr w:type="spellEnd"/>
      <w:r w:rsidRPr="00102649">
        <w:rPr>
          <w:rFonts w:cs="Times New Roman"/>
        </w:rPr>
        <w:t xml:space="preserve"> Colombia, </w:t>
      </w:r>
      <w:proofErr w:type="spellStart"/>
      <w:r w:rsidRPr="00102649">
        <w:rPr>
          <w:rFonts w:cs="Times New Roman"/>
        </w:rPr>
        <w:t>asDown</w:t>
      </w:r>
      <w:proofErr w:type="spellEnd"/>
      <w:r w:rsidRPr="00102649">
        <w:rPr>
          <w:rFonts w:cs="Times New Roman"/>
        </w:rPr>
        <w:t xml:space="preserve">, Centros “Crecer”. Centros “Integrarte”, Instituto Pedagógico Nacional, siendo estas </w:t>
      </w:r>
      <w:r w:rsidRPr="00102649">
        <w:rPr>
          <w:rFonts w:cs="Times New Roman"/>
        </w:rPr>
        <w:lastRenderedPageBreak/>
        <w:t>instituciones reconocidas por trabajar con población que presenta Limitaciones Cognitivas.</w:t>
      </w:r>
    </w:p>
    <w:p w14:paraId="17087A82" w14:textId="77777777" w:rsidR="00D2157C" w:rsidRPr="00102649" w:rsidRDefault="00D2157C" w:rsidP="00D2157C">
      <w:pPr>
        <w:pStyle w:val="Incontec"/>
        <w:rPr>
          <w:rFonts w:cs="Times New Roman"/>
        </w:rPr>
      </w:pPr>
      <w:r w:rsidRPr="00102649">
        <w:rPr>
          <w:rFonts w:cs="Times New Roman"/>
        </w:rPr>
        <w:t>Se buscara también crear asociaciones con entes gubernamentales mediante convocatorias, concursos abiertos y/o asociaciones tanto con el ministerio de telecomunicaciones como el de educación, que nos permita ofrecer nuestro servicio en colegios e instituciones que promuevan la inclusión de dichas poblaciones.</w:t>
      </w:r>
    </w:p>
    <w:p w14:paraId="1C0CD80E" w14:textId="77777777" w:rsidR="00D2157C" w:rsidRPr="001044EE" w:rsidRDefault="00D2157C" w:rsidP="001044EE">
      <w:pPr>
        <w:pStyle w:val="Incontec"/>
      </w:pPr>
    </w:p>
    <w:p w14:paraId="33C94C21" w14:textId="77777777" w:rsidR="00D2157C" w:rsidRPr="00102649" w:rsidRDefault="00D2157C" w:rsidP="00D2157C">
      <w:pPr>
        <w:pStyle w:val="Incontec"/>
        <w:rPr>
          <w:rFonts w:cs="Times New Roman"/>
          <w:b/>
        </w:rPr>
      </w:pPr>
      <w:r w:rsidRPr="00102649">
        <w:rPr>
          <w:rFonts w:cs="Times New Roman"/>
          <w:b/>
        </w:rPr>
        <w:t>Estructura de Costes</w:t>
      </w:r>
    </w:p>
    <w:p w14:paraId="4C7A6CEC" w14:textId="77777777" w:rsidR="00D2157C" w:rsidRPr="001044EE" w:rsidRDefault="00D2157C" w:rsidP="001044EE">
      <w:pPr>
        <w:pStyle w:val="Incontec"/>
      </w:pPr>
    </w:p>
    <w:p w14:paraId="0FB178E6" w14:textId="6E6B9E65" w:rsidR="00D2157C" w:rsidRDefault="00D2157C" w:rsidP="00D2157C">
      <w:pPr>
        <w:pStyle w:val="Incontec"/>
        <w:rPr>
          <w:ins w:id="687" w:author="andres camilo santana bohorquez" w:date="2017-02-17T00:48:00Z"/>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0D70F3EE" w14:textId="77777777" w:rsidR="00217AB4" w:rsidRDefault="00217AB4">
      <w:pPr>
        <w:pStyle w:val="Incontec"/>
        <w:rPr>
          <w:ins w:id="688" w:author="andres camilo santana bohorquez" w:date="2017-02-17T00:48:00Z"/>
        </w:rPr>
      </w:pPr>
    </w:p>
    <w:p w14:paraId="2D9D1F17" w14:textId="77777777" w:rsidR="00217AB4" w:rsidRPr="00217AB4" w:rsidRDefault="00217AB4">
      <w:pPr>
        <w:pStyle w:val="Incontec"/>
        <w:rPr>
          <w:rPrChange w:id="689" w:author="andres camilo santana bohorquez" w:date="2017-02-17T00:48:00Z">
            <w:rPr>
              <w:rFonts w:cs="Times New Roman"/>
            </w:rPr>
          </w:rPrChange>
        </w:rPr>
      </w:pPr>
    </w:p>
    <w:p w14:paraId="1ECC77DF" w14:textId="2D2EC271" w:rsidR="00D76863" w:rsidDel="009F7264" w:rsidRDefault="00D76863" w:rsidP="00E75E0F">
      <w:pPr>
        <w:numPr>
          <w:ilvl w:val="0"/>
          <w:numId w:val="1"/>
        </w:numPr>
        <w:rPr>
          <w:del w:id="690" w:author="andres camilo santana bohorquez" w:date="2017-02-16T16:14:00Z"/>
          <w:rFonts w:ascii="LM Roman 10" w:hAnsi="LM Roman 10"/>
          <w:sz w:val="24"/>
        </w:rPr>
      </w:pPr>
      <w:bookmarkStart w:id="691" w:name="_Toc475090988"/>
      <w:bookmarkStart w:id="692" w:name="_Toc475091082"/>
      <w:bookmarkStart w:id="693" w:name="_Toc475092476"/>
      <w:bookmarkStart w:id="694" w:name="_Toc475092590"/>
      <w:bookmarkStart w:id="695" w:name="_Toc475092702"/>
      <w:bookmarkStart w:id="696" w:name="_Toc475311910"/>
      <w:bookmarkEnd w:id="691"/>
      <w:bookmarkEnd w:id="692"/>
      <w:bookmarkEnd w:id="693"/>
      <w:bookmarkEnd w:id="694"/>
      <w:bookmarkEnd w:id="695"/>
      <w:bookmarkEnd w:id="696"/>
    </w:p>
    <w:p w14:paraId="7C4A66EA" w14:textId="1B0ECB1F" w:rsidR="00D76863" w:rsidRPr="00D76863" w:rsidDel="009F7264" w:rsidRDefault="006A633E" w:rsidP="00E75E0F">
      <w:pPr>
        <w:numPr>
          <w:ilvl w:val="0"/>
          <w:numId w:val="1"/>
        </w:numPr>
        <w:rPr>
          <w:del w:id="697" w:author="andres camilo santana bohorquez" w:date="2017-02-16T16:14:00Z"/>
          <w:rFonts w:ascii="LM Roman 10" w:hAnsi="LM Roman 10"/>
          <w:sz w:val="24"/>
        </w:rPr>
      </w:pPr>
      <w:del w:id="698" w:author="andres camilo santana bohorquez" w:date="2017-02-16T16:14:00Z">
        <w:r w:rsidDel="009F7264">
          <w:rPr>
            <w:noProof/>
            <w:lang w:val="es-ES" w:eastAsia="es-ES"/>
          </w:rPr>
          <w:drawing>
            <wp:inline distT="0" distB="0" distL="0" distR="0" wp14:anchorId="4BF00FAB" wp14:editId="7BA550CB">
              <wp:extent cx="7549562" cy="5200468"/>
              <wp:effectExtent l="0" t="6350" r="6985" b="698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6200000">
                        <a:off x="0" y="0"/>
                        <a:ext cx="7556515" cy="5205257"/>
                      </a:xfrm>
                      <a:prstGeom prst="rect">
                        <a:avLst/>
                      </a:prstGeom>
                    </pic:spPr>
                  </pic:pic>
                </a:graphicData>
              </a:graphic>
            </wp:inline>
          </w:drawing>
        </w:r>
        <w:bookmarkStart w:id="699" w:name="_Toc475090989"/>
        <w:bookmarkStart w:id="700" w:name="_Toc475091083"/>
        <w:bookmarkStart w:id="701" w:name="_Toc475092477"/>
        <w:bookmarkStart w:id="702" w:name="_Toc475092591"/>
        <w:bookmarkStart w:id="703" w:name="_Toc475092703"/>
        <w:bookmarkStart w:id="704" w:name="_Toc475311911"/>
        <w:bookmarkEnd w:id="699"/>
        <w:bookmarkEnd w:id="700"/>
        <w:bookmarkEnd w:id="701"/>
        <w:bookmarkEnd w:id="702"/>
        <w:bookmarkEnd w:id="703"/>
        <w:bookmarkEnd w:id="704"/>
      </w:del>
    </w:p>
    <w:p w14:paraId="4D5B22CE" w14:textId="7C55D3B3" w:rsidR="00D76863" w:rsidRPr="0047214F" w:rsidDel="009F7264" w:rsidRDefault="0047214F" w:rsidP="00E75E0F">
      <w:pPr>
        <w:numPr>
          <w:ilvl w:val="0"/>
          <w:numId w:val="1"/>
        </w:numPr>
        <w:rPr>
          <w:del w:id="705" w:author="andres camilo santana bohorquez" w:date="2017-02-16T16:14:00Z"/>
          <w:rFonts w:ascii="LM Roman 10" w:hAnsi="LM Roman 10"/>
        </w:rPr>
      </w:pPr>
      <w:del w:id="706" w:author="andres camilo santana bohorquez" w:date="2017-02-16T16:14:00Z">
        <w:r w:rsidRPr="0047214F" w:rsidDel="009F7264">
          <w:rPr>
            <w:rFonts w:ascii="LM Roman 10" w:hAnsi="LM Roman 10"/>
            <w:b/>
            <w:i/>
          </w:rPr>
          <w:delText>Figura 4-</w:delText>
        </w:r>
        <w:r w:rsidR="00422F32" w:rsidRPr="0047214F" w:rsidDel="009F7264">
          <w:rPr>
            <w:rFonts w:ascii="LM Roman 10" w:hAnsi="LM Roman 10"/>
            <w:b/>
            <w:i/>
          </w:rPr>
          <w:delText>3</w:delText>
        </w:r>
        <w:r w:rsidR="00422F32" w:rsidRPr="000A0072" w:rsidDel="009F7264">
          <w:rPr>
            <w:rFonts w:ascii="LM Roman 10" w:hAnsi="LM Roman 10"/>
            <w:i/>
          </w:rPr>
          <w:delText>.</w:delText>
        </w:r>
        <w:r w:rsidR="00D76863" w:rsidRPr="000A0072" w:rsidDel="009F7264">
          <w:rPr>
            <w:rFonts w:ascii="LM Roman 10" w:hAnsi="LM Roman 10"/>
            <w:i/>
          </w:rPr>
          <w:delText xml:space="preserve"> </w:delText>
        </w:r>
        <w:r w:rsidR="00D76863" w:rsidRPr="0047214F" w:rsidDel="009F7264">
          <w:rPr>
            <w:rFonts w:ascii="LM Roman 10" w:hAnsi="LM Roman 10"/>
          </w:rPr>
          <w:delText>Modelo Canvas Aplicación Eko. Fuente: Autores</w:delText>
        </w:r>
        <w:bookmarkStart w:id="707" w:name="_Toc475090990"/>
        <w:bookmarkStart w:id="708" w:name="_Toc475091084"/>
        <w:bookmarkStart w:id="709" w:name="_Toc475092478"/>
        <w:bookmarkStart w:id="710" w:name="_Toc475092592"/>
        <w:bookmarkStart w:id="711" w:name="_Toc475092704"/>
        <w:bookmarkStart w:id="712" w:name="_Toc475311912"/>
        <w:bookmarkEnd w:id="707"/>
        <w:bookmarkEnd w:id="708"/>
        <w:bookmarkEnd w:id="709"/>
        <w:bookmarkEnd w:id="710"/>
        <w:bookmarkEnd w:id="711"/>
        <w:bookmarkEnd w:id="712"/>
      </w:del>
    </w:p>
    <w:p w14:paraId="251F62DB" w14:textId="0D775DDC" w:rsidR="00D76863" w:rsidRPr="009C7C60" w:rsidDel="005145CA" w:rsidRDefault="00D76863" w:rsidP="00E75E0F">
      <w:pPr>
        <w:numPr>
          <w:ilvl w:val="0"/>
          <w:numId w:val="1"/>
        </w:numPr>
        <w:rPr>
          <w:del w:id="713" w:author="andres camilo santana bohorquez" w:date="2017-02-15T06:24:00Z"/>
          <w:rFonts w:ascii="LM Roman 10" w:hAnsi="LM Roman 10"/>
          <w:sz w:val="24"/>
        </w:rPr>
      </w:pPr>
      <w:bookmarkStart w:id="714" w:name="_Toc475090991"/>
      <w:bookmarkStart w:id="715" w:name="_Toc475091085"/>
      <w:bookmarkStart w:id="716" w:name="_Toc475092479"/>
      <w:bookmarkStart w:id="717" w:name="_Toc475092593"/>
      <w:bookmarkStart w:id="718" w:name="_Toc475092705"/>
      <w:bookmarkStart w:id="719" w:name="_Toc475311913"/>
      <w:bookmarkEnd w:id="714"/>
      <w:bookmarkEnd w:id="715"/>
      <w:bookmarkEnd w:id="716"/>
      <w:bookmarkEnd w:id="717"/>
      <w:bookmarkEnd w:id="718"/>
      <w:bookmarkEnd w:id="719"/>
    </w:p>
    <w:p w14:paraId="7217625D" w14:textId="37587CDE" w:rsidR="00064966" w:rsidDel="005145CA" w:rsidRDefault="00064966" w:rsidP="00E75E0F">
      <w:pPr>
        <w:numPr>
          <w:ilvl w:val="0"/>
          <w:numId w:val="1"/>
        </w:numPr>
        <w:rPr>
          <w:del w:id="720" w:author="andres camilo santana bohorquez" w:date="2017-02-15T06:24:00Z"/>
          <w:rFonts w:ascii="LM Roman 10" w:eastAsia="Times New Roman" w:hAnsi="LM Roman 10" w:cs="Times New Roman"/>
          <w:color w:val="000000" w:themeColor="text1"/>
          <w:sz w:val="24"/>
          <w:szCs w:val="24"/>
          <w:shd w:val="clear" w:color="auto" w:fill="FEFEFE"/>
        </w:rPr>
      </w:pPr>
      <w:bookmarkStart w:id="721" w:name="_Toc475090992"/>
      <w:bookmarkStart w:id="722" w:name="_Toc475091086"/>
      <w:bookmarkStart w:id="723" w:name="_Toc475092480"/>
      <w:bookmarkStart w:id="724" w:name="_Toc475092594"/>
      <w:bookmarkStart w:id="725" w:name="_Toc475092706"/>
      <w:bookmarkStart w:id="726" w:name="_Toc475311914"/>
      <w:bookmarkEnd w:id="721"/>
      <w:bookmarkEnd w:id="722"/>
      <w:bookmarkEnd w:id="723"/>
      <w:bookmarkEnd w:id="724"/>
      <w:bookmarkEnd w:id="725"/>
      <w:bookmarkEnd w:id="726"/>
    </w:p>
    <w:p w14:paraId="3F94AD3C" w14:textId="58BB101D" w:rsidR="009A197C" w:rsidDel="005145CA" w:rsidRDefault="009A197C" w:rsidP="00E75E0F">
      <w:pPr>
        <w:numPr>
          <w:ilvl w:val="0"/>
          <w:numId w:val="1"/>
        </w:numPr>
        <w:rPr>
          <w:del w:id="727" w:author="andres camilo santana bohorquez" w:date="2017-02-15T06:24:00Z"/>
          <w:rFonts w:ascii="LM Roman 10" w:eastAsia="Times New Roman" w:hAnsi="LM Roman 10" w:cs="Times New Roman"/>
          <w:color w:val="000000" w:themeColor="text1"/>
          <w:sz w:val="24"/>
          <w:szCs w:val="24"/>
          <w:shd w:val="clear" w:color="auto" w:fill="FEFEFE"/>
        </w:rPr>
      </w:pPr>
      <w:bookmarkStart w:id="728" w:name="_Toc475090993"/>
      <w:bookmarkStart w:id="729" w:name="_Toc475091087"/>
      <w:bookmarkStart w:id="730" w:name="_Toc475092481"/>
      <w:bookmarkStart w:id="731" w:name="_Toc475092595"/>
      <w:bookmarkStart w:id="732" w:name="_Toc475092707"/>
      <w:bookmarkStart w:id="733" w:name="_Toc475311915"/>
      <w:bookmarkEnd w:id="728"/>
      <w:bookmarkEnd w:id="729"/>
      <w:bookmarkEnd w:id="730"/>
      <w:bookmarkEnd w:id="731"/>
      <w:bookmarkEnd w:id="732"/>
      <w:bookmarkEnd w:id="733"/>
    </w:p>
    <w:p w14:paraId="45C6A373" w14:textId="1B65FC9B" w:rsidR="009A197C" w:rsidDel="005145CA" w:rsidRDefault="009A197C" w:rsidP="00E75E0F">
      <w:pPr>
        <w:numPr>
          <w:ilvl w:val="0"/>
          <w:numId w:val="1"/>
        </w:numPr>
        <w:rPr>
          <w:del w:id="734" w:author="andres camilo santana bohorquez" w:date="2017-02-15T06:24:00Z"/>
          <w:rFonts w:ascii="LM Roman 10" w:eastAsia="Times New Roman" w:hAnsi="LM Roman 10" w:cs="Times New Roman"/>
          <w:color w:val="000000" w:themeColor="text1"/>
          <w:sz w:val="24"/>
          <w:szCs w:val="24"/>
          <w:shd w:val="clear" w:color="auto" w:fill="FEFEFE"/>
        </w:rPr>
      </w:pPr>
      <w:bookmarkStart w:id="735" w:name="_Toc475090994"/>
      <w:bookmarkStart w:id="736" w:name="_Toc475091088"/>
      <w:bookmarkStart w:id="737" w:name="_Toc475092482"/>
      <w:bookmarkStart w:id="738" w:name="_Toc475092596"/>
      <w:bookmarkStart w:id="739" w:name="_Toc475092708"/>
      <w:bookmarkStart w:id="740" w:name="_Toc475311916"/>
      <w:bookmarkEnd w:id="735"/>
      <w:bookmarkEnd w:id="736"/>
      <w:bookmarkEnd w:id="737"/>
      <w:bookmarkEnd w:id="738"/>
      <w:bookmarkEnd w:id="739"/>
      <w:bookmarkEnd w:id="740"/>
    </w:p>
    <w:p w14:paraId="06258A5E" w14:textId="32989882" w:rsidR="00064966" w:rsidRPr="00064966" w:rsidDel="005145CA" w:rsidRDefault="00064966" w:rsidP="00E75E0F">
      <w:pPr>
        <w:numPr>
          <w:ilvl w:val="0"/>
          <w:numId w:val="1"/>
        </w:numPr>
        <w:rPr>
          <w:del w:id="741" w:author="andres camilo santana bohorquez" w:date="2017-02-15T06:24:00Z"/>
        </w:rPr>
      </w:pPr>
      <w:bookmarkStart w:id="742" w:name="_Toc475090995"/>
      <w:bookmarkStart w:id="743" w:name="_Toc475091089"/>
      <w:bookmarkStart w:id="744" w:name="_Toc475092483"/>
      <w:bookmarkStart w:id="745" w:name="_Toc475092597"/>
      <w:bookmarkStart w:id="746" w:name="_Toc475092709"/>
      <w:bookmarkStart w:id="747" w:name="_Toc475311917"/>
      <w:bookmarkEnd w:id="742"/>
      <w:bookmarkEnd w:id="743"/>
      <w:bookmarkEnd w:id="744"/>
      <w:bookmarkEnd w:id="745"/>
      <w:bookmarkEnd w:id="746"/>
      <w:bookmarkEnd w:id="747"/>
    </w:p>
    <w:p w14:paraId="7C744755" w14:textId="73B13756" w:rsidR="009C7C60" w:rsidRDefault="009C7C60" w:rsidP="00E75E0F">
      <w:pPr>
        <w:pStyle w:val="Prrafodelista"/>
        <w:numPr>
          <w:ilvl w:val="2"/>
          <w:numId w:val="1"/>
        </w:numPr>
        <w:outlineLvl w:val="2"/>
        <w:rPr>
          <w:rFonts w:ascii="LM Roman 10" w:hAnsi="LM Roman 10"/>
          <w:sz w:val="24"/>
        </w:rPr>
      </w:pPr>
      <w:bookmarkStart w:id="748" w:name="_Toc475311918"/>
      <w:r w:rsidRPr="009C7C60">
        <w:rPr>
          <w:rFonts w:ascii="LM Roman 10" w:hAnsi="LM Roman 10"/>
          <w:sz w:val="24"/>
        </w:rPr>
        <w:t>Ventajas Competitivas del Modelo de Negocio</w:t>
      </w:r>
      <w:r>
        <w:rPr>
          <w:rFonts w:ascii="LM Roman 10" w:hAnsi="LM Roman 10"/>
          <w:sz w:val="24"/>
        </w:rPr>
        <w:t>.</w:t>
      </w:r>
      <w:bookmarkEnd w:id="748"/>
    </w:p>
    <w:p w14:paraId="4A8301CA" w14:textId="77777777" w:rsidR="00927209" w:rsidRPr="001044EE" w:rsidRDefault="00927209">
      <w:pPr>
        <w:pStyle w:val="Incontec"/>
        <w:pPrChange w:id="749" w:author="andres camilo santana bohorquez" w:date="2017-02-17T00:48:00Z">
          <w:pPr/>
        </w:pPrChange>
      </w:pPr>
    </w:p>
    <w:p w14:paraId="54AE6E2D" w14:textId="53A379BF" w:rsidR="000C3ED1" w:rsidRDefault="00927209" w:rsidP="000C3ED1">
      <w:pPr>
        <w:jc w:val="both"/>
        <w:rPr>
          <w:ins w:id="750" w:author="andres camilo santana bohorquez" w:date="2017-02-15T06:25:00Z"/>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1044EE">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sdt>
        <w:sdtPr>
          <w:rPr>
            <w:rFonts w:ascii="LM Roman 10" w:hAnsi="LM Roman 10"/>
            <w:sz w:val="24"/>
          </w:rPr>
          <w:id w:val="-71428440"/>
          <w:citation/>
        </w:sdtPr>
        <w:sdtContent>
          <w:r w:rsidR="0030613A">
            <w:rPr>
              <w:rFonts w:ascii="LM Roman 10" w:hAnsi="LM Roman 10"/>
              <w:sz w:val="24"/>
            </w:rPr>
            <w:fldChar w:fldCharType="begin"/>
          </w:r>
          <w:r w:rsidR="0030613A">
            <w:rPr>
              <w:rFonts w:ascii="LM Roman 10" w:hAnsi="LM Roman 10"/>
              <w:sz w:val="24"/>
            </w:rPr>
            <w:instrText xml:space="preserve"> CITATION WCh16 \l 9226 </w:instrText>
          </w:r>
          <w:r w:rsidR="0030613A">
            <w:rPr>
              <w:rFonts w:ascii="LM Roman 10" w:hAnsi="LM Roman 10"/>
              <w:sz w:val="24"/>
            </w:rPr>
            <w:fldChar w:fldCharType="separate"/>
          </w:r>
          <w:r w:rsidR="00DD74C2" w:rsidRPr="00DD74C2">
            <w:rPr>
              <w:rFonts w:ascii="LM Roman 10" w:hAnsi="LM Roman 10"/>
              <w:noProof/>
              <w:sz w:val="24"/>
            </w:rPr>
            <w:t>(28)</w:t>
          </w:r>
          <w:r w:rsidR="0030613A">
            <w:rPr>
              <w:rFonts w:ascii="LM Roman 10" w:hAnsi="LM Roman 10"/>
              <w:sz w:val="24"/>
            </w:rPr>
            <w:fldChar w:fldCharType="end"/>
          </w:r>
        </w:sdtContent>
      </w:sdt>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5E08E497" w14:textId="77777777" w:rsidR="00925227" w:rsidRPr="000C3ED1" w:rsidRDefault="00925227">
      <w:pPr>
        <w:pStyle w:val="Incontec"/>
        <w:pPrChange w:id="751" w:author="andres camilo santana bohorquez" w:date="2017-02-15T06:25:00Z">
          <w:pPr>
            <w:jc w:val="both"/>
          </w:pPr>
        </w:pPrChange>
      </w:pP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B43D6F">
      <w:pPr>
        <w:pStyle w:val="Prrafodelista"/>
        <w:numPr>
          <w:ilvl w:val="0"/>
          <w:numId w:val="7"/>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B43D6F">
      <w:pPr>
        <w:pStyle w:val="Prrafodelista"/>
        <w:numPr>
          <w:ilvl w:val="0"/>
          <w:numId w:val="8"/>
        </w:numPr>
        <w:rPr>
          <w:rFonts w:ascii="LM Roman 10" w:hAnsi="LM Roman 10"/>
          <w:sz w:val="24"/>
        </w:rPr>
      </w:pPr>
      <w:r>
        <w:rPr>
          <w:rFonts w:ascii="LM Roman 10" w:hAnsi="LM Roman 10"/>
          <w:sz w:val="24"/>
        </w:rPr>
        <w:lastRenderedPageBreak/>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24C3AEDC" w14:textId="77777777" w:rsidR="000071DB" w:rsidRDefault="000071DB" w:rsidP="000071DB">
      <w:pPr>
        <w:rPr>
          <w:rFonts w:ascii="LM Roman 10" w:hAnsi="LM Roman 10"/>
          <w:sz w:val="24"/>
        </w:rPr>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49700BDB" w:rsidR="000071DB" w:rsidRPr="000A0072" w:rsidRDefault="00F350A6" w:rsidP="000071DB">
      <w:pPr>
        <w:rPr>
          <w:rFonts w:ascii="LM Roman 10" w:hAnsi="LM Roman 10"/>
        </w:rPr>
      </w:pPr>
      <w:del w:id="752" w:author="andres camilo santana bohorquez" w:date="2017-02-17T00:56:00Z">
        <w:r w:rsidRPr="000A0072" w:rsidDel="00D2736F">
          <w:rPr>
            <w:rFonts w:ascii="LM Roman 10" w:hAnsi="LM Roman 10"/>
            <w:b/>
            <w:i/>
          </w:rPr>
          <w:delText xml:space="preserve">Figura </w:delText>
        </w:r>
      </w:del>
      <w:ins w:id="753" w:author="andres camilo santana bohorquez" w:date="2017-02-17T00:56:00Z">
        <w:r w:rsidR="00D2736F">
          <w:rPr>
            <w:rFonts w:ascii="LM Roman 10" w:hAnsi="LM Roman 10"/>
            <w:b/>
            <w:i/>
          </w:rPr>
          <w:t>Tabla</w:t>
        </w:r>
        <w:r w:rsidR="00D2736F" w:rsidRPr="000A0072">
          <w:rPr>
            <w:rFonts w:ascii="LM Roman 10" w:hAnsi="LM Roman 10"/>
            <w:b/>
            <w:i/>
          </w:rPr>
          <w:t xml:space="preserve"> </w:t>
        </w:r>
      </w:ins>
      <w:r w:rsidRPr="000A0072">
        <w:rPr>
          <w:rFonts w:ascii="LM Roman 10" w:hAnsi="LM Roman 10"/>
          <w:b/>
          <w:i/>
        </w:rPr>
        <w:t>4-</w:t>
      </w:r>
      <w:del w:id="754" w:author="andres camilo santana bohorquez" w:date="2017-02-17T00:56:00Z">
        <w:r w:rsidR="00997201" w:rsidRPr="000A0072" w:rsidDel="00D2736F">
          <w:rPr>
            <w:rFonts w:ascii="LM Roman 10" w:hAnsi="LM Roman 10"/>
            <w:b/>
            <w:i/>
          </w:rPr>
          <w:delText>4</w:delText>
        </w:r>
      </w:del>
      <w:ins w:id="755" w:author="andres camilo santana bohorquez" w:date="2017-02-17T00:56:00Z">
        <w:r w:rsidR="00D2736F">
          <w:rPr>
            <w:rFonts w:ascii="LM Roman 10" w:hAnsi="LM Roman 10"/>
            <w:b/>
            <w:i/>
          </w:rPr>
          <w:t>1</w:t>
        </w:r>
      </w:ins>
      <w:r w:rsidRPr="000A0072">
        <w:rPr>
          <w:rFonts w:ascii="LM Roman 10" w:hAnsi="LM Roman 10"/>
        </w:rPr>
        <w:t xml:space="preserve">. Matriz </w:t>
      </w:r>
      <w:r w:rsidR="00527301" w:rsidRPr="000A0072">
        <w:rPr>
          <w:rFonts w:ascii="LM Roman 10" w:hAnsi="LM Roman 10"/>
        </w:rPr>
        <w:t>ERIC</w:t>
      </w:r>
      <w:r w:rsidRPr="000A0072">
        <w:rPr>
          <w:rFonts w:ascii="LM Roman 10" w:hAnsi="LM Roman 10"/>
        </w:rPr>
        <w:t xml:space="preserve"> Fuente: Autores.</w:t>
      </w:r>
    </w:p>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756" w:name="_Toc475311919"/>
      <w:r w:rsidRPr="002E21AE">
        <w:rPr>
          <w:rFonts w:cs="Times New Roman"/>
          <w:b/>
          <w:sz w:val="32"/>
        </w:rPr>
        <w:lastRenderedPageBreak/>
        <w:t xml:space="preserve">PLAN </w:t>
      </w:r>
      <w:r w:rsidR="00D868FD" w:rsidRPr="002E21AE">
        <w:rPr>
          <w:rFonts w:cs="Times New Roman"/>
          <w:b/>
          <w:sz w:val="32"/>
        </w:rPr>
        <w:t>DE NEGOCIO</w:t>
      </w:r>
      <w:bookmarkEnd w:id="756"/>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757" w:name="_Toc475311920"/>
      <w:r w:rsidRPr="005A28FB">
        <w:rPr>
          <w:sz w:val="28"/>
        </w:rPr>
        <w:t>METODOLOGÍA</w:t>
      </w:r>
      <w:bookmarkEnd w:id="757"/>
      <w:r w:rsidRPr="005A28FB">
        <w:rPr>
          <w:sz w:val="28"/>
        </w:rPr>
        <w:t xml:space="preserve"> </w:t>
      </w:r>
    </w:p>
    <w:p w14:paraId="48DAB884" w14:textId="77777777" w:rsidR="005A28FB" w:rsidRDefault="005A28FB" w:rsidP="005A28FB"/>
    <w:p w14:paraId="09E581BD" w14:textId="50D8A48F"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w:t>
      </w:r>
      <w:proofErr w:type="spellStart"/>
      <w:r w:rsidR="005A28FB" w:rsidRPr="005A28FB">
        <w:t>Ventures</w:t>
      </w:r>
      <w:proofErr w:type="spellEnd"/>
      <w:r w:rsidR="005A28FB">
        <w:t xml:space="preserve"> </w:t>
      </w:r>
      <w:r w:rsidR="005A28FB" w:rsidRPr="005A28FB">
        <w:t xml:space="preserve">Capital </w:t>
      </w:r>
      <w:sdt>
        <w:sdtPr>
          <w:id w:val="864182553"/>
          <w:citation/>
        </w:sdtPr>
        <w:sdtContent>
          <w:r w:rsidR="005A28FB">
            <w:fldChar w:fldCharType="begin"/>
          </w:r>
          <w:r w:rsidR="005A28FB">
            <w:instrText xml:space="preserve"> CITATION Ven10 \l 9226 </w:instrText>
          </w:r>
          <w:r w:rsidR="005A28FB">
            <w:fldChar w:fldCharType="separate"/>
          </w:r>
          <w:r w:rsidR="00DD74C2">
            <w:rPr>
              <w:noProof/>
            </w:rPr>
            <w:t>(29)</w:t>
          </w:r>
          <w:r w:rsidR="005A28FB">
            <w:fldChar w:fldCharType="end"/>
          </w:r>
        </w:sdtContent>
      </w:sdt>
      <w:r w:rsidR="005A28FB">
        <w:t xml:space="preserve"> y la guía</w:t>
      </w:r>
      <w:r w:rsidR="005A28FB" w:rsidRPr="005A28FB">
        <w:t xml:space="preserve"> para planteamiento de planes de negocio del Fondo Emprender</w:t>
      </w:r>
      <w:r w:rsidR="005A28FB">
        <w:t xml:space="preserve"> </w:t>
      </w:r>
      <w:sdt>
        <w:sdtPr>
          <w:id w:val="-685358588"/>
          <w:citation/>
        </w:sdtPr>
        <w:sdtContent>
          <w:r w:rsidR="005A28FB">
            <w:fldChar w:fldCharType="begin"/>
          </w:r>
          <w:r w:rsidR="005A28FB">
            <w:instrText xml:space="preserve">CITATION SEN16 \l 9226 </w:instrText>
          </w:r>
          <w:r w:rsidR="005A28FB">
            <w:fldChar w:fldCharType="separate"/>
          </w:r>
          <w:r w:rsidR="00DD74C2">
            <w:rPr>
              <w:noProof/>
            </w:rPr>
            <w:t>(30)</w:t>
          </w:r>
          <w:r w:rsidR="005A28FB">
            <w:fldChar w:fldCharType="end"/>
          </w:r>
        </w:sdtContent>
      </w:sdt>
      <w:r w:rsidR="00316497">
        <w:t xml:space="preserve">, se especifican una serie de módulos descritos a </w:t>
      </w:r>
      <w:r w:rsidR="00EC311E">
        <w:t>continuación</w:t>
      </w:r>
      <w:r w:rsidR="005A28FB" w:rsidRPr="005A28FB">
        <w:t>:</w:t>
      </w:r>
    </w:p>
    <w:p w14:paraId="4501521E" w14:textId="77777777" w:rsidR="00316497" w:rsidRPr="00316497" w:rsidRDefault="00316497" w:rsidP="00316497"/>
    <w:p w14:paraId="7D9E5FD2" w14:textId="77777777" w:rsidR="00976C24" w:rsidDel="004149B6" w:rsidRDefault="00976C24" w:rsidP="00976C24">
      <w:pPr>
        <w:rPr>
          <w:del w:id="758" w:author="andres camilo santana bohorquez" w:date="2017-02-17T01:28:00Z"/>
        </w:rPr>
      </w:pPr>
    </w:p>
    <w:p w14:paraId="3FCF07C8" w14:textId="54D9F8BB" w:rsidR="00976C24" w:rsidRPr="002D42BA" w:rsidRDefault="00976C24">
      <w:pPr>
        <w:pStyle w:val="Incontec"/>
        <w:pPrChange w:id="759" w:author="andres camilo santana bohorquez" w:date="2017-02-17T01:28:00Z">
          <w:pPr>
            <w:pStyle w:val="Incontec"/>
            <w:ind w:firstLine="720"/>
          </w:pPr>
        </w:pPrChange>
      </w:pPr>
      <w:r w:rsidRPr="002D42BA">
        <w:rPr>
          <w:b/>
        </w:rPr>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pPr>
        <w:pStyle w:val="Incontec"/>
        <w:pPrChange w:id="760" w:author="andres camilo santana bohorquez" w:date="2017-02-17T01:28:00Z">
          <w:pPr/>
        </w:pPrChange>
      </w:pPr>
    </w:p>
    <w:p w14:paraId="53B6EF9F" w14:textId="1F0B4513" w:rsidR="00976C24" w:rsidRPr="002D42BA" w:rsidRDefault="00976C24">
      <w:pPr>
        <w:pStyle w:val="Incontec"/>
        <w:rPr>
          <w:b/>
        </w:rPr>
        <w:pPrChange w:id="761" w:author="andres camilo santana bohorquez" w:date="2017-02-17T01:28:00Z">
          <w:pPr>
            <w:pStyle w:val="Incontec"/>
            <w:ind w:firstLine="720"/>
          </w:pPr>
        </w:pPrChange>
      </w:pPr>
      <w:r w:rsidRPr="002D42BA">
        <w:rPr>
          <w:b/>
        </w:rPr>
        <w:t>Identificación del Producto:</w:t>
      </w:r>
    </w:p>
    <w:p w14:paraId="10B986AC" w14:textId="433535A1" w:rsidR="00976C24" w:rsidRDefault="003B23BD" w:rsidP="00976C24">
      <w:pPr>
        <w:pStyle w:val="Incontec"/>
        <w:rPr>
          <w:ins w:id="762" w:author="andres camilo santana bohorquez" w:date="2017-02-17T01:28:00Z"/>
        </w:rPr>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0502710F" w14:textId="23E8ED8B" w:rsidR="00976C24" w:rsidRPr="002D42BA" w:rsidDel="009D2A9E" w:rsidRDefault="00976C24" w:rsidP="00976C24">
      <w:pPr>
        <w:rPr>
          <w:del w:id="763" w:author="andres camilo santana bohorquez" w:date="2017-02-17T01:28:00Z"/>
          <w:sz w:val="24"/>
          <w:szCs w:val="24"/>
        </w:rPr>
      </w:pPr>
    </w:p>
    <w:p w14:paraId="4955DFA0" w14:textId="6FBD1115" w:rsidR="005A1517" w:rsidRPr="002D42BA" w:rsidRDefault="00700781">
      <w:pPr>
        <w:pStyle w:val="Incontec"/>
        <w:pPrChange w:id="764" w:author="andres camilo santana bohorquez" w:date="2017-02-17T01:28:00Z">
          <w:pPr>
            <w:pStyle w:val="Incontec"/>
            <w:ind w:firstLine="720"/>
          </w:pPr>
        </w:pPrChange>
      </w:pPr>
      <w:r w:rsidRPr="002D42BA">
        <w:rPr>
          <w:b/>
        </w:rPr>
        <w:t>Plan de Mercadeo</w:t>
      </w:r>
      <w:r w:rsidRPr="002D42BA">
        <w:t xml:space="preserve">: </w:t>
      </w:r>
    </w:p>
    <w:p w14:paraId="4488F457" w14:textId="2C03DCE0" w:rsidR="00700781" w:rsidRDefault="00700781" w:rsidP="00700781">
      <w:pPr>
        <w:pStyle w:val="Incontec"/>
        <w:rPr>
          <w:ins w:id="765" w:author="andres camilo santana bohorquez" w:date="2017-02-17T01:29:00Z"/>
        </w:rPr>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explicara el proceso para hallar el valor del producto y las técnicas a implementar para su </w:t>
      </w:r>
      <w:r w:rsidRPr="002D42BA">
        <w:lastRenderedPageBreak/>
        <w:t>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F49519D" w:rsidR="007F5C89" w:rsidRDefault="00935DFB" w:rsidP="007F5C89">
      <w:pPr>
        <w:pStyle w:val="Incontec"/>
      </w:pPr>
      <w:r>
        <w:t>Además</w:t>
      </w:r>
      <w:r w:rsidR="007F5C89">
        <w:t xml:space="preserve"> se presenta un Estudio Legal con el fin de conocer las normativas aplicadas a este tipo de proyectos en la sociedad colombiana</w:t>
      </w:r>
      <w:r>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935DFB">
      <w:pPr>
        <w:pStyle w:val="Incontec"/>
      </w:pPr>
    </w:p>
    <w:p w14:paraId="2449C2A0" w14:textId="54373655" w:rsidR="00700781" w:rsidRPr="002D42BA" w:rsidRDefault="00700781">
      <w:pPr>
        <w:pStyle w:val="Incontec"/>
        <w:pPrChange w:id="766" w:author="andres camilo santana bohorquez" w:date="2017-02-17T01:28:00Z">
          <w:pPr>
            <w:pStyle w:val="Incontec"/>
            <w:ind w:firstLine="720"/>
          </w:pPr>
        </w:pPrChange>
      </w:pPr>
      <w:r w:rsidRPr="002D42BA">
        <w:rPr>
          <w:b/>
        </w:rPr>
        <w:t>Análisis Financiero</w:t>
      </w:r>
      <w:r w:rsidRPr="002D42BA">
        <w:t>:</w:t>
      </w:r>
    </w:p>
    <w:p w14:paraId="0A3B30AD" w14:textId="7BFFB7AB"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del w:id="767" w:author="andres camilo santana bohorquez" w:date="2017-02-17T03:14:00Z">
        <w:r w:rsidRPr="002D42BA" w:rsidDel="009C3DCF">
          <w:delText xml:space="preserve"> </w:delText>
        </w:r>
        <w:r w:rsidR="002D42BA" w:rsidRPr="002D42BA" w:rsidDel="009C3DCF">
          <w:delText>en el</w:delText>
        </w:r>
      </w:del>
      <w:r w:rsidR="002D42BA" w:rsidRPr="002D42BA">
        <w:t>, él lector encontrara s</w:t>
      </w:r>
      <w:r w:rsidRPr="002D42BA">
        <w:t>iguientes estados financieros</w:t>
      </w:r>
      <w:r w:rsidR="002D42BA" w:rsidRPr="002D42BA">
        <w:t xml:space="preserve"> como</w:t>
      </w:r>
      <w:r w:rsidRPr="002D42BA">
        <w:t>:</w:t>
      </w:r>
    </w:p>
    <w:p w14:paraId="1BC721C9" w14:textId="4AE975BF" w:rsidR="00700781" w:rsidRPr="002D42BA" w:rsidDel="009D2A9E" w:rsidRDefault="002D42BA">
      <w:pPr>
        <w:pStyle w:val="Incontec"/>
        <w:rPr>
          <w:del w:id="768" w:author="andres camilo santana bohorquez" w:date="2017-02-17T01:29:00Z"/>
        </w:rPr>
        <w:pPrChange w:id="769" w:author="andres camilo santana bohorquez" w:date="2017-02-17T01:30:00Z">
          <w:pPr>
            <w:pStyle w:val="Incontec"/>
            <w:numPr>
              <w:numId w:val="18"/>
            </w:numPr>
            <w:ind w:left="720" w:hanging="360"/>
          </w:pPr>
        </w:pPrChange>
      </w:pPr>
      <w:r w:rsidRPr="002D42BA">
        <w:t>Inversión</w:t>
      </w:r>
      <w:r w:rsidR="00700781" w:rsidRPr="002D42BA">
        <w:t xml:space="preserve"> Inicial</w:t>
      </w:r>
      <w:ins w:id="770" w:author="andres camilo santana bohorquez" w:date="2017-02-17T01:29:00Z">
        <w:r w:rsidR="009D2A9E">
          <w:t xml:space="preserve">, </w:t>
        </w:r>
      </w:ins>
    </w:p>
    <w:p w14:paraId="4167D3B1" w14:textId="4196BDBF" w:rsidR="00700781" w:rsidRPr="002D42BA" w:rsidDel="009D2A9E" w:rsidRDefault="00700781">
      <w:pPr>
        <w:pStyle w:val="Incontec"/>
        <w:rPr>
          <w:del w:id="771" w:author="andres camilo santana bohorquez" w:date="2017-02-17T01:29:00Z"/>
        </w:rPr>
        <w:pPrChange w:id="772" w:author="andres camilo santana bohorquez" w:date="2017-02-17T01:30:00Z">
          <w:pPr>
            <w:pStyle w:val="Incontec"/>
            <w:numPr>
              <w:numId w:val="18"/>
            </w:numPr>
            <w:ind w:left="720" w:hanging="360"/>
          </w:pPr>
        </w:pPrChange>
      </w:pPr>
      <w:r w:rsidRPr="002D42BA">
        <w:t>Costos Directos</w:t>
      </w:r>
    </w:p>
    <w:p w14:paraId="47310591" w14:textId="0A1F8BA4" w:rsidR="00700781" w:rsidRPr="002D42BA" w:rsidDel="009D2A9E" w:rsidRDefault="009D2A9E">
      <w:pPr>
        <w:pStyle w:val="Incontec"/>
        <w:rPr>
          <w:del w:id="773" w:author="andres camilo santana bohorquez" w:date="2017-02-17T01:30:00Z"/>
        </w:rPr>
        <w:pPrChange w:id="774" w:author="andres camilo santana bohorquez" w:date="2017-02-17T01:30:00Z">
          <w:pPr>
            <w:pStyle w:val="Incontec"/>
            <w:numPr>
              <w:numId w:val="18"/>
            </w:numPr>
            <w:ind w:left="720" w:hanging="360"/>
          </w:pPr>
        </w:pPrChange>
      </w:pPr>
      <w:ins w:id="775" w:author="andres camilo santana bohorquez" w:date="2017-02-17T01:30:00Z">
        <w:r>
          <w:t xml:space="preserve">, </w:t>
        </w:r>
      </w:ins>
      <w:r w:rsidR="00700781" w:rsidRPr="002D42BA">
        <w:t>Costos Fijos</w:t>
      </w:r>
      <w:ins w:id="776" w:author="andres camilo santana bohorquez" w:date="2017-02-17T01:30:00Z">
        <w:r>
          <w:t xml:space="preserve">, </w:t>
        </w:r>
      </w:ins>
    </w:p>
    <w:p w14:paraId="3EAF6477" w14:textId="184FE14A" w:rsidR="00700781" w:rsidRPr="002D42BA" w:rsidDel="009D2A9E" w:rsidRDefault="00700781">
      <w:pPr>
        <w:pStyle w:val="Incontec"/>
        <w:rPr>
          <w:del w:id="777" w:author="andres camilo santana bohorquez" w:date="2017-02-17T01:30:00Z"/>
        </w:rPr>
        <w:pPrChange w:id="778" w:author="andres camilo santana bohorquez" w:date="2017-02-17T01:30:00Z">
          <w:pPr>
            <w:pStyle w:val="Incontec"/>
            <w:numPr>
              <w:numId w:val="18"/>
            </w:numPr>
            <w:ind w:left="720" w:hanging="360"/>
          </w:pPr>
        </w:pPrChange>
      </w:pPr>
      <w:r w:rsidRPr="002D42BA">
        <w:t>Gastos Generales</w:t>
      </w:r>
      <w:ins w:id="779" w:author="andres camilo santana bohorquez" w:date="2017-02-17T01:30:00Z">
        <w:r w:rsidR="009D2A9E">
          <w:t xml:space="preserve">, </w:t>
        </w:r>
      </w:ins>
    </w:p>
    <w:p w14:paraId="69AE0C6F" w14:textId="3C6BF1D1" w:rsidR="00700781" w:rsidRPr="002D42BA" w:rsidDel="009D2A9E" w:rsidRDefault="00700781">
      <w:pPr>
        <w:pStyle w:val="Incontec"/>
        <w:rPr>
          <w:del w:id="780" w:author="andres camilo santana bohorquez" w:date="2017-02-17T01:30:00Z"/>
        </w:rPr>
        <w:pPrChange w:id="781" w:author="andres camilo santana bohorquez" w:date="2017-02-17T01:30:00Z">
          <w:pPr>
            <w:pStyle w:val="Incontec"/>
            <w:numPr>
              <w:numId w:val="18"/>
            </w:numPr>
            <w:ind w:left="720" w:hanging="360"/>
          </w:pPr>
        </w:pPrChange>
      </w:pPr>
      <w:r w:rsidRPr="002D42BA">
        <w:t>Ingresos</w:t>
      </w:r>
      <w:ins w:id="782" w:author="andres camilo santana bohorquez" w:date="2017-02-17T01:30:00Z">
        <w:r w:rsidR="009D2A9E">
          <w:t xml:space="preserve">, </w:t>
        </w:r>
      </w:ins>
    </w:p>
    <w:p w14:paraId="51D90D83" w14:textId="73AAD34E" w:rsidR="00700781" w:rsidRPr="002D42BA" w:rsidDel="009D2A9E" w:rsidRDefault="00700781">
      <w:pPr>
        <w:pStyle w:val="Incontec"/>
        <w:rPr>
          <w:del w:id="783" w:author="andres camilo santana bohorquez" w:date="2017-02-17T01:30:00Z"/>
        </w:rPr>
        <w:pPrChange w:id="784" w:author="andres camilo santana bohorquez" w:date="2017-02-17T01:30:00Z">
          <w:pPr>
            <w:pStyle w:val="Incontec"/>
            <w:numPr>
              <w:numId w:val="18"/>
            </w:numPr>
            <w:ind w:left="720" w:hanging="360"/>
          </w:pPr>
        </w:pPrChange>
      </w:pPr>
      <w:r w:rsidRPr="002D42BA">
        <w:t>Egresos</w:t>
      </w:r>
      <w:ins w:id="785" w:author="andres camilo santana bohorquez" w:date="2017-02-17T01:30:00Z">
        <w:r w:rsidR="009D2A9E">
          <w:t xml:space="preserve">, </w:t>
        </w:r>
      </w:ins>
    </w:p>
    <w:p w14:paraId="4EA6835A" w14:textId="7B794088" w:rsidR="00700781" w:rsidRDefault="00700781">
      <w:pPr>
        <w:pStyle w:val="Incontec"/>
        <w:rPr>
          <w:ins w:id="786" w:author="andres camilo santana bohorquez" w:date="2017-02-17T01:30:00Z"/>
        </w:rPr>
        <w:pPrChange w:id="787" w:author="andres camilo santana bohorquez" w:date="2017-02-17T01:30:00Z">
          <w:pPr>
            <w:pStyle w:val="Incontec"/>
            <w:numPr>
              <w:numId w:val="18"/>
            </w:numPr>
            <w:ind w:left="720" w:hanging="360"/>
          </w:pPr>
        </w:pPrChange>
      </w:pPr>
      <w:r w:rsidRPr="002D42BA">
        <w:t>Flujo de Caja</w:t>
      </w:r>
      <w:ins w:id="788" w:author="andres camilo santana bohorquez" w:date="2017-02-17T01:30:00Z">
        <w:r w:rsidR="009D2A9E">
          <w:t>.</w:t>
        </w:r>
      </w:ins>
    </w:p>
    <w:p w14:paraId="75ADA281" w14:textId="77777777" w:rsidR="009D2A9E" w:rsidRPr="009D2A9E" w:rsidRDefault="009D2A9E">
      <w:pPr>
        <w:pStyle w:val="Incontec"/>
        <w:pPrChange w:id="789" w:author="andres camilo santana bohorquez" w:date="2017-02-17T01:30:00Z">
          <w:pPr>
            <w:pStyle w:val="Incontec"/>
            <w:numPr>
              <w:numId w:val="18"/>
            </w:numPr>
            <w:ind w:left="720" w:hanging="360"/>
          </w:pPr>
        </w:pPrChange>
      </w:pPr>
    </w:p>
    <w:p w14:paraId="2E31A7CF" w14:textId="6B796DD1" w:rsidR="00700781" w:rsidRPr="002D42BA" w:rsidDel="001E61DE" w:rsidRDefault="00700781">
      <w:pPr>
        <w:rPr>
          <w:del w:id="790" w:author="andres camilo santana bohorquez" w:date="2017-02-15T05:45:00Z"/>
          <w:sz w:val="24"/>
          <w:szCs w:val="24"/>
        </w:rPr>
      </w:pPr>
    </w:p>
    <w:p w14:paraId="6DF3F1B0" w14:textId="71FE8095" w:rsidR="00700781" w:rsidRPr="002D42BA" w:rsidDel="001E61DE" w:rsidRDefault="00700781">
      <w:pPr>
        <w:rPr>
          <w:del w:id="791" w:author="andres camilo santana bohorquez" w:date="2017-02-15T05:45:00Z"/>
          <w:sz w:val="24"/>
          <w:szCs w:val="24"/>
        </w:rPr>
      </w:pPr>
    </w:p>
    <w:p w14:paraId="4F4DEF46" w14:textId="17B87DDD" w:rsidR="002D42BA" w:rsidRPr="002D42BA" w:rsidRDefault="002D42BA" w:rsidP="00935DFB">
      <w:pPr>
        <w:pStyle w:val="Incontec"/>
      </w:pPr>
      <w:r w:rsidRPr="002D42BA">
        <w:rPr>
          <w:b/>
        </w:rPr>
        <w:t>Análisis de Riesgos:</w:t>
      </w:r>
    </w:p>
    <w:p w14:paraId="2D05E742" w14:textId="011F60B3"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sdt>
        <w:sdtPr>
          <w:id w:val="1424458633"/>
          <w:citation/>
        </w:sdtPr>
        <w:sdtContent>
          <w:r w:rsidR="00261C9F" w:rsidRPr="00261C9F">
            <w:fldChar w:fldCharType="begin"/>
          </w:r>
          <w:r w:rsidR="00261C9F" w:rsidRPr="00261C9F">
            <w:instrText xml:space="preserve"> CITATION DGI16 \l 9226 </w:instrText>
          </w:r>
          <w:r w:rsidR="00261C9F" w:rsidRPr="00261C9F">
            <w:fldChar w:fldCharType="separate"/>
          </w:r>
          <w:r w:rsidR="00DD74C2">
            <w:rPr>
              <w:noProof/>
            </w:rPr>
            <w:t>(31)</w:t>
          </w:r>
          <w:r w:rsidR="00261C9F" w:rsidRPr="00261C9F">
            <w:fldChar w:fldCharType="end"/>
          </w:r>
        </w:sdtContent>
      </w:sdt>
      <w:r w:rsidR="00261C9F" w:rsidRPr="00261C9F">
        <w:t>, como mecanismos para determinar y cuantificar los riesgos existentes.</w:t>
      </w:r>
    </w:p>
    <w:p w14:paraId="339D5086" w14:textId="72A40A24" w:rsidR="00261C9F" w:rsidDel="001E61DE" w:rsidRDefault="00261C9F">
      <w:pPr>
        <w:pStyle w:val="Incontec"/>
        <w:rPr>
          <w:del w:id="792" w:author="andres camilo santana bohorquez" w:date="2017-02-15T05:45:00Z"/>
        </w:rPr>
        <w:pPrChange w:id="793" w:author="andres camilo santana bohorquez" w:date="2017-02-15T05:45:00Z">
          <w:pPr/>
        </w:pPrChange>
      </w:pPr>
    </w:p>
    <w:p w14:paraId="1A50D458" w14:textId="4B97CAD1" w:rsidR="00261C9F" w:rsidDel="001E61DE" w:rsidRDefault="00261C9F">
      <w:pPr>
        <w:pStyle w:val="Incontec"/>
        <w:rPr>
          <w:del w:id="794" w:author="andres camilo santana bohorquez" w:date="2017-02-15T05:45:00Z"/>
        </w:rPr>
        <w:pPrChange w:id="795" w:author="andres camilo santana bohorquez" w:date="2017-02-15T05:45:00Z">
          <w:pPr/>
        </w:pPrChange>
      </w:pPr>
    </w:p>
    <w:p w14:paraId="3606D489" w14:textId="194C82FA" w:rsidR="00261C9F" w:rsidDel="001E61DE" w:rsidRDefault="00261C9F">
      <w:pPr>
        <w:pStyle w:val="Incontec"/>
        <w:rPr>
          <w:del w:id="796" w:author="andres camilo santana bohorquez" w:date="2017-02-15T05:45:00Z"/>
        </w:rPr>
        <w:pPrChange w:id="797" w:author="andres camilo santana bohorquez" w:date="2017-02-15T05:45:00Z">
          <w:pPr/>
        </w:pPrChange>
      </w:pPr>
    </w:p>
    <w:p w14:paraId="3F146529" w14:textId="27497C80" w:rsidR="00261C9F" w:rsidDel="001E61DE" w:rsidRDefault="00261C9F">
      <w:pPr>
        <w:pStyle w:val="Incontec"/>
        <w:rPr>
          <w:del w:id="798" w:author="andres camilo santana bohorquez" w:date="2017-02-15T05:45:00Z"/>
        </w:rPr>
        <w:pPrChange w:id="799" w:author="andres camilo santana bohorquez" w:date="2017-02-15T05:45:00Z">
          <w:pPr/>
        </w:pPrChange>
      </w:pPr>
    </w:p>
    <w:p w14:paraId="0C79A420" w14:textId="4939FF82" w:rsidR="00261C9F" w:rsidDel="001E61DE" w:rsidRDefault="00261C9F">
      <w:pPr>
        <w:pStyle w:val="Incontec"/>
        <w:rPr>
          <w:del w:id="800" w:author="andres camilo santana bohorquez" w:date="2017-02-15T05:45:00Z"/>
        </w:rPr>
        <w:pPrChange w:id="801" w:author="andres camilo santana bohorquez" w:date="2017-02-15T05:45:00Z">
          <w:pPr/>
        </w:pPrChange>
      </w:pPr>
    </w:p>
    <w:p w14:paraId="319A0504" w14:textId="510C033B" w:rsidR="00261C9F" w:rsidDel="001E61DE" w:rsidRDefault="00261C9F">
      <w:pPr>
        <w:pStyle w:val="Incontec"/>
        <w:rPr>
          <w:del w:id="802" w:author="andres camilo santana bohorquez" w:date="2017-02-15T05:45:00Z"/>
        </w:rPr>
        <w:pPrChange w:id="803" w:author="andres camilo santana bohorquez" w:date="2017-02-15T05:45:00Z">
          <w:pPr/>
        </w:pPrChange>
      </w:pPr>
    </w:p>
    <w:p w14:paraId="7CBF366D" w14:textId="54E4C294" w:rsidR="00261C9F" w:rsidDel="001E61DE" w:rsidRDefault="00261C9F">
      <w:pPr>
        <w:pStyle w:val="Incontec"/>
        <w:rPr>
          <w:del w:id="804" w:author="andres camilo santana bohorquez" w:date="2017-02-15T05:45:00Z"/>
        </w:rPr>
        <w:pPrChange w:id="805" w:author="andres camilo santana bohorquez" w:date="2017-02-15T05:45:00Z">
          <w:pPr/>
        </w:pPrChange>
      </w:pPr>
    </w:p>
    <w:p w14:paraId="4E97FAD8" w14:textId="670980EE" w:rsidR="00261C9F" w:rsidDel="001E61DE" w:rsidRDefault="00261C9F">
      <w:pPr>
        <w:pStyle w:val="Incontec"/>
        <w:rPr>
          <w:del w:id="806" w:author="andres camilo santana bohorquez" w:date="2017-02-15T05:45:00Z"/>
        </w:rPr>
        <w:pPrChange w:id="807" w:author="andres camilo santana bohorquez" w:date="2017-02-15T05:45:00Z">
          <w:pPr/>
        </w:pPrChange>
      </w:pPr>
    </w:p>
    <w:p w14:paraId="377F0510" w14:textId="1A26058F" w:rsidR="00261C9F" w:rsidDel="001E61DE" w:rsidRDefault="00261C9F">
      <w:pPr>
        <w:pStyle w:val="Incontec"/>
        <w:rPr>
          <w:del w:id="808" w:author="andres camilo santana bohorquez" w:date="2017-02-15T05:45:00Z"/>
        </w:rPr>
        <w:pPrChange w:id="809" w:author="andres camilo santana bohorquez" w:date="2017-02-15T05:45:00Z">
          <w:pPr/>
        </w:pPrChange>
      </w:pPr>
    </w:p>
    <w:p w14:paraId="1EF2136D" w14:textId="77777777" w:rsidR="00261C9F" w:rsidRDefault="00261C9F">
      <w:pPr>
        <w:pStyle w:val="Incontec"/>
        <w:pPrChange w:id="810" w:author="andres camilo santana bohorquez" w:date="2017-02-15T05:45:00Z">
          <w:pPr/>
        </w:pPrChange>
      </w:pPr>
    </w:p>
    <w:p w14:paraId="47E0038E" w14:textId="62C8D0A3" w:rsidR="00261C9F" w:rsidRDefault="009D2A9E">
      <w:pPr>
        <w:pStyle w:val="Incontec"/>
        <w:numPr>
          <w:ilvl w:val="1"/>
          <w:numId w:val="1"/>
        </w:numPr>
        <w:outlineLvl w:val="1"/>
        <w:rPr>
          <w:ins w:id="811" w:author="andres camilo santana bohorquez" w:date="2017-02-17T01:34:00Z"/>
          <w:sz w:val="28"/>
        </w:rPr>
        <w:pPrChange w:id="812" w:author="andres camilo santana bohorquez" w:date="2017-02-17T01:32:00Z">
          <w:pPr/>
        </w:pPrChange>
      </w:pPr>
      <w:bookmarkStart w:id="813" w:name="_Toc475311921"/>
      <w:ins w:id="814" w:author="andres camilo santana bohorquez" w:date="2017-02-17T01:32:00Z">
        <w:r w:rsidRPr="009D2A9E">
          <w:rPr>
            <w:sz w:val="28"/>
            <w:rPrChange w:id="815" w:author="andres camilo santana bohorquez" w:date="2017-02-17T01:33:00Z">
              <w:rPr/>
            </w:rPrChange>
          </w:rPr>
          <w:lastRenderedPageBreak/>
          <w:t>INFORMACI</w:t>
        </w:r>
      </w:ins>
      <w:ins w:id="816" w:author="andres camilo santana bohorquez" w:date="2017-02-17T03:20:00Z">
        <w:r w:rsidR="009C3DCF">
          <w:rPr>
            <w:sz w:val="28"/>
          </w:rPr>
          <w:t>Ó</w:t>
        </w:r>
      </w:ins>
      <w:ins w:id="817" w:author="andres camilo santana bohorquez" w:date="2017-02-17T01:32:00Z">
        <w:r w:rsidRPr="009D2A9E">
          <w:rPr>
            <w:sz w:val="28"/>
            <w:rPrChange w:id="818" w:author="andres camilo santana bohorquez" w:date="2017-02-17T01:33:00Z">
              <w:rPr/>
            </w:rPrChange>
          </w:rPr>
          <w:t>N DE LA EMPRESA</w:t>
        </w:r>
      </w:ins>
      <w:bookmarkEnd w:id="813"/>
    </w:p>
    <w:p w14:paraId="792B792C" w14:textId="77777777" w:rsidR="009D2A9E" w:rsidRDefault="009D2A9E">
      <w:pPr>
        <w:rPr>
          <w:ins w:id="819" w:author="andres camilo santana bohorquez" w:date="2017-02-17T01:34:00Z"/>
        </w:rPr>
      </w:pPr>
    </w:p>
    <w:p w14:paraId="2D4B328A" w14:textId="0DBE7B3C" w:rsidR="009D2A9E" w:rsidRDefault="009D2A9E" w:rsidP="00151C06">
      <w:pPr>
        <w:pStyle w:val="Incontec"/>
      </w:pPr>
      <w:ins w:id="820" w:author="andres camilo santana bohorquez" w:date="2017-02-17T01:34:00Z">
        <w:r>
          <w:t xml:space="preserve">En este </w:t>
        </w:r>
      </w:ins>
      <w:ins w:id="821" w:author="andres camilo santana bohorquez" w:date="2017-02-17T01:35:00Z">
        <w:r>
          <w:t>módulo</w:t>
        </w:r>
      </w:ins>
      <w:ins w:id="822" w:author="andres camilo santana bohorquez" w:date="2017-02-17T01:34:00Z">
        <w:r>
          <w:t xml:space="preserve"> se </w:t>
        </w:r>
        <w:commentRangeStart w:id="823"/>
        <w:r>
          <w:t>presenta</w:t>
        </w:r>
      </w:ins>
      <w:commentRangeEnd w:id="823"/>
      <w:ins w:id="824" w:author="andres camilo santana bohorquez" w:date="2017-02-17T09:18:00Z">
        <w:r w:rsidR="0060341D">
          <w:rPr>
            <w:rStyle w:val="Refdecomentario"/>
            <w:rFonts w:ascii="Cambria" w:eastAsia="Cambria" w:hAnsi="Cambria" w:cs="Cambria"/>
            <w:color w:val="000000"/>
            <w:shd w:val="clear" w:color="auto" w:fill="auto"/>
          </w:rPr>
          <w:commentReference w:id="823"/>
        </w:r>
      </w:ins>
      <w:ins w:id="825" w:author="andres camilo santana bohorquez" w:date="2017-02-17T01:34:00Z">
        <w:r>
          <w:t xml:space="preserve"> </w:t>
        </w:r>
      </w:ins>
      <w:r w:rsidR="00D7754C">
        <w:t xml:space="preserve">La Misión, </w:t>
      </w:r>
      <w:r w:rsidR="00EC311E">
        <w:t>Visión</w:t>
      </w:r>
      <w:r w:rsidR="00D7754C">
        <w:t xml:space="preserve"> y Valores de la empresa </w:t>
      </w:r>
      <w:proofErr w:type="spellStart"/>
      <w:r w:rsidR="00D7754C">
        <w:t>Inclusoft</w:t>
      </w:r>
      <w:bookmarkStart w:id="826" w:name="_Toc475311922"/>
      <w:proofErr w:type="spellEnd"/>
      <w:r w:rsidR="00151C06">
        <w:t xml:space="preserve"> </w:t>
      </w:r>
      <w:bookmarkEnd w:id="826"/>
      <w:r w:rsidR="00151C06">
        <w:t>con lo cual se presenta al lector el negocio al cual se dedicara la empresa la forma de hacerlo y el cómo piensa lograrlo.</w:t>
      </w:r>
    </w:p>
    <w:p w14:paraId="5F8A5B1A" w14:textId="77777777" w:rsidR="00151C06" w:rsidRPr="00151C06" w:rsidRDefault="00151C06" w:rsidP="00151C06">
      <w:pPr>
        <w:pStyle w:val="Incontec"/>
      </w:pPr>
    </w:p>
    <w:p w14:paraId="5047C72F" w14:textId="77777777" w:rsidR="009D2A9E" w:rsidRPr="00011C81" w:rsidRDefault="009D2A9E" w:rsidP="009D2A9E">
      <w:pPr>
        <w:pStyle w:val="Incontec"/>
        <w:rPr>
          <w:rFonts w:cs="Times New Roman"/>
        </w:rPr>
      </w:pPr>
      <w:ins w:id="827" w:author="andres camilo santana bohorquez" w:date="2017-02-17T01:34:00Z">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ins>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828" w:name="_Toc475311923"/>
      <w:ins w:id="829" w:author="andres camilo santana bohorquez" w:date="2017-02-17T01:34:00Z">
        <w:r w:rsidRPr="00FD36E3">
          <w:rPr>
            <w:rFonts w:cs="Times New Roman"/>
            <w:szCs w:val="28"/>
          </w:rPr>
          <w:t>Visión</w:t>
        </w:r>
      </w:ins>
      <w:bookmarkEnd w:id="828"/>
    </w:p>
    <w:p w14:paraId="6A824F7F" w14:textId="77777777" w:rsidR="009D2A9E" w:rsidRDefault="009D2A9E" w:rsidP="00151C06">
      <w:pPr>
        <w:pStyle w:val="Incontec"/>
      </w:pPr>
    </w:p>
    <w:p w14:paraId="7C02F09C" w14:textId="77777777" w:rsidR="009D2A9E" w:rsidRPr="00011C81" w:rsidRDefault="009D2A9E" w:rsidP="009D2A9E">
      <w:pPr>
        <w:pStyle w:val="Incontec"/>
        <w:rPr>
          <w:rFonts w:cs="Times New Roman"/>
        </w:rPr>
      </w:pPr>
      <w:ins w:id="830" w:author="andres camilo santana bohorquez" w:date="2017-02-17T01:34:00Z">
        <w:r w:rsidRPr="00011C81">
          <w:rPr>
            <w:rFonts w:cs="Times New Roman"/>
          </w:rPr>
          <w:t>Ser una de las empresas de desarrollo de aplicaciones informáticas para  personas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ins>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831" w:name="_Toc475311924"/>
      <w:ins w:id="832" w:author="andres camilo santana bohorquez" w:date="2017-02-17T01:34:00Z">
        <w:r w:rsidRPr="00FD36E3">
          <w:rPr>
            <w:rFonts w:cs="Times New Roman"/>
            <w:szCs w:val="28"/>
          </w:rPr>
          <w:t>Valores</w:t>
        </w:r>
      </w:ins>
      <w:bookmarkEnd w:id="831"/>
    </w:p>
    <w:p w14:paraId="411408A5" w14:textId="77777777" w:rsidR="009D2A9E" w:rsidRDefault="009D2A9E" w:rsidP="00151C06">
      <w:pPr>
        <w:pStyle w:val="Incontec"/>
      </w:pPr>
    </w:p>
    <w:p w14:paraId="660BFBEA" w14:textId="77777777" w:rsidR="009D2A9E" w:rsidRPr="00011C81" w:rsidRDefault="009D2A9E" w:rsidP="009D2A9E">
      <w:pPr>
        <w:pStyle w:val="Incontec"/>
        <w:rPr>
          <w:rFonts w:cs="Times New Roman"/>
        </w:rPr>
      </w:pPr>
      <w:ins w:id="833" w:author="andres camilo santana bohorquez" w:date="2017-02-17T01:34:00Z">
        <w:r w:rsidRPr="00011C81">
          <w:rPr>
            <w:rFonts w:cs="Times New Roman"/>
          </w:rPr>
          <w:t>La Equidad, nuestro principal valor, que nos permita proceder con justicia, igualdad e imparcialidad, buscando un impacto social positivo e inclusivo.</w:t>
        </w:r>
      </w:ins>
    </w:p>
    <w:p w14:paraId="74CC1F17" w14:textId="77777777" w:rsidR="009D2A9E" w:rsidRPr="00011C81" w:rsidRDefault="009D2A9E" w:rsidP="009D2A9E">
      <w:pPr>
        <w:pStyle w:val="Incontec"/>
        <w:rPr>
          <w:rFonts w:cs="Times New Roman"/>
        </w:rPr>
      </w:pPr>
      <w:ins w:id="834" w:author="andres camilo santana bohorquez" w:date="2017-02-17T01:34:00Z">
        <w:r w:rsidRPr="00011C81">
          <w:rPr>
            <w:rFonts w:cs="Times New Roman"/>
          </w:rPr>
          <w:t>La Transparencia, para realizar nuestra gestión de forma objetiva, clara y verificable.</w:t>
        </w:r>
      </w:ins>
    </w:p>
    <w:p w14:paraId="55D1A273" w14:textId="77777777" w:rsidR="009D2A9E" w:rsidRPr="00011C81" w:rsidRDefault="009D2A9E" w:rsidP="009D2A9E">
      <w:pPr>
        <w:pStyle w:val="Incontec"/>
        <w:rPr>
          <w:rFonts w:cs="Times New Roman"/>
        </w:rPr>
      </w:pPr>
      <w:ins w:id="835" w:author="andres camilo santana bohorquez" w:date="2017-02-17T01:34:00Z">
        <w:r w:rsidRPr="00011C81">
          <w:rPr>
            <w:rFonts w:cs="Times New Roman"/>
          </w:rPr>
          <w:t>La Integridad, para actuar con firmeza, rectitud, honestidad, coherencia y sinceridad.</w:t>
        </w:r>
      </w:ins>
    </w:p>
    <w:p w14:paraId="66520199" w14:textId="77777777" w:rsidR="009D2A9E" w:rsidRPr="00011C81" w:rsidRDefault="009D2A9E" w:rsidP="009D2A9E">
      <w:pPr>
        <w:pStyle w:val="Incontec"/>
      </w:pPr>
      <w:ins w:id="836" w:author="andres camilo santana bohorquez" w:date="2017-02-17T01:34:00Z">
        <w:r w:rsidRPr="00011C81">
          <w:lastRenderedPageBreak/>
          <w:t>El Respeto hacia nuestros congéneres, que nos permita reconocer la diversidad cultural y así reconocer la necesidad de cada cliente.</w:t>
        </w:r>
      </w:ins>
    </w:p>
    <w:p w14:paraId="73143307" w14:textId="77777777" w:rsidR="009D2A9E" w:rsidRPr="00011C81" w:rsidRDefault="009D2A9E" w:rsidP="009D2A9E">
      <w:pPr>
        <w:pStyle w:val="Incontec"/>
        <w:rPr>
          <w:rFonts w:cs="Times New Roman"/>
        </w:rPr>
      </w:pPr>
      <w:ins w:id="837" w:author="andres camilo santana bohorquez" w:date="2017-02-17T01:34:00Z">
        <w:r w:rsidRPr="00011C81">
          <w:rPr>
            <w:rFonts w:cs="Times New Roman"/>
          </w:rPr>
          <w:t>La Puntualidad, rasgo que nos caracterizara al momento de realizar las entregas de nuestros productos.</w:t>
        </w:r>
      </w:ins>
    </w:p>
    <w:p w14:paraId="68F69BAF" w14:textId="77777777" w:rsidR="009D2A9E" w:rsidRPr="00011C81" w:rsidRDefault="009D2A9E" w:rsidP="009D2A9E">
      <w:pPr>
        <w:pStyle w:val="Incontec"/>
        <w:rPr>
          <w:rFonts w:cs="Times New Roman"/>
        </w:rPr>
      </w:pPr>
      <w:ins w:id="838" w:author="andres camilo santana bohorquez" w:date="2017-02-17T01:34:00Z">
        <w:r w:rsidRPr="00011C81">
          <w:rPr>
            <w:rFonts w:cs="Times New Roman"/>
          </w:rPr>
          <w:t>La Calidad en nuestros servicios ofrecidos, nuestros productos son de excelencia y cumplirán con todos los requerimientos de nuestros clientes.</w:t>
        </w:r>
      </w:ins>
    </w:p>
    <w:p w14:paraId="57BF8A6C" w14:textId="77777777" w:rsidR="009D2A9E" w:rsidRPr="00011C81" w:rsidRDefault="009D2A9E" w:rsidP="009D2A9E">
      <w:pPr>
        <w:pStyle w:val="Incontec"/>
        <w:rPr>
          <w:rFonts w:cs="Times New Roman"/>
        </w:rPr>
      </w:pPr>
      <w:ins w:id="839" w:author="andres camilo santana bohorquez" w:date="2017-02-17T01:34:00Z">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ins>
    </w:p>
    <w:p w14:paraId="6A2E491E" w14:textId="77777777" w:rsidR="009D2A9E" w:rsidRPr="00011C81" w:rsidRDefault="009D2A9E" w:rsidP="009D2A9E">
      <w:pPr>
        <w:pStyle w:val="Incontec"/>
        <w:rPr>
          <w:rFonts w:cs="Times New Roman"/>
        </w:rPr>
      </w:pPr>
      <w:ins w:id="840" w:author="andres camilo santana bohorquez" w:date="2017-02-17T01:34:00Z">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ins>
    </w:p>
    <w:p w14:paraId="0CB7F5B8" w14:textId="77777777" w:rsidR="009D2A9E" w:rsidRPr="00011C81" w:rsidRDefault="009D2A9E" w:rsidP="009D2A9E">
      <w:pPr>
        <w:pStyle w:val="Incontec"/>
        <w:rPr>
          <w:rFonts w:cs="Times New Roman"/>
        </w:rPr>
      </w:pPr>
      <w:ins w:id="841" w:author="andres camilo santana bohorquez" w:date="2017-02-17T01:34:00Z">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ins>
    </w:p>
    <w:p w14:paraId="085A43F4" w14:textId="77777777" w:rsidR="009D2A9E" w:rsidRDefault="009D2A9E" w:rsidP="009D2A9E">
      <w:pPr>
        <w:pStyle w:val="Incontec"/>
        <w:rPr>
          <w:rFonts w:cs="Times New Roman"/>
        </w:rPr>
      </w:pPr>
      <w:ins w:id="842" w:author="andres camilo santana bohorquez" w:date="2017-02-17T01:34:00Z">
        <w:r w:rsidRPr="00011C81">
          <w:rPr>
            <w:rFonts w:cs="Times New Roman"/>
          </w:rPr>
          <w:t>El Trabajo en equipo ofrecerá participación de los distintos miembros de la empresa en diversos ámbitos.</w:t>
        </w:r>
      </w:ins>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606AF0C7" w14:textId="3D8987BA" w:rsidR="00E21B5B" w:rsidRDefault="00E21B5B" w:rsidP="00151C06">
      <w:pPr>
        <w:pStyle w:val="Incontec"/>
      </w:pPr>
    </w:p>
    <w:p w14:paraId="059F1181" w14:textId="77777777" w:rsidR="00151C06" w:rsidRDefault="00151C06" w:rsidP="00151C06">
      <w:pPr>
        <w:pStyle w:val="Incontec"/>
      </w:pPr>
    </w:p>
    <w:p w14:paraId="14A1E10F" w14:textId="77777777" w:rsidR="00151C06" w:rsidRDefault="00151C06" w:rsidP="00151C06">
      <w:pPr>
        <w:pStyle w:val="Incontec"/>
      </w:pPr>
    </w:p>
    <w:p w14:paraId="21F956EF" w14:textId="77777777" w:rsidR="00151C06" w:rsidRPr="00151C06" w:rsidDel="00911F01" w:rsidRDefault="00151C06" w:rsidP="00151C06">
      <w:pPr>
        <w:rPr>
          <w:del w:id="843" w:author="andres camilo santana bohorquez" w:date="2017-02-17T09:33:00Z"/>
        </w:rPr>
        <w:pPrChange w:id="844" w:author="andres camilo santana bohorquez" w:date="2017-02-17T09:34:00Z">
          <w:pPr/>
        </w:pPrChange>
      </w:pPr>
      <w:moveFromRangeStart w:id="845" w:author="andres camilo santana bohorquez" w:date="2017-02-17T01:21:00Z" w:name="move475057847"/>
    </w:p>
    <w:p w14:paraId="48DE3AA7" w14:textId="16DD4663" w:rsidR="00483DF9" w:rsidRPr="00BE5779" w:rsidDel="00911F01" w:rsidRDefault="00E21B5B" w:rsidP="00151C06">
      <w:pPr>
        <w:pStyle w:val="Incontec"/>
        <w:rPr>
          <w:del w:id="846" w:author="andres camilo santana bohorquez" w:date="2017-02-17T09:33:00Z"/>
        </w:rPr>
      </w:pPr>
      <w:bookmarkStart w:id="847" w:name="_7ovo93iqpnb" w:colFirst="0" w:colLast="0"/>
      <w:bookmarkStart w:id="848" w:name="_f3tf34c3dy1w" w:colFirst="0" w:colLast="0"/>
      <w:bookmarkStart w:id="849" w:name="_ke2gyw80a6qb" w:colFirst="0" w:colLast="0"/>
      <w:bookmarkStart w:id="850" w:name="_qqz5ugnl2tnw" w:colFirst="0" w:colLast="0"/>
      <w:bookmarkStart w:id="851" w:name="_fe5vedkwf20n" w:colFirst="0" w:colLast="0"/>
      <w:bookmarkStart w:id="852" w:name="_m6ec6huaf3hn" w:colFirst="0" w:colLast="0"/>
      <w:bookmarkStart w:id="853" w:name="_hts3rdwxqgjp" w:colFirst="0" w:colLast="0"/>
      <w:bookmarkStart w:id="854" w:name="_kvanf05o8zbs" w:colFirst="0" w:colLast="0"/>
      <w:bookmarkEnd w:id="847"/>
      <w:bookmarkEnd w:id="848"/>
      <w:bookmarkEnd w:id="849"/>
      <w:bookmarkEnd w:id="850"/>
      <w:bookmarkEnd w:id="851"/>
      <w:bookmarkEnd w:id="852"/>
      <w:bookmarkEnd w:id="853"/>
      <w:bookmarkEnd w:id="854"/>
      <w:moveFrom w:id="855" w:author="andres camilo santana bohorquez" w:date="2017-02-17T01:21:00Z">
        <w:del w:id="856" w:author="andres camilo santana bohorquez" w:date="2017-02-17T09:33:00Z">
          <w:r w:rsidRPr="00102649" w:rsidDel="00911F01">
            <w:rPr>
              <w:rFonts w:cs="Times New Roman"/>
            </w:rPr>
            <w:delText xml:space="preserve"> </w:delText>
          </w:r>
          <w:bookmarkStart w:id="857" w:name="_tezszfjl3f3w" w:colFirst="0" w:colLast="0"/>
          <w:bookmarkStart w:id="858" w:name="_iy32zp1prq9f" w:colFirst="0" w:colLast="0"/>
          <w:bookmarkStart w:id="859" w:name="_2z0wkedc0w0b" w:colFirst="0" w:colLast="0"/>
          <w:bookmarkStart w:id="860" w:name="_pt4jqd3b3jtx" w:colFirst="0" w:colLast="0"/>
          <w:bookmarkStart w:id="861" w:name="_1dfevach6qs0" w:colFirst="0" w:colLast="0"/>
          <w:bookmarkStart w:id="862" w:name="_6c3u71m42bln" w:colFirst="0" w:colLast="0"/>
          <w:bookmarkStart w:id="863" w:name="_lyq5q4kc6aop" w:colFirst="0" w:colLast="0"/>
          <w:bookmarkStart w:id="864" w:name="_msrfmhvybv9q" w:colFirst="0" w:colLast="0"/>
          <w:bookmarkStart w:id="865" w:name="_2vgnf5citbpq" w:colFirst="0" w:colLast="0"/>
          <w:bookmarkStart w:id="866" w:name="_pwlv157airys" w:colFirst="0" w:colLast="0"/>
          <w:bookmarkStart w:id="867" w:name="_bwsdt78frdds" w:colFirst="0" w:colLast="0"/>
          <w:bookmarkStart w:id="868" w:name="_ywmdd0jrv6i3" w:colFirst="0" w:colLast="0"/>
          <w:bookmarkEnd w:id="857"/>
          <w:bookmarkEnd w:id="858"/>
          <w:bookmarkEnd w:id="859"/>
          <w:bookmarkEnd w:id="860"/>
          <w:bookmarkEnd w:id="861"/>
          <w:bookmarkEnd w:id="862"/>
          <w:bookmarkEnd w:id="863"/>
          <w:bookmarkEnd w:id="864"/>
          <w:bookmarkEnd w:id="865"/>
          <w:bookmarkEnd w:id="866"/>
          <w:bookmarkEnd w:id="867"/>
          <w:bookmarkEnd w:id="868"/>
          <w:r w:rsidR="00CB3C59" w:rsidDel="00911F01">
            <w:rPr>
              <w:rFonts w:cs="Times New Roman"/>
            </w:rPr>
            <w:delText xml:space="preserve">Tabla 5-4. Normas ISO para el desarrollo de Software. Fuente: </w:delText>
          </w:r>
        </w:del>
      </w:moveFrom>
      <w:customXmlDelRangeStart w:id="869" w:author="andres camilo santana bohorquez" w:date="2017-02-17T09:33:00Z"/>
      <w:sdt>
        <w:sdtPr>
          <w:rPr>
            <w:rFonts w:cs="Times New Roman"/>
          </w:rPr>
          <w:id w:val="1110092094"/>
          <w:citation/>
        </w:sdtPr>
        <w:sdtContent>
          <w:customXmlDelRangeEnd w:id="869"/>
          <w:moveFrom w:id="870" w:author="andres camilo santana bohorquez" w:date="2017-02-17T01:21:00Z">
            <w:del w:id="871" w:author="andres camilo santana bohorquez" w:date="2017-02-17T09:33:00Z">
              <w:r w:rsidR="00A270CF" w:rsidDel="00911F01">
                <w:rPr>
                  <w:rFonts w:cs="Times New Roman"/>
                </w:rPr>
                <w:fldChar w:fldCharType="begin"/>
              </w:r>
              <w:r w:rsidR="00A270CF" w:rsidDel="00911F01">
                <w:rPr>
                  <w:rFonts w:cs="Times New Roman"/>
                </w:rPr>
                <w:delInstrText xml:space="preserve"> CITATION Ped13 \l 9226 </w:delInstrText>
              </w:r>
              <w:r w:rsidR="00A270CF" w:rsidDel="00911F01">
                <w:rPr>
                  <w:rFonts w:cs="Times New Roman"/>
                </w:rPr>
                <w:fldChar w:fldCharType="separate"/>
              </w:r>
              <w:r w:rsidR="00643776" w:rsidRPr="00643776" w:rsidDel="00911F01">
                <w:rPr>
                  <w:rFonts w:cs="Times New Roman"/>
                  <w:noProof/>
                </w:rPr>
                <w:delText>(34)</w:delText>
              </w:r>
              <w:r w:rsidR="00A270CF" w:rsidDel="00911F01">
                <w:rPr>
                  <w:rFonts w:cs="Times New Roman"/>
                </w:rPr>
                <w:fldChar w:fldCharType="end"/>
              </w:r>
            </w:del>
          </w:moveFrom>
          <w:customXmlDelRangeStart w:id="872" w:author="andres camilo santana bohorquez" w:date="2017-02-17T09:33:00Z"/>
        </w:sdtContent>
      </w:sdt>
      <w:customXmlDelRangeEnd w:id="872"/>
    </w:p>
    <w:p w14:paraId="2C3002C8" w14:textId="214E4C86" w:rsidR="00FD36E3" w:rsidRPr="00E21B5B" w:rsidDel="00911F01" w:rsidRDefault="00FD36E3" w:rsidP="00151C06">
      <w:pPr>
        <w:pStyle w:val="Incontec"/>
        <w:rPr>
          <w:del w:id="873" w:author="andres camilo santana bohorquez" w:date="2017-02-17T09:33:00Z"/>
          <w:rFonts w:cs="Times New Roman"/>
          <w:b/>
        </w:rPr>
      </w:pPr>
      <w:bookmarkStart w:id="874" w:name="_ru6vyh6ezu7" w:colFirst="0" w:colLast="0"/>
      <w:bookmarkEnd w:id="874"/>
      <w:moveFrom w:id="875" w:author="andres camilo santana bohorquez" w:date="2017-02-17T01:21:00Z">
        <w:del w:id="876" w:author="andres camilo santana bohorquez" w:date="2017-02-17T09:33:00Z">
          <w:r w:rsidRPr="00E21B5B" w:rsidDel="00911F01">
            <w:rPr>
              <w:rFonts w:cs="Times New Roman"/>
              <w:b/>
            </w:rPr>
            <w:delText>Carga impositiva</w:delText>
          </w:r>
        </w:del>
      </w:moveFrom>
    </w:p>
    <w:p w14:paraId="48E7715F" w14:textId="53DA7251" w:rsidR="00FD36E3" w:rsidRPr="00102649" w:rsidDel="00911F01" w:rsidRDefault="00FD36E3" w:rsidP="00151C06">
      <w:pPr>
        <w:pStyle w:val="Incontec"/>
        <w:rPr>
          <w:del w:id="877" w:author="andres camilo santana bohorquez" w:date="2017-02-17T09:33:00Z"/>
          <w:rFonts w:cs="Times New Roman"/>
        </w:rPr>
      </w:pPr>
    </w:p>
    <w:p w14:paraId="4661B496" w14:textId="031773FA" w:rsidR="007F7480" w:rsidRPr="007F7480" w:rsidDel="00911F01" w:rsidRDefault="007F7480" w:rsidP="00151C06">
      <w:pPr>
        <w:pStyle w:val="Incontec"/>
        <w:rPr>
          <w:del w:id="878" w:author="andres camilo santana bohorquez" w:date="2017-02-17T09:33:00Z"/>
          <w:rFonts w:cs="Times New Roman"/>
        </w:rPr>
        <w:pPrChange w:id="879" w:author="andres camilo santana bohorquez" w:date="2017-02-17T09:34:00Z">
          <w:pPr>
            <w:pStyle w:val="Prrafodelista"/>
            <w:numPr>
              <w:numId w:val="13"/>
            </w:numPr>
            <w:ind w:hanging="360"/>
            <w:jc w:val="both"/>
          </w:pPr>
        </w:pPrChange>
      </w:pPr>
      <w:bookmarkStart w:id="880" w:name="_fx6px8sjpx2x" w:colFirst="0" w:colLast="0"/>
      <w:bookmarkEnd w:id="880"/>
      <w:moveFrom w:id="881" w:author="andres camilo santana bohorquez" w:date="2017-02-17T01:21:00Z">
        <w:del w:id="882" w:author="andres camilo santana bohorquez" w:date="2017-02-17T09:33:00Z">
          <w:r w:rsidRPr="007F7480" w:rsidDel="00911F01">
            <w:rPr>
              <w:rFonts w:cs="Times New Roman"/>
            </w:rPr>
            <w:delText>Impuesto sobre la renta: 30% sobre utilidad neta del ejercicio, aplica sobre los ingresos que obtenga el contribuyente en el año, ingresos susceptibles de producir incremento neto, considerando los costos y gastos en q</w:delText>
          </w:r>
          <w:r w:rsidR="00441162" w:rsidDel="00911F01">
            <w:rPr>
              <w:rFonts w:cs="Times New Roman"/>
            </w:rPr>
            <w:delText>ue se incurre para producirlos.</w:delText>
          </w:r>
        </w:del>
      </w:moveFrom>
      <w:customXmlDelRangeStart w:id="883" w:author="andres camilo santana bohorquez" w:date="2017-02-17T09:33:00Z"/>
      <w:sdt>
        <w:sdtPr>
          <w:rPr>
            <w:rFonts w:cs="Times New Roman"/>
          </w:rPr>
          <w:id w:val="588576397"/>
          <w:citation/>
        </w:sdtPr>
        <w:sdtContent>
          <w:customXmlDelRangeEnd w:id="883"/>
          <w:moveFrom w:id="884" w:author="andres camilo santana bohorquez" w:date="2017-02-17T01:21:00Z">
            <w:del w:id="885" w:author="andres camilo santana bohorquez" w:date="2017-02-17T09:33:00Z">
              <w:r w:rsidR="00441162" w:rsidDel="00911F01">
                <w:rPr>
                  <w:rFonts w:cs="Times New Roman"/>
                </w:rPr>
                <w:fldChar w:fldCharType="begin"/>
              </w:r>
              <w:r w:rsidR="00441162" w:rsidDel="00911F01">
                <w:rPr>
                  <w:rFonts w:cs="Times New Roman"/>
                </w:rPr>
                <w:delInstrText xml:space="preserve"> CITATION DIA06 \l 9226 </w:delInstrText>
              </w:r>
              <w:r w:rsidR="00441162" w:rsidDel="00911F01">
                <w:rPr>
                  <w:rFonts w:cs="Times New Roman"/>
                </w:rPr>
                <w:fldChar w:fldCharType="separate"/>
              </w:r>
              <w:r w:rsidR="00643776" w:rsidDel="00911F01">
                <w:rPr>
                  <w:rFonts w:cs="Times New Roman"/>
                  <w:noProof/>
                </w:rPr>
                <w:delText xml:space="preserve"> </w:delText>
              </w:r>
              <w:r w:rsidR="00643776" w:rsidRPr="00643776" w:rsidDel="00911F01">
                <w:rPr>
                  <w:rFonts w:cs="Times New Roman"/>
                  <w:noProof/>
                </w:rPr>
                <w:delText>(35)</w:delText>
              </w:r>
              <w:r w:rsidR="00441162" w:rsidDel="00911F01">
                <w:rPr>
                  <w:rFonts w:cs="Times New Roman"/>
                </w:rPr>
                <w:fldChar w:fldCharType="end"/>
              </w:r>
            </w:del>
          </w:moveFrom>
          <w:customXmlDelRangeStart w:id="886" w:author="andres camilo santana bohorquez" w:date="2017-02-17T09:33:00Z"/>
        </w:sdtContent>
      </w:sdt>
      <w:customXmlDelRangeEnd w:id="886"/>
    </w:p>
    <w:p w14:paraId="50D4FEDD" w14:textId="42DA4CBA" w:rsidR="007F7480" w:rsidRPr="007F7480" w:rsidDel="00911F01" w:rsidRDefault="007F7480" w:rsidP="00151C06">
      <w:pPr>
        <w:pStyle w:val="Incontec"/>
        <w:rPr>
          <w:del w:id="887" w:author="andres camilo santana bohorquez" w:date="2017-02-17T09:33:00Z"/>
          <w:rFonts w:cs="Times New Roman"/>
        </w:rPr>
        <w:pPrChange w:id="888" w:author="andres camilo santana bohorquez" w:date="2017-02-17T09:34:00Z">
          <w:pPr>
            <w:pStyle w:val="Prrafodelista"/>
            <w:numPr>
              <w:numId w:val="13"/>
            </w:numPr>
            <w:ind w:hanging="360"/>
            <w:jc w:val="both"/>
          </w:pPr>
        </w:pPrChange>
      </w:pPr>
      <w:moveFrom w:id="889" w:author="andres camilo santana bohorquez" w:date="2017-02-17T01:21:00Z">
        <w:del w:id="890" w:author="andres camilo santana bohorquez" w:date="2017-02-17T09:33:00Z">
          <w:r w:rsidRPr="007F7480" w:rsidDel="00911F01">
            <w:rPr>
              <w:rFonts w:cs="Times New Roman"/>
            </w:rPr>
            <w:delText>Impuesto sobre la renta para la equidad: A partir de 2013, se aplica el impuesto CREE como aporte de las sociedades y personas jur</w:delText>
          </w:r>
          <w:r w:rsidDel="00911F01">
            <w:rPr>
              <w:rFonts w:cs="Times New Roman"/>
            </w:rPr>
            <w:delText>í</w:delText>
          </w:r>
          <w:r w:rsidRPr="007F7480" w:rsidDel="00911F01">
            <w:rPr>
              <w:rFonts w:cs="Times New Roman"/>
            </w:rPr>
            <w:delText xml:space="preserve">dicas en </w:delText>
          </w:r>
          <w:r w:rsidDel="00911F01">
            <w:rPr>
              <w:rFonts w:cs="Times New Roman"/>
            </w:rPr>
            <w:delText>beneficio</w:delText>
          </w:r>
          <w:r w:rsidRPr="007F7480" w:rsidDel="00911F01">
            <w:rPr>
              <w:rFonts w:cs="Times New Roman"/>
            </w:rPr>
            <w:delText xml:space="preserve"> de los trabajadores y la inversión social según la ley 1607 de 2012 </w:delText>
          </w:r>
        </w:del>
      </w:moveFrom>
      <w:customXmlDelRangeStart w:id="891" w:author="andres camilo santana bohorquez" w:date="2017-02-17T09:33:00Z"/>
      <w:sdt>
        <w:sdtPr>
          <w:rPr>
            <w:rFonts w:cs="Times New Roman"/>
          </w:rPr>
          <w:id w:val="465321453"/>
          <w:citation/>
        </w:sdtPr>
        <w:sdtContent>
          <w:customXmlDelRangeEnd w:id="891"/>
          <w:moveFrom w:id="892" w:author="andres camilo santana bohorquez" w:date="2017-02-17T01:21:00Z">
            <w:del w:id="893" w:author="andres camilo santana bohorquez" w:date="2017-02-17T09:33:00Z">
              <w:r w:rsidR="00441162" w:rsidDel="00911F01">
                <w:rPr>
                  <w:rFonts w:cs="Times New Roman"/>
                </w:rPr>
                <w:fldChar w:fldCharType="begin"/>
              </w:r>
              <w:r w:rsidR="00441162" w:rsidDel="00911F01">
                <w:rPr>
                  <w:rFonts w:cs="Times New Roman"/>
                </w:rPr>
                <w:delInstrText xml:space="preserve"> CITATION DIA16 \l 9226 </w:delInstrText>
              </w:r>
              <w:r w:rsidR="00441162" w:rsidDel="00911F01">
                <w:rPr>
                  <w:rFonts w:cs="Times New Roman"/>
                </w:rPr>
                <w:fldChar w:fldCharType="separate"/>
              </w:r>
              <w:r w:rsidR="00643776" w:rsidRPr="00643776" w:rsidDel="00911F01">
                <w:rPr>
                  <w:rFonts w:cs="Times New Roman"/>
                  <w:noProof/>
                </w:rPr>
                <w:delText>(36)</w:delText>
              </w:r>
              <w:r w:rsidR="00441162" w:rsidDel="00911F01">
                <w:rPr>
                  <w:rFonts w:cs="Times New Roman"/>
                </w:rPr>
                <w:fldChar w:fldCharType="end"/>
              </w:r>
            </w:del>
          </w:moveFrom>
          <w:customXmlDelRangeStart w:id="894" w:author="andres camilo santana bohorquez" w:date="2017-02-17T09:33:00Z"/>
        </w:sdtContent>
      </w:sdt>
      <w:customXmlDelRangeEnd w:id="894"/>
      <w:moveFrom w:id="895" w:author="andres camilo santana bohorquez" w:date="2017-02-17T01:21:00Z">
        <w:del w:id="896" w:author="andres camilo santana bohorquez" w:date="2017-02-17T09:33:00Z">
          <w:r w:rsidRPr="007F7480" w:rsidDel="00911F01">
            <w:rPr>
              <w:rFonts w:cs="Times New Roman"/>
            </w:rPr>
            <w:delText>. Es equivalente al 9% de la base gravable.</w:delText>
          </w:r>
          <w:r w:rsidDel="00911F01">
            <w:rPr>
              <w:rFonts w:cs="Times New Roman"/>
            </w:rPr>
            <w:delText xml:space="preserve"> </w:delText>
          </w:r>
        </w:del>
      </w:moveFrom>
    </w:p>
    <w:p w14:paraId="5CC2CD94" w14:textId="3CAA87E4" w:rsidR="007F7480" w:rsidRPr="007F7480" w:rsidDel="00911F01" w:rsidRDefault="007F7480" w:rsidP="00151C06">
      <w:pPr>
        <w:pStyle w:val="Incontec"/>
        <w:rPr>
          <w:del w:id="897" w:author="andres camilo santana bohorquez" w:date="2017-02-17T09:33:00Z"/>
          <w:rFonts w:cs="Times New Roman"/>
        </w:rPr>
        <w:pPrChange w:id="898" w:author="andres camilo santana bohorquez" w:date="2017-02-17T09:34:00Z">
          <w:pPr>
            <w:pStyle w:val="Prrafodelista"/>
            <w:numPr>
              <w:numId w:val="13"/>
            </w:numPr>
            <w:ind w:hanging="360"/>
            <w:jc w:val="both"/>
          </w:pPr>
        </w:pPrChange>
      </w:pPr>
      <w:moveFrom w:id="899" w:author="andres camilo santana bohorquez" w:date="2017-02-17T01:21:00Z">
        <w:del w:id="900" w:author="andres camilo santana bohorquez" w:date="2017-02-17T09:33:00Z">
          <w:r w:rsidRPr="007F7480" w:rsidDel="00911F01">
            <w:rPr>
              <w:rFonts w:cs="Times New Roman"/>
            </w:rPr>
            <w:delText xml:space="preserve">Retención en la fuente: Es un mecanismo encaminado a asegurar y facilitar a la administración tributaria el recaudo de impuestos. Busca que el impuesto se recaude el mismo periodo en el que es causado. </w:delText>
          </w:r>
        </w:del>
      </w:moveFrom>
      <w:customXmlDelRangeStart w:id="901" w:author="andres camilo santana bohorquez" w:date="2017-02-17T09:33:00Z"/>
      <w:sdt>
        <w:sdtPr>
          <w:rPr>
            <w:rFonts w:cs="Times New Roman"/>
          </w:rPr>
          <w:id w:val="-2015293861"/>
          <w:citation/>
        </w:sdtPr>
        <w:sdtContent>
          <w:customXmlDelRangeEnd w:id="901"/>
          <w:moveFrom w:id="902" w:author="andres camilo santana bohorquez" w:date="2017-02-17T01:21:00Z">
            <w:del w:id="903" w:author="andres camilo santana bohorquez" w:date="2017-02-17T09:33:00Z">
              <w:r w:rsidR="00810B7D" w:rsidDel="00911F01">
                <w:rPr>
                  <w:rFonts w:cs="Times New Roman"/>
                </w:rPr>
                <w:fldChar w:fldCharType="begin"/>
              </w:r>
              <w:r w:rsidR="00810B7D" w:rsidDel="00911F01">
                <w:rPr>
                  <w:rFonts w:cs="Times New Roman"/>
                </w:rPr>
                <w:delInstrText xml:space="preserve"> CITATION DIA06 \l 9226 </w:delInstrText>
              </w:r>
              <w:r w:rsidR="00810B7D" w:rsidDel="00911F01">
                <w:rPr>
                  <w:rFonts w:cs="Times New Roman"/>
                </w:rPr>
                <w:fldChar w:fldCharType="separate"/>
              </w:r>
              <w:r w:rsidR="00643776" w:rsidRPr="00643776" w:rsidDel="00911F01">
                <w:rPr>
                  <w:rFonts w:cs="Times New Roman"/>
                  <w:noProof/>
                </w:rPr>
                <w:delText>(35)</w:delText>
              </w:r>
              <w:r w:rsidR="00810B7D" w:rsidDel="00911F01">
                <w:rPr>
                  <w:rFonts w:cs="Times New Roman"/>
                </w:rPr>
                <w:fldChar w:fldCharType="end"/>
              </w:r>
            </w:del>
          </w:moveFrom>
          <w:customXmlDelRangeStart w:id="904" w:author="andres camilo santana bohorquez" w:date="2017-02-17T09:33:00Z"/>
        </w:sdtContent>
      </w:sdt>
      <w:customXmlDelRangeEnd w:id="904"/>
    </w:p>
    <w:p w14:paraId="5CB692BF" w14:textId="7B6CA7D2" w:rsidR="00FD36E3" w:rsidRPr="00FD36E3" w:rsidDel="00911F01" w:rsidRDefault="007F7480" w:rsidP="00151C06">
      <w:pPr>
        <w:pStyle w:val="Incontec"/>
        <w:rPr>
          <w:del w:id="905" w:author="andres camilo santana bohorquez" w:date="2017-02-17T09:33:00Z"/>
        </w:rPr>
        <w:pPrChange w:id="906" w:author="andres camilo santana bohorquez" w:date="2017-02-17T09:34:00Z">
          <w:pPr>
            <w:pStyle w:val="Prrafodelista"/>
            <w:numPr>
              <w:numId w:val="13"/>
            </w:numPr>
            <w:ind w:hanging="360"/>
            <w:jc w:val="both"/>
          </w:pPr>
        </w:pPrChange>
      </w:pPr>
      <w:moveFrom w:id="907" w:author="andres camilo santana bohorquez" w:date="2017-02-17T01:21:00Z">
        <w:del w:id="908" w:author="andres camilo santana bohorquez" w:date="2017-02-17T09:33:00Z">
          <w:r w:rsidRPr="007F7480" w:rsidDel="00911F01">
            <w:rPr>
              <w:rFonts w:cs="Times New Roman"/>
            </w:rPr>
            <w:delText>Información</w:delText>
          </w:r>
          <w:r w:rsidDel="00911F01">
            <w:rPr>
              <w:rFonts w:cs="Times New Roman"/>
            </w:rPr>
            <w:delText xml:space="preserve"> ex</w:delText>
          </w:r>
          <w:r w:rsidRPr="007F7480" w:rsidDel="00911F01">
            <w:rPr>
              <w:rFonts w:cs="Times New Roman"/>
            </w:rPr>
            <w:delText>ógena: Es el conjunto de datos qu</w:delText>
          </w:r>
          <w:r w:rsidDel="00911F01">
            <w:rPr>
              <w:rFonts w:cs="Times New Roman"/>
            </w:rPr>
            <w:delText>e las personas naturales y Jur</w:delText>
          </w:r>
          <w:r w:rsidRPr="007F7480" w:rsidDel="00911F01">
            <w:rPr>
              <w:rFonts w:cs="Times New Roman"/>
            </w:rPr>
            <w:delText>ídicas deben presentar a la DIAN sobre las operacione</w:delText>
          </w:r>
          <w:r w:rsidR="00810B7D" w:rsidDel="00911F01">
            <w:rPr>
              <w:rFonts w:cs="Times New Roman"/>
            </w:rPr>
            <w:delText xml:space="preserve">s con sus clientes y usuarios. </w:delText>
          </w:r>
        </w:del>
      </w:moveFrom>
      <w:customXmlDelRangeStart w:id="909" w:author="andres camilo santana bohorquez" w:date="2017-02-17T09:33:00Z"/>
      <w:sdt>
        <w:sdtPr>
          <w:rPr>
            <w:rFonts w:cs="Times New Roman"/>
          </w:rPr>
          <w:id w:val="-252446997"/>
          <w:citation/>
        </w:sdtPr>
        <w:sdtContent>
          <w:customXmlDelRangeEnd w:id="909"/>
          <w:moveFrom w:id="910" w:author="andres camilo santana bohorquez" w:date="2017-02-17T01:21:00Z">
            <w:del w:id="911" w:author="andres camilo santana bohorquez" w:date="2017-02-17T09:33:00Z">
              <w:r w:rsidR="00810B7D" w:rsidDel="00911F01">
                <w:rPr>
                  <w:rFonts w:cs="Times New Roman"/>
                </w:rPr>
                <w:fldChar w:fldCharType="begin"/>
              </w:r>
              <w:r w:rsidR="00810B7D" w:rsidDel="00911F01">
                <w:rPr>
                  <w:rFonts w:cs="Times New Roman"/>
                </w:rPr>
                <w:delInstrText xml:space="preserve">CITATION D \l 9226 </w:delInstrText>
              </w:r>
              <w:r w:rsidR="00810B7D" w:rsidDel="00911F01">
                <w:rPr>
                  <w:rFonts w:cs="Times New Roman"/>
                </w:rPr>
                <w:fldChar w:fldCharType="separate"/>
              </w:r>
              <w:r w:rsidR="00643776" w:rsidRPr="00643776" w:rsidDel="00911F01">
                <w:rPr>
                  <w:rFonts w:cs="Times New Roman"/>
                  <w:noProof/>
                </w:rPr>
                <w:delText>(37)</w:delText>
              </w:r>
              <w:r w:rsidR="00810B7D" w:rsidDel="00911F01">
                <w:rPr>
                  <w:rFonts w:cs="Times New Roman"/>
                </w:rPr>
                <w:fldChar w:fldCharType="end"/>
              </w:r>
            </w:del>
          </w:moveFrom>
          <w:customXmlDelRangeStart w:id="912" w:author="andres camilo santana bohorquez" w:date="2017-02-17T09:33:00Z"/>
        </w:sdtContent>
      </w:sdt>
      <w:customXmlDelRangeEnd w:id="912"/>
    </w:p>
    <w:moveFromRangeEnd w:id="845"/>
    <w:p w14:paraId="13FFB140" w14:textId="76C63209" w:rsidR="009C7339" w:rsidDel="007B694C" w:rsidRDefault="009C7339" w:rsidP="00151C06">
      <w:pPr>
        <w:pStyle w:val="Incontec"/>
        <w:rPr>
          <w:del w:id="913" w:author="andres camilo santana bohorquez" w:date="2017-02-15T06:29:00Z"/>
        </w:rPr>
      </w:pPr>
    </w:p>
    <w:p w14:paraId="0C7460A5" w14:textId="2C7A8A71" w:rsidR="00E21B5B" w:rsidDel="007B694C" w:rsidRDefault="00E21B5B" w:rsidP="00151C06">
      <w:pPr>
        <w:pStyle w:val="Incontec"/>
        <w:rPr>
          <w:del w:id="914" w:author="andres camilo santana bohorquez" w:date="2017-02-15T06:29:00Z"/>
        </w:rPr>
        <w:pPrChange w:id="915" w:author="andres camilo santana bohorquez" w:date="2017-02-17T09:34:00Z">
          <w:pPr/>
        </w:pPrChange>
      </w:pPr>
    </w:p>
    <w:p w14:paraId="67AC5356" w14:textId="0C0743FD" w:rsidR="00E21B5B" w:rsidDel="00911F01" w:rsidRDefault="00E21B5B" w:rsidP="00151C06">
      <w:pPr>
        <w:pStyle w:val="Incontec"/>
        <w:rPr>
          <w:del w:id="916" w:author="andres camilo santana bohorquez" w:date="2017-02-17T09:34:00Z"/>
        </w:rPr>
        <w:pPrChange w:id="917" w:author="andres camilo santana bohorquez" w:date="2017-02-17T09:34:00Z">
          <w:pPr/>
        </w:pPrChange>
      </w:pPr>
    </w:p>
    <w:p w14:paraId="5905E953" w14:textId="0DC7F2D1" w:rsidR="00E21B5B" w:rsidDel="00911F01" w:rsidRDefault="00E21B5B" w:rsidP="00151C06">
      <w:pPr>
        <w:pStyle w:val="Incontec"/>
        <w:rPr>
          <w:del w:id="918" w:author="andres camilo santana bohorquez" w:date="2017-02-17T09:34:00Z"/>
        </w:rPr>
        <w:pPrChange w:id="919" w:author="andres camilo santana bohorquez" w:date="2017-02-17T09:34:00Z">
          <w:pPr/>
        </w:pPrChange>
      </w:pPr>
    </w:p>
    <w:p w14:paraId="52D5023F" w14:textId="77777777" w:rsidR="00E21B5B" w:rsidRDefault="00E21B5B" w:rsidP="00151C06">
      <w:pPr>
        <w:pStyle w:val="Incontec"/>
        <w:pPrChange w:id="920" w:author="andres camilo santana bohorquez" w:date="2017-02-17T09:34:00Z">
          <w:pPr/>
        </w:pPrChange>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921" w:name="_1t3h5sf" w:colFirst="0" w:colLast="0"/>
      <w:bookmarkStart w:id="922" w:name="_mazyiu3eafbk" w:colFirst="0" w:colLast="0"/>
      <w:bookmarkStart w:id="923" w:name="_Ref467583406"/>
      <w:bookmarkStart w:id="924" w:name="_Toc475311925"/>
      <w:bookmarkEnd w:id="921"/>
      <w:bookmarkEnd w:id="922"/>
      <w:r w:rsidRPr="00102649">
        <w:rPr>
          <w:rFonts w:cs="Times New Roman"/>
          <w:sz w:val="28"/>
          <w:szCs w:val="28"/>
        </w:rPr>
        <w:lastRenderedPageBreak/>
        <w:t>IDENTIFICACIÓN DEL PRODUCTO</w:t>
      </w:r>
      <w:bookmarkEnd w:id="923"/>
      <w:bookmarkEnd w:id="924"/>
    </w:p>
    <w:p w14:paraId="7BD4B395" w14:textId="77777777" w:rsidR="00E304BB" w:rsidRPr="00151C06" w:rsidRDefault="00E304BB" w:rsidP="00151C06">
      <w:pPr>
        <w:pStyle w:val="Incontec"/>
      </w:pPr>
    </w:p>
    <w:p w14:paraId="12FD18E2" w14:textId="7E7D559A" w:rsidR="00BF1598" w:rsidRPr="00102649" w:rsidRDefault="00BF1598" w:rsidP="00F12A4C">
      <w:pPr>
        <w:pStyle w:val="Incontec"/>
        <w:rPr>
          <w:rFonts w:cs="Times New Roman"/>
        </w:rPr>
      </w:pPr>
      <w:r w:rsidRPr="00102649">
        <w:rPr>
          <w:rFonts w:cs="Times New Roman"/>
        </w:rPr>
        <w:t xml:space="preserve">“La </w:t>
      </w:r>
      <w:sdt>
        <w:sdtPr>
          <w:rPr>
            <w:rFonts w:cs="Times New Roman"/>
          </w:rPr>
          <w:id w:val="-1726828289"/>
          <w:citation/>
        </w:sdtPr>
        <w:sdtContent>
          <w:r w:rsidR="00EC5988" w:rsidRPr="00102649">
            <w:rPr>
              <w:rFonts w:cs="Times New Roman"/>
            </w:rPr>
            <w:fldChar w:fldCharType="begin"/>
          </w:r>
          <w:r w:rsidR="00EC5988" w:rsidRPr="00102649">
            <w:rPr>
              <w:rFonts w:cs="Times New Roman"/>
            </w:rPr>
            <w:instrText xml:space="preserve">CITATION Une98 \l 9226 </w:instrText>
          </w:r>
          <w:r w:rsidR="00EC5988" w:rsidRPr="00102649">
            <w:rPr>
              <w:rFonts w:cs="Times New Roman"/>
            </w:rPr>
            <w:fldChar w:fldCharType="separate"/>
          </w:r>
          <w:r w:rsidR="00DD74C2" w:rsidRPr="00DD74C2">
            <w:rPr>
              <w:rFonts w:cs="Times New Roman"/>
              <w:noProof/>
            </w:rPr>
            <w:t>(36)</w:t>
          </w:r>
          <w:r w:rsidR="00EC5988" w:rsidRPr="00102649">
            <w:rPr>
              <w:rFonts w:cs="Times New Roman"/>
            </w:rPr>
            <w:fldChar w:fldCharType="end"/>
          </w:r>
        </w:sdtContent>
      </w:sdt>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Se  define como un programa informático interactivo de carácter pedagógico que posee una capacidad de comunicación integrada, es decir, que está asociado a Nuevas Tecnologías “.  </w:t>
      </w:r>
      <w:sdt>
        <w:sdtPr>
          <w:rPr>
            <w:rFonts w:cs="Times New Roman"/>
          </w:rPr>
          <w:id w:val="-459887785"/>
          <w:citation/>
        </w:sdtPr>
        <w:sdtContent>
          <w:r w:rsidR="00EC5988" w:rsidRPr="00102649">
            <w:rPr>
              <w:rFonts w:cs="Times New Roman"/>
            </w:rPr>
            <w:fldChar w:fldCharType="begin"/>
          </w:r>
          <w:r w:rsidR="00EC5988" w:rsidRPr="00102649">
            <w:rPr>
              <w:rFonts w:cs="Times New Roman"/>
            </w:rPr>
            <w:instrText xml:space="preserve"> CITATION Cru10 \l 9226 </w:instrText>
          </w:r>
          <w:r w:rsidR="00EC5988" w:rsidRPr="00102649">
            <w:rPr>
              <w:rFonts w:cs="Times New Roman"/>
            </w:rPr>
            <w:fldChar w:fldCharType="separate"/>
          </w:r>
          <w:r w:rsidR="00DD74C2" w:rsidRPr="00DD74C2">
            <w:rPr>
              <w:rFonts w:cs="Times New Roman"/>
              <w:noProof/>
            </w:rPr>
            <w:t>(37)</w:t>
          </w:r>
          <w:r w:rsidR="00EC5988" w:rsidRPr="00102649">
            <w:rPr>
              <w:rFonts w:cs="Times New Roman"/>
            </w:rPr>
            <w:fldChar w:fldCharType="end"/>
          </w:r>
        </w:sdtContent>
      </w:sdt>
    </w:p>
    <w:p w14:paraId="4A6372B4" w14:textId="77777777" w:rsidR="00BF1598" w:rsidRPr="00102649" w:rsidRDefault="00BF1598" w:rsidP="00F12A4C">
      <w:pPr>
        <w:pStyle w:val="Incontec"/>
        <w:rPr>
          <w:rFonts w:cs="Times New Roman"/>
        </w:rPr>
      </w:pPr>
    </w:p>
    <w:p w14:paraId="0260F6B8" w14:textId="08F49773"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de </w:t>
      </w:r>
      <w:r w:rsidRPr="00102649">
        <w:rPr>
          <w:rFonts w:cs="Times New Roman"/>
        </w:rPr>
        <w:t xml:space="preserve"> </w:t>
      </w:r>
      <w:r w:rsidR="00EC5988" w:rsidRPr="00102649">
        <w:rPr>
          <w:rFonts w:cs="Times New Roman"/>
        </w:rPr>
        <w:t>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F12A4C">
      <w:pPr>
        <w:pStyle w:val="Incontec"/>
        <w:rPr>
          <w:rFonts w:cs="Times New Roman"/>
        </w:rPr>
      </w:pPr>
    </w:p>
    <w:p w14:paraId="5035C323" w14:textId="3113FD63"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proofErr w:type="spellStart"/>
      <w:r w:rsidR="00940554">
        <w:rPr>
          <w:rFonts w:cs="Times New Roman"/>
        </w:rPr>
        <w:t>Logica</w:t>
      </w:r>
      <w:proofErr w:type="spellEnd"/>
      <w:r w:rsidR="00940554">
        <w:rPr>
          <w:rFonts w:cs="Times New Roman"/>
        </w:rPr>
        <w:t xml:space="preserve"> </w:t>
      </w:r>
      <w:proofErr w:type="spellStart"/>
      <w:r w:rsidR="00940554">
        <w:rPr>
          <w:rFonts w:cs="Times New Roman"/>
        </w:rPr>
        <w:t>Matematica</w:t>
      </w:r>
      <w:proofErr w:type="spellEnd"/>
      <w:r w:rsidR="00940554">
        <w:rPr>
          <w:rFonts w:cs="Times New Roman"/>
        </w:rPr>
        <w:t xml:space="preserve"> y el Desarrollo del Lenguaje (Eko). Orin se enfocara en la ejecución de ejercicios de </w:t>
      </w:r>
      <w:proofErr w:type="spellStart"/>
      <w:r w:rsidR="00940554">
        <w:rPr>
          <w:rFonts w:cs="Times New Roman"/>
        </w:rPr>
        <w:t>P</w:t>
      </w:r>
      <w:r w:rsidR="00940554" w:rsidRPr="00940554">
        <w:rPr>
          <w:rFonts w:cs="Times New Roman"/>
        </w:rPr>
        <w:t>aradiddles</w:t>
      </w:r>
      <w:proofErr w:type="spellEnd"/>
      <w:r w:rsidR="00940554">
        <w:rPr>
          <w:rFonts w:cs="Times New Roman"/>
        </w:rPr>
        <w:t xml:space="preserve"> y Eko </w:t>
      </w:r>
      <w:r w:rsidRPr="00102649">
        <w:rPr>
          <w:rFonts w:cs="Times New Roman"/>
        </w:rPr>
        <w:t xml:space="preserve"> desarrollara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59A176D2" w14:textId="16F807FE" w:rsidR="00CB3C59" w:rsidRPr="00BE5779" w:rsidDel="00E651FA" w:rsidRDefault="00CB3C59">
      <w:pPr>
        <w:pStyle w:val="Incontec"/>
        <w:rPr>
          <w:del w:id="925" w:author="andres camilo santana bohorquez" w:date="2017-02-15T06:29:00Z"/>
        </w:rPr>
        <w:pPrChange w:id="926" w:author="andres camilo santana bohorquez" w:date="2017-02-15T06:29:00Z">
          <w:pPr/>
        </w:pPrChange>
      </w:pPr>
    </w:p>
    <w:p w14:paraId="2EBC36D2" w14:textId="77777777" w:rsidR="00CB3C59" w:rsidRPr="00BE5779" w:rsidRDefault="00CB3C59">
      <w:pPr>
        <w:pStyle w:val="Incontec"/>
        <w:pPrChange w:id="927" w:author="andres camilo santana bohorquez" w:date="2017-02-15T06:29:00Z">
          <w:pPr/>
        </w:pPrChange>
      </w:pPr>
    </w:p>
    <w:p w14:paraId="6E71E9EA" w14:textId="77777777" w:rsidR="00274004" w:rsidRDefault="00274004" w:rsidP="00151C06">
      <w:pPr>
        <w:pStyle w:val="Incontec"/>
      </w:pPr>
    </w:p>
    <w:p w14:paraId="7588DD45" w14:textId="77777777" w:rsidR="00151C06" w:rsidRDefault="00151C06" w:rsidP="00151C06"/>
    <w:p w14:paraId="1E9DA717" w14:textId="77777777" w:rsidR="00151C06" w:rsidRPr="00151C06" w:rsidRDefault="00151C06" w:rsidP="00151C06">
      <w:pPr>
        <w:pPrChange w:id="928" w:author="andres camilo santana bohorquez" w:date="2017-02-15T06:29:00Z">
          <w:pPr/>
        </w:pPrChange>
      </w:pPr>
    </w:p>
    <w:p w14:paraId="2327A0A2" w14:textId="3DC7042D" w:rsidR="00274004" w:rsidRPr="00274004" w:rsidDel="00E651FA" w:rsidRDefault="00274004" w:rsidP="00E75E0F">
      <w:pPr>
        <w:numPr>
          <w:ilvl w:val="0"/>
          <w:numId w:val="1"/>
        </w:numPr>
        <w:rPr>
          <w:del w:id="929" w:author="andres camilo santana bohorquez" w:date="2017-02-15T06:29:00Z"/>
        </w:rPr>
      </w:pPr>
      <w:bookmarkStart w:id="930" w:name="_Toc475091003"/>
      <w:bookmarkStart w:id="931" w:name="_Toc475091097"/>
      <w:bookmarkStart w:id="932" w:name="_Toc475092492"/>
      <w:bookmarkStart w:id="933" w:name="_Toc475092606"/>
      <w:bookmarkStart w:id="934" w:name="_Toc475092718"/>
      <w:bookmarkStart w:id="935" w:name="_Toc475311926"/>
      <w:bookmarkEnd w:id="930"/>
      <w:bookmarkEnd w:id="931"/>
      <w:bookmarkEnd w:id="932"/>
      <w:bookmarkEnd w:id="933"/>
      <w:bookmarkEnd w:id="934"/>
      <w:bookmarkEnd w:id="935"/>
    </w:p>
    <w:p w14:paraId="7C9A011D" w14:textId="0D0058BE" w:rsidR="00B94B10" w:rsidRPr="00102649" w:rsidRDefault="009218C9" w:rsidP="00E75E0F">
      <w:pPr>
        <w:pStyle w:val="Incontec"/>
        <w:numPr>
          <w:ilvl w:val="2"/>
          <w:numId w:val="1"/>
        </w:numPr>
        <w:outlineLvl w:val="2"/>
        <w:rPr>
          <w:rFonts w:cs="Times New Roman"/>
        </w:rPr>
      </w:pPr>
      <w:bookmarkStart w:id="936" w:name="_Toc475311927"/>
      <w:r>
        <w:rPr>
          <w:rFonts w:cs="Times New Roman"/>
        </w:rPr>
        <w:t>Características del Producto.</w:t>
      </w:r>
      <w:bookmarkEnd w:id="936"/>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F12A4C">
      <w:pPr>
        <w:pStyle w:val="Incontec"/>
        <w:rPr>
          <w:rFonts w:eastAsia="Arial" w:cs="Times New Roman"/>
        </w:rPr>
      </w:pPr>
    </w:p>
    <w:p w14:paraId="04F88FF1" w14:textId="5C074ED1"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010160">
        <w:rPr>
          <w:rFonts w:eastAsia="Arial" w:cs="Times New Roman"/>
        </w:rPr>
        <w:t>1</w:t>
      </w:r>
      <w:r w:rsidR="00253546">
        <w:rPr>
          <w:rFonts w:eastAsia="Arial" w:cs="Times New Roman"/>
        </w:rPr>
        <w:t xml:space="preserve"> </w:t>
      </w:r>
      <w:r w:rsidR="004908D9" w:rsidRPr="00102649">
        <w:rPr>
          <w:rFonts w:eastAsia="Arial" w:cs="Times New Roman"/>
        </w:rPr>
        <w:t xml:space="preserve"> </w:t>
      </w:r>
      <w:r w:rsidR="00253546">
        <w:rPr>
          <w:rFonts w:eastAsia="Arial" w:cs="Times New Roman"/>
        </w:rPr>
        <w:t>y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4601" cy="2878942"/>
                    </a:xfrm>
                    <a:prstGeom prst="rect">
                      <a:avLst/>
                    </a:prstGeom>
                  </pic:spPr>
                </pic:pic>
              </a:graphicData>
            </a:graphic>
          </wp:inline>
        </w:drawing>
      </w:r>
    </w:p>
    <w:p w14:paraId="66F5BF7C" w14:textId="198DAEC8" w:rsidR="009E2911" w:rsidRPr="000A0072" w:rsidRDefault="009E2911" w:rsidP="00F12A4C">
      <w:pPr>
        <w:pStyle w:val="Incontec"/>
        <w:rPr>
          <w:rFonts w:eastAsia="Arial" w:cs="Times New Roman"/>
          <w:sz w:val="22"/>
          <w:szCs w:val="22"/>
        </w:rPr>
      </w:pPr>
      <w:r w:rsidRPr="000A0072">
        <w:rPr>
          <w:rFonts w:eastAsia="Arial" w:cs="Times New Roman"/>
          <w:b/>
          <w:i/>
          <w:sz w:val="22"/>
          <w:szCs w:val="22"/>
        </w:rPr>
        <w:t xml:space="preserve">Figura </w:t>
      </w:r>
      <w:r w:rsidR="009218C9" w:rsidRPr="000A0072">
        <w:rPr>
          <w:rFonts w:eastAsia="Arial" w:cs="Times New Roman"/>
          <w:b/>
          <w:i/>
          <w:sz w:val="22"/>
          <w:szCs w:val="22"/>
        </w:rPr>
        <w:t>5</w:t>
      </w:r>
      <w:r w:rsidR="00222573" w:rsidRPr="000A0072">
        <w:rPr>
          <w:rFonts w:eastAsia="Arial" w:cs="Times New Roman"/>
          <w:b/>
          <w:i/>
          <w:sz w:val="22"/>
          <w:szCs w:val="22"/>
        </w:rPr>
        <w:t>-</w:t>
      </w:r>
      <w:r w:rsidR="00010160">
        <w:rPr>
          <w:rFonts w:eastAsia="Arial" w:cs="Times New Roman"/>
          <w:b/>
          <w:i/>
          <w:sz w:val="22"/>
          <w:szCs w:val="22"/>
        </w:rPr>
        <w:t>1</w:t>
      </w:r>
      <w:r w:rsidR="000920B3" w:rsidRPr="000A0072">
        <w:rPr>
          <w:rFonts w:eastAsia="Arial" w:cs="Times New Roman"/>
          <w:sz w:val="22"/>
          <w:szCs w:val="22"/>
        </w:rPr>
        <w:t>.</w:t>
      </w:r>
      <w:r w:rsidRPr="000A0072">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lastRenderedPageBreak/>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0A0072" w:rsidRDefault="0002286F" w:rsidP="0002286F">
      <w:pPr>
        <w:pStyle w:val="Incontec"/>
        <w:rPr>
          <w:rFonts w:eastAsia="Arial"/>
          <w:sz w:val="22"/>
          <w:szCs w:val="22"/>
        </w:rPr>
      </w:pPr>
      <w:r w:rsidRPr="000A0072">
        <w:rPr>
          <w:b/>
          <w:i/>
          <w:sz w:val="22"/>
          <w:szCs w:val="22"/>
        </w:rPr>
        <w:t>Figura 5-</w:t>
      </w:r>
      <w:r w:rsidR="00010160">
        <w:rPr>
          <w:b/>
          <w:i/>
          <w:sz w:val="22"/>
          <w:szCs w:val="22"/>
        </w:rPr>
        <w:t>2</w:t>
      </w:r>
      <w:r w:rsidRPr="000A0072">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22"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4F51CC65" w:rsidR="007D658E" w:rsidRPr="00102649" w:rsidRDefault="004441F1" w:rsidP="00F12A4C">
      <w:pPr>
        <w:pStyle w:val="Incontec"/>
        <w:rPr>
          <w:rFonts w:eastAsia="Arial" w:cs="Times New Roman"/>
        </w:rPr>
      </w:pPr>
      <w:r w:rsidRPr="00102649">
        <w:rPr>
          <w:rFonts w:eastAsia="Arial" w:cs="Times New Roman"/>
        </w:rPr>
        <w:lastRenderedPageBreak/>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el usuario  podrá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23"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579CFE03" w14:textId="77777777" w:rsidR="005E1712" w:rsidRPr="005E1712" w:rsidRDefault="005E1712" w:rsidP="00911F01">
      <w:pPr>
        <w:pStyle w:val="Incontec"/>
      </w:pPr>
    </w:p>
    <w:p w14:paraId="004634FF" w14:textId="4D95E026" w:rsidR="005A28FB" w:rsidRPr="00976C24" w:rsidRDefault="005A28FB" w:rsidP="00E75E0F">
      <w:pPr>
        <w:pStyle w:val="Incontec"/>
        <w:numPr>
          <w:ilvl w:val="2"/>
          <w:numId w:val="1"/>
        </w:numPr>
        <w:outlineLvl w:val="2"/>
        <w:rPr>
          <w:rFonts w:cs="Times New Roman"/>
          <w:sz w:val="22"/>
        </w:rPr>
      </w:pPr>
      <w:bookmarkStart w:id="937" w:name="_Toc475311928"/>
      <w:r w:rsidRPr="00976C24">
        <w:rPr>
          <w:rFonts w:cs="Times New Roman"/>
          <w:szCs w:val="28"/>
        </w:rPr>
        <w:t>Plan de Aplicación</w:t>
      </w:r>
      <w:r w:rsidR="005E1712">
        <w:rPr>
          <w:rFonts w:cs="Times New Roman"/>
          <w:szCs w:val="28"/>
        </w:rPr>
        <w:t>.</w:t>
      </w:r>
      <w:bookmarkEnd w:id="937"/>
      <w:r w:rsidRPr="00976C24">
        <w:rPr>
          <w:rFonts w:cs="Times New Roman"/>
          <w:szCs w:val="28"/>
        </w:rPr>
        <w:t xml:space="preserve"> </w:t>
      </w:r>
    </w:p>
    <w:p w14:paraId="206BC340" w14:textId="77777777" w:rsidR="005A28FB" w:rsidRPr="005E1712" w:rsidRDefault="005A28FB" w:rsidP="005E1712">
      <w:pPr>
        <w:pStyle w:val="Incontec"/>
      </w:pPr>
    </w:p>
    <w:p w14:paraId="1D42B87D" w14:textId="77777777" w:rsidR="005E1712" w:rsidRDefault="005E1712" w:rsidP="005E1712">
      <w:pPr>
        <w:pStyle w:val="Incontec"/>
        <w:rPr>
          <w:rFonts w:eastAsia="Nova Mono"/>
        </w:rPr>
      </w:pPr>
      <w:bookmarkStart w:id="938" w:name="_i3qzz27lsh9g" w:colFirst="0" w:colLast="0"/>
      <w:bookmarkEnd w:id="938"/>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AF497C">
      <w:pPr>
        <w:pStyle w:val="Incontec"/>
        <w:ind w:left="720" w:firstLine="720"/>
        <w:rPr>
          <w:rFonts w:eastAsia="Nova Mono"/>
        </w:rPr>
      </w:pPr>
    </w:p>
    <w:p w14:paraId="1CA120E5" w14:textId="00A2957C" w:rsidR="00AF497C" w:rsidRDefault="005E1712" w:rsidP="00911F01">
      <w:pPr>
        <w:pStyle w:val="Incontec"/>
        <w:rPr>
          <w:rFonts w:eastAsia="Nova Mono"/>
        </w:rPr>
      </w:pPr>
      <w:r w:rsidRPr="00911F01">
        <w:rPr>
          <w:rFonts w:eastAsia="Nova Mono"/>
          <w:b/>
          <w:i/>
        </w:rPr>
        <w:lastRenderedPageBreak/>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capacitación </w:t>
      </w:r>
      <w:r w:rsidR="00BC57A3" w:rsidRPr="00AF497C">
        <w:rPr>
          <w:rFonts w:eastAsia="Nova Mono"/>
        </w:rPr>
        <w:t xml:space="preserve"> donde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151C06">
      <w:pPr>
        <w:pStyle w:val="Incontec"/>
        <w:rPr>
          <w:rFonts w:eastAsia="Nova Mono"/>
        </w:rPr>
      </w:pPr>
    </w:p>
    <w:p w14:paraId="4382ABB1" w14:textId="77777777"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BC57A3" w:rsidRPr="00AF497C">
        <w:rPr>
          <w:rFonts w:eastAsia="Nova Mono"/>
        </w:rPr>
        <w:fldChar w:fldCharType="begin"/>
      </w:r>
      <w:r w:rsidR="00BC57A3" w:rsidRPr="00AF497C">
        <w:rPr>
          <w:rFonts w:eastAsia="Nova Mono"/>
        </w:rPr>
        <w:instrText xml:space="preserve"> REF _Ref467583406 \r \h </w:instrText>
      </w:r>
      <w:r w:rsidR="00AF497C" w:rsidRPr="00AF497C">
        <w:rPr>
          <w:rFonts w:eastAsia="Nova Mono"/>
        </w:rPr>
        <w:instrText xml:space="preserve"> \* MERGEFORMAT </w:instrText>
      </w:r>
      <w:r w:rsidR="00BC57A3" w:rsidRPr="00AF497C">
        <w:rPr>
          <w:rFonts w:eastAsia="Nova Mono"/>
        </w:rPr>
      </w:r>
      <w:r w:rsidR="00BC57A3" w:rsidRPr="00AF497C">
        <w:rPr>
          <w:rFonts w:eastAsia="Nova Mono"/>
        </w:rPr>
        <w:fldChar w:fldCharType="separate"/>
      </w:r>
      <w:r w:rsidR="00BC57A3" w:rsidRPr="00AF497C">
        <w:rPr>
          <w:rFonts w:eastAsia="Nova Mono"/>
        </w:rPr>
        <w:t>5.4</w:t>
      </w:r>
      <w:r w:rsidR="00BC57A3" w:rsidRPr="00AF497C">
        <w:rPr>
          <w:rFonts w:eastAsia="Nova Mono"/>
        </w:rPr>
        <w:fldChar w:fldCharType="end"/>
      </w:r>
      <w:r w:rsidR="00BC57A3" w:rsidRPr="00AF497C">
        <w:rPr>
          <w:rFonts w:eastAsia="Nova Mono"/>
        </w:rPr>
        <w:t>).</w:t>
      </w:r>
      <w:r w:rsidR="00BC57A3" w:rsidRPr="00AF497C">
        <w:rPr>
          <w:rFonts w:eastAsia="Nova Mono"/>
        </w:rPr>
        <w:cr/>
        <w:t xml:space="preserve">Durante esta etapa se realizaran procesos de control mediante bloques temporales (Sprint) que buscan definir el estado actual del proyecto, </w:t>
      </w:r>
      <w:r w:rsidR="002C44B0" w:rsidRPr="00AF497C">
        <w:rPr>
          <w:rFonts w:eastAsia="Nova Mono"/>
        </w:rPr>
        <w:t xml:space="preserve">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2C44B0" w:rsidRPr="00AF497C">
        <w:rPr>
          <w:rFonts w:eastAsia="Nova Mono"/>
        </w:rPr>
        <w:t>5.4.4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151C06">
      <w:pPr>
        <w:pStyle w:val="Incontec"/>
        <w:rPr>
          <w:rFonts w:eastAsia="Nova Mono"/>
        </w:rPr>
      </w:pPr>
      <w:r>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7335F2">
      <w:pPr>
        <w:pStyle w:val="Incontec"/>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5">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21FAEEA" w14:textId="64B24C75" w:rsidR="002566A8" w:rsidDel="005F7F06" w:rsidRDefault="00DB1E0A" w:rsidP="00DB1E0A">
      <w:pPr>
        <w:pStyle w:val="Incontec"/>
        <w:rPr>
          <w:del w:id="939" w:author="andres camilo santana bohorquez" w:date="2017-02-15T06:32:00Z"/>
        </w:rPr>
      </w:pPr>
      <w:r>
        <w:t>A continuación se presentan detalladamente los proyectos comprendidos en el Desarrollo de Software, En la Figura 5-</w:t>
      </w:r>
      <w:r w:rsidR="007F5BF0">
        <w:t>6</w:t>
      </w:r>
      <w:r>
        <w:t xml:space="preserve"> se presenta la hoja de ruta para el desarrollo del aplicativo Eko.</w:t>
      </w:r>
    </w:p>
    <w:p w14:paraId="3C55EA1B" w14:textId="77777777" w:rsidR="005F7F06" w:rsidRDefault="005F7F06">
      <w:pPr>
        <w:pStyle w:val="Incontec"/>
        <w:rPr>
          <w:ins w:id="940" w:author="andres camilo santana bohorquez" w:date="2017-02-15T06:32:00Z"/>
        </w:rPr>
        <w:pPrChange w:id="941" w:author="andres camilo santana bohorquez" w:date="2017-02-15T06:32:00Z">
          <w:pPr/>
        </w:pPrChange>
      </w:pPr>
      <w:ins w:id="942" w:author="andres camilo santana bohorquez" w:date="2017-02-15T06:32:00Z">
        <w:r>
          <w:t xml:space="preserve"> </w:t>
        </w:r>
      </w:ins>
    </w:p>
    <w:p w14:paraId="6E4A5E05" w14:textId="37546007" w:rsidR="00DB1E0A" w:rsidRDefault="005F7F06">
      <w:pPr>
        <w:pStyle w:val="Incontec"/>
        <w:pPrChange w:id="943" w:author="andres camilo santana bohorquez" w:date="2017-02-15T06:32:00Z">
          <w:pPr/>
        </w:pPrChange>
      </w:pPr>
      <w:ins w:id="944" w:author="andres camilo santana bohorquez" w:date="2017-02-15T06:31:00Z">
        <w:r>
          <w:t>El desarrollo del aplicativo Eko se compone de 3 sub</w:t>
        </w:r>
      </w:ins>
      <w:ins w:id="945" w:author="andres camilo santana bohorquez" w:date="2017-02-15T06:32:00Z">
        <w:r>
          <w:t xml:space="preserve"> </w:t>
        </w:r>
      </w:ins>
      <w:ins w:id="946" w:author="andres camilo santana bohorquez" w:date="2017-02-15T06:31:00Z">
        <w:r>
          <w:t>proyectos (</w:t>
        </w:r>
      </w:ins>
      <w:ins w:id="947" w:author="andres camilo santana bohorquez" w:date="2017-02-15T06:33:00Z">
        <w:r>
          <w:t>Análisis</w:t>
        </w:r>
      </w:ins>
      <w:ins w:id="948" w:author="andres camilo santana bohorquez" w:date="2017-02-15T06:31:00Z">
        <w:r>
          <w:t>, Diseño</w:t>
        </w:r>
      </w:ins>
      <w:ins w:id="949" w:author="andres camilo santana bohorquez" w:date="2017-02-15T06:33:00Z">
        <w:r>
          <w:t xml:space="preserve"> y</w:t>
        </w:r>
      </w:ins>
      <w:ins w:id="950" w:author="andres camilo santana bohorquez" w:date="2017-02-15T06:31:00Z">
        <w:r>
          <w:t xml:space="preserve"> Desarrollo)</w:t>
        </w:r>
      </w:ins>
      <w:ins w:id="951" w:author="andres camilo santana bohorquez" w:date="2017-02-15T06:33:00Z">
        <w:r>
          <w:t xml:space="preserve"> principalmente fundamentados en las etapas que se presentan en el ciclo de vida de un producto de software </w:t>
        </w:r>
      </w:ins>
    </w:p>
    <w:p w14:paraId="3605C820" w14:textId="77777777" w:rsidR="00DB1E0A" w:rsidRPr="00DB1E0A" w:rsidRDefault="00DB1E0A" w:rsidP="00DB1E0A"/>
    <w:p w14:paraId="02DD27B8" w14:textId="15676E47" w:rsidR="0072537A" w:rsidRDefault="00633ABB">
      <w:pPr>
        <w:jc w:val="center"/>
        <w:pPrChange w:id="952" w:author="andres camilo santana bohorquez" w:date="2017-02-15T06:34:00Z">
          <w:pPr/>
        </w:pPrChange>
      </w:pPr>
      <w:r>
        <w:rPr>
          <w:noProof/>
          <w:lang w:val="es-ES" w:eastAsia="es-ES"/>
        </w:rPr>
        <w:lastRenderedPageBreak/>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5">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commentRangeStart w:id="953"/>
      <w:r w:rsidR="0014069D">
        <w:rPr>
          <w:noProof/>
          <w:lang w:val="es-ES" w:eastAsia="es-ES"/>
        </w:rPr>
        <w:drawing>
          <wp:inline distT="0" distB="0" distL="0" distR="0" wp14:anchorId="709C5241" wp14:editId="05227429">
            <wp:extent cx="5311887" cy="3718560"/>
            <wp:effectExtent l="0" t="0" r="317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21785" cy="3725489"/>
                    </a:xfrm>
                    <a:prstGeom prst="rect">
                      <a:avLst/>
                    </a:prstGeom>
                  </pic:spPr>
                </pic:pic>
              </a:graphicData>
            </a:graphic>
          </wp:inline>
        </w:drawing>
      </w:r>
      <w:commentRangeEnd w:id="953"/>
      <w:r w:rsidR="00881723">
        <w:rPr>
          <w:rStyle w:val="Refdecomentario"/>
        </w:rPr>
        <w:commentReference w:id="953"/>
      </w:r>
      <w:r w:rsidR="0014069D">
        <w:rPr>
          <w:noProof/>
        </w:rPr>
        <w:t xml:space="preserve"> </w:t>
      </w:r>
      <w:r w:rsidR="0014069D">
        <w:rPr>
          <w:noProof/>
          <w:lang w:val="es-ES" w:eastAsia="es-ES"/>
        </w:rPr>
        <w:drawing>
          <wp:inline distT="0" distB="0" distL="0" distR="0" wp14:anchorId="544B4A54" wp14:editId="692B9664">
            <wp:extent cx="5276850" cy="2417512"/>
            <wp:effectExtent l="0" t="0" r="0"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98418" cy="2427393"/>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2EFA9BA2" w14:textId="67D47456" w:rsidR="0072537A" w:rsidRDefault="0072537A" w:rsidP="0072537A">
      <w:pPr>
        <w:rPr>
          <w:ins w:id="954" w:author="andres camilo santana bohorquez" w:date="2017-02-15T06:34:00Z"/>
        </w:rPr>
      </w:pPr>
    </w:p>
    <w:p w14:paraId="48357211" w14:textId="3F69A051" w:rsidR="005F7F06" w:rsidRDefault="005F7F06">
      <w:pPr>
        <w:pStyle w:val="Incontec"/>
        <w:rPr>
          <w:ins w:id="955" w:author="andres camilo santana bohorquez" w:date="2017-02-15T06:37:00Z"/>
        </w:rPr>
        <w:pPrChange w:id="956" w:author="andres camilo santana bohorquez" w:date="2017-02-15T06:34:00Z">
          <w:pPr/>
        </w:pPrChange>
      </w:pPr>
      <w:ins w:id="957" w:author="andres camilo santana bohorquez" w:date="2017-02-15T06:34:00Z">
        <w:r>
          <w:t>En el primer Sub</w:t>
        </w:r>
      </w:ins>
      <w:ins w:id="958" w:author="andres camilo santana bohorquez" w:date="2017-02-15T06:38:00Z">
        <w:r>
          <w:t xml:space="preserve"> </w:t>
        </w:r>
      </w:ins>
      <w:ins w:id="959" w:author="andres camilo santana bohorquez" w:date="2017-02-15T06:34:00Z">
        <w:r>
          <w:t xml:space="preserve">proyecto denominado </w:t>
        </w:r>
      </w:ins>
      <w:ins w:id="960" w:author="andres camilo santana bohorquez" w:date="2017-02-15T06:38:00Z">
        <w:r>
          <w:t>Análisis</w:t>
        </w:r>
      </w:ins>
      <w:ins w:id="961" w:author="andres camilo santana bohorquez" w:date="2017-02-15T06:34:00Z">
        <w:r>
          <w:t xml:space="preserve"> de Requerimientos, se desarrollaran hitos que buscan conocer los requerimientos funcionales que </w:t>
        </w:r>
      </w:ins>
      <w:ins w:id="962" w:author="andres camilo santana bohorquez" w:date="2017-02-15T06:35:00Z">
        <w:r>
          <w:t>deberá</w:t>
        </w:r>
      </w:ins>
      <w:ins w:id="963" w:author="andres camilo santana bohorquez" w:date="2017-02-15T06:34:00Z">
        <w:r>
          <w:t xml:space="preserve"> </w:t>
        </w:r>
      </w:ins>
      <w:ins w:id="964" w:author="andres camilo santana bohorquez" w:date="2017-02-15T06:35:00Z">
        <w:r>
          <w:t xml:space="preserve">ofrecer el proyecto al usuario final, para conocer dichos requerimientos, se concretaran </w:t>
        </w:r>
      </w:ins>
      <w:ins w:id="965" w:author="andres camilo santana bohorquez" w:date="2017-02-15T06:36:00Z">
        <w:r>
          <w:lastRenderedPageBreak/>
          <w:t>entrevistas con pe</w:t>
        </w:r>
      </w:ins>
      <w:ins w:id="966" w:author="andres camilo santana bohorquez" w:date="2017-02-15T06:35:00Z">
        <w:r>
          <w:t xml:space="preserve">rsonas </w:t>
        </w:r>
      </w:ins>
      <w:ins w:id="967" w:author="andres camilo santana bohorquez" w:date="2017-02-15T06:36:00Z">
        <w:r>
          <w:t>con limitaciones cognitivas</w:t>
        </w:r>
      </w:ins>
      <w:ins w:id="968" w:author="andres camilo santana bohorquez" w:date="2017-02-15T06:37:00Z">
        <w:r>
          <w:t xml:space="preserve"> tarea que se </w:t>
        </w:r>
      </w:ins>
      <w:ins w:id="969" w:author="andres camilo santana bohorquez" w:date="2017-02-15T06:38:00Z">
        <w:r>
          <w:t>conocerá</w:t>
        </w:r>
      </w:ins>
      <w:ins w:id="970" w:author="andres camilo santana bohorquez" w:date="2017-02-15T06:37:00Z">
        <w:r>
          <w:t xml:space="preserve"> como: </w:t>
        </w:r>
      </w:ins>
      <w:ins w:id="971" w:author="andres camilo santana bohorquez" w:date="2017-02-15T06:38:00Z">
        <w:r>
          <w:t>Conociendo</w:t>
        </w:r>
      </w:ins>
      <w:ins w:id="972" w:author="andres camilo santana bohorquez" w:date="2017-02-15T06:37:00Z">
        <w:r>
          <w:t xml:space="preserve"> el cliente.</w:t>
        </w:r>
      </w:ins>
    </w:p>
    <w:p w14:paraId="432D52A1" w14:textId="33C1E8D1" w:rsidR="005F7F06" w:rsidRDefault="005F7F06">
      <w:pPr>
        <w:pStyle w:val="Incontec"/>
        <w:rPr>
          <w:ins w:id="973" w:author="andres camilo santana bohorquez" w:date="2017-02-15T06:43:00Z"/>
        </w:rPr>
        <w:pPrChange w:id="974" w:author="andres camilo santana bohorquez" w:date="2017-02-15T06:37:00Z">
          <w:pPr/>
        </w:pPrChange>
      </w:pPr>
      <w:ins w:id="975" w:author="andres camilo santana bohorquez" w:date="2017-02-15T06:37:00Z">
        <w:r>
          <w:t xml:space="preserve">A partir de que se tenga un listado con todos los requerimientos funcionales, </w:t>
        </w:r>
      </w:ins>
      <w:ins w:id="976" w:author="andres camilo santana bohorquez" w:date="2017-02-15T06:38:00Z">
        <w:r>
          <w:t xml:space="preserve">se generaran una serie de documentos que le permitirán al equipo de desarrollo conocer las actividades que podría </w:t>
        </w:r>
      </w:ins>
      <w:ins w:id="977" w:author="andres camilo santana bohorquez" w:date="2017-02-15T06:39:00Z">
        <w:r>
          <w:t>realizar</w:t>
        </w:r>
      </w:ins>
      <w:ins w:id="978" w:author="andres camilo santana bohorquez" w:date="2017-02-15T06:38:00Z">
        <w:r>
          <w:t xml:space="preserve"> el usuario final en </w:t>
        </w:r>
      </w:ins>
      <w:ins w:id="979" w:author="andres camilo santana bohorquez" w:date="2017-02-15T06:39:00Z">
        <w:r>
          <w:t xml:space="preserve">el </w:t>
        </w:r>
      </w:ins>
      <w:ins w:id="980" w:author="andres camilo santana bohorquez" w:date="2017-02-15T06:38:00Z">
        <w:r>
          <w:t>producto</w:t>
        </w:r>
      </w:ins>
      <w:ins w:id="981" w:author="andres camilo santana bohorquez" w:date="2017-02-15T06:39:00Z">
        <w:r>
          <w:t xml:space="preserve">, dicha tarea busca plasmar todo el proceso de </w:t>
        </w:r>
      </w:ins>
      <w:ins w:id="982" w:author="andres camilo santana bohorquez" w:date="2017-02-15T06:40:00Z">
        <w:r>
          <w:t>interacción</w:t>
        </w:r>
      </w:ins>
      <w:ins w:id="983" w:author="andres camilo santana bohorquez" w:date="2017-02-15T06:39:00Z">
        <w:r>
          <w:t xml:space="preserve"> entre el usuario final y el aplicativo</w:t>
        </w:r>
      </w:ins>
      <w:ins w:id="984" w:author="andres camilo santana bohorquez" w:date="2017-02-15T06:41:00Z">
        <w:r>
          <w:t xml:space="preserve"> en un lenguaje con el cual el equipo </w:t>
        </w:r>
        <w:r w:rsidR="00CE5DAB">
          <w:t xml:space="preserve">de desarrollo se siente </w:t>
        </w:r>
      </w:ins>
      <w:ins w:id="985" w:author="andres camilo santana bohorquez" w:date="2017-02-15T06:42:00Z">
        <w:r w:rsidR="00CE5DAB">
          <w:t>más</w:t>
        </w:r>
      </w:ins>
      <w:ins w:id="986" w:author="andres camilo santana bohorquez" w:date="2017-02-15T06:41:00Z">
        <w:r w:rsidR="00CE5DAB">
          <w:t xml:space="preserve"> </w:t>
        </w:r>
      </w:ins>
      <w:ins w:id="987" w:author="andres camilo santana bohorquez" w:date="2017-02-15T06:42:00Z">
        <w:r w:rsidR="00CE5DAB">
          <w:t>cómodo</w:t>
        </w:r>
      </w:ins>
      <w:ins w:id="988" w:author="andres camilo santana bohorquez" w:date="2017-02-15T06:41:00Z">
        <w:r w:rsidR="00CE5DAB">
          <w:t xml:space="preserve"> a la hora de realizar procesos de desarrollo de software</w:t>
        </w:r>
      </w:ins>
      <w:ins w:id="989" w:author="andres camilo santana bohorquez" w:date="2017-02-15T06:39:00Z">
        <w:r>
          <w:t xml:space="preserve">, este proceso </w:t>
        </w:r>
      </w:ins>
      <w:ins w:id="990" w:author="andres camilo santana bohorquez" w:date="2017-02-15T06:40:00Z">
        <w:r>
          <w:t>será</w:t>
        </w:r>
      </w:ins>
      <w:ins w:id="991" w:author="andres camilo santana bohorquez" w:date="2017-02-15T06:39:00Z">
        <w:r>
          <w:t xml:space="preserve"> </w:t>
        </w:r>
      </w:ins>
      <w:ins w:id="992" w:author="andres camilo santana bohorquez" w:date="2017-02-15T06:40:00Z">
        <w:r>
          <w:t xml:space="preserve">conocido como: </w:t>
        </w:r>
      </w:ins>
      <w:ins w:id="993" w:author="andres camilo santana bohorquez" w:date="2017-02-15T06:43:00Z">
        <w:r w:rsidR="00CE5DAB">
          <w:t>Documentación</w:t>
        </w:r>
      </w:ins>
      <w:ins w:id="994" w:author="andres camilo santana bohorquez" w:date="2017-02-15T06:40:00Z">
        <w:r>
          <w:t xml:space="preserve"> de Requerimientos, </w:t>
        </w:r>
      </w:ins>
      <w:ins w:id="995" w:author="andres camilo santana bohorquez" w:date="2017-02-15T06:43:00Z">
        <w:r w:rsidR="00CE5DAB">
          <w:t>Documentación</w:t>
        </w:r>
      </w:ins>
      <w:ins w:id="996" w:author="andres camilo santana bohorquez" w:date="2017-02-15T06:40:00Z">
        <w:r>
          <w:t xml:space="preserve"> de Casos de Uso y </w:t>
        </w:r>
      </w:ins>
      <w:ins w:id="997" w:author="andres camilo santana bohorquez" w:date="2017-02-15T06:43:00Z">
        <w:r w:rsidR="00CE5DAB">
          <w:t>Especificación</w:t>
        </w:r>
      </w:ins>
      <w:ins w:id="998" w:author="andres camilo santana bohorquez" w:date="2017-02-15T06:40:00Z">
        <w:r>
          <w:t xml:space="preserve"> Funcional.</w:t>
        </w:r>
      </w:ins>
      <w:ins w:id="999" w:author="andres camilo santana bohorquez" w:date="2017-02-15T06:38:00Z">
        <w:r>
          <w:t xml:space="preserve"> </w:t>
        </w:r>
      </w:ins>
    </w:p>
    <w:p w14:paraId="310D6E5F" w14:textId="77777777" w:rsidR="00CE5DAB" w:rsidRDefault="00CE5DAB">
      <w:pPr>
        <w:rPr>
          <w:ins w:id="1000" w:author="andres camilo santana bohorquez" w:date="2017-02-15T06:43:00Z"/>
        </w:rPr>
      </w:pPr>
    </w:p>
    <w:p w14:paraId="6B50012F" w14:textId="3CC0B849" w:rsidR="00CE5DAB" w:rsidRDefault="00CE5DAB">
      <w:pPr>
        <w:pStyle w:val="Incontec"/>
        <w:rPr>
          <w:ins w:id="1001" w:author="andres camilo santana bohorquez" w:date="2017-02-15T06:51:00Z"/>
        </w:rPr>
        <w:pPrChange w:id="1002" w:author="andres camilo santana bohorquez" w:date="2017-02-15T06:43:00Z">
          <w:pPr/>
        </w:pPrChange>
      </w:pPr>
      <w:ins w:id="1003" w:author="andres camilo santana bohorquez" w:date="2017-02-15T06:43:00Z">
        <w:r>
          <w:t xml:space="preserve">Luego de que el equipo de desarrollo tiene la documentación de todos los procesos que se deben codificar en lenguaje </w:t>
        </w:r>
      </w:ins>
      <w:ins w:id="1004" w:author="andres camilo santana bohorquez" w:date="2017-02-15T06:44:00Z">
        <w:r>
          <w:t>máquina</w:t>
        </w:r>
      </w:ins>
      <w:ins w:id="1005" w:author="andres camilo santana bohorquez" w:date="2017-02-15T06:43:00Z">
        <w:r>
          <w:t>, se debe especificar un</w:t>
        </w:r>
      </w:ins>
      <w:ins w:id="1006" w:author="andres camilo santana bohorquez" w:date="2017-02-15T06:44:00Z">
        <w:r>
          <w:t>a</w:t>
        </w:r>
      </w:ins>
      <w:ins w:id="1007" w:author="andres camilo santana bohorquez" w:date="2017-02-15T06:43:00Z">
        <w:r>
          <w:t xml:space="preserve"> arquitectura</w:t>
        </w:r>
      </w:ins>
      <w:ins w:id="1008" w:author="andres camilo santana bohorquez" w:date="2017-02-15T06:44:00Z">
        <w:r>
          <w:t xml:space="preserve"> </w:t>
        </w:r>
      </w:ins>
      <w:ins w:id="1009" w:author="andres camilo santana bohorquez" w:date="2017-02-15T06:48:00Z">
        <w:r>
          <w:t>que permita analizar los</w:t>
        </w:r>
      </w:ins>
      <w:ins w:id="1010" w:author="andres camilo santana bohorquez" w:date="2017-02-15T06:46:00Z">
        <w:r>
          <w:t xml:space="preserve"> </w:t>
        </w:r>
      </w:ins>
      <w:ins w:id="1011" w:author="andres camilo santana bohorquez" w:date="2017-02-15T06:47:00Z">
        <w:r>
          <w:t>módulos</w:t>
        </w:r>
      </w:ins>
      <w:ins w:id="1012" w:author="andres camilo santana bohorquez" w:date="2017-02-15T06:46:00Z">
        <w:r>
          <w:t xml:space="preserve"> </w:t>
        </w:r>
      </w:ins>
      <w:ins w:id="1013" w:author="andres camilo santana bohorquez" w:date="2017-02-15T06:47:00Z">
        <w:r>
          <w:t xml:space="preserve">funcionales </w:t>
        </w:r>
      </w:ins>
      <w:ins w:id="1014" w:author="andres camilo santana bohorquez" w:date="2017-02-15T06:46:00Z">
        <w:r>
          <w:t xml:space="preserve">a desarrollar y la </w:t>
        </w:r>
      </w:ins>
      <w:ins w:id="1015" w:author="andres camilo santana bohorquez" w:date="2017-02-15T06:47:00Z">
        <w:r>
          <w:t>interacción</w:t>
        </w:r>
      </w:ins>
      <w:ins w:id="1016" w:author="andres camilo santana bohorquez" w:date="2017-02-15T06:46:00Z">
        <w:r>
          <w:t xml:space="preserve"> que estos presentan, </w:t>
        </w:r>
      </w:ins>
      <w:ins w:id="1017" w:author="andres camilo santana bohorquez" w:date="2017-02-15T06:49:00Z">
        <w:r>
          <w:t>elegir la</w:t>
        </w:r>
      </w:ins>
      <w:ins w:id="1018" w:author="andres camilo santana bohorquez" w:date="2017-02-15T06:46:00Z">
        <w:r>
          <w:t xml:space="preserve"> plataforma sobre la </w:t>
        </w:r>
      </w:ins>
      <w:ins w:id="1019" w:author="andres camilo santana bohorquez" w:date="2017-02-15T06:49:00Z">
        <w:r>
          <w:t xml:space="preserve">que se </w:t>
        </w:r>
      </w:ins>
      <w:ins w:id="1020" w:author="andres camilo santana bohorquez" w:date="2017-02-15T06:46:00Z">
        <w:r>
          <w:t xml:space="preserve">ejecuta la </w:t>
        </w:r>
      </w:ins>
      <w:ins w:id="1021" w:author="andres camilo santana bohorquez" w:date="2017-02-15T06:47:00Z">
        <w:r>
          <w:t>aplicación</w:t>
        </w:r>
      </w:ins>
      <w:ins w:id="1022" w:author="andres camilo santana bohorquez" w:date="2017-02-15T06:44:00Z">
        <w:r>
          <w:t xml:space="preserve"> </w:t>
        </w:r>
      </w:ins>
      <w:ins w:id="1023" w:author="andres camilo santana bohorquez" w:date="2017-02-15T06:50:00Z">
        <w:r>
          <w:t>todo con el fin de conocer las bases sobre las cuales se ejecutara el desarrollo.</w:t>
        </w:r>
      </w:ins>
    </w:p>
    <w:p w14:paraId="486AA98D" w14:textId="77777777" w:rsidR="00CE5DAB" w:rsidRDefault="00CE5DAB">
      <w:pPr>
        <w:rPr>
          <w:ins w:id="1024" w:author="andres camilo santana bohorquez" w:date="2017-02-15T06:51:00Z"/>
        </w:rPr>
      </w:pPr>
    </w:p>
    <w:p w14:paraId="1AA3D2F9" w14:textId="10D3F517" w:rsidR="000C1140" w:rsidRDefault="00CE5DAB">
      <w:pPr>
        <w:pStyle w:val="Incontec"/>
        <w:rPr>
          <w:ins w:id="1025" w:author="andres camilo santana bohorquez" w:date="2017-02-15T06:57:00Z"/>
        </w:rPr>
        <w:pPrChange w:id="1026" w:author="andres camilo santana bohorquez" w:date="2017-02-15T06:54:00Z">
          <w:pPr/>
        </w:pPrChange>
      </w:pPr>
      <w:ins w:id="1027" w:author="andres camilo santana bohorquez" w:date="2017-02-15T06:51:00Z">
        <w:r>
          <w:t xml:space="preserve">Finalmente el equipo de desarrollo procederá a codificar todos los procesos anteriormente </w:t>
        </w:r>
      </w:ins>
      <w:ins w:id="1028" w:author="andres camilo santana bohorquez" w:date="2017-02-15T06:54:00Z">
        <w:r w:rsidR="000C1140">
          <w:t>mencionados,</w:t>
        </w:r>
      </w:ins>
      <w:ins w:id="1029" w:author="andres camilo santana bohorquez" w:date="2017-02-15T06:51:00Z">
        <w:r>
          <w:t xml:space="preserve"> dicho desarrollo se sub divide en dos etapas: Desarrollo del Back </w:t>
        </w:r>
        <w:proofErr w:type="spellStart"/>
        <w:r>
          <w:t>End</w:t>
        </w:r>
        <w:proofErr w:type="spellEnd"/>
        <w:r>
          <w:t xml:space="preserve"> que busca </w:t>
        </w:r>
      </w:ins>
      <w:ins w:id="1030" w:author="andres camilo santana bohorquez" w:date="2017-02-15T06:52:00Z">
        <w:r w:rsidR="000C1140">
          <w:t xml:space="preserve">definir el comportamiento principal de la aplicación, dicha etapa se refiere a la </w:t>
        </w:r>
      </w:ins>
      <w:ins w:id="1031" w:author="andres camilo santana bohorquez" w:date="2017-02-15T06:55:00Z">
        <w:r w:rsidR="000C1140">
          <w:t>programación</w:t>
        </w:r>
      </w:ins>
      <w:ins w:id="1032" w:author="andres camilo santana bohorquez" w:date="2017-02-15T06:54:00Z">
        <w:r w:rsidR="000C1140">
          <w:t xml:space="preserve"> </w:t>
        </w:r>
      </w:ins>
      <w:ins w:id="1033" w:author="andres camilo santana bohorquez" w:date="2017-02-15T06:55:00Z">
        <w:r w:rsidR="000C1140">
          <w:t xml:space="preserve">de la </w:t>
        </w:r>
      </w:ins>
      <w:ins w:id="1034" w:author="andres camilo santana bohorquez" w:date="2017-02-15T06:52:00Z">
        <w:r w:rsidR="000C1140">
          <w:t>lógica mediante la cual el programa realizar</w:t>
        </w:r>
      </w:ins>
      <w:ins w:id="1035" w:author="andres camilo santana bohorquez" w:date="2017-02-15T06:55:00Z">
        <w:r w:rsidR="000C1140">
          <w:t>á</w:t>
        </w:r>
      </w:ins>
      <w:ins w:id="1036" w:author="andres camilo santana bohorquez" w:date="2017-02-15T06:52:00Z">
        <w:r w:rsidR="000C1140">
          <w:t xml:space="preserve"> todas las tareas</w:t>
        </w:r>
      </w:ins>
      <w:ins w:id="1037" w:author="andres camilo santana bohorquez" w:date="2017-02-15T06:56:00Z">
        <w:r w:rsidR="000C1140">
          <w:t xml:space="preserve"> referente</w:t>
        </w:r>
      </w:ins>
      <w:ins w:id="1038" w:author="andres camilo santana bohorquez" w:date="2017-02-15T06:57:00Z">
        <w:r w:rsidR="000C1140">
          <w:t>s</w:t>
        </w:r>
      </w:ins>
      <w:ins w:id="1039" w:author="andres camilo santana bohorquez" w:date="2017-02-15T06:56:00Z">
        <w:r w:rsidR="000C1140">
          <w:t xml:space="preserve"> a como se </w:t>
        </w:r>
      </w:ins>
      <w:ins w:id="1040" w:author="andres camilo santana bohorquez" w:date="2017-02-15T06:57:00Z">
        <w:r w:rsidR="000C1140">
          <w:t>debería</w:t>
        </w:r>
      </w:ins>
      <w:ins w:id="1041" w:author="andres camilo santana bohorquez" w:date="2017-02-15T06:56:00Z">
        <w:r w:rsidR="000C1140">
          <w:t xml:space="preserve"> </w:t>
        </w:r>
      </w:ins>
      <w:ins w:id="1042" w:author="andres camilo santana bohorquez" w:date="2017-02-15T06:57:00Z">
        <w:r w:rsidR="000C1140">
          <w:t xml:space="preserve">comportar el aplicativo frente a </w:t>
        </w:r>
      </w:ins>
      <w:ins w:id="1043" w:author="andres camilo santana bohorquez" w:date="2017-02-15T06:58:00Z">
        <w:r w:rsidR="000C1140">
          <w:t>estímulos</w:t>
        </w:r>
      </w:ins>
      <w:ins w:id="1044" w:author="andres camilo santana bohorquez" w:date="2017-02-15T06:57:00Z">
        <w:r w:rsidR="000C1140">
          <w:t xml:space="preserve"> recibidos ya sea por parte del usuario</w:t>
        </w:r>
      </w:ins>
      <w:ins w:id="1045" w:author="andres camilo santana bohorquez" w:date="2017-02-15T06:52:00Z">
        <w:r w:rsidR="000C1140">
          <w:t xml:space="preserve">. </w:t>
        </w:r>
      </w:ins>
    </w:p>
    <w:p w14:paraId="3EF768AE" w14:textId="6B094F1F" w:rsidR="00CE5DAB" w:rsidRPr="00BE5779" w:rsidRDefault="000C1140">
      <w:pPr>
        <w:pStyle w:val="Incontec"/>
        <w:pPrChange w:id="1046" w:author="andres camilo santana bohorquez" w:date="2017-02-15T06:54:00Z">
          <w:pPr/>
        </w:pPrChange>
      </w:pPr>
      <w:ins w:id="1047" w:author="andres camilo santana bohorquez" w:date="2017-02-15T06:52:00Z">
        <w:r>
          <w:t xml:space="preserve">Luego se encuentra la Etapa de Desarrollo del Front </w:t>
        </w:r>
        <w:proofErr w:type="spellStart"/>
        <w:r>
          <w:t>End</w:t>
        </w:r>
      </w:ins>
      <w:proofErr w:type="spellEnd"/>
      <w:ins w:id="1048" w:author="andres camilo santana bohorquez" w:date="2017-02-15T06:53:00Z">
        <w:r>
          <w:t>, Etapa que busca ofrecer una serie de interfaces que se comunicar</w:t>
        </w:r>
      </w:ins>
      <w:ins w:id="1049" w:author="andres camilo santana bohorquez" w:date="2017-02-15T06:55:00Z">
        <w:r>
          <w:t>á</w:t>
        </w:r>
      </w:ins>
      <w:ins w:id="1050" w:author="andres camilo santana bohorquez" w:date="2017-02-15T06:53:00Z">
        <w:r>
          <w:t xml:space="preserve">n con el comportamiento de la </w:t>
        </w:r>
      </w:ins>
      <w:ins w:id="1051" w:author="andres camilo santana bohorquez" w:date="2017-02-15T06:58:00Z">
        <w:r>
          <w:t>aplicación,</w:t>
        </w:r>
      </w:ins>
      <w:ins w:id="1052" w:author="andres camilo santana bohorquez" w:date="2017-02-15T06:55:00Z">
        <w:r>
          <w:t xml:space="preserve"> interfaces que permiten la comunicación entre el usuario y la </w:t>
        </w:r>
      </w:ins>
      <w:ins w:id="1053" w:author="andres camilo santana bohorquez" w:date="2017-02-15T06:56:00Z">
        <w:r>
          <w:t>máquina</w:t>
        </w:r>
      </w:ins>
      <w:ins w:id="1054" w:author="andres camilo santana bohorquez" w:date="2017-02-15T06:53:00Z">
        <w:r>
          <w:t>.</w:t>
        </w:r>
      </w:ins>
      <w:ins w:id="1055" w:author="andres camilo santana bohorquez" w:date="2017-02-15T06:52:00Z">
        <w:r>
          <w:t xml:space="preserve"> </w:t>
        </w:r>
      </w:ins>
    </w:p>
    <w:p w14:paraId="5E12E071" w14:textId="7D188EFA"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dos aplicaciones. En la Figura 5-12 se presenta la ruta de plan de acción donde se presenta un periodo de tiempo sin desarrollo debido a que este tiempo fue utilizado en el proceso de desarrollo del aplicativo Eko.</w:t>
      </w:r>
    </w:p>
    <w:p w14:paraId="5E8FA6AA" w14:textId="22551F0D" w:rsidR="00AF371B" w:rsidRDefault="00AF371B" w:rsidP="00AF371B">
      <w:bookmarkStart w:id="1056" w:name="_4f1mdlm" w:colFirst="0" w:colLast="0"/>
      <w:bookmarkEnd w:id="1056"/>
    </w:p>
    <w:p w14:paraId="76C5691A" w14:textId="77777777" w:rsidR="00B14796" w:rsidRDefault="00B14796" w:rsidP="00AF371B"/>
    <w:p w14:paraId="12E08027" w14:textId="67C55281" w:rsidR="0014069D" w:rsidRDefault="00633ABB" w:rsidP="00AF371B">
      <w:r>
        <w:rPr>
          <w:noProof/>
          <w:lang w:val="es-ES" w:eastAsia="es-ES"/>
        </w:rPr>
        <w:lastRenderedPageBreak/>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5">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5B7A9E47">
            <wp:extent cx="5612130" cy="2583815"/>
            <wp:effectExtent l="0" t="0" r="7620"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583815"/>
                    </a:xfrm>
                    <a:prstGeom prst="rect">
                      <a:avLst/>
                    </a:prstGeom>
                  </pic:spPr>
                </pic:pic>
              </a:graphicData>
            </a:graphic>
          </wp:inline>
        </w:drawing>
      </w:r>
    </w:p>
    <w:p w14:paraId="08FB6132" w14:textId="635D35F9" w:rsidR="00AF371B" w:rsidRDefault="0014069D" w:rsidP="00AF371B">
      <w:r>
        <w:rPr>
          <w:noProof/>
          <w:lang w:val="es-ES" w:eastAsia="es-ES"/>
        </w:rPr>
        <w:drawing>
          <wp:inline distT="0" distB="0" distL="0" distR="0" wp14:anchorId="09EC6C46" wp14:editId="4F2A9643">
            <wp:extent cx="5612130" cy="1443355"/>
            <wp:effectExtent l="0" t="0" r="762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443355"/>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F371B"/>
    <w:p w14:paraId="3E2683CA" w14:textId="77777777" w:rsidR="00633ABB" w:rsidRPr="00633ABB" w:rsidRDefault="00633ABB" w:rsidP="00633ABB">
      <w:pPr>
        <w:pStyle w:val="Incontec"/>
      </w:pPr>
    </w:p>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A22341" w:rsidRDefault="00A22341" w:rsidP="00A22341">
            <w:pPr>
              <w:jc w:val="center"/>
              <w:rPr>
                <w:rFonts w:ascii="LM Roman 10" w:hAnsi="LM Roman 10"/>
                <w:b/>
              </w:rPr>
            </w:pPr>
            <w:r w:rsidRPr="00A22341">
              <w:rPr>
                <w:rFonts w:ascii="LM Roman 10" w:hAnsi="LM Roman 10"/>
                <w:b/>
              </w:rPr>
              <w:t>Implantación Oficina y Búsqueda de Desarrolladores</w:t>
            </w:r>
          </w:p>
        </w:tc>
        <w:tc>
          <w:tcPr>
            <w:tcW w:w="4414" w:type="dxa"/>
            <w:shd w:val="clear" w:color="auto" w:fill="FFE599" w:themeFill="accent4" w:themeFillTint="66"/>
          </w:tcPr>
          <w:p w14:paraId="56B99AD0" w14:textId="416359CA" w:rsidR="00A22341" w:rsidRPr="00A22341" w:rsidRDefault="00A22341" w:rsidP="00A22341">
            <w:pPr>
              <w:jc w:val="center"/>
              <w:rPr>
                <w:rFonts w:ascii="LM Roman 10" w:hAnsi="LM Roman 10"/>
                <w:b/>
              </w:rPr>
            </w:pPr>
            <w:r w:rsidRPr="00A22341">
              <w:rPr>
                <w:rFonts w:ascii="LM Roman 10" w:hAnsi="LM Roman 10"/>
                <w:b/>
              </w:rPr>
              <w:t>1</w:t>
            </w:r>
          </w:p>
        </w:tc>
      </w:tr>
      <w:tr w:rsidR="0091486A" w14:paraId="027762DE" w14:textId="77777777" w:rsidTr="00A22341">
        <w:tc>
          <w:tcPr>
            <w:tcW w:w="4414" w:type="dxa"/>
            <w:shd w:val="clear" w:color="auto" w:fill="8496B0" w:themeFill="text2" w:themeFillTint="99"/>
          </w:tcPr>
          <w:p w14:paraId="49FBB49A" w14:textId="271C221C" w:rsidR="0091486A" w:rsidRPr="00A22341" w:rsidRDefault="00FA21F7" w:rsidP="00A22341">
            <w:pPr>
              <w:jc w:val="center"/>
              <w:rPr>
                <w:rFonts w:ascii="LM Roman 10" w:hAnsi="LM Roman 10"/>
                <w:b/>
                <w:color w:val="FFFFFF" w:themeColor="background1"/>
                <w:sz w:val="24"/>
              </w:rPr>
            </w:pPr>
            <w:r w:rsidRPr="00A22341">
              <w:rPr>
                <w:rFonts w:ascii="LM Roman 10" w:hAnsi="LM Roman 10"/>
                <w:b/>
                <w:color w:val="FFFFFF" w:themeColor="background1"/>
                <w:sz w:val="24"/>
              </w:rPr>
              <w:t>Desarrollo de Aplicaciones</w:t>
            </w:r>
          </w:p>
        </w:tc>
        <w:tc>
          <w:tcPr>
            <w:tcW w:w="4414" w:type="dxa"/>
            <w:shd w:val="clear" w:color="auto" w:fill="8496B0" w:themeFill="text2" w:themeFillTint="99"/>
          </w:tcPr>
          <w:p w14:paraId="584C4EC9" w14:textId="77777777" w:rsidR="0091486A" w:rsidRPr="00A22341" w:rsidRDefault="0091486A" w:rsidP="00A22341">
            <w:pPr>
              <w:jc w:val="center"/>
              <w:rPr>
                <w:rFonts w:ascii="LM Roman 10" w:hAnsi="LM Roman 10"/>
                <w:b/>
                <w:color w:val="FFFFFF" w:themeColor="background1"/>
                <w:sz w:val="24"/>
              </w:rPr>
            </w:pPr>
          </w:p>
        </w:tc>
      </w:tr>
      <w:tr w:rsidR="0091486A" w14:paraId="5809630A" w14:textId="77777777" w:rsidTr="00A22341">
        <w:tc>
          <w:tcPr>
            <w:tcW w:w="4414" w:type="dxa"/>
            <w:shd w:val="clear" w:color="auto" w:fill="ACB9CA" w:themeFill="text2" w:themeFillTint="66"/>
          </w:tcPr>
          <w:p w14:paraId="39189D11" w14:textId="17897F38" w:rsidR="0091486A" w:rsidRPr="00A22341" w:rsidRDefault="00FA21F7" w:rsidP="00A22341">
            <w:pPr>
              <w:jc w:val="center"/>
              <w:rPr>
                <w:rFonts w:ascii="LM Roman 10" w:hAnsi="LM Roman 10"/>
              </w:rPr>
            </w:pPr>
            <w:r w:rsidRPr="00A22341">
              <w:rPr>
                <w:rFonts w:ascii="LM Roman 10" w:hAnsi="LM Roman 10"/>
              </w:rPr>
              <w:t>Eko</w:t>
            </w:r>
          </w:p>
        </w:tc>
        <w:tc>
          <w:tcPr>
            <w:tcW w:w="4414" w:type="dxa"/>
            <w:shd w:val="clear" w:color="auto" w:fill="ACB9CA" w:themeFill="text2" w:themeFillTint="66"/>
          </w:tcPr>
          <w:p w14:paraId="004E546C" w14:textId="7E678D7F" w:rsidR="0091486A" w:rsidRPr="00A22341" w:rsidRDefault="009F4B99" w:rsidP="00A22341">
            <w:pPr>
              <w:jc w:val="center"/>
              <w:rPr>
                <w:rFonts w:ascii="LM Roman 10" w:hAnsi="LM Roman 10"/>
                <w:b/>
              </w:rPr>
            </w:pPr>
            <w:r w:rsidRPr="00A22341">
              <w:rPr>
                <w:rFonts w:ascii="LM Roman 10" w:hAnsi="LM Roman 10"/>
                <w:b/>
              </w:rPr>
              <w:t>17</w:t>
            </w:r>
          </w:p>
        </w:tc>
      </w:tr>
      <w:tr w:rsidR="0091486A" w14:paraId="7728FA63" w14:textId="77777777" w:rsidTr="00A22341">
        <w:tc>
          <w:tcPr>
            <w:tcW w:w="4414" w:type="dxa"/>
            <w:shd w:val="clear" w:color="auto" w:fill="ACB9CA" w:themeFill="text2" w:themeFillTint="66"/>
          </w:tcPr>
          <w:p w14:paraId="7B294C20" w14:textId="10E23CC5" w:rsidR="0091486A" w:rsidRPr="00A22341" w:rsidRDefault="00FA21F7" w:rsidP="00A22341">
            <w:pPr>
              <w:jc w:val="center"/>
              <w:rPr>
                <w:rFonts w:ascii="LM Roman 10" w:hAnsi="LM Roman 10"/>
              </w:rPr>
            </w:pPr>
            <w:r w:rsidRPr="00A22341">
              <w:rPr>
                <w:rFonts w:ascii="LM Roman 10" w:hAnsi="LM Roman 10"/>
              </w:rPr>
              <w:t>Orin</w:t>
            </w:r>
          </w:p>
        </w:tc>
        <w:tc>
          <w:tcPr>
            <w:tcW w:w="4414" w:type="dxa"/>
            <w:shd w:val="clear" w:color="auto" w:fill="ACB9CA" w:themeFill="text2" w:themeFillTint="66"/>
          </w:tcPr>
          <w:p w14:paraId="7A5A5983" w14:textId="39B13AF7" w:rsidR="0091486A" w:rsidRPr="00A22341" w:rsidRDefault="0014069D" w:rsidP="00A22341">
            <w:pPr>
              <w:jc w:val="center"/>
              <w:rPr>
                <w:rFonts w:ascii="LM Roman 10" w:hAnsi="LM Roman 10"/>
                <w:b/>
              </w:rPr>
            </w:pPr>
            <w:r>
              <w:rPr>
                <w:rFonts w:ascii="LM Roman 10" w:hAnsi="LM Roman 10"/>
                <w:b/>
              </w:rPr>
              <w:t>4</w:t>
            </w:r>
          </w:p>
        </w:tc>
      </w:tr>
      <w:tr w:rsidR="0091486A" w14:paraId="790683F5" w14:textId="77777777" w:rsidTr="00A22341">
        <w:tc>
          <w:tcPr>
            <w:tcW w:w="4414" w:type="dxa"/>
            <w:shd w:val="clear" w:color="auto" w:fill="F7CAAC" w:themeFill="accent2" w:themeFillTint="66"/>
          </w:tcPr>
          <w:p w14:paraId="5AAF731A" w14:textId="22D54DB1" w:rsidR="0091486A" w:rsidRPr="00A22341" w:rsidRDefault="00A22341" w:rsidP="00A22341">
            <w:pPr>
              <w:jc w:val="center"/>
              <w:rPr>
                <w:rFonts w:ascii="LM Roman 10" w:hAnsi="LM Roman 10"/>
                <w:b/>
              </w:rPr>
            </w:pPr>
            <w:r w:rsidRPr="00A22341">
              <w:rPr>
                <w:rFonts w:ascii="LM Roman 10" w:hAnsi="LM Roman 10"/>
                <w:b/>
              </w:rPr>
              <w:t>Comercialización</w:t>
            </w:r>
            <w:r w:rsidR="009F4B99" w:rsidRPr="00A22341">
              <w:rPr>
                <w:rFonts w:ascii="LM Roman 10" w:hAnsi="LM Roman 10"/>
                <w:b/>
              </w:rPr>
              <w:t xml:space="preserve"> Productos</w:t>
            </w:r>
          </w:p>
        </w:tc>
        <w:tc>
          <w:tcPr>
            <w:tcW w:w="4414" w:type="dxa"/>
            <w:shd w:val="clear" w:color="auto" w:fill="F7CAAC" w:themeFill="accent2" w:themeFillTint="66"/>
          </w:tcPr>
          <w:p w14:paraId="17DF9FEA" w14:textId="0C3FB3F4" w:rsidR="0091486A" w:rsidRPr="00A22341" w:rsidRDefault="009F4B99" w:rsidP="00A22341">
            <w:pPr>
              <w:jc w:val="center"/>
              <w:rPr>
                <w:rFonts w:ascii="LM Roman 10" w:hAnsi="LM Roman 10"/>
                <w:b/>
              </w:rPr>
            </w:pPr>
            <w:r w:rsidRPr="00A22341">
              <w:rPr>
                <w:rFonts w:ascii="LM Roman 10" w:hAnsi="LM Roman 10"/>
                <w:b/>
              </w:rPr>
              <w:t>12</w:t>
            </w:r>
          </w:p>
        </w:tc>
      </w:tr>
      <w:tr w:rsidR="009F4B99" w14:paraId="00C0EB6A" w14:textId="77777777" w:rsidTr="00A22341">
        <w:tc>
          <w:tcPr>
            <w:tcW w:w="4414" w:type="dxa"/>
            <w:shd w:val="clear" w:color="auto" w:fill="525252" w:themeFill="accent3" w:themeFillShade="80"/>
          </w:tcPr>
          <w:p w14:paraId="75D7EEE5" w14:textId="46797749" w:rsidR="009F4B99" w:rsidRPr="00A22341" w:rsidRDefault="009F4B99" w:rsidP="00A22341">
            <w:pPr>
              <w:jc w:val="center"/>
              <w:rPr>
                <w:rFonts w:ascii="LM Roman 10" w:hAnsi="LM Roman 10"/>
                <w:b/>
                <w:color w:val="FFFFFF" w:themeColor="background1"/>
                <w:sz w:val="28"/>
              </w:rPr>
            </w:pPr>
            <w:r w:rsidRPr="00A22341">
              <w:rPr>
                <w:rFonts w:ascii="LM Roman 10" w:hAnsi="LM Roman 10"/>
                <w:b/>
                <w:color w:val="FFFFFF" w:themeColor="background1"/>
                <w:sz w:val="28"/>
              </w:rPr>
              <w:t>Total de Semanas</w:t>
            </w:r>
          </w:p>
        </w:tc>
        <w:tc>
          <w:tcPr>
            <w:tcW w:w="4414" w:type="dxa"/>
            <w:shd w:val="clear" w:color="auto" w:fill="525252" w:themeFill="accent3" w:themeFillShade="80"/>
          </w:tcPr>
          <w:p w14:paraId="77F4ADEA" w14:textId="1364A62D" w:rsidR="009F4B99" w:rsidRPr="00A22341" w:rsidRDefault="009F4B99" w:rsidP="00A22341">
            <w:pPr>
              <w:jc w:val="center"/>
              <w:rPr>
                <w:rFonts w:ascii="LM Roman 10" w:hAnsi="LM Roman 10"/>
                <w:b/>
                <w:color w:val="FFFFFF" w:themeColor="background1"/>
                <w:sz w:val="28"/>
              </w:rPr>
            </w:pPr>
            <w:r w:rsidRPr="00A22341">
              <w:rPr>
                <w:rFonts w:ascii="LM Roman 10" w:hAnsi="LM Roman 10"/>
                <w:b/>
                <w:color w:val="FFFFFF" w:themeColor="background1"/>
                <w:sz w:val="28"/>
              </w:rPr>
              <w:t>3</w:t>
            </w:r>
            <w:r w:rsidR="00A22341" w:rsidRPr="00A22341">
              <w:rPr>
                <w:rFonts w:ascii="LM Roman 10" w:hAnsi="LM Roman 10"/>
                <w:b/>
                <w:color w:val="FFFFFF" w:themeColor="background1"/>
                <w:sz w:val="28"/>
              </w:rPr>
              <w:t>6</w:t>
            </w:r>
          </w:p>
        </w:tc>
      </w:tr>
    </w:tbl>
    <w:p w14:paraId="6E57E7CC" w14:textId="6A15F5BD" w:rsidR="0091486A" w:rsidRDefault="00AF497C" w:rsidP="00AF497C">
      <w:pPr>
        <w:pStyle w:val="Incontec"/>
      </w:pPr>
      <w:r w:rsidRPr="00AF497C">
        <w:rPr>
          <w:b/>
          <w:i/>
        </w:rPr>
        <w:t>Tabla 5-</w:t>
      </w:r>
      <w:r w:rsidR="007F5BF0">
        <w:rPr>
          <w:b/>
          <w:i/>
        </w:rPr>
        <w:t>1</w:t>
      </w:r>
      <w:r>
        <w:t>. Total Semanas Proyectos Plan de Negocios. Fuente: Autores.</w:t>
      </w:r>
    </w:p>
    <w:p w14:paraId="551301AF" w14:textId="7B3C2A25" w:rsidR="00704CBC" w:rsidRPr="00102649" w:rsidRDefault="00F804AA" w:rsidP="00E75E0F">
      <w:pPr>
        <w:pStyle w:val="Incontec"/>
        <w:numPr>
          <w:ilvl w:val="2"/>
          <w:numId w:val="1"/>
        </w:numPr>
        <w:outlineLvl w:val="2"/>
        <w:rPr>
          <w:rFonts w:cs="Times New Roman"/>
        </w:rPr>
      </w:pPr>
      <w:bookmarkStart w:id="1057" w:name="_nf0pmy2opq87" w:colFirst="0" w:colLast="0"/>
      <w:bookmarkStart w:id="1058" w:name="_k3gd6gimf0ek" w:colFirst="0" w:colLast="0"/>
      <w:bookmarkStart w:id="1059" w:name="_v2889wvynhgr" w:colFirst="0" w:colLast="0"/>
      <w:bookmarkStart w:id="1060" w:name="_n0dfq6xn9xjv" w:colFirst="0" w:colLast="0"/>
      <w:bookmarkStart w:id="1061" w:name="_2qk8i4e3apec" w:colFirst="0" w:colLast="0"/>
      <w:bookmarkStart w:id="1062" w:name="_ufoam58vdwi4" w:colFirst="0" w:colLast="0"/>
      <w:bookmarkStart w:id="1063" w:name="_qj7k9xmxqtaw" w:colFirst="0" w:colLast="0"/>
      <w:bookmarkStart w:id="1064" w:name="_Toc475311929"/>
      <w:bookmarkEnd w:id="1057"/>
      <w:bookmarkEnd w:id="1058"/>
      <w:bookmarkEnd w:id="1059"/>
      <w:bookmarkEnd w:id="1060"/>
      <w:bookmarkEnd w:id="1061"/>
      <w:bookmarkEnd w:id="1062"/>
      <w:bookmarkEnd w:id="1063"/>
      <w:r w:rsidRPr="00102649">
        <w:rPr>
          <w:rFonts w:cs="Times New Roman"/>
        </w:rPr>
        <w:lastRenderedPageBreak/>
        <w:t>Infraestructura y Arquitectura</w:t>
      </w:r>
      <w:r w:rsidR="00274004">
        <w:rPr>
          <w:rFonts w:cs="Times New Roman"/>
        </w:rPr>
        <w:t>.</w:t>
      </w:r>
      <w:bookmarkEnd w:id="1064"/>
    </w:p>
    <w:p w14:paraId="377DF20A" w14:textId="77777777" w:rsidR="00C05623" w:rsidRPr="00C05623" w:rsidRDefault="00C05623" w:rsidP="00C05623">
      <w:pPr>
        <w:pStyle w:val="Incontec"/>
      </w:pPr>
    </w:p>
    <w:p w14:paraId="71530C1B" w14:textId="4BFB57E9" w:rsidR="005A1805" w:rsidRPr="00102649" w:rsidRDefault="005A1805" w:rsidP="00F12A4C">
      <w:pPr>
        <w:pStyle w:val="Incontec"/>
        <w:rPr>
          <w:rFonts w:cs="Times New Roman"/>
          <w:b/>
        </w:rPr>
      </w:pPr>
      <w:r w:rsidRPr="00102649">
        <w:rPr>
          <w:rFonts w:cs="Times New Roman"/>
          <w:b/>
        </w:rPr>
        <w:t xml:space="preserve">Infraestructura </w:t>
      </w: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05623">
      <w:pPr>
        <w:pStyle w:val="Incontec"/>
      </w:pPr>
    </w:p>
    <w:p w14:paraId="548AA333" w14:textId="5D1336B6" w:rsidR="000F7F74" w:rsidRPr="00102649" w:rsidRDefault="000F7F74" w:rsidP="00F12A4C">
      <w:pPr>
        <w:pStyle w:val="Incontec"/>
        <w:rPr>
          <w:rFonts w:cs="Times New Roman"/>
        </w:rPr>
      </w:pPr>
      <w:r w:rsidRPr="00102649">
        <w:rPr>
          <w:rFonts w:cs="Times New Roman"/>
        </w:rPr>
        <w:t xml:space="preserve">A continuación </w:t>
      </w:r>
      <w:r w:rsidR="007335F2">
        <w:rPr>
          <w:rFonts w:cs="Times New Roman"/>
        </w:rPr>
        <w:t>en la 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56C08804" w14:textId="77777777" w:rsidR="000F7F74" w:rsidRPr="00102649" w:rsidRDefault="000F7F74" w:rsidP="00F12A4C">
      <w:pPr>
        <w:pStyle w:val="Incontec"/>
        <w:rPr>
          <w:rFonts w:cs="Times New Roman"/>
        </w:rPr>
      </w:pPr>
    </w:p>
    <w:tbl>
      <w:tblPr>
        <w:tblStyle w:val="Tablaconcuadrcula"/>
        <w:tblW w:w="0" w:type="auto"/>
        <w:tblLook w:val="04A0" w:firstRow="1" w:lastRow="0" w:firstColumn="1" w:lastColumn="0" w:noHBand="0" w:noVBand="1"/>
      </w:tblPr>
      <w:tblGrid>
        <w:gridCol w:w="4414"/>
        <w:gridCol w:w="4414"/>
      </w:tblGrid>
      <w:tr w:rsidR="000F7F74" w:rsidRPr="00102649" w14:paraId="116EEED1" w14:textId="77777777" w:rsidTr="000F7F74">
        <w:tc>
          <w:tcPr>
            <w:tcW w:w="4414" w:type="dxa"/>
          </w:tcPr>
          <w:p w14:paraId="775A9741" w14:textId="0D49DCF6" w:rsidR="000F7F74" w:rsidRPr="00102649" w:rsidRDefault="000F7F74" w:rsidP="00F12A4C">
            <w:pPr>
              <w:pStyle w:val="Incontec"/>
              <w:rPr>
                <w:rFonts w:cs="Times New Roman"/>
                <w:b/>
              </w:rPr>
            </w:pPr>
            <w:r w:rsidRPr="00102649">
              <w:rPr>
                <w:rFonts w:cs="Times New Roman"/>
                <w:b/>
              </w:rPr>
              <w:t>Nombre</w:t>
            </w:r>
          </w:p>
        </w:tc>
        <w:tc>
          <w:tcPr>
            <w:tcW w:w="4414" w:type="dxa"/>
          </w:tcPr>
          <w:p w14:paraId="69698DB9" w14:textId="3DD38A87" w:rsidR="000F7F74" w:rsidRPr="00102649" w:rsidRDefault="003B3CA6" w:rsidP="00F12A4C">
            <w:pPr>
              <w:pStyle w:val="Incontec"/>
              <w:rPr>
                <w:rFonts w:cs="Times New Roman"/>
                <w:b/>
              </w:rPr>
            </w:pPr>
            <w:r w:rsidRPr="00102649">
              <w:rPr>
                <w:rFonts w:cs="Times New Roman"/>
                <w:b/>
              </w:rPr>
              <w:t>Intención</w:t>
            </w:r>
            <w:r w:rsidR="000F7F74" w:rsidRPr="00102649">
              <w:rPr>
                <w:rFonts w:cs="Times New Roman"/>
                <w:b/>
              </w:rPr>
              <w:t xml:space="preserve"> </w:t>
            </w:r>
          </w:p>
        </w:tc>
      </w:tr>
      <w:tr w:rsidR="000F7F74" w:rsidRPr="00102649" w14:paraId="5448F0C7" w14:textId="77777777" w:rsidTr="000F7F74">
        <w:tc>
          <w:tcPr>
            <w:tcW w:w="4414" w:type="dxa"/>
          </w:tcPr>
          <w:p w14:paraId="74F5F5EA" w14:textId="69B65AAF" w:rsidR="000F7F74" w:rsidRPr="00102649" w:rsidRDefault="000F7F74" w:rsidP="00F12A4C">
            <w:pPr>
              <w:pStyle w:val="Incontec"/>
              <w:rPr>
                <w:rFonts w:cs="Times New Roman"/>
              </w:rPr>
            </w:pPr>
            <w:proofErr w:type="spellStart"/>
            <w:r w:rsidRPr="00102649">
              <w:rPr>
                <w:rFonts w:cs="Times New Roman"/>
              </w:rPr>
              <w:t>Unity</w:t>
            </w:r>
            <w:proofErr w:type="spellEnd"/>
            <w:r w:rsidRPr="00102649">
              <w:rPr>
                <w:rFonts w:cs="Times New Roman"/>
              </w:rPr>
              <w:t xml:space="preserve"> 3.D</w:t>
            </w:r>
            <w:r w:rsidR="00DB693A">
              <w:rPr>
                <w:rFonts w:cs="Times New Roman"/>
              </w:rPr>
              <w:t xml:space="preserve"> versión 5.4.3</w:t>
            </w:r>
          </w:p>
        </w:tc>
        <w:tc>
          <w:tcPr>
            <w:tcW w:w="4414" w:type="dxa"/>
          </w:tcPr>
          <w:p w14:paraId="1AE813B6" w14:textId="4A2E3EB1" w:rsidR="000F7F74" w:rsidRPr="00102649" w:rsidRDefault="009140E6" w:rsidP="00F12A4C">
            <w:pPr>
              <w:pStyle w:val="Incontec"/>
              <w:rPr>
                <w:rFonts w:cs="Times New Roman"/>
              </w:rPr>
            </w:pPr>
            <w:r w:rsidRPr="00102649">
              <w:rPr>
                <w:rFonts w:cs="Times New Roman"/>
              </w:rPr>
              <w:t>Herramienta de desarrollo de videojuegos para diversas plataformas</w:t>
            </w:r>
          </w:p>
        </w:tc>
      </w:tr>
      <w:tr w:rsidR="009140E6" w:rsidRPr="00102649" w14:paraId="7424A479" w14:textId="77777777" w:rsidTr="000F7F74">
        <w:tc>
          <w:tcPr>
            <w:tcW w:w="4414" w:type="dxa"/>
          </w:tcPr>
          <w:p w14:paraId="25FA5024" w14:textId="13C1EABB" w:rsidR="009140E6" w:rsidRPr="00102649" w:rsidRDefault="009140E6" w:rsidP="00F12A4C">
            <w:pPr>
              <w:pStyle w:val="Incontec"/>
              <w:rPr>
                <w:rFonts w:cs="Times New Roman"/>
              </w:rPr>
            </w:pPr>
            <w:proofErr w:type="spellStart"/>
            <w:r w:rsidRPr="00102649">
              <w:rPr>
                <w:rFonts w:cs="Times New Roman"/>
              </w:rPr>
              <w:t>Atom</w:t>
            </w:r>
            <w:proofErr w:type="spellEnd"/>
            <w:r w:rsidRPr="00102649">
              <w:rPr>
                <w:rFonts w:cs="Times New Roman"/>
              </w:rPr>
              <w:t xml:space="preserve"> </w:t>
            </w:r>
            <w:r w:rsidR="00DB693A">
              <w:rPr>
                <w:rFonts w:cs="Times New Roman"/>
              </w:rPr>
              <w:t>1.10.2</w:t>
            </w:r>
          </w:p>
        </w:tc>
        <w:tc>
          <w:tcPr>
            <w:tcW w:w="4414" w:type="dxa"/>
          </w:tcPr>
          <w:p w14:paraId="0EE14BC6" w14:textId="08C60572" w:rsidR="009140E6" w:rsidRPr="00102649" w:rsidRDefault="009140E6" w:rsidP="00F12A4C">
            <w:pPr>
              <w:pStyle w:val="Incontec"/>
              <w:rPr>
                <w:rFonts w:cs="Times New Roman"/>
              </w:rPr>
            </w:pPr>
            <w:r w:rsidRPr="00102649">
              <w:rPr>
                <w:rFonts w:cs="Times New Roman"/>
              </w:rPr>
              <w:t>Editor de Código  que permite la programación bajo varios lenguajes de programación</w:t>
            </w:r>
          </w:p>
        </w:tc>
      </w:tr>
      <w:tr w:rsidR="009140E6" w:rsidRPr="00102649" w14:paraId="64A27DB9" w14:textId="77777777" w:rsidTr="000F7F74">
        <w:tc>
          <w:tcPr>
            <w:tcW w:w="4414" w:type="dxa"/>
          </w:tcPr>
          <w:p w14:paraId="05CBF4DA" w14:textId="585AD361" w:rsidR="009140E6" w:rsidRPr="00102649" w:rsidRDefault="00DB693A" w:rsidP="00F12A4C">
            <w:pPr>
              <w:pStyle w:val="Incontec"/>
              <w:rPr>
                <w:rFonts w:cs="Times New Roman"/>
              </w:rPr>
            </w:pPr>
            <w:proofErr w:type="spellStart"/>
            <w:r>
              <w:rPr>
                <w:rFonts w:cs="Times New Roman"/>
              </w:rPr>
              <w:t>Inskcape</w:t>
            </w:r>
            <w:proofErr w:type="spellEnd"/>
            <w:r>
              <w:rPr>
                <w:rFonts w:cs="Times New Roman"/>
              </w:rPr>
              <w:t xml:space="preserve"> versión </w:t>
            </w:r>
            <w:r w:rsidRPr="00DB693A">
              <w:rPr>
                <w:rFonts w:cs="Times New Roman"/>
              </w:rPr>
              <w:t>0.91</w:t>
            </w:r>
          </w:p>
        </w:tc>
        <w:tc>
          <w:tcPr>
            <w:tcW w:w="4414" w:type="dxa"/>
          </w:tcPr>
          <w:p w14:paraId="7C7D0E82" w14:textId="2C5CF40B" w:rsidR="009140E6" w:rsidRPr="00102649" w:rsidRDefault="009140E6" w:rsidP="00F12A4C">
            <w:pPr>
              <w:pStyle w:val="Incontec"/>
              <w:rPr>
                <w:rFonts w:cs="Times New Roman"/>
              </w:rPr>
            </w:pPr>
            <w:r w:rsidRPr="00102649">
              <w:rPr>
                <w:rFonts w:cs="Times New Roman"/>
              </w:rPr>
              <w:t xml:space="preserve">Herramienta de diseño </w:t>
            </w:r>
            <w:r w:rsidR="00DB693A" w:rsidRPr="00102649">
              <w:rPr>
                <w:rFonts w:cs="Times New Roman"/>
              </w:rPr>
              <w:t>gráfico</w:t>
            </w:r>
            <w:r w:rsidRPr="00102649">
              <w:rPr>
                <w:rFonts w:cs="Times New Roman"/>
              </w:rPr>
              <w:t xml:space="preserve"> para el desarrollo de interfaces de usuario.</w:t>
            </w:r>
          </w:p>
        </w:tc>
      </w:tr>
      <w:tr w:rsidR="009140E6" w:rsidRPr="00102649" w14:paraId="21D4C1ED" w14:textId="77777777" w:rsidTr="000F7F74">
        <w:tc>
          <w:tcPr>
            <w:tcW w:w="4414" w:type="dxa"/>
          </w:tcPr>
          <w:p w14:paraId="2C28EFA0" w14:textId="5C00B1B3" w:rsidR="009140E6" w:rsidRPr="00102649" w:rsidRDefault="00DB693A" w:rsidP="00DB693A">
            <w:pPr>
              <w:pStyle w:val="Incontec"/>
              <w:rPr>
                <w:rFonts w:cs="Times New Roman"/>
              </w:rPr>
            </w:pPr>
            <w:proofErr w:type="spellStart"/>
            <w:r>
              <w:rPr>
                <w:rFonts w:cs="Times New Roman"/>
              </w:rPr>
              <w:t>Gimp</w:t>
            </w:r>
            <w:proofErr w:type="spellEnd"/>
            <w:r w:rsidR="009140E6" w:rsidRPr="00102649">
              <w:rPr>
                <w:rFonts w:cs="Times New Roman"/>
              </w:rPr>
              <w:t xml:space="preserve"> </w:t>
            </w:r>
            <w:r>
              <w:rPr>
                <w:rFonts w:cs="Times New Roman"/>
              </w:rPr>
              <w:t>versión</w:t>
            </w:r>
            <w:r w:rsidRPr="00DB693A">
              <w:rPr>
                <w:rFonts w:cs="Times New Roman"/>
              </w:rPr>
              <w:t> 2.8.18</w:t>
            </w:r>
          </w:p>
        </w:tc>
        <w:tc>
          <w:tcPr>
            <w:tcW w:w="4414" w:type="dxa"/>
          </w:tcPr>
          <w:p w14:paraId="397D9548" w14:textId="741269D8" w:rsidR="009140E6" w:rsidRPr="00102649" w:rsidRDefault="009140E6" w:rsidP="00F12A4C">
            <w:pPr>
              <w:pStyle w:val="Incontec"/>
              <w:rPr>
                <w:rFonts w:cs="Times New Roman"/>
              </w:rPr>
            </w:pPr>
            <w:r w:rsidRPr="00102649">
              <w:rPr>
                <w:rFonts w:cs="Times New Roman"/>
              </w:rPr>
              <w:t>Herramienta de diseño gráfico para el desarrollo de interfaces de usuario</w:t>
            </w:r>
          </w:p>
        </w:tc>
      </w:tr>
    </w:tbl>
    <w:p w14:paraId="7C4117D1" w14:textId="67783716" w:rsidR="003B3CA6" w:rsidRPr="00102649" w:rsidRDefault="009140E6" w:rsidP="00F12A4C">
      <w:pPr>
        <w:pStyle w:val="Incontec"/>
        <w:rPr>
          <w:rFonts w:cs="Times New Roman"/>
        </w:rPr>
      </w:pPr>
      <w:r w:rsidRPr="00C05623">
        <w:rPr>
          <w:rFonts w:cs="Times New Roman"/>
          <w:b/>
          <w:i/>
        </w:rPr>
        <w:t xml:space="preserve">Tabla </w:t>
      </w:r>
      <w:r w:rsidR="00DA045D" w:rsidRPr="00C05623">
        <w:rPr>
          <w:rFonts w:cs="Times New Roman"/>
          <w:b/>
          <w:i/>
        </w:rPr>
        <w:t>5-</w:t>
      </w:r>
      <w:r w:rsidR="007F5BF0">
        <w:rPr>
          <w:rFonts w:cs="Times New Roman"/>
          <w:b/>
          <w:i/>
        </w:rPr>
        <w:t>2</w:t>
      </w:r>
      <w:r w:rsidRPr="00102649">
        <w:rPr>
          <w:rFonts w:cs="Times New Roman"/>
          <w:b/>
        </w:rPr>
        <w:t>.</w:t>
      </w:r>
      <w:r w:rsidRPr="00102649">
        <w:rPr>
          <w:rFonts w:cs="Times New Roman"/>
        </w:rPr>
        <w:t xml:space="preserve"> Herramientas </w:t>
      </w:r>
      <w:r w:rsidR="003B3CA6" w:rsidRPr="00102649">
        <w:rPr>
          <w:rFonts w:cs="Times New Roman"/>
        </w:rPr>
        <w:t>Tecnológicas. Fuente: Autores.</w:t>
      </w:r>
    </w:p>
    <w:p w14:paraId="281F5907" w14:textId="77777777" w:rsidR="00C05623" w:rsidRDefault="00C05623" w:rsidP="00F12A4C">
      <w:pPr>
        <w:pStyle w:val="Incontec"/>
        <w:rPr>
          <w:rFonts w:cs="Times New Roman"/>
          <w:b/>
        </w:rPr>
      </w:pPr>
    </w:p>
    <w:p w14:paraId="0658E5D4" w14:textId="77777777" w:rsidR="007335F2" w:rsidRPr="007335F2" w:rsidRDefault="007335F2" w:rsidP="007335F2">
      <w:pPr>
        <w:pStyle w:val="Incontec"/>
      </w:pPr>
    </w:p>
    <w:p w14:paraId="55A71EFC" w14:textId="0E814C56" w:rsidR="00C05623" w:rsidDel="004149B6" w:rsidRDefault="00C05623" w:rsidP="00F12A4C">
      <w:pPr>
        <w:pStyle w:val="Incontec"/>
        <w:rPr>
          <w:del w:id="1065" w:author="andres camilo santana bohorquez" w:date="2017-02-17T01:22:00Z"/>
          <w:rFonts w:cs="Times New Roman"/>
          <w:b/>
        </w:rPr>
      </w:pPr>
    </w:p>
    <w:p w14:paraId="075C814B" w14:textId="115A296E" w:rsidR="00C05623" w:rsidDel="004149B6" w:rsidRDefault="00C05623" w:rsidP="00F12A4C">
      <w:pPr>
        <w:pStyle w:val="Incontec"/>
        <w:rPr>
          <w:del w:id="1066" w:author="andres camilo santana bohorquez" w:date="2017-02-17T01:22:00Z"/>
          <w:rFonts w:cs="Times New Roman"/>
          <w:b/>
        </w:rPr>
      </w:pPr>
    </w:p>
    <w:p w14:paraId="02D8C243" w14:textId="4AF41E8D" w:rsidR="00C05623" w:rsidDel="004149B6" w:rsidRDefault="00C05623" w:rsidP="00F12A4C">
      <w:pPr>
        <w:pStyle w:val="Incontec"/>
        <w:rPr>
          <w:del w:id="1067" w:author="andres camilo santana bohorquez" w:date="2017-02-17T01:22:00Z"/>
          <w:rFonts w:cs="Times New Roman"/>
          <w:b/>
        </w:rPr>
      </w:pPr>
    </w:p>
    <w:p w14:paraId="50A137AA" w14:textId="1244ECE7" w:rsidR="00C05623" w:rsidDel="004149B6" w:rsidRDefault="00C05623" w:rsidP="00F12A4C">
      <w:pPr>
        <w:pStyle w:val="Incontec"/>
        <w:rPr>
          <w:del w:id="1068" w:author="andres camilo santana bohorquez" w:date="2017-02-17T01:22:00Z"/>
          <w:rFonts w:cs="Times New Roman"/>
          <w:b/>
        </w:rPr>
      </w:pPr>
    </w:p>
    <w:p w14:paraId="53E15EDC" w14:textId="7941200C" w:rsidR="00C05623" w:rsidDel="004149B6" w:rsidRDefault="00C05623" w:rsidP="00F12A4C">
      <w:pPr>
        <w:pStyle w:val="Incontec"/>
        <w:rPr>
          <w:del w:id="1069" w:author="andres camilo santana bohorquez" w:date="2017-02-17T01:22:00Z"/>
          <w:rFonts w:cs="Times New Roman"/>
          <w:b/>
        </w:rPr>
      </w:pPr>
    </w:p>
    <w:p w14:paraId="0800F032" w14:textId="52776D29" w:rsidR="00C05623" w:rsidDel="004149B6" w:rsidRDefault="00C05623" w:rsidP="00F12A4C">
      <w:pPr>
        <w:pStyle w:val="Incontec"/>
        <w:rPr>
          <w:del w:id="1070" w:author="andres camilo santana bohorquez" w:date="2017-02-17T01:22:00Z"/>
          <w:rFonts w:cs="Times New Roman"/>
          <w:b/>
        </w:rPr>
      </w:pPr>
    </w:p>
    <w:p w14:paraId="270B7293" w14:textId="4AA3A106" w:rsidR="00C05623" w:rsidDel="004149B6" w:rsidRDefault="00C05623" w:rsidP="00F12A4C">
      <w:pPr>
        <w:pStyle w:val="Incontec"/>
        <w:rPr>
          <w:del w:id="1071" w:author="andres camilo santana bohorquez" w:date="2017-02-17T01:22:00Z"/>
          <w:rFonts w:cs="Times New Roman"/>
          <w:b/>
        </w:rPr>
      </w:pPr>
    </w:p>
    <w:p w14:paraId="7D374505" w14:textId="026548F0" w:rsidR="00C05623" w:rsidDel="004149B6" w:rsidRDefault="00C05623" w:rsidP="00F12A4C">
      <w:pPr>
        <w:pStyle w:val="Incontec"/>
        <w:rPr>
          <w:del w:id="1072" w:author="andres camilo santana bohorquez" w:date="2017-02-17T01:22:00Z"/>
          <w:rFonts w:cs="Times New Roman"/>
          <w:b/>
        </w:rPr>
      </w:pPr>
    </w:p>
    <w:p w14:paraId="4C5FC5EE" w14:textId="02ABC5EE" w:rsidR="00C05623" w:rsidDel="004149B6" w:rsidRDefault="00C05623" w:rsidP="00F12A4C">
      <w:pPr>
        <w:pStyle w:val="Incontec"/>
        <w:rPr>
          <w:del w:id="1073" w:author="andres camilo santana bohorquez" w:date="2017-02-17T01:22:00Z"/>
          <w:rFonts w:cs="Times New Roman"/>
          <w:b/>
        </w:rPr>
      </w:pPr>
    </w:p>
    <w:p w14:paraId="2BADA343" w14:textId="5F0D6D7A" w:rsidR="005A1805" w:rsidRPr="00102649" w:rsidRDefault="004350E2" w:rsidP="00F12A4C">
      <w:pPr>
        <w:pStyle w:val="Incontec"/>
        <w:rPr>
          <w:rFonts w:cs="Times New Roman"/>
          <w:b/>
        </w:rPr>
      </w:pPr>
      <w:r w:rsidRPr="00102649">
        <w:rPr>
          <w:rFonts w:cs="Times New Roman"/>
          <w:b/>
        </w:rPr>
        <w:t>Arquitectura de la</w:t>
      </w:r>
      <w:r w:rsidR="003A0A50">
        <w:rPr>
          <w:rFonts w:cs="Times New Roman"/>
          <w:b/>
        </w:rPr>
        <w:t>s</w:t>
      </w:r>
      <w:r w:rsidRPr="00102649">
        <w:rPr>
          <w:rFonts w:cs="Times New Roman"/>
          <w:b/>
        </w:rPr>
        <w:t xml:space="preserve"> </w:t>
      </w:r>
      <w:r w:rsidR="003A0A50">
        <w:rPr>
          <w:rFonts w:cs="Times New Roman"/>
          <w:b/>
        </w:rPr>
        <w:t>aplicaciones.</w:t>
      </w:r>
    </w:p>
    <w:p w14:paraId="62955B82" w14:textId="77777777" w:rsidR="004350E2" w:rsidRPr="00102649" w:rsidRDefault="004350E2" w:rsidP="00F12A4C">
      <w:pPr>
        <w:pStyle w:val="Incontec"/>
        <w:rPr>
          <w:rFonts w:cs="Times New Roman"/>
          <w:b/>
        </w:rPr>
      </w:pPr>
    </w:p>
    <w:p w14:paraId="16E48410" w14:textId="0E5408AD" w:rsidR="004350E2" w:rsidRPr="00102649" w:rsidRDefault="00591C10" w:rsidP="00F12A4C">
      <w:pPr>
        <w:pStyle w:val="Incontec"/>
        <w:rPr>
          <w:rFonts w:cs="Times New Roman"/>
        </w:rPr>
      </w:pPr>
      <w:r>
        <w:rPr>
          <w:rFonts w:cs="Times New Roman"/>
        </w:rPr>
        <w:t>Se utilizó una arquitectura llamada AMVCC (</w:t>
      </w:r>
      <w:proofErr w:type="spellStart"/>
      <w:r>
        <w:rPr>
          <w:rFonts w:cs="Times New Roman"/>
        </w:rPr>
        <w:t>Application</w:t>
      </w:r>
      <w:proofErr w:type="spellEnd"/>
      <w:r>
        <w:rPr>
          <w:rFonts w:cs="Times New Roman"/>
        </w:rPr>
        <w:t>-</w:t>
      </w:r>
      <w:proofErr w:type="spellStart"/>
      <w:r>
        <w:rPr>
          <w:rFonts w:cs="Times New Roman"/>
        </w:rPr>
        <w:t>Model</w:t>
      </w:r>
      <w:proofErr w:type="spellEnd"/>
      <w:r>
        <w:rPr>
          <w:rFonts w:cs="Times New Roman"/>
        </w:rPr>
        <w:t>-View-</w:t>
      </w:r>
      <w:proofErr w:type="spellStart"/>
      <w:r>
        <w:rPr>
          <w:rFonts w:cs="Times New Roman"/>
        </w:rPr>
        <w:t>Controller</w:t>
      </w:r>
      <w:proofErr w:type="spellEnd"/>
      <w:r>
        <w:rPr>
          <w:rFonts w:cs="Times New Roman"/>
        </w:rPr>
        <w:t>-</w:t>
      </w:r>
      <w:proofErr w:type="spellStart"/>
      <w:r>
        <w:rPr>
          <w:rFonts w:cs="Times New Roman"/>
        </w:rPr>
        <w:t>Component</w:t>
      </w:r>
      <w:proofErr w:type="spellEnd"/>
      <w:r>
        <w:rPr>
          <w:rFonts w:cs="Times New Roman"/>
        </w:rPr>
        <w:t>)</w:t>
      </w:r>
      <w:r w:rsidR="003A0A50">
        <w:rPr>
          <w:rFonts w:cs="Times New Roman"/>
        </w:rPr>
        <w:t xml:space="preserve"> </w:t>
      </w:r>
      <w:sdt>
        <w:sdtPr>
          <w:rPr>
            <w:rFonts w:cs="Times New Roman"/>
          </w:rPr>
          <w:id w:val="595292311"/>
          <w:citation/>
        </w:sdtPr>
        <w:sdtContent>
          <w:r w:rsidR="003A0A50">
            <w:rPr>
              <w:rFonts w:cs="Times New Roman"/>
            </w:rPr>
            <w:fldChar w:fldCharType="begin"/>
          </w:r>
          <w:r w:rsidR="003A0A50">
            <w:rPr>
              <w:rFonts w:cs="Times New Roman"/>
            </w:rPr>
            <w:instrText xml:space="preserve"> CITATION Edu20 \l 9226 </w:instrText>
          </w:r>
          <w:r w:rsidR="003A0A50">
            <w:rPr>
              <w:rFonts w:cs="Times New Roman"/>
            </w:rPr>
            <w:fldChar w:fldCharType="separate"/>
          </w:r>
          <w:r w:rsidR="00DD74C2" w:rsidRPr="00DD74C2">
            <w:rPr>
              <w:rFonts w:cs="Times New Roman"/>
              <w:noProof/>
            </w:rPr>
            <w:t>(38)</w:t>
          </w:r>
          <w:r w:rsidR="003A0A50">
            <w:rPr>
              <w:rFonts w:cs="Times New Roman"/>
            </w:rPr>
            <w:fldChar w:fldCharType="end"/>
          </w:r>
        </w:sdtContent>
      </w:sdt>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7335F2">
        <w:rPr>
          <w:rFonts w:cs="Times New Roman"/>
        </w:rPr>
        <w:t>3</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212DC2BB" w14:textId="50084216" w:rsidR="003A0A50" w:rsidRDefault="003A0A50" w:rsidP="003A0A50">
      <w:pPr>
        <w:pStyle w:val="Incontec"/>
      </w:pPr>
      <w:r w:rsidRPr="003A0A50">
        <w:t xml:space="preserve">A continuación se describen </w:t>
      </w:r>
      <w:r>
        <w:t>las características de esta Arquitectura:</w:t>
      </w:r>
    </w:p>
    <w:p w14:paraId="4190187D" w14:textId="2DDBEC3C" w:rsidR="003A0A50" w:rsidRDefault="003A0A50" w:rsidP="003A0A50">
      <w:pPr>
        <w:pStyle w:val="Incontec"/>
        <w:numPr>
          <w:ilvl w:val="0"/>
          <w:numId w:val="17"/>
        </w:numPr>
      </w:pPr>
      <w:proofErr w:type="spellStart"/>
      <w:r w:rsidRPr="003A0A50">
        <w:rPr>
          <w:i/>
        </w:rPr>
        <w:t>Application</w:t>
      </w:r>
      <w:proofErr w:type="spellEnd"/>
      <w:r>
        <w:t xml:space="preserve">: </w:t>
      </w:r>
      <w:r w:rsidRPr="003A0A50">
        <w:t>Punto de entrada único para su aplicación y contenedor de todas las instancias críticas y datos relacionados con la aplicación.</w:t>
      </w:r>
    </w:p>
    <w:p w14:paraId="36B3F5AA" w14:textId="5116C45F" w:rsidR="003A0A50" w:rsidRDefault="003A0A50" w:rsidP="003A0A50">
      <w:pPr>
        <w:pStyle w:val="Incontec"/>
        <w:numPr>
          <w:ilvl w:val="0"/>
          <w:numId w:val="1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3A0A50">
      <w:pPr>
        <w:pStyle w:val="Incontec"/>
        <w:numPr>
          <w:ilvl w:val="0"/>
          <w:numId w:val="17"/>
        </w:numPr>
      </w:pPr>
      <w:proofErr w:type="spellStart"/>
      <w:r w:rsidRPr="003A0A50">
        <w:rPr>
          <w:i/>
        </w:rPr>
        <w:t>Components</w:t>
      </w:r>
      <w:proofErr w:type="spellEnd"/>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2F02ADC8" w14:textId="77777777" w:rsidR="00C05623" w:rsidRDefault="00C05623" w:rsidP="00C05623">
      <w:pPr>
        <w:pStyle w:val="Incontec"/>
      </w:pPr>
    </w:p>
    <w:p w14:paraId="019CA89E" w14:textId="5B15B8BD" w:rsidR="00DB693A" w:rsidRDefault="00DA045D" w:rsidP="00E75E0F">
      <w:pPr>
        <w:pStyle w:val="Incontec"/>
        <w:numPr>
          <w:ilvl w:val="2"/>
          <w:numId w:val="1"/>
        </w:numPr>
        <w:outlineLvl w:val="2"/>
      </w:pPr>
      <w:bookmarkStart w:id="1074" w:name="_Ref467583859"/>
      <w:bookmarkStart w:id="1075" w:name="_Toc475311930"/>
      <w:r>
        <w:lastRenderedPageBreak/>
        <w:t>Metodología</w:t>
      </w:r>
      <w:r w:rsidR="00DB693A">
        <w:t xml:space="preserve"> del Desarrollo</w:t>
      </w:r>
      <w:bookmarkEnd w:id="1074"/>
      <w:bookmarkEnd w:id="1075"/>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1076" w:name="_k4z850fl6gq1" w:colFirst="0" w:colLast="0"/>
      <w:bookmarkEnd w:id="1076"/>
    </w:p>
    <w:p w14:paraId="4D47028B" w14:textId="38830902"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1077" w:name="_j0dm6ysjjcjc" w:colFirst="0" w:colLast="0"/>
      <w:bookmarkEnd w:id="1077"/>
      <w:r w:rsidRPr="004C0040">
        <w:rPr>
          <w:rFonts w:ascii="LM Roman 10" w:eastAsia="Arial" w:hAnsi="LM Roman 10" w:cs="Times New Roman"/>
          <w:color w:val="000000" w:themeColor="text1"/>
          <w:sz w:val="24"/>
          <w:szCs w:val="24"/>
          <w:shd w:val="clear" w:color="auto" w:fill="FEFEFE"/>
        </w:rPr>
        <w:t xml:space="preserve">Para el desarrollo de software existen muchas metodologías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sdt>
        <w:sdtPr>
          <w:rPr>
            <w:rFonts w:ascii="LM Roman 10" w:eastAsia="Arial" w:hAnsi="LM Roman 10" w:cs="Times New Roman"/>
            <w:color w:val="000000" w:themeColor="text1"/>
            <w:sz w:val="24"/>
            <w:szCs w:val="24"/>
            <w:shd w:val="clear" w:color="auto" w:fill="FEFEFE"/>
          </w:rPr>
          <w:id w:val="-1805225583"/>
          <w:citation/>
        </w:sdtPr>
        <w:sdtContent>
          <w:r w:rsidR="00C05623">
            <w:rPr>
              <w:rFonts w:ascii="LM Roman 10" w:eastAsia="Arial" w:hAnsi="LM Roman 10" w:cs="Times New Roman"/>
              <w:color w:val="000000" w:themeColor="text1"/>
              <w:sz w:val="24"/>
              <w:szCs w:val="24"/>
              <w:shd w:val="clear" w:color="auto" w:fill="FEFEFE"/>
            </w:rPr>
            <w:fldChar w:fldCharType="begin"/>
          </w:r>
          <w:r w:rsidR="00C05623">
            <w:rPr>
              <w:rFonts w:ascii="LM Roman 10" w:eastAsia="Arial" w:hAnsi="LM Roman 10" w:cs="Times New Roman"/>
              <w:color w:val="000000" w:themeColor="text1"/>
              <w:sz w:val="24"/>
              <w:szCs w:val="24"/>
              <w:shd w:val="clear" w:color="auto" w:fill="FEFEFE"/>
            </w:rPr>
            <w:instrText xml:space="preserve"> CITATION Ken12 \l 9226 </w:instrText>
          </w:r>
          <w:r w:rsidR="00C05623">
            <w:rPr>
              <w:rFonts w:ascii="LM Roman 10" w:eastAsia="Arial" w:hAnsi="LM Roman 10" w:cs="Times New Roman"/>
              <w:color w:val="000000" w:themeColor="text1"/>
              <w:sz w:val="24"/>
              <w:szCs w:val="24"/>
              <w:shd w:val="clear" w:color="auto" w:fill="FEFEFE"/>
            </w:rPr>
            <w:fldChar w:fldCharType="separate"/>
          </w:r>
          <w:r w:rsidR="00DD74C2" w:rsidRPr="00DD74C2">
            <w:rPr>
              <w:rFonts w:ascii="LM Roman 10" w:eastAsia="Arial" w:hAnsi="LM Roman 10" w:cs="Times New Roman"/>
              <w:noProof/>
              <w:color w:val="000000" w:themeColor="text1"/>
              <w:sz w:val="24"/>
              <w:szCs w:val="24"/>
              <w:shd w:val="clear" w:color="auto" w:fill="FEFEFE"/>
            </w:rPr>
            <w:t>(39)</w:t>
          </w:r>
          <w:r w:rsidR="00C05623">
            <w:rPr>
              <w:rFonts w:ascii="LM Roman 10" w:eastAsia="Arial" w:hAnsi="LM Roman 10" w:cs="Times New Roman"/>
              <w:color w:val="000000" w:themeColor="text1"/>
              <w:sz w:val="24"/>
              <w:szCs w:val="24"/>
              <w:shd w:val="clear" w:color="auto" w:fill="FEFEFE"/>
            </w:rPr>
            <w:fldChar w:fldCharType="end"/>
          </w:r>
        </w:sdtContent>
      </w:sdt>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1078" w:name="_dk8hl4e17rsi" w:colFirst="0" w:colLast="0"/>
      <w:bookmarkEnd w:id="1078"/>
      <w:proofErr w:type="spellStart"/>
      <w:r w:rsidRPr="004C0040">
        <w:rPr>
          <w:rFonts w:ascii="LM Roman 10" w:eastAsia="Arial" w:hAnsi="LM Roman 10" w:cs="Times New Roman"/>
          <w:color w:val="000000" w:themeColor="text1"/>
          <w:sz w:val="24"/>
          <w:szCs w:val="24"/>
          <w:shd w:val="clear" w:color="auto" w:fill="FEFEFE"/>
        </w:rPr>
        <w:t>Scrum</w:t>
      </w:r>
      <w:proofErr w:type="spellEnd"/>
      <w:r w:rsidRPr="004C0040">
        <w:rPr>
          <w:rFonts w:ascii="LM Roman 10" w:eastAsia="Arial" w:hAnsi="LM Roman 10" w:cs="Times New Roman"/>
          <w:color w:val="000000" w:themeColor="text1"/>
          <w:sz w:val="24"/>
          <w:szCs w:val="24"/>
          <w:shd w:val="clear" w:color="auto" w:fill="FEFEFE"/>
        </w:rPr>
        <w:t xml:space="preserve">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6545A929" w:rsidR="00DA045D" w:rsidRDefault="000F2238" w:rsidP="00294205">
      <w:pPr>
        <w:pStyle w:val="Incontec"/>
      </w:pPr>
      <w:bookmarkStart w:id="1079" w:name="_3p6jbuears7n" w:colFirst="0" w:colLast="0"/>
      <w:bookmarkStart w:id="1080" w:name="_18wmm28esn2c" w:colFirst="0" w:colLast="0"/>
      <w:bookmarkStart w:id="1081" w:name="_bid7kx2si4o8" w:colFirst="0" w:colLast="0"/>
      <w:bookmarkStart w:id="1082" w:name="_g1ieggyfn6ke" w:colFirst="0" w:colLast="0"/>
      <w:bookmarkEnd w:id="1079"/>
      <w:bookmarkEnd w:id="1080"/>
      <w:bookmarkEnd w:id="1081"/>
      <w:bookmarkEnd w:id="1082"/>
      <w:r>
        <w:t xml:space="preserve"> </w:t>
      </w:r>
      <w:r w:rsidR="00294205">
        <w:t>“</w:t>
      </w:r>
      <w:r w:rsidR="00294205" w:rsidRPr="00294205">
        <w:t xml:space="preserve">En </w:t>
      </w:r>
      <w:proofErr w:type="spellStart"/>
      <w:r w:rsidR="00294205" w:rsidRPr="00294205">
        <w:t>Scrum</w:t>
      </w:r>
      <w:proofErr w:type="spellEnd"/>
      <w:r w:rsidR="00294205" w:rsidRPr="00294205">
        <w:t xml:space="preserve"> existen eventos predefinidos con el fin de crear regularidad y minimizar la necesidad de reuniones no definidas en </w:t>
      </w:r>
      <w:proofErr w:type="spellStart"/>
      <w:r w:rsidR="00294205" w:rsidRPr="00294205">
        <w:t>Scrum</w:t>
      </w:r>
      <w:proofErr w:type="spellEnd"/>
      <w:r w:rsidR="00294205" w:rsidRPr="00294205">
        <w:t>.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sdt>
        <w:sdtPr>
          <w:id w:val="-1635939837"/>
          <w:citation/>
        </w:sdtPr>
        <w:sdtContent>
          <w:r w:rsidR="00294205">
            <w:fldChar w:fldCharType="begin"/>
          </w:r>
          <w:r w:rsidR="00294205">
            <w:instrText xml:space="preserve"> CITATION Ken13 \l 9226 </w:instrText>
          </w:r>
          <w:r w:rsidR="00294205">
            <w:fldChar w:fldCharType="separate"/>
          </w:r>
          <w:r w:rsidR="00DD74C2">
            <w:rPr>
              <w:noProof/>
            </w:rPr>
            <w:t>(40)</w:t>
          </w:r>
          <w:r w:rsidR="00294205">
            <w:fldChar w:fldCharType="end"/>
          </w:r>
        </w:sdtContent>
      </w:sdt>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613D5C64"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5-14.</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1083" w:name="_kqb85saknxtw" w:colFirst="0" w:colLast="0"/>
      <w:bookmarkEnd w:id="1083"/>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Default="00B34329" w:rsidP="00DE4FD8">
      <w:pPr>
        <w:pStyle w:val="Incontec"/>
      </w:pPr>
      <w:r w:rsidRPr="00DE4FD8">
        <w:rPr>
          <w:b/>
          <w:i/>
        </w:rPr>
        <w:t>Figura 5-</w:t>
      </w:r>
      <w:r w:rsidR="007F5BF0">
        <w:rPr>
          <w:b/>
          <w:i/>
        </w:rPr>
        <w:t>9</w:t>
      </w:r>
      <w:r>
        <w:t xml:space="preserve">. </w:t>
      </w:r>
      <w:r w:rsidR="00DE4FD8">
        <w:t>Planeación de Actividades, Sprint. Fuente: Autores.</w:t>
      </w:r>
    </w:p>
    <w:p w14:paraId="2316582B" w14:textId="77777777" w:rsidR="00DE4FD8" w:rsidRPr="00DE4FD8" w:rsidRDefault="00DE4FD8" w:rsidP="00DE4FD8"/>
    <w:p w14:paraId="27C30905" w14:textId="5777A6E0" w:rsidR="00066B8A" w:rsidRDefault="000F2238" w:rsidP="0053624D">
      <w:pPr>
        <w:pStyle w:val="Incontec"/>
      </w:pPr>
      <w:r w:rsidRPr="007335F2">
        <w:rPr>
          <w:b/>
          <w:i/>
        </w:rPr>
        <w:lastRenderedPageBreak/>
        <w:t xml:space="preserve">Sprint </w:t>
      </w:r>
      <w:proofErr w:type="spellStart"/>
      <w:r w:rsidRPr="007335F2">
        <w:rPr>
          <w:b/>
          <w:i/>
        </w:rPr>
        <w:t>Pla</w:t>
      </w:r>
      <w:r w:rsidR="0053624D" w:rsidRPr="007335F2">
        <w:rPr>
          <w:b/>
          <w:i/>
        </w:rPr>
        <w:t>n</w:t>
      </w:r>
      <w:r w:rsidRPr="007335F2">
        <w:rPr>
          <w:b/>
          <w:i/>
        </w:rPr>
        <w:t>ning</w:t>
      </w:r>
      <w:proofErr w:type="spellEnd"/>
      <w:r w:rsidRPr="007335F2">
        <w:rPr>
          <w:b/>
          <w:i/>
        </w:rPr>
        <w:t xml:space="preserve"> </w:t>
      </w:r>
      <w:r w:rsidR="0053624D" w:rsidRPr="007335F2">
        <w:rPr>
          <w:b/>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 xml:space="preserve">son asignados de manera </w:t>
      </w:r>
      <w:proofErr w:type="spellStart"/>
      <w:r w:rsidR="005442F6">
        <w:t>autonoma</w:t>
      </w:r>
      <w:proofErr w:type="spellEnd"/>
      <w:r w:rsidR="005442F6">
        <w:t>.</w:t>
      </w:r>
    </w:p>
    <w:p w14:paraId="030A2917" w14:textId="6AF0DEB8" w:rsidR="00A9123B" w:rsidRPr="00A9123B" w:rsidRDefault="00A9123B" w:rsidP="00A9123B">
      <w:pPr>
        <w:pStyle w:val="Incontec"/>
        <w:rPr>
          <w:b/>
        </w:rPr>
      </w:pPr>
      <w:proofErr w:type="spellStart"/>
      <w:r w:rsidRPr="007335F2">
        <w:rPr>
          <w:b/>
          <w:i/>
        </w:rPr>
        <w:t>Daily</w:t>
      </w:r>
      <w:proofErr w:type="spellEnd"/>
      <w:r w:rsidRPr="007335F2">
        <w:rPr>
          <w:b/>
          <w:i/>
        </w:rPr>
        <w:t xml:space="preserve"> </w:t>
      </w:r>
      <w:proofErr w:type="spellStart"/>
      <w:r w:rsidRPr="007335F2">
        <w:rPr>
          <w:b/>
          <w:i/>
        </w:rPr>
        <w:t>Scrums</w:t>
      </w:r>
      <w:proofErr w:type="spellEnd"/>
      <w:r>
        <w:rPr>
          <w:b/>
        </w:rPr>
        <w:t xml:space="preserve"> </w:t>
      </w:r>
      <w:r w:rsidRPr="00A9123B">
        <w:t>(Sincronizaciones Diarias)</w:t>
      </w:r>
      <w:r>
        <w:t>:</w:t>
      </w:r>
    </w:p>
    <w:p w14:paraId="37D6FDA5" w14:textId="653DE0E7"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de  identificar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7335F2">
        <w:rPr>
          <w:b/>
          <w:i/>
        </w:rPr>
        <w:t xml:space="preserve">Sprint </w:t>
      </w:r>
      <w:proofErr w:type="spellStart"/>
      <w:r w:rsidRPr="007335F2">
        <w:rPr>
          <w:b/>
          <w:i/>
        </w:rPr>
        <w:t>Retrospective</w:t>
      </w:r>
      <w:proofErr w:type="spellEnd"/>
      <w:r>
        <w:rPr>
          <w:b/>
        </w:rPr>
        <w:t xml:space="preserve"> (</w:t>
      </w:r>
      <w:r w:rsidRPr="005442F6">
        <w:t>Retrospectiva y entrega</w:t>
      </w:r>
      <w:r>
        <w:rPr>
          <w:b/>
        </w:rPr>
        <w:t>)</w:t>
      </w:r>
      <w:r w:rsidRPr="005442F6">
        <w:t>:</w:t>
      </w:r>
    </w:p>
    <w:p w14:paraId="2131630C" w14:textId="4DB7F47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8C43991" w14:textId="77777777" w:rsidR="00C12AAE" w:rsidRPr="00C12AAE" w:rsidRDefault="00C12AAE" w:rsidP="00C12AAE">
      <w:pPr>
        <w:pStyle w:val="Incontec"/>
      </w:pPr>
    </w:p>
    <w:p w14:paraId="7A332969" w14:textId="77777777" w:rsidR="005442F6" w:rsidRPr="005442F6" w:rsidRDefault="005442F6" w:rsidP="005442F6"/>
    <w:p w14:paraId="7C5FB9A9" w14:textId="77777777" w:rsidR="00C12AAE" w:rsidRDefault="00C12AAE" w:rsidP="00E75E0F">
      <w:pPr>
        <w:pStyle w:val="Prrafodelista"/>
        <w:numPr>
          <w:ilvl w:val="1"/>
          <w:numId w:val="1"/>
        </w:numPr>
        <w:outlineLvl w:val="1"/>
        <w:rPr>
          <w:rFonts w:ascii="LM Roman 10" w:hAnsi="LM Roman 10"/>
          <w:sz w:val="28"/>
        </w:rPr>
      </w:pPr>
      <w:bookmarkStart w:id="1084" w:name="_Toc475311931"/>
      <w:commentRangeStart w:id="1085"/>
      <w:r w:rsidRPr="00911F01">
        <w:rPr>
          <w:rFonts w:ascii="LM Roman 10" w:hAnsi="LM Roman 10"/>
          <w:sz w:val="28"/>
        </w:rPr>
        <w:lastRenderedPageBreak/>
        <w:t>ESTUDIO DE MERCADO</w:t>
      </w:r>
      <w:commentRangeEnd w:id="1085"/>
      <w:r>
        <w:rPr>
          <w:rStyle w:val="Refdecomentario"/>
        </w:rPr>
        <w:commentReference w:id="1085"/>
      </w:r>
      <w:bookmarkEnd w:id="1084"/>
    </w:p>
    <w:p w14:paraId="7F628B84" w14:textId="4720759C" w:rsidR="00C12AAE" w:rsidRPr="00911F01" w:rsidRDefault="00151C06" w:rsidP="00C12AAE">
      <w:pPr>
        <w:pStyle w:val="Incontec"/>
      </w:pPr>
      <w:r>
        <w:t>Mediante este capítulo se presenta al lector la viabilidad comercial del proyecto sustentado en un la actividad económica propuesta.</w:t>
      </w:r>
    </w:p>
    <w:p w14:paraId="028F425D" w14:textId="77777777" w:rsidR="00C12AAE" w:rsidRPr="009210B3" w:rsidRDefault="00C12AAE" w:rsidP="00C12AAE"/>
    <w:p w14:paraId="4CF1A38E" w14:textId="77777777" w:rsidR="00C12AAE" w:rsidRPr="00911F01" w:rsidRDefault="00C12AAE" w:rsidP="00E75E0F">
      <w:pPr>
        <w:pStyle w:val="Prrafodelista"/>
        <w:numPr>
          <w:ilvl w:val="2"/>
          <w:numId w:val="1"/>
        </w:numPr>
        <w:outlineLvl w:val="2"/>
        <w:rPr>
          <w:rFonts w:ascii="LM Roman 10" w:hAnsi="LM Roman 10"/>
        </w:rPr>
      </w:pPr>
      <w:bookmarkStart w:id="1086" w:name="_Toc475311932"/>
      <w:r w:rsidRPr="00911F01">
        <w:rPr>
          <w:rFonts w:ascii="LM Roman 10" w:hAnsi="LM Roman 10"/>
          <w:sz w:val="24"/>
        </w:rPr>
        <w:t>Demanda</w:t>
      </w:r>
      <w:r w:rsidRPr="00911F01">
        <w:rPr>
          <w:rFonts w:ascii="LM Roman 10" w:hAnsi="LM Roman 10"/>
        </w:rPr>
        <w:t>.</w:t>
      </w:r>
      <w:bookmarkEnd w:id="1086"/>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848979464"/>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DD74C2" w:rsidRPr="00DD74C2">
            <w:rPr>
              <w:rFonts w:cs="Times New Roman"/>
              <w:noProof/>
            </w:rPr>
            <w:t>(41)</w:t>
          </w:r>
          <w:r w:rsidRPr="00102649">
            <w:rPr>
              <w:rFonts w:cs="Times New Roman"/>
            </w:rPr>
            <w:fldChar w:fldCharType="end"/>
          </w:r>
        </w:sdtContent>
      </w:sdt>
    </w:p>
    <w:p w14:paraId="74776F3C" w14:textId="77777777"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sdt>
        <w:sdtPr>
          <w:rPr>
            <w:rFonts w:cs="Times New Roman"/>
          </w:rPr>
          <w:id w:val="-143194998"/>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DD74C2" w:rsidRPr="00DD74C2">
            <w:rPr>
              <w:rFonts w:cs="Times New Roman"/>
              <w:noProof/>
            </w:rPr>
            <w:t>(41)</w:t>
          </w:r>
          <w:r w:rsidRPr="00102649">
            <w:rPr>
              <w:rFonts w:cs="Times New Roman"/>
            </w:rPr>
            <w:fldChar w:fldCharType="end"/>
          </w:r>
        </w:sdtContent>
      </w:sdt>
    </w:p>
    <w:p w14:paraId="24F34EE7" w14:textId="77777777" w:rsidR="00C12AAE" w:rsidRPr="00102649"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sdt>
        <w:sdtPr>
          <w:rPr>
            <w:rFonts w:cs="Times New Roman"/>
          </w:rPr>
          <w:id w:val="2021885122"/>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DD74C2" w:rsidRPr="00DD74C2">
            <w:rPr>
              <w:rFonts w:cs="Times New Roman"/>
              <w:noProof/>
            </w:rPr>
            <w:t>(41)</w:t>
          </w:r>
          <w:r w:rsidRPr="00102649">
            <w:rPr>
              <w:rFonts w:cs="Times New Roman"/>
            </w:rPr>
            <w:fldChar w:fldCharType="end"/>
          </w:r>
        </w:sdtContent>
      </w:sdt>
    </w:p>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7B2374CF" w14:textId="77777777" w:rsidR="00C12AAE" w:rsidRPr="00102649" w:rsidRDefault="00C12AAE" w:rsidP="00C12AAE">
      <w:pPr>
        <w:pStyle w:val="Incontec"/>
        <w:rPr>
          <w:rFonts w:cs="Times New Roman"/>
        </w:rPr>
      </w:pPr>
      <w:r w:rsidRPr="00102649">
        <w:rPr>
          <w:rFonts w:cs="Times New Roman"/>
        </w:rPr>
        <w:t xml:space="preserve">En cuanto a cifras de la población con Limitaciones Cognitivas se encuentra que cerca de </w:t>
      </w:r>
      <w:r w:rsidRPr="00102649">
        <w:rPr>
          <w:rFonts w:cs="Times New Roman"/>
          <w:b/>
        </w:rPr>
        <w:t>14.205</w:t>
      </w:r>
      <w:r w:rsidRPr="00102649">
        <w:rPr>
          <w:rStyle w:val="Refdenotaalpie"/>
          <w:rFonts w:cs="Times New Roman"/>
          <w:b/>
        </w:rPr>
        <w:footnoteReference w:id="5"/>
      </w:r>
      <w:r w:rsidRPr="00102649">
        <w:rPr>
          <w:rFonts w:cs="Times New Roman"/>
        </w:rPr>
        <w:t xml:space="preserve"> personas de las más de 315.000 personas en condición de Limitaciones Cognitivas residen en la ciudad de Bogotá. </w:t>
      </w:r>
    </w:p>
    <w:p w14:paraId="1A453192" w14:textId="77777777" w:rsidR="00C12AAE" w:rsidRPr="00102649" w:rsidRDefault="00C12AAE" w:rsidP="00C12AAE">
      <w:pPr>
        <w:pStyle w:val="Incontec"/>
        <w:rPr>
          <w:rFonts w:cs="Times New Roman"/>
        </w:rPr>
      </w:pPr>
      <w:r w:rsidRPr="00102649">
        <w:rPr>
          <w:rFonts w:cs="Times New Roman"/>
        </w:rPr>
        <w:t xml:space="preserve">Al hacer un análisis sobre sector de la educación, la Secretaría de Educación Distrital indica que, para mayo de 2005, en Bogotá había 7147 estudiantes con discapacidad con edades comprendidas entre los 5 y 24 años, matriculados en Instituciones Educativas Distritales, de los cuales </w:t>
      </w:r>
      <w:r w:rsidRPr="00102649">
        <w:rPr>
          <w:rFonts w:cs="Times New Roman"/>
          <w:b/>
          <w:color w:val="auto"/>
        </w:rPr>
        <w:t>2976</w:t>
      </w:r>
      <w:r w:rsidRPr="00102649">
        <w:rPr>
          <w:rFonts w:cs="Times New Roman"/>
        </w:rPr>
        <w:t xml:space="preserve"> estaban caracterizados con “Limitaciones Cognitivas” y 100 de ellos con “Síndrome de Down”. </w:t>
      </w:r>
      <w:sdt>
        <w:sdtPr>
          <w:rPr>
            <w:rFonts w:cs="Times New Roman"/>
          </w:rPr>
          <w:id w:val="1903554901"/>
          <w:citation/>
        </w:sdtPr>
        <w:sdtContent>
          <w:r w:rsidRPr="00102649">
            <w:rPr>
              <w:rFonts w:cs="Times New Roman"/>
            </w:rPr>
            <w:fldChar w:fldCharType="begin"/>
          </w:r>
          <w:r w:rsidRPr="00102649">
            <w:rPr>
              <w:rFonts w:cs="Times New Roman"/>
            </w:rPr>
            <w:instrText xml:space="preserve"> CITATION Car16 \l 9226 </w:instrText>
          </w:r>
          <w:r w:rsidRPr="00102649">
            <w:rPr>
              <w:rFonts w:cs="Times New Roman"/>
            </w:rPr>
            <w:fldChar w:fldCharType="separate"/>
          </w:r>
          <w:r w:rsidR="00DD74C2" w:rsidRPr="00DD74C2">
            <w:rPr>
              <w:rFonts w:cs="Times New Roman"/>
              <w:noProof/>
            </w:rPr>
            <w:t>(42)</w:t>
          </w:r>
          <w:r w:rsidRPr="00102649">
            <w:rPr>
              <w:rFonts w:cs="Times New Roman"/>
            </w:rPr>
            <w:fldChar w:fldCharType="end"/>
          </w:r>
        </w:sdtContent>
      </w:sdt>
      <w:r w:rsidRPr="00102649">
        <w:rPr>
          <w:rFonts w:cs="Times New Roman"/>
        </w:rPr>
        <w:t xml:space="preserve"> </w:t>
      </w:r>
    </w:p>
    <w:p w14:paraId="6B8B77FE" w14:textId="77777777" w:rsidR="00C12AAE" w:rsidRDefault="00C12AAE" w:rsidP="00C12AAE"/>
    <w:p w14:paraId="60872FD3" w14:textId="77777777" w:rsidR="00C12AAE" w:rsidRPr="00911F01" w:rsidRDefault="00C12AAE" w:rsidP="00C12AAE">
      <w:pPr>
        <w:jc w:val="both"/>
        <w:rPr>
          <w:rFonts w:ascii="LM Roman 10" w:hAnsi="LM Roman 10"/>
          <w:sz w:val="24"/>
        </w:rPr>
      </w:pPr>
    </w:p>
    <w:p w14:paraId="3D42A8DD" w14:textId="77777777" w:rsidR="00C12AAE" w:rsidRPr="00911F01" w:rsidRDefault="00C12AAE" w:rsidP="00C12AAE">
      <w:pPr>
        <w:pStyle w:val="Incontec"/>
      </w:pPr>
      <w:r w:rsidRPr="00911F01">
        <w:t xml:space="preserve">Estas cifras nos indican que cerca de un 21% de la población en condición de Limitaciones Cognitivas está recibiendo algún tipo de apoyo en el proceso de satisfacer esas necesidades educativas especiales. </w:t>
      </w:r>
    </w:p>
    <w:p w14:paraId="4154FFC0" w14:textId="77777777" w:rsidR="00C12AAE" w:rsidRDefault="00C12AAE" w:rsidP="00C12AAE">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 para personas con Limitaciones. se tendrá que tener en cuenta  la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para  los dos primeros segmentos del mercado y para el sector gubernamental se tendrían en cuenta la venta de la propiedad intelectual de aplicación lo cual aumentaría el valor del producto. Por último los proveedores de servicios de venta de aplicaciones como App Store y Play Store, estas variables (sector del mercado, costo, proveedores) nos permitirán analizar el comportamiento de nuestro producto en el mercado.</w:t>
      </w:r>
    </w:p>
    <w:p w14:paraId="74E43DF1" w14:textId="77777777" w:rsidR="00C12AAE" w:rsidRPr="00911F01" w:rsidRDefault="00C12AAE" w:rsidP="00C12AAE">
      <w:pPr>
        <w:pStyle w:val="Incontec"/>
      </w:pPr>
    </w:p>
    <w:p w14:paraId="7329348B" w14:textId="77777777" w:rsidR="00C12AAE" w:rsidRDefault="00C12AAE" w:rsidP="00E75E0F">
      <w:pPr>
        <w:pStyle w:val="Incontec"/>
        <w:numPr>
          <w:ilvl w:val="2"/>
          <w:numId w:val="1"/>
        </w:numPr>
        <w:outlineLvl w:val="2"/>
        <w:rPr>
          <w:ins w:id="1087" w:author="andres camilo santana bohorquez" w:date="2017-02-17T01:24:00Z"/>
          <w:rFonts w:cs="Times New Roman"/>
          <w:szCs w:val="28"/>
        </w:rPr>
      </w:pPr>
      <w:bookmarkStart w:id="1088" w:name="_Toc475311933"/>
      <w:ins w:id="1089" w:author="andres camilo santana bohorquez" w:date="2017-02-17T01:24:00Z">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1088"/>
      </w:ins>
    </w:p>
    <w:p w14:paraId="0ED1AB37" w14:textId="77777777" w:rsidR="00C12AAE" w:rsidRDefault="00C12AAE" w:rsidP="00C12AAE">
      <w:pPr>
        <w:rPr>
          <w:ins w:id="1090" w:author="andres camilo santana bohorquez" w:date="2017-02-17T01:24:00Z"/>
        </w:rPr>
      </w:pPr>
    </w:p>
    <w:p w14:paraId="1CA2140E" w14:textId="77777777" w:rsidR="00C12AAE" w:rsidRPr="00102649" w:rsidRDefault="00C12AAE" w:rsidP="00B65399">
      <w:pPr>
        <w:pStyle w:val="Incontec"/>
        <w:rPr>
          <w:ins w:id="1091" w:author="andres camilo santana bohorquez" w:date="2017-02-17T01:24:00Z"/>
          <w:rFonts w:cs="Times New Roman"/>
          <w:sz w:val="28"/>
          <w:szCs w:val="28"/>
        </w:rPr>
      </w:pPr>
      <w:ins w:id="1092" w:author="andres camilo santana bohorquez" w:date="2017-02-17T01:24:00Z">
        <w:r w:rsidRPr="0057135C">
          <w:rPr>
            <w:rFonts w:cs="Times New Roman"/>
            <w:b/>
            <w:i/>
            <w:szCs w:val="28"/>
          </w:rPr>
          <w:t>Análisis de la competencia</w:t>
        </w:r>
        <w:r w:rsidRPr="00102649">
          <w:rPr>
            <w:rFonts w:cs="Times New Roman"/>
            <w:sz w:val="28"/>
            <w:szCs w:val="28"/>
          </w:rPr>
          <w:t>.</w:t>
        </w:r>
      </w:ins>
    </w:p>
    <w:p w14:paraId="10E823F9" w14:textId="77777777" w:rsidR="00C12AAE" w:rsidRPr="00102649" w:rsidRDefault="00C12AAE" w:rsidP="00C12AAE">
      <w:pPr>
        <w:pStyle w:val="Incontec"/>
        <w:rPr>
          <w:ins w:id="1093" w:author="andres camilo santana bohorquez" w:date="2017-02-17T01:24:00Z"/>
        </w:rPr>
      </w:pPr>
    </w:p>
    <w:p w14:paraId="34B8B47D" w14:textId="425C77D8" w:rsidR="00C12AAE" w:rsidRPr="00102649" w:rsidRDefault="00C12AAE" w:rsidP="00C12AAE">
      <w:pPr>
        <w:pStyle w:val="Incontec"/>
        <w:rPr>
          <w:ins w:id="1094" w:author="andres camilo santana bohorquez" w:date="2017-02-17T01:24:00Z"/>
          <w:rFonts w:cs="Times New Roman"/>
        </w:rPr>
      </w:pPr>
      <w:ins w:id="1095" w:author="andres camilo santana bohorquez" w:date="2017-02-17T01:24:00Z">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tienen  relación con el sector de actividades informáticas, como se muestra en la Figura </w:t>
        </w:r>
        <w:r>
          <w:rPr>
            <w:rFonts w:cs="Times New Roman"/>
          </w:rPr>
          <w:t>5-1</w:t>
        </w:r>
      </w:ins>
      <w:r w:rsidR="007F5BF0">
        <w:rPr>
          <w:rFonts w:cs="Times New Roman"/>
        </w:rPr>
        <w:t>0</w:t>
      </w:r>
      <w:ins w:id="1096" w:author="andres camilo santana bohorquez" w:date="2017-02-17T01:24:00Z">
        <w:r w:rsidRPr="00102649">
          <w:rPr>
            <w:rFonts w:cs="Times New Roman"/>
          </w:rPr>
          <w:t>.</w:t>
        </w:r>
      </w:ins>
    </w:p>
    <w:p w14:paraId="2CF0FF9F" w14:textId="77777777" w:rsidR="00C12AAE" w:rsidRPr="00102649" w:rsidRDefault="00C12AAE" w:rsidP="00C12AAE">
      <w:pPr>
        <w:pStyle w:val="Incontec"/>
        <w:rPr>
          <w:ins w:id="1097" w:author="andres camilo santana bohorquez" w:date="2017-02-17T01:24:00Z"/>
          <w:rFonts w:cs="Times New Roman"/>
        </w:rPr>
      </w:pPr>
      <w:ins w:id="1098" w:author="andres camilo santana bohorquez" w:date="2017-02-17T01:24:00Z">
        <w:r w:rsidRPr="00102649">
          <w:rPr>
            <w:rFonts w:cs="Times New Roman"/>
            <w:noProof/>
            <w:lang w:val="es-ES" w:eastAsia="es-ES"/>
            <w:rPrChange w:id="1099" w:author="Unknown">
              <w:rPr>
                <w:noProof/>
                <w:lang w:val="es-ES" w:eastAsia="es-ES"/>
              </w:rPr>
            </w:rPrChange>
          </w:rPr>
          <w:lastRenderedPageBreak/>
          <w:drawing>
            <wp:inline distT="0" distB="0" distL="0" distR="0" wp14:anchorId="6E700BB6" wp14:editId="5B7E2A6B">
              <wp:extent cx="5612130" cy="3728852"/>
              <wp:effectExtent l="0" t="0" r="0" b="0"/>
              <wp:docPr id="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a:srcRect b="1040"/>
                      <a:stretch>
                        <a:fillRect/>
                      </a:stretch>
                    </pic:blipFill>
                    <pic:spPr>
                      <a:xfrm>
                        <a:off x="0" y="0"/>
                        <a:ext cx="5612130" cy="3728852"/>
                      </a:xfrm>
                      <a:prstGeom prst="rect">
                        <a:avLst/>
                      </a:prstGeom>
                      <a:ln/>
                    </pic:spPr>
                  </pic:pic>
                </a:graphicData>
              </a:graphic>
            </wp:inline>
          </w:drawing>
        </w:r>
      </w:ins>
    </w:p>
    <w:p w14:paraId="348B32EE" w14:textId="0DC36465" w:rsidR="00C12AAE" w:rsidRPr="0057135C" w:rsidRDefault="00C12AAE" w:rsidP="00C12AAE">
      <w:pPr>
        <w:pStyle w:val="Incontec"/>
        <w:rPr>
          <w:ins w:id="1100" w:author="andres camilo santana bohorquez" w:date="2017-02-17T01:24:00Z"/>
          <w:rFonts w:cs="Times New Roman"/>
          <w:sz w:val="22"/>
        </w:rPr>
      </w:pPr>
      <w:ins w:id="1101" w:author="andres camilo santana bohorquez" w:date="2017-02-17T01:24:00Z">
        <w:r w:rsidRPr="0057135C">
          <w:rPr>
            <w:rFonts w:cs="Times New Roman"/>
            <w:b/>
            <w:i/>
            <w:sz w:val="22"/>
          </w:rPr>
          <w:t>Figura 5-1</w:t>
        </w:r>
      </w:ins>
      <w:r w:rsidR="007F5BF0">
        <w:rPr>
          <w:rFonts w:cs="Times New Roman"/>
          <w:b/>
          <w:i/>
          <w:sz w:val="22"/>
        </w:rPr>
        <w:t>0</w:t>
      </w:r>
      <w:ins w:id="1102" w:author="andres camilo santana bohorquez" w:date="2017-02-17T01:24:00Z">
        <w:r w:rsidRPr="0057135C">
          <w:rPr>
            <w:rFonts w:cs="Times New Roman"/>
            <w:sz w:val="22"/>
          </w:rPr>
          <w:t xml:space="preserve">. Empresas encuestadas por </w:t>
        </w:r>
        <w:proofErr w:type="spellStart"/>
        <w:r w:rsidRPr="0057135C">
          <w:rPr>
            <w:rFonts w:cs="Times New Roman"/>
            <w:sz w:val="22"/>
          </w:rPr>
          <w:t>Codigo</w:t>
        </w:r>
        <w:proofErr w:type="spellEnd"/>
        <w:r w:rsidRPr="0057135C">
          <w:rPr>
            <w:rFonts w:cs="Times New Roman"/>
            <w:sz w:val="22"/>
          </w:rPr>
          <w:t xml:space="preserve"> CIIU. Fuente </w:t>
        </w:r>
      </w:ins>
      <w:customXmlInsRangeStart w:id="1103" w:author="andres camilo santana bohorquez" w:date="2017-02-17T01:24:00Z"/>
      <w:sdt>
        <w:sdtPr>
          <w:rPr>
            <w:rFonts w:cs="Times New Roman"/>
            <w:sz w:val="22"/>
          </w:rPr>
          <w:id w:val="-1195538566"/>
          <w:citation/>
        </w:sdtPr>
        <w:sdtContent>
          <w:customXmlInsRangeEnd w:id="1103"/>
          <w:ins w:id="1104" w:author="andres camilo santana bohorquez" w:date="2017-02-17T01:24:00Z">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ins>
          <w:r w:rsidR="00DD74C2" w:rsidRPr="00DD74C2">
            <w:rPr>
              <w:rFonts w:cs="Times New Roman"/>
              <w:noProof/>
              <w:sz w:val="22"/>
            </w:rPr>
            <w:t>(43)</w:t>
          </w:r>
          <w:ins w:id="1105" w:author="andres camilo santana bohorquez" w:date="2017-02-17T01:24:00Z">
            <w:r w:rsidRPr="0057135C">
              <w:rPr>
                <w:rFonts w:cs="Times New Roman"/>
                <w:sz w:val="22"/>
              </w:rPr>
              <w:fldChar w:fldCharType="end"/>
            </w:r>
          </w:ins>
          <w:customXmlInsRangeStart w:id="1106" w:author="andres camilo santana bohorquez" w:date="2017-02-17T01:24:00Z"/>
        </w:sdtContent>
      </w:sdt>
      <w:customXmlInsRangeEnd w:id="1106"/>
      <w:ins w:id="1107" w:author="andres camilo santana bohorquez" w:date="2017-02-17T01:24:00Z">
        <w:r w:rsidRPr="0057135C">
          <w:rPr>
            <w:rFonts w:cs="Times New Roman"/>
            <w:sz w:val="22"/>
          </w:rPr>
          <w:t>.</w:t>
        </w:r>
      </w:ins>
    </w:p>
    <w:p w14:paraId="5B2DA8D4" w14:textId="5A82C115" w:rsidR="00C12AAE" w:rsidRPr="00102649" w:rsidRDefault="00C12AAE" w:rsidP="00C12AAE">
      <w:pPr>
        <w:pStyle w:val="Incontec"/>
        <w:rPr>
          <w:ins w:id="1108" w:author="andres camilo santana bohorquez" w:date="2017-02-17T01:24:00Z"/>
          <w:rFonts w:cs="Times New Roman"/>
        </w:rPr>
      </w:pPr>
      <w:ins w:id="1109" w:author="andres camilo santana bohorquez" w:date="2017-02-17T01:24:00Z">
        <w:r w:rsidRPr="00102649">
          <w:rPr>
            <w:rFonts w:cs="Times New Roman"/>
          </w:rPr>
          <w:t xml:space="preserve">Por lo cual es de vital importancia analizar el sector de las empresas catalogadas bajo el código CIIU </w:t>
        </w:r>
        <w:proofErr w:type="gramStart"/>
        <w:r w:rsidRPr="00102649">
          <w:rPr>
            <w:rFonts w:cs="Times New Roman"/>
          </w:rPr>
          <w:t>K7220 ,</w:t>
        </w:r>
        <w:proofErr w:type="gramEnd"/>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ins>
      <w:r w:rsidR="007F5BF0">
        <w:rPr>
          <w:rFonts w:cs="Times New Roman"/>
        </w:rPr>
        <w:t>1</w:t>
      </w:r>
      <w:ins w:id="1110" w:author="andres camilo santana bohorquez" w:date="2017-02-17T01:24:00Z">
        <w:r w:rsidRPr="00102649">
          <w:rPr>
            <w:rFonts w:cs="Times New Roman"/>
          </w:rPr>
          <w:t xml:space="preserve">) son las principales competidoras directas ya que se encuentran en la región donde pretende entrar a competir la empresa. </w:t>
        </w:r>
      </w:ins>
    </w:p>
    <w:p w14:paraId="01B2BB17" w14:textId="77777777" w:rsidR="00C12AAE" w:rsidRPr="00102649" w:rsidRDefault="00C12AAE" w:rsidP="00C12AAE">
      <w:pPr>
        <w:pStyle w:val="Incontec"/>
        <w:rPr>
          <w:ins w:id="1111" w:author="andres camilo santana bohorquez" w:date="2017-02-17T01:24:00Z"/>
          <w:rFonts w:cs="Times New Roman"/>
        </w:rPr>
      </w:pPr>
      <w:ins w:id="1112" w:author="andres camilo santana bohorquez" w:date="2017-02-17T01:24:00Z">
        <w:r w:rsidRPr="00102649">
          <w:rPr>
            <w:rFonts w:cs="Times New Roman"/>
            <w:noProof/>
            <w:lang w:val="es-ES" w:eastAsia="es-ES"/>
            <w:rPrChange w:id="1113" w:author="Unknown">
              <w:rPr>
                <w:noProof/>
                <w:lang w:val="es-ES" w:eastAsia="es-ES"/>
              </w:rPr>
            </w:rPrChange>
          </w:rPr>
          <w:drawing>
            <wp:inline distT="0" distB="0" distL="0" distR="0" wp14:anchorId="122E3AE4" wp14:editId="12960583">
              <wp:extent cx="5612130" cy="2031365"/>
              <wp:effectExtent l="0" t="0" r="0" b="0"/>
              <wp:docPr id="3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58"/>
                      <a:srcRect/>
                      <a:stretch>
                        <a:fillRect/>
                      </a:stretch>
                    </pic:blipFill>
                    <pic:spPr>
                      <a:xfrm>
                        <a:off x="0" y="0"/>
                        <a:ext cx="5612130" cy="2031365"/>
                      </a:xfrm>
                      <a:prstGeom prst="rect">
                        <a:avLst/>
                      </a:prstGeom>
                      <a:ln/>
                    </pic:spPr>
                  </pic:pic>
                </a:graphicData>
              </a:graphic>
            </wp:inline>
          </w:drawing>
        </w:r>
      </w:ins>
    </w:p>
    <w:p w14:paraId="40C00E50" w14:textId="573C3B87" w:rsidR="00C12AAE" w:rsidRPr="0057135C" w:rsidRDefault="00C12AAE" w:rsidP="00C12AAE">
      <w:pPr>
        <w:pStyle w:val="Incontec"/>
        <w:rPr>
          <w:ins w:id="1114" w:author="andres camilo santana bohorquez" w:date="2017-02-17T01:24:00Z"/>
          <w:rFonts w:cs="Times New Roman"/>
          <w:sz w:val="22"/>
        </w:rPr>
      </w:pPr>
      <w:ins w:id="1115" w:author="andres camilo santana bohorquez" w:date="2017-02-17T01:24:00Z">
        <w:r w:rsidRPr="0057135C">
          <w:rPr>
            <w:rFonts w:cs="Times New Roman"/>
            <w:b/>
            <w:i/>
            <w:sz w:val="22"/>
          </w:rPr>
          <w:t>Figura 5-1</w:t>
        </w:r>
      </w:ins>
      <w:r w:rsidR="007F5BF0">
        <w:rPr>
          <w:rFonts w:cs="Times New Roman"/>
          <w:b/>
          <w:i/>
          <w:sz w:val="22"/>
        </w:rPr>
        <w:t>1</w:t>
      </w:r>
      <w:ins w:id="1116" w:author="andres camilo santana bohorquez" w:date="2017-02-17T01:24:00Z">
        <w:r w:rsidRPr="0057135C">
          <w:rPr>
            <w:rFonts w:cs="Times New Roman"/>
            <w:sz w:val="22"/>
          </w:rPr>
          <w:t xml:space="preserve">. Empresas encuestadas por código CIUU y Región. Fuente </w:t>
        </w:r>
      </w:ins>
      <w:customXmlInsRangeStart w:id="1117" w:author="andres camilo santana bohorquez" w:date="2017-02-17T01:24:00Z"/>
      <w:sdt>
        <w:sdtPr>
          <w:rPr>
            <w:rFonts w:cs="Times New Roman"/>
            <w:sz w:val="22"/>
          </w:rPr>
          <w:id w:val="-1330984233"/>
          <w:citation/>
        </w:sdtPr>
        <w:sdtContent>
          <w:customXmlInsRangeEnd w:id="1117"/>
          <w:ins w:id="1118" w:author="andres camilo santana bohorquez" w:date="2017-02-17T01:24:00Z">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ins>
          <w:r w:rsidR="00DD74C2" w:rsidRPr="00DD74C2">
            <w:rPr>
              <w:rFonts w:cs="Times New Roman"/>
              <w:noProof/>
              <w:sz w:val="22"/>
            </w:rPr>
            <w:t>(43)</w:t>
          </w:r>
          <w:ins w:id="1119" w:author="andres camilo santana bohorquez" w:date="2017-02-17T01:24:00Z">
            <w:r w:rsidRPr="0057135C">
              <w:rPr>
                <w:rFonts w:cs="Times New Roman"/>
                <w:sz w:val="22"/>
              </w:rPr>
              <w:fldChar w:fldCharType="end"/>
            </w:r>
          </w:ins>
          <w:customXmlInsRangeStart w:id="1120" w:author="andres camilo santana bohorquez" w:date="2017-02-17T01:24:00Z"/>
        </w:sdtContent>
      </w:sdt>
      <w:customXmlInsRangeEnd w:id="1120"/>
      <w:ins w:id="1121" w:author="andres camilo santana bohorquez" w:date="2017-02-17T01:24:00Z">
        <w:r w:rsidRPr="0057135C">
          <w:rPr>
            <w:rFonts w:cs="Times New Roman"/>
            <w:sz w:val="22"/>
          </w:rPr>
          <w:t>.</w:t>
        </w:r>
      </w:ins>
    </w:p>
    <w:p w14:paraId="22F1EC4E" w14:textId="77777777" w:rsidR="00C12AAE" w:rsidRPr="00102649" w:rsidRDefault="00C12AAE" w:rsidP="00C12AAE">
      <w:pPr>
        <w:pStyle w:val="Incontec"/>
        <w:rPr>
          <w:ins w:id="1122" w:author="andres camilo santana bohorquez" w:date="2017-02-17T01:24:00Z"/>
          <w:rFonts w:cs="Times New Roman"/>
        </w:rPr>
      </w:pPr>
      <w:ins w:id="1123" w:author="andres camilo santana bohorquez" w:date="2017-02-17T01:24:00Z">
        <w:r w:rsidRPr="00102649">
          <w:rPr>
            <w:rFonts w:cs="Times New Roman"/>
          </w:rPr>
          <w:lastRenderedPageBreak/>
          <w:t>Cabe destacar que la región de Cundinamarca es una de las 6 regiones que se han identificado como regiones con potencial de desarrollo en la industria de “</w:t>
        </w:r>
        <w:proofErr w:type="spellStart"/>
        <w:r w:rsidRPr="00102649">
          <w:rPr>
            <w:rFonts w:cs="Times New Roman"/>
          </w:rPr>
          <w:t>clusters</w:t>
        </w:r>
        <w:proofErr w:type="spellEnd"/>
        <w:r w:rsidRPr="00102649">
          <w:rPr>
            <w:rFonts w:cs="Times New Roman"/>
          </w:rPr>
          <w:t>”</w:t>
        </w:r>
      </w:ins>
    </w:p>
    <w:p w14:paraId="360343A1" w14:textId="77777777" w:rsidR="00C12AAE" w:rsidRPr="00102649" w:rsidRDefault="00C12AAE" w:rsidP="00C12AAE">
      <w:pPr>
        <w:pStyle w:val="Incontec"/>
        <w:rPr>
          <w:ins w:id="1124" w:author="andres camilo santana bohorquez" w:date="2017-02-17T01:24:00Z"/>
          <w:rFonts w:cs="Times New Roman"/>
        </w:rPr>
      </w:pPr>
      <w:ins w:id="1125" w:author="andres camilo santana bohorquez" w:date="2017-02-17T01:24:00Z">
        <w:r w:rsidRPr="00102649">
          <w:rPr>
            <w:rFonts w:cs="Times New Roman"/>
            <w:noProof/>
            <w:lang w:val="es-ES" w:eastAsia="es-ES"/>
            <w:rPrChange w:id="1126" w:author="Unknown">
              <w:rPr>
                <w:noProof/>
                <w:lang w:val="es-ES" w:eastAsia="es-ES"/>
              </w:rPr>
            </w:rPrChange>
          </w:rPr>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ins>
    </w:p>
    <w:p w14:paraId="3646426B" w14:textId="697027EF" w:rsidR="00C12AAE" w:rsidRPr="0057135C" w:rsidRDefault="00C12AAE" w:rsidP="00C12AAE">
      <w:pPr>
        <w:pStyle w:val="Incontec"/>
        <w:rPr>
          <w:ins w:id="1127" w:author="andres camilo santana bohorquez" w:date="2017-02-17T01:24:00Z"/>
          <w:rFonts w:cs="Times New Roman"/>
          <w:sz w:val="22"/>
        </w:rPr>
      </w:pPr>
      <w:ins w:id="1128" w:author="andres camilo santana bohorquez" w:date="2017-02-17T01:24:00Z">
        <w:r w:rsidRPr="0057135C">
          <w:rPr>
            <w:rFonts w:cs="Times New Roman"/>
            <w:b/>
            <w:i/>
            <w:sz w:val="22"/>
          </w:rPr>
          <w:t>Figura 5-1</w:t>
        </w:r>
      </w:ins>
      <w:r w:rsidR="007F5BF0">
        <w:rPr>
          <w:rFonts w:cs="Times New Roman"/>
          <w:b/>
          <w:i/>
          <w:sz w:val="22"/>
        </w:rPr>
        <w:t>2</w:t>
      </w:r>
      <w:ins w:id="1129" w:author="andres camilo santana bohorquez" w:date="2017-02-17T01:24:00Z">
        <w:r w:rsidRPr="0057135C">
          <w:rPr>
            <w:rFonts w:cs="Times New Roman"/>
            <w:sz w:val="22"/>
          </w:rPr>
          <w:t xml:space="preserve">. Número de empresas por región. Fuente </w:t>
        </w:r>
      </w:ins>
      <w:customXmlInsRangeStart w:id="1130" w:author="andres camilo santana bohorquez" w:date="2017-02-17T01:24:00Z"/>
      <w:sdt>
        <w:sdtPr>
          <w:rPr>
            <w:rFonts w:cs="Times New Roman"/>
            <w:sz w:val="22"/>
          </w:rPr>
          <w:id w:val="-34120212"/>
          <w:citation/>
        </w:sdtPr>
        <w:sdtContent>
          <w:customXmlInsRangeEnd w:id="1130"/>
          <w:ins w:id="1131" w:author="andres camilo santana bohorquez" w:date="2017-02-17T01:24:00Z">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ins>
          <w:r w:rsidR="00DD74C2" w:rsidRPr="00DD74C2">
            <w:rPr>
              <w:rFonts w:cs="Times New Roman"/>
              <w:noProof/>
              <w:sz w:val="22"/>
            </w:rPr>
            <w:t>(43)</w:t>
          </w:r>
          <w:ins w:id="1132" w:author="andres camilo santana bohorquez" w:date="2017-02-17T01:24:00Z">
            <w:r w:rsidRPr="0057135C">
              <w:rPr>
                <w:rFonts w:cs="Times New Roman"/>
                <w:sz w:val="22"/>
              </w:rPr>
              <w:fldChar w:fldCharType="end"/>
            </w:r>
          </w:ins>
          <w:customXmlInsRangeStart w:id="1133" w:author="andres camilo santana bohorquez" w:date="2017-02-17T01:24:00Z"/>
        </w:sdtContent>
      </w:sdt>
      <w:customXmlInsRangeEnd w:id="1133"/>
    </w:p>
    <w:p w14:paraId="406ECEEC" w14:textId="77777777" w:rsidR="00C12AAE" w:rsidRPr="00102649" w:rsidRDefault="00C12AAE" w:rsidP="00C12AAE">
      <w:pPr>
        <w:pStyle w:val="Incontec"/>
        <w:rPr>
          <w:ins w:id="1134" w:author="andres camilo santana bohorquez" w:date="2017-02-17T01:24:00Z"/>
          <w:rFonts w:cs="Times New Roman"/>
        </w:rPr>
      </w:pPr>
    </w:p>
    <w:p w14:paraId="76051B95" w14:textId="6753851D" w:rsidR="00C12AAE" w:rsidRPr="00102649" w:rsidRDefault="00C12AAE" w:rsidP="00C12AAE">
      <w:pPr>
        <w:pStyle w:val="Incontec"/>
        <w:rPr>
          <w:ins w:id="1135" w:author="andres camilo santana bohorquez" w:date="2017-02-17T01:24:00Z"/>
          <w:rFonts w:cs="Times New Roman"/>
        </w:rPr>
      </w:pPr>
      <w:ins w:id="1136" w:author="andres camilo santana bohorquez" w:date="2017-02-17T01:24:00Z">
        <w:r w:rsidRPr="00102649">
          <w:rPr>
            <w:rFonts w:cs="Times New Roman"/>
          </w:rPr>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w:t>
        </w:r>
        <w:proofErr w:type="spellStart"/>
        <w:r w:rsidRPr="00102649">
          <w:rPr>
            <w:rFonts w:cs="Times New Roman"/>
          </w:rPr>
          <w:t>learning</w:t>
        </w:r>
        <w:proofErr w:type="spellEnd"/>
        <w:r w:rsidRPr="00102649">
          <w:rPr>
            <w:rFonts w:cs="Times New Roman"/>
          </w:rPr>
          <w:t xml:space="preserve">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ins>
      <w:r w:rsidR="007F5BF0">
        <w:rPr>
          <w:rFonts w:cs="Times New Roman"/>
        </w:rPr>
        <w:t>3</w:t>
      </w:r>
      <w:ins w:id="1137" w:author="andres camilo santana bohorquez" w:date="2017-02-17T01:24:00Z">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ins>
    </w:p>
    <w:p w14:paraId="3D0019E4" w14:textId="77777777" w:rsidR="00C12AAE" w:rsidRPr="00102649" w:rsidRDefault="00C12AAE" w:rsidP="00C12AAE">
      <w:pPr>
        <w:pStyle w:val="Incontec"/>
        <w:rPr>
          <w:ins w:id="1138" w:author="andres camilo santana bohorquez" w:date="2017-02-17T01:24:00Z"/>
          <w:rFonts w:cs="Times New Roman"/>
        </w:rPr>
      </w:pPr>
      <w:ins w:id="1139" w:author="andres camilo santana bohorquez" w:date="2017-02-17T01:24:00Z">
        <w:r w:rsidRPr="00102649">
          <w:rPr>
            <w:rFonts w:cs="Times New Roman"/>
            <w:noProof/>
            <w:lang w:val="es-ES" w:eastAsia="es-ES"/>
            <w:rPrChange w:id="1140" w:author="Unknown">
              <w:rPr>
                <w:noProof/>
                <w:lang w:val="es-ES" w:eastAsia="es-ES"/>
              </w:rPr>
            </w:rPrChange>
          </w:rPr>
          <w:lastRenderedPageBreak/>
          <w:drawing>
            <wp:inline distT="0" distB="0" distL="0" distR="0" wp14:anchorId="347E8682" wp14:editId="74FAF5CD">
              <wp:extent cx="5612130" cy="416941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612130" cy="4169410"/>
                      </a:xfrm>
                      <a:prstGeom prst="rect">
                        <a:avLst/>
                      </a:prstGeom>
                      <a:ln/>
                    </pic:spPr>
                  </pic:pic>
                </a:graphicData>
              </a:graphic>
            </wp:inline>
          </w:drawing>
        </w:r>
      </w:ins>
    </w:p>
    <w:p w14:paraId="47EE15EC" w14:textId="77777777" w:rsidR="00C12AAE" w:rsidRPr="00102649" w:rsidRDefault="00C12AAE" w:rsidP="00C12AAE">
      <w:pPr>
        <w:pStyle w:val="Incontec"/>
        <w:rPr>
          <w:ins w:id="1141" w:author="andres camilo santana bohorquez" w:date="2017-02-17T01:24:00Z"/>
          <w:rFonts w:cs="Times New Roman"/>
        </w:rPr>
      </w:pPr>
      <w:ins w:id="1142" w:author="andres camilo santana bohorquez" w:date="2017-02-17T01:24:00Z">
        <w:r w:rsidRPr="00102649">
          <w:rPr>
            <w:rFonts w:cs="Times New Roman"/>
            <w:noProof/>
            <w:lang w:val="es-ES" w:eastAsia="es-ES"/>
            <w:rPrChange w:id="1143" w:author="Unknown">
              <w:rPr>
                <w:noProof/>
                <w:lang w:val="es-ES" w:eastAsia="es-ES"/>
              </w:rPr>
            </w:rPrChange>
          </w:rPr>
          <w:drawing>
            <wp:inline distT="0" distB="0" distL="0" distR="0" wp14:anchorId="5AB4ABBD" wp14:editId="602D4BA6">
              <wp:extent cx="5612130" cy="2279015"/>
              <wp:effectExtent l="0" t="0" r="0" b="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612130" cy="2279015"/>
                      </a:xfrm>
                      <a:prstGeom prst="rect">
                        <a:avLst/>
                      </a:prstGeom>
                      <a:ln/>
                    </pic:spPr>
                  </pic:pic>
                </a:graphicData>
              </a:graphic>
            </wp:inline>
          </w:drawing>
        </w:r>
      </w:ins>
    </w:p>
    <w:p w14:paraId="13CBCD43" w14:textId="04737591" w:rsidR="00C12AAE" w:rsidRPr="0057135C" w:rsidRDefault="00C12AAE" w:rsidP="00C12AAE">
      <w:pPr>
        <w:pStyle w:val="Incontec"/>
        <w:rPr>
          <w:ins w:id="1144" w:author="andres camilo santana bohorquez" w:date="2017-02-17T01:24:00Z"/>
          <w:rFonts w:cs="Times New Roman"/>
          <w:sz w:val="22"/>
        </w:rPr>
      </w:pPr>
      <w:ins w:id="1145" w:author="andres camilo santana bohorquez" w:date="2017-02-17T01:24:00Z">
        <w:r w:rsidRPr="0057135C">
          <w:rPr>
            <w:rFonts w:cs="Times New Roman"/>
            <w:b/>
            <w:sz w:val="22"/>
          </w:rPr>
          <w:t>Figura 5.1</w:t>
        </w:r>
      </w:ins>
      <w:r w:rsidR="007F5BF0">
        <w:rPr>
          <w:rFonts w:cs="Times New Roman"/>
          <w:b/>
          <w:sz w:val="22"/>
        </w:rPr>
        <w:t>3</w:t>
      </w:r>
      <w:ins w:id="1146" w:author="andres camilo santana bohorquez" w:date="2017-02-17T01:24:00Z">
        <w:r w:rsidRPr="0057135C">
          <w:rPr>
            <w:rFonts w:cs="Times New Roman"/>
            <w:sz w:val="22"/>
          </w:rPr>
          <w:t xml:space="preserve">. Líneas de negocio seleccionadas por número de empresas. Fuente </w:t>
        </w:r>
      </w:ins>
      <w:customXmlInsRangeStart w:id="1147" w:author="andres camilo santana bohorquez" w:date="2017-02-17T01:24:00Z"/>
      <w:sdt>
        <w:sdtPr>
          <w:rPr>
            <w:rFonts w:cs="Times New Roman"/>
            <w:sz w:val="22"/>
          </w:rPr>
          <w:id w:val="-2088751207"/>
          <w:citation/>
        </w:sdtPr>
        <w:sdtContent>
          <w:customXmlInsRangeEnd w:id="1147"/>
          <w:ins w:id="1148" w:author="andres camilo santana bohorquez" w:date="2017-02-17T01:24:00Z">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ins>
          <w:r w:rsidR="00DD74C2" w:rsidRPr="00DD74C2">
            <w:rPr>
              <w:rFonts w:cs="Times New Roman"/>
              <w:noProof/>
              <w:sz w:val="22"/>
            </w:rPr>
            <w:t>(43)</w:t>
          </w:r>
          <w:ins w:id="1149" w:author="andres camilo santana bohorquez" w:date="2017-02-17T01:24:00Z">
            <w:r w:rsidRPr="0057135C">
              <w:rPr>
                <w:rFonts w:cs="Times New Roman"/>
                <w:sz w:val="22"/>
              </w:rPr>
              <w:fldChar w:fldCharType="end"/>
            </w:r>
          </w:ins>
          <w:customXmlInsRangeStart w:id="1150" w:author="andres camilo santana bohorquez" w:date="2017-02-17T01:24:00Z"/>
        </w:sdtContent>
      </w:sdt>
      <w:customXmlInsRangeEnd w:id="1150"/>
      <w:ins w:id="1151" w:author="andres camilo santana bohorquez" w:date="2017-02-17T01:24:00Z">
        <w:r w:rsidRPr="0057135C">
          <w:rPr>
            <w:rFonts w:cs="Times New Roman"/>
            <w:sz w:val="22"/>
          </w:rPr>
          <w:t>.</w:t>
        </w:r>
      </w:ins>
    </w:p>
    <w:p w14:paraId="0C8E449B" w14:textId="77777777" w:rsidR="00C12AAE" w:rsidRDefault="00C12AAE" w:rsidP="00C12AAE">
      <w:pPr>
        <w:pStyle w:val="Incontec"/>
        <w:rPr>
          <w:ins w:id="1152" w:author="andres camilo santana bohorquez" w:date="2017-02-17T01:24:00Z"/>
        </w:rPr>
      </w:pPr>
    </w:p>
    <w:p w14:paraId="48EAA9CD" w14:textId="77777777" w:rsidR="00C12AAE" w:rsidRDefault="00C12AAE" w:rsidP="00C12AAE">
      <w:pPr>
        <w:pStyle w:val="Incontec"/>
        <w:rPr>
          <w:ins w:id="1153" w:author="andres camilo santana bohorquez" w:date="2017-02-17T01:24:00Z"/>
        </w:rPr>
      </w:pPr>
    </w:p>
    <w:p w14:paraId="6D80FFDA" w14:textId="77777777" w:rsidR="00C12AAE" w:rsidRPr="0057135C" w:rsidRDefault="00C12AAE" w:rsidP="00B65399">
      <w:pPr>
        <w:rPr>
          <w:ins w:id="1154" w:author="andres camilo santana bohorquez" w:date="2017-02-17T01:24:00Z"/>
          <w:rFonts w:ascii="LM Roman 10" w:hAnsi="LM Roman 10"/>
          <w:b/>
          <w:i/>
          <w:sz w:val="24"/>
        </w:rPr>
      </w:pPr>
      <w:ins w:id="1155" w:author="andres camilo santana bohorquez" w:date="2017-02-17T01:24:00Z">
        <w:r w:rsidRPr="0057135C">
          <w:rPr>
            <w:rFonts w:ascii="LM Roman 10" w:hAnsi="LM Roman 10"/>
            <w:b/>
            <w:i/>
            <w:sz w:val="24"/>
          </w:rPr>
          <w:lastRenderedPageBreak/>
          <w:t>Oferta</w:t>
        </w:r>
      </w:ins>
    </w:p>
    <w:p w14:paraId="08E43AFF" w14:textId="77777777" w:rsidR="00C12AAE" w:rsidRPr="00102649" w:rsidRDefault="00C12AAE" w:rsidP="00C12AAE">
      <w:pPr>
        <w:pStyle w:val="Incontec"/>
        <w:rPr>
          <w:ins w:id="1156" w:author="andres camilo santana bohorquez" w:date="2017-02-17T01:24:00Z"/>
          <w:rFonts w:cs="Times New Roman"/>
        </w:rPr>
      </w:pPr>
      <w:ins w:id="1157" w:author="andres camilo santana bohorquez" w:date="2017-02-17T01:24:00Z">
        <w:r w:rsidRPr="00102649">
          <w:rPr>
            <w:rFonts w:cs="Times New Roman"/>
          </w:rPr>
          <w:t xml:space="preserve">Tras realizar un análisis en el banco de </w:t>
        </w:r>
        <w:proofErr w:type="spellStart"/>
        <w:r w:rsidRPr="00102649">
          <w:rPr>
            <w:rFonts w:cs="Times New Roman"/>
          </w:rPr>
          <w:t>apps</w:t>
        </w:r>
        <w:proofErr w:type="spellEnd"/>
        <w:r w:rsidRPr="00102649">
          <w:rPr>
            <w:rFonts w:cs="Times New Roman"/>
          </w:rPr>
          <w:t xml:space="preserve"> expuestas en el programa de Apps.co bajo la clasificación de </w:t>
        </w:r>
        <w:proofErr w:type="spellStart"/>
        <w:r w:rsidRPr="00102649">
          <w:rPr>
            <w:rFonts w:cs="Times New Roman"/>
          </w:rPr>
          <w:t>apps</w:t>
        </w:r>
        <w:proofErr w:type="spellEnd"/>
        <w:r w:rsidRPr="00102649">
          <w:rPr>
            <w:rFonts w:cs="Times New Roman"/>
          </w:rPr>
          <w:t xml:space="preserve"> enfocadas a ofrecer soluciones en el campo Educativo solo encontramos una aplicación llamada </w:t>
        </w:r>
        <w:proofErr w:type="spellStart"/>
        <w:r w:rsidRPr="00102649">
          <w:rPr>
            <w:rFonts w:cs="Times New Roman"/>
          </w:rPr>
          <w:t>FonoPlay</w:t>
        </w:r>
        <w:proofErr w:type="spellEnd"/>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w:t>
        </w:r>
        <w:proofErr w:type="spellStart"/>
        <w:r w:rsidRPr="00102649">
          <w:rPr>
            <w:rFonts w:cs="Times New Roman"/>
            <w:bCs/>
            <w:iCs/>
            <w:color w:val="auto"/>
            <w:shd w:val="clear" w:color="auto" w:fill="F5F6F5"/>
          </w:rPr>
          <w:t>Limitacion</w:t>
        </w:r>
        <w:proofErr w:type="spellEnd"/>
        <w:r w:rsidRPr="00102649">
          <w:rPr>
            <w:rFonts w:cs="Times New Roman"/>
            <w:bCs/>
            <w:iCs/>
            <w:color w:val="auto"/>
            <w:shd w:val="clear" w:color="auto" w:fill="F5F6F5"/>
          </w:rPr>
          <w:t xml:space="preserve"> Cognitiva que apoyen su proceso educativo y entienda las necesidades especiales de esta población. </w:t>
        </w:r>
      </w:ins>
    </w:p>
    <w:p w14:paraId="36B7F239" w14:textId="77777777" w:rsidR="00C12AAE" w:rsidRPr="00102649" w:rsidRDefault="00C12AAE" w:rsidP="00C12AAE">
      <w:pPr>
        <w:pStyle w:val="Incontec"/>
        <w:rPr>
          <w:ins w:id="1160" w:author="andres camilo santana bohorquez" w:date="2017-02-17T01:24:00Z"/>
          <w:rFonts w:cs="Times New Roman"/>
        </w:rPr>
      </w:pPr>
      <w:ins w:id="1161" w:author="andres camilo santana bohorquez" w:date="2017-02-17T01:24:00Z">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ins>
    </w:p>
    <w:p w14:paraId="49D44747" w14:textId="77777777" w:rsidR="00C12AAE" w:rsidRPr="00102649" w:rsidRDefault="00C12AAE" w:rsidP="00C12AAE">
      <w:pPr>
        <w:pStyle w:val="Incontec"/>
        <w:rPr>
          <w:ins w:id="1162" w:author="andres camilo santana bohorquez" w:date="2017-02-17T01:24:00Z"/>
          <w:rFonts w:cs="Times New Roman"/>
        </w:rPr>
      </w:pPr>
    </w:p>
    <w:p w14:paraId="6FBF4F13" w14:textId="77777777" w:rsidR="00C12AAE" w:rsidRPr="00102649" w:rsidRDefault="00C12AAE" w:rsidP="00C12AAE">
      <w:pPr>
        <w:pStyle w:val="Incontec"/>
        <w:rPr>
          <w:ins w:id="1163" w:author="andres camilo santana bohorquez" w:date="2017-02-17T01:24:00Z"/>
          <w:rFonts w:cs="Times New Roman"/>
          <w:color w:val="auto"/>
        </w:rPr>
      </w:pPr>
      <w:proofErr w:type="spellStart"/>
      <w:ins w:id="1164" w:author="andres camilo santana bohorquez" w:date="2017-02-17T01:24:00Z">
        <w:r w:rsidRPr="00102649">
          <w:rPr>
            <w:rFonts w:cs="Times New Roman"/>
            <w:bCs/>
            <w:color w:val="auto"/>
            <w:shd w:val="clear" w:color="auto" w:fill="FFFFFF"/>
          </w:rPr>
          <w:t>Adapro</w:t>
        </w:r>
        <w:proofErr w:type="spellEnd"/>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ins>
      <w:customXmlInsRangeStart w:id="1165" w:author="andres camilo santana bohorquez" w:date="2017-02-17T01:24:00Z"/>
      <w:sdt>
        <w:sdtPr>
          <w:rPr>
            <w:rFonts w:cs="Times New Roman"/>
            <w:bCs/>
            <w:color w:val="auto"/>
            <w:shd w:val="clear" w:color="auto" w:fill="FFFFFF"/>
          </w:rPr>
          <w:id w:val="1551117472"/>
          <w:citation/>
        </w:sdtPr>
        <w:sdtContent>
          <w:customXmlInsRangeEnd w:id="1165"/>
          <w:ins w:id="1166" w:author="andres camilo santana bohorquez" w:date="2017-02-17T01:24:00Z">
            <w:r w:rsidRPr="00102649">
              <w:rPr>
                <w:rFonts w:cs="Times New Roman"/>
                <w:bCs/>
                <w:color w:val="auto"/>
                <w:shd w:val="clear" w:color="auto" w:fill="FFFFFF"/>
              </w:rPr>
              <w:fldChar w:fldCharType="begin"/>
            </w:r>
            <w:r w:rsidRPr="00102649">
              <w:rPr>
                <w:rFonts w:cs="Times New Roman"/>
                <w:bCs/>
                <w:color w:val="auto"/>
                <w:shd w:val="clear" w:color="auto" w:fill="FFFFFF"/>
              </w:rPr>
              <w:instrText xml:space="preserve"> CITATION Ada12 \l 9226 </w:instrText>
            </w:r>
            <w:r w:rsidRPr="00102649">
              <w:rPr>
                <w:rFonts w:cs="Times New Roman"/>
                <w:bCs/>
                <w:color w:val="auto"/>
                <w:shd w:val="clear" w:color="auto" w:fill="FFFFFF"/>
              </w:rPr>
              <w:fldChar w:fldCharType="separate"/>
            </w:r>
          </w:ins>
          <w:r w:rsidR="00DD74C2" w:rsidRPr="00DD74C2">
            <w:rPr>
              <w:rFonts w:cs="Times New Roman"/>
              <w:noProof/>
              <w:color w:val="auto"/>
              <w:shd w:val="clear" w:color="auto" w:fill="FFFFFF"/>
            </w:rPr>
            <w:t>(44)</w:t>
          </w:r>
          <w:ins w:id="1167" w:author="andres camilo santana bohorquez" w:date="2017-02-17T01:24:00Z">
            <w:r w:rsidRPr="00102649">
              <w:rPr>
                <w:rFonts w:cs="Times New Roman"/>
                <w:bCs/>
                <w:color w:val="auto"/>
                <w:shd w:val="clear" w:color="auto" w:fill="FFFFFF"/>
              </w:rPr>
              <w:fldChar w:fldCharType="end"/>
            </w:r>
          </w:ins>
          <w:customXmlInsRangeStart w:id="1168" w:author="andres camilo santana bohorquez" w:date="2017-02-17T01:24:00Z"/>
        </w:sdtContent>
      </w:sdt>
      <w:customXmlInsRangeEnd w:id="1168"/>
    </w:p>
    <w:p w14:paraId="19497567" w14:textId="77777777" w:rsidR="00C12AAE" w:rsidRPr="00102649" w:rsidRDefault="00C12AAE" w:rsidP="00C12AAE">
      <w:pPr>
        <w:pStyle w:val="Incontec"/>
        <w:jc w:val="center"/>
        <w:rPr>
          <w:ins w:id="1169" w:author="andres camilo santana bohorquez" w:date="2017-02-17T01:24:00Z"/>
          <w:rFonts w:cs="Times New Roman"/>
          <w:color w:val="auto"/>
        </w:rPr>
      </w:pPr>
      <w:ins w:id="1170" w:author="andres camilo santana bohorquez" w:date="2017-02-17T01:24:00Z">
        <w:r w:rsidRPr="00102649">
          <w:rPr>
            <w:noProof/>
            <w:lang w:val="es-ES" w:eastAsia="es-ES"/>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ins>
    </w:p>
    <w:p w14:paraId="3229C0AB" w14:textId="185E0EF3" w:rsidR="00C12AAE" w:rsidRPr="000A0072" w:rsidRDefault="00C12AAE" w:rsidP="00C12AAE">
      <w:pPr>
        <w:pStyle w:val="Incontec"/>
        <w:rPr>
          <w:ins w:id="1171" w:author="andres camilo santana bohorquez" w:date="2017-02-17T01:24:00Z"/>
          <w:rFonts w:cs="Times New Roman"/>
          <w:color w:val="auto"/>
          <w:sz w:val="22"/>
          <w:szCs w:val="22"/>
        </w:rPr>
      </w:pPr>
      <w:ins w:id="1172" w:author="andres camilo santana bohorquez" w:date="2017-02-17T01:24:00Z">
        <w:r w:rsidRPr="000A0072">
          <w:rPr>
            <w:rFonts w:cs="Times New Roman"/>
            <w:b/>
            <w:i/>
            <w:color w:val="auto"/>
            <w:sz w:val="22"/>
            <w:szCs w:val="22"/>
          </w:rPr>
          <w:t>Figura 5-1</w:t>
        </w:r>
      </w:ins>
      <w:r w:rsidR="007F5BF0">
        <w:rPr>
          <w:rFonts w:cs="Times New Roman"/>
          <w:b/>
          <w:i/>
          <w:color w:val="auto"/>
          <w:sz w:val="22"/>
          <w:szCs w:val="22"/>
        </w:rPr>
        <w:t>4</w:t>
      </w:r>
      <w:ins w:id="1173" w:author="andres camilo santana bohorquez" w:date="2017-02-17T01:24:00Z">
        <w:r w:rsidRPr="000A0072">
          <w:rPr>
            <w:rFonts w:cs="Times New Roman"/>
            <w:b/>
            <w:color w:val="auto"/>
            <w:sz w:val="22"/>
            <w:szCs w:val="22"/>
          </w:rPr>
          <w:t>.</w:t>
        </w:r>
        <w:r w:rsidRPr="000A0072">
          <w:rPr>
            <w:rFonts w:cs="Times New Roman"/>
            <w:color w:val="auto"/>
            <w:sz w:val="22"/>
            <w:szCs w:val="22"/>
          </w:rPr>
          <w:t xml:space="preserve"> Software </w:t>
        </w:r>
        <w:proofErr w:type="spellStart"/>
        <w:r w:rsidRPr="000A0072">
          <w:rPr>
            <w:rFonts w:cs="Times New Roman"/>
            <w:color w:val="auto"/>
            <w:sz w:val="22"/>
            <w:szCs w:val="22"/>
          </w:rPr>
          <w:t>Adapro</w:t>
        </w:r>
        <w:proofErr w:type="spellEnd"/>
        <w:r w:rsidRPr="000A0072">
          <w:rPr>
            <w:rFonts w:cs="Times New Roman"/>
            <w:color w:val="auto"/>
            <w:sz w:val="22"/>
            <w:szCs w:val="22"/>
          </w:rPr>
          <w:t xml:space="preserve">. Fuente: </w:t>
        </w:r>
      </w:ins>
      <w:customXmlInsRangeStart w:id="1174" w:author="andres camilo santana bohorquez" w:date="2017-02-17T01:24:00Z"/>
      <w:sdt>
        <w:sdtPr>
          <w:rPr>
            <w:rFonts w:cs="Times New Roman"/>
            <w:color w:val="auto"/>
            <w:sz w:val="22"/>
            <w:szCs w:val="22"/>
          </w:rPr>
          <w:id w:val="909429896"/>
          <w:citation/>
        </w:sdtPr>
        <w:sdtContent>
          <w:customXmlInsRangeEnd w:id="1174"/>
          <w:ins w:id="1175" w:author="andres camilo santana bohorquez" w:date="2017-02-17T01:24:00Z">
            <w:r>
              <w:rPr>
                <w:rFonts w:cs="Times New Roman"/>
                <w:color w:val="auto"/>
                <w:sz w:val="22"/>
                <w:szCs w:val="22"/>
              </w:rPr>
              <w:fldChar w:fldCharType="begin"/>
            </w:r>
            <w:r>
              <w:rPr>
                <w:rFonts w:cs="Times New Roman"/>
                <w:color w:val="auto"/>
                <w:sz w:val="22"/>
                <w:szCs w:val="22"/>
              </w:rPr>
              <w:instrText xml:space="preserve"> CITATION Ada12 \l 9226 </w:instrText>
            </w:r>
            <w:r>
              <w:rPr>
                <w:rFonts w:cs="Times New Roman"/>
                <w:color w:val="auto"/>
                <w:sz w:val="22"/>
                <w:szCs w:val="22"/>
              </w:rPr>
              <w:fldChar w:fldCharType="separate"/>
            </w:r>
          </w:ins>
          <w:r w:rsidR="00DD74C2" w:rsidRPr="00DD74C2">
            <w:rPr>
              <w:rFonts w:cs="Times New Roman"/>
              <w:noProof/>
              <w:color w:val="auto"/>
              <w:sz w:val="22"/>
              <w:szCs w:val="22"/>
            </w:rPr>
            <w:t>(44)</w:t>
          </w:r>
          <w:ins w:id="1176" w:author="andres camilo santana bohorquez" w:date="2017-02-17T01:24:00Z">
            <w:r>
              <w:rPr>
                <w:rFonts w:cs="Times New Roman"/>
                <w:color w:val="auto"/>
                <w:sz w:val="22"/>
                <w:szCs w:val="22"/>
              </w:rPr>
              <w:fldChar w:fldCharType="end"/>
            </w:r>
          </w:ins>
          <w:customXmlInsRangeStart w:id="1177" w:author="andres camilo santana bohorquez" w:date="2017-02-17T01:24:00Z"/>
        </w:sdtContent>
      </w:sdt>
      <w:customXmlInsRangeEnd w:id="1177"/>
    </w:p>
    <w:p w14:paraId="06D12835" w14:textId="77777777" w:rsidR="00C12AAE" w:rsidRPr="00102649" w:rsidRDefault="00C12AAE" w:rsidP="00C12AAE">
      <w:pPr>
        <w:pStyle w:val="Incontec"/>
        <w:rPr>
          <w:ins w:id="1178" w:author="andres camilo santana bohorquez" w:date="2017-02-17T01:24:00Z"/>
          <w:rFonts w:cs="Times New Roman"/>
          <w:color w:val="auto"/>
        </w:rPr>
      </w:pPr>
    </w:p>
    <w:p w14:paraId="210022B1" w14:textId="77777777" w:rsidR="00C12AAE" w:rsidRPr="00102649" w:rsidRDefault="00C12AAE" w:rsidP="00C12AAE">
      <w:pPr>
        <w:pStyle w:val="Incontec"/>
        <w:rPr>
          <w:ins w:id="1179" w:author="andres camilo santana bohorquez" w:date="2017-02-17T01:24:00Z"/>
          <w:rFonts w:cs="Times New Roman"/>
          <w:color w:val="auto"/>
        </w:rPr>
      </w:pPr>
      <w:proofErr w:type="spellStart"/>
      <w:ins w:id="1180" w:author="andres camilo santana bohorquez" w:date="2017-02-17T01:24:00Z">
        <w:r w:rsidRPr="00102649">
          <w:rPr>
            <w:rFonts w:cs="Times New Roman"/>
            <w:color w:val="auto"/>
          </w:rPr>
          <w:t>AraBoard</w:t>
        </w:r>
        <w:proofErr w:type="spellEnd"/>
        <w:r w:rsidRPr="00102649">
          <w:rPr>
            <w:rFonts w:cs="Times New Roman"/>
            <w:color w:val="auto"/>
          </w:rPr>
          <w:t xml:space="preserve">: es un conjunto de herramientas diseñadas para la comunicación alternativa y aumentativa, cuya finalidad es facilitar la comunicación funcional, mediante el uso de imágenes y pictogramas, a personas que presentan algún tipo de dificultad en este ámbito. </w:t>
        </w:r>
      </w:ins>
      <w:customXmlInsRangeStart w:id="1181" w:author="andres camilo santana bohorquez" w:date="2017-02-17T01:24:00Z"/>
      <w:sdt>
        <w:sdtPr>
          <w:rPr>
            <w:rFonts w:cs="Times New Roman"/>
            <w:color w:val="auto"/>
          </w:rPr>
          <w:id w:val="-649592748"/>
          <w:citation/>
        </w:sdtPr>
        <w:sdtContent>
          <w:customXmlInsRangeEnd w:id="1181"/>
          <w:ins w:id="1182" w:author="andres camilo santana bohorquez" w:date="2017-02-17T01:24:00Z">
            <w:r w:rsidRPr="00102649">
              <w:rPr>
                <w:rFonts w:cs="Times New Roman"/>
                <w:color w:val="auto"/>
              </w:rPr>
              <w:fldChar w:fldCharType="begin"/>
            </w:r>
            <w:r w:rsidRPr="00102649">
              <w:rPr>
                <w:rFonts w:cs="Times New Roman"/>
                <w:color w:val="auto"/>
              </w:rPr>
              <w:instrText xml:space="preserve"> CITATION GIG \l 9226 </w:instrText>
            </w:r>
            <w:r w:rsidRPr="00102649">
              <w:rPr>
                <w:rFonts w:cs="Times New Roman"/>
                <w:color w:val="auto"/>
              </w:rPr>
              <w:fldChar w:fldCharType="separate"/>
            </w:r>
          </w:ins>
          <w:r w:rsidR="00DD74C2" w:rsidRPr="00DD74C2">
            <w:rPr>
              <w:rFonts w:cs="Times New Roman"/>
              <w:noProof/>
              <w:color w:val="auto"/>
            </w:rPr>
            <w:t>(45)</w:t>
          </w:r>
          <w:ins w:id="1183" w:author="andres camilo santana bohorquez" w:date="2017-02-17T01:24:00Z">
            <w:r w:rsidRPr="00102649">
              <w:rPr>
                <w:rFonts w:cs="Times New Roman"/>
                <w:color w:val="auto"/>
              </w:rPr>
              <w:fldChar w:fldCharType="end"/>
            </w:r>
          </w:ins>
          <w:customXmlInsRangeStart w:id="1184" w:author="andres camilo santana bohorquez" w:date="2017-02-17T01:24:00Z"/>
        </w:sdtContent>
      </w:sdt>
      <w:customXmlInsRangeEnd w:id="1184"/>
    </w:p>
    <w:p w14:paraId="1D3FA4F0" w14:textId="77777777" w:rsidR="00C12AAE" w:rsidRPr="00102649" w:rsidRDefault="00C12AAE" w:rsidP="00C12AAE">
      <w:pPr>
        <w:pStyle w:val="Incontec"/>
        <w:jc w:val="center"/>
        <w:rPr>
          <w:ins w:id="1185" w:author="andres camilo santana bohorquez" w:date="2017-02-17T01:24:00Z"/>
          <w:rFonts w:cs="Times New Roman"/>
          <w:color w:val="auto"/>
        </w:rPr>
      </w:pPr>
      <w:ins w:id="1186" w:author="andres camilo santana bohorquez" w:date="2017-02-17T01:24:00Z">
        <w:r w:rsidRPr="00102649">
          <w:rPr>
            <w:noProof/>
            <w:lang w:val="es-ES" w:eastAsia="es-ES"/>
          </w:rPr>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ins>
    </w:p>
    <w:p w14:paraId="2DA74D5A" w14:textId="61EBB9E2" w:rsidR="00C12AAE" w:rsidRPr="00A75AB6" w:rsidRDefault="00C12AAE" w:rsidP="00C12AAE">
      <w:pPr>
        <w:pStyle w:val="Incontec"/>
        <w:rPr>
          <w:ins w:id="1187" w:author="andres camilo santana bohorquez" w:date="2017-02-17T01:24:00Z"/>
          <w:rFonts w:cs="Times New Roman"/>
          <w:color w:val="auto"/>
          <w:sz w:val="22"/>
          <w:szCs w:val="22"/>
        </w:rPr>
      </w:pPr>
      <w:ins w:id="1188" w:author="andres camilo santana bohorquez" w:date="2017-02-17T01:24:00Z">
        <w:r w:rsidRPr="00A75AB6">
          <w:rPr>
            <w:rFonts w:cs="Times New Roman"/>
            <w:b/>
            <w:i/>
            <w:color w:val="auto"/>
            <w:sz w:val="22"/>
            <w:szCs w:val="22"/>
          </w:rPr>
          <w:t>Figura 5-</w:t>
        </w:r>
      </w:ins>
      <w:r w:rsidR="00DC3116">
        <w:rPr>
          <w:rFonts w:cs="Times New Roman"/>
          <w:b/>
          <w:i/>
          <w:color w:val="auto"/>
          <w:sz w:val="22"/>
          <w:szCs w:val="22"/>
        </w:rPr>
        <w:t>15</w:t>
      </w:r>
      <w:ins w:id="1189" w:author="andres camilo santana bohorquez" w:date="2017-02-17T01:24:00Z">
        <w:r w:rsidRPr="00A75AB6">
          <w:rPr>
            <w:rFonts w:cs="Times New Roman"/>
            <w:b/>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AraBoard</w:t>
        </w:r>
        <w:proofErr w:type="spellEnd"/>
        <w:r w:rsidRPr="00A75AB6">
          <w:rPr>
            <w:rFonts w:cs="Times New Roman"/>
            <w:color w:val="auto"/>
            <w:sz w:val="22"/>
            <w:szCs w:val="22"/>
          </w:rPr>
          <w:t xml:space="preserve">. Fuente: </w:t>
        </w:r>
      </w:ins>
      <w:customXmlInsRangeStart w:id="1190" w:author="andres camilo santana bohorquez" w:date="2017-02-17T01:24:00Z"/>
      <w:sdt>
        <w:sdtPr>
          <w:rPr>
            <w:rFonts w:cs="Times New Roman"/>
            <w:color w:val="auto"/>
            <w:sz w:val="22"/>
            <w:szCs w:val="22"/>
          </w:rPr>
          <w:id w:val="-596169087"/>
          <w:citation/>
        </w:sdtPr>
        <w:sdtContent>
          <w:customXmlInsRangeEnd w:id="1190"/>
          <w:ins w:id="1191" w:author="andres camilo santana bohorquez" w:date="2017-02-17T01:24:00Z">
            <w:r w:rsidRPr="00A75AB6">
              <w:rPr>
                <w:rFonts w:cs="Times New Roman"/>
                <w:color w:val="auto"/>
                <w:sz w:val="22"/>
                <w:szCs w:val="22"/>
              </w:rPr>
              <w:fldChar w:fldCharType="begin"/>
            </w:r>
            <w:r w:rsidRPr="00A75AB6">
              <w:rPr>
                <w:rFonts w:cs="Times New Roman"/>
                <w:color w:val="auto"/>
                <w:sz w:val="22"/>
                <w:szCs w:val="22"/>
              </w:rPr>
              <w:instrText xml:space="preserve"> CITATION GIG \l 9226 </w:instrText>
            </w:r>
            <w:r w:rsidRPr="00A75AB6">
              <w:rPr>
                <w:rFonts w:cs="Times New Roman"/>
                <w:color w:val="auto"/>
                <w:sz w:val="22"/>
                <w:szCs w:val="22"/>
              </w:rPr>
              <w:fldChar w:fldCharType="separate"/>
            </w:r>
          </w:ins>
          <w:r w:rsidR="00DD74C2" w:rsidRPr="00DD74C2">
            <w:rPr>
              <w:rFonts w:cs="Times New Roman"/>
              <w:noProof/>
              <w:color w:val="auto"/>
              <w:sz w:val="22"/>
              <w:szCs w:val="22"/>
            </w:rPr>
            <w:t>(45)</w:t>
          </w:r>
          <w:ins w:id="1192" w:author="andres camilo santana bohorquez" w:date="2017-02-17T01:24:00Z">
            <w:r w:rsidRPr="00A75AB6">
              <w:rPr>
                <w:rFonts w:cs="Times New Roman"/>
                <w:color w:val="auto"/>
                <w:sz w:val="22"/>
                <w:szCs w:val="22"/>
              </w:rPr>
              <w:fldChar w:fldCharType="end"/>
            </w:r>
          </w:ins>
          <w:customXmlInsRangeStart w:id="1193" w:author="andres camilo santana bohorquez" w:date="2017-02-17T01:24:00Z"/>
        </w:sdtContent>
      </w:sdt>
      <w:customXmlInsRangeEnd w:id="1193"/>
    </w:p>
    <w:p w14:paraId="064F3816" w14:textId="77777777" w:rsidR="00C12AAE" w:rsidRPr="00102649" w:rsidRDefault="00C12AAE" w:rsidP="00C12AAE">
      <w:pPr>
        <w:pStyle w:val="Incontec"/>
        <w:rPr>
          <w:ins w:id="1194" w:author="andres camilo santana bohorquez" w:date="2017-02-17T01:24:00Z"/>
          <w:rFonts w:cs="Times New Roman"/>
          <w:color w:val="auto"/>
        </w:rPr>
      </w:pPr>
    </w:p>
    <w:p w14:paraId="282754EC" w14:textId="77777777" w:rsidR="00C12AAE" w:rsidRPr="00102649" w:rsidRDefault="00C12AAE" w:rsidP="00C12AAE">
      <w:pPr>
        <w:pStyle w:val="Incontec"/>
        <w:rPr>
          <w:ins w:id="1195" w:author="andres camilo santana bohorquez" w:date="2017-02-17T01:24:00Z"/>
          <w:rFonts w:cs="Times New Roman"/>
          <w:color w:val="auto"/>
        </w:rPr>
      </w:pPr>
      <w:proofErr w:type="spellStart"/>
      <w:ins w:id="1196" w:author="andres camilo santana bohorquez" w:date="2017-02-17T01:24:00Z">
        <w:r w:rsidRPr="00102649">
          <w:rPr>
            <w:rFonts w:cs="Times New Roman"/>
            <w:color w:val="auto"/>
          </w:rPr>
          <w:t>AraWord</w:t>
        </w:r>
        <w:proofErr w:type="spellEnd"/>
        <w:r w:rsidRPr="00102649">
          <w:rPr>
            <w:rFonts w:cs="Times New Roman"/>
            <w:color w:val="auto"/>
          </w:rPr>
          <w:t xml:space="preserve">: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ins>
      <w:customXmlInsRangeStart w:id="1197" w:author="andres camilo santana bohorquez" w:date="2017-02-17T01:24:00Z"/>
      <w:sdt>
        <w:sdtPr>
          <w:rPr>
            <w:rFonts w:cs="Times New Roman"/>
            <w:color w:val="auto"/>
          </w:rPr>
          <w:id w:val="1334803558"/>
          <w:citation/>
        </w:sdtPr>
        <w:sdtContent>
          <w:customXmlInsRangeEnd w:id="1197"/>
          <w:ins w:id="1198" w:author="andres camilo santana bohorquez" w:date="2017-02-17T01:24:00Z">
            <w:r w:rsidRPr="00102649">
              <w:rPr>
                <w:rFonts w:cs="Times New Roman"/>
                <w:color w:val="auto"/>
              </w:rPr>
              <w:fldChar w:fldCharType="begin"/>
            </w:r>
            <w:r w:rsidRPr="00102649">
              <w:rPr>
                <w:rFonts w:cs="Times New Roman"/>
                <w:color w:val="auto"/>
              </w:rPr>
              <w:instrText xml:space="preserve"> CITATION ARA14 \l 9226 </w:instrText>
            </w:r>
            <w:r w:rsidRPr="00102649">
              <w:rPr>
                <w:rFonts w:cs="Times New Roman"/>
                <w:color w:val="auto"/>
              </w:rPr>
              <w:fldChar w:fldCharType="separate"/>
            </w:r>
          </w:ins>
          <w:r w:rsidR="00DD74C2" w:rsidRPr="00DD74C2">
            <w:rPr>
              <w:rFonts w:cs="Times New Roman"/>
              <w:noProof/>
              <w:color w:val="auto"/>
            </w:rPr>
            <w:t>(46)</w:t>
          </w:r>
          <w:ins w:id="1199" w:author="andres camilo santana bohorquez" w:date="2017-02-17T01:24:00Z">
            <w:r w:rsidRPr="00102649">
              <w:rPr>
                <w:rFonts w:cs="Times New Roman"/>
                <w:color w:val="auto"/>
              </w:rPr>
              <w:fldChar w:fldCharType="end"/>
            </w:r>
          </w:ins>
          <w:customXmlInsRangeStart w:id="1200" w:author="andres camilo santana bohorquez" w:date="2017-02-17T01:24:00Z"/>
        </w:sdtContent>
      </w:sdt>
      <w:customXmlInsRangeEnd w:id="1200"/>
    </w:p>
    <w:p w14:paraId="07F1ACAB" w14:textId="77777777" w:rsidR="00C12AAE" w:rsidRPr="00102649" w:rsidRDefault="00C12AAE" w:rsidP="00C12AAE">
      <w:pPr>
        <w:pStyle w:val="Incontec"/>
        <w:rPr>
          <w:ins w:id="1201" w:author="andres camilo santana bohorquez" w:date="2017-02-17T01:24:00Z"/>
          <w:rFonts w:cs="Times New Roman"/>
          <w:color w:val="auto"/>
        </w:rPr>
      </w:pPr>
    </w:p>
    <w:p w14:paraId="5D79C1CF" w14:textId="77777777" w:rsidR="00C12AAE" w:rsidRPr="00102649" w:rsidRDefault="00C12AAE" w:rsidP="00C12AAE">
      <w:pPr>
        <w:pStyle w:val="Incontec"/>
        <w:jc w:val="center"/>
        <w:rPr>
          <w:ins w:id="1202" w:author="andres camilo santana bohorquez" w:date="2017-02-17T01:24:00Z"/>
          <w:rFonts w:cs="Times New Roman"/>
          <w:color w:val="auto"/>
        </w:rPr>
      </w:pPr>
      <w:ins w:id="1203" w:author="andres camilo santana bohorquez" w:date="2017-02-17T01:24:00Z">
        <w:r w:rsidRPr="00102649">
          <w:rPr>
            <w:noProof/>
            <w:lang w:val="es-ES" w:eastAsia="es-ES"/>
          </w:rPr>
          <w:lastRenderedPageBreak/>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ins>
    </w:p>
    <w:p w14:paraId="230D0A0D" w14:textId="5CD6F5E2" w:rsidR="00C12AAE" w:rsidRPr="00A75AB6" w:rsidRDefault="00C12AAE" w:rsidP="00C12AAE">
      <w:pPr>
        <w:pStyle w:val="Incontec"/>
        <w:rPr>
          <w:ins w:id="1204" w:author="andres camilo santana bohorquez" w:date="2017-02-17T01:24:00Z"/>
          <w:rFonts w:cs="Times New Roman"/>
          <w:color w:val="auto"/>
          <w:sz w:val="22"/>
          <w:szCs w:val="22"/>
        </w:rPr>
      </w:pPr>
      <w:ins w:id="1205" w:author="andres camilo santana bohorquez" w:date="2017-02-17T01:24:00Z">
        <w:r w:rsidRPr="00A75AB6">
          <w:rPr>
            <w:rFonts w:cs="Times New Roman"/>
            <w:b/>
            <w:i/>
            <w:color w:val="auto"/>
            <w:sz w:val="22"/>
            <w:szCs w:val="22"/>
          </w:rPr>
          <w:t>Figura 5-</w:t>
        </w:r>
      </w:ins>
      <w:r w:rsidR="00DC3116">
        <w:rPr>
          <w:rFonts w:cs="Times New Roman"/>
          <w:b/>
          <w:i/>
          <w:color w:val="auto"/>
          <w:sz w:val="22"/>
          <w:szCs w:val="22"/>
        </w:rPr>
        <w:t>16</w:t>
      </w:r>
      <w:ins w:id="1206" w:author="andres camilo santana bohorquez" w:date="2017-02-17T01:24:00Z">
        <w:r>
          <w:rPr>
            <w:rFonts w:cs="Times New Roman"/>
            <w:b/>
            <w:i/>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AraWord</w:t>
        </w:r>
        <w:proofErr w:type="spellEnd"/>
        <w:r w:rsidRPr="00A75AB6">
          <w:rPr>
            <w:rFonts w:cs="Times New Roman"/>
            <w:color w:val="auto"/>
            <w:sz w:val="22"/>
            <w:szCs w:val="22"/>
          </w:rPr>
          <w:t xml:space="preserve">. Fuente: </w:t>
        </w:r>
      </w:ins>
      <w:customXmlInsRangeStart w:id="1207" w:author="andres camilo santana bohorquez" w:date="2017-02-17T01:24:00Z"/>
      <w:sdt>
        <w:sdtPr>
          <w:rPr>
            <w:rFonts w:cs="Times New Roman"/>
            <w:color w:val="auto"/>
            <w:sz w:val="22"/>
            <w:szCs w:val="22"/>
          </w:rPr>
          <w:id w:val="-1492552923"/>
          <w:citation/>
        </w:sdtPr>
        <w:sdtContent>
          <w:customXmlInsRangeEnd w:id="1207"/>
          <w:ins w:id="1208" w:author="andres camilo santana bohorquez" w:date="2017-02-17T01:24:00Z">
            <w:r w:rsidRPr="00A75AB6">
              <w:rPr>
                <w:rFonts w:cs="Times New Roman"/>
                <w:color w:val="auto"/>
                <w:sz w:val="22"/>
                <w:szCs w:val="22"/>
              </w:rPr>
              <w:fldChar w:fldCharType="begin"/>
            </w:r>
            <w:r w:rsidRPr="00A75AB6">
              <w:rPr>
                <w:rFonts w:cs="Times New Roman"/>
                <w:color w:val="auto"/>
                <w:sz w:val="22"/>
                <w:szCs w:val="22"/>
              </w:rPr>
              <w:instrText xml:space="preserve"> CITATION ARA14 \l 9226 </w:instrText>
            </w:r>
            <w:r w:rsidRPr="00A75AB6">
              <w:rPr>
                <w:rFonts w:cs="Times New Roman"/>
                <w:color w:val="auto"/>
                <w:sz w:val="22"/>
                <w:szCs w:val="22"/>
              </w:rPr>
              <w:fldChar w:fldCharType="separate"/>
            </w:r>
          </w:ins>
          <w:r w:rsidR="00DD74C2" w:rsidRPr="00DD74C2">
            <w:rPr>
              <w:rFonts w:cs="Times New Roman"/>
              <w:noProof/>
              <w:color w:val="auto"/>
              <w:sz w:val="22"/>
              <w:szCs w:val="22"/>
            </w:rPr>
            <w:t>(46)</w:t>
          </w:r>
          <w:ins w:id="1209" w:author="andres camilo santana bohorquez" w:date="2017-02-17T01:24:00Z">
            <w:r w:rsidRPr="00A75AB6">
              <w:rPr>
                <w:rFonts w:cs="Times New Roman"/>
                <w:color w:val="auto"/>
                <w:sz w:val="22"/>
                <w:szCs w:val="22"/>
              </w:rPr>
              <w:fldChar w:fldCharType="end"/>
            </w:r>
          </w:ins>
          <w:customXmlInsRangeStart w:id="1210" w:author="andres camilo santana bohorquez" w:date="2017-02-17T01:24:00Z"/>
        </w:sdtContent>
      </w:sdt>
      <w:customXmlInsRangeEnd w:id="1210"/>
    </w:p>
    <w:p w14:paraId="4647651F" w14:textId="77777777" w:rsidR="00C12AAE" w:rsidRPr="00102649" w:rsidRDefault="00C12AAE" w:rsidP="00C12AAE">
      <w:pPr>
        <w:pStyle w:val="Incontec"/>
        <w:rPr>
          <w:ins w:id="1211" w:author="andres camilo santana bohorquez" w:date="2017-02-17T01:24:00Z"/>
          <w:rFonts w:cs="Times New Roman"/>
          <w:color w:val="auto"/>
        </w:rPr>
      </w:pPr>
    </w:p>
    <w:p w14:paraId="3BFF2C48" w14:textId="77777777" w:rsidR="00C12AAE" w:rsidRPr="00102649" w:rsidRDefault="00C12AAE" w:rsidP="00C12AAE">
      <w:pPr>
        <w:pStyle w:val="Incontec"/>
        <w:rPr>
          <w:ins w:id="1212" w:author="andres camilo santana bohorquez" w:date="2017-02-17T01:24:00Z"/>
          <w:rFonts w:cs="Times New Roman"/>
        </w:rPr>
      </w:pPr>
      <w:ins w:id="1213" w:author="andres camilo santana bohorquez" w:date="2017-02-17T01:24:00Z">
        <w:r w:rsidRPr="00102649">
          <w:rPr>
            <w:rFonts w:cs="Times New Roman"/>
          </w:rPr>
          <w:t xml:space="preserve">Azahar: Azahar es un conjunto de aplicaciones gratuitas y personalizables que permiten a personas con autismo y/o discapacidad intelectual mejorar su comunicación, la planificación de sus tareas y disfrutar de sus actividades de ocio. </w:t>
        </w:r>
      </w:ins>
      <w:customXmlInsRangeStart w:id="1214" w:author="andres camilo santana bohorquez" w:date="2017-02-17T01:24:00Z"/>
      <w:sdt>
        <w:sdtPr>
          <w:rPr>
            <w:rFonts w:cs="Times New Roman"/>
          </w:rPr>
          <w:id w:val="-1204394110"/>
          <w:citation/>
        </w:sdtPr>
        <w:sdtContent>
          <w:customXmlInsRangeEnd w:id="1214"/>
          <w:ins w:id="1215" w:author="andres camilo santana bohorquez" w:date="2017-02-17T01:24:00Z">
            <w:r w:rsidRPr="00102649">
              <w:rPr>
                <w:rFonts w:cs="Times New Roman"/>
              </w:rPr>
              <w:fldChar w:fldCharType="begin"/>
            </w:r>
            <w:r w:rsidRPr="00102649">
              <w:rPr>
                <w:rFonts w:cs="Times New Roman"/>
              </w:rPr>
              <w:instrText xml:space="preserve">CITATION Aza13 \l 9226 </w:instrText>
            </w:r>
            <w:r w:rsidRPr="00102649">
              <w:rPr>
                <w:rFonts w:cs="Times New Roman"/>
              </w:rPr>
              <w:fldChar w:fldCharType="separate"/>
            </w:r>
          </w:ins>
          <w:r w:rsidR="00DD74C2" w:rsidRPr="00DD74C2">
            <w:rPr>
              <w:rFonts w:cs="Times New Roman"/>
              <w:noProof/>
            </w:rPr>
            <w:t>(47)</w:t>
          </w:r>
          <w:ins w:id="1216" w:author="andres camilo santana bohorquez" w:date="2017-02-17T01:24:00Z">
            <w:r w:rsidRPr="00102649">
              <w:rPr>
                <w:rFonts w:cs="Times New Roman"/>
              </w:rPr>
              <w:fldChar w:fldCharType="end"/>
            </w:r>
          </w:ins>
          <w:customXmlInsRangeStart w:id="1217" w:author="andres camilo santana bohorquez" w:date="2017-02-17T01:24:00Z"/>
        </w:sdtContent>
      </w:sdt>
      <w:customXmlInsRangeEnd w:id="1217"/>
    </w:p>
    <w:p w14:paraId="47528DB6" w14:textId="77777777" w:rsidR="00C12AAE" w:rsidRPr="00102649" w:rsidRDefault="00C12AAE" w:rsidP="00C12AAE">
      <w:pPr>
        <w:pStyle w:val="Incontec"/>
        <w:rPr>
          <w:ins w:id="1218" w:author="andres camilo santana bohorquez" w:date="2017-02-17T01:24:00Z"/>
          <w:rFonts w:cs="Times New Roman"/>
        </w:rPr>
      </w:pPr>
    </w:p>
    <w:p w14:paraId="45136ADD" w14:textId="77777777" w:rsidR="00C12AAE" w:rsidRPr="00102649" w:rsidRDefault="00C12AAE" w:rsidP="00C12AAE">
      <w:pPr>
        <w:pStyle w:val="Incontec"/>
        <w:jc w:val="center"/>
        <w:rPr>
          <w:ins w:id="1219" w:author="andres camilo santana bohorquez" w:date="2017-02-17T01:24:00Z"/>
          <w:rFonts w:cs="Times New Roman"/>
        </w:rPr>
      </w:pPr>
      <w:ins w:id="1220" w:author="andres camilo santana bohorquez" w:date="2017-02-17T01:24:00Z">
        <w:r w:rsidRPr="00102649">
          <w:rPr>
            <w:noProof/>
            <w:lang w:val="es-ES" w:eastAsia="es-ES"/>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ins>
    </w:p>
    <w:p w14:paraId="14F781C5" w14:textId="4E7ED5C3" w:rsidR="00C12AAE" w:rsidRPr="00A75AB6" w:rsidRDefault="00C12AAE" w:rsidP="00C12AAE">
      <w:pPr>
        <w:pStyle w:val="Incontec"/>
        <w:rPr>
          <w:ins w:id="1221" w:author="andres camilo santana bohorquez" w:date="2017-02-17T01:24:00Z"/>
          <w:rFonts w:cs="Times New Roman"/>
          <w:sz w:val="22"/>
          <w:szCs w:val="22"/>
        </w:rPr>
      </w:pPr>
      <w:ins w:id="1222" w:author="andres camilo santana bohorquez" w:date="2017-02-17T01:24:00Z">
        <w:r w:rsidRPr="00A75AB6">
          <w:rPr>
            <w:rFonts w:cs="Times New Roman"/>
            <w:b/>
            <w:i/>
            <w:sz w:val="22"/>
            <w:szCs w:val="22"/>
          </w:rPr>
          <w:t>Figura 5-</w:t>
        </w:r>
      </w:ins>
      <w:r w:rsidR="00DC3116">
        <w:rPr>
          <w:rFonts w:cs="Times New Roman"/>
          <w:b/>
          <w:i/>
          <w:sz w:val="22"/>
          <w:szCs w:val="22"/>
        </w:rPr>
        <w:t>17</w:t>
      </w:r>
      <w:ins w:id="1223" w:author="andres camilo santana bohorquez" w:date="2017-02-17T01:24:00Z">
        <w:r w:rsidRPr="00A75AB6">
          <w:rPr>
            <w:rFonts w:cs="Times New Roman"/>
            <w:sz w:val="22"/>
            <w:szCs w:val="22"/>
          </w:rPr>
          <w:t xml:space="preserve">. Software Azahar. Fuente: </w:t>
        </w:r>
      </w:ins>
      <w:customXmlInsRangeStart w:id="1224" w:author="andres camilo santana bohorquez" w:date="2017-02-17T01:24:00Z"/>
      <w:sdt>
        <w:sdtPr>
          <w:rPr>
            <w:rFonts w:cs="Times New Roman"/>
            <w:sz w:val="22"/>
            <w:szCs w:val="22"/>
          </w:rPr>
          <w:id w:val="761649138"/>
          <w:citation/>
        </w:sdtPr>
        <w:sdtContent>
          <w:customXmlInsRangeEnd w:id="1224"/>
          <w:ins w:id="1225" w:author="andres camilo santana bohorquez" w:date="2017-02-17T01:24:00Z">
            <w:r w:rsidRPr="00A75AB6">
              <w:rPr>
                <w:rFonts w:cs="Times New Roman"/>
                <w:sz w:val="22"/>
                <w:szCs w:val="22"/>
              </w:rPr>
              <w:fldChar w:fldCharType="begin"/>
            </w:r>
            <w:r w:rsidRPr="00A75AB6">
              <w:rPr>
                <w:rFonts w:cs="Times New Roman"/>
                <w:sz w:val="22"/>
                <w:szCs w:val="22"/>
              </w:rPr>
              <w:instrText xml:space="preserve"> CITATION Aza13 \l 9226 </w:instrText>
            </w:r>
            <w:r w:rsidRPr="00A75AB6">
              <w:rPr>
                <w:rFonts w:cs="Times New Roman"/>
                <w:sz w:val="22"/>
                <w:szCs w:val="22"/>
              </w:rPr>
              <w:fldChar w:fldCharType="separate"/>
            </w:r>
          </w:ins>
          <w:r w:rsidR="00DD74C2" w:rsidRPr="00DD74C2">
            <w:rPr>
              <w:rFonts w:cs="Times New Roman"/>
              <w:noProof/>
              <w:sz w:val="22"/>
              <w:szCs w:val="22"/>
            </w:rPr>
            <w:t>(47)</w:t>
          </w:r>
          <w:ins w:id="1226" w:author="andres camilo santana bohorquez" w:date="2017-02-17T01:24:00Z">
            <w:r w:rsidRPr="00A75AB6">
              <w:rPr>
                <w:rFonts w:cs="Times New Roman"/>
                <w:sz w:val="22"/>
                <w:szCs w:val="22"/>
              </w:rPr>
              <w:fldChar w:fldCharType="end"/>
            </w:r>
          </w:ins>
          <w:customXmlInsRangeStart w:id="1227" w:author="andres camilo santana bohorquez" w:date="2017-02-17T01:24:00Z"/>
        </w:sdtContent>
      </w:sdt>
      <w:customXmlInsRangeEnd w:id="1227"/>
    </w:p>
    <w:p w14:paraId="763A221A" w14:textId="77777777" w:rsidR="00C12AAE" w:rsidRPr="00102649" w:rsidRDefault="00C12AAE" w:rsidP="00C12AAE">
      <w:pPr>
        <w:pStyle w:val="Incontec"/>
        <w:rPr>
          <w:ins w:id="1228" w:author="andres camilo santana bohorquez" w:date="2017-02-17T01:24:00Z"/>
          <w:rFonts w:cs="Times New Roman"/>
          <w:color w:val="auto"/>
        </w:rPr>
      </w:pPr>
    </w:p>
    <w:p w14:paraId="2F3B40D9" w14:textId="77777777" w:rsidR="00C12AAE" w:rsidRPr="00102649" w:rsidRDefault="00C12AAE" w:rsidP="00C12AAE">
      <w:pPr>
        <w:pStyle w:val="Incontec"/>
        <w:rPr>
          <w:ins w:id="1229" w:author="andres camilo santana bohorquez" w:date="2017-02-17T01:24:00Z"/>
          <w:rFonts w:cs="Times New Roman"/>
          <w:color w:val="auto"/>
        </w:rPr>
      </w:pPr>
      <w:proofErr w:type="spellStart"/>
      <w:ins w:id="1230" w:author="andres camilo santana bohorquez" w:date="2017-02-17T01:24:00Z">
        <w:r w:rsidRPr="00102649">
          <w:rPr>
            <w:rFonts w:cs="Times New Roman"/>
            <w:color w:val="auto"/>
          </w:rPr>
          <w:lastRenderedPageBreak/>
          <w:t>LetMeTalk</w:t>
        </w:r>
        <w:proofErr w:type="spellEnd"/>
        <w:r w:rsidRPr="00102649">
          <w:rPr>
            <w:rFonts w:cs="Times New Roman"/>
            <w:color w:val="auto"/>
          </w:rPr>
          <w:t xml:space="preserve"> - </w:t>
        </w:r>
        <w:proofErr w:type="spellStart"/>
        <w:r w:rsidRPr="00102649">
          <w:rPr>
            <w:rFonts w:cs="Times New Roman"/>
            <w:color w:val="auto"/>
          </w:rPr>
          <w:t>Talker</w:t>
        </w:r>
        <w:proofErr w:type="spellEnd"/>
        <w:r w:rsidRPr="00102649">
          <w:rPr>
            <w:rFonts w:cs="Times New Roman"/>
            <w:color w:val="auto"/>
          </w:rPr>
          <w:t xml:space="preserve"> </w:t>
        </w:r>
        <w:proofErr w:type="gramStart"/>
        <w:r w:rsidRPr="00102649">
          <w:rPr>
            <w:rFonts w:cs="Times New Roman"/>
            <w:color w:val="auto"/>
          </w:rPr>
          <w:t>SAC :</w:t>
        </w:r>
        <w:proofErr w:type="gramEnd"/>
        <w:r w:rsidRPr="00102649">
          <w:rPr>
            <w:rFonts w:cs="Times New Roman"/>
            <w:color w:val="auto"/>
          </w:rPr>
          <w:t xml:space="preserve"> es una aplicación para dispositivos con S.O. </w:t>
        </w:r>
        <w:proofErr w:type="spellStart"/>
        <w:r w:rsidRPr="00102649">
          <w:rPr>
            <w:rFonts w:cs="Times New Roman"/>
            <w:color w:val="auto"/>
          </w:rPr>
          <w:t>Android</w:t>
        </w:r>
        <w:proofErr w:type="spellEnd"/>
        <w:r w:rsidRPr="00102649">
          <w:rPr>
            <w:rFonts w:cs="Times New Roman"/>
            <w:color w:val="auto"/>
          </w:rPr>
          <w:t xml:space="preserve"> e </w:t>
        </w:r>
        <w:proofErr w:type="spellStart"/>
        <w:r w:rsidRPr="00102649">
          <w:rPr>
            <w:rFonts w:cs="Times New Roman"/>
            <w:color w:val="auto"/>
          </w:rPr>
          <w:t>iOs</w:t>
        </w:r>
        <w:proofErr w:type="spellEnd"/>
        <w:r w:rsidRPr="00102649">
          <w:rPr>
            <w:rFonts w:cs="Times New Roman"/>
            <w:color w:val="auto"/>
          </w:rPr>
          <w:t xml:space="preserve"> que te permite construir frases con imágenes o pictogramas y cuyo objetivo es la comunicación funcional en cualquier entorno donde se desenvuelve el usuario. </w:t>
        </w:r>
      </w:ins>
      <w:customXmlInsRangeStart w:id="1231" w:author="andres camilo santana bohorquez" w:date="2017-02-17T01:24:00Z"/>
      <w:sdt>
        <w:sdtPr>
          <w:rPr>
            <w:rFonts w:cs="Times New Roman"/>
            <w:color w:val="auto"/>
          </w:rPr>
          <w:id w:val="-742266348"/>
          <w:citation/>
        </w:sdtPr>
        <w:sdtContent>
          <w:customXmlInsRangeEnd w:id="1231"/>
          <w:ins w:id="1232" w:author="andres camilo santana bohorquez" w:date="2017-02-17T01:24:00Z">
            <w:r w:rsidRPr="00102649">
              <w:rPr>
                <w:rFonts w:cs="Times New Roman"/>
                <w:color w:val="auto"/>
              </w:rPr>
              <w:fldChar w:fldCharType="begin"/>
            </w:r>
            <w:r w:rsidRPr="00102649">
              <w:rPr>
                <w:rFonts w:cs="Times New Roman"/>
                <w:color w:val="auto"/>
              </w:rPr>
              <w:instrText xml:space="preserve">CITATION Let14 \l 9226 </w:instrText>
            </w:r>
            <w:r w:rsidRPr="00102649">
              <w:rPr>
                <w:rFonts w:cs="Times New Roman"/>
                <w:color w:val="auto"/>
              </w:rPr>
              <w:fldChar w:fldCharType="separate"/>
            </w:r>
          </w:ins>
          <w:r w:rsidR="00DD74C2" w:rsidRPr="00DD74C2">
            <w:rPr>
              <w:rFonts w:cs="Times New Roman"/>
              <w:noProof/>
              <w:color w:val="auto"/>
            </w:rPr>
            <w:t>(48)</w:t>
          </w:r>
          <w:ins w:id="1233" w:author="andres camilo santana bohorquez" w:date="2017-02-17T01:24:00Z">
            <w:r w:rsidRPr="00102649">
              <w:rPr>
                <w:rFonts w:cs="Times New Roman"/>
                <w:color w:val="auto"/>
              </w:rPr>
              <w:fldChar w:fldCharType="end"/>
            </w:r>
          </w:ins>
          <w:customXmlInsRangeStart w:id="1234" w:author="andres camilo santana bohorquez" w:date="2017-02-17T01:24:00Z"/>
        </w:sdtContent>
      </w:sdt>
      <w:customXmlInsRangeEnd w:id="1234"/>
    </w:p>
    <w:p w14:paraId="0F3392FC" w14:textId="77777777" w:rsidR="00C12AAE" w:rsidRPr="00102649" w:rsidRDefault="00C12AAE" w:rsidP="00C12AAE">
      <w:pPr>
        <w:pStyle w:val="Incontec"/>
        <w:rPr>
          <w:ins w:id="1235" w:author="andres camilo santana bohorquez" w:date="2017-02-17T01:24:00Z"/>
          <w:rFonts w:cs="Times New Roman"/>
          <w:color w:val="auto"/>
        </w:rPr>
      </w:pPr>
    </w:p>
    <w:p w14:paraId="489A9255" w14:textId="77777777" w:rsidR="00C12AAE" w:rsidRPr="00102649" w:rsidRDefault="00C12AAE" w:rsidP="00C12AAE">
      <w:pPr>
        <w:pStyle w:val="Incontec"/>
        <w:jc w:val="center"/>
        <w:rPr>
          <w:ins w:id="1236" w:author="andres camilo santana bohorquez" w:date="2017-02-17T01:24:00Z"/>
          <w:rFonts w:cs="Times New Roman"/>
          <w:color w:val="auto"/>
        </w:rPr>
      </w:pPr>
      <w:ins w:id="1237" w:author="andres camilo santana bohorquez" w:date="2017-02-17T01:24:00Z">
        <w:r w:rsidRPr="00102649">
          <w:rPr>
            <w:noProof/>
            <w:lang w:val="es-ES" w:eastAsia="es-ES"/>
          </w:rPr>
          <w:drawing>
            <wp:inline distT="0" distB="0" distL="0" distR="0" wp14:anchorId="401450F1" wp14:editId="6671F4A8">
              <wp:extent cx="4221480" cy="2638425"/>
              <wp:effectExtent l="0" t="0" r="7620" b="9525"/>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2057" cy="2638786"/>
                      </a:xfrm>
                      <a:prstGeom prst="rect">
                        <a:avLst/>
                      </a:prstGeom>
                      <a:noFill/>
                      <a:ln>
                        <a:noFill/>
                      </a:ln>
                    </pic:spPr>
                  </pic:pic>
                </a:graphicData>
              </a:graphic>
            </wp:inline>
          </w:drawing>
        </w:r>
      </w:ins>
    </w:p>
    <w:p w14:paraId="6CEC96FA" w14:textId="6ABD6BAE" w:rsidR="00C12AAE" w:rsidRPr="00102649" w:rsidRDefault="00C12AAE" w:rsidP="00C12AAE">
      <w:pPr>
        <w:pStyle w:val="Incontec"/>
        <w:rPr>
          <w:ins w:id="1238" w:author="andres camilo santana bohorquez" w:date="2017-02-17T01:24:00Z"/>
          <w:rFonts w:cs="Times New Roman"/>
          <w:color w:val="auto"/>
        </w:rPr>
      </w:pPr>
      <w:ins w:id="1239" w:author="andres camilo santana bohorquez" w:date="2017-02-17T01:24:00Z">
        <w:r w:rsidRPr="00A75AB6">
          <w:rPr>
            <w:rFonts w:cs="Times New Roman"/>
            <w:b/>
            <w:i/>
            <w:color w:val="auto"/>
            <w:sz w:val="22"/>
            <w:szCs w:val="22"/>
          </w:rPr>
          <w:t xml:space="preserve">Figura </w:t>
        </w:r>
        <w:r>
          <w:rPr>
            <w:rFonts w:cs="Times New Roman"/>
            <w:b/>
            <w:i/>
            <w:color w:val="auto"/>
            <w:sz w:val="22"/>
            <w:szCs w:val="22"/>
          </w:rPr>
          <w:t>5-</w:t>
        </w:r>
      </w:ins>
      <w:r w:rsidR="00DC3116">
        <w:rPr>
          <w:rFonts w:cs="Times New Roman"/>
          <w:b/>
          <w:i/>
          <w:color w:val="auto"/>
          <w:sz w:val="22"/>
          <w:szCs w:val="22"/>
        </w:rPr>
        <w:t>18</w:t>
      </w:r>
      <w:ins w:id="1240" w:author="andres camilo santana bohorquez" w:date="2017-02-17T01:24:00Z">
        <w:r w:rsidRPr="00A75AB6">
          <w:rPr>
            <w:rFonts w:cs="Times New Roman"/>
            <w:color w:val="auto"/>
            <w:sz w:val="22"/>
            <w:szCs w:val="22"/>
          </w:rPr>
          <w:t xml:space="preserve">. Software </w:t>
        </w:r>
        <w:proofErr w:type="spellStart"/>
        <w:r w:rsidRPr="00A75AB6">
          <w:rPr>
            <w:rFonts w:cs="Times New Roman"/>
            <w:color w:val="auto"/>
            <w:sz w:val="22"/>
            <w:szCs w:val="22"/>
          </w:rPr>
          <w:t>LetMetalk</w:t>
        </w:r>
        <w:proofErr w:type="spellEnd"/>
        <w:r w:rsidRPr="00A75AB6">
          <w:rPr>
            <w:rFonts w:cs="Times New Roman"/>
            <w:color w:val="auto"/>
            <w:sz w:val="22"/>
            <w:szCs w:val="22"/>
          </w:rPr>
          <w:t xml:space="preserve">. Fuente: </w:t>
        </w:r>
      </w:ins>
      <w:customXmlInsRangeStart w:id="1241" w:author="andres camilo santana bohorquez" w:date="2017-02-17T01:24:00Z"/>
      <w:sdt>
        <w:sdtPr>
          <w:rPr>
            <w:rFonts w:cs="Times New Roman"/>
            <w:color w:val="auto"/>
            <w:sz w:val="22"/>
            <w:szCs w:val="22"/>
          </w:rPr>
          <w:id w:val="1596213713"/>
          <w:citation/>
        </w:sdtPr>
        <w:sdtContent>
          <w:customXmlInsRangeEnd w:id="1241"/>
          <w:ins w:id="1242" w:author="andres camilo santana bohorquez" w:date="2017-02-17T01:24:00Z">
            <w:r>
              <w:rPr>
                <w:rFonts w:cs="Times New Roman"/>
                <w:color w:val="auto"/>
                <w:sz w:val="22"/>
                <w:szCs w:val="22"/>
              </w:rPr>
              <w:fldChar w:fldCharType="begin"/>
            </w:r>
            <w:r>
              <w:rPr>
                <w:rFonts w:cs="Times New Roman"/>
                <w:color w:val="auto"/>
                <w:sz w:val="22"/>
                <w:szCs w:val="22"/>
              </w:rPr>
              <w:instrText xml:space="preserve"> CITATION Let14 \l 9226 </w:instrText>
            </w:r>
            <w:r>
              <w:rPr>
                <w:rFonts w:cs="Times New Roman"/>
                <w:color w:val="auto"/>
                <w:sz w:val="22"/>
                <w:szCs w:val="22"/>
              </w:rPr>
              <w:fldChar w:fldCharType="separate"/>
            </w:r>
          </w:ins>
          <w:r w:rsidR="00DD74C2" w:rsidRPr="00DD74C2">
            <w:rPr>
              <w:rFonts w:cs="Times New Roman"/>
              <w:noProof/>
              <w:color w:val="auto"/>
              <w:sz w:val="22"/>
              <w:szCs w:val="22"/>
            </w:rPr>
            <w:t>(48)</w:t>
          </w:r>
          <w:ins w:id="1243" w:author="andres camilo santana bohorquez" w:date="2017-02-17T01:24:00Z">
            <w:r>
              <w:rPr>
                <w:rFonts w:cs="Times New Roman"/>
                <w:color w:val="auto"/>
                <w:sz w:val="22"/>
                <w:szCs w:val="22"/>
              </w:rPr>
              <w:fldChar w:fldCharType="end"/>
            </w:r>
          </w:ins>
          <w:customXmlInsRangeStart w:id="1244" w:author="andres camilo santana bohorquez" w:date="2017-02-17T01:24:00Z"/>
        </w:sdtContent>
      </w:sdt>
      <w:customXmlInsRangeEnd w:id="1244"/>
    </w:p>
    <w:p w14:paraId="4B68D554" w14:textId="77777777" w:rsidR="00C12AAE" w:rsidRPr="00102649" w:rsidRDefault="00C12AAE" w:rsidP="00C12AAE">
      <w:pPr>
        <w:pStyle w:val="Incontec"/>
        <w:rPr>
          <w:ins w:id="1245" w:author="andres camilo santana bohorquez" w:date="2017-02-17T01:24:00Z"/>
          <w:rFonts w:cs="Times New Roman"/>
          <w:color w:val="auto"/>
        </w:rPr>
      </w:pPr>
      <w:ins w:id="1246" w:author="andres camilo santana bohorquez" w:date="2017-02-17T01:24:00Z">
        <w:r w:rsidRPr="00102649">
          <w:rPr>
            <w:rFonts w:cs="Times New Roman"/>
            <w:color w:val="auto"/>
          </w:rPr>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ins>
      <w:customXmlInsRangeStart w:id="1247" w:author="andres camilo santana bohorquez" w:date="2017-02-17T01:24:00Z"/>
      <w:sdt>
        <w:sdtPr>
          <w:rPr>
            <w:rFonts w:cs="Times New Roman"/>
            <w:color w:val="auto"/>
          </w:rPr>
          <w:id w:val="815913709"/>
          <w:citation/>
        </w:sdtPr>
        <w:sdtContent>
          <w:customXmlInsRangeEnd w:id="1247"/>
          <w:ins w:id="1248" w:author="andres camilo santana bohorquez" w:date="2017-02-17T01:24:00Z">
            <w:r w:rsidRPr="00102649">
              <w:rPr>
                <w:rFonts w:cs="Times New Roman"/>
                <w:color w:val="auto"/>
              </w:rPr>
              <w:fldChar w:fldCharType="begin"/>
            </w:r>
            <w:r w:rsidRPr="00102649">
              <w:rPr>
                <w:rFonts w:cs="Times New Roman"/>
                <w:color w:val="auto"/>
              </w:rPr>
              <w:instrText xml:space="preserve"> CITATION Fun13 \l 9226 </w:instrText>
            </w:r>
            <w:r w:rsidRPr="00102649">
              <w:rPr>
                <w:rFonts w:cs="Times New Roman"/>
                <w:color w:val="auto"/>
              </w:rPr>
              <w:fldChar w:fldCharType="separate"/>
            </w:r>
          </w:ins>
          <w:r w:rsidR="00DD74C2" w:rsidRPr="00DD74C2">
            <w:rPr>
              <w:rFonts w:cs="Times New Roman"/>
              <w:noProof/>
              <w:color w:val="auto"/>
            </w:rPr>
            <w:t>(49)</w:t>
          </w:r>
          <w:ins w:id="1249" w:author="andres camilo santana bohorquez" w:date="2017-02-17T01:24:00Z">
            <w:r w:rsidRPr="00102649">
              <w:rPr>
                <w:rFonts w:cs="Times New Roman"/>
                <w:color w:val="auto"/>
              </w:rPr>
              <w:fldChar w:fldCharType="end"/>
            </w:r>
          </w:ins>
          <w:customXmlInsRangeStart w:id="1250" w:author="andres camilo santana bohorquez" w:date="2017-02-17T01:24:00Z"/>
        </w:sdtContent>
      </w:sdt>
      <w:customXmlInsRangeEnd w:id="1250"/>
    </w:p>
    <w:p w14:paraId="0FCCCF8F" w14:textId="77777777" w:rsidR="00C12AAE" w:rsidRPr="00102649" w:rsidRDefault="00C12AAE" w:rsidP="00C12AAE">
      <w:pPr>
        <w:pStyle w:val="Incontec"/>
        <w:rPr>
          <w:ins w:id="1251" w:author="andres camilo santana bohorquez" w:date="2017-02-17T01:24:00Z"/>
          <w:rFonts w:cs="Times New Roman"/>
          <w:color w:val="auto"/>
        </w:rPr>
      </w:pPr>
    </w:p>
    <w:p w14:paraId="3F4364D6" w14:textId="77777777" w:rsidR="00C12AAE" w:rsidRPr="00102649" w:rsidRDefault="00C12AAE" w:rsidP="00C12AAE">
      <w:pPr>
        <w:pStyle w:val="Incontec"/>
        <w:jc w:val="center"/>
        <w:rPr>
          <w:ins w:id="1252" w:author="andres camilo santana bohorquez" w:date="2017-02-17T01:24:00Z"/>
          <w:rFonts w:cs="Times New Roman"/>
          <w:color w:val="auto"/>
        </w:rPr>
      </w:pPr>
      <w:ins w:id="1253" w:author="andres camilo santana bohorquez" w:date="2017-02-17T01:24:00Z">
        <w:r w:rsidRPr="00102649">
          <w:rPr>
            <w:noProof/>
            <w:lang w:val="es-ES" w:eastAsia="es-ES"/>
          </w:rPr>
          <w:lastRenderedPageBreak/>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ins>
    </w:p>
    <w:p w14:paraId="17802EF3" w14:textId="3C7D505C" w:rsidR="00C12AAE" w:rsidRDefault="00C12AAE" w:rsidP="00C12AAE">
      <w:pPr>
        <w:pStyle w:val="Incontec"/>
        <w:rPr>
          <w:rFonts w:cs="Times New Roman"/>
          <w:color w:val="auto"/>
          <w:sz w:val="22"/>
          <w:szCs w:val="22"/>
        </w:rPr>
      </w:pPr>
      <w:commentRangeStart w:id="1254"/>
      <w:ins w:id="1255" w:author="andres camilo santana bohorquez" w:date="2017-02-17T01:24:00Z">
        <w:r w:rsidRPr="00A17D5E">
          <w:rPr>
            <w:rFonts w:cs="Times New Roman"/>
            <w:b/>
            <w:i/>
            <w:color w:val="auto"/>
            <w:sz w:val="22"/>
            <w:szCs w:val="22"/>
          </w:rPr>
          <w:t>Figura 5-</w:t>
        </w:r>
      </w:ins>
      <w:r w:rsidR="00DC3116">
        <w:rPr>
          <w:rFonts w:cs="Times New Roman"/>
          <w:b/>
          <w:i/>
          <w:color w:val="auto"/>
          <w:sz w:val="22"/>
          <w:szCs w:val="22"/>
        </w:rPr>
        <w:t>19</w:t>
      </w:r>
      <w:ins w:id="1256" w:author="andres camilo santana bohorquez" w:date="2017-02-17T01:24:00Z">
        <w:r w:rsidRPr="00A17D5E">
          <w:rPr>
            <w:rFonts w:cs="Times New Roman"/>
            <w:color w:val="auto"/>
            <w:sz w:val="22"/>
            <w:szCs w:val="22"/>
          </w:rPr>
          <w:t xml:space="preserve">. Software Sígueme. Fuente: </w:t>
        </w:r>
      </w:ins>
      <w:customXmlInsRangeStart w:id="1257" w:author="andres camilo santana bohorquez" w:date="2017-02-17T01:24:00Z"/>
      <w:sdt>
        <w:sdtPr>
          <w:rPr>
            <w:rFonts w:cs="Times New Roman"/>
            <w:color w:val="auto"/>
            <w:sz w:val="22"/>
            <w:szCs w:val="22"/>
          </w:rPr>
          <w:id w:val="851538772"/>
          <w:citation/>
        </w:sdtPr>
        <w:sdtContent>
          <w:customXmlInsRangeEnd w:id="1257"/>
          <w:ins w:id="1258" w:author="andres camilo santana bohorquez" w:date="2017-02-17T01:24:00Z">
            <w:r w:rsidRPr="00A17D5E">
              <w:rPr>
                <w:rFonts w:cs="Times New Roman"/>
                <w:color w:val="auto"/>
                <w:sz w:val="22"/>
                <w:szCs w:val="22"/>
              </w:rPr>
              <w:fldChar w:fldCharType="begin"/>
            </w:r>
            <w:r w:rsidRPr="00A17D5E">
              <w:rPr>
                <w:rFonts w:cs="Times New Roman"/>
                <w:color w:val="auto"/>
                <w:sz w:val="22"/>
                <w:szCs w:val="22"/>
              </w:rPr>
              <w:instrText xml:space="preserve"> CITATION Fun13 \l 9226 </w:instrText>
            </w:r>
            <w:r w:rsidRPr="00A17D5E">
              <w:rPr>
                <w:rFonts w:cs="Times New Roman"/>
                <w:color w:val="auto"/>
                <w:sz w:val="22"/>
                <w:szCs w:val="22"/>
              </w:rPr>
              <w:fldChar w:fldCharType="separate"/>
            </w:r>
          </w:ins>
          <w:r w:rsidR="00DD74C2" w:rsidRPr="00DD74C2">
            <w:rPr>
              <w:rFonts w:cs="Times New Roman"/>
              <w:noProof/>
              <w:color w:val="auto"/>
              <w:sz w:val="22"/>
              <w:szCs w:val="22"/>
            </w:rPr>
            <w:t>(49)</w:t>
          </w:r>
          <w:ins w:id="1259" w:author="andres camilo santana bohorquez" w:date="2017-02-17T01:24:00Z">
            <w:r w:rsidRPr="00A17D5E">
              <w:rPr>
                <w:rFonts w:cs="Times New Roman"/>
                <w:color w:val="auto"/>
                <w:sz w:val="22"/>
                <w:szCs w:val="22"/>
              </w:rPr>
              <w:fldChar w:fldCharType="end"/>
            </w:r>
          </w:ins>
          <w:customXmlInsRangeStart w:id="1260" w:author="andres camilo santana bohorquez" w:date="2017-02-17T01:24:00Z"/>
        </w:sdtContent>
      </w:sdt>
      <w:customXmlInsRangeEnd w:id="1260"/>
      <w:commentRangeEnd w:id="1254"/>
      <w:r>
        <w:rPr>
          <w:rStyle w:val="Refdecomentario"/>
          <w:rFonts w:ascii="Cambria" w:eastAsia="Cambria" w:hAnsi="Cambria" w:cs="Cambria"/>
          <w:color w:val="000000"/>
          <w:shd w:val="clear" w:color="auto" w:fill="auto"/>
        </w:rPr>
        <w:commentReference w:id="1254"/>
      </w:r>
    </w:p>
    <w:p w14:paraId="2B95E583" w14:textId="77777777" w:rsidR="00C12AAE" w:rsidRPr="00911F01" w:rsidRDefault="00C12AAE" w:rsidP="00C12AAE">
      <w:pPr>
        <w:pStyle w:val="Incontec"/>
        <w:rPr>
          <w:ins w:id="1261" w:author="andres camilo santana bohorquez" w:date="2017-02-17T01:24:00Z"/>
        </w:rPr>
      </w:pPr>
    </w:p>
    <w:p w14:paraId="3092A623" w14:textId="04E171D9" w:rsidR="00C12AAE" w:rsidRDefault="00C12AAE" w:rsidP="00C12AAE">
      <w:pPr>
        <w:pStyle w:val="Incontec"/>
        <w:rPr>
          <w:ins w:id="1262" w:author="andres camilo santana bohorquez" w:date="2017-02-17T01:24:00Z"/>
          <w:rFonts w:cs="Times New Roman"/>
          <w:color w:val="auto"/>
        </w:rPr>
      </w:pPr>
      <w:ins w:id="1263" w:author="andres camilo santana bohorquez" w:date="2017-02-17T01:24:00Z">
        <w:r w:rsidRPr="00102649">
          <w:rPr>
            <w:rFonts w:cs="Times New Roman"/>
            <w:color w:val="auto"/>
          </w:rPr>
          <w:t xml:space="preserve">Para el año 2016 el </w:t>
        </w:r>
        <w:r>
          <w:rPr>
            <w:rFonts w:cs="Times New Roman"/>
            <w:color w:val="auto"/>
          </w:rPr>
          <w:t xml:space="preserve">MINTIC </w:t>
        </w:r>
      </w:ins>
      <w:customXmlInsRangeStart w:id="1264" w:author="andres camilo santana bohorquez" w:date="2017-02-17T01:24:00Z"/>
      <w:sdt>
        <w:sdtPr>
          <w:rPr>
            <w:rFonts w:cs="Times New Roman"/>
            <w:color w:val="auto"/>
          </w:rPr>
          <w:id w:val="-989166457"/>
          <w:citation/>
        </w:sdtPr>
        <w:sdtContent>
          <w:customXmlInsRangeEnd w:id="1264"/>
          <w:ins w:id="1265" w:author="andres camilo santana bohorquez" w:date="2017-02-17T01:24:00Z">
            <w:r w:rsidRPr="00102649">
              <w:rPr>
                <w:rFonts w:cs="Times New Roman"/>
                <w:color w:val="auto"/>
              </w:rPr>
              <w:fldChar w:fldCharType="begin"/>
            </w:r>
            <w:r>
              <w:rPr>
                <w:rFonts w:cs="Times New Roman"/>
                <w:color w:val="auto"/>
              </w:rPr>
              <w:instrText xml:space="preserve">CITATION Min16 \l 9226 </w:instrText>
            </w:r>
            <w:r w:rsidRPr="00102649">
              <w:rPr>
                <w:rFonts w:cs="Times New Roman"/>
                <w:color w:val="auto"/>
              </w:rPr>
              <w:fldChar w:fldCharType="separate"/>
            </w:r>
          </w:ins>
          <w:r w:rsidR="00DD74C2" w:rsidRPr="00DD74C2">
            <w:rPr>
              <w:rFonts w:cs="Times New Roman"/>
              <w:noProof/>
              <w:color w:val="auto"/>
            </w:rPr>
            <w:t>(50)</w:t>
          </w:r>
          <w:ins w:id="1266" w:author="andres camilo santana bohorquez" w:date="2017-02-17T01:24:00Z">
            <w:r w:rsidRPr="00102649">
              <w:rPr>
                <w:rFonts w:cs="Times New Roman"/>
                <w:color w:val="auto"/>
              </w:rPr>
              <w:fldChar w:fldCharType="end"/>
            </w:r>
          </w:ins>
          <w:customXmlInsRangeStart w:id="1267" w:author="andres camilo santana bohorquez" w:date="2017-02-17T01:24:00Z"/>
        </w:sdtContent>
      </w:sdt>
      <w:customXmlInsRangeEnd w:id="1267"/>
      <w:ins w:id="1268" w:author="andres camilo santana bohorquez" w:date="2017-02-17T01:24:00Z">
        <w:r w:rsidRPr="00102649">
          <w:rPr>
            <w:rFonts w:cs="Times New Roman"/>
            <w:color w:val="auto"/>
          </w:rPr>
          <w:t xml:space="preserve">  destino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asistencia capacitación y apoyo para el acceso, uso y beneficio social de tecnologías y servicios de telecomunicaciones</w:t>
        </w:r>
        <w:r w:rsidRPr="00102649">
          <w:rPr>
            <w:rFonts w:cs="Times New Roman"/>
          </w:rPr>
          <w:t xml:space="preserve">  y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Pr="00102649">
          <w:rPr>
            <w:rFonts w:cs="Times New Roman"/>
            <w:color w:val="auto"/>
          </w:rPr>
          <w:t xml:space="preserve">  del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w:t>
        </w:r>
        <w:proofErr w:type="spellStart"/>
        <w:r>
          <w:rPr>
            <w:rFonts w:cs="Times New Roman"/>
            <w:color w:val="auto"/>
          </w:rPr>
          <w:t>Innpulsa</w:t>
        </w:r>
        <w:proofErr w:type="spellEnd"/>
        <w:r>
          <w:rPr>
            <w:rFonts w:cs="Times New Roman"/>
            <w:color w:val="auto"/>
          </w:rPr>
          <w:t>, Fondo emprender  (ver Figura 5-</w:t>
        </w:r>
      </w:ins>
      <w:r w:rsidR="00DC3116">
        <w:rPr>
          <w:rFonts w:cs="Times New Roman"/>
          <w:color w:val="auto"/>
        </w:rPr>
        <w:t>20</w:t>
      </w:r>
      <w:ins w:id="1269" w:author="andres camilo santana bohorquez" w:date="2017-02-17T01:24:00Z">
        <w:r>
          <w:rPr>
            <w:rFonts w:cs="Times New Roman"/>
            <w:color w:val="auto"/>
          </w:rPr>
          <w:t xml:space="preserve">) entre otras ofrecen un apoyo en proyectos de emprendimiento mediante concursos abiertos. Por otra parte en la sección </w:t>
        </w:r>
        <w:r>
          <w:rPr>
            <w:rFonts w:cs="Times New Roman"/>
            <w:color w:val="auto"/>
          </w:rPr>
          <w:fldChar w:fldCharType="begin"/>
        </w:r>
        <w:r>
          <w:rPr>
            <w:rFonts w:cs="Times New Roman"/>
            <w:color w:val="auto"/>
          </w:rPr>
          <w:instrText xml:space="preserve"> REF _Ref467638404 \r \h </w:instrText>
        </w:r>
      </w:ins>
      <w:r>
        <w:rPr>
          <w:rFonts w:cs="Times New Roman"/>
          <w:color w:val="auto"/>
        </w:rPr>
      </w:r>
      <w:ins w:id="1270" w:author="andres camilo santana bohorquez" w:date="2017-02-17T01:24:00Z">
        <w:r>
          <w:rPr>
            <w:rFonts w:cs="Times New Roman"/>
            <w:color w:val="auto"/>
          </w:rPr>
          <w:fldChar w:fldCharType="separate"/>
        </w:r>
        <w:r>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ins>
    </w:p>
    <w:p w14:paraId="04FC5480" w14:textId="77777777" w:rsidR="00C12AAE" w:rsidRDefault="00C12AAE" w:rsidP="00C12AAE">
      <w:pPr>
        <w:rPr>
          <w:ins w:id="1271" w:author="andres camilo santana bohorquez" w:date="2017-02-17T01:24:00Z"/>
        </w:rPr>
      </w:pPr>
    </w:p>
    <w:p w14:paraId="5F42666C" w14:textId="77777777" w:rsidR="00C12AAE" w:rsidRDefault="00C12AAE" w:rsidP="00C12AAE">
      <w:pPr>
        <w:rPr>
          <w:ins w:id="1272" w:author="andres camilo santana bohorquez" w:date="2017-02-17T01:24:00Z"/>
        </w:rPr>
      </w:pPr>
      <w:ins w:id="1273" w:author="andres camilo santana bohorquez" w:date="2017-02-17T01:24:00Z">
        <w:r>
          <w:rPr>
            <w:noProof/>
            <w:lang w:val="es-ES" w:eastAsia="es-ES"/>
          </w:rPr>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ins>
    </w:p>
    <w:p w14:paraId="116038B8" w14:textId="1886F8BE" w:rsidR="00C12AAE" w:rsidRPr="00C01C4D" w:rsidRDefault="00C12AAE" w:rsidP="00C12AAE">
      <w:pPr>
        <w:pStyle w:val="Incontec"/>
        <w:rPr>
          <w:ins w:id="1274" w:author="andres camilo santana bohorquez" w:date="2017-02-17T01:24:00Z"/>
          <w:sz w:val="22"/>
          <w:szCs w:val="22"/>
        </w:rPr>
      </w:pPr>
      <w:ins w:id="1275" w:author="andres camilo santana bohorquez" w:date="2017-02-17T01:24:00Z">
        <w:r w:rsidRPr="00C01C4D">
          <w:rPr>
            <w:b/>
            <w:i/>
            <w:sz w:val="22"/>
            <w:szCs w:val="22"/>
          </w:rPr>
          <w:t>Figura 5-</w:t>
        </w:r>
      </w:ins>
      <w:r w:rsidR="00DC3116">
        <w:rPr>
          <w:b/>
          <w:i/>
          <w:sz w:val="22"/>
          <w:szCs w:val="22"/>
        </w:rPr>
        <w:t>20</w:t>
      </w:r>
      <w:ins w:id="1276" w:author="andres camilo santana bohorquez" w:date="2017-02-17T01:24:00Z">
        <w:r w:rsidRPr="00C01C4D">
          <w:rPr>
            <w:sz w:val="22"/>
            <w:szCs w:val="22"/>
          </w:rPr>
          <w:t xml:space="preserve">. Alternativas de Apoyo al Emprendimiento en Colombia. Fuente: </w:t>
        </w:r>
      </w:ins>
      <w:customXmlInsRangeStart w:id="1277" w:author="andres camilo santana bohorquez" w:date="2017-02-17T01:24:00Z"/>
      <w:sdt>
        <w:sdtPr>
          <w:rPr>
            <w:sz w:val="22"/>
            <w:szCs w:val="22"/>
          </w:rPr>
          <w:id w:val="-1695230247"/>
          <w:citation/>
        </w:sdtPr>
        <w:sdtContent>
          <w:customXmlInsRangeEnd w:id="1277"/>
          <w:ins w:id="1278" w:author="andres camilo santana bohorquez" w:date="2017-02-17T01:24:00Z">
            <w:r>
              <w:rPr>
                <w:sz w:val="22"/>
                <w:szCs w:val="22"/>
              </w:rPr>
              <w:fldChar w:fldCharType="begin"/>
            </w:r>
            <w:r>
              <w:rPr>
                <w:sz w:val="22"/>
                <w:szCs w:val="22"/>
              </w:rPr>
              <w:instrText xml:space="preserve"> CITATION APP16 \l 9226 </w:instrText>
            </w:r>
            <w:r>
              <w:rPr>
                <w:sz w:val="22"/>
                <w:szCs w:val="22"/>
              </w:rPr>
              <w:fldChar w:fldCharType="separate"/>
            </w:r>
          </w:ins>
          <w:r w:rsidR="00DD74C2" w:rsidRPr="00DD74C2">
            <w:rPr>
              <w:noProof/>
              <w:sz w:val="22"/>
              <w:szCs w:val="22"/>
            </w:rPr>
            <w:t>(51)</w:t>
          </w:r>
          <w:ins w:id="1279" w:author="andres camilo santana bohorquez" w:date="2017-02-17T01:24:00Z">
            <w:r>
              <w:rPr>
                <w:sz w:val="22"/>
                <w:szCs w:val="22"/>
              </w:rPr>
              <w:fldChar w:fldCharType="end"/>
            </w:r>
          </w:ins>
          <w:customXmlInsRangeStart w:id="1280" w:author="andres camilo santana bohorquez" w:date="2017-02-17T01:24:00Z"/>
        </w:sdtContent>
      </w:sdt>
      <w:customXmlInsRangeEnd w:id="1280"/>
    </w:p>
    <w:p w14:paraId="336CAB82" w14:textId="77777777" w:rsidR="00C12AAE" w:rsidRPr="00C96A61" w:rsidRDefault="00C12AAE" w:rsidP="00E75E0F">
      <w:pPr>
        <w:pStyle w:val="Incontec"/>
        <w:numPr>
          <w:ilvl w:val="2"/>
          <w:numId w:val="1"/>
        </w:numPr>
        <w:outlineLvl w:val="2"/>
        <w:rPr>
          <w:ins w:id="1281" w:author="andres camilo santana bohorquez" w:date="2017-02-17T01:24:00Z"/>
          <w:rFonts w:cs="Times New Roman"/>
        </w:rPr>
      </w:pPr>
      <w:bookmarkStart w:id="1282" w:name="_Toc475311934"/>
      <w:ins w:id="1283" w:author="andres camilo santana bohorquez" w:date="2017-02-17T01:24:00Z">
        <w:r w:rsidRPr="00C96A61">
          <w:rPr>
            <w:rFonts w:cs="Times New Roman"/>
          </w:rPr>
          <w:lastRenderedPageBreak/>
          <w:t>Oferta Vs Demanda</w:t>
        </w:r>
        <w:r>
          <w:rPr>
            <w:rFonts w:cs="Times New Roman"/>
          </w:rPr>
          <w:t>.</w:t>
        </w:r>
        <w:bookmarkEnd w:id="1282"/>
      </w:ins>
    </w:p>
    <w:p w14:paraId="6AFC6AB2" w14:textId="77777777" w:rsidR="00C12AAE" w:rsidRDefault="00C12AAE" w:rsidP="00C12AAE">
      <w:pPr>
        <w:pStyle w:val="Incontec"/>
        <w:rPr>
          <w:ins w:id="1284" w:author="andres camilo santana bohorquez" w:date="2017-02-17T01:24:00Z"/>
        </w:rPr>
      </w:pPr>
    </w:p>
    <w:p w14:paraId="70963203" w14:textId="77777777" w:rsidR="00C12AAE" w:rsidRDefault="00C12AAE" w:rsidP="00C12AAE">
      <w:pPr>
        <w:pStyle w:val="Incontec"/>
        <w:rPr>
          <w:ins w:id="1285" w:author="andres camilo santana bohorquez" w:date="2017-02-17T01:24:00Z"/>
        </w:rPr>
      </w:pPr>
      <w:commentRangeStart w:id="1286"/>
      <w:ins w:id="1287" w:author="andres camilo santana bohorquez" w:date="2017-02-17T01:24:00Z">
        <w:r>
          <w:t xml:space="preserve">A pesar de que las ofertas analizadas en la sección </w:t>
        </w:r>
        <w:r>
          <w:fldChar w:fldCharType="begin"/>
        </w:r>
        <w:r>
          <w:instrText xml:space="preserve"> REF _Ref467639396 \r \h  \* MERGEFORMAT </w:instrText>
        </w:r>
      </w:ins>
      <w:ins w:id="1288" w:author="andres camilo santana bohorquez" w:date="2017-02-17T01:24:00Z">
        <w:r>
          <w:fldChar w:fldCharType="separate"/>
        </w:r>
        <w:r>
          <w:t>5.5.2</w:t>
        </w:r>
        <w:r>
          <w:fldChar w:fldCharType="end"/>
        </w:r>
        <w:r>
          <w:t xml:space="preserve"> se distribuyen bajo una licencia de libre distribución, en la población con Limitaciones cognitivas permanece una problemática de desinformación de dichos productos. </w:t>
        </w:r>
      </w:ins>
    </w:p>
    <w:p w14:paraId="4D0986F7" w14:textId="77777777" w:rsidR="00C12AAE" w:rsidRDefault="00C12AAE" w:rsidP="00C12AAE">
      <w:pPr>
        <w:pStyle w:val="Incontec"/>
        <w:rPr>
          <w:ins w:id="1289" w:author="andres camilo santana bohorquez" w:date="2017-02-17T01:24:00Z"/>
        </w:rPr>
      </w:pPr>
      <w:ins w:id="1290" w:author="andres camilo santana bohorquez" w:date="2017-02-17T01:24:00Z">
        <w:r>
          <w:t xml:space="preserve">Al analizar dichas ofertas se encontró que el 99% de dichos programas son producidos por casas de software internacionales (España), las cuales no tienen una campaña de distribución en Colombia que permita que dicho mercado acceda a sus productos. </w:t>
        </w:r>
      </w:ins>
    </w:p>
    <w:p w14:paraId="018B7E89" w14:textId="77777777" w:rsidR="00C12AAE" w:rsidRDefault="00C12AAE" w:rsidP="00C12AAE">
      <w:pPr>
        <w:pStyle w:val="Incontec"/>
        <w:rPr>
          <w:ins w:id="1291" w:author="andres camilo santana bohorquez" w:date="2017-02-17T01:24:00Z"/>
        </w:rPr>
      </w:pPr>
      <w:ins w:id="1292" w:author="andres camilo santana bohorquez" w:date="2017-02-17T01:24:00Z">
        <w:r>
          <w:t>En los estratos socio-económicos bajos de la capital el nivel de desinformación sobre productos tecnológicos que apoyen el proceso de aprendizaje de la población con L.C es muy grande, dicha población indica que desconoce la existencia de dichos productos. Por lo tanto La demanda existe pero no es cubierta por la falta de información del mercado.</w:t>
        </w:r>
      </w:ins>
      <w:commentRangeEnd w:id="1286"/>
      <w:r>
        <w:rPr>
          <w:rStyle w:val="Refdecomentario"/>
          <w:rFonts w:ascii="Cambria" w:eastAsia="Cambria" w:hAnsi="Cambria" w:cs="Cambria"/>
          <w:color w:val="000000"/>
          <w:shd w:val="clear" w:color="auto" w:fill="auto"/>
        </w:rPr>
        <w:commentReference w:id="1286"/>
      </w:r>
    </w:p>
    <w:p w14:paraId="5F820836" w14:textId="77777777" w:rsidR="00C12AAE" w:rsidRDefault="00C12AAE" w:rsidP="00C12AAE">
      <w:pPr>
        <w:rPr>
          <w:ins w:id="1293" w:author="andres camilo santana bohorquez" w:date="2017-02-17T01:24:00Z"/>
        </w:rPr>
      </w:pPr>
    </w:p>
    <w:p w14:paraId="1A81F389" w14:textId="77777777" w:rsidR="00C12AAE" w:rsidRPr="00527418" w:rsidRDefault="00C12AAE" w:rsidP="00C12AAE">
      <w:pPr>
        <w:pStyle w:val="Incontec"/>
        <w:rPr>
          <w:ins w:id="1294" w:author="andres camilo santana bohorquez" w:date="2017-02-17T01:24:00Z"/>
          <w:rFonts w:ascii="Times New Roman" w:hAnsi="Times New Roman" w:cs="Times New Roman"/>
        </w:rPr>
      </w:pPr>
    </w:p>
    <w:p w14:paraId="06688DA3" w14:textId="77777777" w:rsidR="00C12AAE" w:rsidRPr="00C96A61" w:rsidRDefault="00C12AAE" w:rsidP="00E75E0F">
      <w:pPr>
        <w:pStyle w:val="Incontec"/>
        <w:numPr>
          <w:ilvl w:val="2"/>
          <w:numId w:val="1"/>
        </w:numPr>
        <w:outlineLvl w:val="2"/>
        <w:rPr>
          <w:ins w:id="1295" w:author="andres camilo santana bohorquez" w:date="2017-02-17T01:24:00Z"/>
          <w:rFonts w:cs="Times New Roman"/>
        </w:rPr>
      </w:pPr>
      <w:bookmarkStart w:id="1296" w:name="_Toc475311935"/>
      <w:commentRangeStart w:id="1297"/>
      <w:ins w:id="1298" w:author="andres camilo santana bohorquez" w:date="2017-02-17T01:24:00Z">
        <w:r w:rsidRPr="00C96A61">
          <w:rPr>
            <w:rFonts w:cs="Times New Roman"/>
          </w:rPr>
          <w:t>Precio</w:t>
        </w:r>
        <w:commentRangeEnd w:id="1297"/>
        <w:r w:rsidRPr="00C96A61">
          <w:rPr>
            <w:rStyle w:val="Refdecomentario"/>
            <w:rFonts w:cs="Times New Roman"/>
            <w:sz w:val="24"/>
            <w:szCs w:val="24"/>
          </w:rPr>
          <w:commentReference w:id="1297"/>
        </w:r>
        <w:r w:rsidRPr="00C96A61">
          <w:rPr>
            <w:rFonts w:cs="Times New Roman"/>
          </w:rPr>
          <w:t>.</w:t>
        </w:r>
        <w:bookmarkEnd w:id="1296"/>
      </w:ins>
    </w:p>
    <w:p w14:paraId="740E68E6" w14:textId="77777777" w:rsidR="00C12AAE" w:rsidRPr="00102649" w:rsidRDefault="00C12AAE" w:rsidP="00C12AAE">
      <w:pPr>
        <w:pStyle w:val="Incontec"/>
        <w:rPr>
          <w:ins w:id="1299" w:author="andres camilo santana bohorquez" w:date="2017-02-17T01:24:00Z"/>
          <w:rFonts w:cs="Times New Roman"/>
          <w:sz w:val="28"/>
          <w:szCs w:val="28"/>
        </w:rPr>
      </w:pPr>
    </w:p>
    <w:p w14:paraId="67DB32B8" w14:textId="2C88D845" w:rsidR="00C12AAE" w:rsidRPr="00102649" w:rsidRDefault="00C12AAE" w:rsidP="00C12AAE">
      <w:pPr>
        <w:pStyle w:val="Incontec"/>
        <w:rPr>
          <w:ins w:id="1300" w:author="andres camilo santana bohorquez" w:date="2017-02-17T01:24:00Z"/>
          <w:rFonts w:cs="Times New Roman"/>
        </w:rPr>
      </w:pPr>
      <w:ins w:id="1301" w:author="andres camilo santana bohorquez" w:date="2017-02-17T01:24:00Z">
        <w:r w:rsidRPr="00102649">
          <w:rPr>
            <w:rFonts w:cs="Times New Roman"/>
          </w:rPr>
          <w:t>Tras hacer una proyección del nivel de descargas del aplicativo inicialmente en la ciudad de Bogotá en un mercado de 14.200 personas</w:t>
        </w:r>
      </w:ins>
      <w:r w:rsidR="009072AE">
        <w:rPr>
          <w:rFonts w:cs="Times New Roman"/>
        </w:rPr>
        <w:t>,</w:t>
      </w:r>
      <w:ins w:id="1302" w:author="andres camilo santana bohorquez" w:date="2017-02-17T01:24:00Z">
        <w:r w:rsidRPr="00102649">
          <w:rPr>
            <w:rFonts w:cs="Times New Roman"/>
          </w:rPr>
          <w:t xml:space="preserve"> cerca del 80% de esta población accedería a la aplicación lo cual nos indica que cerca de 11.300 personas serian nuestro nivel de usuarios </w:t>
        </w:r>
      </w:ins>
      <w:r w:rsidR="009072AE">
        <w:rPr>
          <w:rFonts w:cs="Times New Roman"/>
        </w:rPr>
        <w:t>potenciales</w:t>
      </w:r>
      <w:ins w:id="1303" w:author="andres camilo santana bohorquez" w:date="2017-02-17T01:24:00Z">
        <w:r w:rsidRPr="00102649">
          <w:rPr>
            <w:rFonts w:cs="Times New Roman"/>
          </w:rPr>
          <w:t>.</w:t>
        </w:r>
      </w:ins>
    </w:p>
    <w:p w14:paraId="5F359DB9" w14:textId="77777777" w:rsidR="00C12AAE" w:rsidRPr="00102649" w:rsidRDefault="00C12AAE" w:rsidP="00C12AAE">
      <w:pPr>
        <w:pStyle w:val="Incontec"/>
        <w:rPr>
          <w:ins w:id="1304" w:author="andres camilo santana bohorquez" w:date="2017-02-17T01:24:00Z"/>
          <w:rFonts w:cs="Times New Roman"/>
        </w:rPr>
      </w:pPr>
    </w:p>
    <w:p w14:paraId="26F0BD17" w14:textId="77777777" w:rsidR="00C12AAE" w:rsidRPr="00102649" w:rsidRDefault="00C12AAE" w:rsidP="00C12AAE">
      <w:pPr>
        <w:pStyle w:val="Incontec"/>
        <w:rPr>
          <w:ins w:id="1305" w:author="andres camilo santana bohorquez" w:date="2017-02-17T01:24:00Z"/>
          <w:rFonts w:cs="Times New Roman"/>
        </w:rPr>
      </w:pPr>
      <w:ins w:id="1306" w:author="andres camilo santana bohorquez" w:date="2017-02-17T01:24:00Z">
        <w:r w:rsidRPr="00102649">
          <w:rPr>
            <w:rFonts w:cs="Times New Roman"/>
          </w:rPr>
          <w:t xml:space="preserve">Después de analizar el precio de venta de los productos sustitutos (ver Anexo </w:t>
        </w:r>
        <w:r>
          <w:rPr>
            <w:rFonts w:cs="Times New Roman"/>
          </w:rPr>
          <w:fldChar w:fldCharType="begin"/>
        </w:r>
        <w:r>
          <w:rPr>
            <w:rFonts w:cs="Times New Roman"/>
          </w:rPr>
          <w:instrText xml:space="preserve"> REF _Ref467494506 \r \h </w:instrText>
        </w:r>
      </w:ins>
      <w:r>
        <w:rPr>
          <w:rFonts w:cs="Times New Roman"/>
        </w:rPr>
      </w:r>
      <w:ins w:id="1307" w:author="andres camilo santana bohorquez" w:date="2017-02-17T01:24:00Z">
        <w:r>
          <w:rPr>
            <w:rFonts w:cs="Times New Roman"/>
          </w:rPr>
          <w:fldChar w:fldCharType="separate"/>
        </w:r>
        <w:r>
          <w:rPr>
            <w:rFonts w:cs="Times New Roman"/>
          </w:rPr>
          <w:t>II</w:t>
        </w:r>
        <w:r>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140  Euros aproximadamente que equivale a 470.000 pesos Colombianos. </w:t>
        </w:r>
      </w:ins>
    </w:p>
    <w:p w14:paraId="7C92F0FF" w14:textId="77777777" w:rsidR="00C12AAE" w:rsidRPr="00102649" w:rsidRDefault="00C12AAE" w:rsidP="00C12AAE">
      <w:pPr>
        <w:pStyle w:val="Incontec"/>
        <w:rPr>
          <w:ins w:id="1308" w:author="andres camilo santana bohorquez" w:date="2017-02-17T01:24:00Z"/>
          <w:rFonts w:cs="Times New Roman"/>
        </w:rPr>
      </w:pPr>
    </w:p>
    <w:p w14:paraId="2C345814" w14:textId="77777777" w:rsidR="00C12AAE" w:rsidRPr="00102649" w:rsidRDefault="00C12AAE" w:rsidP="00E75E0F">
      <w:pPr>
        <w:pStyle w:val="Incontec"/>
        <w:numPr>
          <w:ilvl w:val="2"/>
          <w:numId w:val="1"/>
        </w:numPr>
        <w:outlineLvl w:val="2"/>
        <w:rPr>
          <w:ins w:id="1309" w:author="andres camilo santana bohorquez" w:date="2017-02-17T01:24:00Z"/>
          <w:rFonts w:cs="Times New Roman"/>
        </w:rPr>
      </w:pPr>
      <w:bookmarkStart w:id="1310" w:name="_Toc475311936"/>
      <w:commentRangeStart w:id="1311"/>
      <w:ins w:id="1312" w:author="andres camilo santana bohorquez" w:date="2017-02-17T01:24:00Z">
        <w:r w:rsidRPr="005C519E">
          <w:rPr>
            <w:rFonts w:cs="Times New Roman"/>
            <w:szCs w:val="28"/>
          </w:rPr>
          <w:lastRenderedPageBreak/>
          <w:t>Comercialización</w:t>
        </w:r>
      </w:ins>
      <w:commentRangeEnd w:id="1311"/>
      <w:r>
        <w:rPr>
          <w:rStyle w:val="Refdecomentario"/>
          <w:rFonts w:ascii="Cambria" w:eastAsia="Cambria" w:hAnsi="Cambria" w:cs="Cambria"/>
          <w:color w:val="000000"/>
          <w:shd w:val="clear" w:color="auto" w:fill="auto"/>
        </w:rPr>
        <w:commentReference w:id="1311"/>
      </w:r>
      <w:ins w:id="1313" w:author="andres camilo santana bohorquez" w:date="2017-02-17T01:24:00Z">
        <w:r>
          <w:rPr>
            <w:rFonts w:cs="Times New Roman"/>
            <w:szCs w:val="28"/>
          </w:rPr>
          <w:t>.</w:t>
        </w:r>
        <w:bookmarkEnd w:id="1310"/>
      </w:ins>
    </w:p>
    <w:p w14:paraId="6F23D167" w14:textId="77777777" w:rsidR="00C12AAE" w:rsidRDefault="00C12AAE" w:rsidP="00C12AAE">
      <w:pPr>
        <w:pStyle w:val="Incontec"/>
        <w:rPr>
          <w:ins w:id="1314" w:author="andres camilo santana bohorquez" w:date="2017-02-17T01:24:00Z"/>
          <w:rFonts w:cs="Times New Roman"/>
        </w:rPr>
      </w:pPr>
      <w:ins w:id="1315" w:author="andres camilo santana bohorquez" w:date="2017-02-17T01:24:00Z">
        <w:r>
          <w:rPr>
            <w:rFonts w:cs="Times New Roman"/>
          </w:rPr>
          <w:t xml:space="preserve">Para la comercialización de dicho producto, se han propuesto una serie de estrategias enfocadas en combatir el nivel de desinformación de la población Colombiana. </w:t>
        </w:r>
      </w:ins>
    </w:p>
    <w:p w14:paraId="4C2549F6" w14:textId="77777777" w:rsidR="00C12AAE" w:rsidRDefault="00C12AAE" w:rsidP="00C12AAE">
      <w:pPr>
        <w:rPr>
          <w:ins w:id="1316" w:author="andres camilo santana bohorquez" w:date="2017-02-17T01:24:00Z"/>
        </w:rPr>
      </w:pPr>
    </w:p>
    <w:p w14:paraId="4D9351C9" w14:textId="77777777" w:rsidR="00C12AAE" w:rsidRDefault="00C12AAE" w:rsidP="00C12AAE">
      <w:pPr>
        <w:pStyle w:val="Incontec"/>
        <w:rPr>
          <w:ins w:id="1317" w:author="andres camilo santana bohorquez" w:date="2017-02-17T01:24:00Z"/>
          <w:b/>
          <w:i/>
        </w:rPr>
      </w:pPr>
      <w:ins w:id="1318" w:author="andres camilo santana bohorquez" w:date="2017-02-17T01:24:00Z">
        <w:r w:rsidRPr="006141D5">
          <w:rPr>
            <w:b/>
            <w:i/>
          </w:rPr>
          <w:t>Sensibilización Masiva</w:t>
        </w:r>
        <w:r>
          <w:rPr>
            <w:b/>
            <w:i/>
          </w:rPr>
          <w:t>,</w:t>
        </w:r>
      </w:ins>
    </w:p>
    <w:p w14:paraId="27B569AF" w14:textId="77777777" w:rsidR="00C12AAE" w:rsidRPr="000C63C2" w:rsidRDefault="00C12AAE" w:rsidP="00C12AAE">
      <w:pPr>
        <w:pStyle w:val="Incontec"/>
        <w:rPr>
          <w:ins w:id="1319" w:author="andres camilo santana bohorquez" w:date="2017-02-17T01:24:00Z"/>
        </w:rPr>
      </w:pPr>
    </w:p>
    <w:p w14:paraId="75A413FF" w14:textId="77777777" w:rsidR="00C12AAE" w:rsidRDefault="00C12AAE" w:rsidP="00C12AAE">
      <w:pPr>
        <w:pStyle w:val="Incontec"/>
        <w:rPr>
          <w:ins w:id="1320" w:author="andres camilo santana bohorquez" w:date="2017-02-17T01:24:00Z"/>
        </w:rPr>
      </w:pPr>
      <w:ins w:id="1321" w:author="andres camilo santana bohorquez" w:date="2017-02-17T01:24:00Z">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ins>
    </w:p>
    <w:p w14:paraId="32A00B08" w14:textId="77777777" w:rsidR="00C12AAE" w:rsidRDefault="00C12AAE" w:rsidP="00C12AAE">
      <w:pPr>
        <w:rPr>
          <w:ins w:id="1322" w:author="andres camilo santana bohorquez" w:date="2017-02-17T01:24:00Z"/>
        </w:rPr>
      </w:pPr>
    </w:p>
    <w:p w14:paraId="40D4133D" w14:textId="77777777" w:rsidR="00C12AAE" w:rsidRDefault="00C12AAE" w:rsidP="00C12AAE">
      <w:pPr>
        <w:pStyle w:val="Incontec"/>
        <w:numPr>
          <w:ilvl w:val="0"/>
          <w:numId w:val="32"/>
        </w:numPr>
        <w:rPr>
          <w:ins w:id="1323" w:author="andres camilo santana bohorquez" w:date="2017-02-17T01:24:00Z"/>
        </w:rPr>
      </w:pPr>
      <w:ins w:id="1324" w:author="andres camilo santana bohorquez" w:date="2017-02-17T01:24:00Z">
        <w:r>
          <w:t>Realizar la alianza o contrato para participar en cada espacio.</w:t>
        </w:r>
      </w:ins>
    </w:p>
    <w:p w14:paraId="22F2E321" w14:textId="77777777" w:rsidR="00C12AAE" w:rsidRDefault="00C12AAE" w:rsidP="00C12AAE">
      <w:pPr>
        <w:pStyle w:val="Incontec"/>
        <w:numPr>
          <w:ilvl w:val="0"/>
          <w:numId w:val="32"/>
        </w:numPr>
        <w:rPr>
          <w:ins w:id="1325" w:author="andres camilo santana bohorquez" w:date="2017-02-17T01:24:00Z"/>
        </w:rPr>
      </w:pPr>
      <w:ins w:id="1326" w:author="andres camilo santana bohorquez" w:date="2017-02-17T01:24:00Z">
        <w:r>
          <w:t>Seleccionar y presentar un tema de sensibilización: atención de las Necesidades Educativas Especiales.</w:t>
        </w:r>
      </w:ins>
    </w:p>
    <w:p w14:paraId="5B0025E7" w14:textId="77777777" w:rsidR="00C12AAE" w:rsidRPr="001C1676" w:rsidRDefault="00C12AAE" w:rsidP="00C12AAE">
      <w:pPr>
        <w:pStyle w:val="Incontec"/>
        <w:ind w:left="720"/>
        <w:rPr>
          <w:ins w:id="1327" w:author="andres camilo santana bohorquez" w:date="2017-02-17T01:24:00Z"/>
          <w:rFonts w:cs="Times New Roman"/>
        </w:rPr>
      </w:pPr>
    </w:p>
    <w:p w14:paraId="2FBB029C" w14:textId="77777777" w:rsidR="00C12AAE" w:rsidRDefault="00C12AAE" w:rsidP="00C12AAE">
      <w:pPr>
        <w:pStyle w:val="Incontec"/>
        <w:rPr>
          <w:ins w:id="1328" w:author="andres camilo santana bohorquez" w:date="2017-02-17T01:24:00Z"/>
          <w:rFonts w:cs="Times New Roman"/>
          <w:b/>
          <w:i/>
        </w:rPr>
      </w:pPr>
      <w:ins w:id="1329" w:author="andres camilo santana bohorquez" w:date="2017-02-17T01:24:00Z">
        <w:r w:rsidRPr="000C63C2">
          <w:rPr>
            <w:rFonts w:cs="Times New Roman"/>
            <w:b/>
            <w:i/>
          </w:rPr>
          <w:t>Buzz Marketing (Voz a Voz).</w:t>
        </w:r>
      </w:ins>
    </w:p>
    <w:p w14:paraId="345FDF88" w14:textId="77777777" w:rsidR="00C12AAE" w:rsidRDefault="00C12AAE" w:rsidP="00C12AAE">
      <w:pPr>
        <w:pStyle w:val="Incontec"/>
        <w:rPr>
          <w:ins w:id="1330" w:author="andres camilo santana bohorquez" w:date="2017-02-17T01:24:00Z"/>
        </w:rPr>
      </w:pPr>
    </w:p>
    <w:p w14:paraId="5D0F3B79" w14:textId="77777777" w:rsidR="00C12AAE" w:rsidRPr="00102649" w:rsidRDefault="00C12AAE" w:rsidP="00C12AAE">
      <w:pPr>
        <w:pStyle w:val="Incontec"/>
        <w:rPr>
          <w:ins w:id="1331" w:author="andres camilo santana bohorquez" w:date="2017-02-17T01:24:00Z"/>
          <w:rFonts w:cs="Times New Roman"/>
        </w:rPr>
      </w:pPr>
      <w:ins w:id="1332" w:author="andres camilo santana bohorquez" w:date="2017-02-17T01:24:00Z">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w:t>
        </w:r>
        <w:proofErr w:type="spellStart"/>
        <w:r w:rsidRPr="007932DD">
          <w:t>buzz</w:t>
        </w:r>
        <w:proofErr w:type="spellEnd"/>
        <w:r w:rsidRPr="007932DD">
          <w:t xml:space="preserve">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ins>
    </w:p>
    <w:p w14:paraId="2C696D58" w14:textId="77777777" w:rsidR="00C12AAE" w:rsidRDefault="00C12AAE" w:rsidP="00C12AAE">
      <w:pPr>
        <w:pStyle w:val="Incontec"/>
        <w:rPr>
          <w:ins w:id="1333" w:author="andres camilo santana bohorquez" w:date="2017-02-17T01:24:00Z"/>
          <w:rFonts w:cs="Times New Roman"/>
          <w:b/>
          <w:i/>
        </w:rPr>
      </w:pPr>
    </w:p>
    <w:p w14:paraId="6394A162" w14:textId="77777777" w:rsidR="00C12AAE" w:rsidRDefault="00C12AAE" w:rsidP="00C12AAE">
      <w:pPr>
        <w:pStyle w:val="Incontec"/>
        <w:rPr>
          <w:ins w:id="1334" w:author="andres camilo santana bohorquez" w:date="2017-02-17T01:24:00Z"/>
          <w:rFonts w:cs="Times New Roman"/>
          <w:b/>
          <w:i/>
        </w:rPr>
      </w:pPr>
      <w:ins w:id="1335" w:author="andres camilo santana bohorquez" w:date="2017-02-17T01:24:00Z">
        <w:r w:rsidRPr="000C63C2">
          <w:rPr>
            <w:rFonts w:cs="Times New Roman"/>
            <w:b/>
            <w:i/>
          </w:rPr>
          <w:lastRenderedPageBreak/>
          <w:t xml:space="preserve">Free </w:t>
        </w:r>
        <w:proofErr w:type="spellStart"/>
        <w:r w:rsidRPr="000C63C2">
          <w:rPr>
            <w:rFonts w:cs="Times New Roman"/>
            <w:b/>
            <w:i/>
          </w:rPr>
          <w:t>press</w:t>
        </w:r>
        <w:proofErr w:type="spellEnd"/>
        <w:r w:rsidRPr="000C63C2">
          <w:rPr>
            <w:rFonts w:cs="Times New Roman"/>
            <w:b/>
            <w:i/>
          </w:rPr>
          <w:t xml:space="preserve"> / PR</w:t>
        </w:r>
      </w:ins>
    </w:p>
    <w:p w14:paraId="58001354" w14:textId="77777777" w:rsidR="00C12AAE" w:rsidRPr="000C63C2" w:rsidRDefault="00C12AAE" w:rsidP="00C12AAE">
      <w:pPr>
        <w:pStyle w:val="Incontec"/>
        <w:rPr>
          <w:ins w:id="1336" w:author="andres camilo santana bohorquez" w:date="2017-02-17T01:24:00Z"/>
        </w:rPr>
      </w:pPr>
    </w:p>
    <w:p w14:paraId="15F2587B" w14:textId="77777777" w:rsidR="00C12AAE" w:rsidRPr="001C1676" w:rsidRDefault="00C12AAE" w:rsidP="00C12AAE">
      <w:pPr>
        <w:pStyle w:val="Incontec"/>
        <w:rPr>
          <w:ins w:id="1337" w:author="andres camilo santana bohorquez" w:date="2017-02-17T01:24:00Z"/>
        </w:rPr>
      </w:pPr>
      <w:ins w:id="1338" w:author="andres camilo santana bohorquez" w:date="2017-02-17T01:24:00Z">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ins>
    </w:p>
    <w:p w14:paraId="0D392DCB" w14:textId="77777777" w:rsidR="00C12AAE" w:rsidRDefault="00C12AAE" w:rsidP="00C12AAE">
      <w:pPr>
        <w:pStyle w:val="Incontec"/>
        <w:numPr>
          <w:ilvl w:val="0"/>
          <w:numId w:val="35"/>
        </w:numPr>
        <w:rPr>
          <w:ins w:id="1339" w:author="andres camilo santana bohorquez" w:date="2017-02-17T01:24:00Z"/>
        </w:rPr>
      </w:pPr>
      <w:ins w:id="1340" w:author="andres camilo santana bohorquez" w:date="2017-02-17T01:24:00Z">
        <w:r w:rsidRPr="001C1676">
          <w:t>Creación de campañas pensadas para medios: Periódicos, secciones en periódicos, revistas especializadas en el sector de Educación</w:t>
        </w:r>
        <w:r>
          <w:t>.</w:t>
        </w:r>
      </w:ins>
    </w:p>
    <w:p w14:paraId="659E86AE" w14:textId="77777777" w:rsidR="00C12AAE" w:rsidRPr="001C1676" w:rsidRDefault="00C12AAE" w:rsidP="00C12AAE">
      <w:pPr>
        <w:pStyle w:val="Incontec"/>
        <w:numPr>
          <w:ilvl w:val="0"/>
          <w:numId w:val="35"/>
        </w:numPr>
        <w:rPr>
          <w:ins w:id="1341" w:author="andres camilo santana bohorquez" w:date="2017-02-17T01:24:00Z"/>
        </w:rPr>
      </w:pPr>
      <w:ins w:id="1342" w:author="andres camilo santana bohorquez" w:date="2017-02-17T01:24:00Z">
        <w:r>
          <w:t>Aprovechar campañas ofrecidas por medios Televisivos  como “Titanes Caracol” en el cual se aproveche un espacio AAA para la promoción del producto.</w:t>
        </w:r>
      </w:ins>
    </w:p>
    <w:p w14:paraId="0DA1BB6C" w14:textId="77777777" w:rsidR="00C12AAE" w:rsidRPr="00F73137" w:rsidDel="00911F01" w:rsidRDefault="00C12AAE" w:rsidP="00C12AAE">
      <w:pPr>
        <w:pStyle w:val="Incontec"/>
        <w:rPr>
          <w:del w:id="1343" w:author="andres camilo santana bohorquez" w:date="2017-02-17T09:34:00Z"/>
        </w:rPr>
      </w:pPr>
    </w:p>
    <w:p w14:paraId="109FDB87" w14:textId="77777777" w:rsidR="00C12AAE" w:rsidRPr="00CE5512" w:rsidDel="00911F01" w:rsidRDefault="00C12AAE" w:rsidP="00C12AAE">
      <w:pPr>
        <w:pStyle w:val="Incontec"/>
        <w:numPr>
          <w:ilvl w:val="1"/>
          <w:numId w:val="1"/>
        </w:numPr>
        <w:outlineLvl w:val="1"/>
        <w:rPr>
          <w:del w:id="1344" w:author="andres camilo santana bohorquez" w:date="2017-02-17T09:33:00Z"/>
          <w:rFonts w:cs="Times New Roman"/>
          <w:sz w:val="28"/>
        </w:rPr>
      </w:pPr>
      <w:bookmarkStart w:id="1345" w:name="_3dy6vkm" w:colFirst="0" w:colLast="0"/>
      <w:bookmarkEnd w:id="1345"/>
      <w:del w:id="1346" w:author="andres camilo santana bohorquez" w:date="2017-02-17T01:21:00Z">
        <w:r w:rsidDel="00911F01">
          <w:rPr>
            <w:rFonts w:cs="Times New Roman"/>
            <w:sz w:val="28"/>
          </w:rPr>
          <w:delText>ESTUDIO LEGAL</w:delText>
        </w:r>
      </w:del>
    </w:p>
    <w:p w14:paraId="5FB593D9" w14:textId="77777777" w:rsidR="00C12AAE" w:rsidDel="00911F01" w:rsidRDefault="00C12AAE" w:rsidP="00C12AAE">
      <w:pPr>
        <w:rPr>
          <w:del w:id="1347" w:author="andres camilo santana bohorquez" w:date="2017-02-17T09:33:00Z"/>
        </w:rPr>
      </w:pPr>
    </w:p>
    <w:p w14:paraId="53F5C273" w14:textId="77777777" w:rsidR="00C12AAE" w:rsidRPr="00102649" w:rsidDel="00911F01" w:rsidRDefault="00C12AAE" w:rsidP="00C12AAE">
      <w:pPr>
        <w:pStyle w:val="Incontec"/>
        <w:rPr>
          <w:del w:id="1348" w:author="andres camilo santana bohorquez" w:date="2017-02-17T09:33:00Z"/>
          <w:rFonts w:cs="Times New Roman"/>
        </w:rPr>
      </w:pPr>
      <w:del w:id="1349" w:author="andres camilo santana bohorquez" w:date="2017-02-17T01:21:00Z">
        <w:r w:rsidRPr="00102649" w:rsidDel="00911F01">
          <w:rPr>
            <w:rFonts w:cs="Times New Roman"/>
          </w:rPr>
          <w:delTex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delText>
        </w:r>
      </w:del>
    </w:p>
    <w:p w14:paraId="16318EB8" w14:textId="77777777" w:rsidR="00C12AAE" w:rsidRPr="00102649" w:rsidDel="00911F01" w:rsidRDefault="00C12AAE" w:rsidP="00C12AAE">
      <w:pPr>
        <w:pStyle w:val="Incontec"/>
        <w:rPr>
          <w:del w:id="1350" w:author="andres camilo santana bohorquez" w:date="2017-02-17T09:33:00Z"/>
          <w:rFonts w:cs="Times New Roman"/>
        </w:rPr>
      </w:pPr>
    </w:p>
    <w:p w14:paraId="063CF3A0" w14:textId="77777777" w:rsidR="00C12AAE" w:rsidRPr="00A46D04" w:rsidDel="00911F01" w:rsidRDefault="00C12AAE" w:rsidP="00C12AAE">
      <w:pPr>
        <w:pStyle w:val="Incontec"/>
        <w:ind w:firstLine="720"/>
        <w:rPr>
          <w:del w:id="1351" w:author="andres camilo santana bohorquez" w:date="2017-02-17T09:33:00Z"/>
          <w:rFonts w:cs="Times New Roman"/>
          <w:b/>
          <w:i/>
          <w:szCs w:val="28"/>
        </w:rPr>
      </w:pPr>
      <w:bookmarkStart w:id="1352" w:name="_1y810tw" w:colFirst="0" w:colLast="0"/>
      <w:bookmarkEnd w:id="1352"/>
      <w:del w:id="1353" w:author="andres camilo santana bohorquez" w:date="2017-02-17T01:21:00Z">
        <w:r w:rsidRPr="00A46D04" w:rsidDel="00911F01">
          <w:rPr>
            <w:rFonts w:cs="Times New Roman"/>
            <w:b/>
            <w:i/>
            <w:szCs w:val="28"/>
          </w:rPr>
          <w:delText>Tipo de sociedad</w:delText>
        </w:r>
      </w:del>
    </w:p>
    <w:p w14:paraId="6B5AFF3D" w14:textId="77777777" w:rsidR="00C12AAE" w:rsidRPr="00F165AF" w:rsidDel="00911F01" w:rsidRDefault="00C12AAE" w:rsidP="00C12AAE">
      <w:pPr>
        <w:pStyle w:val="Incontec"/>
        <w:rPr>
          <w:del w:id="1354" w:author="andres camilo santana bohorquez" w:date="2017-02-17T09:33:00Z"/>
        </w:rPr>
      </w:pPr>
    </w:p>
    <w:p w14:paraId="1CFEB741" w14:textId="77777777" w:rsidR="00C12AAE" w:rsidRPr="00102649" w:rsidDel="00911F01" w:rsidRDefault="00C12AAE" w:rsidP="00C12AAE">
      <w:pPr>
        <w:pStyle w:val="Incontec"/>
        <w:rPr>
          <w:del w:id="1355" w:author="andres camilo santana bohorquez" w:date="2017-02-17T09:33:00Z"/>
          <w:rFonts w:cs="Times New Roman"/>
        </w:rPr>
      </w:pPr>
      <w:del w:id="1356" w:author="andres camilo santana bohorquez" w:date="2017-02-17T01:21:00Z">
        <w:r w:rsidRPr="00F165AF" w:rsidDel="00911F01">
          <w:delText>In</w:delText>
        </w:r>
        <w:r w:rsidRPr="00102649" w:rsidDel="00911F01">
          <w:rPr>
            <w:rFonts w:cs="Times New Roman"/>
          </w:rPr>
          <w:delText xml:space="preserve">cluSoft será constituida como una </w:delText>
        </w:r>
        <w:r w:rsidDel="00911F01">
          <w:rPr>
            <w:rFonts w:cs="Times New Roman"/>
          </w:rPr>
          <w:delText>Sociedad por Acciones Simplifi</w:delText>
        </w:r>
        <w:r w:rsidRPr="00F165AF" w:rsidDel="00911F01">
          <w:rPr>
            <w:rFonts w:cs="Times New Roman"/>
          </w:rPr>
          <w:delText>cadas</w:delText>
        </w:r>
        <w:r w:rsidRPr="00102649" w:rsidDel="00911F01">
          <w:rPr>
            <w:rFonts w:cs="Times New Roman"/>
          </w:rPr>
          <w:delText>, Este tipo de sociedad permite desarrollar sus funciones a cabalidad, bajo la normatividad Colombiana, y con las bondades que tiene esta novedosa metodología de asociación.</w:delText>
        </w:r>
      </w:del>
    </w:p>
    <w:p w14:paraId="72C90842" w14:textId="77777777" w:rsidR="00C12AAE" w:rsidRPr="00102649" w:rsidDel="00911F01" w:rsidRDefault="00C12AAE" w:rsidP="00C12AAE">
      <w:pPr>
        <w:pStyle w:val="Incontec"/>
        <w:rPr>
          <w:del w:id="1357" w:author="andres camilo santana bohorquez" w:date="2017-02-17T09:33:00Z"/>
          <w:rFonts w:cs="Times New Roman"/>
        </w:rPr>
      </w:pPr>
      <w:del w:id="1358" w:author="andres camilo santana bohorquez" w:date="2017-02-17T01:21:00Z">
        <w:r w:rsidRPr="00102649" w:rsidDel="00911F01">
          <w:rPr>
            <w:rFonts w:cs="Times New Roman"/>
          </w:rPr>
          <w:delText>Este tipo modalidad de asociación, facilita la proyección de la empresa, puesto que en cuestiones de asociación, es más flexible que otro tipo de sociedad, permite operar con tranquilidad el objeto social de la compañía, ya que no tiene ningún tipo de restricción.</w:delText>
        </w:r>
      </w:del>
    </w:p>
    <w:p w14:paraId="254ECF67" w14:textId="77777777" w:rsidR="00C12AAE" w:rsidRPr="00102649" w:rsidDel="00911F01" w:rsidRDefault="00C12AAE" w:rsidP="00C12AAE">
      <w:pPr>
        <w:pStyle w:val="Incontec"/>
        <w:rPr>
          <w:del w:id="1359" w:author="andres camilo santana bohorquez" w:date="2017-02-17T09:33:00Z"/>
          <w:rFonts w:cs="Times New Roman"/>
        </w:rPr>
      </w:pPr>
      <w:del w:id="1360" w:author="andres camilo santana bohorquez" w:date="2017-02-17T01:21:00Z">
        <w:r w:rsidRPr="00102649" w:rsidDel="00911F01">
          <w:rPr>
            <w:rFonts w:cs="Times New Roman"/>
          </w:rPr>
          <w:delText>Este tipo de sociedad, se encuentra reglamentada por la Ley 1258 de 2008, en la cual, las características generales para la constitución y funcionamiento de la misma, esta se constituye por una o varias</w:delText>
        </w:r>
        <w:r w:rsidDel="00911F01">
          <w:rPr>
            <w:rFonts w:cs="Times New Roman"/>
          </w:rPr>
          <w:delText xml:space="preserve"> personas naturales o jurídicas, mediante Escritura P</w:delText>
        </w:r>
        <w:r w:rsidRPr="003611B9" w:rsidDel="00911F01">
          <w:rPr>
            <w:rFonts w:cs="Times New Roman"/>
          </w:rPr>
          <w:delText>ública ante notar</w:delText>
        </w:r>
        <w:r w:rsidDel="00911F01">
          <w:rPr>
            <w:rFonts w:cs="Times New Roman"/>
          </w:rPr>
          <w:delText>io, según lo dispuesto en el artí</w:delText>
        </w:r>
        <w:r w:rsidRPr="003611B9" w:rsidDel="00911F01">
          <w:rPr>
            <w:rFonts w:cs="Times New Roman"/>
          </w:rPr>
          <w:delText>culo</w:delText>
        </w:r>
        <w:r w:rsidDel="00911F01">
          <w:rPr>
            <w:rFonts w:cs="Times New Roman"/>
          </w:rPr>
          <w:delText xml:space="preserve"> </w:delText>
        </w:r>
        <w:r w:rsidRPr="003611B9" w:rsidDel="00911F01">
          <w:rPr>
            <w:rFonts w:cs="Times New Roman"/>
          </w:rPr>
          <w:delText>5</w:delText>
        </w:r>
        <w:r w:rsidDel="00911F01">
          <w:rPr>
            <w:rFonts w:cs="Times New Roman"/>
          </w:rPr>
          <w:delText xml:space="preserve">  de esta ley.</w:delText>
        </w:r>
      </w:del>
    </w:p>
    <w:p w14:paraId="5B776CF8" w14:textId="77777777" w:rsidR="00C12AAE" w:rsidRPr="00102649" w:rsidDel="00911F01" w:rsidRDefault="00C12AAE" w:rsidP="00C12AAE">
      <w:pPr>
        <w:pStyle w:val="Incontec"/>
        <w:rPr>
          <w:del w:id="1361" w:author="andres camilo santana bohorquez" w:date="2017-02-17T09:33:00Z"/>
          <w:rFonts w:cs="Times New Roman"/>
        </w:rPr>
      </w:pPr>
      <w:del w:id="1362" w:author="andres camilo santana bohorquez" w:date="2017-02-17T01:21:00Z">
        <w:r w:rsidRPr="00102649" w:rsidDel="00911F01">
          <w:rPr>
            <w:rFonts w:cs="Times New Roman"/>
          </w:rPr>
          <w:delText>Los socios administran por sí o por un mandatario elegido en común acuerdo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delText>
        </w:r>
      </w:del>
    </w:p>
    <w:p w14:paraId="0F9C5C09" w14:textId="77777777" w:rsidR="00C12AAE" w:rsidRPr="00102649" w:rsidDel="00911F01" w:rsidRDefault="00C12AAE" w:rsidP="00C12AAE">
      <w:pPr>
        <w:pStyle w:val="Incontec"/>
        <w:rPr>
          <w:del w:id="1363" w:author="andres camilo santana bohorquez" w:date="2017-02-17T09:33:00Z"/>
          <w:rFonts w:cs="Times New Roman"/>
        </w:rPr>
      </w:pPr>
    </w:p>
    <w:p w14:paraId="7C8374FF" w14:textId="77777777" w:rsidR="00C12AAE" w:rsidRPr="00A46D04" w:rsidDel="00911F01" w:rsidRDefault="00C12AAE" w:rsidP="00C12AAE">
      <w:pPr>
        <w:pStyle w:val="Incontec"/>
        <w:ind w:firstLine="720"/>
        <w:rPr>
          <w:del w:id="1364" w:author="andres camilo santana bohorquez" w:date="2017-02-17T09:33:00Z"/>
          <w:rFonts w:cs="Times New Roman"/>
          <w:b/>
          <w:i/>
          <w:szCs w:val="28"/>
        </w:rPr>
      </w:pPr>
      <w:bookmarkStart w:id="1365" w:name="_aidwzkqlt95h" w:colFirst="0" w:colLast="0"/>
      <w:bookmarkEnd w:id="1365"/>
      <w:del w:id="1366" w:author="andres camilo santana bohorquez" w:date="2017-02-17T01:21:00Z">
        <w:r w:rsidRPr="00A46D04" w:rsidDel="00911F01">
          <w:rPr>
            <w:rFonts w:cs="Times New Roman"/>
            <w:b/>
            <w:i/>
            <w:szCs w:val="28"/>
          </w:rPr>
          <w:delText>Políticas</w:delText>
        </w:r>
      </w:del>
    </w:p>
    <w:p w14:paraId="5A2C4F86" w14:textId="77777777" w:rsidR="00C12AAE" w:rsidRPr="00102649" w:rsidDel="00911F01" w:rsidRDefault="00C12AAE" w:rsidP="00C12AAE">
      <w:pPr>
        <w:pStyle w:val="Incontec"/>
        <w:rPr>
          <w:del w:id="1367" w:author="andres camilo santana bohorquez" w:date="2017-02-17T09:33:00Z"/>
        </w:rPr>
      </w:pPr>
    </w:p>
    <w:p w14:paraId="70F3AF4E" w14:textId="77777777" w:rsidR="00C12AAE" w:rsidRPr="00102649" w:rsidDel="00911F01" w:rsidRDefault="00C12AAE" w:rsidP="00C12AAE">
      <w:pPr>
        <w:pStyle w:val="Incontec"/>
        <w:rPr>
          <w:del w:id="1368" w:author="andres camilo santana bohorquez" w:date="2017-02-17T09:33:00Z"/>
          <w:rFonts w:cs="Times New Roman"/>
        </w:rPr>
      </w:pPr>
      <w:bookmarkStart w:id="1369" w:name="_qkcphrbiucyh" w:colFirst="0" w:colLast="0"/>
      <w:bookmarkEnd w:id="1369"/>
      <w:del w:id="1370" w:author="andres camilo santana bohorquez" w:date="2017-02-17T01:21:00Z">
        <w:r w:rsidRPr="00102649" w:rsidDel="00911F01">
          <w:rPr>
            <w:rFonts w:cs="Times New Roman"/>
          </w:rPr>
          <w:delText xml:space="preserve">Con el fin de posicionar IncluSoft como una de las mayores empresas de desarrollo para personas </w:delText>
        </w:r>
        <w:r w:rsidDel="00911F01">
          <w:rPr>
            <w:rFonts w:cs="Times New Roman"/>
          </w:rPr>
          <w:delText>con Limitaciones</w:delText>
        </w:r>
        <w:r w:rsidRPr="00102649" w:rsidDel="00911F01">
          <w:rPr>
            <w:rFonts w:cs="Times New Roman"/>
          </w:rPr>
          <w:delText xml:space="preserve"> es necesario definir un conjunto de políticas que reflejen la identidad y buenas prácticas que la empresa debería aplicar en el desarrollo de sus actividades:</w:delText>
        </w:r>
      </w:del>
    </w:p>
    <w:p w14:paraId="4F992531" w14:textId="77777777" w:rsidR="00C12AAE" w:rsidRPr="00102649" w:rsidDel="00911F01" w:rsidRDefault="00C12AAE" w:rsidP="00C12AAE">
      <w:pPr>
        <w:pStyle w:val="Incontec"/>
        <w:rPr>
          <w:del w:id="1371" w:author="andres camilo santana bohorquez" w:date="2017-02-17T09:33:00Z"/>
          <w:rFonts w:cs="Times New Roman"/>
        </w:rPr>
      </w:pPr>
      <w:bookmarkStart w:id="1372" w:name="_wb5p4ds2r90k" w:colFirst="0" w:colLast="0"/>
      <w:bookmarkEnd w:id="1372"/>
      <w:del w:id="1373" w:author="andres camilo santana bohorquez" w:date="2017-02-17T01:21:00Z">
        <w:r w:rsidRPr="00102649" w:rsidDel="00911F01">
          <w:rPr>
            <w:rFonts w:cs="Times New Roman"/>
          </w:rPr>
          <w:delText>La empresa mejorará continuamente su rentabilidad para asegurar su permanencia en el negocio y aumentar la satisfacción de sus accionistas.</w:delText>
        </w:r>
      </w:del>
    </w:p>
    <w:p w14:paraId="4134AB55" w14:textId="77777777" w:rsidR="00C12AAE" w:rsidRPr="00102649" w:rsidDel="00911F01" w:rsidRDefault="00C12AAE" w:rsidP="00C12AAE">
      <w:pPr>
        <w:pStyle w:val="Incontec"/>
        <w:rPr>
          <w:del w:id="1374" w:author="andres camilo santana bohorquez" w:date="2017-02-17T09:33:00Z"/>
          <w:rFonts w:cs="Times New Roman"/>
        </w:rPr>
      </w:pPr>
      <w:bookmarkStart w:id="1375" w:name="_6nju97tk8b5h" w:colFirst="0" w:colLast="0"/>
      <w:bookmarkEnd w:id="1375"/>
      <w:del w:id="1376" w:author="andres camilo santana bohorquez" w:date="2017-02-17T01:21:00Z">
        <w:r w:rsidRPr="00102649" w:rsidDel="00911F01">
          <w:rPr>
            <w:rFonts w:cs="Times New Roman"/>
          </w:rPr>
          <w:delText>Mantener un trato amable y respetuoso hacia nuestros clientes.</w:delText>
        </w:r>
      </w:del>
    </w:p>
    <w:p w14:paraId="1C9DB040" w14:textId="77777777" w:rsidR="00C12AAE" w:rsidRPr="00102649" w:rsidDel="00911F01" w:rsidRDefault="00C12AAE" w:rsidP="00C12AAE">
      <w:pPr>
        <w:pStyle w:val="Incontec"/>
        <w:rPr>
          <w:del w:id="1377" w:author="andres camilo santana bohorquez" w:date="2017-02-17T09:33:00Z"/>
          <w:rFonts w:cs="Times New Roman"/>
        </w:rPr>
      </w:pPr>
      <w:bookmarkStart w:id="1378" w:name="_lqx03aryu8nj" w:colFirst="0" w:colLast="0"/>
      <w:bookmarkEnd w:id="1378"/>
      <w:del w:id="1379" w:author="andres camilo santana bohorquez" w:date="2017-02-17T01:21:00Z">
        <w:r w:rsidRPr="00102649" w:rsidDel="00911F01">
          <w:rPr>
            <w:rFonts w:cs="Times New Roman"/>
          </w:rPr>
          <w:delTex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delText>
        </w:r>
      </w:del>
    </w:p>
    <w:p w14:paraId="687F4EF4" w14:textId="77777777" w:rsidR="00C12AAE" w:rsidRPr="00102649" w:rsidDel="00911F01" w:rsidRDefault="00C12AAE" w:rsidP="00C12AAE">
      <w:pPr>
        <w:pStyle w:val="Incontec"/>
        <w:rPr>
          <w:del w:id="1380" w:author="andres camilo santana bohorquez" w:date="2017-02-17T09:33:00Z"/>
          <w:rFonts w:cs="Times New Roman"/>
        </w:rPr>
      </w:pPr>
      <w:bookmarkStart w:id="1381" w:name="_q99vnpi8md0" w:colFirst="0" w:colLast="0"/>
      <w:bookmarkEnd w:id="1381"/>
      <w:del w:id="1382" w:author="andres camilo santana bohorquez" w:date="2017-02-17T01:21:00Z">
        <w:r w:rsidRPr="00102649" w:rsidDel="00911F01">
          <w:rPr>
            <w:rFonts w:cs="Times New Roman"/>
          </w:rPr>
          <w:delText>Toda modificación en la estructura organizacional deberá ser aprobada por el  directorio en base a estudios o análisis de procesos organizacionales.</w:delText>
        </w:r>
      </w:del>
    </w:p>
    <w:p w14:paraId="7704E052" w14:textId="77777777" w:rsidR="00C12AAE" w:rsidRPr="00102649" w:rsidDel="00911F01" w:rsidRDefault="00C12AAE" w:rsidP="00C12AAE">
      <w:pPr>
        <w:pStyle w:val="Incontec"/>
        <w:rPr>
          <w:del w:id="1383" w:author="andres camilo santana bohorquez" w:date="2017-02-17T09:33:00Z"/>
          <w:rFonts w:cs="Times New Roman"/>
        </w:rPr>
      </w:pPr>
      <w:bookmarkStart w:id="1384" w:name="_a1z60bqpy003" w:colFirst="0" w:colLast="0"/>
      <w:bookmarkEnd w:id="1384"/>
      <w:del w:id="1385" w:author="andres camilo santana bohorquez" w:date="2017-02-17T01:21:00Z">
        <w:r w:rsidRPr="00102649" w:rsidDel="00911F01">
          <w:rPr>
            <w:rFonts w:cs="Times New Roman"/>
          </w:rPr>
          <w:delTex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delText>
        </w:r>
      </w:del>
    </w:p>
    <w:p w14:paraId="111EA965" w14:textId="77777777" w:rsidR="00C12AAE" w:rsidRPr="00102649" w:rsidDel="00911F01" w:rsidRDefault="00C12AAE" w:rsidP="00C12AAE">
      <w:pPr>
        <w:pStyle w:val="Incontec"/>
        <w:rPr>
          <w:del w:id="1386" w:author="andres camilo santana bohorquez" w:date="2017-02-17T09:33:00Z"/>
          <w:rFonts w:cs="Times New Roman"/>
        </w:rPr>
      </w:pPr>
      <w:bookmarkStart w:id="1387" w:name="_did084qksvoo" w:colFirst="0" w:colLast="0"/>
      <w:bookmarkEnd w:id="1387"/>
      <w:del w:id="1388" w:author="andres camilo santana bohorquez" w:date="2017-02-17T01:21:00Z">
        <w:r w:rsidRPr="00102649" w:rsidDel="00911F01">
          <w:rPr>
            <w:rFonts w:cs="Times New Roman"/>
          </w:rPr>
          <w:delText xml:space="preserve">El sistema de remuneración de la organización obedecerá a un modelo internacionalmente aceptado y su valoración estará de acuerdo con el mercado laboral local del sector de las tecnologías. </w:delText>
        </w:r>
      </w:del>
    </w:p>
    <w:p w14:paraId="6055480E" w14:textId="77777777" w:rsidR="00C12AAE" w:rsidRPr="00102649" w:rsidDel="00911F01" w:rsidRDefault="00C12AAE" w:rsidP="00C12AAE">
      <w:pPr>
        <w:pStyle w:val="Incontec"/>
        <w:rPr>
          <w:del w:id="1389" w:author="andres camilo santana bohorquez" w:date="2017-02-17T09:33:00Z"/>
          <w:rFonts w:cs="Times New Roman"/>
        </w:rPr>
      </w:pPr>
      <w:bookmarkStart w:id="1390" w:name="_my0hua41o1ti" w:colFirst="0" w:colLast="0"/>
      <w:bookmarkEnd w:id="1390"/>
      <w:del w:id="1391" w:author="andres camilo santana bohorquez" w:date="2017-02-17T01:21:00Z">
        <w:r w:rsidRPr="00102649" w:rsidDel="00911F01">
          <w:rPr>
            <w:rFonts w:cs="Times New Roman"/>
          </w:rPr>
          <w:delText xml:space="preserve">Las elevaciones salariales se realizarán únicamente como consecuencia de la evaluación de desempeño y la situación financiera de la empresa, se exceptúan las disposiciones gubernamentales y legales aplicables a la Compañía. </w:delText>
        </w:r>
      </w:del>
    </w:p>
    <w:p w14:paraId="42BA1C0D" w14:textId="77777777" w:rsidR="00C12AAE" w:rsidRPr="00102649" w:rsidDel="00911F01" w:rsidRDefault="00C12AAE" w:rsidP="00C12AAE">
      <w:pPr>
        <w:pStyle w:val="Incontec"/>
        <w:rPr>
          <w:del w:id="1392" w:author="andres camilo santana bohorquez" w:date="2017-02-17T09:33:00Z"/>
          <w:rFonts w:cs="Times New Roman"/>
        </w:rPr>
      </w:pPr>
      <w:bookmarkStart w:id="1393" w:name="_lbql2gcfs653" w:colFirst="0" w:colLast="0"/>
      <w:bookmarkEnd w:id="1393"/>
      <w:del w:id="1394" w:author="andres camilo santana bohorquez" w:date="2017-02-17T01:21:00Z">
        <w:r w:rsidRPr="00102649" w:rsidDel="00911F01">
          <w:rPr>
            <w:rFonts w:cs="Times New Roman"/>
          </w:rPr>
          <w:delTex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sustentatoria que justifique la decisión. En el caso de creaciones, deberá además contar con la autorización del Directorio. </w:delText>
        </w:r>
      </w:del>
    </w:p>
    <w:p w14:paraId="78D2E5D4" w14:textId="77777777" w:rsidR="00C12AAE" w:rsidRPr="00102649" w:rsidDel="00911F01" w:rsidRDefault="00C12AAE" w:rsidP="00C12AAE">
      <w:pPr>
        <w:pStyle w:val="Incontec"/>
        <w:rPr>
          <w:del w:id="1395" w:author="andres camilo santana bohorquez" w:date="2017-02-17T09:33:00Z"/>
          <w:rFonts w:cs="Times New Roman"/>
        </w:rPr>
      </w:pPr>
      <w:bookmarkStart w:id="1396" w:name="_288jymkurjj3" w:colFirst="0" w:colLast="0"/>
      <w:bookmarkEnd w:id="1396"/>
      <w:del w:id="1397" w:author="andres camilo santana bohorquez" w:date="2017-02-17T01:21:00Z">
        <w:r w:rsidRPr="00102649" w:rsidDel="00911F01">
          <w:rPr>
            <w:rFonts w:cs="Times New Roman"/>
          </w:rPr>
          <w:delTex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delText>
        </w:r>
      </w:del>
    </w:p>
    <w:p w14:paraId="4DC7DE51" w14:textId="77777777" w:rsidR="00C12AAE" w:rsidRPr="00102649" w:rsidDel="00911F01" w:rsidRDefault="00C12AAE" w:rsidP="00C12AAE">
      <w:pPr>
        <w:pStyle w:val="Incontec"/>
        <w:rPr>
          <w:del w:id="1398" w:author="andres camilo santana bohorquez" w:date="2017-02-17T09:33:00Z"/>
          <w:rFonts w:cs="Times New Roman"/>
        </w:rPr>
      </w:pPr>
      <w:bookmarkStart w:id="1399" w:name="_1judlrihp9r3" w:colFirst="0" w:colLast="0"/>
      <w:bookmarkEnd w:id="1399"/>
    </w:p>
    <w:p w14:paraId="07A89D46" w14:textId="77777777" w:rsidR="00C12AAE" w:rsidRPr="00E21B5B" w:rsidDel="00911F01" w:rsidRDefault="00C12AAE" w:rsidP="00C12AAE">
      <w:pPr>
        <w:pStyle w:val="Incontec"/>
        <w:rPr>
          <w:del w:id="1400" w:author="andres camilo santana bohorquez" w:date="2017-02-17T09:33:00Z"/>
          <w:rFonts w:cs="Times New Roman"/>
          <w:b/>
          <w:szCs w:val="28"/>
        </w:rPr>
      </w:pPr>
      <w:bookmarkStart w:id="1401" w:name="_944ehxzb7408" w:colFirst="0" w:colLast="0"/>
      <w:bookmarkEnd w:id="1401"/>
      <w:del w:id="1402" w:author="andres camilo santana bohorquez" w:date="2017-02-17T01:21:00Z">
        <w:r w:rsidRPr="00E21B5B" w:rsidDel="00911F01">
          <w:rPr>
            <w:rFonts w:cs="Times New Roman"/>
            <w:b/>
            <w:szCs w:val="28"/>
          </w:rPr>
          <w:delText>Normas</w:delText>
        </w:r>
      </w:del>
    </w:p>
    <w:p w14:paraId="6AA643B8" w14:textId="77777777" w:rsidR="00C12AAE" w:rsidRPr="00102649" w:rsidDel="00911F01" w:rsidRDefault="00C12AAE" w:rsidP="00C12AAE">
      <w:pPr>
        <w:pStyle w:val="Incontec"/>
        <w:rPr>
          <w:del w:id="1403" w:author="andres camilo santana bohorquez" w:date="2017-02-17T09:33:00Z"/>
        </w:rPr>
      </w:pPr>
    </w:p>
    <w:p w14:paraId="0780DA04" w14:textId="77777777" w:rsidR="00C12AAE" w:rsidRPr="00102649" w:rsidDel="00911F01" w:rsidRDefault="00C12AAE" w:rsidP="00C12AAE">
      <w:pPr>
        <w:pStyle w:val="Incontec"/>
        <w:rPr>
          <w:del w:id="1404" w:author="andres camilo santana bohorquez" w:date="2017-02-17T09:33:00Z"/>
          <w:rFonts w:cs="Times New Roman"/>
        </w:rPr>
      </w:pPr>
      <w:del w:id="1405" w:author="andres camilo santana bohorquez" w:date="2017-02-17T01:21:00Z">
        <w:r w:rsidRPr="00102649" w:rsidDel="00911F01">
          <w:rPr>
            <w:rFonts w:eastAsia="Arial" w:cs="Times New Roman"/>
          </w:rPr>
          <w:delText>E</w:delText>
        </w:r>
        <w:r w:rsidDel="00911F01">
          <w:rPr>
            <w:rFonts w:eastAsia="Arial" w:cs="Times New Roman"/>
          </w:rPr>
          <w:delText>n</w:delText>
        </w:r>
        <w:r w:rsidRPr="00102649" w:rsidDel="00911F01">
          <w:rPr>
            <w:rFonts w:eastAsia="Arial" w:cs="Times New Roman"/>
          </w:rPr>
          <w:delText xml:space="preserve"> la iniciación de cualquier proyecto de negocio es necesario contar con el conocimiento de la  Ley Tributaria, que tienen incidencia con la industria de Software, en Colombia  la Federación Colombiana de la Industria de Software y tecnologías informáticas.</w:delText>
        </w:r>
      </w:del>
    </w:p>
    <w:p w14:paraId="75387BB4" w14:textId="77777777" w:rsidR="00C12AAE" w:rsidRPr="00102649" w:rsidDel="00911F01" w:rsidRDefault="00C12AAE" w:rsidP="00C12AAE">
      <w:pPr>
        <w:pStyle w:val="Incontec"/>
        <w:rPr>
          <w:del w:id="1406" w:author="andres camilo santana bohorquez" w:date="2017-02-17T09:33:00Z"/>
          <w:rFonts w:cs="Times New Roman"/>
        </w:rPr>
      </w:pPr>
      <w:del w:id="1407" w:author="andres camilo santana bohorquez" w:date="2017-02-17T01:21:00Z">
        <w:r w:rsidRPr="00102649" w:rsidDel="00911F01">
          <w:rPr>
            <w:rFonts w:eastAsia="Arial" w:cs="Times New Roman"/>
          </w:rPr>
          <w:delTex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delText>
        </w:r>
      </w:del>
    </w:p>
    <w:p w14:paraId="12EEA7B2" w14:textId="77777777" w:rsidR="00C12AAE" w:rsidRPr="00102649" w:rsidDel="00911F01" w:rsidRDefault="00C12AAE" w:rsidP="00C12AAE">
      <w:pPr>
        <w:pStyle w:val="Incontec"/>
        <w:rPr>
          <w:del w:id="1408" w:author="andres camilo santana bohorquez" w:date="2017-02-17T09:33:00Z"/>
          <w:rFonts w:cs="Times New Roman"/>
        </w:rPr>
      </w:pPr>
      <w:del w:id="1409" w:author="andres camilo santana bohorquez" w:date="2017-02-17T01:21:00Z">
        <w:r w:rsidRPr="00102649" w:rsidDel="00911F01">
          <w:rPr>
            <w:rFonts w:eastAsia="Arial" w:cs="Times New Roman"/>
          </w:rPr>
          <w:delTex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delText>
        </w:r>
      </w:del>
    </w:p>
    <w:p w14:paraId="68A42284" w14:textId="77777777" w:rsidR="00C12AAE" w:rsidRPr="00102649" w:rsidDel="00911F01" w:rsidRDefault="00C12AAE" w:rsidP="00C12AAE">
      <w:pPr>
        <w:pStyle w:val="Incontec"/>
        <w:rPr>
          <w:del w:id="1410" w:author="andres camilo santana bohorquez" w:date="2017-02-17T09:33:00Z"/>
          <w:rFonts w:cs="Times New Roman"/>
        </w:rPr>
      </w:pPr>
      <w:del w:id="1411" w:author="andres camilo santana bohorquez" w:date="2017-02-17T01:21:00Z">
        <w:r w:rsidRPr="00102649" w:rsidDel="00911F01">
          <w:rPr>
            <w:rFonts w:eastAsia="Arial" w:cs="Times New Roman"/>
          </w:rPr>
          <w:delTex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delText>
        </w:r>
      </w:del>
    </w:p>
    <w:p w14:paraId="7BCD0D66" w14:textId="77777777" w:rsidR="00C12AAE" w:rsidRPr="00102649" w:rsidDel="00911F01" w:rsidRDefault="00C12AAE" w:rsidP="00C12AAE">
      <w:pPr>
        <w:pStyle w:val="Incontec"/>
        <w:rPr>
          <w:del w:id="1412" w:author="andres camilo santana bohorquez" w:date="2017-02-17T09:33:00Z"/>
          <w:rFonts w:cs="Times New Roman"/>
        </w:rPr>
      </w:pPr>
      <w:del w:id="1413" w:author="andres camilo santana bohorquez" w:date="2017-02-17T01:21:00Z">
        <w:r w:rsidRPr="00102649" w:rsidDel="00911F01">
          <w:rPr>
            <w:rFonts w:eastAsia="Arial" w:cs="Times New Roman"/>
          </w:rPr>
          <w:delText>La legislación colombiana en forma explícita establec</w:delText>
        </w:r>
        <w:r w:rsidDel="00911F01">
          <w:rPr>
            <w:rFonts w:eastAsia="Arial" w:cs="Times New Roman"/>
          </w:rPr>
          <w:delText xml:space="preserve">e sanciones de "prisión de dos </w:delText>
        </w:r>
        <w:r w:rsidRPr="00102649" w:rsidDel="00911F01">
          <w:rPr>
            <w:rFonts w:eastAsia="Arial" w:cs="Times New Roman"/>
          </w:rPr>
          <w:delText>a cinco años y multa de cinco a veinte salarios mínimos mensuales" para quien "reproduzca fonogramas, videogramas, soporte lógico (software) u obras cinematográficas sin autorización previa y expresa del titular, o transporte, almacene, conserve, distribuya, importe, venda, ofrezca, adquiera para la venta o distribución o suministre a cualquier título dichas reproducciones".</w:delText>
        </w:r>
      </w:del>
    </w:p>
    <w:p w14:paraId="0487EE08" w14:textId="77777777" w:rsidR="00C12AAE" w:rsidDel="00911F01" w:rsidRDefault="00C12AAE" w:rsidP="00C12AAE">
      <w:pPr>
        <w:pStyle w:val="Incontec"/>
        <w:rPr>
          <w:del w:id="1414" w:author="andres camilo santana bohorquez" w:date="2017-02-17T09:33:00Z"/>
          <w:rFonts w:cs="Times New Roman"/>
        </w:rPr>
      </w:pPr>
      <w:bookmarkStart w:id="1415" w:name="_7vg6yx7qv3gz" w:colFirst="0" w:colLast="0"/>
      <w:bookmarkEnd w:id="1415"/>
    </w:p>
    <w:p w14:paraId="6DC352A4" w14:textId="77777777" w:rsidR="00C12AAE" w:rsidRPr="00102649" w:rsidDel="00911F01" w:rsidRDefault="00C12AAE" w:rsidP="00C12AAE">
      <w:pPr>
        <w:pStyle w:val="Incontec"/>
        <w:rPr>
          <w:del w:id="1416" w:author="andres camilo santana bohorquez" w:date="2017-02-17T09:33:00Z"/>
          <w:rFonts w:cs="Times New Roman"/>
        </w:rPr>
      </w:pPr>
      <w:del w:id="1417" w:author="andres camilo santana bohorquez" w:date="2017-02-17T01:21:00Z">
        <w:r w:rsidRPr="00102649" w:rsidDel="00911F01">
          <w:rPr>
            <w:rFonts w:cs="Times New Roman"/>
          </w:rPr>
          <w:delText xml:space="preserve">Algunas normas </w:delText>
        </w:r>
        <w:r w:rsidDel="00911F01">
          <w:rPr>
            <w:rFonts w:cs="Times New Roman"/>
          </w:rPr>
          <w:delText xml:space="preserve">que se deben tener en cuenta para </w:delText>
        </w:r>
        <w:r w:rsidRPr="00102649" w:rsidDel="00911F01">
          <w:rPr>
            <w:rFonts w:cs="Times New Roman"/>
          </w:rPr>
          <w:delText>el desarrollo de software</w:delText>
        </w:r>
        <w:r w:rsidDel="00911F01">
          <w:rPr>
            <w:rFonts w:cs="Times New Roman"/>
          </w:rPr>
          <w:delText xml:space="preserve"> para lograr proceso de alta calidad son:</w:delText>
        </w:r>
      </w:del>
    </w:p>
    <w:p w14:paraId="79463E15" w14:textId="77777777" w:rsidR="00C12AAE" w:rsidDel="00911F01" w:rsidRDefault="00C12AAE" w:rsidP="00C12AAE">
      <w:pPr>
        <w:pStyle w:val="Incontec"/>
        <w:rPr>
          <w:del w:id="1418" w:author="andres camilo santana bohorquez" w:date="2017-02-17T09:33:00Z"/>
          <w:rFonts w:cs="Times New Roman"/>
          <w:b/>
        </w:rPr>
      </w:pPr>
      <w:bookmarkStart w:id="1419" w:name="_6yd65t5kl5go" w:colFirst="0" w:colLast="0"/>
      <w:bookmarkEnd w:id="1419"/>
      <w:del w:id="1420" w:author="andres camilo santana bohorquez" w:date="2017-02-17T01:21:00Z">
        <w:r w:rsidRPr="00102649" w:rsidDel="00911F01">
          <w:rPr>
            <w:rFonts w:cs="Times New Roman"/>
            <w:b/>
          </w:rPr>
          <w:delText>Normas I</w:delText>
        </w:r>
        <w:r w:rsidDel="00911F01">
          <w:rPr>
            <w:rFonts w:cs="Times New Roman"/>
            <w:b/>
          </w:rPr>
          <w:delText>SO</w:delText>
        </w:r>
        <w:r w:rsidRPr="00102649" w:rsidDel="00911F01">
          <w:rPr>
            <w:rFonts w:cs="Times New Roman"/>
            <w:b/>
          </w:rPr>
          <w:delText xml:space="preserve"> para el desarrollo de software</w:delText>
        </w:r>
      </w:del>
    </w:p>
    <w:p w14:paraId="16C8AA09" w14:textId="77777777" w:rsidR="00C12AAE" w:rsidDel="00911F01" w:rsidRDefault="00C12AAE" w:rsidP="00C12AAE">
      <w:pPr>
        <w:rPr>
          <w:del w:id="1421" w:author="andres camilo santana bohorquez" w:date="2017-02-17T09:33:00Z"/>
        </w:rPr>
      </w:pPr>
    </w:p>
    <w:tbl>
      <w:tblPr>
        <w:tblStyle w:val="Tablaconcuadrcula"/>
        <w:tblW w:w="0" w:type="auto"/>
        <w:tblLook w:val="04A0" w:firstRow="1" w:lastRow="0" w:firstColumn="1" w:lastColumn="0" w:noHBand="0" w:noVBand="1"/>
      </w:tblPr>
      <w:tblGrid>
        <w:gridCol w:w="2689"/>
        <w:gridCol w:w="6139"/>
      </w:tblGrid>
      <w:tr w:rsidR="00C12AAE" w:rsidDel="00911F01" w14:paraId="4A04E3C9" w14:textId="77777777" w:rsidTr="007B1D63">
        <w:trPr>
          <w:del w:id="1422" w:author="andres camilo santana bohorquez" w:date="2017-02-17T09:33:00Z"/>
        </w:trPr>
        <w:tc>
          <w:tcPr>
            <w:tcW w:w="2689" w:type="dxa"/>
            <w:shd w:val="clear" w:color="auto" w:fill="1F4E79" w:themeFill="accent1" w:themeFillShade="80"/>
          </w:tcPr>
          <w:p w14:paraId="2B2FDF3B" w14:textId="77777777" w:rsidR="00C12AAE" w:rsidRPr="00E21B5B" w:rsidDel="00911F01" w:rsidRDefault="00C12AAE" w:rsidP="007B1D63">
            <w:pPr>
              <w:rPr>
                <w:del w:id="1423" w:author="andres camilo santana bohorquez" w:date="2017-02-17T09:33:00Z"/>
                <w:rFonts w:ascii="LM Roman 10" w:hAnsi="LM Roman 10"/>
                <w:b/>
                <w:color w:val="FFFFFF" w:themeColor="background1"/>
                <w:sz w:val="24"/>
                <w:szCs w:val="24"/>
              </w:rPr>
            </w:pPr>
            <w:del w:id="1424" w:author="andres camilo santana bohorquez" w:date="2017-02-17T01:21:00Z">
              <w:r w:rsidRPr="00E21B5B" w:rsidDel="00911F01">
                <w:rPr>
                  <w:rFonts w:ascii="LM Roman 10" w:hAnsi="LM Roman 10"/>
                  <w:b/>
                  <w:color w:val="FFFFFF" w:themeColor="background1"/>
                  <w:sz w:val="24"/>
                  <w:szCs w:val="24"/>
                </w:rPr>
                <w:delText>Norma</w:delText>
              </w:r>
            </w:del>
          </w:p>
        </w:tc>
        <w:tc>
          <w:tcPr>
            <w:tcW w:w="6139" w:type="dxa"/>
            <w:shd w:val="clear" w:color="auto" w:fill="1F4E79" w:themeFill="accent1" w:themeFillShade="80"/>
          </w:tcPr>
          <w:p w14:paraId="6693AA9B" w14:textId="77777777" w:rsidR="00C12AAE" w:rsidRPr="00E21B5B" w:rsidDel="00911F01" w:rsidRDefault="00C12AAE" w:rsidP="007B1D63">
            <w:pPr>
              <w:rPr>
                <w:del w:id="1425" w:author="andres camilo santana bohorquez" w:date="2017-02-17T09:33:00Z"/>
                <w:rFonts w:ascii="LM Roman 10" w:hAnsi="LM Roman 10"/>
                <w:b/>
                <w:color w:val="FFFFFF" w:themeColor="background1"/>
                <w:sz w:val="24"/>
                <w:szCs w:val="24"/>
              </w:rPr>
            </w:pPr>
            <w:del w:id="1426" w:author="andres camilo santana bohorquez" w:date="2017-02-17T01:21:00Z">
              <w:r w:rsidRPr="00E21B5B" w:rsidDel="00911F01">
                <w:rPr>
                  <w:rFonts w:ascii="LM Roman 10" w:hAnsi="LM Roman 10"/>
                  <w:b/>
                  <w:color w:val="FFFFFF" w:themeColor="background1"/>
                  <w:sz w:val="24"/>
                  <w:szCs w:val="24"/>
                </w:rPr>
                <w:delText>Descripción</w:delText>
              </w:r>
            </w:del>
          </w:p>
        </w:tc>
      </w:tr>
      <w:tr w:rsidR="00C12AAE" w:rsidDel="00911F01" w14:paraId="1E898B08" w14:textId="77777777" w:rsidTr="007B1D63">
        <w:trPr>
          <w:del w:id="1427" w:author="andres camilo santana bohorquez" w:date="2017-02-17T09:33:00Z"/>
        </w:trPr>
        <w:tc>
          <w:tcPr>
            <w:tcW w:w="2689" w:type="dxa"/>
          </w:tcPr>
          <w:p w14:paraId="38A369F1" w14:textId="77777777" w:rsidR="00C12AAE" w:rsidRPr="00E21B5B" w:rsidDel="00911F01" w:rsidRDefault="00C12AAE" w:rsidP="007B1D63">
            <w:pPr>
              <w:pStyle w:val="Incontec"/>
              <w:rPr>
                <w:del w:id="1428" w:author="andres camilo santana bohorquez" w:date="2017-02-17T09:33:00Z"/>
                <w:rFonts w:cs="Times New Roman"/>
              </w:rPr>
            </w:pPr>
            <w:del w:id="1429" w:author="andres camilo santana bohorquez" w:date="2017-02-17T01:21:00Z">
              <w:r w:rsidRPr="00E21B5B" w:rsidDel="00911F01">
                <w:rPr>
                  <w:rFonts w:cs="Times New Roman"/>
                  <w:b/>
                </w:rPr>
                <w:delText>ISO 9001</w:delText>
              </w:r>
            </w:del>
          </w:p>
          <w:p w14:paraId="702406CF" w14:textId="77777777" w:rsidR="00C12AAE" w:rsidRPr="00E21B5B" w:rsidDel="00911F01" w:rsidRDefault="00C12AAE" w:rsidP="007B1D63">
            <w:pPr>
              <w:rPr>
                <w:del w:id="1430" w:author="andres camilo santana bohorquez" w:date="2017-02-17T09:33:00Z"/>
                <w:sz w:val="24"/>
                <w:szCs w:val="24"/>
              </w:rPr>
            </w:pPr>
          </w:p>
        </w:tc>
        <w:tc>
          <w:tcPr>
            <w:tcW w:w="6139" w:type="dxa"/>
          </w:tcPr>
          <w:p w14:paraId="31261F3F" w14:textId="77777777" w:rsidR="00C12AAE" w:rsidRPr="00E21B5B" w:rsidDel="00911F01" w:rsidRDefault="00C12AAE" w:rsidP="007B1D63">
            <w:pPr>
              <w:pStyle w:val="Incontec"/>
              <w:rPr>
                <w:del w:id="1431" w:author="andres camilo santana bohorquez" w:date="2017-02-17T09:33:00Z"/>
              </w:rPr>
            </w:pPr>
            <w:del w:id="1432" w:author="andres camilo santana bohorquez" w:date="2017-02-17T01:21:00Z">
              <w:r w:rsidRPr="00E21B5B" w:rsidDel="00911F01">
                <w:rPr>
                  <w:rFonts w:cs="Times New Roman"/>
                </w:rPr>
                <w:delText>Este es un estándar que describe el sistema de calidad utilizado para mantener el desarrollo de un producto que implique diseño.</w:delText>
              </w:r>
            </w:del>
          </w:p>
        </w:tc>
      </w:tr>
      <w:tr w:rsidR="00C12AAE" w:rsidDel="00911F01" w14:paraId="7C489043" w14:textId="77777777" w:rsidTr="007B1D63">
        <w:trPr>
          <w:del w:id="1433" w:author="andres camilo santana bohorquez" w:date="2017-02-17T09:33:00Z"/>
        </w:trPr>
        <w:tc>
          <w:tcPr>
            <w:tcW w:w="2689" w:type="dxa"/>
          </w:tcPr>
          <w:p w14:paraId="1DA76EE6" w14:textId="77777777" w:rsidR="00C12AAE" w:rsidRPr="00E21B5B" w:rsidDel="00911F01" w:rsidRDefault="00C12AAE" w:rsidP="007B1D63">
            <w:pPr>
              <w:pStyle w:val="Incontec"/>
              <w:rPr>
                <w:del w:id="1434" w:author="andres camilo santana bohorquez" w:date="2017-02-17T09:33:00Z"/>
                <w:rFonts w:cs="Times New Roman"/>
              </w:rPr>
            </w:pPr>
            <w:del w:id="1435" w:author="andres camilo santana bohorquez" w:date="2017-02-17T01:21:00Z">
              <w:r w:rsidRPr="00E21B5B" w:rsidDel="00911F01">
                <w:rPr>
                  <w:rFonts w:cs="Times New Roman"/>
                  <w:b/>
                </w:rPr>
                <w:delText>ISO/IEC 9003</w:delText>
              </w:r>
            </w:del>
          </w:p>
          <w:p w14:paraId="3B5641DA" w14:textId="77777777" w:rsidR="00C12AAE" w:rsidRPr="00E21B5B" w:rsidDel="00911F01" w:rsidRDefault="00C12AAE" w:rsidP="007B1D63">
            <w:pPr>
              <w:rPr>
                <w:del w:id="1436" w:author="andres camilo santana bohorquez" w:date="2017-02-17T09:33:00Z"/>
                <w:sz w:val="24"/>
                <w:szCs w:val="24"/>
              </w:rPr>
            </w:pPr>
          </w:p>
        </w:tc>
        <w:tc>
          <w:tcPr>
            <w:tcW w:w="6139" w:type="dxa"/>
          </w:tcPr>
          <w:p w14:paraId="772908EE" w14:textId="77777777" w:rsidR="00C12AAE" w:rsidRPr="00E21B5B" w:rsidDel="00911F01" w:rsidRDefault="00C12AAE" w:rsidP="007B1D63">
            <w:pPr>
              <w:pStyle w:val="Incontec"/>
              <w:rPr>
                <w:del w:id="1437" w:author="andres camilo santana bohorquez" w:date="2017-02-17T09:33:00Z"/>
              </w:rPr>
            </w:pPr>
            <w:del w:id="1438" w:author="andres camilo santana bohorquez" w:date="2017-02-17T01:21:00Z">
              <w:r w:rsidRPr="00E21B5B" w:rsidDel="00911F01">
                <w:rPr>
                  <w:rFonts w:cs="Times New Roman"/>
                </w:rPr>
                <w:delText>Este es un documento específico que interpreta el I</w:delText>
              </w:r>
              <w:r w:rsidDel="00911F01">
                <w:rPr>
                  <w:rFonts w:cs="Times New Roman"/>
                </w:rPr>
                <w:delText>SO</w:delText>
              </w:r>
              <w:r w:rsidRPr="00E21B5B" w:rsidDel="00911F01">
                <w:rPr>
                  <w:rFonts w:cs="Times New Roman"/>
                </w:rPr>
                <w:delText xml:space="preserve"> 9001 para el desarrollador de software.</w:delText>
              </w:r>
            </w:del>
          </w:p>
        </w:tc>
      </w:tr>
      <w:tr w:rsidR="00C12AAE" w:rsidDel="00911F01" w14:paraId="024E3FED" w14:textId="77777777" w:rsidTr="007B1D63">
        <w:trPr>
          <w:del w:id="1439" w:author="andres camilo santana bohorquez" w:date="2017-02-17T09:33:00Z"/>
        </w:trPr>
        <w:tc>
          <w:tcPr>
            <w:tcW w:w="2689" w:type="dxa"/>
          </w:tcPr>
          <w:p w14:paraId="06D359A6" w14:textId="77777777" w:rsidR="00C12AAE" w:rsidRPr="00E21B5B" w:rsidDel="00911F01" w:rsidRDefault="00C12AAE" w:rsidP="007B1D63">
            <w:pPr>
              <w:pStyle w:val="Incontec"/>
              <w:rPr>
                <w:del w:id="1440" w:author="andres camilo santana bohorquez" w:date="2017-02-17T09:33:00Z"/>
                <w:rFonts w:cs="Times New Roman"/>
              </w:rPr>
            </w:pPr>
            <w:del w:id="1441" w:author="andres camilo santana bohorquez" w:date="2017-02-17T01:21:00Z">
              <w:r w:rsidRPr="00E21B5B" w:rsidDel="00911F01">
                <w:rPr>
                  <w:rFonts w:cs="Times New Roman"/>
                  <w:b/>
                </w:rPr>
                <w:delText>ISO/IEC 12207</w:delText>
              </w:r>
            </w:del>
          </w:p>
          <w:p w14:paraId="7522D9CB" w14:textId="77777777" w:rsidR="00C12AAE" w:rsidRPr="00E21B5B" w:rsidDel="00911F01" w:rsidRDefault="00C12AAE" w:rsidP="007B1D63">
            <w:pPr>
              <w:rPr>
                <w:del w:id="1442" w:author="andres camilo santana bohorquez" w:date="2017-02-17T09:33:00Z"/>
                <w:sz w:val="24"/>
                <w:szCs w:val="24"/>
              </w:rPr>
            </w:pPr>
          </w:p>
        </w:tc>
        <w:tc>
          <w:tcPr>
            <w:tcW w:w="6139" w:type="dxa"/>
          </w:tcPr>
          <w:p w14:paraId="550A2C31" w14:textId="77777777" w:rsidR="00C12AAE" w:rsidRPr="00E21B5B" w:rsidDel="00911F01" w:rsidRDefault="00C12AAE" w:rsidP="007B1D63">
            <w:pPr>
              <w:pStyle w:val="Incontec"/>
              <w:rPr>
                <w:del w:id="1443" w:author="andres camilo santana bohorquez" w:date="2017-02-17T09:33:00Z"/>
              </w:rPr>
            </w:pPr>
            <w:del w:id="1444" w:author="andres camilo santana bohorquez" w:date="2017-02-17T01:21:00Z">
              <w:r w:rsidRPr="00E21B5B" w:rsidDel="00911F01">
                <w:rPr>
                  <w:rFonts w:cs="Times New Roman"/>
                </w:rPr>
                <w:delText>Es el estándar para los procesos de ciclo de vida del software de la organización. Es la base para ISO 15505-SPICE.</w:delText>
              </w:r>
            </w:del>
          </w:p>
        </w:tc>
      </w:tr>
      <w:tr w:rsidR="00C12AAE" w:rsidDel="00911F01" w14:paraId="31C44BEC" w14:textId="77777777" w:rsidTr="007B1D63">
        <w:trPr>
          <w:del w:id="1445" w:author="andres camilo santana bohorquez" w:date="2017-02-17T09:33:00Z"/>
        </w:trPr>
        <w:tc>
          <w:tcPr>
            <w:tcW w:w="2689" w:type="dxa"/>
          </w:tcPr>
          <w:p w14:paraId="0EF71EB3" w14:textId="77777777" w:rsidR="00C12AAE" w:rsidRPr="00E21B5B" w:rsidDel="00911F01" w:rsidRDefault="00C12AAE" w:rsidP="007B1D63">
            <w:pPr>
              <w:pStyle w:val="Incontec"/>
              <w:rPr>
                <w:del w:id="1446" w:author="andres camilo santana bohorquez" w:date="2017-02-17T09:33:00Z"/>
                <w:rFonts w:cs="Times New Roman"/>
              </w:rPr>
            </w:pPr>
            <w:del w:id="1447" w:author="andres camilo santana bohorquez" w:date="2017-02-17T01:21:00Z">
              <w:r w:rsidRPr="00E21B5B" w:rsidDel="00911F01">
                <w:rPr>
                  <w:rFonts w:cs="Times New Roman"/>
                  <w:b/>
                </w:rPr>
                <w:delText>ISO/IEC 15504</w:delText>
              </w:r>
            </w:del>
          </w:p>
          <w:p w14:paraId="396163F7" w14:textId="77777777" w:rsidR="00C12AAE" w:rsidRPr="00E21B5B" w:rsidDel="00911F01" w:rsidRDefault="00C12AAE" w:rsidP="007B1D63">
            <w:pPr>
              <w:rPr>
                <w:del w:id="1448" w:author="andres camilo santana bohorquez" w:date="2017-02-17T09:33:00Z"/>
                <w:sz w:val="24"/>
                <w:szCs w:val="24"/>
              </w:rPr>
            </w:pPr>
          </w:p>
        </w:tc>
        <w:tc>
          <w:tcPr>
            <w:tcW w:w="6139" w:type="dxa"/>
          </w:tcPr>
          <w:p w14:paraId="6844C847" w14:textId="77777777" w:rsidR="00C12AAE" w:rsidRPr="00E21B5B" w:rsidDel="00911F01" w:rsidRDefault="00C12AAE" w:rsidP="007B1D63">
            <w:pPr>
              <w:pStyle w:val="Incontec"/>
              <w:rPr>
                <w:del w:id="1449" w:author="andres camilo santana bohorquez" w:date="2017-02-17T09:33:00Z"/>
              </w:rPr>
            </w:pPr>
            <w:del w:id="1450" w:author="andres camilo santana bohorquez" w:date="2017-02-17T01:21:00Z">
              <w:r w:rsidRPr="00E21B5B" w:rsidDel="00911F01">
                <w:rPr>
                  <w:rFonts w:cs="Times New Roman"/>
                </w:rPr>
                <w:delText>(Conocida como SPICE-Software Process Improvement And Assurance Standards Capability Determination). Un conjunto de 7 normas para establecer y mejorar la capacidad y madurez de los procesos de las organizaciones, proporcionando los principios requeridos para realizar una evaluación de la calidad de los procesos.</w:delText>
              </w:r>
            </w:del>
          </w:p>
        </w:tc>
      </w:tr>
      <w:tr w:rsidR="00C12AAE" w:rsidDel="00911F01" w14:paraId="1CE91B84" w14:textId="77777777" w:rsidTr="007B1D63">
        <w:trPr>
          <w:del w:id="1451" w:author="andres camilo santana bohorquez" w:date="2017-02-17T09:33:00Z"/>
        </w:trPr>
        <w:tc>
          <w:tcPr>
            <w:tcW w:w="2689" w:type="dxa"/>
          </w:tcPr>
          <w:p w14:paraId="52A16770" w14:textId="77777777" w:rsidR="00C12AAE" w:rsidRPr="00E21B5B" w:rsidDel="00911F01" w:rsidRDefault="00C12AAE" w:rsidP="007B1D63">
            <w:pPr>
              <w:pStyle w:val="Incontec"/>
              <w:rPr>
                <w:del w:id="1452" w:author="andres camilo santana bohorquez" w:date="2017-02-17T09:33:00Z"/>
                <w:rFonts w:cs="Times New Roman"/>
              </w:rPr>
            </w:pPr>
            <w:del w:id="1453" w:author="andres camilo santana bohorquez" w:date="2017-02-17T01:21:00Z">
              <w:r w:rsidRPr="00E21B5B" w:rsidDel="00911F01">
                <w:rPr>
                  <w:rFonts w:cs="Times New Roman"/>
                  <w:b/>
                </w:rPr>
                <w:delText>ISO/IEC 14598</w:delText>
              </w:r>
            </w:del>
          </w:p>
          <w:p w14:paraId="150A1133" w14:textId="77777777" w:rsidR="00C12AAE" w:rsidRPr="00E21B5B" w:rsidDel="00911F01" w:rsidRDefault="00C12AAE" w:rsidP="007B1D63">
            <w:pPr>
              <w:pStyle w:val="Incontec"/>
              <w:rPr>
                <w:del w:id="1454" w:author="andres camilo santana bohorquez" w:date="2017-02-17T09:33:00Z"/>
                <w:rFonts w:cs="Times New Roman"/>
                <w:b/>
              </w:rPr>
            </w:pPr>
          </w:p>
        </w:tc>
        <w:tc>
          <w:tcPr>
            <w:tcW w:w="6139" w:type="dxa"/>
          </w:tcPr>
          <w:p w14:paraId="3E429F61" w14:textId="77777777" w:rsidR="00C12AAE" w:rsidRPr="00E21B5B" w:rsidDel="00911F01" w:rsidRDefault="00C12AAE" w:rsidP="007B1D63">
            <w:pPr>
              <w:pStyle w:val="Incontec"/>
              <w:rPr>
                <w:del w:id="1455" w:author="andres camilo santana bohorquez" w:date="2017-02-17T09:33:00Z"/>
                <w:rFonts w:cs="Times New Roman"/>
              </w:rPr>
            </w:pPr>
            <w:del w:id="1456" w:author="andres camilo santana bohorquez" w:date="2017-02-17T01:21:00Z">
              <w:r w:rsidRPr="00E21B5B" w:rsidDel="00911F01">
                <w:rPr>
                  <w:rFonts w:cs="Times New Roman"/>
                </w:rPr>
                <w:delText>Desarrolladas entre 1999 y 2001. Software product evaluation. Evaluación del producto de software.</w:delText>
              </w:r>
            </w:del>
          </w:p>
        </w:tc>
      </w:tr>
      <w:tr w:rsidR="00C12AAE" w:rsidDel="00911F01" w14:paraId="0EE7D200" w14:textId="77777777" w:rsidTr="007B1D63">
        <w:trPr>
          <w:del w:id="1457" w:author="andres camilo santana bohorquez" w:date="2017-02-17T09:33:00Z"/>
        </w:trPr>
        <w:tc>
          <w:tcPr>
            <w:tcW w:w="2689" w:type="dxa"/>
          </w:tcPr>
          <w:p w14:paraId="35D1512C" w14:textId="77777777" w:rsidR="00C12AAE" w:rsidRPr="00E21B5B" w:rsidDel="00911F01" w:rsidRDefault="00C12AAE" w:rsidP="007B1D63">
            <w:pPr>
              <w:pStyle w:val="Incontec"/>
              <w:rPr>
                <w:del w:id="1458" w:author="andres camilo santana bohorquez" w:date="2017-02-17T09:33:00Z"/>
                <w:rFonts w:cs="Times New Roman"/>
              </w:rPr>
            </w:pPr>
            <w:del w:id="1459" w:author="andres camilo santana bohorquez" w:date="2017-02-17T01:21:00Z">
              <w:r w:rsidRPr="00E21B5B" w:rsidDel="00911F01">
                <w:rPr>
                  <w:rFonts w:cs="Times New Roman"/>
                  <w:b/>
                </w:rPr>
                <w:delText>ISO 25000</w:delText>
              </w:r>
            </w:del>
          </w:p>
          <w:p w14:paraId="3A23E3FE" w14:textId="77777777" w:rsidR="00C12AAE" w:rsidRPr="00E21B5B" w:rsidDel="00911F01" w:rsidRDefault="00C12AAE" w:rsidP="007B1D63">
            <w:pPr>
              <w:pStyle w:val="Incontec"/>
              <w:rPr>
                <w:del w:id="1460" w:author="andres camilo santana bohorquez" w:date="2017-02-17T09:33:00Z"/>
                <w:rFonts w:cs="Times New Roman"/>
                <w:b/>
              </w:rPr>
            </w:pPr>
          </w:p>
        </w:tc>
        <w:tc>
          <w:tcPr>
            <w:tcW w:w="6139" w:type="dxa"/>
          </w:tcPr>
          <w:p w14:paraId="0DEE6D67" w14:textId="77777777" w:rsidR="00C12AAE" w:rsidRPr="00E21B5B" w:rsidDel="00911F01" w:rsidRDefault="00C12AAE" w:rsidP="007B1D63">
            <w:pPr>
              <w:pStyle w:val="Incontec"/>
              <w:rPr>
                <w:del w:id="1461" w:author="andres camilo santana bohorquez" w:date="2017-02-17T09:33:00Z"/>
                <w:rFonts w:cs="Times New Roman"/>
              </w:rPr>
            </w:pPr>
            <w:del w:id="1462" w:author="andres camilo santana bohorquez" w:date="2017-02-17T01:21:00Z">
              <w:r w:rsidRPr="00E21B5B" w:rsidDel="00911F01">
                <w:rPr>
                  <w:rFonts w:cs="Times New Roman"/>
                </w:rPr>
                <w:delText>La familia de normas 25000 establecen un modelo de calidad para el producto software además de definir la evaluación de la calidad del producto.</w:delText>
              </w:r>
            </w:del>
          </w:p>
        </w:tc>
      </w:tr>
    </w:tbl>
    <w:p w14:paraId="6A0F7958" w14:textId="5D1EE34C" w:rsidR="00DA045D" w:rsidRPr="000A0072" w:rsidDel="004149B6" w:rsidRDefault="005E09E3" w:rsidP="00B43D6F">
      <w:pPr>
        <w:pStyle w:val="Incontec"/>
        <w:numPr>
          <w:ilvl w:val="1"/>
          <w:numId w:val="1"/>
        </w:numPr>
        <w:jc w:val="left"/>
        <w:outlineLvl w:val="1"/>
        <w:rPr>
          <w:del w:id="1463" w:author="andres camilo santana bohorquez" w:date="2017-02-17T01:24:00Z"/>
          <w:sz w:val="28"/>
          <w:szCs w:val="28"/>
        </w:rPr>
      </w:pPr>
      <w:del w:id="1464" w:author="andres camilo santana bohorquez" w:date="2017-02-17T01:24:00Z">
        <w:r w:rsidDel="004149B6">
          <w:rPr>
            <w:sz w:val="28"/>
            <w:szCs w:val="28"/>
          </w:rPr>
          <w:delText>ESTUDIO DE MERCADO</w:delText>
        </w:r>
      </w:del>
    </w:p>
    <w:p w14:paraId="0DD6C45A" w14:textId="29211FA7" w:rsidR="000A0072" w:rsidRPr="000A0072" w:rsidDel="004149B6" w:rsidRDefault="000A0072" w:rsidP="000A0072">
      <w:pPr>
        <w:rPr>
          <w:del w:id="1465" w:author="andres camilo santana bohorquez" w:date="2017-02-17T01:24:00Z"/>
        </w:rPr>
      </w:pPr>
    </w:p>
    <w:p w14:paraId="55346A91" w14:textId="76D905F7" w:rsidR="00704CBC" w:rsidRPr="0057135C" w:rsidDel="004149B6" w:rsidRDefault="00C96A61" w:rsidP="00B43D6F">
      <w:pPr>
        <w:pStyle w:val="Incontec"/>
        <w:numPr>
          <w:ilvl w:val="2"/>
          <w:numId w:val="1"/>
        </w:numPr>
        <w:outlineLvl w:val="2"/>
        <w:rPr>
          <w:del w:id="1466" w:author="andres camilo santana bohorquez" w:date="2017-02-17T01:24:00Z"/>
          <w:rFonts w:cs="Times New Roman"/>
          <w:szCs w:val="28"/>
        </w:rPr>
      </w:pPr>
      <w:del w:id="1467" w:author="andres camilo santana bohorquez" w:date="2017-02-17T01:24:00Z">
        <w:r w:rsidRPr="0057135C" w:rsidDel="004149B6">
          <w:rPr>
            <w:rFonts w:cs="Times New Roman"/>
            <w:szCs w:val="28"/>
          </w:rPr>
          <w:delText>Demanda.</w:delText>
        </w:r>
      </w:del>
    </w:p>
    <w:p w14:paraId="44FF47E6" w14:textId="31FFDAC9" w:rsidR="00423F1C" w:rsidRPr="004A0580" w:rsidDel="004149B6" w:rsidRDefault="004A0580" w:rsidP="00F12A4C">
      <w:pPr>
        <w:pStyle w:val="Incontec"/>
        <w:rPr>
          <w:del w:id="1468" w:author="andres camilo santana bohorquez" w:date="2017-02-17T01:24:00Z"/>
          <w:rFonts w:cs="Times New Roman"/>
          <w:i/>
          <w:szCs w:val="28"/>
        </w:rPr>
      </w:pPr>
      <w:del w:id="1469" w:author="andres camilo santana bohorquez" w:date="2017-02-17T01:24:00Z">
        <w:r w:rsidRPr="004A0580" w:rsidDel="004149B6">
          <w:rPr>
            <w:rFonts w:cs="Times New Roman"/>
            <w:i/>
            <w:szCs w:val="28"/>
          </w:rPr>
          <w:delText xml:space="preserve">Análisis Internacional – Nacional </w:delText>
        </w:r>
        <w:r w:rsidDel="004149B6">
          <w:rPr>
            <w:rFonts w:cs="Times New Roman"/>
            <w:i/>
            <w:szCs w:val="28"/>
          </w:rPr>
          <w:delText>del mercado de Software.</w:delText>
        </w:r>
      </w:del>
    </w:p>
    <w:p w14:paraId="4AA0CEA1" w14:textId="011F748E" w:rsidR="00D30904" w:rsidRPr="00102649" w:rsidDel="004149B6" w:rsidRDefault="00D868FD" w:rsidP="00F12A4C">
      <w:pPr>
        <w:pStyle w:val="Incontec"/>
        <w:rPr>
          <w:del w:id="1470" w:author="andres camilo santana bohorquez" w:date="2017-02-17T01:24:00Z"/>
          <w:rFonts w:cs="Times New Roman"/>
        </w:rPr>
      </w:pPr>
      <w:bookmarkStart w:id="1471" w:name="_4d34og8" w:colFirst="0" w:colLast="0"/>
      <w:bookmarkEnd w:id="1471"/>
      <w:del w:id="1472" w:author="andres camilo santana bohorquez" w:date="2017-02-17T01:24:00Z">
        <w:r w:rsidRPr="00102649" w:rsidDel="004149B6">
          <w:rPr>
            <w:rFonts w:cs="Times New Roman"/>
          </w:rPr>
          <w:delText xml:space="preserve">Colombia pasó de exportar 12 millones de dólares en el 2010 a 37 millones de dólares durante 2014. Además, la proyección del Ministerio es que en el 2016 las empresas del sector alcancen ventas en el exterior por unos 50 millones de dólares. </w:delText>
        </w:r>
      </w:del>
      <w:customXmlDelRangeStart w:id="1473" w:author="andres camilo santana bohorquez" w:date="2017-02-17T01:24:00Z"/>
      <w:sdt>
        <w:sdtPr>
          <w:rPr>
            <w:rFonts w:cs="Times New Roman"/>
          </w:rPr>
          <w:id w:val="2091115753"/>
          <w:citation/>
        </w:sdtPr>
        <w:sdtContent>
          <w:customXmlDelRangeEnd w:id="1473"/>
          <w:del w:id="1474" w:author="andres camilo santana bohorquez" w:date="2017-02-17T01:24:00Z">
            <w:r w:rsidR="001E2D46" w:rsidRPr="00102649" w:rsidDel="004149B6">
              <w:rPr>
                <w:rFonts w:cs="Times New Roman"/>
              </w:rPr>
              <w:fldChar w:fldCharType="begin"/>
            </w:r>
            <w:r w:rsidR="001E2D46" w:rsidRPr="00102649" w:rsidDel="004149B6">
              <w:rPr>
                <w:rFonts w:cs="Times New Roman"/>
              </w:rPr>
              <w:delInstrText xml:space="preserve"> CITATION TEC15 \l 9226 </w:delInstrText>
            </w:r>
            <w:r w:rsidR="001E2D46" w:rsidRPr="00102649" w:rsidDel="004149B6">
              <w:rPr>
                <w:rFonts w:cs="Times New Roman"/>
              </w:rPr>
              <w:fldChar w:fldCharType="separate"/>
            </w:r>
            <w:r w:rsidR="00643776" w:rsidRPr="00643776" w:rsidDel="004149B6">
              <w:rPr>
                <w:rFonts w:cs="Times New Roman"/>
                <w:noProof/>
              </w:rPr>
              <w:delText>(43)</w:delText>
            </w:r>
            <w:r w:rsidR="001E2D46" w:rsidRPr="00102649" w:rsidDel="004149B6">
              <w:rPr>
                <w:rFonts w:cs="Times New Roman"/>
              </w:rPr>
              <w:fldChar w:fldCharType="end"/>
            </w:r>
          </w:del>
          <w:customXmlDelRangeStart w:id="1475" w:author="andres camilo santana bohorquez" w:date="2017-02-17T01:24:00Z"/>
        </w:sdtContent>
      </w:sdt>
      <w:customXmlDelRangeEnd w:id="1475"/>
    </w:p>
    <w:p w14:paraId="1623CDDC" w14:textId="12F82B34" w:rsidR="00D30904" w:rsidRPr="00102649" w:rsidDel="004149B6" w:rsidRDefault="00D868FD" w:rsidP="00F12A4C">
      <w:pPr>
        <w:pStyle w:val="Incontec"/>
        <w:rPr>
          <w:del w:id="1476" w:author="andres camilo santana bohorquez" w:date="2017-02-17T01:24:00Z"/>
          <w:rFonts w:cs="Times New Roman"/>
        </w:rPr>
      </w:pPr>
      <w:del w:id="1477" w:author="andres camilo santana bohorquez" w:date="2017-02-17T01:24:00Z">
        <w:r w:rsidRPr="00102649" w:rsidDel="004149B6">
          <w:rPr>
            <w:rFonts w:cs="Times New Roman"/>
          </w:rPr>
          <w:delText xml:space="preserve">Al analizar los destinos a los que Colombia exportó contenidos digitales durante el 2014, se puede observar que Estados Unidos (82 por ciento) es el principal mercado al que le apunta la industria nacional. </w:delText>
        </w:r>
      </w:del>
      <w:customXmlDelRangeStart w:id="1478" w:author="andres camilo santana bohorquez" w:date="2017-02-17T01:24:00Z"/>
      <w:sdt>
        <w:sdtPr>
          <w:rPr>
            <w:rFonts w:cs="Times New Roman"/>
          </w:rPr>
          <w:id w:val="-497962545"/>
          <w:citation/>
        </w:sdtPr>
        <w:sdtContent>
          <w:customXmlDelRangeEnd w:id="1478"/>
          <w:del w:id="1479" w:author="andres camilo santana bohorquez" w:date="2017-02-17T01:24:00Z">
            <w:r w:rsidR="001E2D46" w:rsidRPr="00102649" w:rsidDel="004149B6">
              <w:rPr>
                <w:rFonts w:cs="Times New Roman"/>
              </w:rPr>
              <w:fldChar w:fldCharType="begin"/>
            </w:r>
            <w:r w:rsidR="001E2D46" w:rsidRPr="00102649" w:rsidDel="004149B6">
              <w:rPr>
                <w:rFonts w:cs="Times New Roman"/>
              </w:rPr>
              <w:delInstrText xml:space="preserve"> CITATION TEC15 \l 9226 </w:delInstrText>
            </w:r>
            <w:r w:rsidR="001E2D46" w:rsidRPr="00102649" w:rsidDel="004149B6">
              <w:rPr>
                <w:rFonts w:cs="Times New Roman"/>
              </w:rPr>
              <w:fldChar w:fldCharType="separate"/>
            </w:r>
            <w:r w:rsidR="00643776" w:rsidRPr="00643776" w:rsidDel="004149B6">
              <w:rPr>
                <w:rFonts w:cs="Times New Roman"/>
                <w:noProof/>
              </w:rPr>
              <w:delText>(43)</w:delText>
            </w:r>
            <w:r w:rsidR="001E2D46" w:rsidRPr="00102649" w:rsidDel="004149B6">
              <w:rPr>
                <w:rFonts w:cs="Times New Roman"/>
              </w:rPr>
              <w:fldChar w:fldCharType="end"/>
            </w:r>
          </w:del>
          <w:customXmlDelRangeStart w:id="1480" w:author="andres camilo santana bohorquez" w:date="2017-02-17T01:24:00Z"/>
        </w:sdtContent>
      </w:sdt>
      <w:customXmlDelRangeEnd w:id="1480"/>
    </w:p>
    <w:p w14:paraId="769D1C74" w14:textId="496AD93C" w:rsidR="00D30904" w:rsidRPr="00102649" w:rsidDel="004149B6" w:rsidRDefault="00D868FD" w:rsidP="00F12A4C">
      <w:pPr>
        <w:pStyle w:val="Incontec"/>
        <w:rPr>
          <w:del w:id="1481" w:author="andres camilo santana bohorquez" w:date="2017-02-17T01:24:00Z"/>
          <w:rFonts w:cs="Times New Roman"/>
        </w:rPr>
      </w:pPr>
      <w:del w:id="1482" w:author="andres camilo santana bohorquez" w:date="2017-02-17T01:24:00Z">
        <w:r w:rsidRPr="00102649" w:rsidDel="004149B6">
          <w:rPr>
            <w:rFonts w:cs="Times New Roman"/>
          </w:rPr>
          <w:delText xml:space="preserve">El país norteamericano ha aumentado el consumo de contenidos digitales colombianos de forma radical durante los últimos años, teniendo en cuenta que en el 2012 la participación estadounidense en las exportaciones de la industria local era de 25 por ciento. </w:delText>
        </w:r>
      </w:del>
      <w:customXmlDelRangeStart w:id="1483" w:author="andres camilo santana bohorquez" w:date="2017-02-17T01:24:00Z"/>
      <w:sdt>
        <w:sdtPr>
          <w:rPr>
            <w:rFonts w:cs="Times New Roman"/>
          </w:rPr>
          <w:id w:val="1613863094"/>
          <w:citation/>
        </w:sdtPr>
        <w:sdtContent>
          <w:customXmlDelRangeEnd w:id="1483"/>
          <w:del w:id="1484" w:author="andres camilo santana bohorquez" w:date="2017-02-17T01:24:00Z">
            <w:r w:rsidR="00E41122" w:rsidRPr="00102649" w:rsidDel="004149B6">
              <w:rPr>
                <w:rFonts w:cs="Times New Roman"/>
              </w:rPr>
              <w:fldChar w:fldCharType="begin"/>
            </w:r>
            <w:r w:rsidR="00E41122" w:rsidRPr="00102649" w:rsidDel="004149B6">
              <w:rPr>
                <w:rFonts w:cs="Times New Roman"/>
              </w:rPr>
              <w:delInstrText xml:space="preserve"> CITATION TEC15 \l 9226 </w:delInstrText>
            </w:r>
            <w:r w:rsidR="00E41122" w:rsidRPr="00102649" w:rsidDel="004149B6">
              <w:rPr>
                <w:rFonts w:cs="Times New Roman"/>
              </w:rPr>
              <w:fldChar w:fldCharType="separate"/>
            </w:r>
            <w:r w:rsidR="00643776" w:rsidRPr="00643776" w:rsidDel="004149B6">
              <w:rPr>
                <w:rFonts w:cs="Times New Roman"/>
                <w:noProof/>
              </w:rPr>
              <w:delText>(43)</w:delText>
            </w:r>
            <w:r w:rsidR="00E41122" w:rsidRPr="00102649" w:rsidDel="004149B6">
              <w:rPr>
                <w:rFonts w:cs="Times New Roman"/>
              </w:rPr>
              <w:fldChar w:fldCharType="end"/>
            </w:r>
          </w:del>
          <w:customXmlDelRangeStart w:id="1485" w:author="andres camilo santana bohorquez" w:date="2017-02-17T01:24:00Z"/>
        </w:sdtContent>
      </w:sdt>
      <w:customXmlDelRangeEnd w:id="1485"/>
    </w:p>
    <w:p w14:paraId="29E72F99" w14:textId="2AA7867E" w:rsidR="004A0580" w:rsidRPr="004A0580" w:rsidDel="004149B6" w:rsidRDefault="004A0580" w:rsidP="00F12A4C">
      <w:pPr>
        <w:pStyle w:val="Incontec"/>
        <w:rPr>
          <w:del w:id="1486" w:author="andres camilo santana bohorquez" w:date="2017-02-17T01:24:00Z"/>
          <w:rFonts w:cs="Times New Roman"/>
          <w:i/>
        </w:rPr>
      </w:pPr>
      <w:del w:id="1487" w:author="andres camilo santana bohorquez" w:date="2017-02-17T01:24:00Z">
        <w:r w:rsidRPr="004A0580" w:rsidDel="004149B6">
          <w:rPr>
            <w:rFonts w:cs="Times New Roman"/>
            <w:i/>
          </w:rPr>
          <w:delText>Análisis demanda Educativa población con L.C</w:delText>
        </w:r>
      </w:del>
    </w:p>
    <w:p w14:paraId="04597C70" w14:textId="7A47D448" w:rsidR="00D30904" w:rsidRPr="00102649" w:rsidDel="004149B6" w:rsidRDefault="00D868FD" w:rsidP="00F12A4C">
      <w:pPr>
        <w:pStyle w:val="Incontec"/>
        <w:rPr>
          <w:del w:id="1488" w:author="andres camilo santana bohorquez" w:date="2017-02-17T01:24:00Z"/>
          <w:rFonts w:cs="Times New Roman"/>
        </w:rPr>
      </w:pPr>
      <w:del w:id="1489" w:author="andres camilo santana bohorquez" w:date="2017-02-17T01:24:00Z">
        <w:r w:rsidRPr="00102649" w:rsidDel="004149B6">
          <w:rPr>
            <w:rFonts w:cs="Times New Roman"/>
          </w:rPr>
          <w:delText xml:space="preserve">Hablando sobre la demanda de este tipo de negocio debemos identificar las variables que intervienen para comprender el ambiente en el cual se piensa desarrollar el modelo de negocio. </w:delText>
        </w:r>
      </w:del>
    </w:p>
    <w:p w14:paraId="68460B1F" w14:textId="60426B19" w:rsidR="00613C0F" w:rsidRPr="00102649" w:rsidDel="004149B6" w:rsidRDefault="00613C0F" w:rsidP="00F12A4C">
      <w:pPr>
        <w:pStyle w:val="Incontec"/>
        <w:rPr>
          <w:del w:id="1490" w:author="andres camilo santana bohorquez" w:date="2017-02-17T01:24:00Z"/>
          <w:rFonts w:cs="Times New Roman"/>
        </w:rPr>
      </w:pPr>
      <w:del w:id="1491" w:author="andres camilo santana bohorquez" w:date="2017-02-17T01:24:00Z">
        <w:r w:rsidRPr="00102649" w:rsidDel="004149B6">
          <w:rPr>
            <w:rFonts w:cs="Times New Roman"/>
          </w:rPr>
          <w:delText xml:space="preserve">En cuanto a cifras de la población con </w:delText>
        </w:r>
        <w:r w:rsidR="00192E49" w:rsidRPr="00102649" w:rsidDel="004149B6">
          <w:rPr>
            <w:rFonts w:cs="Times New Roman"/>
          </w:rPr>
          <w:delText>Limitaciones Cognitivas</w:delText>
        </w:r>
        <w:r w:rsidRPr="00102649" w:rsidDel="004149B6">
          <w:rPr>
            <w:rFonts w:cs="Times New Roman"/>
          </w:rPr>
          <w:delText xml:space="preserve"> se encuentra que cerca de </w:delText>
        </w:r>
        <w:r w:rsidRPr="00102649" w:rsidDel="004149B6">
          <w:rPr>
            <w:rFonts w:cs="Times New Roman"/>
            <w:b/>
          </w:rPr>
          <w:delText>14.205</w:delText>
        </w:r>
        <w:r w:rsidRPr="00102649" w:rsidDel="004149B6">
          <w:rPr>
            <w:rStyle w:val="Refdenotaalpie"/>
            <w:rFonts w:cs="Times New Roman"/>
            <w:b/>
          </w:rPr>
          <w:footnoteReference w:id="7"/>
        </w:r>
        <w:r w:rsidRPr="00102649" w:rsidDel="004149B6">
          <w:rPr>
            <w:rFonts w:cs="Times New Roman"/>
          </w:rPr>
          <w:delText xml:space="preserve"> personas de las más de 315.000 personas en condición de </w:delText>
        </w:r>
        <w:r w:rsidR="00192E49" w:rsidRPr="00102649" w:rsidDel="004149B6">
          <w:rPr>
            <w:rFonts w:cs="Times New Roman"/>
          </w:rPr>
          <w:delText>Limitaciones Cognitivas</w:delText>
        </w:r>
        <w:r w:rsidRPr="00102649" w:rsidDel="004149B6">
          <w:rPr>
            <w:rFonts w:cs="Times New Roman"/>
          </w:rPr>
          <w:delText xml:space="preserve"> residen en la ciudad de Bogotá. </w:delText>
        </w:r>
      </w:del>
    </w:p>
    <w:p w14:paraId="622590D5" w14:textId="52155870" w:rsidR="00613C0F" w:rsidRPr="00102649" w:rsidDel="004149B6" w:rsidRDefault="00613C0F" w:rsidP="00F12A4C">
      <w:pPr>
        <w:pStyle w:val="Incontec"/>
        <w:rPr>
          <w:del w:id="1494" w:author="andres camilo santana bohorquez" w:date="2017-02-17T01:24:00Z"/>
          <w:rFonts w:cs="Times New Roman"/>
        </w:rPr>
      </w:pPr>
      <w:del w:id="1495" w:author="andres camilo santana bohorquez" w:date="2017-02-17T01:24:00Z">
        <w:r w:rsidRPr="00102649" w:rsidDel="004149B6">
          <w:rPr>
            <w:rFonts w:cs="Times New Roman"/>
          </w:rPr>
          <w:delText xml:space="preserve">Al hacer un análisis sobre sector de la educación, la Secretaría de Educación Distrital indica </w:delText>
        </w:r>
        <w:r w:rsidR="001C7BB2" w:rsidRPr="00102649" w:rsidDel="004149B6">
          <w:rPr>
            <w:rFonts w:cs="Times New Roman"/>
          </w:rPr>
          <w:delText>que,</w:delText>
        </w:r>
        <w:r w:rsidRPr="00102649" w:rsidDel="004149B6">
          <w:rPr>
            <w:rFonts w:cs="Times New Roman"/>
          </w:rPr>
          <w:delText xml:space="preserve"> para mayo de 2005, en Bogotá había 7147 estudiantes con discapacidad con edades comprendidas entre los 5 y 24 años, matriculados en Instituciones Educativas Distritales, de los cuales </w:delText>
        </w:r>
        <w:r w:rsidRPr="00102649" w:rsidDel="004149B6">
          <w:rPr>
            <w:rFonts w:cs="Times New Roman"/>
            <w:b/>
            <w:color w:val="auto"/>
          </w:rPr>
          <w:delText>2976</w:delText>
        </w:r>
        <w:r w:rsidRPr="00102649" w:rsidDel="004149B6">
          <w:rPr>
            <w:rFonts w:cs="Times New Roman"/>
          </w:rPr>
          <w:delText xml:space="preserve"> estaban caracterizados con “</w:delText>
        </w:r>
        <w:r w:rsidR="00192E49" w:rsidRPr="00102649" w:rsidDel="004149B6">
          <w:rPr>
            <w:rFonts w:cs="Times New Roman"/>
          </w:rPr>
          <w:delText>Limitaciones Cognitivas</w:delText>
        </w:r>
        <w:r w:rsidR="001C7BB2" w:rsidRPr="00102649" w:rsidDel="004149B6">
          <w:rPr>
            <w:rFonts w:cs="Times New Roman"/>
          </w:rPr>
          <w:delText>” y 100 de ellos con “S</w:delText>
        </w:r>
        <w:r w:rsidRPr="00102649" w:rsidDel="004149B6">
          <w:rPr>
            <w:rFonts w:cs="Times New Roman"/>
          </w:rPr>
          <w:delText>índrome de Down</w:delText>
        </w:r>
        <w:r w:rsidR="001C7BB2" w:rsidRPr="00102649" w:rsidDel="004149B6">
          <w:rPr>
            <w:rFonts w:cs="Times New Roman"/>
          </w:rPr>
          <w:delText>”</w:delText>
        </w:r>
        <w:r w:rsidRPr="00102649" w:rsidDel="004149B6">
          <w:rPr>
            <w:rFonts w:cs="Times New Roman"/>
          </w:rPr>
          <w:delText xml:space="preserve">. </w:delText>
        </w:r>
      </w:del>
      <w:customXmlDelRangeStart w:id="1496" w:author="andres camilo santana bohorquez" w:date="2017-02-17T01:24:00Z"/>
      <w:sdt>
        <w:sdtPr>
          <w:rPr>
            <w:rFonts w:cs="Times New Roman"/>
          </w:rPr>
          <w:id w:val="-1352340027"/>
          <w:citation/>
        </w:sdtPr>
        <w:sdtContent>
          <w:customXmlDelRangeEnd w:id="1496"/>
          <w:del w:id="1497" w:author="andres camilo santana bohorquez" w:date="2017-02-17T01:24:00Z">
            <w:r w:rsidRPr="00102649" w:rsidDel="004149B6">
              <w:rPr>
                <w:rFonts w:cs="Times New Roman"/>
              </w:rPr>
              <w:fldChar w:fldCharType="begin"/>
            </w:r>
            <w:r w:rsidRPr="00102649" w:rsidDel="004149B6">
              <w:rPr>
                <w:rFonts w:cs="Times New Roman"/>
              </w:rPr>
              <w:delInstrText xml:space="preserve"> CITATION Car16 \l 9226 </w:delInstrText>
            </w:r>
            <w:r w:rsidRPr="00102649" w:rsidDel="004149B6">
              <w:rPr>
                <w:rFonts w:cs="Times New Roman"/>
              </w:rPr>
              <w:fldChar w:fldCharType="separate"/>
            </w:r>
            <w:r w:rsidR="00643776" w:rsidRPr="00643776" w:rsidDel="004149B6">
              <w:rPr>
                <w:rFonts w:cs="Times New Roman"/>
                <w:noProof/>
              </w:rPr>
              <w:delText>(44)</w:delText>
            </w:r>
            <w:r w:rsidRPr="00102649" w:rsidDel="004149B6">
              <w:rPr>
                <w:rFonts w:cs="Times New Roman"/>
              </w:rPr>
              <w:fldChar w:fldCharType="end"/>
            </w:r>
          </w:del>
          <w:customXmlDelRangeStart w:id="1498" w:author="andres camilo santana bohorquez" w:date="2017-02-17T01:24:00Z"/>
        </w:sdtContent>
      </w:sdt>
      <w:customXmlDelRangeEnd w:id="1498"/>
      <w:del w:id="1499" w:author="andres camilo santana bohorquez" w:date="2017-02-17T01:24:00Z">
        <w:r w:rsidRPr="00102649" w:rsidDel="004149B6">
          <w:rPr>
            <w:rFonts w:cs="Times New Roman"/>
          </w:rPr>
          <w:delText xml:space="preserve"> </w:delText>
        </w:r>
      </w:del>
    </w:p>
    <w:p w14:paraId="56321CC9" w14:textId="56DABF1E" w:rsidR="00613C0F" w:rsidRPr="00102649" w:rsidDel="004149B6" w:rsidRDefault="00613C0F" w:rsidP="00F12A4C">
      <w:pPr>
        <w:pStyle w:val="Incontec"/>
        <w:rPr>
          <w:del w:id="1500" w:author="andres camilo santana bohorquez" w:date="2017-02-17T01:24:00Z"/>
          <w:rFonts w:cs="Times New Roman"/>
        </w:rPr>
      </w:pPr>
      <w:del w:id="1501" w:author="andres camilo santana bohorquez" w:date="2017-02-17T01:24:00Z">
        <w:r w:rsidRPr="00102649" w:rsidDel="004149B6">
          <w:rPr>
            <w:rFonts w:cs="Times New Roman"/>
          </w:rPr>
          <w:delText xml:space="preserve">Estas cifras nos indican que cerca de un 21% de la población en condición de </w:delText>
        </w:r>
        <w:r w:rsidR="00192E49" w:rsidRPr="00102649" w:rsidDel="004149B6">
          <w:rPr>
            <w:rFonts w:cs="Times New Roman"/>
          </w:rPr>
          <w:delText>Limitaciones Cognitivas</w:delText>
        </w:r>
        <w:r w:rsidRPr="00102649" w:rsidDel="004149B6">
          <w:rPr>
            <w:rFonts w:cs="Times New Roman"/>
          </w:rPr>
          <w:delText xml:space="preserve"> está recibiendo algún tipo de apoyo en el proceso de satisfacer esas necesidades educativas especiales. </w:delText>
        </w:r>
      </w:del>
    </w:p>
    <w:p w14:paraId="7807968C" w14:textId="2862D740" w:rsidR="00D30904" w:rsidRPr="00102649" w:rsidDel="004149B6" w:rsidRDefault="00D868FD" w:rsidP="00F12A4C">
      <w:pPr>
        <w:pStyle w:val="Incontec"/>
        <w:rPr>
          <w:del w:id="1502" w:author="andres camilo santana bohorquez" w:date="2017-02-17T01:24:00Z"/>
          <w:rFonts w:cs="Times New Roman"/>
        </w:rPr>
      </w:pPr>
      <w:del w:id="1503" w:author="andres camilo santana bohorquez" w:date="2017-02-17T01:24:00Z">
        <w:r w:rsidRPr="00102649" w:rsidDel="004149B6">
          <w:rPr>
            <w:rFonts w:cs="Times New Roman"/>
          </w:rPr>
          <w:delText xml:space="preserve">Dado que la idea de negocio está dirigida a sectores de mercado como familias que presenten en su nicho familiar una persona con </w:delText>
        </w:r>
        <w:r w:rsidR="000A0072" w:rsidRPr="00102649" w:rsidDel="004149B6">
          <w:rPr>
            <w:rFonts w:cs="Times New Roman"/>
          </w:rPr>
          <w:delText>Limitación</w:delText>
        </w:r>
        <w:r w:rsidR="00192E49" w:rsidRPr="00102649" w:rsidDel="004149B6">
          <w:rPr>
            <w:rFonts w:cs="Times New Roman"/>
          </w:rPr>
          <w:delText xml:space="preserve"> Cognitiva</w:delText>
        </w:r>
        <w:r w:rsidRPr="00102649" w:rsidDel="004149B6">
          <w:rPr>
            <w:rFonts w:cs="Times New Roman"/>
          </w:rPr>
          <w:delText xml:space="preserve">, las mismas personas que presentan la </w:delText>
        </w:r>
        <w:r w:rsidR="000A0072" w:rsidRPr="00102649" w:rsidDel="004149B6">
          <w:rPr>
            <w:rFonts w:cs="Times New Roman"/>
          </w:rPr>
          <w:delText>Limitación</w:delText>
        </w:r>
        <w:r w:rsidR="00192E49" w:rsidRPr="00102649" w:rsidDel="004149B6">
          <w:rPr>
            <w:rFonts w:cs="Times New Roman"/>
          </w:rPr>
          <w:delText xml:space="preserve"> Cognitiva</w:delText>
        </w:r>
        <w:r w:rsidRPr="00102649" w:rsidDel="004149B6">
          <w:rPr>
            <w:rFonts w:cs="Times New Roman"/>
          </w:rPr>
          <w:delText xml:space="preserve"> y finalmente Instituciones </w:delText>
        </w:r>
        <w:r w:rsidR="004A0580" w:rsidDel="004149B6">
          <w:rPr>
            <w:rFonts w:cs="Times New Roman"/>
          </w:rPr>
          <w:delText>privadas</w:delText>
        </w:r>
        <w:r w:rsidRPr="00102649" w:rsidDel="004149B6">
          <w:rPr>
            <w:rFonts w:cs="Times New Roman"/>
          </w:rPr>
          <w:delText xml:space="preserve"> </w:delText>
        </w:r>
        <w:r w:rsidR="004A0580" w:rsidDel="004149B6">
          <w:rPr>
            <w:rFonts w:cs="Times New Roman"/>
          </w:rPr>
          <w:delText>en las cuales tengan como objetivo social trabajar</w:delText>
        </w:r>
        <w:r w:rsidRPr="00102649" w:rsidDel="004149B6">
          <w:rPr>
            <w:rFonts w:cs="Times New Roman"/>
          </w:rPr>
          <w:delText xml:space="preserve"> en proyectos para personas con </w:delText>
        </w:r>
        <w:r w:rsidR="004A0580" w:rsidDel="004149B6">
          <w:rPr>
            <w:rFonts w:cs="Times New Roman"/>
          </w:rPr>
          <w:delText>Limitaciones.</w:delText>
        </w:r>
        <w:r w:rsidRPr="00102649" w:rsidDel="004149B6">
          <w:rPr>
            <w:rFonts w:cs="Times New Roman"/>
          </w:rPr>
          <w:delText xml:space="preserve"> se tendrá que tener en cuenta  la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para  los dos primeros segmentos del mercado y para el sector gubernamental se tendrían en cuenta la venta de la propiedad intelectual de aplicación lo cual aumentaría el valor del producto. Por último los proveedores de servicios de venta de aplicaciones como App Store y Play Store, estas variables (sector del mercado, costo, proveedores) nos permitirán analizar el comportamiento de nuestro producto en el mercado.</w:delText>
        </w:r>
      </w:del>
    </w:p>
    <w:p w14:paraId="56276C19" w14:textId="72E88DA9" w:rsidR="00D30904" w:rsidRPr="00102649" w:rsidDel="004149B6" w:rsidRDefault="00D30904" w:rsidP="00F12A4C">
      <w:pPr>
        <w:pStyle w:val="Incontec"/>
        <w:rPr>
          <w:del w:id="1504" w:author="andres camilo santana bohorquez" w:date="2017-02-17T01:24:00Z"/>
          <w:rFonts w:cs="Times New Roman"/>
        </w:rPr>
      </w:pPr>
    </w:p>
    <w:p w14:paraId="0E2AAA55" w14:textId="356E3696" w:rsidR="00D30904" w:rsidDel="004149B6" w:rsidRDefault="0057135C" w:rsidP="00B43D6F">
      <w:pPr>
        <w:pStyle w:val="Incontec"/>
        <w:numPr>
          <w:ilvl w:val="2"/>
          <w:numId w:val="1"/>
        </w:numPr>
        <w:outlineLvl w:val="2"/>
        <w:rPr>
          <w:del w:id="1505" w:author="andres camilo santana bohorquez" w:date="2017-02-17T01:24:00Z"/>
          <w:rFonts w:cs="Times New Roman"/>
          <w:szCs w:val="28"/>
        </w:rPr>
      </w:pPr>
      <w:bookmarkStart w:id="1506" w:name="_17dp8vu" w:colFirst="0" w:colLast="0"/>
      <w:bookmarkStart w:id="1507" w:name="_Ref467493439"/>
      <w:bookmarkStart w:id="1508" w:name="_Ref467493474"/>
      <w:bookmarkStart w:id="1509" w:name="_Ref467493476"/>
      <w:bookmarkStart w:id="1510" w:name="_Ref467639396"/>
      <w:bookmarkEnd w:id="1506"/>
      <w:del w:id="1511" w:author="andres camilo santana bohorquez" w:date="2017-02-17T01:24:00Z">
        <w:r w:rsidRPr="0057135C" w:rsidDel="004149B6">
          <w:rPr>
            <w:rFonts w:cs="Times New Roman"/>
            <w:szCs w:val="28"/>
          </w:rPr>
          <w:delText xml:space="preserve">Análisis de la Competencia </w:delText>
        </w:r>
        <w:r w:rsidDel="004149B6">
          <w:rPr>
            <w:rFonts w:cs="Times New Roman"/>
            <w:szCs w:val="28"/>
          </w:rPr>
          <w:delText>–</w:delText>
        </w:r>
        <w:r w:rsidRPr="0057135C" w:rsidDel="004149B6">
          <w:rPr>
            <w:rFonts w:cs="Times New Roman"/>
            <w:szCs w:val="28"/>
          </w:rPr>
          <w:delText xml:space="preserve"> </w:delText>
        </w:r>
        <w:r w:rsidR="00D868FD" w:rsidRPr="0057135C" w:rsidDel="004149B6">
          <w:rPr>
            <w:rFonts w:cs="Times New Roman"/>
            <w:szCs w:val="28"/>
          </w:rPr>
          <w:delText>Oferta</w:delText>
        </w:r>
        <w:r w:rsidDel="004149B6">
          <w:rPr>
            <w:rFonts w:cs="Times New Roman"/>
            <w:szCs w:val="28"/>
          </w:rPr>
          <w:delText xml:space="preserve"> disponible en el Mercado</w:delText>
        </w:r>
        <w:r w:rsidR="00C96A61" w:rsidRPr="0057135C" w:rsidDel="004149B6">
          <w:rPr>
            <w:rFonts w:cs="Times New Roman"/>
            <w:szCs w:val="28"/>
          </w:rPr>
          <w:delText>.</w:delText>
        </w:r>
        <w:bookmarkEnd w:id="1507"/>
        <w:bookmarkEnd w:id="1508"/>
        <w:bookmarkEnd w:id="1509"/>
        <w:bookmarkEnd w:id="1510"/>
      </w:del>
    </w:p>
    <w:p w14:paraId="26EAA1A9" w14:textId="4A986F18" w:rsidR="0057135C" w:rsidDel="004149B6" w:rsidRDefault="0057135C" w:rsidP="0057135C">
      <w:pPr>
        <w:rPr>
          <w:del w:id="1512" w:author="andres camilo santana bohorquez" w:date="2017-02-17T01:24:00Z"/>
        </w:rPr>
      </w:pPr>
    </w:p>
    <w:p w14:paraId="0186B9DC" w14:textId="4C09035F" w:rsidR="0057135C" w:rsidRPr="00102649" w:rsidDel="004149B6" w:rsidRDefault="0057135C" w:rsidP="0057135C">
      <w:pPr>
        <w:pStyle w:val="Incontec"/>
        <w:ind w:firstLine="720"/>
        <w:rPr>
          <w:del w:id="1513" w:author="andres camilo santana bohorquez" w:date="2017-02-17T01:24:00Z"/>
          <w:rFonts w:cs="Times New Roman"/>
          <w:sz w:val="28"/>
          <w:szCs w:val="28"/>
        </w:rPr>
      </w:pPr>
      <w:del w:id="1514" w:author="andres camilo santana bohorquez" w:date="2017-02-17T01:24:00Z">
        <w:r w:rsidRPr="0057135C" w:rsidDel="004149B6">
          <w:rPr>
            <w:rFonts w:cs="Times New Roman"/>
            <w:b/>
            <w:i/>
            <w:szCs w:val="28"/>
          </w:rPr>
          <w:delText>Análisis de la competencia</w:delText>
        </w:r>
        <w:r w:rsidRPr="00102649" w:rsidDel="004149B6">
          <w:rPr>
            <w:rFonts w:cs="Times New Roman"/>
            <w:sz w:val="28"/>
            <w:szCs w:val="28"/>
          </w:rPr>
          <w:delText>.</w:delText>
        </w:r>
      </w:del>
    </w:p>
    <w:p w14:paraId="2894E02D" w14:textId="10D34302" w:rsidR="0057135C" w:rsidRPr="00102649" w:rsidDel="004149B6" w:rsidRDefault="0057135C" w:rsidP="0057135C">
      <w:pPr>
        <w:pStyle w:val="Incontec"/>
        <w:rPr>
          <w:del w:id="1515" w:author="andres camilo santana bohorquez" w:date="2017-02-17T01:24:00Z"/>
        </w:rPr>
      </w:pPr>
    </w:p>
    <w:p w14:paraId="7268DB1D" w14:textId="1F7A82AD" w:rsidR="0057135C" w:rsidRPr="00102649" w:rsidDel="004149B6" w:rsidRDefault="0057135C" w:rsidP="0057135C">
      <w:pPr>
        <w:pStyle w:val="Incontec"/>
        <w:rPr>
          <w:del w:id="1516" w:author="andres camilo santana bohorquez" w:date="2017-02-17T01:24:00Z"/>
          <w:rFonts w:cs="Times New Roman"/>
        </w:rPr>
      </w:pPr>
      <w:del w:id="1517" w:author="andres camilo santana bohorquez" w:date="2017-02-17T01:24:00Z">
        <w:r w:rsidRPr="00102649" w:rsidDel="004149B6">
          <w:rPr>
            <w:rFonts w:cs="Times New Roman"/>
          </w:rPr>
          <w:delTex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tienen  relación con el sector de actividades informáticas, como se muestra en la Figura </w:delText>
        </w:r>
        <w:r w:rsidR="00DD1C2C" w:rsidDel="004149B6">
          <w:rPr>
            <w:rFonts w:cs="Times New Roman"/>
          </w:rPr>
          <w:delText>5-1</w:delText>
        </w:r>
        <w:r w:rsidR="004A0580" w:rsidDel="004149B6">
          <w:rPr>
            <w:rFonts w:cs="Times New Roman"/>
          </w:rPr>
          <w:delText>5</w:delText>
        </w:r>
        <w:r w:rsidRPr="00102649" w:rsidDel="004149B6">
          <w:rPr>
            <w:rFonts w:cs="Times New Roman"/>
          </w:rPr>
          <w:delText>.</w:delText>
        </w:r>
      </w:del>
    </w:p>
    <w:p w14:paraId="3BAAD8CA" w14:textId="5C4D6557" w:rsidR="0057135C" w:rsidRPr="00102649" w:rsidDel="004149B6" w:rsidRDefault="0057135C" w:rsidP="0057135C">
      <w:pPr>
        <w:pStyle w:val="Incontec"/>
        <w:rPr>
          <w:del w:id="1518" w:author="andres camilo santana bohorquez" w:date="2017-02-17T01:24:00Z"/>
          <w:rFonts w:cs="Times New Roman"/>
        </w:rPr>
      </w:pPr>
      <w:del w:id="1519" w:author="andres camilo santana bohorquez" w:date="2017-02-17T01:24:00Z">
        <w:r w:rsidRPr="00102649" w:rsidDel="004149B6">
          <w:rPr>
            <w:rFonts w:cs="Times New Roman"/>
            <w:noProof/>
            <w:lang w:val="es-ES" w:eastAsia="es-ES"/>
            <w:rPrChange w:id="1520" w:author="Unknown">
              <w:rPr>
                <w:noProof/>
                <w:lang w:val="es-ES" w:eastAsia="es-ES"/>
              </w:rPr>
            </w:rPrChange>
          </w:rPr>
          <w:drawing>
            <wp:inline distT="0" distB="0" distL="0" distR="0" wp14:anchorId="3C961CDB" wp14:editId="59B2842B">
              <wp:extent cx="5612130" cy="3728852"/>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a:srcRect b="1040"/>
                      <a:stretch>
                        <a:fillRect/>
                      </a:stretch>
                    </pic:blipFill>
                    <pic:spPr>
                      <a:xfrm>
                        <a:off x="0" y="0"/>
                        <a:ext cx="5612130" cy="3728852"/>
                      </a:xfrm>
                      <a:prstGeom prst="rect">
                        <a:avLst/>
                      </a:prstGeom>
                      <a:ln/>
                    </pic:spPr>
                  </pic:pic>
                </a:graphicData>
              </a:graphic>
            </wp:inline>
          </w:drawing>
        </w:r>
      </w:del>
    </w:p>
    <w:p w14:paraId="244B992C" w14:textId="35CDD5B3" w:rsidR="0057135C" w:rsidRPr="0057135C" w:rsidDel="004149B6" w:rsidRDefault="0057135C" w:rsidP="0057135C">
      <w:pPr>
        <w:pStyle w:val="Incontec"/>
        <w:rPr>
          <w:del w:id="1521" w:author="andres camilo santana bohorquez" w:date="2017-02-17T01:24:00Z"/>
          <w:rFonts w:cs="Times New Roman"/>
          <w:sz w:val="22"/>
        </w:rPr>
      </w:pPr>
      <w:del w:id="1522" w:author="andres camilo santana bohorquez" w:date="2017-02-17T01:24:00Z">
        <w:r w:rsidRPr="0057135C" w:rsidDel="004149B6">
          <w:rPr>
            <w:rFonts w:cs="Times New Roman"/>
            <w:b/>
            <w:i/>
            <w:sz w:val="22"/>
          </w:rPr>
          <w:delText>Figura 5-1</w:delText>
        </w:r>
        <w:r w:rsidR="004A0580" w:rsidDel="004149B6">
          <w:rPr>
            <w:rFonts w:cs="Times New Roman"/>
            <w:b/>
            <w:i/>
            <w:sz w:val="22"/>
          </w:rPr>
          <w:delText>5</w:delText>
        </w:r>
        <w:r w:rsidRPr="0057135C" w:rsidDel="004149B6">
          <w:rPr>
            <w:rFonts w:cs="Times New Roman"/>
            <w:sz w:val="22"/>
          </w:rPr>
          <w:delText xml:space="preserve">. Empresas encuestadas por Codigo CIIU. Fuente </w:delText>
        </w:r>
      </w:del>
      <w:customXmlDelRangeStart w:id="1523" w:author="andres camilo santana bohorquez" w:date="2017-02-17T01:24:00Z"/>
      <w:sdt>
        <w:sdtPr>
          <w:rPr>
            <w:rFonts w:cs="Times New Roman"/>
          </w:rPr>
          <w:id w:val="2115633164"/>
          <w:citation/>
        </w:sdtPr>
        <w:sdtContent>
          <w:customXmlDelRangeEnd w:id="1523"/>
          <w:del w:id="1524" w:author="andres camilo santana bohorquez" w:date="2017-02-17T01:24:00Z">
            <w:r w:rsidRPr="0057135C" w:rsidDel="004149B6">
              <w:rPr>
                <w:rFonts w:cs="Times New Roman"/>
              </w:rPr>
              <w:fldChar w:fldCharType="begin"/>
            </w:r>
            <w:r w:rsidRPr="0057135C" w:rsidDel="004149B6">
              <w:rPr>
                <w:rFonts w:cs="Times New Roman"/>
                <w:sz w:val="22"/>
              </w:rPr>
              <w:delInstrText xml:space="preserve">CITATION htt \l 9226 </w:delInstrText>
            </w:r>
            <w:r w:rsidRPr="0057135C" w:rsidDel="004149B6">
              <w:rPr>
                <w:rFonts w:cs="Times New Roman"/>
              </w:rPr>
              <w:fldChar w:fldCharType="separate"/>
            </w:r>
            <w:r w:rsidR="00643776" w:rsidRPr="00643776" w:rsidDel="004149B6">
              <w:rPr>
                <w:rFonts w:cs="Times New Roman"/>
                <w:noProof/>
                <w:sz w:val="22"/>
              </w:rPr>
              <w:delText>(45)</w:delText>
            </w:r>
            <w:r w:rsidRPr="0057135C" w:rsidDel="004149B6">
              <w:rPr>
                <w:rFonts w:cs="Times New Roman"/>
              </w:rPr>
              <w:fldChar w:fldCharType="end"/>
            </w:r>
          </w:del>
          <w:customXmlDelRangeStart w:id="1525" w:author="andres camilo santana bohorquez" w:date="2017-02-17T01:24:00Z"/>
        </w:sdtContent>
      </w:sdt>
      <w:customXmlDelRangeEnd w:id="1525"/>
      <w:del w:id="1526" w:author="andres camilo santana bohorquez" w:date="2017-02-17T01:24:00Z">
        <w:r w:rsidRPr="0057135C" w:rsidDel="004149B6">
          <w:rPr>
            <w:rFonts w:cs="Times New Roman"/>
            <w:sz w:val="22"/>
          </w:rPr>
          <w:delText>.</w:delText>
        </w:r>
      </w:del>
    </w:p>
    <w:p w14:paraId="47811EC9" w14:textId="74A04202" w:rsidR="0057135C" w:rsidRPr="00102649" w:rsidDel="004149B6" w:rsidRDefault="0057135C" w:rsidP="0057135C">
      <w:pPr>
        <w:pStyle w:val="Incontec"/>
        <w:rPr>
          <w:del w:id="1527" w:author="andres camilo santana bohorquez" w:date="2017-02-17T01:24:00Z"/>
          <w:rFonts w:cs="Times New Roman"/>
        </w:rPr>
      </w:pPr>
      <w:del w:id="1528" w:author="andres camilo santana bohorquez" w:date="2017-02-17T01:24:00Z">
        <w:r w:rsidRPr="00102649" w:rsidDel="004149B6">
          <w:rPr>
            <w:rFonts w:cs="Times New Roman"/>
          </w:rPr>
          <w:delText xml:space="preserve">Por lo cual es de vital importancia analizar el sector de las empresas catalogadas bajo el código CIIU K7220 , </w:delText>
        </w:r>
        <w:r w:rsidR="004A0580" w:rsidDel="004149B6">
          <w:rPr>
            <w:rFonts w:cs="Times New Roman"/>
          </w:rPr>
          <w:delText>donde encontraríamos los principales competidores para nuestro</w:delText>
        </w:r>
        <w:r w:rsidRPr="00102649" w:rsidDel="004149B6">
          <w:rPr>
            <w:rFonts w:cs="Times New Roman"/>
          </w:rPr>
          <w:delText xml:space="preserve"> </w:delText>
        </w:r>
        <w:r w:rsidR="004A0580" w:rsidDel="004149B6">
          <w:rPr>
            <w:rFonts w:cs="Times New Roman"/>
          </w:rPr>
          <w:delText>producto</w:delText>
        </w:r>
        <w:r w:rsidRPr="00102649" w:rsidDel="004149B6">
          <w:rPr>
            <w:rFonts w:cs="Times New Roman"/>
          </w:rPr>
          <w:delText xml:space="preserve">. De estas 765 empresas cerca de 478 (Figura </w:delText>
        </w:r>
        <w:r w:rsidR="00DD1C2C" w:rsidDel="004149B6">
          <w:rPr>
            <w:rFonts w:cs="Times New Roman"/>
          </w:rPr>
          <w:delText>5-1</w:delText>
        </w:r>
        <w:r w:rsidR="003D6975" w:rsidDel="004149B6">
          <w:rPr>
            <w:rFonts w:cs="Times New Roman"/>
          </w:rPr>
          <w:delText>6</w:delText>
        </w:r>
        <w:r w:rsidRPr="00102649" w:rsidDel="004149B6">
          <w:rPr>
            <w:rFonts w:cs="Times New Roman"/>
          </w:rPr>
          <w:delText xml:space="preserve">) son las principales competidoras directas ya que se encuentran en la región donde pretende entrar a competir la empresa. </w:delText>
        </w:r>
      </w:del>
    </w:p>
    <w:p w14:paraId="3F86DCFD" w14:textId="0590B02E" w:rsidR="0057135C" w:rsidRPr="00102649" w:rsidDel="004149B6" w:rsidRDefault="0057135C" w:rsidP="0057135C">
      <w:pPr>
        <w:pStyle w:val="Incontec"/>
        <w:rPr>
          <w:del w:id="1529" w:author="andres camilo santana bohorquez" w:date="2017-02-17T01:24:00Z"/>
          <w:rFonts w:cs="Times New Roman"/>
        </w:rPr>
      </w:pPr>
      <w:del w:id="1530" w:author="andres camilo santana bohorquez" w:date="2017-02-17T01:24:00Z">
        <w:r w:rsidRPr="00102649" w:rsidDel="004149B6">
          <w:rPr>
            <w:rFonts w:cs="Times New Roman"/>
            <w:noProof/>
            <w:lang w:val="es-ES" w:eastAsia="es-ES"/>
            <w:rPrChange w:id="1531" w:author="Unknown">
              <w:rPr>
                <w:noProof/>
                <w:lang w:val="es-ES" w:eastAsia="es-ES"/>
              </w:rPr>
            </w:rPrChange>
          </w:rPr>
          <w:drawing>
            <wp:inline distT="0" distB="0" distL="0" distR="0" wp14:anchorId="0A9A55DC" wp14:editId="30854FB9">
              <wp:extent cx="5612130" cy="2031365"/>
              <wp:effectExtent l="0" t="0" r="0" b="0"/>
              <wp:docPr id="6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58"/>
                      <a:srcRect/>
                      <a:stretch>
                        <a:fillRect/>
                      </a:stretch>
                    </pic:blipFill>
                    <pic:spPr>
                      <a:xfrm>
                        <a:off x="0" y="0"/>
                        <a:ext cx="5612130" cy="2031365"/>
                      </a:xfrm>
                      <a:prstGeom prst="rect">
                        <a:avLst/>
                      </a:prstGeom>
                      <a:ln/>
                    </pic:spPr>
                  </pic:pic>
                </a:graphicData>
              </a:graphic>
            </wp:inline>
          </w:drawing>
        </w:r>
      </w:del>
    </w:p>
    <w:p w14:paraId="33D8A9D5" w14:textId="1743213B" w:rsidR="0057135C" w:rsidRPr="0057135C" w:rsidDel="004149B6" w:rsidRDefault="0057135C" w:rsidP="0057135C">
      <w:pPr>
        <w:pStyle w:val="Incontec"/>
        <w:rPr>
          <w:del w:id="1532" w:author="andres camilo santana bohorquez" w:date="2017-02-17T01:24:00Z"/>
          <w:rFonts w:cs="Times New Roman"/>
          <w:sz w:val="22"/>
        </w:rPr>
      </w:pPr>
      <w:del w:id="1533" w:author="andres camilo santana bohorquez" w:date="2017-02-17T01:24:00Z">
        <w:r w:rsidRPr="0057135C" w:rsidDel="004149B6">
          <w:rPr>
            <w:rFonts w:cs="Times New Roman"/>
            <w:b/>
            <w:i/>
            <w:sz w:val="22"/>
          </w:rPr>
          <w:delText>Figura 5-1</w:delText>
        </w:r>
        <w:r w:rsidR="003D6975" w:rsidDel="004149B6">
          <w:rPr>
            <w:rFonts w:cs="Times New Roman"/>
            <w:b/>
            <w:i/>
            <w:sz w:val="22"/>
          </w:rPr>
          <w:delText>6</w:delText>
        </w:r>
        <w:r w:rsidRPr="0057135C" w:rsidDel="004149B6">
          <w:rPr>
            <w:rFonts w:cs="Times New Roman"/>
            <w:sz w:val="22"/>
          </w:rPr>
          <w:delText xml:space="preserve">. Empresas encuestadas por código CIUU y Región. Fuente </w:delText>
        </w:r>
      </w:del>
      <w:customXmlDelRangeStart w:id="1534" w:author="andres camilo santana bohorquez" w:date="2017-02-17T01:24:00Z"/>
      <w:sdt>
        <w:sdtPr>
          <w:rPr>
            <w:rFonts w:cs="Times New Roman"/>
          </w:rPr>
          <w:id w:val="1535151959"/>
          <w:citation/>
        </w:sdtPr>
        <w:sdtContent>
          <w:customXmlDelRangeEnd w:id="1534"/>
          <w:del w:id="1535" w:author="andres camilo santana bohorquez" w:date="2017-02-17T01:24:00Z">
            <w:r w:rsidRPr="0057135C" w:rsidDel="004149B6">
              <w:rPr>
                <w:rFonts w:cs="Times New Roman"/>
              </w:rPr>
              <w:fldChar w:fldCharType="begin"/>
            </w:r>
            <w:r w:rsidRPr="0057135C" w:rsidDel="004149B6">
              <w:rPr>
                <w:rFonts w:cs="Times New Roman"/>
                <w:sz w:val="22"/>
              </w:rPr>
              <w:delInstrText xml:space="preserve">CITATION htt \l 9226 </w:delInstrText>
            </w:r>
            <w:r w:rsidRPr="0057135C" w:rsidDel="004149B6">
              <w:rPr>
                <w:rFonts w:cs="Times New Roman"/>
              </w:rPr>
              <w:fldChar w:fldCharType="separate"/>
            </w:r>
            <w:r w:rsidR="00643776" w:rsidRPr="00643776" w:rsidDel="004149B6">
              <w:rPr>
                <w:rFonts w:cs="Times New Roman"/>
                <w:noProof/>
                <w:sz w:val="22"/>
              </w:rPr>
              <w:delText>(45)</w:delText>
            </w:r>
            <w:r w:rsidRPr="0057135C" w:rsidDel="004149B6">
              <w:rPr>
                <w:rFonts w:cs="Times New Roman"/>
              </w:rPr>
              <w:fldChar w:fldCharType="end"/>
            </w:r>
          </w:del>
          <w:customXmlDelRangeStart w:id="1536" w:author="andres camilo santana bohorquez" w:date="2017-02-17T01:24:00Z"/>
        </w:sdtContent>
      </w:sdt>
      <w:customXmlDelRangeEnd w:id="1536"/>
      <w:del w:id="1537" w:author="andres camilo santana bohorquez" w:date="2017-02-17T01:24:00Z">
        <w:r w:rsidRPr="0057135C" w:rsidDel="004149B6">
          <w:rPr>
            <w:rFonts w:cs="Times New Roman"/>
            <w:sz w:val="22"/>
          </w:rPr>
          <w:delText>.</w:delText>
        </w:r>
      </w:del>
    </w:p>
    <w:p w14:paraId="5D3C9D43" w14:textId="51CBD648" w:rsidR="0057135C" w:rsidRPr="00102649" w:rsidDel="004149B6" w:rsidRDefault="0057135C" w:rsidP="0057135C">
      <w:pPr>
        <w:pStyle w:val="Incontec"/>
        <w:rPr>
          <w:del w:id="1538" w:author="andres camilo santana bohorquez" w:date="2017-02-17T01:24:00Z"/>
          <w:rFonts w:cs="Times New Roman"/>
        </w:rPr>
      </w:pPr>
      <w:del w:id="1539" w:author="andres camilo santana bohorquez" w:date="2017-02-17T01:24:00Z">
        <w:r w:rsidRPr="00102649" w:rsidDel="004149B6">
          <w:rPr>
            <w:rFonts w:cs="Times New Roman"/>
          </w:rPr>
          <w:delText>Cabe destacar que la región de Cundinamarca es una de las 6 regiones que se han identificado como regiones con potencial de desarrollo en la industria de “clusters”</w:delText>
        </w:r>
      </w:del>
    </w:p>
    <w:p w14:paraId="7969EA54" w14:textId="570C8DE6" w:rsidR="0057135C" w:rsidRPr="00102649" w:rsidDel="004149B6" w:rsidRDefault="0057135C" w:rsidP="0057135C">
      <w:pPr>
        <w:pStyle w:val="Incontec"/>
        <w:rPr>
          <w:del w:id="1540" w:author="andres camilo santana bohorquez" w:date="2017-02-17T01:24:00Z"/>
          <w:rFonts w:cs="Times New Roman"/>
        </w:rPr>
      </w:pPr>
      <w:del w:id="1541" w:author="andres camilo santana bohorquez" w:date="2017-02-17T01:24:00Z">
        <w:r w:rsidRPr="00102649" w:rsidDel="004149B6">
          <w:rPr>
            <w:rFonts w:cs="Times New Roman"/>
            <w:noProof/>
            <w:lang w:val="es-ES" w:eastAsia="es-ES"/>
            <w:rPrChange w:id="1542" w:author="Unknown">
              <w:rPr>
                <w:noProof/>
                <w:lang w:val="es-ES" w:eastAsia="es-ES"/>
              </w:rPr>
            </w:rPrChange>
          </w:rPr>
          <w:drawing>
            <wp:inline distT="0" distB="0" distL="0" distR="0" wp14:anchorId="718FD063" wp14:editId="0550277B">
              <wp:extent cx="5429250" cy="4410075"/>
              <wp:effectExtent l="0" t="0" r="0" b="0"/>
              <wp:docPr id="67"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del>
    </w:p>
    <w:p w14:paraId="6F4F944B" w14:textId="76553ACE" w:rsidR="0057135C" w:rsidRPr="0057135C" w:rsidDel="004149B6" w:rsidRDefault="0057135C" w:rsidP="0057135C">
      <w:pPr>
        <w:pStyle w:val="Incontec"/>
        <w:rPr>
          <w:del w:id="1543" w:author="andres camilo santana bohorquez" w:date="2017-02-17T01:24:00Z"/>
          <w:rFonts w:cs="Times New Roman"/>
          <w:sz w:val="22"/>
        </w:rPr>
      </w:pPr>
      <w:del w:id="1544" w:author="andres camilo santana bohorquez" w:date="2017-02-17T01:24:00Z">
        <w:r w:rsidRPr="0057135C" w:rsidDel="004149B6">
          <w:rPr>
            <w:rFonts w:cs="Times New Roman"/>
            <w:b/>
            <w:i/>
            <w:sz w:val="22"/>
          </w:rPr>
          <w:delText>Figura 5-1</w:delText>
        </w:r>
        <w:r w:rsidR="003D6975" w:rsidDel="004149B6">
          <w:rPr>
            <w:rFonts w:cs="Times New Roman"/>
            <w:b/>
            <w:i/>
            <w:sz w:val="22"/>
          </w:rPr>
          <w:delText>7</w:delText>
        </w:r>
        <w:r w:rsidRPr="0057135C" w:rsidDel="004149B6">
          <w:rPr>
            <w:rFonts w:cs="Times New Roman"/>
            <w:sz w:val="22"/>
          </w:rPr>
          <w:delText xml:space="preserve">. </w:delText>
        </w:r>
        <w:r w:rsidR="00DD1C2C" w:rsidRPr="0057135C" w:rsidDel="004149B6">
          <w:rPr>
            <w:rFonts w:cs="Times New Roman"/>
            <w:sz w:val="22"/>
          </w:rPr>
          <w:delText>Número</w:delText>
        </w:r>
        <w:r w:rsidRPr="0057135C" w:rsidDel="004149B6">
          <w:rPr>
            <w:rFonts w:cs="Times New Roman"/>
            <w:sz w:val="22"/>
          </w:rPr>
          <w:delText xml:space="preserve"> de empresas por región. Fuente </w:delText>
        </w:r>
      </w:del>
      <w:customXmlDelRangeStart w:id="1545" w:author="andres camilo santana bohorquez" w:date="2017-02-17T01:24:00Z"/>
      <w:sdt>
        <w:sdtPr>
          <w:rPr>
            <w:rFonts w:cs="Times New Roman"/>
          </w:rPr>
          <w:id w:val="-975827266"/>
          <w:citation/>
        </w:sdtPr>
        <w:sdtContent>
          <w:customXmlDelRangeEnd w:id="1545"/>
          <w:del w:id="1546" w:author="andres camilo santana bohorquez" w:date="2017-02-17T01:24:00Z">
            <w:r w:rsidRPr="0057135C" w:rsidDel="004149B6">
              <w:rPr>
                <w:rFonts w:cs="Times New Roman"/>
              </w:rPr>
              <w:fldChar w:fldCharType="begin"/>
            </w:r>
            <w:r w:rsidRPr="0057135C" w:rsidDel="004149B6">
              <w:rPr>
                <w:rFonts w:cs="Times New Roman"/>
                <w:sz w:val="22"/>
              </w:rPr>
              <w:delInstrText xml:space="preserve">CITATION htt \l 9226 </w:delInstrText>
            </w:r>
            <w:r w:rsidRPr="0057135C" w:rsidDel="004149B6">
              <w:rPr>
                <w:rFonts w:cs="Times New Roman"/>
              </w:rPr>
              <w:fldChar w:fldCharType="separate"/>
            </w:r>
            <w:r w:rsidR="00643776" w:rsidRPr="00643776" w:rsidDel="004149B6">
              <w:rPr>
                <w:rFonts w:cs="Times New Roman"/>
                <w:noProof/>
                <w:sz w:val="22"/>
              </w:rPr>
              <w:delText>(45)</w:delText>
            </w:r>
            <w:r w:rsidRPr="0057135C" w:rsidDel="004149B6">
              <w:rPr>
                <w:rFonts w:cs="Times New Roman"/>
              </w:rPr>
              <w:fldChar w:fldCharType="end"/>
            </w:r>
          </w:del>
          <w:customXmlDelRangeStart w:id="1547" w:author="andres camilo santana bohorquez" w:date="2017-02-17T01:24:00Z"/>
        </w:sdtContent>
      </w:sdt>
      <w:customXmlDelRangeEnd w:id="1547"/>
    </w:p>
    <w:p w14:paraId="5AF90425" w14:textId="392270A7" w:rsidR="0057135C" w:rsidRPr="00102649" w:rsidDel="004149B6" w:rsidRDefault="0057135C" w:rsidP="0057135C">
      <w:pPr>
        <w:pStyle w:val="Incontec"/>
        <w:rPr>
          <w:del w:id="1548" w:author="andres camilo santana bohorquez" w:date="2017-02-17T01:24:00Z"/>
          <w:rFonts w:cs="Times New Roman"/>
        </w:rPr>
      </w:pPr>
    </w:p>
    <w:p w14:paraId="1E20E5DF" w14:textId="2A73CAD7" w:rsidR="0057135C" w:rsidRPr="00102649" w:rsidDel="004149B6" w:rsidRDefault="0057135C" w:rsidP="0057135C">
      <w:pPr>
        <w:pStyle w:val="Incontec"/>
        <w:rPr>
          <w:del w:id="1549" w:author="andres camilo santana bohorquez" w:date="2017-02-17T01:24:00Z"/>
          <w:rFonts w:cs="Times New Roman"/>
        </w:rPr>
      </w:pPr>
      <w:del w:id="1550" w:author="andres camilo santana bohorquez" w:date="2017-02-17T01:24:00Z">
        <w:r w:rsidRPr="00102649" w:rsidDel="004149B6">
          <w:rPr>
            <w:rFonts w:cs="Times New Roman"/>
          </w:rPr>
          <w:delText xml:space="preserve">Como </w:delText>
        </w:r>
        <w:r w:rsidR="006859C7" w:rsidDel="004149B6">
          <w:rPr>
            <w:rFonts w:cs="Times New Roman"/>
          </w:rPr>
          <w:delText>IncluSoft</w:delText>
        </w:r>
        <w:r w:rsidRPr="00102649" w:rsidDel="004149B6">
          <w:rPr>
            <w:rFonts w:cs="Times New Roman"/>
          </w:rPr>
          <w:delText xml:space="preserve"> desea ofrecer soluciones informáticas que puedan mejorar la calidad de vida de </w:delText>
        </w:r>
        <w:r w:rsidR="006859C7" w:rsidDel="004149B6">
          <w:rPr>
            <w:rFonts w:cs="Times New Roman"/>
          </w:rPr>
          <w:delText>la población con limitaciones cognitivas</w:delText>
        </w:r>
        <w:r w:rsidRPr="00102649" w:rsidDel="004149B6">
          <w:rPr>
            <w:rFonts w:cs="Times New Roman"/>
          </w:rPr>
          <w:delText xml:space="preserve"> </w:delText>
        </w:r>
        <w:r w:rsidR="006859C7" w:rsidDel="004149B6">
          <w:rPr>
            <w:rFonts w:cs="Times New Roman"/>
          </w:rPr>
          <w:delText xml:space="preserve">se hizo necesario </w:delText>
        </w:r>
        <w:r w:rsidRPr="00102649" w:rsidDel="004149B6">
          <w:rPr>
            <w:rFonts w:cs="Times New Roman"/>
          </w:rPr>
          <w:delText xml:space="preserve">identificar las empresas nacionales </w:delText>
        </w:r>
        <w:r w:rsidR="006859C7" w:rsidDel="004149B6">
          <w:rPr>
            <w:rFonts w:cs="Times New Roman"/>
          </w:rPr>
          <w:delText>dedicadas</w:delText>
        </w:r>
        <w:r w:rsidRPr="00102649" w:rsidDel="004149B6">
          <w:rPr>
            <w:rFonts w:cs="Times New Roman"/>
          </w:rPr>
          <w:delText xml:space="preserve"> a</w:delText>
        </w:r>
        <w:r w:rsidR="006859C7" w:rsidDel="004149B6">
          <w:rPr>
            <w:rFonts w:cs="Times New Roman"/>
          </w:rPr>
          <w:delText>l</w:delText>
        </w:r>
        <w:r w:rsidRPr="00102649" w:rsidDel="004149B6">
          <w:rPr>
            <w:rFonts w:cs="Times New Roman"/>
          </w:rPr>
          <w:delText xml:space="preserve"> desarrollar </w:delText>
        </w:r>
        <w:r w:rsidR="006859C7" w:rsidDel="004149B6">
          <w:rPr>
            <w:rFonts w:cs="Times New Roman"/>
          </w:rPr>
          <w:delText xml:space="preserve">de </w:delText>
        </w:r>
        <w:r w:rsidRPr="00102649" w:rsidDel="004149B6">
          <w:rPr>
            <w:rFonts w:cs="Times New Roman"/>
          </w:rPr>
          <w:delText xml:space="preserve">aplicaciones </w:delText>
        </w:r>
        <w:r w:rsidR="006859C7" w:rsidDel="004149B6">
          <w:rPr>
            <w:rFonts w:cs="Times New Roman"/>
          </w:rPr>
          <w:delText xml:space="preserve">para esta población, se realizó un filtro en el cual se tuvieron variables como: desarrollo </w:delText>
        </w:r>
        <w:r w:rsidRPr="00102649" w:rsidDel="004149B6">
          <w:rPr>
            <w:rFonts w:cs="Times New Roman"/>
          </w:rPr>
          <w:delText xml:space="preserve">a la medida, </w:delText>
        </w:r>
        <w:r w:rsidR="006859C7" w:rsidDel="004149B6">
          <w:rPr>
            <w:rFonts w:cs="Times New Roman"/>
          </w:rPr>
          <w:delText>desarrollo de</w:delText>
        </w:r>
        <w:r w:rsidRPr="00102649" w:rsidDel="004149B6">
          <w:rPr>
            <w:rFonts w:cs="Times New Roman"/>
          </w:rPr>
          <w:delText xml:space="preserve"> aplicaciones móviles, desarrollo de aplicaciones web, sistemas personales, e-learning </w:delText>
        </w:r>
        <w:r w:rsidDel="004149B6">
          <w:rPr>
            <w:rFonts w:cs="Times New Roman"/>
          </w:rPr>
          <w:delText>e</w:delText>
        </w:r>
        <w:r w:rsidRPr="00102649" w:rsidDel="004149B6">
          <w:rPr>
            <w:rFonts w:cs="Times New Roman"/>
          </w:rPr>
          <w:delText xml:space="preserve"> institución académica logrando obtener los siguientes datos que </w:delText>
        </w:r>
        <w:r w:rsidR="006859C7" w:rsidDel="004149B6">
          <w:rPr>
            <w:rFonts w:cs="Times New Roman"/>
          </w:rPr>
          <w:delText>permitieron</w:delText>
        </w:r>
        <w:r w:rsidRPr="00102649" w:rsidDel="004149B6">
          <w:rPr>
            <w:rFonts w:cs="Times New Roman"/>
          </w:rPr>
          <w:delText xml:space="preserve"> </w:delText>
        </w:r>
        <w:r w:rsidR="006859C7" w:rsidDel="004149B6">
          <w:rPr>
            <w:rFonts w:cs="Times New Roman"/>
          </w:rPr>
          <w:delText xml:space="preserve">dimensionar el </w:delText>
        </w:r>
        <w:r w:rsidRPr="00102649" w:rsidDel="004149B6">
          <w:rPr>
            <w:rFonts w:cs="Times New Roman"/>
          </w:rPr>
          <w:delText>nivel de competencia en el mercado</w:delText>
        </w:r>
        <w:r w:rsidR="006859C7" w:rsidDel="004149B6">
          <w:rPr>
            <w:rFonts w:cs="Times New Roman"/>
          </w:rPr>
          <w:delText xml:space="preserve"> de software</w:delText>
        </w:r>
        <w:r w:rsidRPr="00102649" w:rsidDel="004149B6">
          <w:rPr>
            <w:rFonts w:cs="Times New Roman"/>
          </w:rPr>
          <w:delText xml:space="preserve">. En la figura </w:delText>
        </w:r>
        <w:r w:rsidR="00DD1C2C" w:rsidDel="004149B6">
          <w:rPr>
            <w:rFonts w:cs="Times New Roman"/>
          </w:rPr>
          <w:delText>5-1</w:delText>
        </w:r>
        <w:r w:rsidR="00575B69" w:rsidDel="004149B6">
          <w:rPr>
            <w:rFonts w:cs="Times New Roman"/>
          </w:rPr>
          <w:delText>8</w:delText>
        </w:r>
        <w:r w:rsidRPr="00102649" w:rsidDel="004149B6">
          <w:rPr>
            <w:rFonts w:cs="Times New Roman"/>
          </w:rPr>
          <w:delText xml:space="preserve"> </w:delText>
        </w:r>
        <w:r w:rsidR="006859C7" w:rsidDel="004149B6">
          <w:rPr>
            <w:rFonts w:cs="Times New Roman"/>
          </w:rPr>
          <w:delText>se logra identificar</w:delText>
        </w:r>
        <w:r w:rsidRPr="00102649" w:rsidDel="004149B6">
          <w:rPr>
            <w:rFonts w:cs="Times New Roman"/>
          </w:rPr>
          <w:delText xml:space="preserve"> el número de empresas que se dedican a las líneas de negocio sobre las cuales pretende trabajar </w:delText>
        </w:r>
        <w:r w:rsidR="006859C7" w:rsidDel="004149B6">
          <w:rPr>
            <w:rFonts w:cs="Times New Roman"/>
          </w:rPr>
          <w:delText>IncluSoft</w:delText>
        </w:r>
        <w:r w:rsidRPr="00102649" w:rsidDel="004149B6">
          <w:rPr>
            <w:rFonts w:cs="Times New Roman"/>
          </w:rPr>
          <w:delText>.</w:delText>
        </w:r>
      </w:del>
    </w:p>
    <w:p w14:paraId="6F1F5B19" w14:textId="31B4A180" w:rsidR="0057135C" w:rsidRPr="00102649" w:rsidDel="004149B6" w:rsidRDefault="0057135C" w:rsidP="0057135C">
      <w:pPr>
        <w:pStyle w:val="Incontec"/>
        <w:rPr>
          <w:del w:id="1551" w:author="andres camilo santana bohorquez" w:date="2017-02-17T01:24:00Z"/>
          <w:rFonts w:cs="Times New Roman"/>
        </w:rPr>
      </w:pPr>
      <w:del w:id="1552" w:author="andres camilo santana bohorquez" w:date="2017-02-17T01:24:00Z">
        <w:r w:rsidRPr="00102649" w:rsidDel="004149B6">
          <w:rPr>
            <w:rFonts w:cs="Times New Roman"/>
            <w:noProof/>
            <w:lang w:val="es-ES" w:eastAsia="es-ES"/>
            <w:rPrChange w:id="1553" w:author="Unknown">
              <w:rPr>
                <w:noProof/>
                <w:lang w:val="es-ES" w:eastAsia="es-ES"/>
              </w:rPr>
            </w:rPrChange>
          </w:rPr>
          <w:drawing>
            <wp:inline distT="0" distB="0" distL="0" distR="0" wp14:anchorId="1AD903AE" wp14:editId="6F0740CB">
              <wp:extent cx="5612130" cy="4169410"/>
              <wp:effectExtent l="0" t="0" r="0" b="0"/>
              <wp:docPr id="6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612130" cy="4169410"/>
                      </a:xfrm>
                      <a:prstGeom prst="rect">
                        <a:avLst/>
                      </a:prstGeom>
                      <a:ln/>
                    </pic:spPr>
                  </pic:pic>
                </a:graphicData>
              </a:graphic>
            </wp:inline>
          </w:drawing>
        </w:r>
      </w:del>
    </w:p>
    <w:p w14:paraId="20F6CC0A" w14:textId="13D1258D" w:rsidR="0057135C" w:rsidRPr="00102649" w:rsidDel="004149B6" w:rsidRDefault="0057135C" w:rsidP="0057135C">
      <w:pPr>
        <w:pStyle w:val="Incontec"/>
        <w:rPr>
          <w:del w:id="1554" w:author="andres camilo santana bohorquez" w:date="2017-02-17T01:24:00Z"/>
          <w:rFonts w:cs="Times New Roman"/>
        </w:rPr>
      </w:pPr>
      <w:del w:id="1555" w:author="andres camilo santana bohorquez" w:date="2017-02-17T01:24:00Z">
        <w:r w:rsidRPr="00102649" w:rsidDel="004149B6">
          <w:rPr>
            <w:rFonts w:cs="Times New Roman"/>
            <w:noProof/>
            <w:lang w:val="es-ES" w:eastAsia="es-ES"/>
            <w:rPrChange w:id="1556" w:author="Unknown">
              <w:rPr>
                <w:noProof/>
                <w:lang w:val="es-ES" w:eastAsia="es-ES"/>
              </w:rPr>
            </w:rPrChange>
          </w:rPr>
          <w:drawing>
            <wp:inline distT="0" distB="0" distL="0" distR="0" wp14:anchorId="451879A2" wp14:editId="044DA4E9">
              <wp:extent cx="5612130" cy="2279015"/>
              <wp:effectExtent l="0" t="0" r="0" b="0"/>
              <wp:docPr id="6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612130" cy="2279015"/>
                      </a:xfrm>
                      <a:prstGeom prst="rect">
                        <a:avLst/>
                      </a:prstGeom>
                      <a:ln/>
                    </pic:spPr>
                  </pic:pic>
                </a:graphicData>
              </a:graphic>
            </wp:inline>
          </w:drawing>
        </w:r>
      </w:del>
    </w:p>
    <w:p w14:paraId="36FE5C26" w14:textId="17DA1FD3" w:rsidR="0057135C" w:rsidRPr="0057135C" w:rsidDel="004149B6" w:rsidRDefault="0057135C" w:rsidP="0057135C">
      <w:pPr>
        <w:pStyle w:val="Incontec"/>
        <w:rPr>
          <w:del w:id="1557" w:author="andres camilo santana bohorquez" w:date="2017-02-17T01:24:00Z"/>
          <w:rFonts w:cs="Times New Roman"/>
          <w:sz w:val="22"/>
        </w:rPr>
      </w:pPr>
      <w:del w:id="1558" w:author="andres camilo santana bohorquez" w:date="2017-02-17T01:24:00Z">
        <w:r w:rsidRPr="0057135C" w:rsidDel="004149B6">
          <w:rPr>
            <w:rFonts w:cs="Times New Roman"/>
            <w:b/>
            <w:sz w:val="22"/>
          </w:rPr>
          <w:delText>Figura 5.1</w:delText>
        </w:r>
        <w:r w:rsidR="00575B69" w:rsidDel="004149B6">
          <w:rPr>
            <w:rFonts w:cs="Times New Roman"/>
            <w:b/>
            <w:sz w:val="22"/>
          </w:rPr>
          <w:delText>8</w:delText>
        </w:r>
        <w:r w:rsidRPr="0057135C" w:rsidDel="004149B6">
          <w:rPr>
            <w:rFonts w:cs="Times New Roman"/>
            <w:sz w:val="22"/>
          </w:rPr>
          <w:delText xml:space="preserve">. Líneas de negocio seleccionadas por número de empresas. Fuente </w:delText>
        </w:r>
      </w:del>
      <w:customXmlDelRangeStart w:id="1559" w:author="andres camilo santana bohorquez" w:date="2017-02-17T01:24:00Z"/>
      <w:sdt>
        <w:sdtPr>
          <w:rPr>
            <w:rFonts w:cs="Times New Roman"/>
          </w:rPr>
          <w:id w:val="-1322582112"/>
          <w:citation/>
        </w:sdtPr>
        <w:sdtContent>
          <w:customXmlDelRangeEnd w:id="1559"/>
          <w:del w:id="1560" w:author="andres camilo santana bohorquez" w:date="2017-02-17T01:24:00Z">
            <w:r w:rsidRPr="0057135C" w:rsidDel="004149B6">
              <w:rPr>
                <w:rFonts w:cs="Times New Roman"/>
              </w:rPr>
              <w:fldChar w:fldCharType="begin"/>
            </w:r>
            <w:r w:rsidRPr="0057135C" w:rsidDel="004149B6">
              <w:rPr>
                <w:rFonts w:cs="Times New Roman"/>
                <w:sz w:val="22"/>
              </w:rPr>
              <w:delInstrText xml:space="preserve">CITATION htt \l 9226 </w:delInstrText>
            </w:r>
            <w:r w:rsidRPr="0057135C" w:rsidDel="004149B6">
              <w:rPr>
                <w:rFonts w:cs="Times New Roman"/>
              </w:rPr>
              <w:fldChar w:fldCharType="separate"/>
            </w:r>
            <w:r w:rsidR="00643776" w:rsidRPr="00643776" w:rsidDel="004149B6">
              <w:rPr>
                <w:rFonts w:cs="Times New Roman"/>
                <w:noProof/>
                <w:sz w:val="22"/>
              </w:rPr>
              <w:delText>(45)</w:delText>
            </w:r>
            <w:r w:rsidRPr="0057135C" w:rsidDel="004149B6">
              <w:rPr>
                <w:rFonts w:cs="Times New Roman"/>
              </w:rPr>
              <w:fldChar w:fldCharType="end"/>
            </w:r>
          </w:del>
          <w:customXmlDelRangeStart w:id="1561" w:author="andres camilo santana bohorquez" w:date="2017-02-17T01:24:00Z"/>
        </w:sdtContent>
      </w:sdt>
      <w:customXmlDelRangeEnd w:id="1561"/>
      <w:del w:id="1562" w:author="andres camilo santana bohorquez" w:date="2017-02-17T01:24:00Z">
        <w:r w:rsidRPr="0057135C" w:rsidDel="004149B6">
          <w:rPr>
            <w:rFonts w:cs="Times New Roman"/>
            <w:sz w:val="22"/>
          </w:rPr>
          <w:delText>.</w:delText>
        </w:r>
      </w:del>
    </w:p>
    <w:p w14:paraId="5E45F7BE" w14:textId="54E550AD" w:rsidR="006859C7" w:rsidDel="004149B6" w:rsidRDefault="006859C7" w:rsidP="006859C7">
      <w:pPr>
        <w:pStyle w:val="Incontec"/>
        <w:rPr>
          <w:del w:id="1563" w:author="andres camilo santana bohorquez" w:date="2017-02-17T01:24:00Z"/>
        </w:rPr>
      </w:pPr>
      <w:bookmarkStart w:id="1564" w:name="_3fwokq0" w:colFirst="0" w:colLast="0"/>
      <w:bookmarkEnd w:id="1564"/>
    </w:p>
    <w:p w14:paraId="3D3E0F83" w14:textId="7C54D569" w:rsidR="006859C7" w:rsidDel="004149B6" w:rsidRDefault="006859C7" w:rsidP="006859C7">
      <w:pPr>
        <w:pStyle w:val="Incontec"/>
        <w:rPr>
          <w:del w:id="1565" w:author="andres camilo santana bohorquez" w:date="2017-02-17T01:24:00Z"/>
        </w:rPr>
      </w:pPr>
    </w:p>
    <w:p w14:paraId="1248A4D8" w14:textId="5D8C11CE" w:rsidR="0057135C" w:rsidRPr="0057135C" w:rsidDel="004149B6" w:rsidRDefault="0057135C" w:rsidP="0057135C">
      <w:pPr>
        <w:ind w:left="720" w:firstLine="720"/>
        <w:rPr>
          <w:del w:id="1566" w:author="andres camilo santana bohorquez" w:date="2017-02-17T01:24:00Z"/>
          <w:rFonts w:ascii="LM Roman 10" w:hAnsi="LM Roman 10"/>
          <w:b/>
          <w:i/>
          <w:sz w:val="24"/>
        </w:rPr>
      </w:pPr>
      <w:del w:id="1567" w:author="andres camilo santana bohorquez" w:date="2017-02-17T01:24:00Z">
        <w:r w:rsidRPr="0057135C" w:rsidDel="004149B6">
          <w:rPr>
            <w:rFonts w:ascii="LM Roman 10" w:hAnsi="LM Roman 10"/>
            <w:b/>
            <w:i/>
            <w:sz w:val="24"/>
          </w:rPr>
          <w:delText>Oferta</w:delText>
        </w:r>
      </w:del>
    </w:p>
    <w:p w14:paraId="05D63909" w14:textId="36EE1475" w:rsidR="000A0072" w:rsidRPr="00102649" w:rsidDel="004149B6" w:rsidRDefault="000A0072" w:rsidP="000A0072">
      <w:pPr>
        <w:pStyle w:val="Incontec"/>
        <w:rPr>
          <w:del w:id="1568" w:author="andres camilo santana bohorquez" w:date="2017-02-17T01:24:00Z"/>
          <w:rFonts w:cs="Times New Roman"/>
        </w:rPr>
      </w:pPr>
      <w:del w:id="1569" w:author="andres camilo santana bohorquez" w:date="2017-02-17T01:24:00Z">
        <w:r w:rsidRPr="00102649" w:rsidDel="004149B6">
          <w:rPr>
            <w:rFonts w:cs="Times New Roman"/>
          </w:rPr>
          <w:delText>Tras realizar un análisis en el banco de apps expuestas en el programa de Apps.co bajo la clasificación de apps enfocadas a ofrecer soluciones en el campo Educativo solo encontramos una aplicación llamada FonoPlay</w:delText>
        </w:r>
        <w:r w:rsidRPr="00102649" w:rsidDel="004149B6">
          <w:rPr>
            <w:rStyle w:val="Refdenotaalpie"/>
            <w:rFonts w:cs="Times New Roman"/>
          </w:rPr>
          <w:footnoteReference w:id="8"/>
        </w:r>
        <w:r w:rsidRPr="00102649" w:rsidDel="004149B6">
          <w:rPr>
            <w:rFonts w:cs="Times New Roman"/>
          </w:rPr>
          <w:delText xml:space="preserve"> que pretende ofrecer una herramienta de </w:delText>
        </w:r>
        <w:r w:rsidRPr="00102649" w:rsidDel="004149B6">
          <w:rPr>
            <w:rFonts w:cs="Times New Roman"/>
            <w:b/>
            <w:bCs/>
            <w:i/>
            <w:iCs/>
            <w:color w:val="auto"/>
            <w:shd w:val="clear" w:color="auto" w:fill="F5F6F5"/>
          </w:rPr>
          <w:delText>detección temprana de problema de lenguaje,  para reducir futuros problemas de aprendizaje</w:delText>
        </w:r>
        <w:r w:rsidRPr="00102649" w:rsidDel="004149B6">
          <w:rPr>
            <w:rFonts w:cs="Times New Roman"/>
            <w:bCs/>
            <w:iCs/>
            <w:color w:val="575756"/>
            <w:shd w:val="clear" w:color="auto" w:fill="F5F6F5"/>
          </w:rPr>
          <w:delText xml:space="preserve">,  </w:delText>
        </w:r>
        <w:r w:rsidRPr="00102649" w:rsidDel="004149B6">
          <w:rPr>
            <w:rFonts w:cs="Times New Roman"/>
            <w:bCs/>
            <w:iCs/>
            <w:color w:val="auto"/>
            <w:shd w:val="clear" w:color="auto" w:fill="F5F6F5"/>
          </w:rPr>
          <w:delText xml:space="preserve">Lo cual nos demuestra que este sector necesita urgente una entidad que ofrezca soluciones a la población con Limitacion Cognitiva que apoyen su proceso educativo y entienda las necesidades especiales de esta población. </w:delText>
        </w:r>
      </w:del>
    </w:p>
    <w:p w14:paraId="75093467" w14:textId="5095CDB2" w:rsidR="005877A3" w:rsidRPr="00102649" w:rsidDel="004149B6" w:rsidRDefault="005877A3" w:rsidP="00F12A4C">
      <w:pPr>
        <w:pStyle w:val="Incontec"/>
        <w:rPr>
          <w:del w:id="1572" w:author="andres camilo santana bohorquez" w:date="2017-02-17T01:24:00Z"/>
          <w:rFonts w:cs="Times New Roman"/>
        </w:rPr>
      </w:pPr>
      <w:del w:id="1573" w:author="andres camilo santana bohorquez" w:date="2017-02-17T01:24:00Z">
        <w:r w:rsidRPr="00102649" w:rsidDel="004149B6">
          <w:rPr>
            <w:rFonts w:cs="Times New Roman"/>
          </w:rPr>
          <w:delText xml:space="preserve">Al analizar las propuestas Tecnológicas </w:delText>
        </w:r>
        <w:r w:rsidR="00BA1428" w:rsidRPr="00102649" w:rsidDel="004149B6">
          <w:rPr>
            <w:rFonts w:cs="Times New Roman"/>
          </w:rPr>
          <w:delText xml:space="preserve">ofrecidas en una escala global </w:delText>
        </w:r>
        <w:r w:rsidRPr="00102649" w:rsidDel="004149B6">
          <w:rPr>
            <w:rFonts w:cs="Times New Roman"/>
          </w:rPr>
          <w:delText xml:space="preserve">bajo el Concepto de la Comunicación Aumentativa y alternativa, encontramos una serie de productos de software </w:delText>
        </w:r>
        <w:r w:rsidR="00FE7614" w:rsidRPr="00102649" w:rsidDel="004149B6">
          <w:rPr>
            <w:rFonts w:cs="Times New Roman"/>
          </w:rPr>
          <w:delText xml:space="preserve">que serán expuestos a </w:delText>
        </w:r>
        <w:r w:rsidR="000A0072" w:rsidRPr="00102649" w:rsidDel="004149B6">
          <w:rPr>
            <w:rFonts w:cs="Times New Roman"/>
          </w:rPr>
          <w:delText>continuación</w:delText>
        </w:r>
        <w:r w:rsidR="00FE7614" w:rsidRPr="00102649" w:rsidDel="004149B6">
          <w:rPr>
            <w:rFonts w:cs="Times New Roman"/>
          </w:rPr>
          <w:delText>.</w:delText>
        </w:r>
      </w:del>
    </w:p>
    <w:p w14:paraId="685E9B6A" w14:textId="1E010606" w:rsidR="00FE7614" w:rsidRPr="00102649" w:rsidDel="004149B6" w:rsidRDefault="00FE7614" w:rsidP="00F12A4C">
      <w:pPr>
        <w:pStyle w:val="Incontec"/>
        <w:rPr>
          <w:del w:id="1574" w:author="andres camilo santana bohorquez" w:date="2017-02-17T01:24:00Z"/>
          <w:rFonts w:cs="Times New Roman"/>
        </w:rPr>
      </w:pPr>
    </w:p>
    <w:p w14:paraId="107D2640" w14:textId="2DB90EEB" w:rsidR="00FE7614" w:rsidRPr="00102649" w:rsidDel="004149B6" w:rsidRDefault="00FE7614" w:rsidP="00F12A4C">
      <w:pPr>
        <w:pStyle w:val="Incontec"/>
        <w:rPr>
          <w:del w:id="1575" w:author="andres camilo santana bohorquez" w:date="2017-02-17T01:24:00Z"/>
          <w:rFonts w:cs="Times New Roman"/>
          <w:color w:val="auto"/>
        </w:rPr>
      </w:pPr>
      <w:del w:id="1576" w:author="andres camilo santana bohorquez" w:date="2017-02-17T01:24:00Z">
        <w:r w:rsidRPr="00102649" w:rsidDel="004149B6">
          <w:rPr>
            <w:rFonts w:cs="Times New Roman"/>
            <w:bCs/>
            <w:color w:val="auto"/>
            <w:shd w:val="clear" w:color="auto" w:fill="FFFFFF"/>
          </w:rPr>
          <w:delText>Adapro</w:delText>
        </w:r>
        <w:r w:rsidRPr="00102649" w:rsidDel="004149B6">
          <w:rPr>
            <w:rFonts w:cs="Times New Roman"/>
            <w:b/>
            <w:bCs/>
            <w:color w:val="auto"/>
            <w:shd w:val="clear" w:color="auto" w:fill="FFFFFF"/>
          </w:rPr>
          <w:delText xml:space="preserve">: </w:delText>
        </w:r>
        <w:r w:rsidRPr="00102649" w:rsidDel="004149B6">
          <w:rPr>
            <w:rFonts w:cs="Times New Roman"/>
            <w:bCs/>
            <w:color w:val="auto"/>
            <w:shd w:val="clear" w:color="auto" w:fill="FFFFFF"/>
          </w:rPr>
          <w:delText>es un procesador de texto gratuito orientado a personas con dificultades de aprendizaje como la dislexia u otro tipo de diversidad funcional como autismo.</w:delText>
        </w:r>
        <w:r w:rsidR="00BA1428" w:rsidRPr="00102649" w:rsidDel="004149B6">
          <w:rPr>
            <w:rFonts w:cs="Times New Roman"/>
            <w:bCs/>
            <w:color w:val="auto"/>
            <w:shd w:val="clear" w:color="auto" w:fill="FFFFFF"/>
          </w:rPr>
          <w:delText xml:space="preserve"> </w:delText>
        </w:r>
      </w:del>
      <w:customXmlDelRangeStart w:id="1577" w:author="andres camilo santana bohorquez" w:date="2017-02-17T01:24:00Z"/>
      <w:sdt>
        <w:sdtPr>
          <w:rPr>
            <w:rFonts w:cs="Times New Roman"/>
            <w:bCs/>
            <w:color w:val="auto"/>
            <w:shd w:val="clear" w:color="auto" w:fill="FFFFFF"/>
          </w:rPr>
          <w:id w:val="29610190"/>
          <w:citation/>
        </w:sdtPr>
        <w:sdtContent>
          <w:customXmlDelRangeEnd w:id="1577"/>
          <w:del w:id="1578" w:author="andres camilo santana bohorquez" w:date="2017-02-17T01:24:00Z">
            <w:r w:rsidR="00BA1428" w:rsidRPr="00102649" w:rsidDel="004149B6">
              <w:rPr>
                <w:rFonts w:cs="Times New Roman"/>
                <w:bCs/>
                <w:color w:val="auto"/>
                <w:shd w:val="clear" w:color="auto" w:fill="FFFFFF"/>
              </w:rPr>
              <w:fldChar w:fldCharType="begin"/>
            </w:r>
            <w:r w:rsidR="00BA1428" w:rsidRPr="00102649" w:rsidDel="004149B6">
              <w:rPr>
                <w:rFonts w:cs="Times New Roman"/>
                <w:bCs/>
                <w:color w:val="auto"/>
                <w:shd w:val="clear" w:color="auto" w:fill="FFFFFF"/>
              </w:rPr>
              <w:delInstrText xml:space="preserve"> CITATION Ada12 \l 9226 </w:delInstrText>
            </w:r>
            <w:r w:rsidR="00BA1428" w:rsidRPr="00102649" w:rsidDel="004149B6">
              <w:rPr>
                <w:rFonts w:cs="Times New Roman"/>
                <w:bCs/>
                <w:color w:val="auto"/>
                <w:shd w:val="clear" w:color="auto" w:fill="FFFFFF"/>
              </w:rPr>
              <w:fldChar w:fldCharType="separate"/>
            </w:r>
            <w:r w:rsidR="00643776" w:rsidRPr="00643776" w:rsidDel="004149B6">
              <w:rPr>
                <w:rFonts w:cs="Times New Roman"/>
                <w:noProof/>
                <w:color w:val="auto"/>
                <w:shd w:val="clear" w:color="auto" w:fill="FFFFFF"/>
              </w:rPr>
              <w:delText>(46)</w:delText>
            </w:r>
            <w:r w:rsidR="00BA1428" w:rsidRPr="00102649" w:rsidDel="004149B6">
              <w:rPr>
                <w:rFonts w:cs="Times New Roman"/>
                <w:bCs/>
                <w:color w:val="auto"/>
                <w:shd w:val="clear" w:color="auto" w:fill="FFFFFF"/>
              </w:rPr>
              <w:fldChar w:fldCharType="end"/>
            </w:r>
          </w:del>
          <w:customXmlDelRangeStart w:id="1579" w:author="andres camilo santana bohorquez" w:date="2017-02-17T01:24:00Z"/>
        </w:sdtContent>
      </w:sdt>
      <w:customXmlDelRangeEnd w:id="1579"/>
    </w:p>
    <w:p w14:paraId="76D78E47" w14:textId="433D61C2" w:rsidR="00FE7614" w:rsidRPr="00102649" w:rsidDel="004149B6" w:rsidRDefault="00FE7614" w:rsidP="00A75AB6">
      <w:pPr>
        <w:pStyle w:val="Incontec"/>
        <w:jc w:val="center"/>
        <w:rPr>
          <w:del w:id="1580" w:author="andres camilo santana bohorquez" w:date="2017-02-17T01:24:00Z"/>
          <w:rFonts w:cs="Times New Roman"/>
          <w:color w:val="auto"/>
        </w:rPr>
      </w:pPr>
      <w:del w:id="1581" w:author="andres camilo santana bohorquez" w:date="2017-02-17T01:24:00Z">
        <w:r w:rsidRPr="00102649" w:rsidDel="004149B6">
          <w:rPr>
            <w:noProof/>
            <w:lang w:val="es-ES" w:eastAsia="es-ES"/>
          </w:rPr>
          <w:drawing>
            <wp:inline distT="0" distB="0" distL="0" distR="0" wp14:anchorId="1EB8C521" wp14:editId="21A37D48">
              <wp:extent cx="4390608" cy="263098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del>
    </w:p>
    <w:p w14:paraId="7EBBB729" w14:textId="1094A527" w:rsidR="00FE7614" w:rsidRPr="000A0072" w:rsidDel="004149B6" w:rsidRDefault="00FE7614" w:rsidP="00F12A4C">
      <w:pPr>
        <w:pStyle w:val="Incontec"/>
        <w:rPr>
          <w:del w:id="1582" w:author="andres camilo santana bohorquez" w:date="2017-02-17T01:24:00Z"/>
          <w:rFonts w:cs="Times New Roman"/>
          <w:color w:val="auto"/>
          <w:sz w:val="22"/>
          <w:szCs w:val="22"/>
        </w:rPr>
      </w:pPr>
      <w:del w:id="1583" w:author="andres camilo santana bohorquez" w:date="2017-02-17T01:24:00Z">
        <w:r w:rsidRPr="000A0072" w:rsidDel="004149B6">
          <w:rPr>
            <w:rFonts w:cs="Times New Roman"/>
            <w:b/>
            <w:i/>
            <w:color w:val="auto"/>
            <w:sz w:val="22"/>
            <w:szCs w:val="22"/>
          </w:rPr>
          <w:delText xml:space="preserve">Figura </w:delText>
        </w:r>
        <w:r w:rsidR="000A0072" w:rsidRPr="000A0072" w:rsidDel="004149B6">
          <w:rPr>
            <w:rFonts w:cs="Times New Roman"/>
            <w:b/>
            <w:i/>
            <w:color w:val="auto"/>
            <w:sz w:val="22"/>
            <w:szCs w:val="22"/>
          </w:rPr>
          <w:delText>5-1</w:delText>
        </w:r>
        <w:r w:rsidR="0044616D" w:rsidDel="004149B6">
          <w:rPr>
            <w:rFonts w:cs="Times New Roman"/>
            <w:b/>
            <w:i/>
            <w:color w:val="auto"/>
            <w:sz w:val="22"/>
            <w:szCs w:val="22"/>
          </w:rPr>
          <w:delText>9</w:delText>
        </w:r>
        <w:r w:rsidRPr="000A0072" w:rsidDel="004149B6">
          <w:rPr>
            <w:rFonts w:cs="Times New Roman"/>
            <w:b/>
            <w:color w:val="auto"/>
            <w:sz w:val="22"/>
            <w:szCs w:val="22"/>
          </w:rPr>
          <w:delText>.</w:delText>
        </w:r>
        <w:r w:rsidRPr="000A0072" w:rsidDel="004149B6">
          <w:rPr>
            <w:rFonts w:cs="Times New Roman"/>
            <w:color w:val="auto"/>
            <w:sz w:val="22"/>
            <w:szCs w:val="22"/>
          </w:rPr>
          <w:delText xml:space="preserve"> Software Adapro. Fuente: </w:delText>
        </w:r>
      </w:del>
      <w:customXmlDelRangeStart w:id="1584" w:author="andres camilo santana bohorquez" w:date="2017-02-17T01:24:00Z"/>
      <w:sdt>
        <w:sdtPr>
          <w:rPr>
            <w:rFonts w:cs="Times New Roman"/>
            <w:color w:val="auto"/>
          </w:rPr>
          <w:id w:val="-596865023"/>
          <w:citation/>
        </w:sdtPr>
        <w:sdtContent>
          <w:customXmlDelRangeEnd w:id="1584"/>
          <w:del w:id="1585" w:author="andres camilo santana bohorquez" w:date="2017-02-17T01:24:00Z">
            <w:r w:rsidR="002A0C42" w:rsidDel="004149B6">
              <w:rPr>
                <w:rFonts w:cs="Times New Roman"/>
                <w:color w:val="auto"/>
              </w:rPr>
              <w:fldChar w:fldCharType="begin"/>
            </w:r>
            <w:r w:rsidR="002A0C42" w:rsidDel="004149B6">
              <w:rPr>
                <w:rFonts w:cs="Times New Roman"/>
                <w:color w:val="auto"/>
                <w:sz w:val="22"/>
                <w:szCs w:val="22"/>
              </w:rPr>
              <w:delInstrText xml:space="preserve"> CITATION Ada12 \l 9226 </w:delInstrText>
            </w:r>
            <w:r w:rsidR="002A0C42" w:rsidDel="004149B6">
              <w:rPr>
                <w:rFonts w:cs="Times New Roman"/>
                <w:color w:val="auto"/>
              </w:rPr>
              <w:fldChar w:fldCharType="separate"/>
            </w:r>
            <w:r w:rsidR="00643776" w:rsidRPr="00643776" w:rsidDel="004149B6">
              <w:rPr>
                <w:rFonts w:cs="Times New Roman"/>
                <w:noProof/>
                <w:color w:val="auto"/>
                <w:sz w:val="22"/>
                <w:szCs w:val="22"/>
              </w:rPr>
              <w:delText>(46)</w:delText>
            </w:r>
            <w:r w:rsidR="002A0C42" w:rsidDel="004149B6">
              <w:rPr>
                <w:rFonts w:cs="Times New Roman"/>
                <w:color w:val="auto"/>
              </w:rPr>
              <w:fldChar w:fldCharType="end"/>
            </w:r>
          </w:del>
          <w:customXmlDelRangeStart w:id="1586" w:author="andres camilo santana bohorquez" w:date="2017-02-17T01:24:00Z"/>
        </w:sdtContent>
      </w:sdt>
      <w:customXmlDelRangeEnd w:id="1586"/>
    </w:p>
    <w:p w14:paraId="4B1650D0" w14:textId="14111F55" w:rsidR="00FE7614" w:rsidRPr="00102649" w:rsidDel="004149B6" w:rsidRDefault="00FE7614" w:rsidP="00F12A4C">
      <w:pPr>
        <w:pStyle w:val="Incontec"/>
        <w:rPr>
          <w:del w:id="1587" w:author="andres camilo santana bohorquez" w:date="2017-02-17T01:24:00Z"/>
          <w:rFonts w:cs="Times New Roman"/>
          <w:color w:val="auto"/>
        </w:rPr>
      </w:pPr>
    </w:p>
    <w:p w14:paraId="194DD8F3" w14:textId="7E98F47F" w:rsidR="00FE7614" w:rsidRPr="00102649" w:rsidDel="004149B6" w:rsidRDefault="00FE7614" w:rsidP="00F12A4C">
      <w:pPr>
        <w:pStyle w:val="Incontec"/>
        <w:rPr>
          <w:del w:id="1588" w:author="andres camilo santana bohorquez" w:date="2017-02-17T01:24:00Z"/>
          <w:rFonts w:cs="Times New Roman"/>
          <w:color w:val="auto"/>
        </w:rPr>
      </w:pPr>
      <w:del w:id="1589" w:author="andres camilo santana bohorquez" w:date="2017-02-17T01:24:00Z">
        <w:r w:rsidRPr="00102649" w:rsidDel="004149B6">
          <w:rPr>
            <w:rFonts w:cs="Times New Roman"/>
            <w:color w:val="auto"/>
          </w:rPr>
          <w:delTex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delText>
        </w:r>
      </w:del>
      <w:customXmlDelRangeStart w:id="1590" w:author="andres camilo santana bohorquez" w:date="2017-02-17T01:24:00Z"/>
      <w:sdt>
        <w:sdtPr>
          <w:rPr>
            <w:rFonts w:cs="Times New Roman"/>
            <w:color w:val="auto"/>
          </w:rPr>
          <w:id w:val="-290363669"/>
          <w:citation/>
        </w:sdtPr>
        <w:sdtContent>
          <w:customXmlDelRangeEnd w:id="1590"/>
          <w:del w:id="1591" w:author="andres camilo santana bohorquez" w:date="2017-02-17T01:24:00Z">
            <w:r w:rsidR="00BA1428" w:rsidRPr="00102649" w:rsidDel="004149B6">
              <w:rPr>
                <w:rFonts w:cs="Times New Roman"/>
                <w:color w:val="auto"/>
              </w:rPr>
              <w:fldChar w:fldCharType="begin"/>
            </w:r>
            <w:r w:rsidR="00BA1428" w:rsidRPr="00102649" w:rsidDel="004149B6">
              <w:rPr>
                <w:rFonts w:cs="Times New Roman"/>
                <w:color w:val="auto"/>
              </w:rPr>
              <w:delInstrText xml:space="preserve"> CITATION GIG \l 9226 </w:delInstrText>
            </w:r>
            <w:r w:rsidR="00BA1428" w:rsidRPr="00102649" w:rsidDel="004149B6">
              <w:rPr>
                <w:rFonts w:cs="Times New Roman"/>
                <w:color w:val="auto"/>
              </w:rPr>
              <w:fldChar w:fldCharType="separate"/>
            </w:r>
            <w:r w:rsidR="00643776" w:rsidRPr="00643776" w:rsidDel="004149B6">
              <w:rPr>
                <w:rFonts w:cs="Times New Roman"/>
                <w:noProof/>
                <w:color w:val="auto"/>
              </w:rPr>
              <w:delText>(47)</w:delText>
            </w:r>
            <w:r w:rsidR="00BA1428" w:rsidRPr="00102649" w:rsidDel="004149B6">
              <w:rPr>
                <w:rFonts w:cs="Times New Roman"/>
                <w:color w:val="auto"/>
              </w:rPr>
              <w:fldChar w:fldCharType="end"/>
            </w:r>
          </w:del>
          <w:customXmlDelRangeStart w:id="1592" w:author="andres camilo santana bohorquez" w:date="2017-02-17T01:24:00Z"/>
        </w:sdtContent>
      </w:sdt>
      <w:customXmlDelRangeEnd w:id="1592"/>
    </w:p>
    <w:p w14:paraId="4CC43BDD" w14:textId="765068CD" w:rsidR="00FE7614" w:rsidRPr="00102649" w:rsidDel="004149B6" w:rsidRDefault="00FE7614" w:rsidP="00A75AB6">
      <w:pPr>
        <w:pStyle w:val="Incontec"/>
        <w:jc w:val="center"/>
        <w:rPr>
          <w:del w:id="1593" w:author="andres camilo santana bohorquez" w:date="2017-02-17T01:24:00Z"/>
          <w:rFonts w:cs="Times New Roman"/>
          <w:color w:val="auto"/>
        </w:rPr>
      </w:pPr>
      <w:del w:id="1594" w:author="andres camilo santana bohorquez" w:date="2017-02-17T01:24:00Z">
        <w:r w:rsidRPr="00102649" w:rsidDel="004149B6">
          <w:rPr>
            <w:noProof/>
            <w:lang w:val="es-ES" w:eastAsia="es-ES"/>
          </w:rPr>
          <w:drawing>
            <wp:inline distT="0" distB="0" distL="0" distR="0" wp14:anchorId="3B418C46" wp14:editId="1A37F3D1">
              <wp:extent cx="3914775" cy="2740343"/>
              <wp:effectExtent l="0" t="0" r="0" b="3175"/>
              <wp:docPr id="44" name="Imagen 44"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del>
    </w:p>
    <w:p w14:paraId="74BA84D9" w14:textId="0E960456" w:rsidR="00FE7614" w:rsidRPr="00A75AB6" w:rsidDel="004149B6" w:rsidRDefault="00FE7614" w:rsidP="00F12A4C">
      <w:pPr>
        <w:pStyle w:val="Incontec"/>
        <w:rPr>
          <w:del w:id="1595" w:author="andres camilo santana bohorquez" w:date="2017-02-17T01:24:00Z"/>
          <w:rFonts w:cs="Times New Roman"/>
          <w:color w:val="auto"/>
          <w:sz w:val="22"/>
          <w:szCs w:val="22"/>
        </w:rPr>
      </w:pPr>
      <w:del w:id="1596" w:author="andres camilo santana bohorquez" w:date="2017-02-17T01:24:00Z">
        <w:r w:rsidRPr="00A75AB6" w:rsidDel="004149B6">
          <w:rPr>
            <w:rFonts w:cs="Times New Roman"/>
            <w:b/>
            <w:i/>
            <w:color w:val="auto"/>
            <w:sz w:val="22"/>
            <w:szCs w:val="22"/>
          </w:rPr>
          <w:delText xml:space="preserve">Figura </w:delText>
        </w:r>
        <w:r w:rsidR="00A75AB6" w:rsidRPr="00A75AB6" w:rsidDel="004149B6">
          <w:rPr>
            <w:rFonts w:cs="Times New Roman"/>
            <w:b/>
            <w:i/>
            <w:color w:val="auto"/>
            <w:sz w:val="22"/>
            <w:szCs w:val="22"/>
          </w:rPr>
          <w:delText>5-</w:delText>
        </w:r>
        <w:r w:rsidR="0044616D" w:rsidDel="004149B6">
          <w:rPr>
            <w:rFonts w:cs="Times New Roman"/>
            <w:b/>
            <w:i/>
            <w:color w:val="auto"/>
            <w:sz w:val="22"/>
            <w:szCs w:val="22"/>
          </w:rPr>
          <w:delText>20</w:delText>
        </w:r>
        <w:r w:rsidR="00A75AB6" w:rsidRPr="00A75AB6" w:rsidDel="004149B6">
          <w:rPr>
            <w:rFonts w:cs="Times New Roman"/>
            <w:b/>
            <w:color w:val="auto"/>
            <w:sz w:val="22"/>
            <w:szCs w:val="22"/>
          </w:rPr>
          <w:delText>.</w:delText>
        </w:r>
        <w:r w:rsidRPr="00A75AB6" w:rsidDel="004149B6">
          <w:rPr>
            <w:rFonts w:cs="Times New Roman"/>
            <w:color w:val="auto"/>
            <w:sz w:val="22"/>
            <w:szCs w:val="22"/>
          </w:rPr>
          <w:delText xml:space="preserve"> Software AraBoard. Fuente: </w:delText>
        </w:r>
      </w:del>
      <w:customXmlDelRangeStart w:id="1597" w:author="andres camilo santana bohorquez" w:date="2017-02-17T01:24:00Z"/>
      <w:sdt>
        <w:sdtPr>
          <w:rPr>
            <w:rFonts w:cs="Times New Roman"/>
            <w:color w:val="auto"/>
          </w:rPr>
          <w:id w:val="-1493254535"/>
          <w:citation/>
        </w:sdtPr>
        <w:sdtContent>
          <w:customXmlDelRangeEnd w:id="1597"/>
          <w:del w:id="1598" w:author="andres camilo santana bohorquez" w:date="2017-02-17T01:24:00Z">
            <w:r w:rsidR="00A75AB6" w:rsidRPr="00A75AB6" w:rsidDel="004149B6">
              <w:rPr>
                <w:rFonts w:cs="Times New Roman"/>
                <w:color w:val="auto"/>
              </w:rPr>
              <w:fldChar w:fldCharType="begin"/>
            </w:r>
            <w:r w:rsidR="00A75AB6" w:rsidRPr="00A75AB6" w:rsidDel="004149B6">
              <w:rPr>
                <w:rFonts w:cs="Times New Roman"/>
                <w:color w:val="auto"/>
                <w:sz w:val="22"/>
                <w:szCs w:val="22"/>
              </w:rPr>
              <w:delInstrText xml:space="preserve"> CITATION GIG \l 9226 </w:delInstrText>
            </w:r>
            <w:r w:rsidR="00A75AB6" w:rsidRPr="00A75AB6" w:rsidDel="004149B6">
              <w:rPr>
                <w:rFonts w:cs="Times New Roman"/>
                <w:color w:val="auto"/>
              </w:rPr>
              <w:fldChar w:fldCharType="separate"/>
            </w:r>
            <w:r w:rsidR="00643776" w:rsidRPr="00643776" w:rsidDel="004149B6">
              <w:rPr>
                <w:rFonts w:cs="Times New Roman"/>
                <w:noProof/>
                <w:color w:val="auto"/>
                <w:sz w:val="22"/>
                <w:szCs w:val="22"/>
              </w:rPr>
              <w:delText>(47)</w:delText>
            </w:r>
            <w:r w:rsidR="00A75AB6" w:rsidRPr="00A75AB6" w:rsidDel="004149B6">
              <w:rPr>
                <w:rFonts w:cs="Times New Roman"/>
                <w:color w:val="auto"/>
              </w:rPr>
              <w:fldChar w:fldCharType="end"/>
            </w:r>
          </w:del>
          <w:customXmlDelRangeStart w:id="1599" w:author="andres camilo santana bohorquez" w:date="2017-02-17T01:24:00Z"/>
        </w:sdtContent>
      </w:sdt>
      <w:customXmlDelRangeEnd w:id="1599"/>
    </w:p>
    <w:p w14:paraId="0E11A9AB" w14:textId="033B26BD" w:rsidR="00FE7614" w:rsidRPr="00102649" w:rsidDel="004149B6" w:rsidRDefault="00FE7614" w:rsidP="00F12A4C">
      <w:pPr>
        <w:pStyle w:val="Incontec"/>
        <w:rPr>
          <w:del w:id="1600" w:author="andres camilo santana bohorquez" w:date="2017-02-17T01:24:00Z"/>
          <w:rFonts w:cs="Times New Roman"/>
          <w:color w:val="auto"/>
        </w:rPr>
      </w:pPr>
    </w:p>
    <w:p w14:paraId="095ED52C" w14:textId="3436553E" w:rsidR="00FE7614" w:rsidRPr="00102649" w:rsidDel="004149B6" w:rsidRDefault="00FE7614" w:rsidP="00F12A4C">
      <w:pPr>
        <w:pStyle w:val="Incontec"/>
        <w:rPr>
          <w:del w:id="1601" w:author="andres camilo santana bohorquez" w:date="2017-02-17T01:24:00Z"/>
          <w:rFonts w:cs="Times New Roman"/>
          <w:color w:val="auto"/>
        </w:rPr>
      </w:pPr>
      <w:del w:id="1602" w:author="andres camilo santana bohorquez" w:date="2017-02-17T01:24:00Z">
        <w:r w:rsidRPr="00102649" w:rsidDel="004149B6">
          <w:rPr>
            <w:rFonts w:cs="Times New Roman"/>
            <w:color w:val="auto"/>
          </w:rPr>
          <w:delTex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delText>
        </w:r>
      </w:del>
      <w:customXmlDelRangeStart w:id="1603" w:author="andres camilo santana bohorquez" w:date="2017-02-17T01:24:00Z"/>
      <w:sdt>
        <w:sdtPr>
          <w:rPr>
            <w:rFonts w:cs="Times New Roman"/>
            <w:color w:val="auto"/>
          </w:rPr>
          <w:id w:val="398634061"/>
          <w:citation/>
        </w:sdtPr>
        <w:sdtContent>
          <w:customXmlDelRangeEnd w:id="1603"/>
          <w:del w:id="1604" w:author="andres camilo santana bohorquez" w:date="2017-02-17T01:24:00Z">
            <w:r w:rsidRPr="00102649" w:rsidDel="004149B6">
              <w:rPr>
                <w:rFonts w:cs="Times New Roman"/>
                <w:color w:val="auto"/>
              </w:rPr>
              <w:fldChar w:fldCharType="begin"/>
            </w:r>
            <w:r w:rsidRPr="00102649" w:rsidDel="004149B6">
              <w:rPr>
                <w:rFonts w:cs="Times New Roman"/>
                <w:color w:val="auto"/>
              </w:rPr>
              <w:delInstrText xml:space="preserve"> CITATION ARA14 \l 9226 </w:delInstrText>
            </w:r>
            <w:r w:rsidRPr="00102649" w:rsidDel="004149B6">
              <w:rPr>
                <w:rFonts w:cs="Times New Roman"/>
                <w:color w:val="auto"/>
              </w:rPr>
              <w:fldChar w:fldCharType="separate"/>
            </w:r>
            <w:r w:rsidR="00643776" w:rsidRPr="00643776" w:rsidDel="004149B6">
              <w:rPr>
                <w:rFonts w:cs="Times New Roman"/>
                <w:noProof/>
                <w:color w:val="auto"/>
              </w:rPr>
              <w:delText>(48)</w:delText>
            </w:r>
            <w:r w:rsidRPr="00102649" w:rsidDel="004149B6">
              <w:rPr>
                <w:rFonts w:cs="Times New Roman"/>
                <w:color w:val="auto"/>
              </w:rPr>
              <w:fldChar w:fldCharType="end"/>
            </w:r>
          </w:del>
          <w:customXmlDelRangeStart w:id="1605" w:author="andres camilo santana bohorquez" w:date="2017-02-17T01:24:00Z"/>
        </w:sdtContent>
      </w:sdt>
      <w:customXmlDelRangeEnd w:id="1605"/>
    </w:p>
    <w:p w14:paraId="4CC11F18" w14:textId="5B798131" w:rsidR="00206113" w:rsidRPr="00102649" w:rsidDel="004149B6" w:rsidRDefault="00206113" w:rsidP="00F12A4C">
      <w:pPr>
        <w:pStyle w:val="Incontec"/>
        <w:rPr>
          <w:del w:id="1606" w:author="andres camilo santana bohorquez" w:date="2017-02-17T01:24:00Z"/>
          <w:rFonts w:cs="Times New Roman"/>
          <w:color w:val="auto"/>
        </w:rPr>
      </w:pPr>
    </w:p>
    <w:p w14:paraId="3EC7C7A9" w14:textId="38BD4039" w:rsidR="00FE7614" w:rsidRPr="00102649" w:rsidDel="004149B6" w:rsidRDefault="00FE7614" w:rsidP="00A75AB6">
      <w:pPr>
        <w:pStyle w:val="Incontec"/>
        <w:jc w:val="center"/>
        <w:rPr>
          <w:del w:id="1607" w:author="andres camilo santana bohorquez" w:date="2017-02-17T01:24:00Z"/>
          <w:rFonts w:cs="Times New Roman"/>
          <w:color w:val="auto"/>
        </w:rPr>
      </w:pPr>
      <w:del w:id="1608" w:author="andres camilo santana bohorquez" w:date="2017-02-17T01:24:00Z">
        <w:r w:rsidRPr="00102649" w:rsidDel="004149B6">
          <w:rPr>
            <w:noProof/>
            <w:lang w:val="es-ES" w:eastAsia="es-ES"/>
          </w:rPr>
          <w:drawing>
            <wp:inline distT="0" distB="0" distL="0" distR="0" wp14:anchorId="2ADE5FB6" wp14:editId="6F91662D">
              <wp:extent cx="4620342" cy="2461776"/>
              <wp:effectExtent l="0" t="0" r="0" b="0"/>
              <wp:docPr id="45" name="Imagen 45"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del>
    </w:p>
    <w:p w14:paraId="0E0B2C5D" w14:textId="199234DC" w:rsidR="00FE7614" w:rsidRPr="00A75AB6" w:rsidDel="004149B6" w:rsidRDefault="00FE7614" w:rsidP="00F12A4C">
      <w:pPr>
        <w:pStyle w:val="Incontec"/>
        <w:rPr>
          <w:del w:id="1609" w:author="andres camilo santana bohorquez" w:date="2017-02-17T01:24:00Z"/>
          <w:rFonts w:cs="Times New Roman"/>
          <w:color w:val="auto"/>
          <w:sz w:val="22"/>
          <w:szCs w:val="22"/>
        </w:rPr>
      </w:pPr>
      <w:del w:id="1610" w:author="andres camilo santana bohorquez" w:date="2017-02-17T01:24:00Z">
        <w:r w:rsidRPr="00A75AB6" w:rsidDel="004149B6">
          <w:rPr>
            <w:rFonts w:cs="Times New Roman"/>
            <w:b/>
            <w:i/>
            <w:color w:val="auto"/>
            <w:sz w:val="22"/>
            <w:szCs w:val="22"/>
          </w:rPr>
          <w:delText xml:space="preserve">Figura </w:delText>
        </w:r>
        <w:r w:rsidR="00A75AB6" w:rsidRPr="00A75AB6" w:rsidDel="004149B6">
          <w:rPr>
            <w:rFonts w:cs="Times New Roman"/>
            <w:b/>
            <w:i/>
            <w:color w:val="auto"/>
            <w:sz w:val="22"/>
            <w:szCs w:val="22"/>
          </w:rPr>
          <w:delText>5-</w:delText>
        </w:r>
        <w:r w:rsidR="0044616D" w:rsidDel="004149B6">
          <w:rPr>
            <w:rFonts w:cs="Times New Roman"/>
            <w:b/>
            <w:i/>
            <w:color w:val="auto"/>
            <w:sz w:val="22"/>
            <w:szCs w:val="22"/>
          </w:rPr>
          <w:delText>21.</w:delText>
        </w:r>
        <w:r w:rsidR="00A75AB6" w:rsidRPr="00A75AB6" w:rsidDel="004149B6">
          <w:rPr>
            <w:rFonts w:cs="Times New Roman"/>
            <w:color w:val="auto"/>
            <w:sz w:val="22"/>
            <w:szCs w:val="22"/>
          </w:rPr>
          <w:delText xml:space="preserve"> Software AraWord</w:delText>
        </w:r>
        <w:r w:rsidRPr="00A75AB6" w:rsidDel="004149B6">
          <w:rPr>
            <w:rFonts w:cs="Times New Roman"/>
            <w:color w:val="auto"/>
            <w:sz w:val="22"/>
            <w:szCs w:val="22"/>
          </w:rPr>
          <w:delText xml:space="preserve">. Fuente: </w:delText>
        </w:r>
      </w:del>
      <w:customXmlDelRangeStart w:id="1611" w:author="andres camilo santana bohorquez" w:date="2017-02-17T01:24:00Z"/>
      <w:sdt>
        <w:sdtPr>
          <w:rPr>
            <w:rFonts w:cs="Times New Roman"/>
            <w:color w:val="auto"/>
          </w:rPr>
          <w:id w:val="-757903916"/>
          <w:citation/>
        </w:sdtPr>
        <w:sdtContent>
          <w:customXmlDelRangeEnd w:id="1611"/>
          <w:del w:id="1612" w:author="andres camilo santana bohorquez" w:date="2017-02-17T01:24:00Z">
            <w:r w:rsidR="00A75AB6" w:rsidRPr="00A75AB6" w:rsidDel="004149B6">
              <w:rPr>
                <w:rFonts w:cs="Times New Roman"/>
                <w:color w:val="auto"/>
              </w:rPr>
              <w:fldChar w:fldCharType="begin"/>
            </w:r>
            <w:r w:rsidR="00A75AB6" w:rsidRPr="00A75AB6" w:rsidDel="004149B6">
              <w:rPr>
                <w:rFonts w:cs="Times New Roman"/>
                <w:color w:val="auto"/>
                <w:sz w:val="22"/>
                <w:szCs w:val="22"/>
              </w:rPr>
              <w:delInstrText xml:space="preserve"> CITATION ARA14 \l 9226 </w:delInstrText>
            </w:r>
            <w:r w:rsidR="00A75AB6" w:rsidRPr="00A75AB6" w:rsidDel="004149B6">
              <w:rPr>
                <w:rFonts w:cs="Times New Roman"/>
                <w:color w:val="auto"/>
              </w:rPr>
              <w:fldChar w:fldCharType="separate"/>
            </w:r>
            <w:r w:rsidR="00643776" w:rsidRPr="00643776" w:rsidDel="004149B6">
              <w:rPr>
                <w:rFonts w:cs="Times New Roman"/>
                <w:noProof/>
                <w:color w:val="auto"/>
                <w:sz w:val="22"/>
                <w:szCs w:val="22"/>
              </w:rPr>
              <w:delText>(48)</w:delText>
            </w:r>
            <w:r w:rsidR="00A75AB6" w:rsidRPr="00A75AB6" w:rsidDel="004149B6">
              <w:rPr>
                <w:rFonts w:cs="Times New Roman"/>
                <w:color w:val="auto"/>
              </w:rPr>
              <w:fldChar w:fldCharType="end"/>
            </w:r>
          </w:del>
          <w:customXmlDelRangeStart w:id="1613" w:author="andres camilo santana bohorquez" w:date="2017-02-17T01:24:00Z"/>
        </w:sdtContent>
      </w:sdt>
      <w:customXmlDelRangeEnd w:id="1613"/>
    </w:p>
    <w:p w14:paraId="7599B9A4" w14:textId="2F22BDCE" w:rsidR="00FE7614" w:rsidRPr="00102649" w:rsidDel="004149B6" w:rsidRDefault="00FE7614" w:rsidP="00F12A4C">
      <w:pPr>
        <w:pStyle w:val="Incontec"/>
        <w:rPr>
          <w:del w:id="1614" w:author="andres camilo santana bohorquez" w:date="2017-02-17T01:24:00Z"/>
          <w:rFonts w:cs="Times New Roman"/>
          <w:color w:val="auto"/>
        </w:rPr>
      </w:pPr>
    </w:p>
    <w:p w14:paraId="116AD287" w14:textId="3FDE253F" w:rsidR="0051229E" w:rsidRPr="00102649" w:rsidDel="004149B6" w:rsidRDefault="0051229E" w:rsidP="00F12A4C">
      <w:pPr>
        <w:pStyle w:val="Incontec"/>
        <w:rPr>
          <w:del w:id="1615" w:author="andres camilo santana bohorquez" w:date="2017-02-17T01:24:00Z"/>
          <w:rFonts w:cs="Times New Roman"/>
        </w:rPr>
      </w:pPr>
      <w:del w:id="1616" w:author="andres camilo santana bohorquez" w:date="2017-02-17T01:24:00Z">
        <w:r w:rsidRPr="00102649" w:rsidDel="004149B6">
          <w:rPr>
            <w:rFonts w:cs="Times New Roman"/>
          </w:rPr>
          <w:delText xml:space="preserve">Azahar: Azahar es un conjunto de aplicaciones gratuitas y personalizables que permiten a personas con autismo y/o discapacidad intelectual mejorar su comunicación, la planificación de sus tareas y disfrutar de sus actividades de ocio. </w:delText>
        </w:r>
      </w:del>
      <w:customXmlDelRangeStart w:id="1617" w:author="andres camilo santana bohorquez" w:date="2017-02-17T01:24:00Z"/>
      <w:sdt>
        <w:sdtPr>
          <w:rPr>
            <w:rFonts w:cs="Times New Roman"/>
          </w:rPr>
          <w:id w:val="-1766528511"/>
          <w:citation/>
        </w:sdtPr>
        <w:sdtContent>
          <w:customXmlDelRangeEnd w:id="1617"/>
          <w:del w:id="1618" w:author="andres camilo santana bohorquez" w:date="2017-02-17T01:24:00Z">
            <w:r w:rsidRPr="00102649" w:rsidDel="004149B6">
              <w:rPr>
                <w:rFonts w:cs="Times New Roman"/>
              </w:rPr>
              <w:fldChar w:fldCharType="begin"/>
            </w:r>
            <w:r w:rsidRPr="00102649" w:rsidDel="004149B6">
              <w:rPr>
                <w:rFonts w:cs="Times New Roman"/>
              </w:rPr>
              <w:delInstrText xml:space="preserve">CITATION Aza13 \l 9226 </w:delInstrText>
            </w:r>
            <w:r w:rsidRPr="00102649" w:rsidDel="004149B6">
              <w:rPr>
                <w:rFonts w:cs="Times New Roman"/>
              </w:rPr>
              <w:fldChar w:fldCharType="separate"/>
            </w:r>
            <w:r w:rsidR="00643776" w:rsidRPr="00643776" w:rsidDel="004149B6">
              <w:rPr>
                <w:rFonts w:cs="Times New Roman"/>
                <w:noProof/>
              </w:rPr>
              <w:delText>(49)</w:delText>
            </w:r>
            <w:r w:rsidRPr="00102649" w:rsidDel="004149B6">
              <w:rPr>
                <w:rFonts w:cs="Times New Roman"/>
              </w:rPr>
              <w:fldChar w:fldCharType="end"/>
            </w:r>
          </w:del>
          <w:customXmlDelRangeStart w:id="1619" w:author="andres camilo santana bohorquez" w:date="2017-02-17T01:24:00Z"/>
        </w:sdtContent>
      </w:sdt>
      <w:customXmlDelRangeEnd w:id="1619"/>
    </w:p>
    <w:p w14:paraId="4A1B3F56" w14:textId="1573AF66" w:rsidR="0051229E" w:rsidRPr="00102649" w:rsidDel="004149B6" w:rsidRDefault="0051229E" w:rsidP="00F12A4C">
      <w:pPr>
        <w:pStyle w:val="Incontec"/>
        <w:rPr>
          <w:del w:id="1620" w:author="andres camilo santana bohorquez" w:date="2017-02-17T01:24:00Z"/>
          <w:rFonts w:cs="Times New Roman"/>
        </w:rPr>
      </w:pPr>
    </w:p>
    <w:p w14:paraId="1259AC39" w14:textId="6C8A4846" w:rsidR="0051229E" w:rsidRPr="00102649" w:rsidDel="004149B6" w:rsidRDefault="0051229E" w:rsidP="00A75AB6">
      <w:pPr>
        <w:pStyle w:val="Incontec"/>
        <w:jc w:val="center"/>
        <w:rPr>
          <w:del w:id="1621" w:author="andres camilo santana bohorquez" w:date="2017-02-17T01:24:00Z"/>
          <w:rFonts w:cs="Times New Roman"/>
        </w:rPr>
      </w:pPr>
      <w:del w:id="1622" w:author="andres camilo santana bohorquez" w:date="2017-02-17T01:24:00Z">
        <w:r w:rsidRPr="00102649" w:rsidDel="004149B6">
          <w:rPr>
            <w:noProof/>
            <w:lang w:val="es-ES" w:eastAsia="es-ES"/>
          </w:rPr>
          <w:drawing>
            <wp:inline distT="0" distB="0" distL="0" distR="0" wp14:anchorId="0A9CC0A7" wp14:editId="3809B09A">
              <wp:extent cx="5067300" cy="2371725"/>
              <wp:effectExtent l="0" t="0" r="0" b="9525"/>
              <wp:docPr id="49" name="Imagen 49"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del>
    </w:p>
    <w:p w14:paraId="1530C25A" w14:textId="23F8988A" w:rsidR="0051229E" w:rsidRPr="00A75AB6" w:rsidDel="004149B6" w:rsidRDefault="0051229E" w:rsidP="00F12A4C">
      <w:pPr>
        <w:pStyle w:val="Incontec"/>
        <w:rPr>
          <w:del w:id="1623" w:author="andres camilo santana bohorquez" w:date="2017-02-17T01:24:00Z"/>
          <w:rFonts w:cs="Times New Roman"/>
          <w:sz w:val="22"/>
          <w:szCs w:val="22"/>
        </w:rPr>
      </w:pPr>
      <w:del w:id="1624" w:author="andres camilo santana bohorquez" w:date="2017-02-17T01:24:00Z">
        <w:r w:rsidRPr="00A75AB6" w:rsidDel="004149B6">
          <w:rPr>
            <w:rFonts w:cs="Times New Roman"/>
            <w:b/>
            <w:i/>
            <w:sz w:val="22"/>
            <w:szCs w:val="22"/>
          </w:rPr>
          <w:delText xml:space="preserve">Figura </w:delText>
        </w:r>
        <w:r w:rsidR="00A75AB6" w:rsidRPr="00A75AB6" w:rsidDel="004149B6">
          <w:rPr>
            <w:rFonts w:cs="Times New Roman"/>
            <w:b/>
            <w:i/>
            <w:sz w:val="22"/>
            <w:szCs w:val="22"/>
          </w:rPr>
          <w:delText>5-</w:delText>
        </w:r>
        <w:r w:rsidR="0044616D" w:rsidDel="004149B6">
          <w:rPr>
            <w:rFonts w:cs="Times New Roman"/>
            <w:b/>
            <w:i/>
            <w:sz w:val="22"/>
            <w:szCs w:val="22"/>
          </w:rPr>
          <w:delText>22</w:delText>
        </w:r>
        <w:r w:rsidRPr="00A75AB6" w:rsidDel="004149B6">
          <w:rPr>
            <w:rFonts w:cs="Times New Roman"/>
            <w:sz w:val="22"/>
            <w:szCs w:val="22"/>
          </w:rPr>
          <w:delText xml:space="preserve">. Software Azahar. Fuente: </w:delText>
        </w:r>
      </w:del>
      <w:customXmlDelRangeStart w:id="1625" w:author="andres camilo santana bohorquez" w:date="2017-02-17T01:24:00Z"/>
      <w:sdt>
        <w:sdtPr>
          <w:rPr>
            <w:rFonts w:cs="Times New Roman"/>
          </w:rPr>
          <w:id w:val="1082955287"/>
          <w:citation/>
        </w:sdtPr>
        <w:sdtContent>
          <w:customXmlDelRangeEnd w:id="1625"/>
          <w:del w:id="1626" w:author="andres camilo santana bohorquez" w:date="2017-02-17T01:24:00Z">
            <w:r w:rsidR="00A75AB6" w:rsidRPr="00A75AB6" w:rsidDel="004149B6">
              <w:rPr>
                <w:rFonts w:cs="Times New Roman"/>
              </w:rPr>
              <w:fldChar w:fldCharType="begin"/>
            </w:r>
            <w:r w:rsidR="00A75AB6" w:rsidRPr="00A75AB6" w:rsidDel="004149B6">
              <w:rPr>
                <w:rFonts w:cs="Times New Roman"/>
                <w:sz w:val="22"/>
                <w:szCs w:val="22"/>
              </w:rPr>
              <w:delInstrText xml:space="preserve"> CITATION Aza13 \l 9226 </w:delInstrText>
            </w:r>
            <w:r w:rsidR="00A75AB6" w:rsidRPr="00A75AB6" w:rsidDel="004149B6">
              <w:rPr>
                <w:rFonts w:cs="Times New Roman"/>
              </w:rPr>
              <w:fldChar w:fldCharType="separate"/>
            </w:r>
            <w:r w:rsidR="00643776" w:rsidRPr="00643776" w:rsidDel="004149B6">
              <w:rPr>
                <w:rFonts w:cs="Times New Roman"/>
                <w:noProof/>
                <w:sz w:val="22"/>
                <w:szCs w:val="22"/>
              </w:rPr>
              <w:delText>(49)</w:delText>
            </w:r>
            <w:r w:rsidR="00A75AB6" w:rsidRPr="00A75AB6" w:rsidDel="004149B6">
              <w:rPr>
                <w:rFonts w:cs="Times New Roman"/>
              </w:rPr>
              <w:fldChar w:fldCharType="end"/>
            </w:r>
          </w:del>
          <w:customXmlDelRangeStart w:id="1627" w:author="andres camilo santana bohorquez" w:date="2017-02-17T01:24:00Z"/>
        </w:sdtContent>
      </w:sdt>
      <w:customXmlDelRangeEnd w:id="1627"/>
    </w:p>
    <w:p w14:paraId="2F314D2F" w14:textId="2D592FC8" w:rsidR="0051229E" w:rsidRPr="00102649" w:rsidDel="004149B6" w:rsidRDefault="0051229E" w:rsidP="00F12A4C">
      <w:pPr>
        <w:pStyle w:val="Incontec"/>
        <w:rPr>
          <w:del w:id="1628" w:author="andres camilo santana bohorquez" w:date="2017-02-17T01:24:00Z"/>
          <w:rFonts w:cs="Times New Roman"/>
          <w:color w:val="auto"/>
        </w:rPr>
      </w:pPr>
    </w:p>
    <w:p w14:paraId="5B905477" w14:textId="41E63087" w:rsidR="0051229E" w:rsidRPr="00102649" w:rsidDel="004149B6" w:rsidRDefault="0051229E" w:rsidP="00F12A4C">
      <w:pPr>
        <w:pStyle w:val="Incontec"/>
        <w:rPr>
          <w:del w:id="1629" w:author="andres camilo santana bohorquez" w:date="2017-02-17T01:24:00Z"/>
          <w:rFonts w:cs="Times New Roman"/>
          <w:color w:val="auto"/>
        </w:rPr>
      </w:pPr>
      <w:del w:id="1630" w:author="andres camilo santana bohorquez" w:date="2017-02-17T01:24:00Z">
        <w:r w:rsidRPr="00102649" w:rsidDel="004149B6">
          <w:rPr>
            <w:rFonts w:cs="Times New Roman"/>
            <w:color w:val="auto"/>
          </w:rPr>
          <w:delText xml:space="preserve">LetMeTalk - Talker SAC : es una aplicación para dispositivos con S.O. Android e iOs que te permite construir frases con imágenes o pictogramas y cuyo objetivo es la comunicación funcional en cualquier entorno donde se desenvuelve el usuario. </w:delText>
        </w:r>
      </w:del>
      <w:customXmlDelRangeStart w:id="1631" w:author="andres camilo santana bohorquez" w:date="2017-02-17T01:24:00Z"/>
      <w:sdt>
        <w:sdtPr>
          <w:rPr>
            <w:rFonts w:cs="Times New Roman"/>
            <w:color w:val="auto"/>
          </w:rPr>
          <w:id w:val="-688759630"/>
          <w:citation/>
        </w:sdtPr>
        <w:sdtContent>
          <w:customXmlDelRangeEnd w:id="1631"/>
          <w:del w:id="1632" w:author="andres camilo santana bohorquez" w:date="2017-02-17T01:24:00Z">
            <w:r w:rsidRPr="00102649" w:rsidDel="004149B6">
              <w:rPr>
                <w:rFonts w:cs="Times New Roman"/>
                <w:color w:val="auto"/>
              </w:rPr>
              <w:fldChar w:fldCharType="begin"/>
            </w:r>
            <w:r w:rsidRPr="00102649" w:rsidDel="004149B6">
              <w:rPr>
                <w:rFonts w:cs="Times New Roman"/>
                <w:color w:val="auto"/>
              </w:rPr>
              <w:delInstrText xml:space="preserve">CITATION Let14 \l 9226 </w:delInstrText>
            </w:r>
            <w:r w:rsidRPr="00102649" w:rsidDel="004149B6">
              <w:rPr>
                <w:rFonts w:cs="Times New Roman"/>
                <w:color w:val="auto"/>
              </w:rPr>
              <w:fldChar w:fldCharType="separate"/>
            </w:r>
            <w:r w:rsidR="00643776" w:rsidRPr="00643776" w:rsidDel="004149B6">
              <w:rPr>
                <w:rFonts w:cs="Times New Roman"/>
                <w:noProof/>
                <w:color w:val="auto"/>
              </w:rPr>
              <w:delText>(50)</w:delText>
            </w:r>
            <w:r w:rsidRPr="00102649" w:rsidDel="004149B6">
              <w:rPr>
                <w:rFonts w:cs="Times New Roman"/>
                <w:color w:val="auto"/>
              </w:rPr>
              <w:fldChar w:fldCharType="end"/>
            </w:r>
          </w:del>
          <w:customXmlDelRangeStart w:id="1633" w:author="andres camilo santana bohorquez" w:date="2017-02-17T01:24:00Z"/>
        </w:sdtContent>
      </w:sdt>
      <w:customXmlDelRangeEnd w:id="1633"/>
    </w:p>
    <w:p w14:paraId="4B0547F9" w14:textId="7004B20D" w:rsidR="0051229E" w:rsidRPr="00102649" w:rsidDel="004149B6" w:rsidRDefault="0051229E" w:rsidP="00F12A4C">
      <w:pPr>
        <w:pStyle w:val="Incontec"/>
        <w:rPr>
          <w:del w:id="1634" w:author="andres camilo santana bohorquez" w:date="2017-02-17T01:24:00Z"/>
          <w:rFonts w:cs="Times New Roman"/>
          <w:color w:val="auto"/>
        </w:rPr>
      </w:pPr>
    </w:p>
    <w:p w14:paraId="24A70722" w14:textId="60E61EF1" w:rsidR="0051229E" w:rsidRPr="00102649" w:rsidDel="004149B6" w:rsidRDefault="0051229E" w:rsidP="00A75AB6">
      <w:pPr>
        <w:pStyle w:val="Incontec"/>
        <w:jc w:val="center"/>
        <w:rPr>
          <w:del w:id="1635" w:author="andres camilo santana bohorquez" w:date="2017-02-17T01:24:00Z"/>
          <w:rFonts w:cs="Times New Roman"/>
          <w:color w:val="auto"/>
        </w:rPr>
      </w:pPr>
      <w:del w:id="1636" w:author="andres camilo santana bohorquez" w:date="2017-02-17T01:24:00Z">
        <w:r w:rsidRPr="00102649" w:rsidDel="004149B6">
          <w:rPr>
            <w:noProof/>
            <w:lang w:val="es-ES" w:eastAsia="es-ES"/>
          </w:rPr>
          <w:drawing>
            <wp:inline distT="0" distB="0" distL="0" distR="0" wp14:anchorId="652EB386" wp14:editId="66C8DF48">
              <wp:extent cx="4221480" cy="2638425"/>
              <wp:effectExtent l="0" t="0" r="7620" b="9525"/>
              <wp:docPr id="48" name="Imagen 4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2057" cy="2638786"/>
                      </a:xfrm>
                      <a:prstGeom prst="rect">
                        <a:avLst/>
                      </a:prstGeom>
                      <a:noFill/>
                      <a:ln>
                        <a:noFill/>
                      </a:ln>
                    </pic:spPr>
                  </pic:pic>
                </a:graphicData>
              </a:graphic>
            </wp:inline>
          </w:drawing>
        </w:r>
      </w:del>
    </w:p>
    <w:p w14:paraId="30E1A554" w14:textId="73A96834" w:rsidR="0051229E" w:rsidRPr="00102649" w:rsidDel="004149B6" w:rsidRDefault="0051229E" w:rsidP="00F12A4C">
      <w:pPr>
        <w:pStyle w:val="Incontec"/>
        <w:rPr>
          <w:del w:id="1637" w:author="andres camilo santana bohorquez" w:date="2017-02-17T01:24:00Z"/>
          <w:rFonts w:cs="Times New Roman"/>
          <w:color w:val="auto"/>
        </w:rPr>
      </w:pPr>
      <w:del w:id="1638" w:author="andres camilo santana bohorquez" w:date="2017-02-17T01:24:00Z">
        <w:r w:rsidRPr="00A75AB6" w:rsidDel="004149B6">
          <w:rPr>
            <w:rFonts w:cs="Times New Roman"/>
            <w:b/>
            <w:i/>
            <w:color w:val="auto"/>
            <w:sz w:val="22"/>
            <w:szCs w:val="22"/>
          </w:rPr>
          <w:delText xml:space="preserve">Figura </w:delText>
        </w:r>
        <w:r w:rsidR="0044616D" w:rsidDel="004149B6">
          <w:rPr>
            <w:rFonts w:cs="Times New Roman"/>
            <w:b/>
            <w:i/>
            <w:color w:val="auto"/>
            <w:sz w:val="22"/>
            <w:szCs w:val="22"/>
          </w:rPr>
          <w:delText>5-23</w:delText>
        </w:r>
        <w:r w:rsidRPr="00A75AB6" w:rsidDel="004149B6">
          <w:rPr>
            <w:rFonts w:cs="Times New Roman"/>
            <w:color w:val="auto"/>
            <w:sz w:val="22"/>
            <w:szCs w:val="22"/>
          </w:rPr>
          <w:delText xml:space="preserve">. Software LetMetalk. Fuente: </w:delText>
        </w:r>
      </w:del>
      <w:customXmlDelRangeStart w:id="1639" w:author="andres camilo santana bohorquez" w:date="2017-02-17T01:24:00Z"/>
      <w:sdt>
        <w:sdtPr>
          <w:rPr>
            <w:rFonts w:cs="Times New Roman"/>
            <w:color w:val="auto"/>
          </w:rPr>
          <w:id w:val="1951198553"/>
          <w:citation/>
        </w:sdtPr>
        <w:sdtContent>
          <w:customXmlDelRangeEnd w:id="1639"/>
          <w:del w:id="1640" w:author="andres camilo santana bohorquez" w:date="2017-02-17T01:24:00Z">
            <w:r w:rsidR="00A75AB6" w:rsidDel="004149B6">
              <w:rPr>
                <w:rFonts w:cs="Times New Roman"/>
                <w:color w:val="auto"/>
              </w:rPr>
              <w:fldChar w:fldCharType="begin"/>
            </w:r>
            <w:r w:rsidR="00A75AB6" w:rsidDel="004149B6">
              <w:rPr>
                <w:rFonts w:cs="Times New Roman"/>
                <w:color w:val="auto"/>
                <w:sz w:val="22"/>
                <w:szCs w:val="22"/>
              </w:rPr>
              <w:delInstrText xml:space="preserve"> CITATION Let14 \l 9226 </w:delInstrText>
            </w:r>
            <w:r w:rsidR="00A75AB6" w:rsidDel="004149B6">
              <w:rPr>
                <w:rFonts w:cs="Times New Roman"/>
                <w:color w:val="auto"/>
              </w:rPr>
              <w:fldChar w:fldCharType="separate"/>
            </w:r>
            <w:r w:rsidR="00643776" w:rsidRPr="00643776" w:rsidDel="004149B6">
              <w:rPr>
                <w:rFonts w:cs="Times New Roman"/>
                <w:noProof/>
                <w:color w:val="auto"/>
                <w:sz w:val="22"/>
                <w:szCs w:val="22"/>
              </w:rPr>
              <w:delText>(50)</w:delText>
            </w:r>
            <w:r w:rsidR="00A75AB6" w:rsidDel="004149B6">
              <w:rPr>
                <w:rFonts w:cs="Times New Roman"/>
                <w:color w:val="auto"/>
              </w:rPr>
              <w:fldChar w:fldCharType="end"/>
            </w:r>
          </w:del>
          <w:customXmlDelRangeStart w:id="1641" w:author="andres camilo santana bohorquez" w:date="2017-02-17T01:24:00Z"/>
        </w:sdtContent>
      </w:sdt>
      <w:customXmlDelRangeEnd w:id="1641"/>
    </w:p>
    <w:p w14:paraId="15005D09" w14:textId="05F48936" w:rsidR="00FE7614" w:rsidRPr="00102649" w:rsidDel="004149B6" w:rsidRDefault="00BA1428" w:rsidP="00F12A4C">
      <w:pPr>
        <w:pStyle w:val="Incontec"/>
        <w:rPr>
          <w:del w:id="1642" w:author="andres camilo santana bohorquez" w:date="2017-02-17T01:24:00Z"/>
          <w:rFonts w:cs="Times New Roman"/>
          <w:color w:val="auto"/>
        </w:rPr>
      </w:pPr>
      <w:del w:id="1643" w:author="andres camilo santana bohorquez" w:date="2017-02-17T01:24:00Z">
        <w:r w:rsidRPr="00102649" w:rsidDel="004149B6">
          <w:rPr>
            <w:rFonts w:cs="Times New Roman"/>
            <w:color w:val="auto"/>
          </w:rPr>
          <w:delText>Sígueme: Sígueme es una aplicación gratuita diseñada para potenciar la atención visual y entrenar la adquisición del significado en personas con autismo.</w:delText>
        </w:r>
        <w:r w:rsidR="00206113" w:rsidRPr="00102649" w:rsidDel="004149B6">
          <w:rPr>
            <w:rFonts w:cs="Times New Roman"/>
            <w:color w:val="auto"/>
          </w:rPr>
          <w:delText xml:space="preserve"> Se presentan seis fases que van desde la estimulación basal a la adquisición de significado a partir de vídeos, fotografías, dibujos y pictogramas, incluyendo las últimas fases actividades de categorización y asociación mediante juegos. </w:delText>
        </w:r>
      </w:del>
      <w:customXmlDelRangeStart w:id="1644" w:author="andres camilo santana bohorquez" w:date="2017-02-17T01:24:00Z"/>
      <w:sdt>
        <w:sdtPr>
          <w:rPr>
            <w:rFonts w:cs="Times New Roman"/>
            <w:color w:val="auto"/>
          </w:rPr>
          <w:id w:val="2102298239"/>
          <w:citation/>
        </w:sdtPr>
        <w:sdtContent>
          <w:customXmlDelRangeEnd w:id="1644"/>
          <w:del w:id="1645" w:author="andres camilo santana bohorquez" w:date="2017-02-17T01:24:00Z">
            <w:r w:rsidR="00206113" w:rsidRPr="00102649" w:rsidDel="004149B6">
              <w:rPr>
                <w:rFonts w:cs="Times New Roman"/>
                <w:color w:val="auto"/>
              </w:rPr>
              <w:fldChar w:fldCharType="begin"/>
            </w:r>
            <w:r w:rsidR="00206113" w:rsidRPr="00102649" w:rsidDel="004149B6">
              <w:rPr>
                <w:rFonts w:cs="Times New Roman"/>
                <w:color w:val="auto"/>
              </w:rPr>
              <w:delInstrText xml:space="preserve"> CITATION Fun13 \l 9226 </w:delInstrText>
            </w:r>
            <w:r w:rsidR="00206113" w:rsidRPr="00102649" w:rsidDel="004149B6">
              <w:rPr>
                <w:rFonts w:cs="Times New Roman"/>
                <w:color w:val="auto"/>
              </w:rPr>
              <w:fldChar w:fldCharType="separate"/>
            </w:r>
            <w:r w:rsidR="00643776" w:rsidRPr="00643776" w:rsidDel="004149B6">
              <w:rPr>
                <w:rFonts w:cs="Times New Roman"/>
                <w:noProof/>
                <w:color w:val="auto"/>
              </w:rPr>
              <w:delText>(51)</w:delText>
            </w:r>
            <w:r w:rsidR="00206113" w:rsidRPr="00102649" w:rsidDel="004149B6">
              <w:rPr>
                <w:rFonts w:cs="Times New Roman"/>
                <w:color w:val="auto"/>
              </w:rPr>
              <w:fldChar w:fldCharType="end"/>
            </w:r>
          </w:del>
          <w:customXmlDelRangeStart w:id="1646" w:author="andres camilo santana bohorquez" w:date="2017-02-17T01:24:00Z"/>
        </w:sdtContent>
      </w:sdt>
      <w:customXmlDelRangeEnd w:id="1646"/>
    </w:p>
    <w:p w14:paraId="27D2BA21" w14:textId="05682CC0" w:rsidR="00206113" w:rsidRPr="00102649" w:rsidDel="004149B6" w:rsidRDefault="00206113" w:rsidP="00F12A4C">
      <w:pPr>
        <w:pStyle w:val="Incontec"/>
        <w:rPr>
          <w:del w:id="1647" w:author="andres camilo santana bohorquez" w:date="2017-02-17T01:24:00Z"/>
          <w:rFonts w:cs="Times New Roman"/>
          <w:color w:val="auto"/>
        </w:rPr>
      </w:pPr>
    </w:p>
    <w:p w14:paraId="39F1B4F6" w14:textId="1D713797" w:rsidR="00BA1428" w:rsidRPr="00102649" w:rsidDel="004149B6" w:rsidRDefault="00BA1428" w:rsidP="00A17D5E">
      <w:pPr>
        <w:pStyle w:val="Incontec"/>
        <w:jc w:val="center"/>
        <w:rPr>
          <w:del w:id="1648" w:author="andres camilo santana bohorquez" w:date="2017-02-17T01:24:00Z"/>
          <w:rFonts w:cs="Times New Roman"/>
          <w:color w:val="auto"/>
        </w:rPr>
      </w:pPr>
      <w:del w:id="1649" w:author="andres camilo santana bohorquez" w:date="2017-02-17T01:24:00Z">
        <w:r w:rsidRPr="00102649" w:rsidDel="004149B6">
          <w:rPr>
            <w:noProof/>
            <w:lang w:val="es-ES" w:eastAsia="es-ES"/>
          </w:rPr>
          <w:drawing>
            <wp:inline distT="0" distB="0" distL="0" distR="0" wp14:anchorId="0026202E" wp14:editId="76894189">
              <wp:extent cx="2757217" cy="2062121"/>
              <wp:effectExtent l="0" t="0" r="5080" b="0"/>
              <wp:docPr id="46" name="Imagen 46"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del>
    </w:p>
    <w:p w14:paraId="22CE1B8A" w14:textId="497EBB95" w:rsidR="00BA1428" w:rsidRPr="00A17D5E" w:rsidDel="004149B6" w:rsidRDefault="00BA1428" w:rsidP="00F12A4C">
      <w:pPr>
        <w:pStyle w:val="Incontec"/>
        <w:rPr>
          <w:del w:id="1650" w:author="andres camilo santana bohorquez" w:date="2017-02-17T01:24:00Z"/>
          <w:rFonts w:cs="Times New Roman"/>
          <w:color w:val="auto"/>
          <w:sz w:val="22"/>
          <w:szCs w:val="22"/>
        </w:rPr>
      </w:pPr>
      <w:del w:id="1651" w:author="andres camilo santana bohorquez" w:date="2017-02-17T01:24:00Z">
        <w:r w:rsidRPr="00A17D5E" w:rsidDel="004149B6">
          <w:rPr>
            <w:rFonts w:cs="Times New Roman"/>
            <w:b/>
            <w:i/>
            <w:color w:val="auto"/>
            <w:sz w:val="22"/>
            <w:szCs w:val="22"/>
          </w:rPr>
          <w:delText xml:space="preserve">Figura </w:delText>
        </w:r>
        <w:r w:rsidR="00A75AB6" w:rsidRPr="00A17D5E" w:rsidDel="004149B6">
          <w:rPr>
            <w:rFonts w:cs="Times New Roman"/>
            <w:b/>
            <w:i/>
            <w:color w:val="auto"/>
            <w:sz w:val="22"/>
            <w:szCs w:val="22"/>
          </w:rPr>
          <w:delText>5-</w:delText>
        </w:r>
        <w:r w:rsidR="0044616D" w:rsidDel="004149B6">
          <w:rPr>
            <w:rFonts w:cs="Times New Roman"/>
            <w:b/>
            <w:i/>
            <w:color w:val="auto"/>
            <w:sz w:val="22"/>
            <w:szCs w:val="22"/>
          </w:rPr>
          <w:delText>24</w:delText>
        </w:r>
        <w:r w:rsidRPr="00A17D5E" w:rsidDel="004149B6">
          <w:rPr>
            <w:rFonts w:cs="Times New Roman"/>
            <w:color w:val="auto"/>
            <w:sz w:val="22"/>
            <w:szCs w:val="22"/>
          </w:rPr>
          <w:delText>. Software Sígueme</w:delText>
        </w:r>
        <w:r w:rsidR="00206113" w:rsidRPr="00A17D5E" w:rsidDel="004149B6">
          <w:rPr>
            <w:rFonts w:cs="Times New Roman"/>
            <w:color w:val="auto"/>
            <w:sz w:val="22"/>
            <w:szCs w:val="22"/>
          </w:rPr>
          <w:delText xml:space="preserve">. Fuente: </w:delText>
        </w:r>
      </w:del>
      <w:customXmlDelRangeStart w:id="1652" w:author="andres camilo santana bohorquez" w:date="2017-02-17T01:24:00Z"/>
      <w:sdt>
        <w:sdtPr>
          <w:rPr>
            <w:rFonts w:cs="Times New Roman"/>
            <w:color w:val="auto"/>
          </w:rPr>
          <w:id w:val="-1775781745"/>
          <w:citation/>
        </w:sdtPr>
        <w:sdtContent>
          <w:customXmlDelRangeEnd w:id="1652"/>
          <w:del w:id="1653" w:author="andres camilo santana bohorquez" w:date="2017-02-17T01:24:00Z">
            <w:r w:rsidR="00A17D5E" w:rsidRPr="00A17D5E" w:rsidDel="004149B6">
              <w:rPr>
                <w:rFonts w:cs="Times New Roman"/>
                <w:color w:val="auto"/>
              </w:rPr>
              <w:fldChar w:fldCharType="begin"/>
            </w:r>
            <w:r w:rsidR="00A17D5E" w:rsidRPr="00A17D5E" w:rsidDel="004149B6">
              <w:rPr>
                <w:rFonts w:cs="Times New Roman"/>
                <w:color w:val="auto"/>
                <w:sz w:val="22"/>
                <w:szCs w:val="22"/>
              </w:rPr>
              <w:delInstrText xml:space="preserve"> CITATION Fun13 \l 9226 </w:delInstrText>
            </w:r>
            <w:r w:rsidR="00A17D5E" w:rsidRPr="00A17D5E" w:rsidDel="004149B6">
              <w:rPr>
                <w:rFonts w:cs="Times New Roman"/>
                <w:color w:val="auto"/>
              </w:rPr>
              <w:fldChar w:fldCharType="separate"/>
            </w:r>
            <w:r w:rsidR="00643776" w:rsidRPr="00643776" w:rsidDel="004149B6">
              <w:rPr>
                <w:rFonts w:cs="Times New Roman"/>
                <w:noProof/>
                <w:color w:val="auto"/>
                <w:sz w:val="22"/>
                <w:szCs w:val="22"/>
              </w:rPr>
              <w:delText>(51)</w:delText>
            </w:r>
            <w:r w:rsidR="00A17D5E" w:rsidRPr="00A17D5E" w:rsidDel="004149B6">
              <w:rPr>
                <w:rFonts w:cs="Times New Roman"/>
                <w:color w:val="auto"/>
              </w:rPr>
              <w:fldChar w:fldCharType="end"/>
            </w:r>
          </w:del>
          <w:customXmlDelRangeStart w:id="1654" w:author="andres camilo santana bohorquez" w:date="2017-02-17T01:24:00Z"/>
        </w:sdtContent>
      </w:sdt>
      <w:customXmlDelRangeEnd w:id="1654"/>
    </w:p>
    <w:p w14:paraId="49B2C9D6" w14:textId="41B504D4" w:rsidR="00890AEC" w:rsidDel="004149B6" w:rsidRDefault="00890AEC" w:rsidP="00F12A4C">
      <w:pPr>
        <w:pStyle w:val="Incontec"/>
        <w:rPr>
          <w:del w:id="1655" w:author="andres camilo santana bohorquez" w:date="2017-02-17T01:24:00Z"/>
          <w:rFonts w:cs="Times New Roman"/>
          <w:color w:val="auto"/>
        </w:rPr>
      </w:pPr>
      <w:del w:id="1656" w:author="andres camilo santana bohorquez" w:date="2017-02-17T01:24:00Z">
        <w:r w:rsidRPr="00102649" w:rsidDel="004149B6">
          <w:rPr>
            <w:rFonts w:cs="Times New Roman"/>
            <w:color w:val="auto"/>
          </w:rPr>
          <w:delText xml:space="preserve">Para el año 2016 </w:delText>
        </w:r>
        <w:r w:rsidR="0069232A" w:rsidRPr="00102649" w:rsidDel="004149B6">
          <w:rPr>
            <w:rFonts w:cs="Times New Roman"/>
            <w:color w:val="auto"/>
          </w:rPr>
          <w:delText xml:space="preserve">el </w:delText>
        </w:r>
        <w:r w:rsidR="00A17D5E" w:rsidDel="004149B6">
          <w:rPr>
            <w:rFonts w:cs="Times New Roman"/>
            <w:color w:val="auto"/>
          </w:rPr>
          <w:delText xml:space="preserve">MINTIC </w:delText>
        </w:r>
      </w:del>
      <w:customXmlDelRangeStart w:id="1657" w:author="andres camilo santana bohorquez" w:date="2017-02-17T01:24:00Z"/>
      <w:sdt>
        <w:sdtPr>
          <w:rPr>
            <w:rFonts w:cs="Times New Roman"/>
            <w:color w:val="auto"/>
          </w:rPr>
          <w:id w:val="277763525"/>
          <w:citation/>
        </w:sdtPr>
        <w:sdtContent>
          <w:customXmlDelRangeEnd w:id="1657"/>
          <w:del w:id="1658" w:author="andres camilo santana bohorquez" w:date="2017-02-17T01:24:00Z">
            <w:r w:rsidR="0069232A" w:rsidRPr="00102649" w:rsidDel="004149B6">
              <w:rPr>
                <w:rFonts w:cs="Times New Roman"/>
                <w:color w:val="auto"/>
              </w:rPr>
              <w:fldChar w:fldCharType="begin"/>
            </w:r>
            <w:r w:rsidR="00C462EF" w:rsidDel="004149B6">
              <w:rPr>
                <w:rFonts w:cs="Times New Roman"/>
                <w:color w:val="auto"/>
              </w:rPr>
              <w:delInstrText xml:space="preserve">CITATION Min16 \l 9226 </w:delInstrText>
            </w:r>
            <w:r w:rsidR="0069232A" w:rsidRPr="00102649" w:rsidDel="004149B6">
              <w:rPr>
                <w:rFonts w:cs="Times New Roman"/>
                <w:color w:val="auto"/>
              </w:rPr>
              <w:fldChar w:fldCharType="separate"/>
            </w:r>
            <w:r w:rsidR="00643776" w:rsidRPr="00643776" w:rsidDel="004149B6">
              <w:rPr>
                <w:rFonts w:cs="Times New Roman"/>
                <w:noProof/>
                <w:color w:val="auto"/>
              </w:rPr>
              <w:delText>(52)</w:delText>
            </w:r>
            <w:r w:rsidR="0069232A" w:rsidRPr="00102649" w:rsidDel="004149B6">
              <w:rPr>
                <w:rFonts w:cs="Times New Roman"/>
                <w:color w:val="auto"/>
              </w:rPr>
              <w:fldChar w:fldCharType="end"/>
            </w:r>
          </w:del>
          <w:customXmlDelRangeStart w:id="1659" w:author="andres camilo santana bohorquez" w:date="2017-02-17T01:24:00Z"/>
        </w:sdtContent>
      </w:sdt>
      <w:customXmlDelRangeEnd w:id="1659"/>
      <w:del w:id="1660" w:author="andres camilo santana bohorquez" w:date="2017-02-17T01:24:00Z">
        <w:r w:rsidR="0069232A" w:rsidRPr="00102649" w:rsidDel="004149B6">
          <w:rPr>
            <w:rFonts w:cs="Times New Roman"/>
            <w:color w:val="auto"/>
          </w:rPr>
          <w:delText xml:space="preserve">  destino</w:delText>
        </w:r>
        <w:r w:rsidRPr="00102649" w:rsidDel="004149B6">
          <w:rPr>
            <w:rFonts w:cs="Times New Roman"/>
            <w:color w:val="auto"/>
          </w:rPr>
          <w:delText xml:space="preserve"> cerca </w:delText>
        </w:r>
        <w:r w:rsidR="0069232A" w:rsidRPr="00102649" w:rsidDel="004149B6">
          <w:rPr>
            <w:rFonts w:cs="Times New Roman"/>
            <w:color w:val="auto"/>
          </w:rPr>
          <w:delText xml:space="preserve">de </w:delText>
        </w:r>
        <w:r w:rsidR="0069232A" w:rsidRPr="00102649" w:rsidDel="004149B6">
          <w:rPr>
            <w:rFonts w:cs="Times New Roman"/>
            <w:b/>
            <w:color w:val="auto"/>
          </w:rPr>
          <w:delText>$</w:delText>
        </w:r>
        <w:r w:rsidR="0069232A" w:rsidRPr="00102649" w:rsidDel="004149B6">
          <w:rPr>
            <w:rFonts w:cs="Times New Roman"/>
            <w:color w:val="auto"/>
          </w:rPr>
          <w:delText xml:space="preserve"> </w:delText>
        </w:r>
        <w:r w:rsidRPr="00102649" w:rsidDel="004149B6">
          <w:rPr>
            <w:rFonts w:cs="Times New Roman"/>
            <w:b/>
            <w:color w:val="auto"/>
          </w:rPr>
          <w:delText>61.161’000.000</w:delText>
        </w:r>
        <w:r w:rsidR="0069232A" w:rsidRPr="00102649" w:rsidDel="004149B6">
          <w:rPr>
            <w:rFonts w:cs="Times New Roman"/>
            <w:color w:val="auto"/>
          </w:rPr>
          <w:delText xml:space="preserve"> pesos </w:delText>
        </w:r>
        <w:commentRangeStart w:id="1661"/>
        <w:r w:rsidRPr="00102649" w:rsidDel="004149B6">
          <w:rPr>
            <w:rFonts w:cs="Times New Roman"/>
            <w:color w:val="auto"/>
          </w:rPr>
          <w:delText>en</w:delText>
        </w:r>
        <w:commentRangeEnd w:id="1661"/>
        <w:r w:rsidR="00881723" w:rsidDel="004149B6">
          <w:rPr>
            <w:rStyle w:val="Refdecomentario"/>
            <w:rFonts w:ascii="Cambria" w:eastAsia="Cambria" w:hAnsi="Cambria" w:cs="Cambria"/>
            <w:color w:val="000000"/>
            <w:shd w:val="clear" w:color="auto" w:fill="auto"/>
          </w:rPr>
          <w:commentReference w:id="1661"/>
        </w:r>
        <w:r w:rsidRPr="00102649" w:rsidDel="004149B6">
          <w:rPr>
            <w:rFonts w:cs="Times New Roman"/>
            <w:color w:val="auto"/>
          </w:rPr>
          <w:delText xml:space="preserve"> proyectos de inversión que buscan el fortalecimiento de</w:delText>
        </w:r>
        <w:r w:rsidR="0069232A" w:rsidRPr="00102649" w:rsidDel="004149B6">
          <w:rPr>
            <w:rFonts w:cs="Times New Roman"/>
            <w:color w:val="auto"/>
          </w:rPr>
          <w:delText xml:space="preserve"> tareas como</w:delText>
        </w:r>
        <w:r w:rsidRPr="00102649" w:rsidDel="004149B6">
          <w:rPr>
            <w:rFonts w:cs="Times New Roman"/>
            <w:color w:val="auto"/>
          </w:rPr>
          <w:delText xml:space="preserve"> </w:delText>
        </w:r>
        <w:r w:rsidR="0069232A" w:rsidRPr="00102649" w:rsidDel="004149B6">
          <w:rPr>
            <w:rFonts w:cs="Times New Roman"/>
            <w:color w:val="auto"/>
          </w:rPr>
          <w:delText xml:space="preserve">la </w:delText>
        </w:r>
        <w:r w:rsidR="0069232A" w:rsidRPr="00102649" w:rsidDel="004149B6">
          <w:rPr>
            <w:rFonts w:cs="Times New Roman"/>
            <w:i/>
          </w:rPr>
          <w:delText xml:space="preserve">asistencia capacitación y apoyo para el acceso, uso y beneficio social de </w:delText>
        </w:r>
        <w:r w:rsidR="00CF2206" w:rsidRPr="00102649" w:rsidDel="004149B6">
          <w:rPr>
            <w:rFonts w:cs="Times New Roman"/>
            <w:i/>
          </w:rPr>
          <w:delText>tecnologías</w:delText>
        </w:r>
        <w:r w:rsidR="0069232A" w:rsidRPr="00102649" w:rsidDel="004149B6">
          <w:rPr>
            <w:rFonts w:cs="Times New Roman"/>
            <w:i/>
          </w:rPr>
          <w:delText xml:space="preserve"> y servicios de telecomunicaciones</w:delText>
        </w:r>
        <w:r w:rsidR="0069232A" w:rsidRPr="00102649" w:rsidDel="004149B6">
          <w:rPr>
            <w:rFonts w:cs="Times New Roman"/>
          </w:rPr>
          <w:delText xml:space="preserve">  y e</w:delText>
        </w:r>
        <w:r w:rsidR="0069232A" w:rsidRPr="00102649" w:rsidDel="004149B6">
          <w:rPr>
            <w:rFonts w:cs="Times New Roman"/>
            <w:color w:val="auto"/>
          </w:rPr>
          <w:delText xml:space="preserve">l </w:delText>
        </w:r>
        <w:r w:rsidR="0069232A" w:rsidRPr="00102649" w:rsidDel="004149B6">
          <w:rPr>
            <w:rFonts w:cs="Times New Roman"/>
            <w:i/>
            <w:color w:val="auto"/>
          </w:rPr>
          <w:delText xml:space="preserve">fortalecimiento del sector de contenidos y aplicaciones digitales. </w:delText>
        </w:r>
        <w:r w:rsidR="0069232A" w:rsidRPr="00102649" w:rsidDel="004149B6">
          <w:rPr>
            <w:rFonts w:cs="Times New Roman"/>
            <w:color w:val="auto"/>
          </w:rPr>
          <w:delText xml:space="preserve">Esta cifra solo hace parte de un </w:delText>
        </w:r>
        <w:r w:rsidR="0069232A" w:rsidRPr="00102649" w:rsidDel="004149B6">
          <w:rPr>
            <w:rFonts w:cs="Times New Roman"/>
            <w:b/>
            <w:color w:val="auto"/>
          </w:rPr>
          <w:delText>6%</w:delText>
        </w:r>
        <w:r w:rsidR="0069232A" w:rsidRPr="00102649" w:rsidDel="004149B6">
          <w:rPr>
            <w:rFonts w:cs="Times New Roman"/>
            <w:color w:val="auto"/>
          </w:rPr>
          <w:delText xml:space="preserve"> </w:delText>
        </w:r>
        <w:r w:rsidR="00526FDF" w:rsidRPr="00102649" w:rsidDel="004149B6">
          <w:rPr>
            <w:rFonts w:cs="Times New Roman"/>
            <w:color w:val="auto"/>
          </w:rPr>
          <w:delText xml:space="preserve"> del presupuesto total destinado a la sustención de proyectos del Fondo de las Tecnologías de la Información y las Comunicaciones del estado Colombiano</w:delText>
        </w:r>
        <w:r w:rsidR="00F048EA" w:rsidDel="004149B6">
          <w:rPr>
            <w:rFonts w:cs="Times New Roman"/>
            <w:color w:val="auto"/>
          </w:rPr>
          <w:delText>,</w:delText>
        </w:r>
        <w:r w:rsidR="00A17D5E" w:rsidDel="004149B6">
          <w:rPr>
            <w:rFonts w:cs="Times New Roman"/>
            <w:color w:val="auto"/>
          </w:rPr>
          <w:delText xml:space="preserve"> </w:delText>
        </w:r>
        <w:r w:rsidR="00F048EA" w:rsidDel="004149B6">
          <w:rPr>
            <w:rFonts w:cs="Times New Roman"/>
            <w:color w:val="auto"/>
          </w:rPr>
          <w:delText>a</w:delText>
        </w:r>
        <w:r w:rsidR="00A17D5E" w:rsidDel="004149B6">
          <w:rPr>
            <w:rFonts w:cs="Times New Roman"/>
            <w:color w:val="auto"/>
          </w:rPr>
          <w:delText xml:space="preserve">demás en la actualidad </w:delText>
        </w:r>
        <w:r w:rsidR="00C01C4D" w:rsidDel="004149B6">
          <w:rPr>
            <w:rFonts w:cs="Times New Roman"/>
            <w:color w:val="auto"/>
          </w:rPr>
          <w:delText xml:space="preserve">iniciativas </w:delText>
        </w:r>
        <w:r w:rsidR="00A17D5E" w:rsidDel="004149B6">
          <w:rPr>
            <w:rFonts w:cs="Times New Roman"/>
            <w:color w:val="auto"/>
          </w:rPr>
          <w:delText>como App</w:delText>
        </w:r>
        <w:r w:rsidR="00C01C4D" w:rsidDel="004149B6">
          <w:rPr>
            <w:rFonts w:cs="Times New Roman"/>
            <w:color w:val="auto"/>
          </w:rPr>
          <w:delText>s.co</w:delText>
        </w:r>
        <w:r w:rsidR="00A17D5E" w:rsidDel="004149B6">
          <w:rPr>
            <w:rFonts w:cs="Times New Roman"/>
            <w:color w:val="auto"/>
          </w:rPr>
          <w:delText>, Innpulsa, Fondo emprender  (ver Figura 5-</w:delText>
        </w:r>
        <w:r w:rsidR="00ED21CE" w:rsidDel="004149B6">
          <w:rPr>
            <w:rFonts w:cs="Times New Roman"/>
            <w:color w:val="auto"/>
          </w:rPr>
          <w:delText>25</w:delText>
        </w:r>
        <w:r w:rsidR="00A17D5E" w:rsidDel="004149B6">
          <w:rPr>
            <w:rFonts w:cs="Times New Roman"/>
            <w:color w:val="auto"/>
          </w:rPr>
          <w:delText>)</w:delText>
        </w:r>
        <w:r w:rsidR="00C01C4D" w:rsidDel="004149B6">
          <w:rPr>
            <w:rFonts w:cs="Times New Roman"/>
            <w:color w:val="auto"/>
          </w:rPr>
          <w:delText xml:space="preserve"> entre otras </w:delText>
        </w:r>
        <w:r w:rsidR="00F048EA" w:rsidDel="004149B6">
          <w:rPr>
            <w:rFonts w:cs="Times New Roman"/>
            <w:color w:val="auto"/>
          </w:rPr>
          <w:delText>ofrecen un apoyo</w:delText>
        </w:r>
        <w:r w:rsidR="00A17D5E" w:rsidDel="004149B6">
          <w:rPr>
            <w:rFonts w:cs="Times New Roman"/>
            <w:color w:val="auto"/>
          </w:rPr>
          <w:delText xml:space="preserve"> </w:delText>
        </w:r>
        <w:r w:rsidR="00F048EA" w:rsidDel="004149B6">
          <w:rPr>
            <w:rFonts w:cs="Times New Roman"/>
            <w:color w:val="auto"/>
          </w:rPr>
          <w:delText xml:space="preserve">en </w:delText>
        </w:r>
        <w:r w:rsidR="00A17D5E" w:rsidDel="004149B6">
          <w:rPr>
            <w:rFonts w:cs="Times New Roman"/>
            <w:color w:val="auto"/>
          </w:rPr>
          <w:delText xml:space="preserve">proyectos de emprendimiento </w:delText>
        </w:r>
        <w:r w:rsidR="00F048EA" w:rsidDel="004149B6">
          <w:rPr>
            <w:rFonts w:cs="Times New Roman"/>
            <w:color w:val="auto"/>
          </w:rPr>
          <w:delText>mediante concursos abiertos</w:delText>
        </w:r>
        <w:r w:rsidR="00A17D5E" w:rsidDel="004149B6">
          <w:rPr>
            <w:rFonts w:cs="Times New Roman"/>
            <w:color w:val="auto"/>
          </w:rPr>
          <w:delText>.</w:delText>
        </w:r>
        <w:r w:rsidR="00691A4C" w:rsidDel="004149B6">
          <w:rPr>
            <w:rFonts w:cs="Times New Roman"/>
            <w:color w:val="auto"/>
          </w:rPr>
          <w:delText xml:space="preserve"> Por otra parte en la sección </w:delText>
        </w:r>
        <w:r w:rsidR="00691A4C" w:rsidDel="004149B6">
          <w:rPr>
            <w:rFonts w:cs="Times New Roman"/>
            <w:color w:val="auto"/>
          </w:rPr>
          <w:fldChar w:fldCharType="begin"/>
        </w:r>
        <w:r w:rsidR="00691A4C" w:rsidDel="004149B6">
          <w:rPr>
            <w:rFonts w:cs="Times New Roman"/>
            <w:color w:val="auto"/>
          </w:rPr>
          <w:delInstrText xml:space="preserve"> REF _Ref467638404 \r \h </w:delInstrText>
        </w:r>
        <w:r w:rsidR="00691A4C" w:rsidDel="004149B6">
          <w:rPr>
            <w:rFonts w:cs="Times New Roman"/>
            <w:color w:val="auto"/>
          </w:rPr>
        </w:r>
        <w:r w:rsidR="00691A4C" w:rsidDel="004149B6">
          <w:rPr>
            <w:rFonts w:cs="Times New Roman"/>
            <w:color w:val="auto"/>
          </w:rPr>
          <w:fldChar w:fldCharType="separate"/>
        </w:r>
        <w:r w:rsidR="00691A4C" w:rsidDel="004149B6">
          <w:rPr>
            <w:rFonts w:cs="Times New Roman"/>
            <w:color w:val="auto"/>
          </w:rPr>
          <w:delText>3.3</w:delText>
        </w:r>
        <w:r w:rsidR="00691A4C" w:rsidDel="004149B6">
          <w:rPr>
            <w:rFonts w:cs="Times New Roman"/>
            <w:color w:val="auto"/>
          </w:rPr>
          <w:fldChar w:fldCharType="end"/>
        </w:r>
        <w:r w:rsidR="00691A4C" w:rsidDel="004149B6">
          <w:rPr>
            <w:rFonts w:cs="Times New Roman"/>
            <w:color w:val="auto"/>
          </w:rPr>
          <w:delText xml:space="preserve"> se evidenciaron el nivel de inversiones por parte de entes privados comprometidos con el desarrollo social del país</w:delText>
        </w:r>
        <w:r w:rsidR="00F048EA" w:rsidDel="004149B6">
          <w:rPr>
            <w:rFonts w:cs="Times New Roman"/>
            <w:color w:val="auto"/>
          </w:rPr>
          <w:delText>, estas cifras solo permiten dimensionar el nivel de oferta ofrecido en el apoyo de proyectos de emprendimiento en el país.</w:delText>
        </w:r>
      </w:del>
    </w:p>
    <w:p w14:paraId="18CB85D8" w14:textId="58870D16" w:rsidR="00A17D5E" w:rsidDel="004149B6" w:rsidRDefault="00A17D5E" w:rsidP="00A17D5E">
      <w:pPr>
        <w:rPr>
          <w:del w:id="1662" w:author="andres camilo santana bohorquez" w:date="2017-02-17T01:24:00Z"/>
        </w:rPr>
      </w:pPr>
    </w:p>
    <w:p w14:paraId="57610CA2" w14:textId="3E05303E" w:rsidR="00A17D5E" w:rsidDel="004149B6" w:rsidRDefault="00A17D5E" w:rsidP="00A17D5E">
      <w:pPr>
        <w:rPr>
          <w:del w:id="1663" w:author="andres camilo santana bohorquez" w:date="2017-02-17T01:24:00Z"/>
        </w:rPr>
      </w:pPr>
      <w:del w:id="1664" w:author="andres camilo santana bohorquez" w:date="2017-02-17T01:24:00Z">
        <w:r w:rsidDel="004149B6">
          <w:rPr>
            <w:noProof/>
            <w:lang w:val="es-ES" w:eastAsia="es-ES"/>
          </w:rPr>
          <w:drawing>
            <wp:inline distT="0" distB="0" distL="0" distR="0" wp14:anchorId="4E1DA1D9" wp14:editId="342DB934">
              <wp:extent cx="5432920" cy="174205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del>
    </w:p>
    <w:p w14:paraId="65724BBD" w14:textId="6ADF15E5" w:rsidR="00A17D5E" w:rsidRPr="00C01C4D" w:rsidDel="004149B6" w:rsidRDefault="00A17D5E" w:rsidP="00C01C4D">
      <w:pPr>
        <w:pStyle w:val="Incontec"/>
        <w:rPr>
          <w:del w:id="1665" w:author="andres camilo santana bohorquez" w:date="2017-02-17T01:24:00Z"/>
          <w:sz w:val="22"/>
          <w:szCs w:val="22"/>
        </w:rPr>
      </w:pPr>
      <w:del w:id="1666" w:author="andres camilo santana bohorquez" w:date="2017-02-17T01:24:00Z">
        <w:r w:rsidRPr="00C01C4D" w:rsidDel="004149B6">
          <w:rPr>
            <w:b/>
            <w:i/>
            <w:sz w:val="22"/>
            <w:szCs w:val="22"/>
          </w:rPr>
          <w:delText>Figura 5-</w:delText>
        </w:r>
        <w:r w:rsidR="00ED21CE" w:rsidDel="004149B6">
          <w:rPr>
            <w:b/>
            <w:i/>
            <w:sz w:val="22"/>
            <w:szCs w:val="22"/>
          </w:rPr>
          <w:delText>25</w:delText>
        </w:r>
        <w:r w:rsidR="00C01C4D" w:rsidRPr="00C01C4D" w:rsidDel="004149B6">
          <w:rPr>
            <w:sz w:val="22"/>
            <w:szCs w:val="22"/>
          </w:rPr>
          <w:delText xml:space="preserve">. Alternativas de Apoyo al Emprendimiento en Colombia. Fuente: </w:delText>
        </w:r>
      </w:del>
      <w:customXmlDelRangeStart w:id="1667" w:author="andres camilo santana bohorquez" w:date="2017-02-17T01:24:00Z"/>
      <w:sdt>
        <w:sdtPr>
          <w:id w:val="-2078192882"/>
          <w:citation/>
        </w:sdtPr>
        <w:sdtContent>
          <w:customXmlDelRangeEnd w:id="1667"/>
          <w:del w:id="1668" w:author="andres camilo santana bohorquez" w:date="2017-02-17T01:24:00Z">
            <w:r w:rsidR="00C01C4D" w:rsidDel="004149B6">
              <w:fldChar w:fldCharType="begin"/>
            </w:r>
            <w:r w:rsidR="00C01C4D" w:rsidDel="004149B6">
              <w:rPr>
                <w:sz w:val="22"/>
                <w:szCs w:val="22"/>
              </w:rPr>
              <w:delInstrText xml:space="preserve"> CITATION APP16 \l 9226 </w:delInstrText>
            </w:r>
            <w:r w:rsidR="00C01C4D" w:rsidDel="004149B6">
              <w:fldChar w:fldCharType="separate"/>
            </w:r>
            <w:r w:rsidR="00643776" w:rsidRPr="00643776" w:rsidDel="004149B6">
              <w:rPr>
                <w:noProof/>
                <w:sz w:val="22"/>
                <w:szCs w:val="22"/>
              </w:rPr>
              <w:delText>(53)</w:delText>
            </w:r>
            <w:r w:rsidR="00C01C4D" w:rsidDel="004149B6">
              <w:fldChar w:fldCharType="end"/>
            </w:r>
          </w:del>
          <w:customXmlDelRangeStart w:id="1669" w:author="andres camilo santana bohorquez" w:date="2017-02-17T01:24:00Z"/>
        </w:sdtContent>
      </w:sdt>
      <w:customXmlDelRangeEnd w:id="1669"/>
    </w:p>
    <w:p w14:paraId="123E57A2" w14:textId="2FE6032E" w:rsidR="00CF2206" w:rsidRPr="00102649" w:rsidDel="004149B6" w:rsidRDefault="00462F7E" w:rsidP="00F12A4C">
      <w:pPr>
        <w:pStyle w:val="Incontec"/>
        <w:rPr>
          <w:del w:id="1670" w:author="andres camilo santana bohorquez" w:date="2017-02-17T01:24:00Z"/>
          <w:rFonts w:cs="Times New Roman"/>
          <w:color w:val="auto"/>
        </w:rPr>
      </w:pPr>
      <w:del w:id="1671" w:author="andres camilo santana bohorquez" w:date="2017-02-17T01:24:00Z">
        <w:r w:rsidRPr="00102649" w:rsidDel="004149B6">
          <w:rPr>
            <w:rFonts w:cs="Times New Roman"/>
            <w:color w:val="auto"/>
          </w:rPr>
          <w:delText xml:space="preserve"> </w:delText>
        </w:r>
      </w:del>
    </w:p>
    <w:p w14:paraId="4F0026E6" w14:textId="76823935" w:rsidR="00BB41D7" w:rsidRPr="00C96A61" w:rsidDel="004149B6" w:rsidRDefault="00C96A61" w:rsidP="00B43D6F">
      <w:pPr>
        <w:pStyle w:val="Incontec"/>
        <w:numPr>
          <w:ilvl w:val="2"/>
          <w:numId w:val="1"/>
        </w:numPr>
        <w:outlineLvl w:val="2"/>
        <w:rPr>
          <w:del w:id="1672" w:author="andres camilo santana bohorquez" w:date="2017-02-17T01:24:00Z"/>
          <w:rFonts w:cs="Times New Roman"/>
        </w:rPr>
      </w:pPr>
      <w:del w:id="1673" w:author="andres camilo santana bohorquez" w:date="2017-02-17T01:24:00Z">
        <w:r w:rsidRPr="00C96A61" w:rsidDel="004149B6">
          <w:rPr>
            <w:rFonts w:cs="Times New Roman"/>
          </w:rPr>
          <w:delText>Oferta Vs Demanda</w:delText>
        </w:r>
        <w:r w:rsidDel="004149B6">
          <w:rPr>
            <w:rFonts w:cs="Times New Roman"/>
          </w:rPr>
          <w:delText>.</w:delText>
        </w:r>
      </w:del>
    </w:p>
    <w:p w14:paraId="543BB37A" w14:textId="52C2C92A" w:rsidR="00597C4C" w:rsidDel="004149B6" w:rsidRDefault="00597C4C" w:rsidP="00597C4C">
      <w:pPr>
        <w:pStyle w:val="Incontec"/>
        <w:rPr>
          <w:del w:id="1674" w:author="andres camilo santana bohorquez" w:date="2017-02-17T01:24:00Z"/>
        </w:rPr>
      </w:pPr>
    </w:p>
    <w:p w14:paraId="6F597FB5" w14:textId="0F15DF2F" w:rsidR="006302CB" w:rsidDel="004149B6" w:rsidRDefault="006302CB" w:rsidP="00597C4C">
      <w:pPr>
        <w:pStyle w:val="Incontec"/>
        <w:rPr>
          <w:del w:id="1675" w:author="andres camilo santana bohorquez" w:date="2017-02-17T01:24:00Z"/>
        </w:rPr>
      </w:pPr>
      <w:del w:id="1676" w:author="andres camilo santana bohorquez" w:date="2017-02-17T01:24:00Z">
        <w:r w:rsidDel="004149B6">
          <w:delText xml:space="preserve">A pesar de que las ofertas analizadas en la sección </w:delText>
        </w:r>
        <w:r w:rsidDel="004149B6">
          <w:fldChar w:fldCharType="begin"/>
        </w:r>
        <w:r w:rsidDel="004149B6">
          <w:delInstrText xml:space="preserve"> REF _Ref467639396 \r \h  \* MERGEFORMAT </w:delInstrText>
        </w:r>
        <w:r w:rsidDel="004149B6">
          <w:fldChar w:fldCharType="separate"/>
        </w:r>
        <w:r w:rsidDel="004149B6">
          <w:delText>5.5.2</w:delText>
        </w:r>
        <w:r w:rsidDel="004149B6">
          <w:fldChar w:fldCharType="end"/>
        </w:r>
        <w:r w:rsidDel="004149B6">
          <w:delText xml:space="preserve"> se distribuyen bajo una licencia de libre distribución, en la población con Limitaciones cognitivas permanece una problemática de desinformación de dichos productos. </w:delText>
        </w:r>
      </w:del>
    </w:p>
    <w:p w14:paraId="2910D25C" w14:textId="332EBEBC" w:rsidR="003F7ECB" w:rsidDel="004149B6" w:rsidRDefault="006302CB" w:rsidP="00597C4C">
      <w:pPr>
        <w:pStyle w:val="Incontec"/>
        <w:rPr>
          <w:del w:id="1677" w:author="andres camilo santana bohorquez" w:date="2017-02-17T01:24:00Z"/>
        </w:rPr>
      </w:pPr>
      <w:del w:id="1678" w:author="andres camilo santana bohorquez" w:date="2017-02-17T01:24:00Z">
        <w:r w:rsidDel="004149B6">
          <w:delText xml:space="preserve">Al analizar dichas ofertas </w:delText>
        </w:r>
        <w:r w:rsidR="00597C4C" w:rsidDel="004149B6">
          <w:delText xml:space="preserve">se encontró </w:delText>
        </w:r>
        <w:r w:rsidDel="004149B6">
          <w:delText>que el 99% de dichos programas son producidos por casas de software internacionales</w:delText>
        </w:r>
        <w:r w:rsidR="003F7ECB" w:rsidDel="004149B6">
          <w:delText xml:space="preserve"> (España)</w:delText>
        </w:r>
        <w:r w:rsidDel="004149B6">
          <w:delText xml:space="preserve">, las cuales no tienen una campaña de </w:delText>
        </w:r>
        <w:r w:rsidR="003F7ECB" w:rsidDel="004149B6">
          <w:delText>distribución</w:delText>
        </w:r>
        <w:r w:rsidDel="004149B6">
          <w:delText xml:space="preserve"> en Colombia que permita que dicho mercado acceda a sus productos. </w:delText>
        </w:r>
      </w:del>
    </w:p>
    <w:p w14:paraId="0B0367D5" w14:textId="4AAB127D" w:rsidR="00BB41D7" w:rsidDel="004149B6" w:rsidRDefault="003F7ECB" w:rsidP="00F12A4C">
      <w:pPr>
        <w:pStyle w:val="Incontec"/>
        <w:rPr>
          <w:del w:id="1679" w:author="andres camilo santana bohorquez" w:date="2017-02-17T01:24:00Z"/>
        </w:rPr>
      </w:pPr>
      <w:del w:id="1680" w:author="andres camilo santana bohorquez" w:date="2017-02-17T01:24:00Z">
        <w:r w:rsidDel="004149B6">
          <w:delText xml:space="preserve">En los estratos socio-económicos bajos de la capital el nivel de desinformación </w:delText>
        </w:r>
        <w:r w:rsidR="00AC0E5D" w:rsidDel="004149B6">
          <w:delText>sobre productos tecnológicos que apoyen el proceso de aprendizaje de la población con L.C es muy grande, dicha población indica que d</w:delText>
        </w:r>
        <w:r w:rsidDel="004149B6">
          <w:delText xml:space="preserve">esconoce la existencia de </w:delText>
        </w:r>
        <w:r w:rsidR="00AC0E5D" w:rsidDel="004149B6">
          <w:delText>dichos productos. Por lo tanto La demanda existe pero no es cubierta por la falta de información del mercado.</w:delText>
        </w:r>
      </w:del>
    </w:p>
    <w:p w14:paraId="3E756BC0" w14:textId="1FF1264B" w:rsidR="00A5792D" w:rsidDel="004149B6" w:rsidRDefault="00A5792D" w:rsidP="00A5792D">
      <w:pPr>
        <w:rPr>
          <w:del w:id="1681" w:author="andres camilo santana bohorquez" w:date="2017-02-17T01:24:00Z"/>
        </w:rPr>
      </w:pPr>
    </w:p>
    <w:p w14:paraId="1C0A6FB6" w14:textId="0156DFC5" w:rsidR="00D30904" w:rsidRPr="00527418" w:rsidDel="004149B6" w:rsidRDefault="00D30904" w:rsidP="00A5792D">
      <w:pPr>
        <w:pStyle w:val="Incontec"/>
        <w:rPr>
          <w:del w:id="1682" w:author="andres camilo santana bohorquez" w:date="2017-02-17T01:24:00Z"/>
          <w:rFonts w:ascii="Times New Roman" w:hAnsi="Times New Roman" w:cs="Times New Roman"/>
        </w:rPr>
      </w:pPr>
      <w:bookmarkStart w:id="1683" w:name="_3rdcrjn" w:colFirst="0" w:colLast="0"/>
      <w:bookmarkEnd w:id="1683"/>
    </w:p>
    <w:p w14:paraId="576C5821" w14:textId="1750208C" w:rsidR="00D30904" w:rsidRPr="00C96A61" w:rsidDel="004149B6" w:rsidRDefault="00D868FD" w:rsidP="00B43D6F">
      <w:pPr>
        <w:pStyle w:val="Incontec"/>
        <w:numPr>
          <w:ilvl w:val="2"/>
          <w:numId w:val="1"/>
        </w:numPr>
        <w:outlineLvl w:val="2"/>
        <w:rPr>
          <w:del w:id="1684" w:author="andres camilo santana bohorquez" w:date="2017-02-17T01:24:00Z"/>
          <w:rFonts w:cs="Times New Roman"/>
        </w:rPr>
      </w:pPr>
      <w:bookmarkStart w:id="1685" w:name="_26in1rg" w:colFirst="0" w:colLast="0"/>
      <w:bookmarkEnd w:id="1685"/>
      <w:commentRangeStart w:id="1686"/>
      <w:del w:id="1687" w:author="andres camilo santana bohorquez" w:date="2017-02-17T01:24:00Z">
        <w:r w:rsidRPr="00C96A61" w:rsidDel="004149B6">
          <w:rPr>
            <w:rFonts w:cs="Times New Roman"/>
          </w:rPr>
          <w:delText>Precio</w:delText>
        </w:r>
        <w:commentRangeEnd w:id="1686"/>
        <w:r w:rsidR="00F5355D" w:rsidRPr="00C96A61" w:rsidDel="004149B6">
          <w:rPr>
            <w:rStyle w:val="Refdecomentario"/>
            <w:rFonts w:cs="Times New Roman"/>
            <w:sz w:val="24"/>
            <w:szCs w:val="24"/>
          </w:rPr>
          <w:commentReference w:id="1686"/>
        </w:r>
        <w:r w:rsidR="00C96A61" w:rsidRPr="00C96A61" w:rsidDel="004149B6">
          <w:rPr>
            <w:rFonts w:cs="Times New Roman"/>
          </w:rPr>
          <w:delText>.</w:delText>
        </w:r>
      </w:del>
    </w:p>
    <w:p w14:paraId="2697ABA0" w14:textId="37B7DCEB" w:rsidR="002C02DB" w:rsidRPr="00102649" w:rsidDel="004149B6" w:rsidRDefault="002C02DB" w:rsidP="00F12A4C">
      <w:pPr>
        <w:pStyle w:val="Incontec"/>
        <w:rPr>
          <w:del w:id="1688" w:author="andres camilo santana bohorquez" w:date="2017-02-17T01:24:00Z"/>
          <w:rFonts w:cs="Times New Roman"/>
          <w:sz w:val="28"/>
          <w:szCs w:val="28"/>
        </w:rPr>
      </w:pPr>
    </w:p>
    <w:p w14:paraId="3215630E" w14:textId="13DD1C1B" w:rsidR="005C54AF" w:rsidRPr="00102649" w:rsidDel="004149B6" w:rsidRDefault="002C02DB" w:rsidP="00F12A4C">
      <w:pPr>
        <w:pStyle w:val="Incontec"/>
        <w:rPr>
          <w:del w:id="1689" w:author="andres camilo santana bohorquez" w:date="2017-02-17T01:24:00Z"/>
          <w:rFonts w:cs="Times New Roman"/>
        </w:rPr>
      </w:pPr>
      <w:del w:id="1690" w:author="andres camilo santana bohorquez" w:date="2017-02-17T01:24:00Z">
        <w:r w:rsidRPr="00102649" w:rsidDel="004149B6">
          <w:rPr>
            <w:rFonts w:cs="Times New Roman"/>
          </w:rPr>
          <w:delText>Tras hacer una proyección del nivel d</w:delText>
        </w:r>
        <w:r w:rsidR="005C54AF" w:rsidRPr="00102649" w:rsidDel="004149B6">
          <w:rPr>
            <w:rFonts w:cs="Times New Roman"/>
          </w:rPr>
          <w:delText>e descargas del aplicativo inicialmente en la ciudad de Bogotá en un mercado de 14.200 personas cerca del 80% de esta población accedería a la aplicación lo cual nos indica que cerca de 11.300 personas serian nuestro nivel de usuarios iniciales.</w:delText>
        </w:r>
      </w:del>
    </w:p>
    <w:p w14:paraId="21327D5C" w14:textId="248BF780" w:rsidR="005C54AF" w:rsidRPr="00102649" w:rsidDel="004149B6" w:rsidRDefault="005C54AF" w:rsidP="00F12A4C">
      <w:pPr>
        <w:pStyle w:val="Incontec"/>
        <w:rPr>
          <w:del w:id="1691" w:author="andres camilo santana bohorquez" w:date="2017-02-17T01:24:00Z"/>
          <w:rFonts w:cs="Times New Roman"/>
        </w:rPr>
      </w:pPr>
    </w:p>
    <w:p w14:paraId="4924CBD1" w14:textId="2B0573D0" w:rsidR="002C02DB" w:rsidRPr="00102649" w:rsidDel="004149B6" w:rsidRDefault="0099712F" w:rsidP="00F12A4C">
      <w:pPr>
        <w:pStyle w:val="Incontec"/>
        <w:rPr>
          <w:del w:id="1692" w:author="andres camilo santana bohorquez" w:date="2017-02-17T01:24:00Z"/>
          <w:rFonts w:cs="Times New Roman"/>
        </w:rPr>
      </w:pPr>
      <w:del w:id="1693" w:author="andres camilo santana bohorquez" w:date="2017-02-17T01:24:00Z">
        <w:r w:rsidRPr="00102649" w:rsidDel="004149B6">
          <w:rPr>
            <w:rFonts w:cs="Times New Roman"/>
          </w:rPr>
          <w:delText>Después de</w:delText>
        </w:r>
        <w:r w:rsidR="005C54AF" w:rsidRPr="00102649" w:rsidDel="004149B6">
          <w:rPr>
            <w:rFonts w:cs="Times New Roman"/>
          </w:rPr>
          <w:delText xml:space="preserve"> analizar el precio de venta de los productos sustitutos </w:delText>
        </w:r>
        <w:r w:rsidR="001155D9" w:rsidRPr="00102649" w:rsidDel="004149B6">
          <w:rPr>
            <w:rFonts w:cs="Times New Roman"/>
          </w:rPr>
          <w:delText xml:space="preserve">(ver Anexo </w:delText>
        </w:r>
        <w:r w:rsidR="0073733E" w:rsidDel="004149B6">
          <w:rPr>
            <w:rFonts w:cs="Times New Roman"/>
          </w:rPr>
          <w:fldChar w:fldCharType="begin"/>
        </w:r>
        <w:r w:rsidR="0073733E" w:rsidDel="004149B6">
          <w:rPr>
            <w:rFonts w:cs="Times New Roman"/>
          </w:rPr>
          <w:delInstrText xml:space="preserve"> REF _Ref467494506 \r \h </w:delInstrText>
        </w:r>
        <w:r w:rsidR="0073733E" w:rsidDel="004149B6">
          <w:rPr>
            <w:rFonts w:cs="Times New Roman"/>
          </w:rPr>
        </w:r>
        <w:r w:rsidR="0073733E" w:rsidDel="004149B6">
          <w:rPr>
            <w:rFonts w:cs="Times New Roman"/>
          </w:rPr>
          <w:fldChar w:fldCharType="separate"/>
        </w:r>
        <w:r w:rsidR="0073733E" w:rsidDel="004149B6">
          <w:rPr>
            <w:rFonts w:cs="Times New Roman"/>
          </w:rPr>
          <w:delText>II</w:delText>
        </w:r>
        <w:r w:rsidR="0073733E" w:rsidDel="004149B6">
          <w:rPr>
            <w:rFonts w:cs="Times New Roman"/>
          </w:rPr>
          <w:fldChar w:fldCharType="end"/>
        </w:r>
        <w:r w:rsidR="001155D9" w:rsidRPr="00102649" w:rsidDel="004149B6">
          <w:rPr>
            <w:rFonts w:cs="Times New Roman"/>
          </w:rPr>
          <w:delText xml:space="preserve">) </w:delText>
        </w:r>
        <w:r w:rsidR="005C54AF" w:rsidRPr="00102649" w:rsidDel="004149B6">
          <w:rPr>
            <w:rFonts w:cs="Times New Roman"/>
          </w:rPr>
          <w:delText xml:space="preserve">encontramos que </w:delText>
        </w:r>
        <w:r w:rsidR="001155D9" w:rsidRPr="00102649" w:rsidDel="004149B6">
          <w:rPr>
            <w:rFonts w:cs="Times New Roman"/>
          </w:rPr>
          <w:delText>cerca de</w:delText>
        </w:r>
        <w:r w:rsidR="005C54AF" w:rsidRPr="00102649" w:rsidDel="004149B6">
          <w:rPr>
            <w:rFonts w:cs="Times New Roman"/>
          </w:rPr>
          <w:delText xml:space="preserve"> un </w:delText>
        </w:r>
        <w:r w:rsidR="001155D9" w:rsidRPr="00102649" w:rsidDel="004149B6">
          <w:rPr>
            <w:rFonts w:cs="Times New Roman"/>
          </w:rPr>
          <w:delText>57</w:delText>
        </w:r>
        <w:r w:rsidR="005C54AF" w:rsidRPr="00102649" w:rsidDel="004149B6">
          <w:rPr>
            <w:rFonts w:cs="Times New Roman"/>
          </w:rPr>
          <w:delText xml:space="preserve">% de las aplicaciones no tienen un costo de </w:delText>
        </w:r>
        <w:r w:rsidRPr="00102649" w:rsidDel="004149B6">
          <w:rPr>
            <w:rFonts w:cs="Times New Roman"/>
          </w:rPr>
          <w:delText>adquisición,</w:delText>
        </w:r>
        <w:r w:rsidR="00584973" w:rsidRPr="00102649" w:rsidDel="004149B6">
          <w:rPr>
            <w:rFonts w:cs="Times New Roman"/>
          </w:rPr>
          <w:delText xml:space="preserve"> y el otro </w:delText>
        </w:r>
        <w:r w:rsidR="001155D9" w:rsidRPr="00102649" w:rsidDel="004149B6">
          <w:rPr>
            <w:rFonts w:cs="Times New Roman"/>
          </w:rPr>
          <w:delText>43</w:delText>
        </w:r>
        <w:r w:rsidR="00584973" w:rsidRPr="00102649" w:rsidDel="004149B6">
          <w:rPr>
            <w:rFonts w:cs="Times New Roman"/>
          </w:rPr>
          <w:delText xml:space="preserve">% </w:delText>
        </w:r>
        <w:r w:rsidR="001155D9" w:rsidRPr="00102649" w:rsidDel="004149B6">
          <w:rPr>
            <w:rFonts w:cs="Times New Roman"/>
          </w:rPr>
          <w:delText>restante el promedio de venta</w:delText>
        </w:r>
        <w:r w:rsidR="00584973" w:rsidRPr="00102649" w:rsidDel="004149B6">
          <w:rPr>
            <w:rFonts w:cs="Times New Roman"/>
          </w:rPr>
          <w:delText xml:space="preserve"> del producto oscila entre los </w:delText>
        </w:r>
        <w:r w:rsidR="001155D9" w:rsidRPr="00102649" w:rsidDel="004149B6">
          <w:rPr>
            <w:rFonts w:cs="Times New Roman"/>
          </w:rPr>
          <w:delText>140</w:delText>
        </w:r>
        <w:r w:rsidRPr="00102649" w:rsidDel="004149B6">
          <w:rPr>
            <w:rFonts w:cs="Times New Roman"/>
          </w:rPr>
          <w:delText xml:space="preserve">  Euros aproximadamente que equivale a </w:delText>
        </w:r>
        <w:r w:rsidR="001155D9" w:rsidRPr="00102649" w:rsidDel="004149B6">
          <w:rPr>
            <w:rFonts w:cs="Times New Roman"/>
          </w:rPr>
          <w:delText>470</w:delText>
        </w:r>
        <w:r w:rsidRPr="00102649" w:rsidDel="004149B6">
          <w:rPr>
            <w:rFonts w:cs="Times New Roman"/>
          </w:rPr>
          <w:delText xml:space="preserve">.000 pesos Colombianos. </w:delText>
        </w:r>
      </w:del>
    </w:p>
    <w:p w14:paraId="727DE0F9" w14:textId="0B38BD6B" w:rsidR="00F5355D" w:rsidRPr="00102649" w:rsidDel="004149B6" w:rsidRDefault="00F5355D" w:rsidP="00F12A4C">
      <w:pPr>
        <w:pStyle w:val="Incontec"/>
        <w:rPr>
          <w:del w:id="1694" w:author="andres camilo santana bohorquez" w:date="2017-02-17T01:24:00Z"/>
          <w:rFonts w:cs="Times New Roman"/>
        </w:rPr>
      </w:pPr>
    </w:p>
    <w:p w14:paraId="622C9B61" w14:textId="2740090F" w:rsidR="00D30904" w:rsidRPr="00102649" w:rsidDel="004149B6" w:rsidRDefault="00D868FD" w:rsidP="00B43D6F">
      <w:pPr>
        <w:pStyle w:val="Incontec"/>
        <w:numPr>
          <w:ilvl w:val="2"/>
          <w:numId w:val="1"/>
        </w:numPr>
        <w:outlineLvl w:val="2"/>
        <w:rPr>
          <w:del w:id="1695" w:author="andres camilo santana bohorquez" w:date="2017-02-17T01:24:00Z"/>
          <w:rFonts w:cs="Times New Roman"/>
        </w:rPr>
      </w:pPr>
      <w:bookmarkStart w:id="1696" w:name="_lnxbz9" w:colFirst="0" w:colLast="0"/>
      <w:bookmarkEnd w:id="1696"/>
      <w:del w:id="1697" w:author="andres camilo santana bohorquez" w:date="2017-02-17T01:24:00Z">
        <w:r w:rsidRPr="005C519E" w:rsidDel="004149B6">
          <w:rPr>
            <w:rFonts w:cs="Times New Roman"/>
            <w:szCs w:val="28"/>
          </w:rPr>
          <w:delText>Comercialización</w:delText>
        </w:r>
        <w:r w:rsidR="005C519E" w:rsidDel="004149B6">
          <w:rPr>
            <w:rFonts w:cs="Times New Roman"/>
            <w:szCs w:val="28"/>
          </w:rPr>
          <w:delText>.</w:delText>
        </w:r>
      </w:del>
    </w:p>
    <w:p w14:paraId="1D7609F4" w14:textId="61AA8518" w:rsidR="004658FD" w:rsidDel="004149B6" w:rsidRDefault="004658FD" w:rsidP="00F12A4C">
      <w:pPr>
        <w:pStyle w:val="Incontec"/>
        <w:rPr>
          <w:del w:id="1698" w:author="andres camilo santana bohorquez" w:date="2017-02-17T01:24:00Z"/>
          <w:rFonts w:cs="Times New Roman"/>
        </w:rPr>
      </w:pPr>
      <w:del w:id="1699" w:author="andres camilo santana bohorquez" w:date="2017-02-17T01:24:00Z">
        <w:r w:rsidDel="004149B6">
          <w:rPr>
            <w:rFonts w:cs="Times New Roman"/>
          </w:rPr>
          <w:delText xml:space="preserve">Para la comercialización de dicho producto, se han propuesto una serie de estrategias enfocadas en combatir el nivel de desinformación de la población Colombiana. </w:delText>
        </w:r>
      </w:del>
    </w:p>
    <w:p w14:paraId="4C233FC2" w14:textId="65C0D085" w:rsidR="004658FD" w:rsidDel="004149B6" w:rsidRDefault="004658FD" w:rsidP="004658FD">
      <w:pPr>
        <w:rPr>
          <w:del w:id="1700" w:author="andres camilo santana bohorquez" w:date="2017-02-17T01:24:00Z"/>
        </w:rPr>
      </w:pPr>
    </w:p>
    <w:p w14:paraId="3C4DCE08" w14:textId="0927F87A" w:rsidR="004658FD" w:rsidDel="004149B6" w:rsidRDefault="004658FD" w:rsidP="004658FD">
      <w:pPr>
        <w:pStyle w:val="Incontec"/>
        <w:rPr>
          <w:del w:id="1701" w:author="andres camilo santana bohorquez" w:date="2017-02-17T01:24:00Z"/>
          <w:b/>
          <w:i/>
        </w:rPr>
      </w:pPr>
      <w:del w:id="1702" w:author="andres camilo santana bohorquez" w:date="2017-02-17T01:24:00Z">
        <w:r w:rsidRPr="006141D5" w:rsidDel="004149B6">
          <w:rPr>
            <w:b/>
            <w:i/>
          </w:rPr>
          <w:delText>Sensibilización Masiva</w:delText>
        </w:r>
        <w:r w:rsidR="000C63C2" w:rsidDel="004149B6">
          <w:rPr>
            <w:b/>
            <w:i/>
          </w:rPr>
          <w:delText>,</w:delText>
        </w:r>
      </w:del>
    </w:p>
    <w:p w14:paraId="23F806C8" w14:textId="5D740A47" w:rsidR="000C63C2" w:rsidRPr="000C63C2" w:rsidDel="004149B6" w:rsidRDefault="000C63C2" w:rsidP="000C63C2">
      <w:pPr>
        <w:pStyle w:val="Incontec"/>
        <w:rPr>
          <w:del w:id="1703" w:author="andres camilo santana bohorquez" w:date="2017-02-17T01:24:00Z"/>
        </w:rPr>
      </w:pPr>
    </w:p>
    <w:p w14:paraId="7EFE79F1" w14:textId="291A80D6" w:rsidR="004658FD" w:rsidDel="004149B6" w:rsidRDefault="004658FD" w:rsidP="004658FD">
      <w:pPr>
        <w:pStyle w:val="Incontec"/>
        <w:rPr>
          <w:del w:id="1704" w:author="andres camilo santana bohorquez" w:date="2017-02-17T01:24:00Z"/>
        </w:rPr>
      </w:pPr>
      <w:del w:id="1705" w:author="andres camilo santana bohorquez" w:date="2017-02-17T01:24:00Z">
        <w:r w:rsidRPr="004658FD" w:rsidDel="004149B6">
          <w:delText>Esta estrategia pretende llegar a la mayor cantidad de usuarios a través de conferencias o</w:delText>
        </w:r>
        <w:r w:rsidDel="004149B6">
          <w:delText xml:space="preserve"> </w:delText>
        </w:r>
        <w:r w:rsidRPr="004658FD" w:rsidDel="004149B6">
          <w:delText>talleres de su interés, en contextos en que una gran cantidad de clientes se congreguen, como</w:delText>
        </w:r>
        <w:r w:rsidDel="004149B6">
          <w:delText xml:space="preserve"> </w:delText>
        </w:r>
        <w:r w:rsidRPr="004658FD" w:rsidDel="004149B6">
          <w:delText>por ejemplo ferias educativas</w:delText>
        </w:r>
        <w:r w:rsidR="006141D5" w:rsidDel="004149B6">
          <w:delText>, ferias de inclusión social, etc.</w:delText>
        </w:r>
        <w:r w:rsidRPr="004658FD" w:rsidDel="004149B6">
          <w:delText xml:space="preserve"> Para ejecutar esta estrategia se debe</w:delText>
        </w:r>
        <w:r w:rsidDel="004149B6">
          <w:delText xml:space="preserve"> </w:delText>
        </w:r>
        <w:r w:rsidRPr="004658FD" w:rsidDel="004149B6">
          <w:delText>tener en cuenta los siguientes factores</w:delText>
        </w:r>
        <w:r w:rsidDel="004149B6">
          <w:delText>:</w:delText>
        </w:r>
      </w:del>
    </w:p>
    <w:p w14:paraId="16F5B83B" w14:textId="78CD5939" w:rsidR="004658FD" w:rsidDel="004149B6" w:rsidRDefault="004658FD" w:rsidP="004658FD">
      <w:pPr>
        <w:rPr>
          <w:del w:id="1706" w:author="andres camilo santana bohorquez" w:date="2017-02-17T01:24:00Z"/>
        </w:rPr>
      </w:pPr>
    </w:p>
    <w:p w14:paraId="42AB25AA" w14:textId="4D3FC9EE" w:rsidR="004658FD" w:rsidDel="004149B6" w:rsidRDefault="004658FD" w:rsidP="006141D5">
      <w:pPr>
        <w:pStyle w:val="Incontec"/>
        <w:numPr>
          <w:ilvl w:val="0"/>
          <w:numId w:val="32"/>
        </w:numPr>
        <w:rPr>
          <w:del w:id="1707" w:author="andres camilo santana bohorquez" w:date="2017-02-17T01:24:00Z"/>
        </w:rPr>
      </w:pPr>
      <w:del w:id="1708" w:author="andres camilo santana bohorquez" w:date="2017-02-17T01:24:00Z">
        <w:r w:rsidDel="004149B6">
          <w:delText>Realizar la alianza o contrato para participar en cada espacio</w:delText>
        </w:r>
        <w:r w:rsidR="006141D5" w:rsidDel="004149B6">
          <w:delText>.</w:delText>
        </w:r>
      </w:del>
    </w:p>
    <w:p w14:paraId="2685AE46" w14:textId="5CDEF45D" w:rsidR="004658FD" w:rsidDel="004149B6" w:rsidRDefault="004658FD" w:rsidP="00EC3C0A">
      <w:pPr>
        <w:pStyle w:val="Incontec"/>
        <w:numPr>
          <w:ilvl w:val="0"/>
          <w:numId w:val="32"/>
        </w:numPr>
        <w:rPr>
          <w:del w:id="1709" w:author="andres camilo santana bohorquez" w:date="2017-02-17T01:24:00Z"/>
        </w:rPr>
      </w:pPr>
      <w:del w:id="1710" w:author="andres camilo santana bohorquez" w:date="2017-02-17T01:24:00Z">
        <w:r w:rsidDel="004149B6">
          <w:delText xml:space="preserve">Seleccionar y presentar un tema de </w:delText>
        </w:r>
        <w:r w:rsidR="006141D5" w:rsidDel="004149B6">
          <w:delText>sensibilización</w:delText>
        </w:r>
        <w:r w:rsidDel="004149B6">
          <w:delText xml:space="preserve">: </w:delText>
        </w:r>
        <w:r w:rsidR="001C1676" w:rsidDel="004149B6">
          <w:delText>atención de las Necesidades Educativas Especiales.</w:delText>
        </w:r>
      </w:del>
    </w:p>
    <w:p w14:paraId="5468A3CA" w14:textId="70518C31" w:rsidR="004658FD" w:rsidRPr="001C1676" w:rsidDel="004149B6" w:rsidRDefault="004658FD" w:rsidP="001C1676">
      <w:pPr>
        <w:pStyle w:val="Incontec"/>
        <w:ind w:left="720"/>
        <w:rPr>
          <w:del w:id="1711" w:author="andres camilo santana bohorquez" w:date="2017-02-17T01:24:00Z"/>
          <w:rFonts w:cs="Times New Roman"/>
        </w:rPr>
      </w:pPr>
    </w:p>
    <w:p w14:paraId="0B2FB172" w14:textId="4E4B830A" w:rsidR="000C63C2" w:rsidDel="004149B6" w:rsidRDefault="000C63C2" w:rsidP="000C63C2">
      <w:pPr>
        <w:pStyle w:val="Incontec"/>
        <w:rPr>
          <w:del w:id="1712" w:author="andres camilo santana bohorquez" w:date="2017-02-17T01:24:00Z"/>
          <w:rFonts w:cs="Times New Roman"/>
          <w:b/>
          <w:i/>
        </w:rPr>
      </w:pPr>
      <w:del w:id="1713" w:author="andres camilo santana bohorquez" w:date="2017-02-17T01:24:00Z">
        <w:r w:rsidRPr="000C63C2" w:rsidDel="004149B6">
          <w:rPr>
            <w:rFonts w:cs="Times New Roman"/>
            <w:b/>
            <w:i/>
          </w:rPr>
          <w:delText>Buzz Marketing (Voz a Voz).</w:delText>
        </w:r>
      </w:del>
    </w:p>
    <w:p w14:paraId="3FB71823" w14:textId="41EEF232" w:rsidR="000C63C2" w:rsidDel="004149B6" w:rsidRDefault="000C63C2" w:rsidP="000C63C2">
      <w:pPr>
        <w:pStyle w:val="Incontec"/>
        <w:rPr>
          <w:del w:id="1714" w:author="andres camilo santana bohorquez" w:date="2017-02-17T01:24:00Z"/>
        </w:rPr>
      </w:pPr>
    </w:p>
    <w:p w14:paraId="6E25D99E" w14:textId="04EEC641" w:rsidR="000C63C2" w:rsidRPr="00102649" w:rsidDel="004149B6" w:rsidRDefault="000C63C2" w:rsidP="000C63C2">
      <w:pPr>
        <w:pStyle w:val="Incontec"/>
        <w:rPr>
          <w:del w:id="1715" w:author="andres camilo santana bohorquez" w:date="2017-02-17T01:24:00Z"/>
          <w:rFonts w:cs="Times New Roman"/>
        </w:rPr>
      </w:pPr>
      <w:del w:id="1716" w:author="andres camilo santana bohorquez" w:date="2017-02-17T01:24:00Z">
        <w:r w:rsidDel="004149B6">
          <w:delText xml:space="preserve">Nada mejor que un cliente satisfecho para una campaña de marketing voz a voz, donde un usuario satisfecho </w:delText>
        </w:r>
        <w:r w:rsidRPr="00090F8B" w:rsidDel="004149B6">
          <w:delText xml:space="preserve">le cuenta a otro lo bueno que es el producto y la forma como </w:delText>
        </w:r>
        <w:r w:rsidDel="004149B6">
          <w:delText xml:space="preserve">éste </w:delText>
        </w:r>
        <w:r w:rsidRPr="00090F8B" w:rsidDel="004149B6">
          <w:delText>puede ayudarle.</w:delText>
        </w:r>
        <w:r w:rsidDel="004149B6">
          <w:delText xml:space="preserve"> </w:delText>
        </w:r>
        <w:r w:rsidRPr="007932DD" w:rsidDel="004149B6">
          <w:delText>Vivimos en la era 2.0 y</w:delText>
        </w:r>
        <w:r w:rsidDel="004149B6">
          <w:delText xml:space="preserve"> </w:delText>
        </w:r>
        <w:r w:rsidRPr="007932DD" w:rsidDel="004149B6">
          <w:delText xml:space="preserve">hoy en día los blogs y las redes sociales son una herramienta que sirven como aliciente para el buzz marketing. </w:delText>
        </w:r>
        <w:r w:rsidDel="004149B6">
          <w:delText>Mediante el</w:delText>
        </w:r>
        <w:r w:rsidDel="004149B6">
          <w:rPr>
            <w:b/>
            <w:bCs/>
          </w:rPr>
          <w:delText xml:space="preserve"> </w:delText>
        </w:r>
        <w:r w:rsidRPr="007932DD" w:rsidDel="004149B6">
          <w:rPr>
            <w:bCs/>
          </w:rPr>
          <w:delText xml:space="preserve">marketing de contenidos </w:delText>
        </w:r>
        <w:r w:rsidDel="004149B6">
          <w:rPr>
            <w:bCs/>
          </w:rPr>
          <w:delText>se pretende generar</w:delText>
        </w:r>
        <w:r w:rsidRPr="007932DD" w:rsidDel="004149B6">
          <w:rPr>
            <w:bCs/>
          </w:rPr>
          <w:delText xml:space="preserve"> contenido orientado </w:delText>
        </w:r>
        <w:r w:rsidDel="004149B6">
          <w:rPr>
            <w:bCs/>
          </w:rPr>
          <w:delText>que la población relacionada con L.C</w:delText>
        </w:r>
        <w:r w:rsidRPr="007932DD" w:rsidDel="004149B6">
          <w:rPr>
            <w:bCs/>
          </w:rPr>
          <w:delText> </w:delText>
        </w:r>
        <w:r w:rsidDel="004149B6">
          <w:rPr>
            <w:bCs/>
          </w:rPr>
          <w:delText>hable</w:delText>
        </w:r>
        <w:r w:rsidRPr="007932DD" w:rsidDel="004149B6">
          <w:rPr>
            <w:bCs/>
          </w:rPr>
          <w:delText xml:space="preserve"> bien de</w:delText>
        </w:r>
        <w:r w:rsidDel="004149B6">
          <w:rPr>
            <w:bCs/>
          </w:rPr>
          <w:delText xml:space="preserve"> los productos ofrecidos, con esta campaña se busca convertir</w:delText>
        </w:r>
        <w:r w:rsidRPr="007932DD" w:rsidDel="004149B6">
          <w:rPr>
            <w:bCs/>
          </w:rPr>
          <w:delText xml:space="preserve"> a </w:delText>
        </w:r>
        <w:r w:rsidDel="004149B6">
          <w:rPr>
            <w:bCs/>
          </w:rPr>
          <w:delText xml:space="preserve">los consumidores </w:delText>
        </w:r>
        <w:r w:rsidRPr="007932DD" w:rsidDel="004149B6">
          <w:rPr>
            <w:bCs/>
          </w:rPr>
          <w:delText xml:space="preserve">en evangelistas, es decir, personas </w:delText>
        </w:r>
        <w:r w:rsidDel="004149B6">
          <w:rPr>
            <w:bCs/>
          </w:rPr>
          <w:delText xml:space="preserve">que ya </w:delText>
        </w:r>
        <w:r w:rsidRPr="007932DD" w:rsidDel="004149B6">
          <w:rPr>
            <w:bCs/>
          </w:rPr>
          <w:delText>sea por medio del tradicional “boca a boca” o en sus redes sociales</w:delText>
        </w:r>
        <w:r w:rsidDel="004149B6">
          <w:rPr>
            <w:bCs/>
          </w:rPr>
          <w:delText xml:space="preserve"> comparten el producto y genera un nivel de incertidumbre por el producto que finalmente se verá reflejado en nuevos clientes. </w:delText>
        </w:r>
      </w:del>
    </w:p>
    <w:p w14:paraId="69981A23" w14:textId="57384D5E" w:rsidR="000C63C2" w:rsidDel="004149B6" w:rsidRDefault="000C63C2" w:rsidP="001C1676">
      <w:pPr>
        <w:pStyle w:val="Incontec"/>
        <w:rPr>
          <w:del w:id="1717" w:author="andres camilo santana bohorquez" w:date="2017-02-17T01:24:00Z"/>
          <w:rFonts w:cs="Times New Roman"/>
          <w:b/>
          <w:i/>
        </w:rPr>
      </w:pPr>
    </w:p>
    <w:p w14:paraId="54196F16" w14:textId="74675DC0" w:rsidR="001C1676" w:rsidDel="004149B6" w:rsidRDefault="001C1676" w:rsidP="001C1676">
      <w:pPr>
        <w:pStyle w:val="Incontec"/>
        <w:rPr>
          <w:del w:id="1718" w:author="andres camilo santana bohorquez" w:date="2017-02-17T01:24:00Z"/>
          <w:rFonts w:cs="Times New Roman"/>
          <w:b/>
          <w:i/>
        </w:rPr>
      </w:pPr>
      <w:del w:id="1719" w:author="andres camilo santana bohorquez" w:date="2017-02-17T01:24:00Z">
        <w:r w:rsidRPr="000C63C2" w:rsidDel="004149B6">
          <w:rPr>
            <w:rFonts w:cs="Times New Roman"/>
            <w:b/>
            <w:i/>
          </w:rPr>
          <w:delText>Free press / PR</w:delText>
        </w:r>
      </w:del>
    </w:p>
    <w:p w14:paraId="563519A8" w14:textId="3C848729" w:rsidR="000C63C2" w:rsidRPr="000C63C2" w:rsidDel="004149B6" w:rsidRDefault="000C63C2" w:rsidP="000C63C2">
      <w:pPr>
        <w:pStyle w:val="Incontec"/>
        <w:rPr>
          <w:del w:id="1720" w:author="andres camilo santana bohorquez" w:date="2017-02-17T01:24:00Z"/>
        </w:rPr>
      </w:pPr>
    </w:p>
    <w:p w14:paraId="7816D6A8" w14:textId="4CECF1B9" w:rsidR="001C1676" w:rsidRPr="001C1676" w:rsidDel="004149B6" w:rsidRDefault="001C1676" w:rsidP="001C1676">
      <w:pPr>
        <w:pStyle w:val="Incontec"/>
        <w:rPr>
          <w:del w:id="1721" w:author="andres camilo santana bohorquez" w:date="2017-02-17T01:24:00Z"/>
        </w:rPr>
      </w:pPr>
      <w:del w:id="1722" w:author="andres camilo santana bohorquez" w:date="2017-02-17T01:24:00Z">
        <w:r w:rsidRPr="001C1676" w:rsidDel="004149B6">
          <w:delText xml:space="preserve">Es importante </w:delText>
        </w:r>
        <w:r w:rsidDel="004149B6">
          <w:delText xml:space="preserve">generar una campaña que permita a IncluSoft ser </w:delText>
        </w:r>
        <w:r w:rsidRPr="001C1676" w:rsidDel="004149B6">
          <w:delText xml:space="preserve">una marca reconocida </w:delText>
        </w:r>
        <w:r w:rsidDel="004149B6">
          <w:delText xml:space="preserve">en el sector de la Educación Especial por lo cual dicha campaña </w:delText>
        </w:r>
        <w:r w:rsidR="000C63C2" w:rsidDel="004149B6">
          <w:delText>se enfocará</w:delText>
        </w:r>
        <w:r w:rsidDel="004149B6">
          <w:delText xml:space="preserve"> en </w:delText>
        </w:r>
        <w:r w:rsidRPr="001C1676" w:rsidDel="004149B6">
          <w:delText xml:space="preserve">estar en el </w:delText>
        </w:r>
        <w:r w:rsidDel="004149B6">
          <w:delText>top of M</w:delText>
        </w:r>
        <w:r w:rsidRPr="001C1676" w:rsidDel="004149B6">
          <w:delText xml:space="preserve">ind de las personas </w:delText>
        </w:r>
        <w:r w:rsidDel="004149B6">
          <w:delText xml:space="preserve">mediante el apoyo de los medios de comunicación presentes en el país </w:delText>
        </w:r>
        <w:r w:rsidRPr="001C1676" w:rsidDel="004149B6">
          <w:delText>por ello será necesario:</w:delText>
        </w:r>
      </w:del>
    </w:p>
    <w:p w14:paraId="43843B67" w14:textId="10F843E9" w:rsidR="00D30904" w:rsidDel="004149B6" w:rsidRDefault="001C1676" w:rsidP="001C1676">
      <w:pPr>
        <w:pStyle w:val="Incontec"/>
        <w:numPr>
          <w:ilvl w:val="0"/>
          <w:numId w:val="35"/>
        </w:numPr>
        <w:rPr>
          <w:del w:id="1723" w:author="andres camilo santana bohorquez" w:date="2017-02-17T01:24:00Z"/>
        </w:rPr>
      </w:pPr>
      <w:del w:id="1724" w:author="andres camilo santana bohorquez" w:date="2017-02-17T01:24:00Z">
        <w:r w:rsidRPr="001C1676" w:rsidDel="004149B6">
          <w:delText>Creación de campañas pensadas para medios: Periódicos, secciones en periódicos, revistas especializadas en el sector de Educación</w:delText>
        </w:r>
        <w:r w:rsidDel="004149B6">
          <w:delText>.</w:delText>
        </w:r>
      </w:del>
    </w:p>
    <w:p w14:paraId="09324868" w14:textId="28E758E6" w:rsidR="001C1676" w:rsidRPr="001C1676" w:rsidDel="004149B6" w:rsidRDefault="001C1676" w:rsidP="001C1676">
      <w:pPr>
        <w:pStyle w:val="Incontec"/>
        <w:numPr>
          <w:ilvl w:val="0"/>
          <w:numId w:val="35"/>
        </w:numPr>
        <w:rPr>
          <w:del w:id="1725" w:author="andres camilo santana bohorquez" w:date="2017-02-17T01:24:00Z"/>
        </w:rPr>
      </w:pPr>
      <w:del w:id="1726" w:author="andres camilo santana bohorquez" w:date="2017-02-17T01:24:00Z">
        <w:r w:rsidDel="004149B6">
          <w:delText>Aprovechar campañas ofrecidas por medios Televisivos  como “Titanes Caracol” en el cual se aproveche un espacio AAA para la promoción del producto.</w:delText>
        </w:r>
      </w:del>
    </w:p>
    <w:p w14:paraId="736E7B45" w14:textId="4E4A2AF9" w:rsidR="001C1676" w:rsidDel="004149B6" w:rsidRDefault="001C1676" w:rsidP="001C1676">
      <w:pPr>
        <w:pStyle w:val="Incontec"/>
        <w:rPr>
          <w:del w:id="1727" w:author="andres camilo santana bohorquez" w:date="2017-02-17T01:24:00Z"/>
        </w:rPr>
      </w:pPr>
    </w:p>
    <w:p w14:paraId="4989C6AA" w14:textId="77777777" w:rsidR="001C1676" w:rsidRPr="001C1676" w:rsidRDefault="001C1676" w:rsidP="001C1676">
      <w:pPr>
        <w:pStyle w:val="Incontec"/>
      </w:pPr>
    </w:p>
    <w:p w14:paraId="463D8CF5" w14:textId="77777777" w:rsidR="00911F01" w:rsidRPr="00CE5512" w:rsidRDefault="00911F01" w:rsidP="00E75E0F">
      <w:pPr>
        <w:pStyle w:val="Prrafodelista"/>
        <w:numPr>
          <w:ilvl w:val="1"/>
          <w:numId w:val="1"/>
        </w:numPr>
        <w:outlineLvl w:val="1"/>
        <w:rPr>
          <w:ins w:id="1728" w:author="andres camilo santana bohorquez" w:date="2017-02-17T09:36:00Z"/>
          <w:rFonts w:ascii="LM Roman 10" w:hAnsi="LM Roman 10" w:cs="Times New Roman"/>
          <w:sz w:val="28"/>
          <w:szCs w:val="28"/>
        </w:rPr>
      </w:pPr>
      <w:bookmarkStart w:id="1729" w:name="_Toc475311937"/>
      <w:ins w:id="1730" w:author="andres camilo santana bohorquez" w:date="2017-02-17T09:36:00Z">
        <w:r>
          <w:rPr>
            <w:rFonts w:ascii="LM Roman 10" w:hAnsi="LM Roman 10" w:cs="Times New Roman"/>
            <w:sz w:val="28"/>
            <w:szCs w:val="28"/>
          </w:rPr>
          <w:t>ESTUDIO TÉCNICO</w:t>
        </w:r>
        <w:bookmarkEnd w:id="1729"/>
        <w:r>
          <w:rPr>
            <w:rFonts w:ascii="LM Roman 10" w:hAnsi="LM Roman 10" w:cs="Times New Roman"/>
            <w:sz w:val="28"/>
            <w:szCs w:val="28"/>
          </w:rPr>
          <w:t xml:space="preserve"> </w:t>
        </w:r>
      </w:ins>
    </w:p>
    <w:p w14:paraId="42557400" w14:textId="77777777" w:rsidR="00911F01" w:rsidRPr="00A97076" w:rsidRDefault="00911F01" w:rsidP="00911F01">
      <w:pPr>
        <w:pStyle w:val="Incontec"/>
        <w:rPr>
          <w:ins w:id="1731" w:author="andres camilo santana bohorquez" w:date="2017-02-17T09:36:00Z"/>
          <w:rFonts w:cs="Times New Roman"/>
        </w:rPr>
      </w:pPr>
      <w:ins w:id="1732" w:author="andres camilo santana bohorquez" w:date="2017-02-17T09:36:00Z">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ins>
      <w:customXmlInsRangeStart w:id="1733" w:author="andres camilo santana bohorquez" w:date="2017-02-17T09:36:00Z"/>
      <w:sdt>
        <w:sdtPr>
          <w:rPr>
            <w:rFonts w:cs="Times New Roman"/>
          </w:rPr>
          <w:id w:val="-1949464690"/>
          <w:citation/>
        </w:sdtPr>
        <w:sdtContent>
          <w:customXmlInsRangeEnd w:id="1733"/>
          <w:ins w:id="1734" w:author="andres camilo santana bohorquez" w:date="2017-02-17T09:36:00Z">
            <w:r w:rsidRPr="00A97076">
              <w:rPr>
                <w:rFonts w:cs="Times New Roman"/>
              </w:rPr>
              <w:fldChar w:fldCharType="begin"/>
            </w:r>
            <w:r w:rsidRPr="00A97076">
              <w:rPr>
                <w:rFonts w:cs="Times New Roman"/>
              </w:rPr>
              <w:instrText xml:space="preserve"> CITATION Esp12 \l 9226 </w:instrText>
            </w:r>
            <w:r w:rsidRPr="00A97076">
              <w:rPr>
                <w:rFonts w:cs="Times New Roman"/>
              </w:rPr>
              <w:fldChar w:fldCharType="separate"/>
            </w:r>
          </w:ins>
          <w:r w:rsidR="00DD74C2">
            <w:rPr>
              <w:rFonts w:cs="Times New Roman"/>
              <w:noProof/>
            </w:rPr>
            <w:t xml:space="preserve"> </w:t>
          </w:r>
          <w:r w:rsidR="00DD74C2" w:rsidRPr="00DD74C2">
            <w:rPr>
              <w:rFonts w:cs="Times New Roman"/>
              <w:noProof/>
            </w:rPr>
            <w:t>(52)</w:t>
          </w:r>
          <w:ins w:id="1735" w:author="andres camilo santana bohorquez" w:date="2017-02-17T09:36:00Z">
            <w:r w:rsidRPr="00A97076">
              <w:rPr>
                <w:rFonts w:cs="Times New Roman"/>
              </w:rPr>
              <w:fldChar w:fldCharType="end"/>
            </w:r>
          </w:ins>
          <w:customXmlInsRangeStart w:id="1736" w:author="andres camilo santana bohorquez" w:date="2017-02-17T09:36:00Z"/>
        </w:sdtContent>
      </w:sdt>
      <w:customXmlInsRangeEnd w:id="1736"/>
    </w:p>
    <w:p w14:paraId="634FEFD3" w14:textId="77777777" w:rsidR="00911F01" w:rsidRDefault="00911F01" w:rsidP="00911F01">
      <w:pPr>
        <w:pStyle w:val="Incontec"/>
        <w:rPr>
          <w:ins w:id="1737" w:author="andres camilo santana bohorquez" w:date="2017-02-17T09:36:00Z"/>
          <w:rFonts w:cs="Times New Roman"/>
        </w:rPr>
      </w:pPr>
      <w:ins w:id="1738" w:author="andres camilo santana bohorquez" w:date="2017-02-17T09:36:00Z">
        <w:r w:rsidRPr="00A97076">
          <w:rPr>
            <w:rFonts w:cs="Times New Roman"/>
          </w:rPr>
          <w:t>Por esta razón, a continuación se presentan los pilares fundamentales de cualquier organización:</w:t>
        </w:r>
      </w:ins>
    </w:p>
    <w:p w14:paraId="0CB06AF7" w14:textId="77777777" w:rsidR="00911F01" w:rsidRDefault="00911F01" w:rsidP="00911F01">
      <w:pPr>
        <w:rPr>
          <w:ins w:id="1739" w:author="andres camilo santana bohorquez" w:date="2017-02-17T09:36:00Z"/>
        </w:rPr>
      </w:pPr>
    </w:p>
    <w:p w14:paraId="67043C20" w14:textId="77777777" w:rsidR="00911F01" w:rsidRPr="00102649" w:rsidRDefault="00911F01" w:rsidP="00E75E0F">
      <w:pPr>
        <w:pStyle w:val="Incontec"/>
        <w:numPr>
          <w:ilvl w:val="2"/>
          <w:numId w:val="1"/>
        </w:numPr>
        <w:outlineLvl w:val="2"/>
        <w:rPr>
          <w:ins w:id="1740" w:author="andres camilo santana bohorquez" w:date="2017-02-17T09:36:00Z"/>
          <w:rFonts w:cs="Times New Roman"/>
        </w:rPr>
      </w:pPr>
      <w:bookmarkStart w:id="1741" w:name="_Toc475311938"/>
      <w:ins w:id="1742" w:author="andres camilo santana bohorquez" w:date="2017-02-17T09:36:00Z">
        <w:r w:rsidRPr="0090583F">
          <w:rPr>
            <w:rFonts w:cs="Times New Roman"/>
            <w:szCs w:val="28"/>
          </w:rPr>
          <w:t>Tamaño</w:t>
        </w:r>
        <w:bookmarkEnd w:id="1741"/>
      </w:ins>
    </w:p>
    <w:p w14:paraId="288392E2" w14:textId="77777777" w:rsidR="00911F01" w:rsidRPr="00102649" w:rsidRDefault="00911F01" w:rsidP="00911F01">
      <w:pPr>
        <w:pStyle w:val="Incontec"/>
        <w:rPr>
          <w:ins w:id="1743" w:author="andres camilo santana bohorquez" w:date="2017-02-17T09:36:00Z"/>
          <w:rFonts w:cs="Times New Roman"/>
        </w:rPr>
      </w:pPr>
    </w:p>
    <w:p w14:paraId="5AA6BA39" w14:textId="77777777" w:rsidR="00911F01" w:rsidRPr="005201D7" w:rsidRDefault="00911F01" w:rsidP="00911F01">
      <w:pPr>
        <w:pStyle w:val="Incontec"/>
        <w:rPr>
          <w:ins w:id="1744" w:author="andres camilo santana bohorquez" w:date="2017-02-17T09:36:00Z"/>
        </w:rPr>
      </w:pPr>
      <w:ins w:id="1745" w:author="andres camilo santana bohorquez" w:date="2017-02-17T09:36:00Z">
        <w:r w:rsidRPr="00102649">
          <w:rPr>
            <w:rFonts w:cs="Times New Roman"/>
          </w:rPr>
          <w:t>El tamaño de la empresa es determinado por la Ley 590 del 2000</w:t>
        </w:r>
        <w:r>
          <w:rPr>
            <w:rFonts w:cs="Times New Roman"/>
          </w:rPr>
          <w:t xml:space="preserve"> </w:t>
        </w:r>
        <w:r w:rsidRPr="00102649">
          <w:rPr>
            <w:rFonts w:cs="Times New Roman"/>
          </w:rPr>
          <w:t xml:space="preserve"> expedida por el congreso colombiano</w:t>
        </w:r>
        <w:r>
          <w:rPr>
            <w:rFonts w:cs="Times New Roman"/>
          </w:rPr>
          <w:t xml:space="preserve"> </w:t>
        </w:r>
      </w:ins>
      <w:customXmlInsRangeStart w:id="1746" w:author="andres camilo santana bohorquez" w:date="2017-02-17T09:36:00Z"/>
      <w:sdt>
        <w:sdtPr>
          <w:rPr>
            <w:rFonts w:cs="Times New Roman"/>
          </w:rPr>
          <w:id w:val="-1111812924"/>
          <w:citation/>
        </w:sdtPr>
        <w:sdtContent>
          <w:customXmlInsRangeEnd w:id="1746"/>
          <w:ins w:id="1747" w:author="andres camilo santana bohorquez" w:date="2017-02-17T09:36:00Z">
            <w:r>
              <w:rPr>
                <w:rFonts w:cs="Times New Roman"/>
              </w:rPr>
              <w:fldChar w:fldCharType="begin"/>
            </w:r>
            <w:r>
              <w:rPr>
                <w:rFonts w:cs="Times New Roman"/>
              </w:rPr>
              <w:instrText xml:space="preserve"> CITATION ElC00 \l 9226 </w:instrText>
            </w:r>
            <w:r>
              <w:rPr>
                <w:rFonts w:cs="Times New Roman"/>
              </w:rPr>
              <w:fldChar w:fldCharType="separate"/>
            </w:r>
          </w:ins>
          <w:r w:rsidR="00DD74C2" w:rsidRPr="00DD74C2">
            <w:rPr>
              <w:rFonts w:cs="Times New Roman"/>
              <w:noProof/>
            </w:rPr>
            <w:t>(53)</w:t>
          </w:r>
          <w:ins w:id="1748" w:author="andres camilo santana bohorquez" w:date="2017-02-17T09:36:00Z">
            <w:r>
              <w:rPr>
                <w:rFonts w:cs="Times New Roman"/>
              </w:rPr>
              <w:fldChar w:fldCharType="end"/>
            </w:r>
          </w:ins>
          <w:customXmlInsRangeStart w:id="1749" w:author="andres camilo santana bohorquez" w:date="2017-02-17T09:36:00Z"/>
        </w:sdtContent>
      </w:sdt>
      <w:customXmlInsRangeEnd w:id="1749"/>
      <w:ins w:id="1750" w:author="andres camilo santana bohorquez" w:date="2017-02-17T09:36:00Z">
        <w:r w:rsidRPr="00102649">
          <w:rPr>
            <w:rFonts w:cs="Times New Roman"/>
          </w:rPr>
          <w:t xml:space="preserve">, </w:t>
        </w:r>
        <w:r>
          <w:rPr>
            <w:rFonts w:cs="Times New Roman"/>
          </w:rPr>
          <w:t xml:space="preserve">IncluSoft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ins>
    </w:p>
    <w:p w14:paraId="4942F98B" w14:textId="77777777" w:rsidR="00911F01" w:rsidRDefault="00911F01" w:rsidP="00911F01">
      <w:pPr>
        <w:pStyle w:val="Incontec"/>
        <w:rPr>
          <w:ins w:id="1751" w:author="andres camilo santana bohorquez" w:date="2017-02-17T09:36:00Z"/>
          <w:rFonts w:cs="Times New Roman"/>
          <w:b/>
          <w:bCs/>
        </w:rPr>
      </w:pPr>
      <w:ins w:id="1752" w:author="andres camilo santana bohorquez" w:date="2017-02-17T09:36:00Z">
        <w:r w:rsidRPr="000A2E4F">
          <w:rPr>
            <w:rFonts w:cs="Times New Roman"/>
            <w:b/>
            <w:bCs/>
          </w:rPr>
          <w:t>¿Qué beneficios directos reciben las pequeñas empresas nuevas?</w:t>
        </w:r>
      </w:ins>
    </w:p>
    <w:p w14:paraId="296C255C" w14:textId="77777777" w:rsidR="00911F01" w:rsidRDefault="00911F01" w:rsidP="00911F01">
      <w:pPr>
        <w:rPr>
          <w:ins w:id="1753" w:author="andres camilo santana bohorquez" w:date="2017-02-17T09:36:00Z"/>
        </w:rPr>
      </w:pPr>
    </w:p>
    <w:p w14:paraId="34E2086C" w14:textId="77777777" w:rsidR="00911F01" w:rsidRPr="003E0A5A" w:rsidRDefault="00911F01" w:rsidP="00911F01">
      <w:pPr>
        <w:pStyle w:val="Incontec"/>
        <w:rPr>
          <w:ins w:id="1754" w:author="andres camilo santana bohorquez" w:date="2017-02-17T09:36:00Z"/>
          <w:rFonts w:ascii="Cambria" w:eastAsia="Cambria" w:hAnsi="Cambria" w:cs="Cambria"/>
          <w:color w:val="000000"/>
          <w:sz w:val="22"/>
          <w:szCs w:val="22"/>
        </w:rPr>
      </w:pPr>
      <w:ins w:id="1755" w:author="andres camilo santana bohorquez" w:date="2017-02-17T09:36:00Z">
        <w:r w:rsidRPr="0018414A">
          <w:t xml:space="preserve">Según el ministerio de Trabajo </w:t>
        </w:r>
      </w:ins>
      <w:customXmlInsRangeStart w:id="1756" w:author="andres camilo santana bohorquez" w:date="2017-02-17T09:36:00Z"/>
      <w:sdt>
        <w:sdtPr>
          <w:id w:val="18682346"/>
          <w:citation/>
        </w:sdtPr>
        <w:sdtContent>
          <w:customXmlInsRangeEnd w:id="1756"/>
          <w:ins w:id="1757" w:author="andres camilo santana bohorquez" w:date="2017-02-17T09:36:00Z">
            <w:r w:rsidRPr="0018414A">
              <w:fldChar w:fldCharType="begin"/>
            </w:r>
            <w:r w:rsidRPr="0018414A">
              <w:instrText xml:space="preserve"> CITATION MIN161 \l 9226 </w:instrText>
            </w:r>
            <w:r w:rsidRPr="0018414A">
              <w:fldChar w:fldCharType="separate"/>
            </w:r>
          </w:ins>
          <w:r w:rsidR="00DD74C2">
            <w:rPr>
              <w:noProof/>
            </w:rPr>
            <w:t>(54)</w:t>
          </w:r>
          <w:ins w:id="1758" w:author="andres camilo santana bohorquez" w:date="2017-02-17T09:36:00Z">
            <w:r w:rsidRPr="0018414A">
              <w:fldChar w:fldCharType="end"/>
            </w:r>
          </w:ins>
          <w:customXmlInsRangeStart w:id="1759" w:author="andres camilo santana bohorquez" w:date="2017-02-17T09:36:00Z"/>
        </w:sdtContent>
      </w:sdt>
      <w:customXmlInsRangeEnd w:id="1759"/>
      <w:ins w:id="1760" w:author="andres camilo santana bohorquez" w:date="2017-02-17T09:36:00Z">
        <w:r w:rsidRPr="0018414A">
          <w:t xml:space="preserve"> los  </w:t>
        </w:r>
        <w:r w:rsidRPr="0018414A">
          <w:rPr>
            <w:rFonts w:eastAsia="Cambria" w:cs="Cambria"/>
            <w:color w:val="000000"/>
          </w:rPr>
          <w:t>Beneficios para nuevas pequeñas empresas y para aquellas que se formalicen</w:t>
        </w:r>
        <w:r w:rsidRPr="0018414A">
          <w:t xml:space="preserve"> son los siguientes</w:t>
        </w:r>
        <w:r>
          <w:t xml:space="preserve">: </w:t>
        </w:r>
      </w:ins>
    </w:p>
    <w:p w14:paraId="5E69F472" w14:textId="77777777" w:rsidR="00911F01" w:rsidRPr="003E0A5A" w:rsidRDefault="00911F01" w:rsidP="00911F01">
      <w:pPr>
        <w:pStyle w:val="Incontec"/>
        <w:rPr>
          <w:ins w:id="1761" w:author="andres camilo santana bohorquez" w:date="2017-02-17T09:36:00Z"/>
        </w:rPr>
      </w:pPr>
    </w:p>
    <w:p w14:paraId="21D391C2" w14:textId="77777777" w:rsidR="00911F01" w:rsidRPr="000A2E4F" w:rsidRDefault="00911F01" w:rsidP="00911F01">
      <w:pPr>
        <w:pStyle w:val="Incontec"/>
        <w:rPr>
          <w:ins w:id="1762" w:author="andres camilo santana bohorquez" w:date="2017-02-17T09:36:00Z"/>
          <w:rFonts w:cs="Times New Roman"/>
        </w:rPr>
      </w:pPr>
      <w:ins w:id="1763" w:author="andres camilo santana bohorquez" w:date="2017-02-17T09:36:00Z">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ins>
    </w:p>
    <w:p w14:paraId="4C8B78DF" w14:textId="77777777" w:rsidR="00911F01" w:rsidRPr="000A2E4F" w:rsidRDefault="00911F01" w:rsidP="00911F01">
      <w:pPr>
        <w:pStyle w:val="Incontec"/>
        <w:rPr>
          <w:ins w:id="1764" w:author="andres camilo santana bohorquez" w:date="2017-02-17T09:36:00Z"/>
          <w:rFonts w:cs="Times New Roman"/>
        </w:rPr>
      </w:pPr>
      <w:ins w:id="1765" w:author="andres camilo santana bohorquez" w:date="2017-02-17T09:36:00Z">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ins>
    </w:p>
    <w:p w14:paraId="1DA8E219" w14:textId="77777777" w:rsidR="00911F01" w:rsidRPr="000A2E4F" w:rsidRDefault="00911F01" w:rsidP="00911F01">
      <w:pPr>
        <w:pStyle w:val="Incontec"/>
        <w:rPr>
          <w:ins w:id="1766" w:author="andres camilo santana bohorquez" w:date="2017-02-17T09:36:00Z"/>
          <w:rFonts w:cs="Times New Roman"/>
        </w:rPr>
      </w:pPr>
      <w:ins w:id="1767" w:author="andres camilo santana bohorquez" w:date="2017-02-17T09:36:00Z">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ins>
    </w:p>
    <w:p w14:paraId="72F69FD0" w14:textId="77777777" w:rsidR="00911F01" w:rsidRDefault="00911F01" w:rsidP="00911F01">
      <w:pPr>
        <w:pStyle w:val="Incontec"/>
        <w:rPr>
          <w:ins w:id="1768" w:author="andres camilo santana bohorquez" w:date="2017-02-17T09:36:00Z"/>
          <w:rFonts w:cs="Times New Roman"/>
        </w:rPr>
      </w:pPr>
      <w:ins w:id="1769" w:author="andres camilo santana bohorquez" w:date="2017-02-17T09:36:00Z">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ins>
    </w:p>
    <w:p w14:paraId="7A5DDA62" w14:textId="77777777" w:rsidR="00911F01" w:rsidRDefault="00911F01" w:rsidP="00911F01">
      <w:pPr>
        <w:rPr>
          <w:ins w:id="1770" w:author="andres camilo santana bohorquez" w:date="2017-02-17T09:36:00Z"/>
        </w:rPr>
      </w:pPr>
    </w:p>
    <w:p w14:paraId="7D8FCA20" w14:textId="77777777" w:rsidR="00911F01" w:rsidRPr="000A2E4F" w:rsidRDefault="00911F01" w:rsidP="00911F01">
      <w:pPr>
        <w:rPr>
          <w:ins w:id="1771" w:author="andres camilo santana bohorquez" w:date="2017-02-17T09:36:00Z"/>
        </w:rPr>
      </w:pPr>
    </w:p>
    <w:p w14:paraId="104A1674" w14:textId="77777777" w:rsidR="00911F01" w:rsidRPr="003C2B75" w:rsidRDefault="00911F01" w:rsidP="00911F01">
      <w:pPr>
        <w:pStyle w:val="Incontec"/>
        <w:rPr>
          <w:ins w:id="1772" w:author="andres camilo santana bohorquez" w:date="2017-02-17T09:36:00Z"/>
          <w:rFonts w:cs="Times New Roman"/>
        </w:rPr>
      </w:pPr>
      <w:ins w:id="1773" w:author="andres camilo santana bohorquez" w:date="2017-02-17T09:36:00Z">
        <w:r w:rsidRPr="009210B3">
          <w:rPr>
            <w:rFonts w:eastAsia="Arial" w:cs="Times New Roman"/>
            <w:b/>
            <w:i/>
          </w:rPr>
          <w:t>Listado De Componentes:</w:t>
        </w:r>
        <w:r>
          <w:rPr>
            <w:rFonts w:eastAsia="Arial" w:cs="Times New Roman"/>
          </w:rPr>
          <w:t xml:space="preserve"> </w:t>
        </w:r>
        <w:r w:rsidRPr="003C2B75">
          <w:rPr>
            <w:rFonts w:eastAsia="Arial" w:cs="Times New Roman"/>
          </w:rPr>
          <w:t>Los elementos necesarios para la ejecución el proyecto son los siguientes:</w:t>
        </w:r>
      </w:ins>
    </w:p>
    <w:p w14:paraId="054C181E" w14:textId="77777777" w:rsidR="00911F01" w:rsidRDefault="00911F01" w:rsidP="00911F01">
      <w:pPr>
        <w:pStyle w:val="Incontec"/>
        <w:rPr>
          <w:ins w:id="1774" w:author="andres camilo santana bohorquez" w:date="2017-02-17T09:36:00Z"/>
        </w:rPr>
      </w:pPr>
      <w:ins w:id="1775" w:author="andres camilo santana bohorquez" w:date="2017-02-17T09:36:00Z">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A continuación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 xml:space="preserve">1 Licencia </w:t>
        </w:r>
        <w:proofErr w:type="spellStart"/>
        <w:r>
          <w:t>Unity</w:t>
        </w:r>
        <w:proofErr w:type="spellEnd"/>
        <w:r>
          <w:t xml:space="preserve"> 3D y 1 Licencia Windows 7.</w:t>
        </w:r>
      </w:ins>
    </w:p>
    <w:p w14:paraId="5345DE4F" w14:textId="77777777" w:rsidR="00911F01" w:rsidRPr="003D249A" w:rsidRDefault="00911F01" w:rsidP="00911F01">
      <w:pPr>
        <w:rPr>
          <w:ins w:id="1776" w:author="andres camilo santana bohorquez" w:date="2017-02-17T09:36:00Z"/>
        </w:rPr>
      </w:pPr>
    </w:p>
    <w:p w14:paraId="3A6E6B5E" w14:textId="77777777" w:rsidR="00911F01" w:rsidRDefault="00911F01" w:rsidP="00911F01">
      <w:pPr>
        <w:pStyle w:val="Incontec"/>
        <w:rPr>
          <w:ins w:id="1777" w:author="andres camilo santana bohorquez" w:date="2017-02-17T09:36:00Z"/>
        </w:rPr>
      </w:pPr>
      <w:ins w:id="1778" w:author="andres camilo santana bohorquez" w:date="2017-02-17T09:36:00Z">
        <w:r w:rsidRPr="003C2B75">
          <w:rPr>
            <w:b/>
            <w:i/>
          </w:rPr>
          <w:lastRenderedPageBreak/>
          <w:t>Para el proceso de Pruebas</w:t>
        </w:r>
        <w:r w:rsidRPr="003C2B75">
          <w:t>:</w:t>
        </w:r>
        <w:r>
          <w:t xml:space="preserve"> Para testear las aplicaciones bastara contar con  </w:t>
        </w:r>
        <w:r w:rsidRPr="003C2B75">
          <w:t>1 Smartphone</w:t>
        </w:r>
        <w:r>
          <w:t xml:space="preserve"> que permita observar el funcionamiento de las mismas. </w:t>
        </w:r>
      </w:ins>
    </w:p>
    <w:p w14:paraId="3919D9DA" w14:textId="77777777" w:rsidR="00911F01" w:rsidRPr="00A50E1A" w:rsidRDefault="00911F01" w:rsidP="00911F01">
      <w:pPr>
        <w:pStyle w:val="Incontec"/>
        <w:rPr>
          <w:ins w:id="1779" w:author="andres camilo santana bohorquez" w:date="2017-02-17T09:36:00Z"/>
        </w:rPr>
      </w:pPr>
    </w:p>
    <w:p w14:paraId="2FC75ED5" w14:textId="77777777" w:rsidR="00911F01" w:rsidRDefault="00911F01" w:rsidP="00911F01">
      <w:pPr>
        <w:pStyle w:val="Incontec"/>
        <w:rPr>
          <w:ins w:id="1780" w:author="andres camilo santana bohorquez" w:date="2017-02-17T09:36:00Z"/>
          <w:rFonts w:eastAsia="Arial" w:cs="Times New Roman"/>
        </w:rPr>
      </w:pPr>
      <w:ins w:id="1781" w:author="andres camilo santana bohorquez" w:date="2017-02-17T09:36:00Z">
        <w:r>
          <w:rPr>
            <w:rFonts w:eastAsia="Arial" w:cs="Times New Roman"/>
          </w:rPr>
          <w:t>Descripción de los Componentes Lógicos del Sistema. (Software).</w:t>
        </w:r>
      </w:ins>
    </w:p>
    <w:p w14:paraId="0E8DD4AB" w14:textId="77777777" w:rsidR="00911F01" w:rsidRPr="00A50E1A" w:rsidRDefault="00911F01" w:rsidP="00911F01">
      <w:pPr>
        <w:rPr>
          <w:ins w:id="1782" w:author="andres camilo santana bohorquez" w:date="2017-02-17T09:36:00Z"/>
        </w:rPr>
      </w:pPr>
    </w:p>
    <w:p w14:paraId="72245BF1" w14:textId="77777777" w:rsidR="00911F01" w:rsidRDefault="00911F01" w:rsidP="00911F01">
      <w:pPr>
        <w:rPr>
          <w:ins w:id="1783" w:author="andres camilo santana bohorquez" w:date="2017-02-17T09:36:00Z"/>
        </w:rPr>
      </w:pPr>
    </w:p>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rPr>
          <w:ins w:id="1784" w:author="andres camilo santana bohorquez" w:date="2017-02-17T09:36:00Z"/>
        </w:trPr>
        <w:tc>
          <w:tcPr>
            <w:tcW w:w="1843" w:type="dxa"/>
          </w:tcPr>
          <w:p w14:paraId="77E812C0" w14:textId="77777777" w:rsidR="00911F01" w:rsidRPr="002D449E" w:rsidRDefault="00911F01" w:rsidP="007B1D63">
            <w:pPr>
              <w:pStyle w:val="Incontec"/>
              <w:rPr>
                <w:ins w:id="1785" w:author="andres camilo santana bohorquez" w:date="2017-02-17T09:36:00Z"/>
                <w:rFonts w:cs="Times New Roman"/>
                <w:sz w:val="18"/>
                <w:szCs w:val="18"/>
              </w:rPr>
            </w:pPr>
            <w:ins w:id="1786" w:author="andres camilo santana bohorquez" w:date="2017-02-17T09:36:00Z">
              <w:r w:rsidRPr="002D449E">
                <w:rPr>
                  <w:rFonts w:eastAsia="Arial" w:cs="Times New Roman"/>
                  <w:sz w:val="18"/>
                  <w:szCs w:val="18"/>
                </w:rPr>
                <w:t>Elemento</w:t>
              </w:r>
            </w:ins>
          </w:p>
        </w:tc>
        <w:tc>
          <w:tcPr>
            <w:tcW w:w="992" w:type="dxa"/>
          </w:tcPr>
          <w:p w14:paraId="1D2446AA" w14:textId="77777777" w:rsidR="00911F01" w:rsidRPr="002D449E" w:rsidRDefault="00911F01" w:rsidP="007B1D63">
            <w:pPr>
              <w:pStyle w:val="Incontec"/>
              <w:rPr>
                <w:ins w:id="1787" w:author="andres camilo santana bohorquez" w:date="2017-02-17T09:36:00Z"/>
                <w:rFonts w:cs="Times New Roman"/>
                <w:sz w:val="18"/>
                <w:szCs w:val="18"/>
              </w:rPr>
            </w:pPr>
            <w:ins w:id="1788" w:author="andres camilo santana bohorquez" w:date="2017-02-17T09:36:00Z">
              <w:r w:rsidRPr="002D449E">
                <w:rPr>
                  <w:rFonts w:eastAsia="Arial" w:cs="Times New Roman"/>
                  <w:sz w:val="18"/>
                  <w:szCs w:val="18"/>
                </w:rPr>
                <w:t>Cantidad</w:t>
              </w:r>
            </w:ins>
          </w:p>
        </w:tc>
        <w:tc>
          <w:tcPr>
            <w:tcW w:w="2552" w:type="dxa"/>
          </w:tcPr>
          <w:p w14:paraId="13B7A56D" w14:textId="77777777" w:rsidR="00911F01" w:rsidRPr="002D449E" w:rsidRDefault="00911F01" w:rsidP="007B1D63">
            <w:pPr>
              <w:pStyle w:val="Incontec"/>
              <w:rPr>
                <w:ins w:id="1789" w:author="andres camilo santana bohorquez" w:date="2017-02-17T09:36:00Z"/>
                <w:rFonts w:cs="Times New Roman"/>
                <w:sz w:val="18"/>
                <w:szCs w:val="18"/>
              </w:rPr>
            </w:pPr>
            <w:ins w:id="1790" w:author="andres camilo santana bohorquez" w:date="2017-02-17T09:36:00Z">
              <w:r w:rsidRPr="002D449E">
                <w:rPr>
                  <w:rFonts w:eastAsia="Arial" w:cs="Times New Roman"/>
                  <w:sz w:val="18"/>
                  <w:szCs w:val="18"/>
                </w:rPr>
                <w:t xml:space="preserve">Descripción </w:t>
              </w:r>
            </w:ins>
          </w:p>
        </w:tc>
        <w:tc>
          <w:tcPr>
            <w:tcW w:w="3118" w:type="dxa"/>
          </w:tcPr>
          <w:p w14:paraId="07520CE2" w14:textId="77777777" w:rsidR="00911F01" w:rsidRPr="002D449E" w:rsidRDefault="00911F01" w:rsidP="007B1D63">
            <w:pPr>
              <w:pStyle w:val="Incontec"/>
              <w:rPr>
                <w:ins w:id="1791" w:author="andres camilo santana bohorquez" w:date="2017-02-17T09:36:00Z"/>
                <w:rFonts w:cs="Times New Roman"/>
                <w:sz w:val="18"/>
                <w:szCs w:val="18"/>
              </w:rPr>
            </w:pPr>
            <w:ins w:id="1792" w:author="andres camilo santana bohorquez" w:date="2017-02-17T09:36:00Z">
              <w:r w:rsidRPr="002D449E">
                <w:rPr>
                  <w:rFonts w:eastAsia="Arial" w:cs="Times New Roman"/>
                  <w:sz w:val="18"/>
                  <w:szCs w:val="18"/>
                </w:rPr>
                <w:t>Uso</w:t>
              </w:r>
            </w:ins>
          </w:p>
        </w:tc>
      </w:tr>
      <w:tr w:rsidR="00911F01" w:rsidRPr="002D449E" w14:paraId="3B3B4ADF" w14:textId="77777777" w:rsidTr="007B1D63">
        <w:trPr>
          <w:ins w:id="1793" w:author="andres camilo santana bohorquez" w:date="2017-02-17T09:36:00Z"/>
        </w:trPr>
        <w:tc>
          <w:tcPr>
            <w:tcW w:w="1843" w:type="dxa"/>
          </w:tcPr>
          <w:p w14:paraId="2D08BF5A" w14:textId="77777777" w:rsidR="00911F01" w:rsidRPr="00CC452C" w:rsidRDefault="00911F01" w:rsidP="007B1D63">
            <w:pPr>
              <w:pStyle w:val="Incontec"/>
              <w:rPr>
                <w:ins w:id="1794" w:author="andres camilo santana bohorquez" w:date="2017-02-17T09:36:00Z"/>
                <w:sz w:val="18"/>
                <w:szCs w:val="18"/>
              </w:rPr>
            </w:pPr>
            <w:proofErr w:type="spellStart"/>
            <w:ins w:id="1795" w:author="andres camilo santana bohorquez" w:date="2017-02-17T09:36:00Z">
              <w:r w:rsidRPr="00CC452C">
                <w:rPr>
                  <w:rFonts w:eastAsia="Arial"/>
                  <w:sz w:val="18"/>
                  <w:szCs w:val="18"/>
                </w:rPr>
                <w:t>Unity</w:t>
              </w:r>
              <w:proofErr w:type="spellEnd"/>
              <w:r w:rsidRPr="00CC452C">
                <w:rPr>
                  <w:rFonts w:eastAsia="Arial"/>
                  <w:sz w:val="18"/>
                  <w:szCs w:val="18"/>
                </w:rPr>
                <w:t xml:space="preserve"> 3D</w:t>
              </w:r>
            </w:ins>
          </w:p>
        </w:tc>
        <w:tc>
          <w:tcPr>
            <w:tcW w:w="992" w:type="dxa"/>
          </w:tcPr>
          <w:p w14:paraId="43A198DE" w14:textId="77777777" w:rsidR="00911F01" w:rsidRPr="00CC452C" w:rsidRDefault="00911F01" w:rsidP="007B1D63">
            <w:pPr>
              <w:pStyle w:val="Incontec"/>
              <w:rPr>
                <w:ins w:id="1796" w:author="andres camilo santana bohorquez" w:date="2017-02-17T09:36:00Z"/>
                <w:sz w:val="18"/>
                <w:szCs w:val="18"/>
              </w:rPr>
            </w:pPr>
            <w:ins w:id="1797" w:author="andres camilo santana bohorquez" w:date="2017-02-17T09:36:00Z">
              <w:r w:rsidRPr="00CC452C">
                <w:rPr>
                  <w:rFonts w:eastAsia="Arial"/>
                  <w:sz w:val="18"/>
                  <w:szCs w:val="18"/>
                </w:rPr>
                <w:t>1</w:t>
              </w:r>
            </w:ins>
          </w:p>
        </w:tc>
        <w:tc>
          <w:tcPr>
            <w:tcW w:w="2552" w:type="dxa"/>
          </w:tcPr>
          <w:p w14:paraId="297246D4" w14:textId="77777777" w:rsidR="00911F01" w:rsidRPr="00CC452C" w:rsidRDefault="00911F01" w:rsidP="007B1D63">
            <w:pPr>
              <w:pStyle w:val="Incontec"/>
              <w:rPr>
                <w:ins w:id="1798" w:author="andres camilo santana bohorquez" w:date="2017-02-17T09:36:00Z"/>
                <w:sz w:val="18"/>
                <w:szCs w:val="18"/>
              </w:rPr>
            </w:pPr>
            <w:ins w:id="1799" w:author="andres camilo santana bohorquez" w:date="2017-02-17T09:36:00Z">
              <w:r w:rsidRPr="00CC452C">
                <w:rPr>
                  <w:sz w:val="18"/>
                  <w:szCs w:val="18"/>
                </w:rPr>
                <w:t xml:space="preserve">Motor para el desarrollo de </w:t>
              </w:r>
              <w:proofErr w:type="spellStart"/>
              <w:r w:rsidRPr="00CC452C">
                <w:rPr>
                  <w:sz w:val="18"/>
                  <w:szCs w:val="18"/>
                </w:rPr>
                <w:t>VideoJuegos</w:t>
              </w:r>
              <w:proofErr w:type="spellEnd"/>
              <w:r>
                <w:rPr>
                  <w:sz w:val="18"/>
                  <w:szCs w:val="18"/>
                </w:rPr>
                <w:t>.</w:t>
              </w:r>
            </w:ins>
          </w:p>
        </w:tc>
        <w:tc>
          <w:tcPr>
            <w:tcW w:w="3118" w:type="dxa"/>
          </w:tcPr>
          <w:p w14:paraId="2014061D" w14:textId="77777777" w:rsidR="00911F01" w:rsidRPr="00CC452C" w:rsidRDefault="00911F01" w:rsidP="007B1D63">
            <w:pPr>
              <w:pStyle w:val="Incontec"/>
              <w:rPr>
                <w:ins w:id="1800" w:author="andres camilo santana bohorquez" w:date="2017-02-17T09:36:00Z"/>
                <w:sz w:val="18"/>
                <w:szCs w:val="18"/>
              </w:rPr>
            </w:pPr>
            <w:ins w:id="1801" w:author="andres camilo santana bohorquez" w:date="2017-02-17T09:36:00Z">
              <w:r>
                <w:rPr>
                  <w:rFonts w:eastAsia="Arial"/>
                  <w:sz w:val="18"/>
                  <w:szCs w:val="18"/>
                </w:rPr>
                <w:t xml:space="preserve">Desarrollo </w:t>
              </w:r>
              <w:r w:rsidRPr="00CC452C">
                <w:rPr>
                  <w:rFonts w:eastAsia="Arial"/>
                  <w:sz w:val="18"/>
                  <w:szCs w:val="18"/>
                </w:rPr>
                <w:t>de</w:t>
              </w:r>
              <w:r>
                <w:rPr>
                  <w:rFonts w:eastAsia="Arial"/>
                  <w:sz w:val="18"/>
                  <w:szCs w:val="18"/>
                </w:rPr>
                <w:t xml:space="preserve"> las características del </w:t>
              </w:r>
              <w:proofErr w:type="spellStart"/>
              <w:r w:rsidRPr="00CC452C">
                <w:rPr>
                  <w:rFonts w:eastAsia="Arial"/>
                  <w:sz w:val="18"/>
                  <w:szCs w:val="18"/>
                </w:rPr>
                <w:t>VideoJuego</w:t>
              </w:r>
              <w:proofErr w:type="spellEnd"/>
            </w:ins>
          </w:p>
        </w:tc>
      </w:tr>
      <w:tr w:rsidR="00911F01" w:rsidRPr="002D449E" w14:paraId="61427F83" w14:textId="77777777" w:rsidTr="007B1D63">
        <w:trPr>
          <w:ins w:id="1802" w:author="andres camilo santana bohorquez" w:date="2017-02-17T09:36:00Z"/>
        </w:trPr>
        <w:tc>
          <w:tcPr>
            <w:tcW w:w="1843" w:type="dxa"/>
          </w:tcPr>
          <w:p w14:paraId="6CB419A9" w14:textId="77777777" w:rsidR="00911F01" w:rsidRPr="00CC452C" w:rsidRDefault="00911F01" w:rsidP="007B1D63">
            <w:pPr>
              <w:pStyle w:val="Incontec"/>
              <w:rPr>
                <w:ins w:id="1803" w:author="andres camilo santana bohorquez" w:date="2017-02-17T09:36:00Z"/>
                <w:sz w:val="18"/>
                <w:szCs w:val="18"/>
              </w:rPr>
            </w:pPr>
            <w:ins w:id="1804" w:author="andres camilo santana bohorquez" w:date="2017-02-17T09:36:00Z">
              <w:r w:rsidRPr="00CC452C">
                <w:rPr>
                  <w:rFonts w:eastAsia="Arial"/>
                  <w:sz w:val="18"/>
                  <w:szCs w:val="18"/>
                </w:rPr>
                <w:t>Windows 7</w:t>
              </w:r>
            </w:ins>
          </w:p>
        </w:tc>
        <w:tc>
          <w:tcPr>
            <w:tcW w:w="992" w:type="dxa"/>
          </w:tcPr>
          <w:p w14:paraId="544961A1" w14:textId="77777777" w:rsidR="00911F01" w:rsidRPr="00CC452C" w:rsidRDefault="00911F01" w:rsidP="007B1D63">
            <w:pPr>
              <w:pStyle w:val="Incontec"/>
              <w:rPr>
                <w:ins w:id="1805" w:author="andres camilo santana bohorquez" w:date="2017-02-17T09:36:00Z"/>
                <w:sz w:val="18"/>
                <w:szCs w:val="18"/>
              </w:rPr>
            </w:pPr>
            <w:ins w:id="1806" w:author="andres camilo santana bohorquez" w:date="2017-02-17T09:36:00Z">
              <w:r w:rsidRPr="00CC452C">
                <w:rPr>
                  <w:rFonts w:eastAsia="Arial"/>
                  <w:sz w:val="18"/>
                  <w:szCs w:val="18"/>
                </w:rPr>
                <w:t>1</w:t>
              </w:r>
            </w:ins>
          </w:p>
        </w:tc>
        <w:tc>
          <w:tcPr>
            <w:tcW w:w="2552" w:type="dxa"/>
          </w:tcPr>
          <w:p w14:paraId="1E33336F" w14:textId="77777777" w:rsidR="00911F01" w:rsidRPr="00CC452C" w:rsidRDefault="00911F01" w:rsidP="007B1D63">
            <w:pPr>
              <w:pStyle w:val="Incontec"/>
              <w:rPr>
                <w:ins w:id="1807" w:author="andres camilo santana bohorquez" w:date="2017-02-17T09:36:00Z"/>
                <w:sz w:val="18"/>
                <w:szCs w:val="18"/>
              </w:rPr>
            </w:pPr>
            <w:ins w:id="1808" w:author="andres camilo santana bohorquez" w:date="2017-02-17T09:36:00Z">
              <w:r w:rsidRPr="00CC452C">
                <w:rPr>
                  <w:sz w:val="18"/>
                  <w:szCs w:val="18"/>
                </w:rPr>
                <w:t>Sistema operativo desarrollado por Microsoft</w:t>
              </w:r>
            </w:ins>
          </w:p>
        </w:tc>
        <w:tc>
          <w:tcPr>
            <w:tcW w:w="3118" w:type="dxa"/>
          </w:tcPr>
          <w:p w14:paraId="2D48E9EA" w14:textId="77777777" w:rsidR="00911F01" w:rsidRPr="00CC452C" w:rsidRDefault="00911F01" w:rsidP="007B1D63">
            <w:pPr>
              <w:pStyle w:val="Incontec"/>
              <w:rPr>
                <w:ins w:id="1809" w:author="andres camilo santana bohorquez" w:date="2017-02-17T09:36:00Z"/>
                <w:sz w:val="18"/>
                <w:szCs w:val="18"/>
              </w:rPr>
            </w:pPr>
            <w:ins w:id="1810" w:author="andres camilo santana bohorquez" w:date="2017-02-17T09:36:00Z">
              <w:r>
                <w:rPr>
                  <w:rFonts w:eastAsia="Arial"/>
                  <w:sz w:val="18"/>
                  <w:szCs w:val="18"/>
                </w:rPr>
                <w:t>Gestor de los Recursos de Hardware y Software</w:t>
              </w:r>
            </w:ins>
          </w:p>
        </w:tc>
      </w:tr>
      <w:tr w:rsidR="00911F01" w:rsidRPr="002D449E" w14:paraId="74D1968B" w14:textId="77777777" w:rsidTr="007B1D63">
        <w:trPr>
          <w:ins w:id="1811" w:author="andres camilo santana bohorquez" w:date="2017-02-17T09:36:00Z"/>
        </w:trPr>
        <w:tc>
          <w:tcPr>
            <w:tcW w:w="1843" w:type="dxa"/>
          </w:tcPr>
          <w:p w14:paraId="4F22A5B2" w14:textId="77777777" w:rsidR="00911F01" w:rsidRPr="00BE69CB" w:rsidRDefault="00911F01" w:rsidP="007B1D63">
            <w:pPr>
              <w:pStyle w:val="Incontec"/>
              <w:rPr>
                <w:ins w:id="1812" w:author="andres camilo santana bohorquez" w:date="2017-02-17T09:36:00Z"/>
                <w:rFonts w:eastAsia="Arial"/>
                <w:sz w:val="18"/>
                <w:szCs w:val="18"/>
              </w:rPr>
            </w:pPr>
            <w:ins w:id="1813" w:author="andres camilo santana bohorquez" w:date="2017-02-17T09:36:00Z">
              <w:r w:rsidRPr="00BE69CB">
                <w:rPr>
                  <w:rFonts w:eastAsia="Arial"/>
                  <w:sz w:val="18"/>
                  <w:szCs w:val="18"/>
                </w:rPr>
                <w:t>Ubuntu 16.04.1 LTS</w:t>
              </w:r>
            </w:ins>
          </w:p>
          <w:p w14:paraId="7F3B8716" w14:textId="77777777" w:rsidR="00911F01" w:rsidRPr="00BE69CB" w:rsidRDefault="00911F01" w:rsidP="007B1D63">
            <w:pPr>
              <w:pStyle w:val="Incontec"/>
              <w:rPr>
                <w:ins w:id="1814" w:author="andres camilo santana bohorquez" w:date="2017-02-17T09:36:00Z"/>
                <w:rFonts w:eastAsia="Arial"/>
                <w:sz w:val="18"/>
                <w:szCs w:val="18"/>
              </w:rPr>
            </w:pPr>
          </w:p>
        </w:tc>
        <w:tc>
          <w:tcPr>
            <w:tcW w:w="992" w:type="dxa"/>
          </w:tcPr>
          <w:p w14:paraId="29BA46A3" w14:textId="77777777" w:rsidR="00911F01" w:rsidRPr="00BE69CB" w:rsidRDefault="00911F01" w:rsidP="007B1D63">
            <w:pPr>
              <w:pStyle w:val="Incontec"/>
              <w:rPr>
                <w:ins w:id="1815" w:author="andres camilo santana bohorquez" w:date="2017-02-17T09:36:00Z"/>
                <w:rFonts w:eastAsia="Arial"/>
                <w:sz w:val="18"/>
                <w:szCs w:val="18"/>
              </w:rPr>
            </w:pPr>
            <w:ins w:id="1816" w:author="andres camilo santana bohorquez" w:date="2017-02-17T09:36:00Z">
              <w:r w:rsidRPr="00BE69CB">
                <w:rPr>
                  <w:rFonts w:eastAsia="Arial"/>
                  <w:sz w:val="18"/>
                  <w:szCs w:val="18"/>
                </w:rPr>
                <w:t>1</w:t>
              </w:r>
            </w:ins>
          </w:p>
        </w:tc>
        <w:tc>
          <w:tcPr>
            <w:tcW w:w="2552" w:type="dxa"/>
          </w:tcPr>
          <w:p w14:paraId="6A34A791" w14:textId="77777777" w:rsidR="00911F01" w:rsidRPr="00BE69CB" w:rsidRDefault="00911F01" w:rsidP="007B1D63">
            <w:pPr>
              <w:pStyle w:val="Incontec"/>
              <w:rPr>
                <w:ins w:id="1817" w:author="andres camilo santana bohorquez" w:date="2017-02-17T09:36:00Z"/>
                <w:sz w:val="18"/>
                <w:szCs w:val="18"/>
              </w:rPr>
            </w:pPr>
            <w:ins w:id="1818" w:author="andres camilo santana bohorquez" w:date="2017-02-17T09:36:00Z">
              <w:r w:rsidRPr="00BE69CB">
                <w:rPr>
                  <w:sz w:val="18"/>
                  <w:szCs w:val="18"/>
                </w:rPr>
                <w:t xml:space="preserve">Sistema operativo </w:t>
              </w:r>
              <w:r>
                <w:rPr>
                  <w:sz w:val="18"/>
                  <w:szCs w:val="18"/>
                </w:rPr>
                <w:t>bajo plataforma Linux</w:t>
              </w:r>
            </w:ins>
          </w:p>
        </w:tc>
        <w:tc>
          <w:tcPr>
            <w:tcW w:w="3118" w:type="dxa"/>
          </w:tcPr>
          <w:p w14:paraId="010D430A" w14:textId="77777777" w:rsidR="00911F01" w:rsidRPr="00BE69CB" w:rsidRDefault="00911F01" w:rsidP="007B1D63">
            <w:pPr>
              <w:pStyle w:val="Incontec"/>
              <w:rPr>
                <w:ins w:id="1819" w:author="andres camilo santana bohorquez" w:date="2017-02-17T09:36:00Z"/>
                <w:rFonts w:eastAsia="Arial"/>
                <w:sz w:val="18"/>
                <w:szCs w:val="18"/>
              </w:rPr>
            </w:pPr>
            <w:ins w:id="1820" w:author="andres camilo santana bohorquez" w:date="2017-02-17T09:36:00Z">
              <w:r w:rsidRPr="00BE69CB">
                <w:rPr>
                  <w:rFonts w:eastAsia="Arial"/>
                  <w:sz w:val="18"/>
                  <w:szCs w:val="18"/>
                </w:rPr>
                <w:t>Gestor de los Recursos de Hardware y Software</w:t>
              </w:r>
            </w:ins>
          </w:p>
        </w:tc>
      </w:tr>
      <w:tr w:rsidR="00911F01" w14:paraId="4E05029F" w14:textId="77777777" w:rsidTr="007B1D63">
        <w:trPr>
          <w:ins w:id="1821" w:author="andres camilo santana bohorquez" w:date="2017-02-17T09:36:00Z"/>
        </w:trPr>
        <w:tc>
          <w:tcPr>
            <w:tcW w:w="1843" w:type="dxa"/>
          </w:tcPr>
          <w:p w14:paraId="27895061" w14:textId="77777777" w:rsidR="00911F01" w:rsidRPr="00CC452C" w:rsidRDefault="00911F01" w:rsidP="007B1D63">
            <w:pPr>
              <w:pStyle w:val="Incontec"/>
              <w:rPr>
                <w:ins w:id="1822" w:author="andres camilo santana bohorquez" w:date="2017-02-17T09:36:00Z"/>
                <w:rFonts w:eastAsia="Arial"/>
                <w:sz w:val="18"/>
                <w:szCs w:val="18"/>
              </w:rPr>
            </w:pPr>
            <w:proofErr w:type="spellStart"/>
            <w:ins w:id="1823" w:author="andres camilo santana bohorquez" w:date="2017-02-17T09:36:00Z">
              <w:r w:rsidRPr="00CC452C">
                <w:rPr>
                  <w:rFonts w:eastAsia="Arial"/>
                  <w:sz w:val="18"/>
                  <w:szCs w:val="18"/>
                </w:rPr>
                <w:t>Inkscape</w:t>
              </w:r>
              <w:proofErr w:type="spellEnd"/>
            </w:ins>
          </w:p>
        </w:tc>
        <w:tc>
          <w:tcPr>
            <w:tcW w:w="992" w:type="dxa"/>
          </w:tcPr>
          <w:p w14:paraId="59DD5E3F" w14:textId="77777777" w:rsidR="00911F01" w:rsidRPr="00CC452C" w:rsidRDefault="00911F01" w:rsidP="007B1D63">
            <w:pPr>
              <w:pStyle w:val="Incontec"/>
              <w:rPr>
                <w:ins w:id="1824" w:author="andres camilo santana bohorquez" w:date="2017-02-17T09:36:00Z"/>
                <w:rFonts w:eastAsia="Arial"/>
                <w:sz w:val="18"/>
                <w:szCs w:val="18"/>
              </w:rPr>
            </w:pPr>
            <w:ins w:id="1825" w:author="andres camilo santana bohorquez" w:date="2017-02-17T09:36:00Z">
              <w:r w:rsidRPr="00CC452C">
                <w:rPr>
                  <w:rFonts w:eastAsia="Arial"/>
                  <w:sz w:val="18"/>
                  <w:szCs w:val="18"/>
                </w:rPr>
                <w:t>1</w:t>
              </w:r>
            </w:ins>
          </w:p>
        </w:tc>
        <w:tc>
          <w:tcPr>
            <w:tcW w:w="2552" w:type="dxa"/>
          </w:tcPr>
          <w:p w14:paraId="1C757BE4" w14:textId="77777777" w:rsidR="00911F01" w:rsidRPr="00CC452C" w:rsidRDefault="00911F01" w:rsidP="007B1D63">
            <w:pPr>
              <w:pStyle w:val="Incontec"/>
              <w:rPr>
                <w:ins w:id="1826" w:author="andres camilo santana bohorquez" w:date="2017-02-17T09:36:00Z"/>
                <w:rFonts w:eastAsia="Arial"/>
                <w:sz w:val="18"/>
                <w:szCs w:val="18"/>
              </w:rPr>
            </w:pPr>
            <w:ins w:id="1827" w:author="andres camilo santana bohorquez" w:date="2017-02-17T09:36:00Z">
              <w:r w:rsidRPr="00CC452C">
                <w:rPr>
                  <w:rFonts w:eastAsia="Arial"/>
                  <w:sz w:val="18"/>
                  <w:szCs w:val="18"/>
                </w:rPr>
                <w:t>Es un editor Profesional de gráficos vectoriales</w:t>
              </w:r>
            </w:ins>
          </w:p>
        </w:tc>
        <w:tc>
          <w:tcPr>
            <w:tcW w:w="3118" w:type="dxa"/>
          </w:tcPr>
          <w:p w14:paraId="621EADF9" w14:textId="77777777" w:rsidR="00911F01" w:rsidRPr="00CC452C" w:rsidRDefault="00911F01" w:rsidP="007B1D63">
            <w:pPr>
              <w:pStyle w:val="Incontec"/>
              <w:rPr>
                <w:ins w:id="1828" w:author="andres camilo santana bohorquez" w:date="2017-02-17T09:36:00Z"/>
                <w:rFonts w:eastAsia="Arial"/>
                <w:sz w:val="18"/>
                <w:szCs w:val="18"/>
              </w:rPr>
            </w:pPr>
            <w:ins w:id="1829" w:author="andres camilo santana bohorquez" w:date="2017-02-17T09:36:00Z">
              <w:r w:rsidRPr="00CC452C">
                <w:rPr>
                  <w:rFonts w:eastAsia="Arial"/>
                  <w:sz w:val="18"/>
                  <w:szCs w:val="18"/>
                </w:rPr>
                <w:t>Diseño de objetos Visuales.</w:t>
              </w:r>
            </w:ins>
          </w:p>
        </w:tc>
      </w:tr>
      <w:tr w:rsidR="00911F01" w14:paraId="447B785B" w14:textId="77777777" w:rsidTr="007B1D63">
        <w:trPr>
          <w:ins w:id="1830" w:author="andres camilo santana bohorquez" w:date="2017-02-17T09:36:00Z"/>
        </w:trPr>
        <w:tc>
          <w:tcPr>
            <w:tcW w:w="1843" w:type="dxa"/>
          </w:tcPr>
          <w:p w14:paraId="31426D72" w14:textId="77777777" w:rsidR="00911F01" w:rsidRPr="00CC452C" w:rsidRDefault="00911F01" w:rsidP="007B1D63">
            <w:pPr>
              <w:pStyle w:val="Incontec"/>
              <w:rPr>
                <w:ins w:id="1831" w:author="andres camilo santana bohorquez" w:date="2017-02-17T09:36:00Z"/>
                <w:rFonts w:eastAsia="Arial"/>
                <w:sz w:val="18"/>
                <w:szCs w:val="18"/>
              </w:rPr>
            </w:pPr>
            <w:proofErr w:type="spellStart"/>
            <w:ins w:id="1832" w:author="andres camilo santana bohorquez" w:date="2017-02-17T09:36:00Z">
              <w:r w:rsidRPr="00CC452C">
                <w:rPr>
                  <w:rFonts w:eastAsia="Arial"/>
                  <w:sz w:val="18"/>
                  <w:szCs w:val="18"/>
                </w:rPr>
                <w:t>Gimp</w:t>
              </w:r>
              <w:proofErr w:type="spellEnd"/>
            </w:ins>
          </w:p>
        </w:tc>
        <w:tc>
          <w:tcPr>
            <w:tcW w:w="992" w:type="dxa"/>
          </w:tcPr>
          <w:p w14:paraId="5C6D8687" w14:textId="77777777" w:rsidR="00911F01" w:rsidRPr="00CC452C" w:rsidRDefault="00911F01" w:rsidP="007B1D63">
            <w:pPr>
              <w:pStyle w:val="Incontec"/>
              <w:rPr>
                <w:ins w:id="1833" w:author="andres camilo santana bohorquez" w:date="2017-02-17T09:36:00Z"/>
                <w:rFonts w:eastAsia="Arial"/>
                <w:sz w:val="18"/>
                <w:szCs w:val="18"/>
              </w:rPr>
            </w:pPr>
            <w:ins w:id="1834" w:author="andres camilo santana bohorquez" w:date="2017-02-17T09:36:00Z">
              <w:r>
                <w:rPr>
                  <w:rFonts w:eastAsia="Arial"/>
                  <w:sz w:val="18"/>
                  <w:szCs w:val="18"/>
                </w:rPr>
                <w:t>1</w:t>
              </w:r>
            </w:ins>
          </w:p>
        </w:tc>
        <w:tc>
          <w:tcPr>
            <w:tcW w:w="2552" w:type="dxa"/>
          </w:tcPr>
          <w:p w14:paraId="70CEDA42" w14:textId="77777777" w:rsidR="00911F01" w:rsidRPr="00CC452C" w:rsidRDefault="00911F01" w:rsidP="007B1D63">
            <w:pPr>
              <w:pStyle w:val="Incontec"/>
              <w:rPr>
                <w:ins w:id="1835" w:author="andres camilo santana bohorquez" w:date="2017-02-17T09:36:00Z"/>
                <w:sz w:val="18"/>
                <w:szCs w:val="18"/>
              </w:rPr>
            </w:pPr>
            <w:ins w:id="1836" w:author="andres camilo santana bohorquez" w:date="2017-02-17T09:36:00Z">
              <w:r w:rsidRPr="00CC452C">
                <w:rPr>
                  <w:sz w:val="18"/>
                  <w:szCs w:val="18"/>
                </w:rPr>
                <w:t>Es un programa libremente distribuido para tareas tales como retoque fotográfico, composición de imágenes y creación de imágenes</w:t>
              </w:r>
              <w:r>
                <w:rPr>
                  <w:sz w:val="18"/>
                  <w:szCs w:val="18"/>
                </w:rPr>
                <w:t>.</w:t>
              </w:r>
            </w:ins>
          </w:p>
        </w:tc>
        <w:tc>
          <w:tcPr>
            <w:tcW w:w="3118" w:type="dxa"/>
          </w:tcPr>
          <w:p w14:paraId="4A98016C" w14:textId="77777777" w:rsidR="00911F01" w:rsidRPr="00CC452C" w:rsidRDefault="00911F01" w:rsidP="007B1D63">
            <w:pPr>
              <w:pStyle w:val="Incontec"/>
              <w:rPr>
                <w:ins w:id="1837" w:author="andres camilo santana bohorquez" w:date="2017-02-17T09:36:00Z"/>
                <w:rFonts w:eastAsia="Arial"/>
                <w:sz w:val="18"/>
                <w:szCs w:val="18"/>
              </w:rPr>
            </w:pPr>
            <w:ins w:id="1838" w:author="andres camilo santana bohorquez" w:date="2017-02-17T09:36:00Z">
              <w:r>
                <w:rPr>
                  <w:rFonts w:eastAsia="Arial"/>
                  <w:sz w:val="18"/>
                  <w:szCs w:val="18"/>
                </w:rPr>
                <w:t>Diseño de objetos para interfaces visuales.</w:t>
              </w:r>
            </w:ins>
          </w:p>
        </w:tc>
      </w:tr>
      <w:tr w:rsidR="00911F01" w14:paraId="17F12DC5" w14:textId="77777777" w:rsidTr="007B1D63">
        <w:trPr>
          <w:ins w:id="1839" w:author="andres camilo santana bohorquez" w:date="2017-02-17T09:36:00Z"/>
        </w:trPr>
        <w:tc>
          <w:tcPr>
            <w:tcW w:w="1843" w:type="dxa"/>
          </w:tcPr>
          <w:p w14:paraId="4FC51905" w14:textId="77777777" w:rsidR="00911F01" w:rsidRPr="00CC452C" w:rsidRDefault="00911F01" w:rsidP="007B1D63">
            <w:pPr>
              <w:pStyle w:val="Incontec"/>
              <w:rPr>
                <w:ins w:id="1840" w:author="andres camilo santana bohorquez" w:date="2017-02-17T09:36:00Z"/>
                <w:rFonts w:eastAsia="Arial"/>
                <w:sz w:val="18"/>
                <w:szCs w:val="18"/>
              </w:rPr>
            </w:pPr>
            <w:proofErr w:type="spellStart"/>
            <w:ins w:id="1841" w:author="andres camilo santana bohorquez" w:date="2017-02-17T09:36:00Z">
              <w:r>
                <w:rPr>
                  <w:rFonts w:eastAsia="Arial"/>
                  <w:sz w:val="18"/>
                  <w:szCs w:val="18"/>
                </w:rPr>
                <w:t>Git</w:t>
              </w:r>
              <w:proofErr w:type="spellEnd"/>
            </w:ins>
          </w:p>
        </w:tc>
        <w:tc>
          <w:tcPr>
            <w:tcW w:w="992" w:type="dxa"/>
          </w:tcPr>
          <w:p w14:paraId="575DA61D" w14:textId="77777777" w:rsidR="00911F01" w:rsidRDefault="00911F01" w:rsidP="007B1D63">
            <w:pPr>
              <w:pStyle w:val="Incontec"/>
              <w:rPr>
                <w:ins w:id="1842" w:author="andres camilo santana bohorquez" w:date="2017-02-17T09:36:00Z"/>
                <w:rFonts w:eastAsia="Arial"/>
                <w:sz w:val="18"/>
                <w:szCs w:val="18"/>
              </w:rPr>
            </w:pPr>
            <w:ins w:id="1843" w:author="andres camilo santana bohorquez" w:date="2017-02-17T09:36:00Z">
              <w:r>
                <w:rPr>
                  <w:rFonts w:eastAsia="Arial"/>
                  <w:sz w:val="18"/>
                  <w:szCs w:val="18"/>
                </w:rPr>
                <w:t>2</w:t>
              </w:r>
            </w:ins>
          </w:p>
        </w:tc>
        <w:tc>
          <w:tcPr>
            <w:tcW w:w="2552" w:type="dxa"/>
          </w:tcPr>
          <w:p w14:paraId="3EBA8372" w14:textId="77777777" w:rsidR="00911F01" w:rsidRPr="00CC452C" w:rsidRDefault="00911F01" w:rsidP="007B1D63">
            <w:pPr>
              <w:pStyle w:val="Incontec"/>
              <w:rPr>
                <w:ins w:id="1844" w:author="andres camilo santana bohorquez" w:date="2017-02-17T09:36:00Z"/>
                <w:sz w:val="18"/>
                <w:szCs w:val="18"/>
              </w:rPr>
            </w:pPr>
            <w:ins w:id="1845" w:author="andres camilo santana bohorquez" w:date="2017-02-17T09:36:00Z">
              <w:r w:rsidRPr="00BE69CB">
                <w:rPr>
                  <w:sz w:val="18"/>
                  <w:szCs w:val="18"/>
                </w:rPr>
                <w:t>Sistema de control de versiones</w:t>
              </w:r>
            </w:ins>
          </w:p>
        </w:tc>
        <w:tc>
          <w:tcPr>
            <w:tcW w:w="3118" w:type="dxa"/>
          </w:tcPr>
          <w:p w14:paraId="14518F3F" w14:textId="77777777" w:rsidR="00911F01" w:rsidRDefault="00911F01" w:rsidP="007B1D63">
            <w:pPr>
              <w:pStyle w:val="Incontec"/>
              <w:rPr>
                <w:ins w:id="1846" w:author="andres camilo santana bohorquez" w:date="2017-02-17T09:36:00Z"/>
                <w:rFonts w:eastAsia="Arial"/>
                <w:sz w:val="18"/>
                <w:szCs w:val="18"/>
              </w:rPr>
            </w:pPr>
            <w:ins w:id="1847" w:author="andres camilo santana bohorquez" w:date="2017-02-17T09:36:00Z">
              <w:r>
                <w:rPr>
                  <w:rFonts w:eastAsia="Arial"/>
                  <w:sz w:val="18"/>
                  <w:szCs w:val="18"/>
                </w:rPr>
                <w:t>Usado para llevar un Control de Versiones de los aplicativos.</w:t>
              </w:r>
            </w:ins>
          </w:p>
        </w:tc>
      </w:tr>
      <w:tr w:rsidR="00911F01" w14:paraId="225D0721" w14:textId="77777777" w:rsidTr="007B1D63">
        <w:trPr>
          <w:ins w:id="1848" w:author="andres camilo santana bohorquez" w:date="2017-02-17T09:36:00Z"/>
        </w:trPr>
        <w:tc>
          <w:tcPr>
            <w:tcW w:w="1843" w:type="dxa"/>
          </w:tcPr>
          <w:p w14:paraId="1A7595CB" w14:textId="77777777" w:rsidR="00911F01" w:rsidRDefault="00911F01" w:rsidP="007B1D63">
            <w:pPr>
              <w:pStyle w:val="Incontec"/>
              <w:rPr>
                <w:ins w:id="1849" w:author="andres camilo santana bohorquez" w:date="2017-02-17T09:36:00Z"/>
                <w:rFonts w:eastAsia="Arial"/>
                <w:sz w:val="18"/>
                <w:szCs w:val="18"/>
              </w:rPr>
            </w:pPr>
            <w:proofErr w:type="spellStart"/>
            <w:ins w:id="1850" w:author="andres camilo santana bohorquez" w:date="2017-02-17T09:36:00Z">
              <w:r>
                <w:rPr>
                  <w:rFonts w:eastAsia="Arial"/>
                  <w:sz w:val="18"/>
                  <w:szCs w:val="18"/>
                </w:rPr>
                <w:t>Atom</w:t>
              </w:r>
              <w:proofErr w:type="spellEnd"/>
              <w:r>
                <w:rPr>
                  <w:rFonts w:eastAsia="Arial"/>
                  <w:sz w:val="18"/>
                  <w:szCs w:val="18"/>
                </w:rPr>
                <w:t xml:space="preserve"> </w:t>
              </w:r>
            </w:ins>
          </w:p>
        </w:tc>
        <w:tc>
          <w:tcPr>
            <w:tcW w:w="992" w:type="dxa"/>
          </w:tcPr>
          <w:p w14:paraId="2C003B34" w14:textId="77777777" w:rsidR="00911F01" w:rsidRDefault="00911F01" w:rsidP="007B1D63">
            <w:pPr>
              <w:pStyle w:val="Incontec"/>
              <w:rPr>
                <w:ins w:id="1851" w:author="andres camilo santana bohorquez" w:date="2017-02-17T09:36:00Z"/>
                <w:rFonts w:eastAsia="Arial"/>
                <w:sz w:val="18"/>
                <w:szCs w:val="18"/>
              </w:rPr>
            </w:pPr>
            <w:ins w:id="1852" w:author="andres camilo santana bohorquez" w:date="2017-02-17T09:36:00Z">
              <w:r>
                <w:rPr>
                  <w:rFonts w:eastAsia="Arial"/>
                  <w:sz w:val="18"/>
                  <w:szCs w:val="18"/>
                </w:rPr>
                <w:t>2</w:t>
              </w:r>
            </w:ins>
          </w:p>
        </w:tc>
        <w:tc>
          <w:tcPr>
            <w:tcW w:w="2552" w:type="dxa"/>
          </w:tcPr>
          <w:p w14:paraId="1FEC050C" w14:textId="77777777" w:rsidR="00911F01" w:rsidRPr="00BE69CB" w:rsidRDefault="00911F01" w:rsidP="007B1D63">
            <w:pPr>
              <w:pStyle w:val="Incontec"/>
              <w:rPr>
                <w:ins w:id="1853" w:author="andres camilo santana bohorquez" w:date="2017-02-17T09:36:00Z"/>
                <w:sz w:val="18"/>
                <w:szCs w:val="18"/>
              </w:rPr>
            </w:pPr>
            <w:ins w:id="1854" w:author="andres camilo santana bohorquez" w:date="2017-02-17T09:36:00Z">
              <w:r>
                <w:rPr>
                  <w:sz w:val="18"/>
                  <w:szCs w:val="18"/>
                </w:rPr>
                <w:t>Editor de Texto para la construcción de aplicaciones.</w:t>
              </w:r>
            </w:ins>
          </w:p>
        </w:tc>
        <w:tc>
          <w:tcPr>
            <w:tcW w:w="3118" w:type="dxa"/>
          </w:tcPr>
          <w:p w14:paraId="3C8A57F4" w14:textId="77777777" w:rsidR="00911F01" w:rsidRDefault="00911F01" w:rsidP="007B1D63">
            <w:pPr>
              <w:pStyle w:val="Incontec"/>
              <w:rPr>
                <w:ins w:id="1855" w:author="andres camilo santana bohorquez" w:date="2017-02-17T09:36:00Z"/>
                <w:rFonts w:eastAsia="Arial"/>
                <w:sz w:val="18"/>
                <w:szCs w:val="18"/>
              </w:rPr>
            </w:pPr>
            <w:ins w:id="1856" w:author="andres camilo santana bohorquez" w:date="2017-02-17T09:36:00Z">
              <w:r>
                <w:rPr>
                  <w:rFonts w:eastAsia="Arial"/>
                  <w:sz w:val="18"/>
                  <w:szCs w:val="18"/>
                </w:rPr>
                <w:t xml:space="preserve">Desarrollo del Back – </w:t>
              </w:r>
              <w:proofErr w:type="spellStart"/>
              <w:r>
                <w:rPr>
                  <w:rFonts w:eastAsia="Arial"/>
                  <w:sz w:val="18"/>
                  <w:szCs w:val="18"/>
                </w:rPr>
                <w:t>End</w:t>
              </w:r>
              <w:proofErr w:type="spellEnd"/>
              <w:r>
                <w:rPr>
                  <w:rFonts w:eastAsia="Arial"/>
                  <w:sz w:val="18"/>
                  <w:szCs w:val="18"/>
                </w:rPr>
                <w:t xml:space="preserve"> de las aplicaciones. </w:t>
              </w:r>
            </w:ins>
          </w:p>
        </w:tc>
      </w:tr>
      <w:tr w:rsidR="00911F01" w14:paraId="2AE9DB8F" w14:textId="77777777" w:rsidTr="007B1D63">
        <w:trPr>
          <w:ins w:id="1857" w:author="andres camilo santana bohorquez" w:date="2017-02-17T09:36:00Z"/>
        </w:trPr>
        <w:tc>
          <w:tcPr>
            <w:tcW w:w="1843" w:type="dxa"/>
          </w:tcPr>
          <w:p w14:paraId="65E74E82" w14:textId="77777777" w:rsidR="00911F01" w:rsidRDefault="00911F01" w:rsidP="007B1D63">
            <w:pPr>
              <w:pStyle w:val="Incontec"/>
              <w:rPr>
                <w:ins w:id="1858" w:author="andres camilo santana bohorquez" w:date="2017-02-17T09:36:00Z"/>
                <w:rFonts w:eastAsia="Arial"/>
                <w:sz w:val="18"/>
                <w:szCs w:val="18"/>
              </w:rPr>
            </w:pPr>
            <w:proofErr w:type="spellStart"/>
            <w:ins w:id="1859" w:author="andres camilo santana bohorquez" w:date="2017-02-17T09:36:00Z">
              <w:r>
                <w:rPr>
                  <w:rFonts w:eastAsia="Arial"/>
                  <w:sz w:val="18"/>
                  <w:szCs w:val="18"/>
                </w:rPr>
                <w:t>OpenOffice</w:t>
              </w:r>
              <w:proofErr w:type="spellEnd"/>
              <w:r>
                <w:rPr>
                  <w:rFonts w:eastAsia="Arial"/>
                  <w:sz w:val="18"/>
                  <w:szCs w:val="18"/>
                </w:rPr>
                <w:t xml:space="preserve"> y/o Google </w:t>
              </w:r>
              <w:proofErr w:type="spellStart"/>
              <w:r>
                <w:rPr>
                  <w:rFonts w:eastAsia="Arial"/>
                  <w:sz w:val="18"/>
                  <w:szCs w:val="18"/>
                </w:rPr>
                <w:t>Documents</w:t>
              </w:r>
              <w:proofErr w:type="spellEnd"/>
            </w:ins>
          </w:p>
        </w:tc>
        <w:tc>
          <w:tcPr>
            <w:tcW w:w="992" w:type="dxa"/>
          </w:tcPr>
          <w:p w14:paraId="75BBC30A" w14:textId="77777777" w:rsidR="00911F01" w:rsidRDefault="00911F01" w:rsidP="007B1D63">
            <w:pPr>
              <w:pStyle w:val="Incontec"/>
              <w:rPr>
                <w:ins w:id="1860" w:author="andres camilo santana bohorquez" w:date="2017-02-17T09:36:00Z"/>
                <w:rFonts w:eastAsia="Arial"/>
                <w:sz w:val="18"/>
                <w:szCs w:val="18"/>
              </w:rPr>
            </w:pPr>
            <w:ins w:id="1861" w:author="andres camilo santana bohorquez" w:date="2017-02-17T09:36:00Z">
              <w:r>
                <w:rPr>
                  <w:rFonts w:eastAsia="Arial"/>
                  <w:sz w:val="18"/>
                  <w:szCs w:val="18"/>
                </w:rPr>
                <w:t>2</w:t>
              </w:r>
            </w:ins>
          </w:p>
        </w:tc>
        <w:tc>
          <w:tcPr>
            <w:tcW w:w="2552" w:type="dxa"/>
          </w:tcPr>
          <w:p w14:paraId="3F365377" w14:textId="77777777" w:rsidR="00911F01" w:rsidRDefault="00911F01" w:rsidP="007B1D63">
            <w:pPr>
              <w:pStyle w:val="Incontec"/>
              <w:rPr>
                <w:ins w:id="1862" w:author="andres camilo santana bohorquez" w:date="2017-02-17T09:36:00Z"/>
                <w:sz w:val="18"/>
                <w:szCs w:val="18"/>
              </w:rPr>
            </w:pPr>
            <w:ins w:id="1863" w:author="andres camilo santana bohorquez" w:date="2017-02-17T09:36:00Z">
              <w:r>
                <w:rPr>
                  <w:sz w:val="18"/>
                  <w:szCs w:val="18"/>
                </w:rPr>
                <w:t>Suite Ofimática con herramientas que permiten la creación edición de hojas de cálculo, documentos, presentaciones</w:t>
              </w:r>
            </w:ins>
          </w:p>
        </w:tc>
        <w:tc>
          <w:tcPr>
            <w:tcW w:w="3118" w:type="dxa"/>
          </w:tcPr>
          <w:p w14:paraId="222CC763" w14:textId="77777777" w:rsidR="00911F01" w:rsidRDefault="00911F01" w:rsidP="007B1D63">
            <w:pPr>
              <w:pStyle w:val="Incontec"/>
              <w:rPr>
                <w:ins w:id="1864" w:author="andres camilo santana bohorquez" w:date="2017-02-17T09:36:00Z"/>
                <w:rFonts w:eastAsia="Arial"/>
                <w:sz w:val="18"/>
                <w:szCs w:val="18"/>
              </w:rPr>
            </w:pPr>
            <w:ins w:id="1865" w:author="andres camilo santana bohorquez" w:date="2017-02-17T09:36:00Z">
              <w:r>
                <w:rPr>
                  <w:rFonts w:eastAsia="Arial"/>
                  <w:sz w:val="18"/>
                  <w:szCs w:val="18"/>
                </w:rPr>
                <w:t xml:space="preserve">Creación de documentación, presentaciones. </w:t>
              </w:r>
            </w:ins>
          </w:p>
        </w:tc>
      </w:tr>
    </w:tbl>
    <w:p w14:paraId="6898D86F" w14:textId="459535C0" w:rsidR="00911F01" w:rsidRDefault="00911F01" w:rsidP="00911F01">
      <w:pPr>
        <w:pStyle w:val="Incontec"/>
        <w:rPr>
          <w:ins w:id="1866" w:author="andres camilo santana bohorquez" w:date="2017-02-17T09:36:00Z"/>
          <w:rFonts w:cs="Times New Roman"/>
        </w:rPr>
      </w:pPr>
      <w:ins w:id="1867" w:author="andres camilo santana bohorquez" w:date="2017-02-17T09:36:00Z">
        <w:r w:rsidRPr="00BE69CB">
          <w:rPr>
            <w:rFonts w:cs="Times New Roman"/>
            <w:b/>
            <w:i/>
          </w:rPr>
          <w:t>Tabla 5-</w:t>
        </w:r>
      </w:ins>
      <w:r w:rsidR="00DC3116">
        <w:rPr>
          <w:rFonts w:cs="Times New Roman"/>
          <w:b/>
          <w:i/>
        </w:rPr>
        <w:t>3</w:t>
      </w:r>
      <w:ins w:id="1868" w:author="andres camilo santana bohorquez" w:date="2017-02-17T09:36:00Z">
        <w:r>
          <w:rPr>
            <w:rFonts w:cs="Times New Roman"/>
          </w:rPr>
          <w:t xml:space="preserve">. </w:t>
        </w:r>
        <w:r w:rsidRPr="00BE69CB">
          <w:rPr>
            <w:rFonts w:cs="Times New Roman"/>
          </w:rPr>
          <w:t>Componentes Lógicos del Sistema</w:t>
        </w:r>
        <w:r>
          <w:rPr>
            <w:rFonts w:cs="Times New Roman"/>
          </w:rPr>
          <w:t>. Fuente: Autores</w:t>
        </w:r>
      </w:ins>
    </w:p>
    <w:p w14:paraId="4AB41236" w14:textId="77777777" w:rsidR="00911F01" w:rsidRDefault="00911F01" w:rsidP="00911F01">
      <w:pPr>
        <w:pStyle w:val="Incontec"/>
        <w:rPr>
          <w:ins w:id="1869" w:author="andres camilo santana bohorquez" w:date="2017-02-17T09:36:00Z"/>
          <w:rFonts w:cs="Times New Roman"/>
        </w:rPr>
      </w:pPr>
    </w:p>
    <w:p w14:paraId="792B6D11" w14:textId="77777777" w:rsidR="00911F01" w:rsidRPr="00A50E1A" w:rsidRDefault="00911F01" w:rsidP="00911F01">
      <w:pPr>
        <w:rPr>
          <w:ins w:id="1870" w:author="andres camilo santana bohorquez" w:date="2017-02-17T09:36:00Z"/>
        </w:rPr>
      </w:pPr>
    </w:p>
    <w:p w14:paraId="12042202" w14:textId="77777777" w:rsidR="00911F01" w:rsidRPr="00102649" w:rsidRDefault="00911F01" w:rsidP="00911F01">
      <w:pPr>
        <w:pStyle w:val="Incontec"/>
        <w:rPr>
          <w:ins w:id="1871" w:author="andres camilo santana bohorquez" w:date="2017-02-17T09:36:00Z"/>
          <w:rFonts w:cs="Times New Roman"/>
        </w:rPr>
      </w:pPr>
      <w:ins w:id="1872" w:author="andres camilo santana bohorquez" w:date="2017-02-17T09:36:00Z">
        <w:r w:rsidRPr="00102649">
          <w:rPr>
            <w:rFonts w:eastAsia="Arial" w:cs="Times New Roman"/>
          </w:rPr>
          <w:t xml:space="preserve"> Descripción De Los </w:t>
        </w:r>
        <w:r>
          <w:rPr>
            <w:rFonts w:eastAsia="Arial" w:cs="Times New Roman"/>
          </w:rPr>
          <w:t>Componentes Fiscos Tecnológicos (Hardware)</w:t>
        </w:r>
        <w:r w:rsidRPr="00102649">
          <w:rPr>
            <w:rFonts w:eastAsia="Arial" w:cs="Times New Roman"/>
          </w:rPr>
          <w:t>.</w:t>
        </w:r>
      </w:ins>
    </w:p>
    <w:p w14:paraId="439971E1" w14:textId="77777777" w:rsidR="00911F01" w:rsidRPr="00102649" w:rsidRDefault="00911F01" w:rsidP="00911F01">
      <w:pPr>
        <w:pStyle w:val="Incontec"/>
        <w:rPr>
          <w:ins w:id="1873" w:author="andres camilo santana bohorquez" w:date="2017-02-17T09:36:00Z"/>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rPr>
          <w:ins w:id="1874" w:author="andres camilo santana bohorquez" w:date="2017-02-17T09:36:00Z"/>
        </w:trPr>
        <w:tc>
          <w:tcPr>
            <w:tcW w:w="1843" w:type="dxa"/>
          </w:tcPr>
          <w:p w14:paraId="70B2A5B1" w14:textId="77777777" w:rsidR="00911F01" w:rsidRPr="002D449E" w:rsidRDefault="00911F01" w:rsidP="007B1D63">
            <w:pPr>
              <w:pStyle w:val="Incontec"/>
              <w:rPr>
                <w:ins w:id="1875" w:author="andres camilo santana bohorquez" w:date="2017-02-17T09:36:00Z"/>
                <w:rFonts w:cs="Times New Roman"/>
                <w:sz w:val="18"/>
                <w:szCs w:val="18"/>
              </w:rPr>
            </w:pPr>
            <w:ins w:id="1876" w:author="andres camilo santana bohorquez" w:date="2017-02-17T09:36:00Z">
              <w:r w:rsidRPr="002D449E">
                <w:rPr>
                  <w:rFonts w:eastAsia="Arial" w:cs="Times New Roman"/>
                  <w:sz w:val="18"/>
                  <w:szCs w:val="18"/>
                </w:rPr>
                <w:t>Elemento</w:t>
              </w:r>
            </w:ins>
          </w:p>
        </w:tc>
        <w:tc>
          <w:tcPr>
            <w:tcW w:w="992" w:type="dxa"/>
          </w:tcPr>
          <w:p w14:paraId="108B7928" w14:textId="77777777" w:rsidR="00911F01" w:rsidRPr="002D449E" w:rsidRDefault="00911F01" w:rsidP="007B1D63">
            <w:pPr>
              <w:pStyle w:val="Incontec"/>
              <w:rPr>
                <w:ins w:id="1877" w:author="andres camilo santana bohorquez" w:date="2017-02-17T09:36:00Z"/>
                <w:rFonts w:cs="Times New Roman"/>
                <w:sz w:val="18"/>
                <w:szCs w:val="18"/>
              </w:rPr>
            </w:pPr>
            <w:ins w:id="1878" w:author="andres camilo santana bohorquez" w:date="2017-02-17T09:36:00Z">
              <w:r w:rsidRPr="002D449E">
                <w:rPr>
                  <w:rFonts w:eastAsia="Arial" w:cs="Times New Roman"/>
                  <w:sz w:val="18"/>
                  <w:szCs w:val="18"/>
                </w:rPr>
                <w:t>Cantidad</w:t>
              </w:r>
            </w:ins>
          </w:p>
        </w:tc>
        <w:tc>
          <w:tcPr>
            <w:tcW w:w="2552" w:type="dxa"/>
          </w:tcPr>
          <w:p w14:paraId="51B39EC4" w14:textId="77777777" w:rsidR="00911F01" w:rsidRPr="002D449E" w:rsidRDefault="00911F01" w:rsidP="007B1D63">
            <w:pPr>
              <w:pStyle w:val="Incontec"/>
              <w:rPr>
                <w:ins w:id="1879" w:author="andres camilo santana bohorquez" w:date="2017-02-17T09:36:00Z"/>
                <w:rFonts w:cs="Times New Roman"/>
                <w:sz w:val="18"/>
                <w:szCs w:val="18"/>
              </w:rPr>
            </w:pPr>
            <w:ins w:id="1880" w:author="andres camilo santana bohorquez" w:date="2017-02-17T09:36:00Z">
              <w:r w:rsidRPr="002D449E">
                <w:rPr>
                  <w:rFonts w:eastAsia="Arial" w:cs="Times New Roman"/>
                  <w:sz w:val="18"/>
                  <w:szCs w:val="18"/>
                </w:rPr>
                <w:t xml:space="preserve">Descripción </w:t>
              </w:r>
            </w:ins>
          </w:p>
        </w:tc>
        <w:tc>
          <w:tcPr>
            <w:tcW w:w="1276" w:type="dxa"/>
          </w:tcPr>
          <w:p w14:paraId="72DE979F" w14:textId="77777777" w:rsidR="00911F01" w:rsidRPr="002D449E" w:rsidRDefault="00911F01" w:rsidP="007B1D63">
            <w:pPr>
              <w:pStyle w:val="Incontec"/>
              <w:rPr>
                <w:ins w:id="1881" w:author="andres camilo santana bohorquez" w:date="2017-02-17T09:36:00Z"/>
                <w:rFonts w:cs="Times New Roman"/>
                <w:sz w:val="18"/>
                <w:szCs w:val="18"/>
              </w:rPr>
            </w:pPr>
            <w:ins w:id="1882" w:author="andres camilo santana bohorquez" w:date="2017-02-17T09:36:00Z">
              <w:r w:rsidRPr="002D449E">
                <w:rPr>
                  <w:rFonts w:eastAsia="Arial" w:cs="Times New Roman"/>
                  <w:sz w:val="18"/>
                  <w:szCs w:val="18"/>
                </w:rPr>
                <w:t>Consumo de energía</w:t>
              </w:r>
            </w:ins>
          </w:p>
        </w:tc>
        <w:tc>
          <w:tcPr>
            <w:tcW w:w="2126" w:type="dxa"/>
          </w:tcPr>
          <w:p w14:paraId="606BA778" w14:textId="77777777" w:rsidR="00911F01" w:rsidRPr="002D449E" w:rsidRDefault="00911F01" w:rsidP="007B1D63">
            <w:pPr>
              <w:pStyle w:val="Incontec"/>
              <w:rPr>
                <w:ins w:id="1883" w:author="andres camilo santana bohorquez" w:date="2017-02-17T09:36:00Z"/>
                <w:rFonts w:cs="Times New Roman"/>
                <w:sz w:val="18"/>
                <w:szCs w:val="18"/>
              </w:rPr>
            </w:pPr>
            <w:ins w:id="1884" w:author="andres camilo santana bohorquez" w:date="2017-02-17T09:36:00Z">
              <w:r w:rsidRPr="002D449E">
                <w:rPr>
                  <w:rFonts w:eastAsia="Arial" w:cs="Times New Roman"/>
                  <w:sz w:val="18"/>
                  <w:szCs w:val="18"/>
                </w:rPr>
                <w:t>Uso</w:t>
              </w:r>
            </w:ins>
          </w:p>
        </w:tc>
      </w:tr>
      <w:tr w:rsidR="00911F01" w:rsidRPr="00102649" w14:paraId="62F35381" w14:textId="77777777" w:rsidTr="007B1D63">
        <w:trPr>
          <w:ins w:id="1885" w:author="andres camilo santana bohorquez" w:date="2017-02-17T09:36:00Z"/>
        </w:trPr>
        <w:tc>
          <w:tcPr>
            <w:tcW w:w="1843" w:type="dxa"/>
          </w:tcPr>
          <w:p w14:paraId="5457CA9C" w14:textId="77777777" w:rsidR="00911F01" w:rsidRPr="002D449E" w:rsidRDefault="00911F01" w:rsidP="007B1D63">
            <w:pPr>
              <w:pStyle w:val="Incontec"/>
              <w:rPr>
                <w:ins w:id="1886" w:author="andres camilo santana bohorquez" w:date="2017-02-17T09:36:00Z"/>
                <w:rFonts w:cs="Times New Roman"/>
                <w:sz w:val="18"/>
                <w:szCs w:val="18"/>
              </w:rPr>
            </w:pPr>
            <w:ins w:id="1887" w:author="andres camilo santana bohorquez" w:date="2017-02-17T09:36:00Z">
              <w:r w:rsidRPr="002D449E">
                <w:rPr>
                  <w:rFonts w:eastAsia="Arial" w:cs="Times New Roman"/>
                  <w:sz w:val="18"/>
                  <w:szCs w:val="18"/>
                </w:rPr>
                <w:lastRenderedPageBreak/>
                <w:t>Terminal Windows</w:t>
              </w:r>
            </w:ins>
          </w:p>
        </w:tc>
        <w:tc>
          <w:tcPr>
            <w:tcW w:w="992" w:type="dxa"/>
          </w:tcPr>
          <w:p w14:paraId="4704B40A" w14:textId="77777777" w:rsidR="00911F01" w:rsidRPr="002D449E" w:rsidRDefault="00911F01" w:rsidP="007B1D63">
            <w:pPr>
              <w:pStyle w:val="Incontec"/>
              <w:rPr>
                <w:ins w:id="1888" w:author="andres camilo santana bohorquez" w:date="2017-02-17T09:36:00Z"/>
                <w:rFonts w:cs="Times New Roman"/>
                <w:sz w:val="18"/>
                <w:szCs w:val="18"/>
              </w:rPr>
            </w:pPr>
            <w:ins w:id="1889" w:author="andres camilo santana bohorquez" w:date="2017-02-17T09:36:00Z">
              <w:r w:rsidRPr="002D449E">
                <w:rPr>
                  <w:rFonts w:eastAsia="Arial" w:cs="Times New Roman"/>
                  <w:sz w:val="18"/>
                  <w:szCs w:val="18"/>
                </w:rPr>
                <w:t>1</w:t>
              </w:r>
            </w:ins>
          </w:p>
        </w:tc>
        <w:tc>
          <w:tcPr>
            <w:tcW w:w="2552" w:type="dxa"/>
          </w:tcPr>
          <w:p w14:paraId="1A7BB6A8" w14:textId="77777777" w:rsidR="00911F01" w:rsidRPr="002D449E" w:rsidRDefault="00911F01" w:rsidP="007B1D63">
            <w:pPr>
              <w:pStyle w:val="Incontec"/>
              <w:rPr>
                <w:ins w:id="1890" w:author="andres camilo santana bohorquez" w:date="2017-02-17T09:36:00Z"/>
                <w:rFonts w:eastAsia="Arial" w:cs="Times New Roman"/>
                <w:sz w:val="18"/>
                <w:szCs w:val="18"/>
              </w:rPr>
            </w:pPr>
            <w:ins w:id="1891" w:author="andres camilo santana bohorquez" w:date="2017-02-17T09:36:00Z">
              <w:r w:rsidRPr="002D449E">
                <w:rPr>
                  <w:rFonts w:eastAsia="Arial" w:cs="Times New Roman"/>
                  <w:sz w:val="18"/>
                  <w:szCs w:val="18"/>
                </w:rPr>
                <w:t>4 GB RAM</w:t>
              </w:r>
            </w:ins>
          </w:p>
          <w:p w14:paraId="171B0866" w14:textId="77777777" w:rsidR="00911F01" w:rsidRPr="002D449E" w:rsidRDefault="00911F01" w:rsidP="007B1D63">
            <w:pPr>
              <w:rPr>
                <w:ins w:id="1892" w:author="andres camilo santana bohorquez" w:date="2017-02-17T09:36:00Z"/>
                <w:rFonts w:ascii="LM Roman 10" w:hAnsi="LM Roman 10"/>
                <w:sz w:val="18"/>
                <w:szCs w:val="18"/>
              </w:rPr>
            </w:pPr>
            <w:ins w:id="1893" w:author="andres camilo santana bohorquez" w:date="2017-02-17T09:36:00Z">
              <w:r w:rsidRPr="002D449E">
                <w:rPr>
                  <w:rFonts w:ascii="LM Roman 10" w:hAnsi="LM Roman 10"/>
                  <w:sz w:val="18"/>
                  <w:szCs w:val="18"/>
                </w:rPr>
                <w:t xml:space="preserve">4 CPU </w:t>
              </w:r>
              <w:proofErr w:type="spellStart"/>
              <w:r>
                <w:rPr>
                  <w:rFonts w:ascii="LM Roman 10" w:hAnsi="LM Roman 10"/>
                  <w:sz w:val="18"/>
                  <w:szCs w:val="18"/>
                </w:rPr>
                <w:t>C</w:t>
              </w:r>
              <w:r w:rsidRPr="002D449E">
                <w:rPr>
                  <w:rFonts w:ascii="LM Roman 10" w:hAnsi="LM Roman 10"/>
                  <w:sz w:val="18"/>
                  <w:szCs w:val="18"/>
                </w:rPr>
                <w:t>ores</w:t>
              </w:r>
              <w:proofErr w:type="spellEnd"/>
            </w:ins>
          </w:p>
          <w:p w14:paraId="031E01D5" w14:textId="77777777" w:rsidR="00911F01" w:rsidRDefault="00911F01" w:rsidP="007B1D63">
            <w:pPr>
              <w:rPr>
                <w:ins w:id="1894" w:author="andres camilo santana bohorquez" w:date="2017-02-17T09:36:00Z"/>
                <w:rFonts w:ascii="LM Roman 10" w:hAnsi="LM Roman 10"/>
                <w:sz w:val="18"/>
                <w:szCs w:val="18"/>
              </w:rPr>
            </w:pPr>
            <w:ins w:id="1895" w:author="andres camilo santana bohorquez" w:date="2017-02-17T09:36:00Z">
              <w:r w:rsidRPr="002D449E">
                <w:rPr>
                  <w:rFonts w:ascii="LM Roman 10" w:hAnsi="LM Roman 10"/>
                  <w:sz w:val="18"/>
                  <w:szCs w:val="18"/>
                </w:rPr>
                <w:t>1 TB de Almacenamiento</w:t>
              </w:r>
            </w:ins>
          </w:p>
          <w:p w14:paraId="3138F483" w14:textId="77777777" w:rsidR="00911F01" w:rsidRDefault="00911F01" w:rsidP="007B1D63">
            <w:pPr>
              <w:rPr>
                <w:ins w:id="1896" w:author="andres camilo santana bohorquez" w:date="2017-02-17T09:36:00Z"/>
                <w:rFonts w:ascii="LM Roman 10" w:hAnsi="LM Roman 10"/>
                <w:sz w:val="18"/>
                <w:szCs w:val="18"/>
              </w:rPr>
            </w:pPr>
            <w:ins w:id="1897" w:author="andres camilo santana bohorquez" w:date="2017-02-17T09:36:00Z">
              <w:r>
                <w:rPr>
                  <w:rFonts w:ascii="LM Roman 10" w:hAnsi="LM Roman 10"/>
                  <w:sz w:val="18"/>
                  <w:szCs w:val="18"/>
                </w:rPr>
                <w:t>Pantalla de 17”</w:t>
              </w:r>
            </w:ins>
          </w:p>
          <w:p w14:paraId="71091EE7" w14:textId="77777777" w:rsidR="00911F01" w:rsidRPr="002D449E" w:rsidRDefault="00911F01" w:rsidP="007B1D63">
            <w:pPr>
              <w:rPr>
                <w:ins w:id="1898" w:author="andres camilo santana bohorquez" w:date="2017-02-17T09:36:00Z"/>
                <w:sz w:val="18"/>
                <w:szCs w:val="18"/>
              </w:rPr>
            </w:pPr>
            <w:ins w:id="1899" w:author="andres camilo santana bohorquez" w:date="2017-02-17T09:36:00Z">
              <w:r>
                <w:rPr>
                  <w:rFonts w:ascii="LM Roman 10" w:hAnsi="LM Roman 10"/>
                  <w:sz w:val="18"/>
                  <w:szCs w:val="18"/>
                </w:rPr>
                <w:t xml:space="preserve">Windows 7 </w:t>
              </w:r>
              <w:proofErr w:type="spellStart"/>
              <w:r>
                <w:rPr>
                  <w:rFonts w:ascii="LM Roman 10" w:hAnsi="LM Roman 10"/>
                  <w:sz w:val="18"/>
                  <w:szCs w:val="18"/>
                </w:rPr>
                <w:t>Ultimate</w:t>
              </w:r>
              <w:proofErr w:type="spellEnd"/>
            </w:ins>
          </w:p>
        </w:tc>
        <w:tc>
          <w:tcPr>
            <w:tcW w:w="1276" w:type="dxa"/>
          </w:tcPr>
          <w:p w14:paraId="05F3888C" w14:textId="77777777" w:rsidR="00911F01" w:rsidRPr="002D449E" w:rsidRDefault="00911F01" w:rsidP="007B1D63">
            <w:pPr>
              <w:pStyle w:val="Incontec"/>
              <w:rPr>
                <w:ins w:id="1900" w:author="andres camilo santana bohorquez" w:date="2017-02-17T09:36:00Z"/>
                <w:rFonts w:cs="Times New Roman"/>
                <w:sz w:val="18"/>
                <w:szCs w:val="18"/>
              </w:rPr>
            </w:pPr>
            <w:ins w:id="1901" w:author="andres camilo santana bohorquez" w:date="2017-02-17T09:36:00Z">
              <w:r>
                <w:rPr>
                  <w:rFonts w:eastAsia="Arial" w:cs="Times New Roman"/>
                  <w:sz w:val="18"/>
                  <w:szCs w:val="18"/>
                </w:rPr>
                <w:t>Medio</w:t>
              </w:r>
            </w:ins>
          </w:p>
        </w:tc>
        <w:tc>
          <w:tcPr>
            <w:tcW w:w="2126" w:type="dxa"/>
          </w:tcPr>
          <w:p w14:paraId="6ACA0373" w14:textId="77777777" w:rsidR="00911F01" w:rsidRPr="002D449E" w:rsidRDefault="00911F01" w:rsidP="007B1D63">
            <w:pPr>
              <w:pStyle w:val="Incontec"/>
              <w:rPr>
                <w:ins w:id="1902" w:author="andres camilo santana bohorquez" w:date="2017-02-17T09:36:00Z"/>
                <w:rFonts w:cs="Times New Roman"/>
                <w:sz w:val="18"/>
                <w:szCs w:val="18"/>
              </w:rPr>
            </w:pPr>
            <w:ins w:id="1903" w:author="andres camilo santana bohorquez" w:date="2017-02-17T09:36:00Z">
              <w:r w:rsidRPr="002D449E">
                <w:rPr>
                  <w:rFonts w:eastAsia="Arial" w:cs="Times New Roman"/>
                  <w:sz w:val="18"/>
                  <w:szCs w:val="18"/>
                </w:rPr>
                <w:t xml:space="preserve">Desarrollo de aplicativos bajo </w:t>
              </w:r>
              <w:proofErr w:type="spellStart"/>
              <w:r w:rsidRPr="002D449E">
                <w:rPr>
                  <w:rFonts w:eastAsia="Arial" w:cs="Times New Roman"/>
                  <w:sz w:val="18"/>
                  <w:szCs w:val="18"/>
                </w:rPr>
                <w:t>Unity</w:t>
              </w:r>
              <w:proofErr w:type="spellEnd"/>
              <w:r>
                <w:rPr>
                  <w:rFonts w:eastAsia="Arial" w:cs="Times New Roman"/>
                  <w:sz w:val="18"/>
                  <w:szCs w:val="18"/>
                </w:rPr>
                <w:t>, Diseño de Interfaces de usuario</w:t>
              </w:r>
            </w:ins>
          </w:p>
        </w:tc>
      </w:tr>
      <w:tr w:rsidR="00911F01" w:rsidRPr="00102649" w14:paraId="79C1BACE" w14:textId="77777777" w:rsidTr="007B1D63">
        <w:trPr>
          <w:ins w:id="1904" w:author="andres camilo santana bohorquez" w:date="2017-02-17T09:36:00Z"/>
        </w:trPr>
        <w:tc>
          <w:tcPr>
            <w:tcW w:w="1843" w:type="dxa"/>
          </w:tcPr>
          <w:p w14:paraId="2BD7581A" w14:textId="77777777" w:rsidR="00911F01" w:rsidRPr="002D449E" w:rsidRDefault="00911F01" w:rsidP="007B1D63">
            <w:pPr>
              <w:pStyle w:val="Incontec"/>
              <w:rPr>
                <w:ins w:id="1905" w:author="andres camilo santana bohorquez" w:date="2017-02-17T09:36:00Z"/>
                <w:rFonts w:cs="Times New Roman"/>
                <w:sz w:val="18"/>
                <w:szCs w:val="18"/>
              </w:rPr>
            </w:pPr>
            <w:ins w:id="1906" w:author="andres camilo santana bohorquez" w:date="2017-02-17T09:36:00Z">
              <w:r w:rsidRPr="002D449E">
                <w:rPr>
                  <w:rFonts w:eastAsia="Arial" w:cs="Times New Roman"/>
                  <w:sz w:val="18"/>
                  <w:szCs w:val="18"/>
                </w:rPr>
                <w:t>Terminal Linux</w:t>
              </w:r>
            </w:ins>
          </w:p>
        </w:tc>
        <w:tc>
          <w:tcPr>
            <w:tcW w:w="992" w:type="dxa"/>
          </w:tcPr>
          <w:p w14:paraId="7F5BA7EC" w14:textId="77777777" w:rsidR="00911F01" w:rsidRPr="002D449E" w:rsidRDefault="00911F01" w:rsidP="007B1D63">
            <w:pPr>
              <w:pStyle w:val="Incontec"/>
              <w:rPr>
                <w:ins w:id="1907" w:author="andres camilo santana bohorquez" w:date="2017-02-17T09:36:00Z"/>
                <w:rFonts w:cs="Times New Roman"/>
                <w:sz w:val="18"/>
                <w:szCs w:val="18"/>
              </w:rPr>
            </w:pPr>
            <w:ins w:id="1908" w:author="andres camilo santana bohorquez" w:date="2017-02-17T09:36:00Z">
              <w:r w:rsidRPr="002D449E">
                <w:rPr>
                  <w:rFonts w:eastAsia="Arial" w:cs="Times New Roman"/>
                  <w:sz w:val="18"/>
                  <w:szCs w:val="18"/>
                </w:rPr>
                <w:t>1</w:t>
              </w:r>
            </w:ins>
          </w:p>
        </w:tc>
        <w:tc>
          <w:tcPr>
            <w:tcW w:w="2552" w:type="dxa"/>
          </w:tcPr>
          <w:p w14:paraId="7A45F7B3" w14:textId="77777777" w:rsidR="00911F01" w:rsidRPr="002D449E" w:rsidRDefault="00911F01" w:rsidP="007B1D63">
            <w:pPr>
              <w:pStyle w:val="Incontec"/>
              <w:rPr>
                <w:ins w:id="1909" w:author="andres camilo santana bohorquez" w:date="2017-02-17T09:36:00Z"/>
                <w:rFonts w:eastAsia="Arial" w:cs="Times New Roman"/>
                <w:sz w:val="18"/>
                <w:szCs w:val="18"/>
              </w:rPr>
            </w:pPr>
            <w:ins w:id="1910" w:author="andres camilo santana bohorquez" w:date="2017-02-17T09:36:00Z">
              <w:r w:rsidRPr="002D449E">
                <w:rPr>
                  <w:rFonts w:eastAsia="Arial" w:cs="Times New Roman"/>
                  <w:sz w:val="18"/>
                  <w:szCs w:val="18"/>
                </w:rPr>
                <w:t>8 GB RAM</w:t>
              </w:r>
            </w:ins>
          </w:p>
          <w:p w14:paraId="693C8EAD" w14:textId="77777777" w:rsidR="00911F01" w:rsidRPr="002D449E" w:rsidRDefault="00911F01" w:rsidP="007B1D63">
            <w:pPr>
              <w:rPr>
                <w:ins w:id="1911" w:author="andres camilo santana bohorquez" w:date="2017-02-17T09:36:00Z"/>
                <w:rFonts w:ascii="LM Roman 10" w:hAnsi="LM Roman 10"/>
                <w:sz w:val="18"/>
                <w:szCs w:val="18"/>
              </w:rPr>
            </w:pPr>
            <w:ins w:id="1912" w:author="andres camilo santana bohorquez" w:date="2017-02-17T09:36:00Z">
              <w:r w:rsidRPr="002D449E">
                <w:rPr>
                  <w:rFonts w:ascii="LM Roman 10" w:hAnsi="LM Roman 10"/>
                  <w:sz w:val="18"/>
                  <w:szCs w:val="18"/>
                </w:rPr>
                <w:t xml:space="preserve">4 CPU </w:t>
              </w:r>
              <w:proofErr w:type="spellStart"/>
              <w:r w:rsidRPr="002D449E">
                <w:rPr>
                  <w:rFonts w:ascii="LM Roman 10" w:hAnsi="LM Roman 10"/>
                  <w:sz w:val="18"/>
                  <w:szCs w:val="18"/>
                </w:rPr>
                <w:t>Cores</w:t>
              </w:r>
              <w:proofErr w:type="spellEnd"/>
            </w:ins>
          </w:p>
          <w:p w14:paraId="533A7E67" w14:textId="77777777" w:rsidR="00911F01" w:rsidRDefault="00911F01" w:rsidP="007B1D63">
            <w:pPr>
              <w:rPr>
                <w:ins w:id="1913" w:author="andres camilo santana bohorquez" w:date="2017-02-17T09:36:00Z"/>
                <w:rFonts w:ascii="LM Roman 10" w:hAnsi="LM Roman 10"/>
                <w:sz w:val="18"/>
                <w:szCs w:val="18"/>
              </w:rPr>
            </w:pPr>
            <w:ins w:id="1914" w:author="andres camilo santana bohorquez" w:date="2017-02-17T09:36:00Z">
              <w:r w:rsidRPr="002D449E">
                <w:rPr>
                  <w:rFonts w:ascii="LM Roman 10" w:hAnsi="LM Roman 10"/>
                  <w:sz w:val="18"/>
                  <w:szCs w:val="18"/>
                </w:rPr>
                <w:t>1.25 TB de Almacenamiento</w:t>
              </w:r>
            </w:ins>
          </w:p>
          <w:p w14:paraId="0610236B" w14:textId="77777777" w:rsidR="00911F01" w:rsidRDefault="00911F01" w:rsidP="007B1D63">
            <w:pPr>
              <w:rPr>
                <w:ins w:id="1915" w:author="andres camilo santana bohorquez" w:date="2017-02-17T09:36:00Z"/>
                <w:rFonts w:ascii="LM Roman 10" w:hAnsi="LM Roman 10"/>
                <w:sz w:val="18"/>
                <w:szCs w:val="18"/>
              </w:rPr>
            </w:pPr>
            <w:ins w:id="1916" w:author="andres camilo santana bohorquez" w:date="2017-02-17T09:36:00Z">
              <w:r>
                <w:rPr>
                  <w:rFonts w:ascii="LM Roman 10" w:hAnsi="LM Roman 10"/>
                  <w:sz w:val="18"/>
                  <w:szCs w:val="18"/>
                </w:rPr>
                <w:t>Pantalla de 22”</w:t>
              </w:r>
            </w:ins>
          </w:p>
          <w:p w14:paraId="342B65DC" w14:textId="77777777" w:rsidR="00911F01" w:rsidRPr="002D449E" w:rsidRDefault="00911F01" w:rsidP="007B1D63">
            <w:pPr>
              <w:rPr>
                <w:ins w:id="1917" w:author="andres camilo santana bohorquez" w:date="2017-02-17T09:36:00Z"/>
                <w:rFonts w:ascii="LM Roman 10" w:hAnsi="LM Roman 10"/>
                <w:sz w:val="18"/>
                <w:szCs w:val="18"/>
              </w:rPr>
            </w:pPr>
            <w:ins w:id="1918" w:author="andres camilo santana bohorquez" w:date="2017-02-17T09:36:00Z">
              <w:r>
                <w:rPr>
                  <w:rFonts w:ascii="LM Roman 10" w:hAnsi="LM Roman 10"/>
                  <w:sz w:val="18"/>
                  <w:szCs w:val="18"/>
                </w:rPr>
                <w:t>Ubuntu 14.10</w:t>
              </w:r>
            </w:ins>
          </w:p>
          <w:p w14:paraId="7FEF8647" w14:textId="77777777" w:rsidR="00911F01" w:rsidRPr="002D449E" w:rsidRDefault="00911F01" w:rsidP="007B1D63">
            <w:pPr>
              <w:rPr>
                <w:ins w:id="1919" w:author="andres camilo santana bohorquez" w:date="2017-02-17T09:36:00Z"/>
              </w:rPr>
            </w:pPr>
          </w:p>
        </w:tc>
        <w:tc>
          <w:tcPr>
            <w:tcW w:w="1276" w:type="dxa"/>
          </w:tcPr>
          <w:p w14:paraId="22FF5E6F" w14:textId="77777777" w:rsidR="00911F01" w:rsidRPr="002D449E" w:rsidRDefault="00911F01" w:rsidP="007B1D63">
            <w:pPr>
              <w:pStyle w:val="Incontec"/>
              <w:rPr>
                <w:ins w:id="1920" w:author="andres camilo santana bohorquez" w:date="2017-02-17T09:36:00Z"/>
                <w:rFonts w:cs="Times New Roman"/>
                <w:sz w:val="18"/>
                <w:szCs w:val="18"/>
              </w:rPr>
            </w:pPr>
            <w:ins w:id="1921" w:author="andres camilo santana bohorquez" w:date="2017-02-17T09:36:00Z">
              <w:r>
                <w:rPr>
                  <w:rFonts w:eastAsia="Arial" w:cs="Times New Roman"/>
                  <w:sz w:val="18"/>
                  <w:szCs w:val="18"/>
                </w:rPr>
                <w:t>Medio-Alto</w:t>
              </w:r>
            </w:ins>
          </w:p>
        </w:tc>
        <w:tc>
          <w:tcPr>
            <w:tcW w:w="2126" w:type="dxa"/>
          </w:tcPr>
          <w:p w14:paraId="39D69FEB" w14:textId="77777777" w:rsidR="00911F01" w:rsidRPr="002D449E" w:rsidRDefault="00911F01" w:rsidP="007B1D63">
            <w:pPr>
              <w:pStyle w:val="Incontec"/>
              <w:rPr>
                <w:ins w:id="1922" w:author="andres camilo santana bohorquez" w:date="2017-02-17T09:36:00Z"/>
                <w:rFonts w:cs="Times New Roman"/>
                <w:sz w:val="18"/>
                <w:szCs w:val="18"/>
              </w:rPr>
            </w:pPr>
            <w:ins w:id="1923" w:author="andres camilo santana bohorquez" w:date="2017-02-17T09:36:00Z">
              <w:r>
                <w:rPr>
                  <w:rFonts w:eastAsia="Arial" w:cs="Times New Roman"/>
                  <w:sz w:val="18"/>
                  <w:szCs w:val="18"/>
                </w:rPr>
                <w:t>Desarrollo back-</w:t>
              </w:r>
              <w:proofErr w:type="spellStart"/>
              <w:r>
                <w:rPr>
                  <w:rFonts w:eastAsia="Arial" w:cs="Times New Roman"/>
                  <w:sz w:val="18"/>
                  <w:szCs w:val="18"/>
                </w:rPr>
                <w:t>end</w:t>
              </w:r>
              <w:proofErr w:type="spellEnd"/>
              <w:r>
                <w:rPr>
                  <w:rFonts w:eastAsia="Arial" w:cs="Times New Roman"/>
                  <w:sz w:val="18"/>
                  <w:szCs w:val="18"/>
                </w:rPr>
                <w:t xml:space="preserve"> de las Aplicaciones</w:t>
              </w:r>
            </w:ins>
          </w:p>
        </w:tc>
      </w:tr>
      <w:tr w:rsidR="00911F01" w:rsidRPr="00102649" w14:paraId="19FB7F14" w14:textId="77777777" w:rsidTr="007B1D63">
        <w:trPr>
          <w:ins w:id="1924" w:author="andres camilo santana bohorquez" w:date="2017-02-17T09:36:00Z"/>
        </w:trPr>
        <w:tc>
          <w:tcPr>
            <w:tcW w:w="1843" w:type="dxa"/>
          </w:tcPr>
          <w:p w14:paraId="18287922" w14:textId="77777777" w:rsidR="00911F01" w:rsidRPr="002D449E" w:rsidRDefault="00911F01" w:rsidP="007B1D63">
            <w:pPr>
              <w:pStyle w:val="Incontec"/>
              <w:rPr>
                <w:ins w:id="1925" w:author="andres camilo santana bohorquez" w:date="2017-02-17T09:36:00Z"/>
                <w:rFonts w:eastAsia="Arial" w:cs="Times New Roman"/>
                <w:sz w:val="18"/>
                <w:szCs w:val="18"/>
              </w:rPr>
            </w:pPr>
            <w:ins w:id="1926" w:author="andres camilo santana bohorquez" w:date="2017-02-17T09:36:00Z">
              <w:r>
                <w:rPr>
                  <w:rFonts w:eastAsia="Arial" w:cs="Times New Roman"/>
                  <w:sz w:val="18"/>
                  <w:szCs w:val="18"/>
                </w:rPr>
                <w:t>Smartphone</w:t>
              </w:r>
            </w:ins>
          </w:p>
        </w:tc>
        <w:tc>
          <w:tcPr>
            <w:tcW w:w="992" w:type="dxa"/>
          </w:tcPr>
          <w:p w14:paraId="63BBD069" w14:textId="77777777" w:rsidR="00911F01" w:rsidRPr="002D449E" w:rsidRDefault="00911F01" w:rsidP="007B1D63">
            <w:pPr>
              <w:pStyle w:val="Incontec"/>
              <w:rPr>
                <w:ins w:id="1927" w:author="andres camilo santana bohorquez" w:date="2017-02-17T09:36:00Z"/>
                <w:rFonts w:eastAsia="Arial" w:cs="Times New Roman"/>
                <w:sz w:val="18"/>
                <w:szCs w:val="18"/>
              </w:rPr>
            </w:pPr>
            <w:ins w:id="1928" w:author="andres camilo santana bohorquez" w:date="2017-02-17T09:36:00Z">
              <w:r>
                <w:rPr>
                  <w:rFonts w:eastAsia="Arial" w:cs="Times New Roman"/>
                  <w:sz w:val="18"/>
                  <w:szCs w:val="18"/>
                </w:rPr>
                <w:t>1</w:t>
              </w:r>
            </w:ins>
          </w:p>
        </w:tc>
        <w:tc>
          <w:tcPr>
            <w:tcW w:w="2552" w:type="dxa"/>
          </w:tcPr>
          <w:p w14:paraId="37373BCA" w14:textId="77777777" w:rsidR="00911F01" w:rsidRDefault="00911F01" w:rsidP="007B1D63">
            <w:pPr>
              <w:pStyle w:val="Sinespaciado"/>
              <w:rPr>
                <w:ins w:id="1929" w:author="andres camilo santana bohorquez" w:date="2017-02-17T09:36:00Z"/>
                <w:rFonts w:ascii="LM Roman 10" w:hAnsi="LM Roman 10"/>
              </w:rPr>
            </w:pPr>
          </w:p>
          <w:p w14:paraId="5CFD8095" w14:textId="77777777" w:rsidR="00911F01" w:rsidRPr="003C2B75" w:rsidRDefault="00911F01" w:rsidP="007B1D63">
            <w:pPr>
              <w:pStyle w:val="Sinespaciado"/>
              <w:rPr>
                <w:ins w:id="1930" w:author="andres camilo santana bohorquez" w:date="2017-02-17T09:36:00Z"/>
                <w:rFonts w:ascii="LM Roman 10" w:hAnsi="LM Roman 10"/>
                <w:sz w:val="18"/>
                <w:szCs w:val="18"/>
              </w:rPr>
            </w:pPr>
            <w:ins w:id="1931" w:author="andres camilo santana bohorquez" w:date="2017-02-17T09:36:00Z">
              <w:r w:rsidRPr="003C2B75">
                <w:rPr>
                  <w:rFonts w:ascii="LM Roman 10" w:hAnsi="LM Roman 10"/>
                  <w:sz w:val="18"/>
                  <w:szCs w:val="18"/>
                </w:rPr>
                <w:t>1 GB RAM</w:t>
              </w:r>
            </w:ins>
          </w:p>
          <w:p w14:paraId="043AC9EC" w14:textId="77777777" w:rsidR="00911F01" w:rsidRPr="003C2B75" w:rsidRDefault="00911F01" w:rsidP="007B1D63">
            <w:pPr>
              <w:pStyle w:val="Sinespaciado"/>
              <w:rPr>
                <w:ins w:id="1932" w:author="andres camilo santana bohorquez" w:date="2017-02-17T09:36:00Z"/>
                <w:rFonts w:ascii="LM Roman 10" w:eastAsia="Arial" w:hAnsi="LM Roman 10" w:cs="Times New Roman"/>
                <w:sz w:val="18"/>
                <w:szCs w:val="18"/>
              </w:rPr>
            </w:pPr>
            <w:ins w:id="1933" w:author="andres camilo santana bohorquez" w:date="2017-02-17T09:36:00Z">
              <w:r w:rsidRPr="003C2B75">
                <w:rPr>
                  <w:rFonts w:ascii="LM Roman 10" w:eastAsia="Arial" w:hAnsi="LM Roman 10" w:cs="Times New Roman"/>
                  <w:sz w:val="18"/>
                  <w:szCs w:val="18"/>
                </w:rPr>
                <w:t xml:space="preserve">4 CPU </w:t>
              </w:r>
              <w:proofErr w:type="spellStart"/>
              <w:r w:rsidRPr="003C2B75">
                <w:rPr>
                  <w:rFonts w:ascii="LM Roman 10" w:eastAsia="Arial" w:hAnsi="LM Roman 10" w:cs="Times New Roman"/>
                  <w:sz w:val="18"/>
                  <w:szCs w:val="18"/>
                </w:rPr>
                <w:t>Cores</w:t>
              </w:r>
              <w:proofErr w:type="spellEnd"/>
            </w:ins>
          </w:p>
          <w:p w14:paraId="5E610487" w14:textId="77777777" w:rsidR="00911F01" w:rsidRPr="003C2B75" w:rsidRDefault="00911F01" w:rsidP="007B1D63">
            <w:pPr>
              <w:pStyle w:val="Sinespaciado"/>
              <w:rPr>
                <w:ins w:id="1934" w:author="andres camilo santana bohorquez" w:date="2017-02-17T09:36:00Z"/>
                <w:rFonts w:ascii="LM Roman 10" w:eastAsia="Arial" w:hAnsi="LM Roman 10" w:cs="Times New Roman"/>
                <w:sz w:val="18"/>
                <w:szCs w:val="18"/>
              </w:rPr>
            </w:pPr>
            <w:ins w:id="1935" w:author="andres camilo santana bohorquez" w:date="2017-02-17T09:36:00Z">
              <w:r w:rsidRPr="003C2B75">
                <w:rPr>
                  <w:rFonts w:ascii="LM Roman 10" w:eastAsia="Arial" w:hAnsi="LM Roman 10" w:cs="Times New Roman"/>
                  <w:sz w:val="18"/>
                  <w:szCs w:val="18"/>
                </w:rPr>
                <w:t>4 GB de Almacenamiento</w:t>
              </w:r>
            </w:ins>
          </w:p>
          <w:p w14:paraId="4AF785CF" w14:textId="77777777" w:rsidR="00911F01" w:rsidRPr="003C2B75" w:rsidRDefault="00911F01" w:rsidP="007B1D63">
            <w:pPr>
              <w:pStyle w:val="Sinespaciado"/>
              <w:rPr>
                <w:ins w:id="1936" w:author="andres camilo santana bohorquez" w:date="2017-02-17T09:36:00Z"/>
                <w:rFonts w:ascii="LM Roman 10" w:eastAsia="Arial" w:hAnsi="LM Roman 10" w:cs="Times New Roman"/>
                <w:sz w:val="18"/>
                <w:szCs w:val="18"/>
              </w:rPr>
            </w:pPr>
            <w:ins w:id="1937" w:author="andres camilo santana bohorquez" w:date="2017-02-17T09:36:00Z">
              <w:r w:rsidRPr="003C2B75">
                <w:rPr>
                  <w:rFonts w:ascii="LM Roman 10" w:eastAsia="Arial" w:hAnsi="LM Roman 10" w:cs="Times New Roman"/>
                  <w:sz w:val="18"/>
                  <w:szCs w:val="18"/>
                </w:rPr>
                <w:t>Pantalla de 4.7”</w:t>
              </w:r>
            </w:ins>
          </w:p>
          <w:p w14:paraId="14D53D14" w14:textId="77777777" w:rsidR="00911F01" w:rsidRPr="002D449E" w:rsidRDefault="00911F01" w:rsidP="007B1D63">
            <w:pPr>
              <w:pStyle w:val="Sinespaciado"/>
              <w:rPr>
                <w:ins w:id="1938" w:author="andres camilo santana bohorquez" w:date="2017-02-17T09:36:00Z"/>
                <w:rFonts w:eastAsia="Arial" w:cs="Times New Roman"/>
                <w:sz w:val="18"/>
                <w:szCs w:val="18"/>
              </w:rPr>
            </w:pPr>
            <w:proofErr w:type="spellStart"/>
            <w:ins w:id="1939" w:author="andres camilo santana bohorquez" w:date="2017-02-17T09:36:00Z">
              <w:r w:rsidRPr="003C2B75">
                <w:rPr>
                  <w:rFonts w:ascii="LM Roman 10" w:eastAsia="Arial" w:hAnsi="LM Roman 10" w:cs="Times New Roman"/>
                  <w:sz w:val="18"/>
                  <w:szCs w:val="18"/>
                </w:rPr>
                <w:t>Android</w:t>
              </w:r>
              <w:proofErr w:type="spellEnd"/>
              <w:r w:rsidRPr="003C2B75">
                <w:rPr>
                  <w:rFonts w:ascii="LM Roman 10" w:eastAsia="Arial" w:hAnsi="LM Roman 10" w:cs="Times New Roman"/>
                  <w:sz w:val="18"/>
                  <w:szCs w:val="18"/>
                </w:rPr>
                <w:t xml:space="preserve"> 4.4.4</w:t>
              </w:r>
              <w:r w:rsidRPr="003C2B75">
                <w:rPr>
                  <w:rFonts w:eastAsia="Arial" w:cs="Times New Roman"/>
                  <w:sz w:val="18"/>
                  <w:szCs w:val="18"/>
                </w:rPr>
                <w:t> </w:t>
              </w:r>
            </w:ins>
          </w:p>
        </w:tc>
        <w:tc>
          <w:tcPr>
            <w:tcW w:w="1276" w:type="dxa"/>
          </w:tcPr>
          <w:p w14:paraId="5394EACD" w14:textId="77777777" w:rsidR="00911F01" w:rsidRDefault="00911F01" w:rsidP="007B1D63">
            <w:pPr>
              <w:pStyle w:val="Incontec"/>
              <w:rPr>
                <w:ins w:id="1940" w:author="andres camilo santana bohorquez" w:date="2017-02-17T09:36:00Z"/>
                <w:rFonts w:eastAsia="Arial" w:cs="Times New Roman"/>
                <w:sz w:val="18"/>
                <w:szCs w:val="18"/>
              </w:rPr>
            </w:pPr>
            <w:ins w:id="1941" w:author="andres camilo santana bohorquez" w:date="2017-02-17T09:36:00Z">
              <w:r>
                <w:rPr>
                  <w:rFonts w:eastAsia="Arial" w:cs="Times New Roman"/>
                  <w:sz w:val="18"/>
                  <w:szCs w:val="18"/>
                </w:rPr>
                <w:t>Bajo</w:t>
              </w:r>
            </w:ins>
          </w:p>
        </w:tc>
        <w:tc>
          <w:tcPr>
            <w:tcW w:w="2126" w:type="dxa"/>
          </w:tcPr>
          <w:p w14:paraId="13009FB4" w14:textId="77777777" w:rsidR="00911F01" w:rsidRDefault="00911F01" w:rsidP="007B1D63">
            <w:pPr>
              <w:pStyle w:val="Incontec"/>
              <w:rPr>
                <w:ins w:id="1942" w:author="andres camilo santana bohorquez" w:date="2017-02-17T09:36:00Z"/>
                <w:rFonts w:eastAsia="Arial" w:cs="Times New Roman"/>
                <w:sz w:val="18"/>
                <w:szCs w:val="18"/>
              </w:rPr>
            </w:pPr>
            <w:ins w:id="1943" w:author="andres camilo santana bohorquez" w:date="2017-02-17T09:36:00Z">
              <w:r>
                <w:rPr>
                  <w:rFonts w:eastAsia="Arial" w:cs="Times New Roman"/>
                  <w:sz w:val="18"/>
                  <w:szCs w:val="18"/>
                </w:rPr>
                <w:t xml:space="preserve">Dispositivo </w:t>
              </w:r>
              <w:proofErr w:type="spellStart"/>
              <w:r>
                <w:rPr>
                  <w:rFonts w:eastAsia="Arial" w:cs="Times New Roman"/>
                  <w:sz w:val="18"/>
                  <w:szCs w:val="18"/>
                </w:rPr>
                <w:t>Movil</w:t>
              </w:r>
              <w:proofErr w:type="spellEnd"/>
              <w:r>
                <w:rPr>
                  <w:rFonts w:eastAsia="Arial" w:cs="Times New Roman"/>
                  <w:sz w:val="18"/>
                  <w:szCs w:val="18"/>
                </w:rPr>
                <w:t xml:space="preserve"> para pruebas del Aplicativo</w:t>
              </w:r>
            </w:ins>
          </w:p>
        </w:tc>
      </w:tr>
    </w:tbl>
    <w:p w14:paraId="6046EF11" w14:textId="7C0713D1" w:rsidR="00911F01" w:rsidRDefault="00911F01" w:rsidP="00911F01">
      <w:pPr>
        <w:pStyle w:val="Incontec"/>
        <w:rPr>
          <w:ins w:id="1944" w:author="andres camilo santana bohorquez" w:date="2017-02-17T09:36:00Z"/>
          <w:rFonts w:cs="Times New Roman"/>
        </w:rPr>
      </w:pPr>
      <w:ins w:id="1945" w:author="andres camilo santana bohorquez" w:date="2017-02-17T09:36:00Z">
        <w:r w:rsidRPr="003C2B75">
          <w:rPr>
            <w:rFonts w:cs="Times New Roman"/>
            <w:b/>
            <w:i/>
          </w:rPr>
          <w:t>Tabla 5-</w:t>
        </w:r>
      </w:ins>
      <w:r w:rsidR="00DC3116">
        <w:rPr>
          <w:rFonts w:cs="Times New Roman"/>
          <w:b/>
          <w:i/>
        </w:rPr>
        <w:t>4</w:t>
      </w:r>
      <w:ins w:id="1946" w:author="andres camilo santana bohorquez" w:date="2017-02-17T09:36:00Z">
        <w:r>
          <w:rPr>
            <w:rFonts w:cs="Times New Roman"/>
          </w:rPr>
          <w:t xml:space="preserve">. </w:t>
        </w:r>
        <w:r w:rsidRPr="00BE69CB">
          <w:rPr>
            <w:rFonts w:cs="Times New Roman"/>
          </w:rPr>
          <w:t>Componentes Fiscos Tecnológicos</w:t>
        </w:r>
        <w:r>
          <w:rPr>
            <w:rFonts w:cs="Times New Roman"/>
          </w:rPr>
          <w:t>. Fuente: Autores.</w:t>
        </w:r>
      </w:ins>
    </w:p>
    <w:p w14:paraId="00F9741A" w14:textId="77777777" w:rsidR="00911F01" w:rsidRPr="00102649" w:rsidRDefault="00911F01" w:rsidP="00E75E0F">
      <w:pPr>
        <w:pStyle w:val="Incontec"/>
        <w:numPr>
          <w:ilvl w:val="2"/>
          <w:numId w:val="1"/>
        </w:numPr>
        <w:outlineLvl w:val="2"/>
        <w:rPr>
          <w:ins w:id="1947" w:author="andres camilo santana bohorquez" w:date="2017-02-17T09:36:00Z"/>
          <w:rFonts w:cs="Times New Roman"/>
          <w:sz w:val="28"/>
          <w:szCs w:val="28"/>
        </w:rPr>
      </w:pPr>
      <w:bookmarkStart w:id="1948" w:name="_Toc475311939"/>
      <w:ins w:id="1949" w:author="andres camilo santana bohorquez" w:date="2017-02-17T09:36:00Z">
        <w:r w:rsidRPr="0090583F">
          <w:rPr>
            <w:rFonts w:cs="Times New Roman"/>
            <w:szCs w:val="28"/>
          </w:rPr>
          <w:t>Localización</w:t>
        </w:r>
        <w:bookmarkEnd w:id="1948"/>
      </w:ins>
    </w:p>
    <w:p w14:paraId="7CE7BCD8" w14:textId="77777777" w:rsidR="00911F01" w:rsidRPr="00102649" w:rsidRDefault="00911F01" w:rsidP="00911F01">
      <w:pPr>
        <w:pStyle w:val="Incontec"/>
        <w:rPr>
          <w:ins w:id="1950" w:author="andres camilo santana bohorquez" w:date="2017-02-17T09:36:00Z"/>
        </w:rPr>
      </w:pPr>
    </w:p>
    <w:p w14:paraId="61449B89" w14:textId="77777777" w:rsidR="00911F01" w:rsidRPr="00102649" w:rsidRDefault="00911F01" w:rsidP="00911F01">
      <w:pPr>
        <w:pStyle w:val="Incontec"/>
        <w:rPr>
          <w:ins w:id="1951" w:author="andres camilo santana bohorquez" w:date="2017-02-17T09:36:00Z"/>
          <w:rFonts w:cs="Times New Roman"/>
        </w:rPr>
      </w:pPr>
      <w:ins w:id="1952" w:author="andres camilo santana bohorquez" w:date="2017-02-17T09:36:00Z">
        <w:r w:rsidRPr="00102649">
          <w:rPr>
            <w:rFonts w:cs="Times New Roman"/>
          </w:rPr>
          <w:t>Para encontrar una buena localización de la empresa, se hizo un estudio que ayudó a elegir el inmueble más apropiado para dicho proyecto, donde se tuvieron en cuenta 3 etapas;</w:t>
        </w:r>
      </w:ins>
    </w:p>
    <w:p w14:paraId="200FBFE5" w14:textId="77777777" w:rsidR="00911F01" w:rsidRPr="00102649" w:rsidRDefault="00911F01" w:rsidP="00911F01">
      <w:pPr>
        <w:pStyle w:val="Incontec"/>
        <w:rPr>
          <w:ins w:id="1953" w:author="andres camilo santana bohorquez" w:date="2017-02-17T09:36:00Z"/>
          <w:rFonts w:cs="Times New Roman"/>
        </w:rPr>
      </w:pPr>
    </w:p>
    <w:p w14:paraId="174187F7" w14:textId="56487498" w:rsidR="00911F01" w:rsidRPr="00102649" w:rsidRDefault="00911F01" w:rsidP="00911F01">
      <w:pPr>
        <w:pStyle w:val="Incontec"/>
        <w:rPr>
          <w:ins w:id="1954" w:author="andres camilo santana bohorquez" w:date="2017-02-17T09:36:00Z"/>
          <w:rFonts w:cs="Times New Roman"/>
        </w:rPr>
      </w:pPr>
      <w:ins w:id="1955" w:author="andres camilo santana bohorquez" w:date="2017-02-17T09:36:00Z">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discapacidad , como herramienta para caracterizar la zonas de la capital donde existe mayor densidad de personas con Limitación Cognitiva.  Para ver la ubicación de los centros estudiados ver la </w:t>
        </w:r>
        <w:r>
          <w:rPr>
            <w:rFonts w:cs="Times New Roman"/>
          </w:rPr>
          <w:t>Figura 5-</w:t>
        </w:r>
      </w:ins>
      <w:r w:rsidR="00DC3116">
        <w:rPr>
          <w:rFonts w:cs="Times New Roman"/>
        </w:rPr>
        <w:t>2</w:t>
      </w:r>
      <w:ins w:id="1956" w:author="andres camilo santana bohorquez" w:date="2017-02-17T09:36:00Z">
        <w:r w:rsidRPr="00102649">
          <w:rPr>
            <w:rFonts w:cs="Times New Roman"/>
          </w:rPr>
          <w:t>1.</w:t>
        </w:r>
      </w:ins>
    </w:p>
    <w:p w14:paraId="4809C50E" w14:textId="77777777" w:rsidR="00911F01" w:rsidRPr="00102649" w:rsidRDefault="00911F01" w:rsidP="00911F01">
      <w:pPr>
        <w:pStyle w:val="Incontec"/>
        <w:jc w:val="center"/>
        <w:rPr>
          <w:ins w:id="1957" w:author="andres camilo santana bohorquez" w:date="2017-02-17T09:36:00Z"/>
          <w:rFonts w:cs="Times New Roman"/>
        </w:rPr>
      </w:pPr>
      <w:ins w:id="1958" w:author="andres camilo santana bohorquez" w:date="2017-02-17T09:36:00Z">
        <w:r w:rsidRPr="00102649">
          <w:rPr>
            <w:rFonts w:cs="Times New Roman"/>
            <w:noProof/>
            <w:lang w:val="es-ES" w:eastAsia="es-ES"/>
            <w:rPrChange w:id="1959" w:author="Unknown">
              <w:rPr>
                <w:noProof/>
                <w:lang w:val="es-ES" w:eastAsia="es-ES"/>
              </w:rPr>
            </w:rPrChange>
          </w:rPr>
          <w:lastRenderedPageBreak/>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69">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ins>
    </w:p>
    <w:p w14:paraId="39D97803" w14:textId="36903B87" w:rsidR="00911F01" w:rsidRPr="000A0072" w:rsidRDefault="00911F01" w:rsidP="00911F01">
      <w:pPr>
        <w:pStyle w:val="Incontec"/>
        <w:rPr>
          <w:ins w:id="1960" w:author="andres camilo santana bohorquez" w:date="2017-02-17T09:36:00Z"/>
          <w:rFonts w:cs="Times New Roman"/>
          <w:sz w:val="22"/>
          <w:szCs w:val="22"/>
        </w:rPr>
      </w:pPr>
      <w:ins w:id="1961" w:author="andres camilo santana bohorquez" w:date="2017-02-17T09:36:00Z">
        <w:r w:rsidRPr="000A0072">
          <w:rPr>
            <w:rFonts w:cs="Times New Roman"/>
            <w:b/>
            <w:i/>
            <w:sz w:val="22"/>
            <w:szCs w:val="22"/>
          </w:rPr>
          <w:t>Figura 5-</w:t>
        </w:r>
      </w:ins>
      <w:r w:rsidR="00DC3116">
        <w:rPr>
          <w:rFonts w:cs="Times New Roman"/>
          <w:b/>
          <w:i/>
          <w:sz w:val="22"/>
          <w:szCs w:val="22"/>
        </w:rPr>
        <w:t>2</w:t>
      </w:r>
      <w:ins w:id="1962" w:author="andres camilo santana bohorquez" w:date="2017-02-17T09:36:00Z">
        <w:r w:rsidRPr="000A0072">
          <w:rPr>
            <w:rFonts w:cs="Times New Roman"/>
            <w:b/>
            <w:i/>
            <w:sz w:val="22"/>
            <w:szCs w:val="22"/>
          </w:rPr>
          <w:t>1</w:t>
        </w:r>
        <w:r w:rsidRPr="000A0072">
          <w:rPr>
            <w:rFonts w:cs="Times New Roman"/>
            <w:sz w:val="22"/>
            <w:szCs w:val="22"/>
          </w:rPr>
          <w:t>. Localización Centros Crecer y Centros de Desarrollo para personas mayores de 18 años con discapacidad  Fuente: Autores</w:t>
        </w:r>
      </w:ins>
    </w:p>
    <w:p w14:paraId="66DDE155" w14:textId="77777777" w:rsidR="00911F01" w:rsidRPr="00102649" w:rsidRDefault="00911F01" w:rsidP="00911F01">
      <w:pPr>
        <w:pStyle w:val="Incontec"/>
        <w:rPr>
          <w:ins w:id="1963" w:author="andres camilo santana bohorquez" w:date="2017-02-17T09:36:00Z"/>
          <w:rFonts w:cs="Times New Roman"/>
        </w:rPr>
      </w:pPr>
    </w:p>
    <w:p w14:paraId="691A5657" w14:textId="34ADE128" w:rsidR="00911F01" w:rsidRPr="00102649" w:rsidRDefault="00911F01" w:rsidP="00911F01">
      <w:pPr>
        <w:pStyle w:val="Incontec"/>
        <w:rPr>
          <w:ins w:id="1964" w:author="andres camilo santana bohorquez" w:date="2017-02-17T09:36:00Z"/>
          <w:rFonts w:cs="Times New Roman"/>
        </w:rPr>
      </w:pPr>
      <w:ins w:id="1965" w:author="andres camilo santana bohorquez" w:date="2017-02-17T09:36:00Z">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ins>
      <w:r w:rsidR="00DC3116">
        <w:rPr>
          <w:rFonts w:cs="Times New Roman"/>
        </w:rPr>
        <w:t>2</w:t>
      </w:r>
      <w:ins w:id="1966" w:author="andres camilo santana bohorquez" w:date="2017-02-17T09:36:00Z">
        <w:r w:rsidRPr="00102649">
          <w:rPr>
            <w:rFonts w:cs="Times New Roman"/>
          </w:rPr>
          <w:t>2</w:t>
        </w:r>
      </w:ins>
    </w:p>
    <w:p w14:paraId="326F26FE" w14:textId="77777777" w:rsidR="00911F01" w:rsidRPr="00102649" w:rsidRDefault="00911F01" w:rsidP="00911F01">
      <w:pPr>
        <w:pStyle w:val="Incontec"/>
        <w:rPr>
          <w:ins w:id="1967" w:author="andres camilo santana bohorquez" w:date="2017-02-17T09:36:00Z"/>
          <w:rFonts w:cs="Times New Roman"/>
        </w:rPr>
      </w:pPr>
    </w:p>
    <w:p w14:paraId="6D379A83" w14:textId="77777777" w:rsidR="00911F01" w:rsidRPr="00102649" w:rsidRDefault="00911F01" w:rsidP="00911F01">
      <w:pPr>
        <w:pStyle w:val="Incontec"/>
        <w:rPr>
          <w:ins w:id="1968" w:author="andres camilo santana bohorquez" w:date="2017-02-17T09:36:00Z"/>
          <w:rFonts w:cs="Times New Roman"/>
        </w:rPr>
      </w:pPr>
      <w:ins w:id="1969" w:author="andres camilo santana bohorquez" w:date="2017-02-17T09:36:00Z">
        <w:r>
          <w:rPr>
            <w:noProof/>
            <w:lang w:val="es-ES" w:eastAsia="es-ES"/>
          </w:rPr>
          <w:lastRenderedPageBreak/>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4751705"/>
                      </a:xfrm>
                      <a:prstGeom prst="rect">
                        <a:avLst/>
                      </a:prstGeom>
                    </pic:spPr>
                  </pic:pic>
                </a:graphicData>
              </a:graphic>
            </wp:inline>
          </w:drawing>
        </w:r>
      </w:ins>
    </w:p>
    <w:p w14:paraId="092F954B" w14:textId="0DA391A1" w:rsidR="00911F01" w:rsidRPr="000A0072" w:rsidRDefault="00911F01" w:rsidP="00911F01">
      <w:pPr>
        <w:pStyle w:val="Incontec"/>
        <w:rPr>
          <w:ins w:id="1970" w:author="andres camilo santana bohorquez" w:date="2017-02-17T09:36:00Z"/>
          <w:rFonts w:cs="Times New Roman"/>
          <w:sz w:val="22"/>
          <w:szCs w:val="22"/>
        </w:rPr>
      </w:pPr>
      <w:ins w:id="1971" w:author="andres camilo santana bohorquez" w:date="2017-02-17T09:36:00Z">
        <w:r w:rsidRPr="000A0072">
          <w:rPr>
            <w:rFonts w:cs="Times New Roman"/>
            <w:b/>
            <w:i/>
            <w:sz w:val="22"/>
            <w:szCs w:val="22"/>
          </w:rPr>
          <w:t>Figura 5-</w:t>
        </w:r>
      </w:ins>
      <w:r w:rsidR="00DC3116">
        <w:rPr>
          <w:rFonts w:cs="Times New Roman"/>
          <w:b/>
          <w:i/>
          <w:sz w:val="22"/>
          <w:szCs w:val="22"/>
        </w:rPr>
        <w:t>2</w:t>
      </w:r>
      <w:ins w:id="1972" w:author="andres camilo santana bohorquez" w:date="2017-02-17T09:36:00Z">
        <w:r w:rsidRPr="000A0072">
          <w:rPr>
            <w:rFonts w:cs="Times New Roman"/>
            <w:b/>
            <w:i/>
            <w:sz w:val="22"/>
            <w:szCs w:val="22"/>
          </w:rPr>
          <w:t>2</w:t>
        </w:r>
        <w:r w:rsidRPr="000A0072">
          <w:rPr>
            <w:rFonts w:cs="Times New Roman"/>
            <w:sz w:val="22"/>
            <w:szCs w:val="22"/>
          </w:rPr>
          <w:t>.  Zona escogida para la ubicación del Inmueble Fuente: Autores</w:t>
        </w:r>
      </w:ins>
    </w:p>
    <w:p w14:paraId="017F21E9" w14:textId="77777777" w:rsidR="00911F01" w:rsidRPr="00102649" w:rsidRDefault="00911F01" w:rsidP="00911F01">
      <w:pPr>
        <w:pStyle w:val="Incontec"/>
        <w:rPr>
          <w:ins w:id="1973" w:author="andres camilo santana bohorquez" w:date="2017-02-17T09:36:00Z"/>
          <w:rFonts w:cs="Times New Roman"/>
        </w:rPr>
      </w:pPr>
    </w:p>
    <w:p w14:paraId="05449BF3" w14:textId="77777777" w:rsidR="00911F01" w:rsidRPr="00102649" w:rsidRDefault="00911F01" w:rsidP="00911F01">
      <w:pPr>
        <w:pStyle w:val="Incontec"/>
        <w:rPr>
          <w:ins w:id="1974" w:author="andres camilo santana bohorquez" w:date="2017-02-17T09:36:00Z"/>
          <w:rFonts w:cs="Times New Roman"/>
        </w:rPr>
      </w:pPr>
      <w:ins w:id="1975" w:author="andres camilo santana bohorquez" w:date="2017-02-17T09:36:00Z">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ins>
    </w:p>
    <w:p w14:paraId="341F6483" w14:textId="77777777" w:rsidR="00911F01" w:rsidRDefault="00911F01" w:rsidP="00911F01">
      <w:pPr>
        <w:rPr>
          <w:ins w:id="1976" w:author="andres camilo santana bohorquez" w:date="2017-02-17T09:36:00Z"/>
        </w:rPr>
      </w:pPr>
    </w:p>
    <w:p w14:paraId="335FD382" w14:textId="77777777" w:rsidR="00911F01" w:rsidRPr="00F10F68" w:rsidRDefault="00911F01" w:rsidP="00911F01">
      <w:pPr>
        <w:jc w:val="both"/>
        <w:rPr>
          <w:ins w:id="1977" w:author="andres camilo santana bohorquez" w:date="2017-02-17T09:36:00Z"/>
          <w:rFonts w:ascii="LM Roman 10" w:hAnsi="LM Roman 10"/>
          <w:sz w:val="24"/>
        </w:rPr>
      </w:pPr>
      <w:ins w:id="1978" w:author="andres camilo santana bohorquez" w:date="2017-02-17T09:36:00Z">
        <w:r w:rsidRPr="00F10F68">
          <w:rPr>
            <w:rFonts w:ascii="LM Roman 10" w:hAnsi="LM Roman 10"/>
            <w:sz w:val="24"/>
          </w:rPr>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ins>
    </w:p>
    <w:p w14:paraId="7E41FB93" w14:textId="571675A6" w:rsidR="00911F01" w:rsidRDefault="00911F01" w:rsidP="00911F01">
      <w:pPr>
        <w:jc w:val="both"/>
        <w:rPr>
          <w:ins w:id="1979" w:author="andres camilo santana bohorquez" w:date="2017-02-17T09:36:00Z"/>
          <w:rFonts w:ascii="LM Roman 10" w:hAnsi="LM Roman 10"/>
          <w:sz w:val="24"/>
        </w:rPr>
      </w:pPr>
      <w:ins w:id="1980" w:author="andres camilo santana bohorquez" w:date="2017-02-17T09:36:00Z">
        <w:r w:rsidRPr="00F10F68">
          <w:rPr>
            <w:rFonts w:ascii="LM Roman 10" w:hAnsi="LM Roman 10"/>
            <w:sz w:val="24"/>
          </w:rPr>
          <w:t xml:space="preserve">Parquesoft </w:t>
        </w:r>
        <w:r>
          <w:rPr>
            <w:rFonts w:ascii="LM Roman 10" w:hAnsi="LM Roman 10"/>
            <w:sz w:val="24"/>
          </w:rPr>
          <w:t xml:space="preserve">Bogotá es </w:t>
        </w:r>
        <w:r w:rsidRPr="00F51B12">
          <w:rPr>
            <w:rFonts w:ascii="LM Roman 10" w:hAnsi="LM Roman 10"/>
            <w:sz w:val="24"/>
          </w:rPr>
          <w:t xml:space="preserve">Fundación Parque Tecnológico de Software </w:t>
        </w:r>
        <w:r>
          <w:rPr>
            <w:rFonts w:ascii="LM Roman 10" w:hAnsi="LM Roman 10"/>
            <w:sz w:val="24"/>
          </w:rPr>
          <w:t>que ofrece un e</w:t>
        </w:r>
        <w:r w:rsidRPr="00F51B12">
          <w:rPr>
            <w:rFonts w:ascii="LM Roman 10" w:hAnsi="LM Roman 10"/>
            <w:sz w:val="24"/>
          </w:rPr>
          <w:t>spacio para emprendedores de la industria de software nacional.</w:t>
        </w:r>
        <w:r>
          <w:rPr>
            <w:rFonts w:ascii="LM Roman 10" w:hAnsi="LM Roman 10"/>
            <w:sz w:val="24"/>
          </w:rPr>
          <w:t xml:space="preserve"> Dicha entidad ubicada en </w:t>
        </w:r>
        <w:r w:rsidRPr="00F51B12">
          <w:rPr>
            <w:rFonts w:ascii="LM Roman 10" w:hAnsi="LM Roman 10"/>
            <w:sz w:val="24"/>
          </w:rPr>
          <w:t>Calle 25 # 32 – 37 Bogotá</w:t>
        </w:r>
        <w:r>
          <w:rPr>
            <w:rFonts w:ascii="LM Roman 10" w:hAnsi="LM Roman 10"/>
            <w:sz w:val="24"/>
          </w:rPr>
          <w:t xml:space="preserve"> (ver Figura 5-</w:t>
        </w:r>
      </w:ins>
      <w:r w:rsidR="00DC3116">
        <w:rPr>
          <w:rFonts w:ascii="LM Roman 10" w:hAnsi="LM Roman 10"/>
          <w:sz w:val="24"/>
        </w:rPr>
        <w:t>2</w:t>
      </w:r>
      <w:ins w:id="1981" w:author="andres camilo santana bohorquez" w:date="2017-02-17T09:36:00Z">
        <w:r>
          <w:rPr>
            <w:rFonts w:ascii="LM Roman 10" w:hAnsi="LM Roman 10"/>
            <w:sz w:val="24"/>
          </w:rPr>
          <w:t xml:space="preserve">3) </w:t>
        </w:r>
        <w:r w:rsidRPr="00F10F68">
          <w:rPr>
            <w:rFonts w:ascii="LM Roman 10" w:hAnsi="LM Roman 10"/>
            <w:sz w:val="24"/>
          </w:rPr>
          <w:t xml:space="preserve">arrienda un puesto de trabajo </w:t>
        </w:r>
        <w:r w:rsidRPr="00F10F68">
          <w:rPr>
            <w:rFonts w:ascii="LM Roman 10" w:hAnsi="LM Roman 10"/>
            <w:sz w:val="24"/>
          </w:rPr>
          <w:lastRenderedPageBreak/>
          <w:t xml:space="preserve">por un valor de </w:t>
        </w:r>
        <w:r w:rsidRPr="00B86080">
          <w:rPr>
            <w:rFonts w:ascii="LM Roman 10" w:hAnsi="LM Roman 10"/>
            <w:b/>
            <w:sz w:val="24"/>
          </w:rPr>
          <w:t>$270.000</w:t>
        </w:r>
        <w:r w:rsidRPr="00F10F68">
          <w:rPr>
            <w:rFonts w:ascii="LM Roman 10" w:hAnsi="LM Roman 10"/>
            <w:sz w:val="24"/>
          </w:rPr>
          <w:t xml:space="preserve"> pesos colombianos</w:t>
        </w:r>
        <w:r>
          <w:rPr>
            <w:rFonts w:ascii="LM Roman 10" w:hAnsi="LM Roman 10"/>
            <w:sz w:val="24"/>
          </w:rPr>
          <w:t xml:space="preserve"> por mes</w:t>
        </w:r>
        <w:r w:rsidRPr="00F10F68">
          <w:rPr>
            <w:rFonts w:ascii="LM Roman 10" w:hAnsi="LM Roman 10"/>
            <w:sz w:val="24"/>
          </w:rPr>
          <w:t>, esta oferta incluye los servicios anteriormente mencionados</w:t>
        </w:r>
        <w:r>
          <w:rPr>
            <w:rFonts w:ascii="LM Roman 10" w:hAnsi="LM Roman 10"/>
            <w:sz w:val="24"/>
          </w:rPr>
          <w:t xml:space="preserve"> además de ofrecer un espacio para el desarrollo tecnológico al ser el</w:t>
        </w:r>
        <w:r w:rsidRPr="00F51B12">
          <w:rPr>
            <w:rFonts w:ascii="LM Roman 10" w:hAnsi="LM Roman 10"/>
            <w:sz w:val="24"/>
          </w:rPr>
          <w:t xml:space="preserve"> clúster de ciencia y tecnología más grande de Colombia</w:t>
        </w:r>
        <w:r>
          <w:rPr>
            <w:rFonts w:ascii="LM Roman 10" w:hAnsi="LM Roman 10"/>
            <w:sz w:val="24"/>
          </w:rPr>
          <w:t>.</w:t>
        </w:r>
      </w:ins>
    </w:p>
    <w:p w14:paraId="445D3AB0" w14:textId="77777777" w:rsidR="00911F01" w:rsidRDefault="00911F01" w:rsidP="00911F01">
      <w:pPr>
        <w:jc w:val="both"/>
        <w:rPr>
          <w:ins w:id="1982" w:author="andres camilo santana bohorquez" w:date="2017-02-17T09:36:00Z"/>
          <w:rFonts w:ascii="LM Roman 10" w:hAnsi="LM Roman 10"/>
          <w:sz w:val="24"/>
        </w:rPr>
      </w:pPr>
    </w:p>
    <w:p w14:paraId="47A152F8" w14:textId="77777777" w:rsidR="00911F01" w:rsidRDefault="00911F01" w:rsidP="00911F01">
      <w:pPr>
        <w:jc w:val="center"/>
        <w:rPr>
          <w:ins w:id="1983" w:author="andres camilo santana bohorquez" w:date="2017-02-17T09:36:00Z"/>
          <w:rFonts w:ascii="LM Roman 10" w:hAnsi="LM Roman 10"/>
          <w:sz w:val="24"/>
        </w:rPr>
      </w:pPr>
      <w:ins w:id="1984" w:author="andres camilo santana bohorquez" w:date="2017-02-17T09:36:00Z">
        <w:r>
          <w:rPr>
            <w:noProof/>
            <w:lang w:val="es-ES" w:eastAsia="es-ES"/>
          </w:rPr>
          <w:drawing>
            <wp:inline distT="0" distB="0" distL="0" distR="0" wp14:anchorId="57588E6E" wp14:editId="7B5CEFD8">
              <wp:extent cx="3942608" cy="455543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6591" t="15701" r="21203" b="18094"/>
                      <a:stretch/>
                    </pic:blipFill>
                    <pic:spPr bwMode="auto">
                      <a:xfrm>
                        <a:off x="0" y="0"/>
                        <a:ext cx="3952606" cy="4566987"/>
                      </a:xfrm>
                      <a:prstGeom prst="rect">
                        <a:avLst/>
                      </a:prstGeom>
                      <a:ln>
                        <a:noFill/>
                      </a:ln>
                      <a:extLst>
                        <a:ext uri="{53640926-AAD7-44D8-BBD7-CCE9431645EC}">
                          <a14:shadowObscured xmlns:a14="http://schemas.microsoft.com/office/drawing/2010/main"/>
                        </a:ext>
                      </a:extLst>
                    </pic:spPr>
                  </pic:pic>
                </a:graphicData>
              </a:graphic>
            </wp:inline>
          </w:drawing>
        </w:r>
      </w:ins>
    </w:p>
    <w:p w14:paraId="12F8D68D" w14:textId="13AC48EF" w:rsidR="00911F01" w:rsidRPr="000A0072" w:rsidRDefault="00911F01" w:rsidP="00911F01">
      <w:pPr>
        <w:jc w:val="both"/>
        <w:rPr>
          <w:ins w:id="1985" w:author="andres camilo santana bohorquez" w:date="2017-02-17T09:36:00Z"/>
          <w:rFonts w:ascii="LM Roman 10" w:hAnsi="LM Roman 10"/>
        </w:rPr>
      </w:pPr>
      <w:ins w:id="1986" w:author="andres camilo santana bohorquez" w:date="2017-02-17T09:36:00Z">
        <w:r w:rsidRPr="000A0072">
          <w:rPr>
            <w:rFonts w:ascii="LM Roman 10" w:hAnsi="LM Roman 10"/>
            <w:b/>
            <w:i/>
          </w:rPr>
          <w:t>Figura 5-</w:t>
        </w:r>
      </w:ins>
      <w:r w:rsidR="00DC3116">
        <w:rPr>
          <w:rFonts w:ascii="LM Roman 10" w:hAnsi="LM Roman 10"/>
          <w:b/>
          <w:i/>
        </w:rPr>
        <w:t>2</w:t>
      </w:r>
      <w:ins w:id="1987" w:author="andres camilo santana bohorquez" w:date="2017-02-17T09:36:00Z">
        <w:r w:rsidRPr="000A0072">
          <w:rPr>
            <w:rFonts w:ascii="LM Roman 10" w:hAnsi="LM Roman 10"/>
            <w:b/>
            <w:i/>
          </w:rPr>
          <w:t>3</w:t>
        </w:r>
        <w:r w:rsidRPr="000A0072">
          <w:rPr>
            <w:rFonts w:ascii="LM Roman 10" w:hAnsi="LM Roman 10"/>
          </w:rPr>
          <w:t>. Ubicación Parquesoft. Fuente: Autores.</w:t>
        </w:r>
      </w:ins>
    </w:p>
    <w:p w14:paraId="6F4BAC9F" w14:textId="77777777" w:rsidR="00911F01" w:rsidRDefault="00911F01" w:rsidP="00911F01">
      <w:pPr>
        <w:jc w:val="both"/>
        <w:rPr>
          <w:ins w:id="1988" w:author="andres camilo santana bohorquez" w:date="2017-02-17T09:36:00Z"/>
          <w:rFonts w:ascii="LM Roman 10" w:hAnsi="LM Roman 10"/>
          <w:sz w:val="24"/>
        </w:rPr>
      </w:pPr>
    </w:p>
    <w:p w14:paraId="452A41F4" w14:textId="77777777" w:rsidR="00911F01" w:rsidRDefault="00911F01" w:rsidP="00911F01">
      <w:pPr>
        <w:jc w:val="both"/>
        <w:rPr>
          <w:ins w:id="1989" w:author="andres camilo santana bohorquez" w:date="2017-02-17T09:36:00Z"/>
          <w:rFonts w:ascii="LM Roman 10" w:hAnsi="LM Roman 10"/>
          <w:sz w:val="24"/>
        </w:rPr>
      </w:pPr>
    </w:p>
    <w:p w14:paraId="01310097" w14:textId="77777777" w:rsidR="00911F01" w:rsidRDefault="00911F01" w:rsidP="00911F01">
      <w:pPr>
        <w:jc w:val="both"/>
        <w:rPr>
          <w:ins w:id="1990" w:author="andres camilo santana bohorquez" w:date="2017-02-17T09:36:00Z"/>
          <w:rFonts w:ascii="LM Roman 10" w:hAnsi="LM Roman 10"/>
          <w:sz w:val="24"/>
        </w:rPr>
      </w:pPr>
    </w:p>
    <w:p w14:paraId="4FF05741" w14:textId="77777777" w:rsidR="00911F01" w:rsidRDefault="00911F01" w:rsidP="00911F01">
      <w:pPr>
        <w:jc w:val="both"/>
        <w:rPr>
          <w:ins w:id="1991" w:author="andres camilo santana bohorquez" w:date="2017-02-17T09:36:00Z"/>
          <w:rFonts w:ascii="LM Roman 10" w:hAnsi="LM Roman 10"/>
          <w:sz w:val="24"/>
        </w:rPr>
      </w:pPr>
    </w:p>
    <w:p w14:paraId="52502D82" w14:textId="77777777" w:rsidR="00911F01" w:rsidRPr="0018414A" w:rsidRDefault="00911F01" w:rsidP="00911F01">
      <w:pPr>
        <w:pStyle w:val="Incontec"/>
        <w:rPr>
          <w:ins w:id="1992" w:author="andres camilo santana bohorquez" w:date="2017-02-17T09:36:00Z"/>
          <w:rFonts w:cs="Times New Roman"/>
          <w:i/>
        </w:rPr>
      </w:pPr>
      <w:ins w:id="1993" w:author="andres camilo santana bohorquez" w:date="2017-02-17T09:36:00Z">
        <w:r w:rsidRPr="0018414A">
          <w:rPr>
            <w:rFonts w:eastAsia="Arial" w:cs="Times New Roman"/>
            <w:i/>
          </w:rPr>
          <w:t>Distribución Espacial.</w:t>
        </w:r>
      </w:ins>
    </w:p>
    <w:p w14:paraId="68EEB1CF" w14:textId="5376B451" w:rsidR="00911F01" w:rsidRPr="00102649" w:rsidRDefault="00911F01" w:rsidP="00911F01">
      <w:pPr>
        <w:pStyle w:val="Incontec"/>
        <w:rPr>
          <w:ins w:id="1994" w:author="andres camilo santana bohorquez" w:date="2017-02-17T09:36:00Z"/>
          <w:rFonts w:cs="Times New Roman"/>
        </w:rPr>
      </w:pPr>
      <w:ins w:id="1995" w:author="andres camilo santana bohorquez" w:date="2017-02-17T09:36:00Z">
        <w:r>
          <w:rPr>
            <w:rFonts w:eastAsia="Arial" w:cs="Times New Roman"/>
          </w:rPr>
          <w:t>Parquesoft ofrece un puesto de trabajo compuesto por un escritorio y una silla, la distribución de este puesto es ligado a la disposición de los mismos. A continuación se presenta un mapa general del edificio con sus Zonas de trabajo</w:t>
        </w:r>
      </w:ins>
      <w:r w:rsidR="00B65399">
        <w:rPr>
          <w:rFonts w:eastAsia="Arial" w:cs="Times New Roman"/>
        </w:rPr>
        <w:t xml:space="preserve"> ver figura 5-</w:t>
      </w:r>
      <w:r w:rsidR="00DC3116">
        <w:rPr>
          <w:rFonts w:eastAsia="Arial" w:cs="Times New Roman"/>
        </w:rPr>
        <w:t>2</w:t>
      </w:r>
      <w:r w:rsidR="00B65399">
        <w:rPr>
          <w:rFonts w:eastAsia="Arial" w:cs="Times New Roman"/>
        </w:rPr>
        <w:t>4</w:t>
      </w:r>
      <w:ins w:id="1996" w:author="andres camilo santana bohorquez" w:date="2017-02-17T09:36:00Z">
        <w:r>
          <w:rPr>
            <w:rFonts w:eastAsia="Arial" w:cs="Times New Roman"/>
          </w:rPr>
          <w:t>.</w:t>
        </w:r>
      </w:ins>
    </w:p>
    <w:p w14:paraId="28284D62" w14:textId="77777777" w:rsidR="00911F01" w:rsidRPr="00102649" w:rsidRDefault="00911F01" w:rsidP="00911F01">
      <w:pPr>
        <w:pStyle w:val="Incontec"/>
        <w:rPr>
          <w:ins w:id="1997" w:author="andres camilo santana bohorquez" w:date="2017-02-17T09:36:00Z"/>
          <w:rFonts w:cs="Times New Roman"/>
        </w:rPr>
      </w:pPr>
      <w:ins w:id="1998" w:author="andres camilo santana bohorquez" w:date="2017-02-17T09:36:00Z">
        <w:r w:rsidRPr="00102649">
          <w:rPr>
            <w:rFonts w:eastAsia="Arial" w:cs="Times New Roman"/>
          </w:rPr>
          <w:lastRenderedPageBreak/>
          <w:t xml:space="preserve"> Distribución Interna</w:t>
        </w:r>
      </w:ins>
    </w:p>
    <w:p w14:paraId="2D2D73C2" w14:textId="77777777" w:rsidR="00911F01" w:rsidRPr="00102649" w:rsidRDefault="00911F01" w:rsidP="00911F01">
      <w:pPr>
        <w:pStyle w:val="Incontec"/>
        <w:rPr>
          <w:ins w:id="1999" w:author="andres camilo santana bohorquez" w:date="2017-02-17T09:36:00Z"/>
          <w:rFonts w:cs="Times New Roman"/>
        </w:rPr>
      </w:pPr>
      <w:ins w:id="2000" w:author="andres camilo santana bohorquez" w:date="2017-02-17T09:36:00Z">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ins>
    </w:p>
    <w:p w14:paraId="43BE9412" w14:textId="77777777" w:rsidR="00911F01" w:rsidRDefault="00911F01" w:rsidP="00911F01">
      <w:pPr>
        <w:pStyle w:val="Incontec"/>
        <w:jc w:val="center"/>
        <w:rPr>
          <w:ins w:id="2001" w:author="andres camilo santana bohorquez" w:date="2017-02-17T09:36:00Z"/>
          <w:rFonts w:cs="Times New Roman"/>
        </w:rPr>
      </w:pPr>
      <w:ins w:id="2002" w:author="andres camilo santana bohorquez" w:date="2017-02-17T09:36:00Z">
        <w:r>
          <w:rPr>
            <w:rFonts w:cs="Times New Roman"/>
            <w:noProof/>
            <w:lang w:val="es-ES" w:eastAsia="es-ES"/>
            <w:rPrChange w:id="2003" w:author="Unknown">
              <w:rPr>
                <w:noProof/>
                <w:lang w:val="es-ES" w:eastAsia="es-ES"/>
              </w:rPr>
            </w:rPrChange>
          </w:rPr>
          <w:drawing>
            <wp:inline distT="0" distB="0" distL="0" distR="0" wp14:anchorId="376A2229" wp14:editId="7DAD5FEC">
              <wp:extent cx="4401879" cy="5083727"/>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2">
                        <a:extLst>
                          <a:ext uri="{28A0092B-C50C-407E-A947-70E740481C1C}">
                            <a14:useLocalDpi xmlns:a14="http://schemas.microsoft.com/office/drawing/2010/main" val="0"/>
                          </a:ext>
                        </a:extLst>
                      </a:blip>
                      <a:stretch>
                        <a:fillRect/>
                      </a:stretch>
                    </pic:blipFill>
                    <pic:spPr>
                      <a:xfrm>
                        <a:off x="0" y="0"/>
                        <a:ext cx="4407409" cy="5090114"/>
                      </a:xfrm>
                      <a:prstGeom prst="rect">
                        <a:avLst/>
                      </a:prstGeom>
                    </pic:spPr>
                  </pic:pic>
                </a:graphicData>
              </a:graphic>
            </wp:inline>
          </w:drawing>
        </w:r>
      </w:ins>
    </w:p>
    <w:p w14:paraId="01435208" w14:textId="0BF069CF" w:rsidR="00911F01" w:rsidRPr="000A0072" w:rsidRDefault="00911F01" w:rsidP="00911F01">
      <w:pPr>
        <w:pStyle w:val="Incontec"/>
        <w:rPr>
          <w:ins w:id="2004" w:author="andres camilo santana bohorquez" w:date="2017-02-17T09:36:00Z"/>
          <w:rFonts w:cs="Times New Roman"/>
          <w:sz w:val="22"/>
          <w:szCs w:val="22"/>
        </w:rPr>
      </w:pPr>
      <w:ins w:id="2005" w:author="andres camilo santana bohorquez" w:date="2017-02-17T09:36:00Z">
        <w:r w:rsidRPr="000A0072">
          <w:rPr>
            <w:rFonts w:cs="Times New Roman"/>
            <w:b/>
            <w:i/>
            <w:sz w:val="22"/>
            <w:szCs w:val="22"/>
          </w:rPr>
          <w:t>Figura 5-</w:t>
        </w:r>
      </w:ins>
      <w:r w:rsidR="00DC3116">
        <w:rPr>
          <w:rFonts w:cs="Times New Roman"/>
          <w:b/>
          <w:i/>
          <w:sz w:val="22"/>
          <w:szCs w:val="22"/>
        </w:rPr>
        <w:t>2</w:t>
      </w:r>
      <w:ins w:id="2006" w:author="andres camilo santana bohorquez" w:date="2017-02-17T09:36:00Z">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primera planta. Fuente: Autores</w:t>
        </w:r>
      </w:ins>
    </w:p>
    <w:p w14:paraId="0EAEA811" w14:textId="77777777" w:rsidR="00911F01" w:rsidRPr="00F10F68" w:rsidRDefault="00911F01" w:rsidP="00911F01">
      <w:pPr>
        <w:pStyle w:val="Incontec"/>
        <w:rPr>
          <w:ins w:id="2007" w:author="andres camilo santana bohorquez" w:date="2017-02-17T09:36:00Z"/>
        </w:rPr>
      </w:pPr>
    </w:p>
    <w:p w14:paraId="5D725FA1" w14:textId="77777777" w:rsidR="00911F01" w:rsidRPr="00F73137" w:rsidRDefault="00911F01" w:rsidP="00E75E0F">
      <w:pPr>
        <w:pStyle w:val="Prrafodelista"/>
        <w:numPr>
          <w:ilvl w:val="2"/>
          <w:numId w:val="1"/>
        </w:numPr>
        <w:outlineLvl w:val="2"/>
        <w:rPr>
          <w:ins w:id="2008" w:author="andres camilo santana bohorquez" w:date="2017-02-17T09:36:00Z"/>
          <w:rFonts w:ascii="LM Roman 10" w:hAnsi="LM Roman 10"/>
          <w:sz w:val="24"/>
        </w:rPr>
      </w:pPr>
      <w:bookmarkStart w:id="2009" w:name="_Toc475311940"/>
      <w:ins w:id="2010" w:author="andres camilo santana bohorquez" w:date="2017-02-17T09:36:00Z">
        <w:r w:rsidRPr="00F73137">
          <w:rPr>
            <w:rFonts w:ascii="LM Roman 10" w:hAnsi="LM Roman 10"/>
            <w:sz w:val="24"/>
          </w:rPr>
          <w:t>Estructura Organizacional</w:t>
        </w:r>
        <w:bookmarkEnd w:id="2009"/>
      </w:ins>
    </w:p>
    <w:p w14:paraId="07CB8576" w14:textId="77777777" w:rsidR="00911F01" w:rsidRPr="00F73137" w:rsidRDefault="00911F01" w:rsidP="00911F01">
      <w:pPr>
        <w:rPr>
          <w:ins w:id="2011" w:author="andres camilo santana bohorquez" w:date="2017-02-17T09:36:00Z"/>
          <w:rFonts w:ascii="LM Roman 10" w:hAnsi="LM Roman 10"/>
          <w:sz w:val="24"/>
        </w:rPr>
      </w:pPr>
    </w:p>
    <w:p w14:paraId="25CBB31F" w14:textId="77777777" w:rsidR="00911F01" w:rsidRDefault="00911F01" w:rsidP="00911F01">
      <w:pPr>
        <w:pStyle w:val="Incontec"/>
        <w:rPr>
          <w:ins w:id="2012" w:author="andres camilo santana bohorquez" w:date="2017-02-17T09:36:00Z"/>
          <w:rFonts w:eastAsia="Arial" w:cs="Times New Roman"/>
        </w:rPr>
      </w:pPr>
      <w:ins w:id="2013" w:author="andres camilo santana bohorquez" w:date="2017-02-17T09:36:00Z">
        <w:r w:rsidRPr="00102649">
          <w:rPr>
            <w:rFonts w:eastAsia="Arial" w:cs="Times New Roman"/>
          </w:rPr>
          <w:t>Para el proyecto se determinó que la mejor forma de organización es la siguiente:</w:t>
        </w:r>
      </w:ins>
    </w:p>
    <w:p w14:paraId="12A36908" w14:textId="77777777" w:rsidR="00911F01" w:rsidRDefault="00911F01" w:rsidP="00911F01">
      <w:pPr>
        <w:rPr>
          <w:ins w:id="2014" w:author="andres camilo santana bohorquez" w:date="2017-02-17T09:36:00Z"/>
        </w:rPr>
      </w:pPr>
    </w:p>
    <w:p w14:paraId="2201174C" w14:textId="77777777" w:rsidR="00911F01" w:rsidRPr="00102649" w:rsidRDefault="00911F01" w:rsidP="00911F01">
      <w:pPr>
        <w:pStyle w:val="Incontec"/>
        <w:rPr>
          <w:ins w:id="2015" w:author="andres camilo santana bohorquez" w:date="2017-02-17T09:36:00Z"/>
          <w:rFonts w:cs="Times New Roman"/>
        </w:rPr>
      </w:pPr>
      <w:ins w:id="2016" w:author="andres camilo santana bohorquez" w:date="2017-02-17T09:36:00Z">
        <w:r w:rsidRPr="0022378D">
          <w:rPr>
            <w:rFonts w:eastAsia="Arial" w:cs="Times New Roman"/>
            <w:i/>
          </w:rPr>
          <w:lastRenderedPageBreak/>
          <w:t>Modelo Administrativo para la Operación</w:t>
        </w:r>
        <w:r w:rsidRPr="00102649">
          <w:rPr>
            <w:rFonts w:eastAsia="Arial" w:cs="Times New Roman"/>
          </w:rPr>
          <w:t>.</w:t>
        </w:r>
      </w:ins>
    </w:p>
    <w:p w14:paraId="1EE78BB7" w14:textId="77777777" w:rsidR="00911F01" w:rsidRPr="0022378D" w:rsidRDefault="00911F01" w:rsidP="00911F01">
      <w:pPr>
        <w:pStyle w:val="Incontec"/>
        <w:rPr>
          <w:ins w:id="2017" w:author="andres camilo santana bohorquez" w:date="2017-02-17T09:36:00Z"/>
          <w:rFonts w:eastAsia="Arial" w:cs="Times New Roman"/>
        </w:rPr>
      </w:pPr>
      <w:ins w:id="2018" w:author="andres camilo santana bohorquez" w:date="2017-02-17T09:36:00Z">
        <w:r>
          <w:rPr>
            <w:rFonts w:eastAsia="Arial" w:cs="Times New Roman"/>
          </w:rPr>
          <w:t xml:space="preserve">La empresa se dividirá en 4 </w:t>
        </w:r>
        <w:r w:rsidRPr="0022378D">
          <w:rPr>
            <w:rFonts w:eastAsia="Arial" w:cs="Times New Roman"/>
          </w:rPr>
          <w:t>áreas principales:</w:t>
        </w:r>
      </w:ins>
    </w:p>
    <w:p w14:paraId="33E79B70" w14:textId="77777777" w:rsidR="00911F01" w:rsidRDefault="00911F01" w:rsidP="00911F01">
      <w:pPr>
        <w:pStyle w:val="Incontec"/>
        <w:numPr>
          <w:ilvl w:val="0"/>
          <w:numId w:val="12"/>
        </w:numPr>
        <w:rPr>
          <w:ins w:id="2019" w:author="andres camilo santana bohorquez" w:date="2017-02-17T09:36:00Z"/>
          <w:rFonts w:eastAsia="Arial"/>
        </w:rPr>
      </w:pPr>
      <w:ins w:id="2020" w:author="andres camilo santana bohorquez" w:date="2017-02-17T09:36:00Z">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ins>
    </w:p>
    <w:p w14:paraId="5742D4C1" w14:textId="77777777" w:rsidR="00911F01" w:rsidRPr="000D61A3" w:rsidRDefault="00911F01" w:rsidP="00911F01">
      <w:pPr>
        <w:rPr>
          <w:ins w:id="2021" w:author="andres camilo santana bohorquez" w:date="2017-02-17T09:36:00Z"/>
        </w:rPr>
      </w:pPr>
    </w:p>
    <w:p w14:paraId="39E8CB60" w14:textId="77777777" w:rsidR="00911F01" w:rsidRPr="0022378D" w:rsidRDefault="00911F01" w:rsidP="00911F01">
      <w:pPr>
        <w:pStyle w:val="Incontec"/>
        <w:numPr>
          <w:ilvl w:val="0"/>
          <w:numId w:val="12"/>
        </w:numPr>
        <w:rPr>
          <w:ins w:id="2022" w:author="andres camilo santana bohorquez" w:date="2017-02-17T09:36:00Z"/>
          <w:rFonts w:eastAsia="Arial"/>
        </w:rPr>
      </w:pPr>
      <w:ins w:id="2023" w:author="andres camilo santana bohorquez" w:date="2017-02-17T09:36:00Z">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ins>
    </w:p>
    <w:p w14:paraId="32CF04DB" w14:textId="77777777" w:rsidR="00911F01" w:rsidRDefault="00911F01" w:rsidP="00911F01">
      <w:pPr>
        <w:pStyle w:val="Incontec"/>
        <w:numPr>
          <w:ilvl w:val="0"/>
          <w:numId w:val="12"/>
        </w:numPr>
        <w:rPr>
          <w:ins w:id="2024" w:author="andres camilo santana bohorquez" w:date="2017-02-17T09:36:00Z"/>
          <w:rFonts w:cs="CMR12"/>
        </w:rPr>
      </w:pPr>
      <w:ins w:id="2025" w:author="andres camilo santana bohorquez" w:date="2017-02-17T09:36:00Z">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ins>
    </w:p>
    <w:p w14:paraId="4AFA1D60" w14:textId="77777777" w:rsidR="00911F01" w:rsidRDefault="00911F01" w:rsidP="00911F01">
      <w:pPr>
        <w:rPr>
          <w:ins w:id="2026" w:author="andres camilo santana bohorquez" w:date="2017-02-17T09:36:00Z"/>
        </w:rPr>
      </w:pPr>
    </w:p>
    <w:p w14:paraId="7845C137" w14:textId="77777777" w:rsidR="00911F01" w:rsidRPr="0022378D" w:rsidRDefault="00911F01" w:rsidP="00911F01">
      <w:pPr>
        <w:pStyle w:val="Incontec"/>
        <w:numPr>
          <w:ilvl w:val="0"/>
          <w:numId w:val="12"/>
        </w:numPr>
        <w:rPr>
          <w:ins w:id="2027" w:author="andres camilo santana bohorquez" w:date="2017-02-17T09:36:00Z"/>
        </w:rPr>
      </w:pPr>
      <w:proofErr w:type="spellStart"/>
      <w:ins w:id="2028" w:author="andres camilo santana bohorquez" w:date="2017-02-17T09:36:00Z">
        <w:r w:rsidRPr="000D61A3">
          <w:t>Managment</w:t>
        </w:r>
        <w:proofErr w:type="spellEnd"/>
        <w:r>
          <w:t>: Esta</w:t>
        </w:r>
        <w:r w:rsidRPr="000D61A3">
          <w:t xml:space="preserve"> área se encarga del control de las finanzas de la empresa y el control legal de la misma.</w:t>
        </w:r>
      </w:ins>
    </w:p>
    <w:p w14:paraId="271256EA" w14:textId="77777777" w:rsidR="00911F01" w:rsidRDefault="00911F01" w:rsidP="00911F01">
      <w:pPr>
        <w:rPr>
          <w:ins w:id="2029" w:author="andres camilo santana bohorquez" w:date="2017-02-17T09:36:00Z"/>
        </w:rPr>
      </w:pPr>
    </w:p>
    <w:p w14:paraId="059D1345" w14:textId="77777777" w:rsidR="00911F01" w:rsidRPr="0022378D" w:rsidRDefault="00911F01" w:rsidP="00911F01">
      <w:pPr>
        <w:rPr>
          <w:ins w:id="2030" w:author="andres camilo santana bohorquez" w:date="2017-02-17T09:36:00Z"/>
        </w:rPr>
      </w:pPr>
    </w:p>
    <w:p w14:paraId="75F903BF" w14:textId="77777777" w:rsidR="00911F01" w:rsidRPr="00102649" w:rsidRDefault="00911F01" w:rsidP="00911F01">
      <w:pPr>
        <w:pStyle w:val="Incontec"/>
        <w:jc w:val="center"/>
        <w:rPr>
          <w:ins w:id="2031" w:author="andres camilo santana bohorquez" w:date="2017-02-17T09:36:00Z"/>
          <w:rFonts w:eastAsia="Arial" w:cs="Times New Roman"/>
        </w:rPr>
      </w:pPr>
      <w:ins w:id="2032" w:author="andres camilo santana bohorquez" w:date="2017-02-17T09:36:00Z">
        <w:r>
          <w:rPr>
            <w:rFonts w:eastAsia="Arial" w:cs="Times New Roman"/>
            <w:noProof/>
            <w:lang w:val="es-ES" w:eastAsia="es-ES"/>
            <w:rPrChange w:id="2033" w:author="Unknown">
              <w:rPr>
                <w:noProof/>
                <w:lang w:val="es-ES" w:eastAsia="es-ES"/>
              </w:rPr>
            </w:rPrChange>
          </w:rPr>
          <w:lastRenderedPageBreak/>
          <w:drawing>
            <wp:inline distT="0" distB="0" distL="0" distR="0" wp14:anchorId="7F45E98D" wp14:editId="381DBA23">
              <wp:extent cx="5462650" cy="2932521"/>
              <wp:effectExtent l="0" t="0" r="508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78679" cy="2941126"/>
                      </a:xfrm>
                      <a:prstGeom prst="rect">
                        <a:avLst/>
                      </a:prstGeom>
                      <a:noFill/>
                    </pic:spPr>
                  </pic:pic>
                </a:graphicData>
              </a:graphic>
            </wp:inline>
          </w:drawing>
        </w:r>
      </w:ins>
    </w:p>
    <w:p w14:paraId="6D11B3BD" w14:textId="2117F0A2" w:rsidR="00911F01" w:rsidRPr="000A0072" w:rsidRDefault="00911F01" w:rsidP="00911F01">
      <w:pPr>
        <w:pStyle w:val="Incontec"/>
        <w:rPr>
          <w:ins w:id="2034" w:author="andres camilo santana bohorquez" w:date="2017-02-17T09:36:00Z"/>
          <w:rFonts w:eastAsia="Arial" w:cs="Times New Roman"/>
          <w:sz w:val="22"/>
          <w:szCs w:val="22"/>
        </w:rPr>
      </w:pPr>
      <w:ins w:id="2035" w:author="andres camilo santana bohorquez" w:date="2017-02-17T09:36:00Z">
        <w:r w:rsidRPr="000A0072">
          <w:rPr>
            <w:rFonts w:eastAsia="Arial" w:cs="Times New Roman"/>
            <w:b/>
            <w:i/>
            <w:sz w:val="22"/>
            <w:szCs w:val="22"/>
          </w:rPr>
          <w:t>Figura 5-</w:t>
        </w:r>
      </w:ins>
      <w:r w:rsidR="00DC3116">
        <w:rPr>
          <w:rFonts w:eastAsia="Arial" w:cs="Times New Roman"/>
          <w:b/>
          <w:i/>
          <w:sz w:val="22"/>
          <w:szCs w:val="22"/>
        </w:rPr>
        <w:t>2</w:t>
      </w:r>
      <w:ins w:id="2036" w:author="andres camilo santana bohorquez" w:date="2017-02-17T09:36:00Z">
        <w:r w:rsidRPr="000A0072">
          <w:rPr>
            <w:rFonts w:eastAsia="Arial" w:cs="Times New Roman"/>
            <w:b/>
            <w:i/>
            <w:sz w:val="22"/>
            <w:szCs w:val="22"/>
          </w:rPr>
          <w:t>5</w:t>
        </w:r>
        <w:r w:rsidRPr="000A0072">
          <w:rPr>
            <w:rFonts w:eastAsia="Arial" w:cs="Times New Roman"/>
            <w:sz w:val="22"/>
            <w:szCs w:val="22"/>
          </w:rPr>
          <w:t>. Estructura Organizacional de la empresa. Fuente: Autores.</w:t>
        </w:r>
      </w:ins>
    </w:p>
    <w:p w14:paraId="5196269B" w14:textId="77777777" w:rsidR="00911F01" w:rsidRDefault="00911F01" w:rsidP="00911F01">
      <w:pPr>
        <w:pStyle w:val="Incontec"/>
        <w:rPr>
          <w:ins w:id="2037" w:author="andres camilo santana bohorquez" w:date="2017-02-17T09:36:00Z"/>
          <w:rFonts w:eastAsia="Arial" w:cs="Times New Roman"/>
          <w:i/>
        </w:rPr>
      </w:pPr>
      <w:ins w:id="2038" w:author="andres camilo santana bohorquez" w:date="2017-02-17T09:36:00Z">
        <w:r w:rsidRPr="00A46D04">
          <w:rPr>
            <w:rFonts w:eastAsia="Arial" w:cs="Times New Roman"/>
            <w:i/>
          </w:rPr>
          <w:t>Modelo Administrativo de Ejecución.</w:t>
        </w:r>
      </w:ins>
    </w:p>
    <w:p w14:paraId="0853E30D" w14:textId="77777777" w:rsidR="00911F01" w:rsidRPr="00A46D04" w:rsidRDefault="00911F01" w:rsidP="00911F01">
      <w:pPr>
        <w:rPr>
          <w:ins w:id="2039" w:author="andres camilo santana bohorquez" w:date="2017-02-17T09:36:00Z"/>
        </w:rPr>
      </w:pPr>
    </w:p>
    <w:p w14:paraId="153A1BED" w14:textId="77777777" w:rsidR="00911F01" w:rsidRDefault="00911F01" w:rsidP="00911F01">
      <w:pPr>
        <w:pStyle w:val="Incontec"/>
        <w:rPr>
          <w:ins w:id="2040" w:author="andres camilo santana bohorquez" w:date="2017-02-17T09:36:00Z"/>
          <w:rFonts w:eastAsia="Arial" w:cs="Times New Roman"/>
        </w:rPr>
      </w:pPr>
      <w:ins w:id="2041" w:author="andres camilo santana bohorquez" w:date="2017-02-17T09:36:00Z">
        <w:r w:rsidRPr="00102649">
          <w:rPr>
            <w:rFonts w:eastAsia="Arial" w:cs="Times New Roman"/>
          </w:rPr>
          <w:t>El personal necesario para el desarrollo del proyecto, es el siguiente:</w:t>
        </w:r>
      </w:ins>
    </w:p>
    <w:p w14:paraId="714E2165" w14:textId="77777777" w:rsidR="00911F01" w:rsidRPr="00BD1E6A" w:rsidRDefault="00911F01" w:rsidP="00911F01">
      <w:pPr>
        <w:rPr>
          <w:ins w:id="2042" w:author="andres camilo santana bohorquez" w:date="2017-02-17T09:36:00Z"/>
        </w:rPr>
      </w:pPr>
    </w:p>
    <w:tbl>
      <w:tblPr>
        <w:tblStyle w:val="4"/>
        <w:tblW w:w="836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52"/>
        <w:gridCol w:w="1408"/>
        <w:gridCol w:w="2268"/>
        <w:gridCol w:w="2835"/>
      </w:tblGrid>
      <w:tr w:rsidR="00911F01" w:rsidRPr="00102649" w14:paraId="19578FAE" w14:textId="77777777" w:rsidTr="007B1D63">
        <w:trPr>
          <w:ins w:id="2043" w:author="andres camilo santana bohorquez" w:date="2017-02-17T09:36:00Z"/>
        </w:trPr>
        <w:tc>
          <w:tcPr>
            <w:tcW w:w="1852" w:type="dxa"/>
          </w:tcPr>
          <w:p w14:paraId="5D6418C6" w14:textId="77777777" w:rsidR="00911F01" w:rsidRPr="00102649" w:rsidRDefault="00911F01" w:rsidP="007B1D63">
            <w:pPr>
              <w:pStyle w:val="Incontec"/>
              <w:rPr>
                <w:ins w:id="2044" w:author="andres camilo santana bohorquez" w:date="2017-02-17T09:36:00Z"/>
                <w:rFonts w:eastAsia="Arial" w:cs="Times New Roman"/>
                <w:b/>
              </w:rPr>
            </w:pPr>
            <w:ins w:id="2045" w:author="andres camilo santana bohorquez" w:date="2017-02-17T09:36:00Z">
              <w:r>
                <w:rPr>
                  <w:rFonts w:eastAsia="Arial" w:cs="Times New Roman"/>
                  <w:b/>
                </w:rPr>
                <w:t>Área</w:t>
              </w:r>
            </w:ins>
          </w:p>
        </w:tc>
        <w:tc>
          <w:tcPr>
            <w:tcW w:w="1408" w:type="dxa"/>
          </w:tcPr>
          <w:p w14:paraId="64175226" w14:textId="77777777" w:rsidR="00911F01" w:rsidRPr="00102649" w:rsidRDefault="00911F01" w:rsidP="007B1D63">
            <w:pPr>
              <w:pStyle w:val="Incontec"/>
              <w:rPr>
                <w:ins w:id="2046" w:author="andres camilo santana bohorquez" w:date="2017-02-17T09:36:00Z"/>
                <w:rFonts w:cs="Times New Roman"/>
              </w:rPr>
            </w:pPr>
            <w:ins w:id="2047" w:author="andres camilo santana bohorquez" w:date="2017-02-17T09:36:00Z">
              <w:r w:rsidRPr="00102649">
                <w:rPr>
                  <w:rFonts w:eastAsia="Arial" w:cs="Times New Roman"/>
                  <w:b/>
                </w:rPr>
                <w:t>Cantidad</w:t>
              </w:r>
            </w:ins>
          </w:p>
        </w:tc>
        <w:tc>
          <w:tcPr>
            <w:tcW w:w="2268" w:type="dxa"/>
          </w:tcPr>
          <w:p w14:paraId="6DB75D0F" w14:textId="77777777" w:rsidR="00911F01" w:rsidRPr="00102649" w:rsidRDefault="00911F01" w:rsidP="007B1D63">
            <w:pPr>
              <w:pStyle w:val="Incontec"/>
              <w:rPr>
                <w:ins w:id="2048" w:author="andres camilo santana bohorquez" w:date="2017-02-17T09:36:00Z"/>
                <w:rFonts w:cs="Times New Roman"/>
              </w:rPr>
            </w:pPr>
            <w:ins w:id="2049" w:author="andres camilo santana bohorquez" w:date="2017-02-17T09:36:00Z">
              <w:r w:rsidRPr="00102649">
                <w:rPr>
                  <w:rFonts w:eastAsia="Arial" w:cs="Times New Roman"/>
                  <w:b/>
                </w:rPr>
                <w:t>Puesto</w:t>
              </w:r>
            </w:ins>
          </w:p>
        </w:tc>
        <w:tc>
          <w:tcPr>
            <w:tcW w:w="2835" w:type="dxa"/>
          </w:tcPr>
          <w:p w14:paraId="2E79FFD0" w14:textId="77777777" w:rsidR="00911F01" w:rsidRPr="00102649" w:rsidRDefault="00911F01" w:rsidP="007B1D63">
            <w:pPr>
              <w:pStyle w:val="Incontec"/>
              <w:rPr>
                <w:ins w:id="2050" w:author="andres camilo santana bohorquez" w:date="2017-02-17T09:36:00Z"/>
                <w:rFonts w:cs="Times New Roman"/>
              </w:rPr>
            </w:pPr>
            <w:ins w:id="2051" w:author="andres camilo santana bohorquez" w:date="2017-02-17T09:36:00Z">
              <w:r w:rsidRPr="00102649">
                <w:rPr>
                  <w:rFonts w:eastAsia="Arial" w:cs="Times New Roman"/>
                  <w:b/>
                </w:rPr>
                <w:t>Tipo de contrato</w:t>
              </w:r>
            </w:ins>
          </w:p>
        </w:tc>
      </w:tr>
      <w:tr w:rsidR="00911F01" w:rsidRPr="00102649" w14:paraId="7C6400F9" w14:textId="77777777" w:rsidTr="007B1D63">
        <w:trPr>
          <w:ins w:id="2052" w:author="andres camilo santana bohorquez" w:date="2017-02-17T09:36:00Z"/>
        </w:trPr>
        <w:tc>
          <w:tcPr>
            <w:tcW w:w="1852" w:type="dxa"/>
          </w:tcPr>
          <w:p w14:paraId="4F2FB3C4" w14:textId="77777777" w:rsidR="00911F01" w:rsidRPr="00102649" w:rsidRDefault="00911F01" w:rsidP="007B1D63">
            <w:pPr>
              <w:pStyle w:val="Incontec"/>
              <w:rPr>
                <w:ins w:id="2053" w:author="andres camilo santana bohorquez" w:date="2017-02-17T09:36:00Z"/>
                <w:rFonts w:eastAsia="Arial" w:cs="Times New Roman"/>
              </w:rPr>
            </w:pPr>
            <w:ins w:id="2054" w:author="andres camilo santana bohorquez" w:date="2017-02-17T09:36:00Z">
              <w:r>
                <w:rPr>
                  <w:rFonts w:eastAsia="Arial" w:cs="Times New Roman"/>
                </w:rPr>
                <w:t>Dirección</w:t>
              </w:r>
            </w:ins>
          </w:p>
        </w:tc>
        <w:tc>
          <w:tcPr>
            <w:tcW w:w="1408" w:type="dxa"/>
          </w:tcPr>
          <w:p w14:paraId="741050D3" w14:textId="77777777" w:rsidR="00911F01" w:rsidRPr="00102649" w:rsidRDefault="00911F01" w:rsidP="007B1D63">
            <w:pPr>
              <w:pStyle w:val="Incontec"/>
              <w:rPr>
                <w:ins w:id="2055" w:author="andres camilo santana bohorquez" w:date="2017-02-17T09:36:00Z"/>
                <w:rFonts w:cs="Times New Roman"/>
              </w:rPr>
            </w:pPr>
            <w:ins w:id="2056" w:author="andres camilo santana bohorquez" w:date="2017-02-17T09:36:00Z">
              <w:r w:rsidRPr="00102649">
                <w:rPr>
                  <w:rFonts w:eastAsia="Arial" w:cs="Times New Roman"/>
                </w:rPr>
                <w:t>1</w:t>
              </w:r>
            </w:ins>
          </w:p>
        </w:tc>
        <w:tc>
          <w:tcPr>
            <w:tcW w:w="2268" w:type="dxa"/>
          </w:tcPr>
          <w:p w14:paraId="30F99AB3" w14:textId="77777777" w:rsidR="00911F01" w:rsidRPr="00102649" w:rsidRDefault="00911F01" w:rsidP="007B1D63">
            <w:pPr>
              <w:pStyle w:val="Incontec"/>
              <w:rPr>
                <w:ins w:id="2057" w:author="andres camilo santana bohorquez" w:date="2017-02-17T09:36:00Z"/>
                <w:rFonts w:cs="Times New Roman"/>
              </w:rPr>
            </w:pPr>
            <w:ins w:id="2058" w:author="andres camilo santana bohorquez" w:date="2017-02-17T09:36:00Z">
              <w:r w:rsidRPr="00102649">
                <w:rPr>
                  <w:rFonts w:eastAsia="Arial" w:cs="Times New Roman"/>
                </w:rPr>
                <w:t>Gerente general</w:t>
              </w:r>
            </w:ins>
          </w:p>
        </w:tc>
        <w:tc>
          <w:tcPr>
            <w:tcW w:w="2835" w:type="dxa"/>
          </w:tcPr>
          <w:p w14:paraId="72B09C2B" w14:textId="77777777" w:rsidR="00911F01" w:rsidRPr="00102649" w:rsidRDefault="00911F01" w:rsidP="007B1D63">
            <w:pPr>
              <w:pStyle w:val="Incontec"/>
              <w:rPr>
                <w:ins w:id="2059" w:author="andres camilo santana bohorquez" w:date="2017-02-17T09:36:00Z"/>
                <w:rFonts w:cs="Times New Roman"/>
              </w:rPr>
            </w:pPr>
            <w:ins w:id="2060" w:author="andres camilo santana bohorquez" w:date="2017-02-17T09:36:00Z">
              <w:r w:rsidRPr="00102649">
                <w:rPr>
                  <w:rFonts w:eastAsia="Arial" w:cs="Times New Roman"/>
                </w:rPr>
                <w:t>A tiempo Indefinido</w:t>
              </w:r>
            </w:ins>
          </w:p>
        </w:tc>
      </w:tr>
      <w:tr w:rsidR="00911F01" w:rsidRPr="00102649" w14:paraId="2639975A" w14:textId="77777777" w:rsidTr="007B1D63">
        <w:trPr>
          <w:ins w:id="2061" w:author="andres camilo santana bohorquez" w:date="2017-02-17T09:36:00Z"/>
        </w:trPr>
        <w:tc>
          <w:tcPr>
            <w:tcW w:w="1852" w:type="dxa"/>
          </w:tcPr>
          <w:p w14:paraId="23864B44" w14:textId="77777777" w:rsidR="00911F01" w:rsidRDefault="00911F01" w:rsidP="007B1D63">
            <w:pPr>
              <w:pStyle w:val="Incontec"/>
              <w:rPr>
                <w:ins w:id="2062" w:author="andres camilo santana bohorquez" w:date="2017-02-17T09:36:00Z"/>
                <w:rFonts w:eastAsia="Arial" w:cs="Times New Roman"/>
              </w:rPr>
            </w:pPr>
            <w:ins w:id="2063" w:author="andres camilo santana bohorquez" w:date="2017-02-17T09:36:00Z">
              <w:r>
                <w:rPr>
                  <w:rFonts w:eastAsia="Arial" w:cs="Times New Roman"/>
                </w:rPr>
                <w:t xml:space="preserve">Diseño y Desarrollo </w:t>
              </w:r>
            </w:ins>
          </w:p>
        </w:tc>
        <w:tc>
          <w:tcPr>
            <w:tcW w:w="1408" w:type="dxa"/>
          </w:tcPr>
          <w:p w14:paraId="72023E73" w14:textId="77777777" w:rsidR="00911F01" w:rsidRPr="00102649" w:rsidRDefault="00911F01" w:rsidP="007B1D63">
            <w:pPr>
              <w:pStyle w:val="Incontec"/>
              <w:rPr>
                <w:ins w:id="2064" w:author="andres camilo santana bohorquez" w:date="2017-02-17T09:36:00Z"/>
                <w:rFonts w:cs="Times New Roman"/>
              </w:rPr>
            </w:pPr>
            <w:ins w:id="2065" w:author="andres camilo santana bohorquez" w:date="2017-02-17T09:36:00Z">
              <w:r>
                <w:rPr>
                  <w:rFonts w:eastAsia="Arial" w:cs="Times New Roman"/>
                </w:rPr>
                <w:t>2</w:t>
              </w:r>
            </w:ins>
          </w:p>
        </w:tc>
        <w:tc>
          <w:tcPr>
            <w:tcW w:w="2268" w:type="dxa"/>
          </w:tcPr>
          <w:p w14:paraId="5B22BE4F" w14:textId="77777777" w:rsidR="00911F01" w:rsidRPr="00102649" w:rsidRDefault="00911F01" w:rsidP="007B1D63">
            <w:pPr>
              <w:pStyle w:val="Incontec"/>
              <w:rPr>
                <w:ins w:id="2066" w:author="andres camilo santana bohorquez" w:date="2017-02-17T09:36:00Z"/>
                <w:rFonts w:cs="Times New Roman"/>
              </w:rPr>
            </w:pPr>
            <w:ins w:id="2067" w:author="andres camilo santana bohorquez" w:date="2017-02-17T09:36:00Z">
              <w:r w:rsidRPr="00102649">
                <w:rPr>
                  <w:rFonts w:eastAsia="Arial" w:cs="Times New Roman"/>
                </w:rPr>
                <w:t>Ingeniero desarrollador</w:t>
              </w:r>
            </w:ins>
          </w:p>
        </w:tc>
        <w:tc>
          <w:tcPr>
            <w:tcW w:w="2835" w:type="dxa"/>
          </w:tcPr>
          <w:p w14:paraId="5EEBB257" w14:textId="77777777" w:rsidR="00911F01" w:rsidRDefault="00911F01" w:rsidP="007B1D63">
            <w:pPr>
              <w:pStyle w:val="Incontec"/>
              <w:rPr>
                <w:ins w:id="2068" w:author="andres camilo santana bohorquez" w:date="2017-02-17T09:36:00Z"/>
                <w:rFonts w:eastAsia="Arial"/>
              </w:rPr>
            </w:pPr>
            <w:ins w:id="2069" w:author="andres camilo santana bohorquez" w:date="2017-02-17T09:36:00Z">
              <w:r>
                <w:rPr>
                  <w:rFonts w:eastAsia="Arial"/>
                </w:rPr>
                <w:t>1 contrato p</w:t>
              </w:r>
              <w:r w:rsidRPr="00102649">
                <w:rPr>
                  <w:rFonts w:eastAsia="Arial"/>
                </w:rPr>
                <w:t>or prestación de servicios</w:t>
              </w:r>
              <w:r>
                <w:rPr>
                  <w:rFonts w:eastAsia="Arial"/>
                </w:rPr>
                <w:t>.</w:t>
              </w:r>
            </w:ins>
          </w:p>
          <w:p w14:paraId="1325A50D" w14:textId="77777777" w:rsidR="00911F01" w:rsidRPr="00107988" w:rsidRDefault="00911F01" w:rsidP="007B1D63">
            <w:pPr>
              <w:pStyle w:val="Incontec"/>
              <w:rPr>
                <w:ins w:id="2070" w:author="andres camilo santana bohorquez" w:date="2017-02-17T09:36:00Z"/>
              </w:rPr>
            </w:pPr>
            <w:ins w:id="2071" w:author="andres camilo santana bohorquez" w:date="2017-02-17T09:36:00Z">
              <w:r>
                <w:t>1 contrato por tracto Sucesivo.</w:t>
              </w:r>
            </w:ins>
          </w:p>
        </w:tc>
      </w:tr>
      <w:tr w:rsidR="00911F01" w:rsidRPr="00102649" w14:paraId="542CE908" w14:textId="77777777" w:rsidTr="007B1D63">
        <w:trPr>
          <w:ins w:id="2072" w:author="andres camilo santana bohorquez" w:date="2017-02-17T09:36:00Z"/>
        </w:trPr>
        <w:tc>
          <w:tcPr>
            <w:tcW w:w="1852" w:type="dxa"/>
          </w:tcPr>
          <w:p w14:paraId="0A7010F2" w14:textId="77777777" w:rsidR="00911F01" w:rsidRDefault="00911F01" w:rsidP="007B1D63">
            <w:pPr>
              <w:pStyle w:val="Incontec"/>
              <w:rPr>
                <w:ins w:id="2073" w:author="andres camilo santana bohorquez" w:date="2017-02-17T09:36:00Z"/>
                <w:rFonts w:eastAsia="Arial" w:cs="Times New Roman"/>
              </w:rPr>
            </w:pPr>
            <w:ins w:id="2074" w:author="andres camilo santana bohorquez" w:date="2017-02-17T09:36:00Z">
              <w:r>
                <w:rPr>
                  <w:rFonts w:eastAsia="Arial" w:cs="Times New Roman"/>
                </w:rPr>
                <w:t>Mercadeo y Atención al Cliente</w:t>
              </w:r>
            </w:ins>
          </w:p>
        </w:tc>
        <w:tc>
          <w:tcPr>
            <w:tcW w:w="1408" w:type="dxa"/>
          </w:tcPr>
          <w:p w14:paraId="0846BEB4" w14:textId="77777777" w:rsidR="00911F01" w:rsidRDefault="00911F01" w:rsidP="007B1D63">
            <w:pPr>
              <w:pStyle w:val="Incontec"/>
              <w:rPr>
                <w:ins w:id="2075" w:author="andres camilo santana bohorquez" w:date="2017-02-17T09:36:00Z"/>
                <w:rFonts w:eastAsia="Arial" w:cs="Times New Roman"/>
              </w:rPr>
            </w:pPr>
            <w:ins w:id="2076" w:author="andres camilo santana bohorquez" w:date="2017-02-17T09:36:00Z">
              <w:r>
                <w:rPr>
                  <w:rFonts w:eastAsia="Arial" w:cs="Times New Roman"/>
                </w:rPr>
                <w:t>1</w:t>
              </w:r>
            </w:ins>
          </w:p>
        </w:tc>
        <w:tc>
          <w:tcPr>
            <w:tcW w:w="2268" w:type="dxa"/>
          </w:tcPr>
          <w:p w14:paraId="1D0EA801" w14:textId="77777777" w:rsidR="00911F01" w:rsidRPr="00BD1E6A" w:rsidRDefault="00911F01" w:rsidP="007B1D63">
            <w:pPr>
              <w:pStyle w:val="Incontec"/>
              <w:rPr>
                <w:ins w:id="2077" w:author="andres camilo santana bohorquez" w:date="2017-02-17T09:36:00Z"/>
                <w:rFonts w:eastAsia="Arial" w:cs="Times New Roman"/>
                <w:bCs/>
              </w:rPr>
            </w:pPr>
            <w:ins w:id="2078" w:author="andres camilo santana bohorquez" w:date="2017-02-17T09:36:00Z">
              <w:r>
                <w:rPr>
                  <w:rFonts w:eastAsia="Arial" w:cs="Times New Roman"/>
                  <w:bCs/>
                </w:rPr>
                <w:t>Agente Comercial</w:t>
              </w:r>
            </w:ins>
          </w:p>
        </w:tc>
        <w:tc>
          <w:tcPr>
            <w:tcW w:w="2835" w:type="dxa"/>
          </w:tcPr>
          <w:p w14:paraId="564FF312" w14:textId="77777777" w:rsidR="00911F01" w:rsidRPr="00102649" w:rsidRDefault="00911F01" w:rsidP="007B1D63">
            <w:pPr>
              <w:pStyle w:val="Incontec"/>
              <w:rPr>
                <w:ins w:id="2079" w:author="andres camilo santana bohorquez" w:date="2017-02-17T09:36:00Z"/>
                <w:rFonts w:eastAsia="Arial" w:cs="Times New Roman"/>
              </w:rPr>
            </w:pPr>
            <w:ins w:id="2080" w:author="andres camilo santana bohorquez" w:date="2017-02-17T09:36:00Z">
              <w:r>
                <w:rPr>
                  <w:rFonts w:eastAsia="Arial" w:cs="Times New Roman"/>
                </w:rPr>
                <w:t xml:space="preserve">Tracto Sucesivo. </w:t>
              </w:r>
            </w:ins>
          </w:p>
        </w:tc>
      </w:tr>
      <w:tr w:rsidR="00911F01" w:rsidRPr="00102649" w14:paraId="3E7669C4" w14:textId="77777777" w:rsidTr="007B1D63">
        <w:trPr>
          <w:ins w:id="2081" w:author="andres camilo santana bohorquez" w:date="2017-02-17T09:36:00Z"/>
        </w:trPr>
        <w:tc>
          <w:tcPr>
            <w:tcW w:w="1852" w:type="dxa"/>
          </w:tcPr>
          <w:p w14:paraId="59F4BC89" w14:textId="77777777" w:rsidR="00911F01" w:rsidRDefault="00911F01" w:rsidP="007B1D63">
            <w:pPr>
              <w:pStyle w:val="Incontec"/>
              <w:rPr>
                <w:ins w:id="2082" w:author="andres camilo santana bohorquez" w:date="2017-02-17T09:36:00Z"/>
                <w:rFonts w:eastAsia="Arial" w:cs="Times New Roman"/>
              </w:rPr>
            </w:pPr>
            <w:ins w:id="2083" w:author="andres camilo santana bohorquez" w:date="2017-02-17T09:36:00Z">
              <w:r>
                <w:rPr>
                  <w:rFonts w:eastAsia="Arial" w:cs="Times New Roman"/>
                </w:rPr>
                <w:lastRenderedPageBreak/>
                <w:t>Mercadeo y Atención al Cliente</w:t>
              </w:r>
            </w:ins>
          </w:p>
        </w:tc>
        <w:tc>
          <w:tcPr>
            <w:tcW w:w="1408" w:type="dxa"/>
          </w:tcPr>
          <w:p w14:paraId="1CF1AB70" w14:textId="77777777" w:rsidR="00911F01" w:rsidRDefault="00911F01" w:rsidP="007B1D63">
            <w:pPr>
              <w:pStyle w:val="Incontec"/>
              <w:rPr>
                <w:ins w:id="2084" w:author="andres camilo santana bohorquez" w:date="2017-02-17T09:36:00Z"/>
                <w:rFonts w:eastAsia="Arial" w:cs="Times New Roman"/>
              </w:rPr>
            </w:pPr>
            <w:ins w:id="2085" w:author="andres camilo santana bohorquez" w:date="2017-02-17T09:36:00Z">
              <w:r>
                <w:rPr>
                  <w:rFonts w:eastAsia="Arial" w:cs="Times New Roman"/>
                </w:rPr>
                <w:t>1</w:t>
              </w:r>
            </w:ins>
          </w:p>
        </w:tc>
        <w:tc>
          <w:tcPr>
            <w:tcW w:w="2268" w:type="dxa"/>
          </w:tcPr>
          <w:p w14:paraId="7E4AAF17" w14:textId="77777777" w:rsidR="00911F01" w:rsidRPr="00BD1E6A" w:rsidRDefault="00911F01" w:rsidP="007B1D63">
            <w:pPr>
              <w:pStyle w:val="Incontec"/>
              <w:rPr>
                <w:ins w:id="2086" w:author="andres camilo santana bohorquez" w:date="2017-02-17T09:36:00Z"/>
                <w:rFonts w:eastAsia="Arial" w:cs="Times New Roman"/>
                <w:bCs/>
              </w:rPr>
            </w:pPr>
            <w:ins w:id="2087" w:author="andres camilo santana bohorquez" w:date="2017-02-17T09:36:00Z">
              <w:r w:rsidRPr="00BD1E6A">
                <w:rPr>
                  <w:rFonts w:eastAsia="Arial" w:cs="Times New Roman"/>
                  <w:bCs/>
                </w:rPr>
                <w:t>P</w:t>
              </w:r>
              <w:r>
                <w:rPr>
                  <w:rFonts w:eastAsia="Arial" w:cs="Times New Roman"/>
                  <w:bCs/>
                </w:rPr>
                <w:t>sicólogo c</w:t>
              </w:r>
              <w:r w:rsidRPr="00BD1E6A">
                <w:rPr>
                  <w:rFonts w:eastAsia="Arial" w:cs="Times New Roman"/>
                  <w:bCs/>
                </w:rPr>
                <w:t>ognitivo</w:t>
              </w:r>
              <w:r w:rsidRPr="00BD1E6A">
                <w:rPr>
                  <w:rFonts w:eastAsia="Arial" w:cs="Times New Roman"/>
                </w:rPr>
                <w:t> conductual</w:t>
              </w:r>
            </w:ins>
          </w:p>
        </w:tc>
        <w:tc>
          <w:tcPr>
            <w:tcW w:w="2835" w:type="dxa"/>
          </w:tcPr>
          <w:p w14:paraId="122C0988" w14:textId="77777777" w:rsidR="00911F01" w:rsidRDefault="00911F01" w:rsidP="007B1D63">
            <w:pPr>
              <w:pStyle w:val="Incontec"/>
              <w:rPr>
                <w:ins w:id="2088" w:author="andres camilo santana bohorquez" w:date="2017-02-17T09:36:00Z"/>
                <w:rFonts w:eastAsia="Arial" w:cs="Times New Roman"/>
              </w:rPr>
            </w:pPr>
            <w:ins w:id="2089" w:author="andres camilo santana bohorquez" w:date="2017-02-17T09:36:00Z">
              <w:r>
                <w:rPr>
                  <w:rFonts w:eastAsia="Arial" w:cs="Times New Roman"/>
                </w:rPr>
                <w:t>Tracto Sucesivo.</w:t>
              </w:r>
            </w:ins>
          </w:p>
        </w:tc>
      </w:tr>
      <w:tr w:rsidR="00911F01" w:rsidRPr="00102649" w14:paraId="093A8B7A" w14:textId="77777777" w:rsidTr="007B1D63">
        <w:trPr>
          <w:ins w:id="2090" w:author="andres camilo santana bohorquez" w:date="2017-02-17T09:36:00Z"/>
        </w:trPr>
        <w:tc>
          <w:tcPr>
            <w:tcW w:w="1852" w:type="dxa"/>
          </w:tcPr>
          <w:p w14:paraId="5FC4695B" w14:textId="77777777" w:rsidR="00911F01" w:rsidRDefault="00911F01" w:rsidP="007B1D63">
            <w:pPr>
              <w:pStyle w:val="Incontec"/>
              <w:rPr>
                <w:ins w:id="2091" w:author="andres camilo santana bohorquez" w:date="2017-02-17T09:36:00Z"/>
                <w:rFonts w:eastAsia="Arial" w:cs="Times New Roman"/>
              </w:rPr>
            </w:pPr>
            <w:proofErr w:type="spellStart"/>
            <w:ins w:id="2092" w:author="andres camilo santana bohorquez" w:date="2017-02-17T09:36:00Z">
              <w:r>
                <w:rPr>
                  <w:rFonts w:eastAsia="Arial" w:cs="Times New Roman"/>
                </w:rPr>
                <w:t>Managment</w:t>
              </w:r>
              <w:proofErr w:type="spellEnd"/>
            </w:ins>
          </w:p>
        </w:tc>
        <w:tc>
          <w:tcPr>
            <w:tcW w:w="1408" w:type="dxa"/>
          </w:tcPr>
          <w:p w14:paraId="0D0AAA25" w14:textId="77777777" w:rsidR="00911F01" w:rsidRDefault="00911F01" w:rsidP="007B1D63">
            <w:pPr>
              <w:pStyle w:val="Incontec"/>
              <w:rPr>
                <w:ins w:id="2093" w:author="andres camilo santana bohorquez" w:date="2017-02-17T09:36:00Z"/>
                <w:rFonts w:eastAsia="Arial" w:cs="Times New Roman"/>
              </w:rPr>
            </w:pPr>
            <w:ins w:id="2094" w:author="andres camilo santana bohorquez" w:date="2017-02-17T09:36:00Z">
              <w:r>
                <w:rPr>
                  <w:rFonts w:eastAsia="Arial" w:cs="Times New Roman"/>
                </w:rPr>
                <w:t>1</w:t>
              </w:r>
            </w:ins>
          </w:p>
        </w:tc>
        <w:tc>
          <w:tcPr>
            <w:tcW w:w="2268" w:type="dxa"/>
          </w:tcPr>
          <w:p w14:paraId="6D2DF800" w14:textId="77777777" w:rsidR="00911F01" w:rsidRPr="00BD1E6A" w:rsidRDefault="00911F01" w:rsidP="007B1D63">
            <w:pPr>
              <w:pStyle w:val="Incontec"/>
              <w:rPr>
                <w:ins w:id="2095" w:author="andres camilo santana bohorquez" w:date="2017-02-17T09:36:00Z"/>
                <w:rFonts w:eastAsia="Arial" w:cs="Times New Roman"/>
                <w:bCs/>
              </w:rPr>
            </w:pPr>
            <w:ins w:id="2096" w:author="andres camilo santana bohorquez" w:date="2017-02-17T09:36:00Z">
              <w:r>
                <w:rPr>
                  <w:rFonts w:eastAsia="Arial" w:cs="Times New Roman"/>
                  <w:bCs/>
                </w:rPr>
                <w:t>Contador</w:t>
              </w:r>
            </w:ins>
          </w:p>
        </w:tc>
        <w:tc>
          <w:tcPr>
            <w:tcW w:w="2835" w:type="dxa"/>
          </w:tcPr>
          <w:p w14:paraId="178FF86F" w14:textId="77777777" w:rsidR="00911F01" w:rsidRDefault="00911F01" w:rsidP="007B1D63">
            <w:pPr>
              <w:pStyle w:val="Incontec"/>
              <w:rPr>
                <w:ins w:id="2097" w:author="andres camilo santana bohorquez" w:date="2017-02-17T09:36:00Z"/>
                <w:rFonts w:eastAsia="Arial" w:cs="Times New Roman"/>
              </w:rPr>
            </w:pPr>
            <w:ins w:id="2098" w:author="andres camilo santana bohorquez" w:date="2017-02-17T09:36:00Z">
              <w:r>
                <w:rPr>
                  <w:rFonts w:eastAsia="Arial" w:cs="Times New Roman"/>
                </w:rPr>
                <w:t>Tracto Sucesivo.</w:t>
              </w:r>
            </w:ins>
          </w:p>
        </w:tc>
      </w:tr>
    </w:tbl>
    <w:p w14:paraId="26056FEF" w14:textId="6313C3B2" w:rsidR="00911F01" w:rsidRDefault="00911F01" w:rsidP="00911F01">
      <w:pPr>
        <w:pStyle w:val="Incontec"/>
        <w:rPr>
          <w:ins w:id="2099" w:author="andres camilo santana bohorquez" w:date="2017-02-17T09:36:00Z"/>
          <w:rFonts w:eastAsia="Arial" w:cs="Times New Roman"/>
        </w:rPr>
      </w:pPr>
      <w:ins w:id="2100" w:author="andres camilo santana bohorquez" w:date="2017-02-17T09:36:00Z">
        <w:r w:rsidRPr="00997201">
          <w:rPr>
            <w:rFonts w:eastAsia="Arial" w:cs="Times New Roman"/>
            <w:b/>
            <w:i/>
          </w:rPr>
          <w:t>Tabla 5</w:t>
        </w:r>
      </w:ins>
      <w:r w:rsidR="00DD74C2">
        <w:rPr>
          <w:rFonts w:eastAsia="Arial" w:cs="Times New Roman"/>
          <w:b/>
          <w:i/>
        </w:rPr>
        <w:t>-5</w:t>
      </w:r>
      <w:ins w:id="2101" w:author="andres camilo santana bohorquez" w:date="2017-02-17T09:36:00Z">
        <w:r>
          <w:rPr>
            <w:rFonts w:eastAsia="Arial" w:cs="Times New Roman"/>
          </w:rPr>
          <w:t>. Personal y Tipo de Contrato. Fuente: Autores.</w:t>
        </w:r>
      </w:ins>
    </w:p>
    <w:p w14:paraId="42E7AFCA" w14:textId="77777777" w:rsidR="00D868FD" w:rsidRPr="00102649" w:rsidRDefault="00D868FD" w:rsidP="00F12A4C">
      <w:pPr>
        <w:pStyle w:val="Incontec"/>
        <w:rPr>
          <w:rFonts w:cs="Times New Roman"/>
        </w:rPr>
      </w:pPr>
    </w:p>
    <w:p w14:paraId="1404C059" w14:textId="77777777" w:rsidR="004149B6" w:rsidRPr="00CE5512" w:rsidRDefault="004149B6" w:rsidP="00E75E0F">
      <w:pPr>
        <w:pStyle w:val="Incontec"/>
        <w:numPr>
          <w:ilvl w:val="1"/>
          <w:numId w:val="1"/>
        </w:numPr>
        <w:outlineLvl w:val="1"/>
        <w:rPr>
          <w:rFonts w:cs="Times New Roman"/>
          <w:sz w:val="28"/>
        </w:rPr>
      </w:pPr>
      <w:bookmarkStart w:id="2102" w:name="_Toc475311941"/>
      <w:moveToRangeStart w:id="2103" w:author="andres camilo santana bohorquez" w:date="2017-02-17T01:21:00Z" w:name="move475057847"/>
      <w:moveTo w:id="2104" w:author="andres camilo santana bohorquez" w:date="2017-02-17T01:21:00Z">
        <w:r>
          <w:rPr>
            <w:rFonts w:cs="Times New Roman"/>
            <w:sz w:val="28"/>
          </w:rPr>
          <w:t>ESTUDIO LEGAL</w:t>
        </w:r>
      </w:moveTo>
      <w:bookmarkEnd w:id="2102"/>
    </w:p>
    <w:p w14:paraId="1553CCCF" w14:textId="77777777" w:rsidR="004149B6" w:rsidRDefault="004149B6" w:rsidP="004149B6"/>
    <w:p w14:paraId="4AE4D6B3" w14:textId="77777777" w:rsidR="004149B6" w:rsidRPr="00102649" w:rsidRDefault="004149B6" w:rsidP="004149B6">
      <w:pPr>
        <w:pStyle w:val="Incontec"/>
        <w:rPr>
          <w:rFonts w:cs="Times New Roman"/>
        </w:rPr>
      </w:pPr>
      <w:moveTo w:id="2105" w:author="andres camilo santana bohorquez" w:date="2017-02-17T01:21:00Z">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moveTo>
    </w:p>
    <w:p w14:paraId="480D5F07" w14:textId="77777777" w:rsidR="004149B6" w:rsidRPr="00102649" w:rsidRDefault="004149B6" w:rsidP="004149B6">
      <w:pPr>
        <w:pStyle w:val="Incontec"/>
        <w:rPr>
          <w:rFonts w:cs="Times New Roman"/>
        </w:rPr>
      </w:pPr>
    </w:p>
    <w:p w14:paraId="44036CC1" w14:textId="7825126F" w:rsidR="004149B6" w:rsidRPr="00B65399" w:rsidRDefault="004149B6" w:rsidP="00E75E0F">
      <w:pPr>
        <w:pStyle w:val="Incontec"/>
        <w:numPr>
          <w:ilvl w:val="2"/>
          <w:numId w:val="1"/>
        </w:numPr>
        <w:outlineLvl w:val="2"/>
        <w:rPr>
          <w:rFonts w:cs="Times New Roman"/>
          <w:szCs w:val="28"/>
        </w:rPr>
      </w:pPr>
      <w:bookmarkStart w:id="2106" w:name="_Toc475311942"/>
      <w:moveTo w:id="2107" w:author="andres camilo santana bohorquez" w:date="2017-02-17T01:21:00Z">
        <w:r w:rsidRPr="00B65399">
          <w:rPr>
            <w:rFonts w:cs="Times New Roman"/>
            <w:szCs w:val="28"/>
          </w:rPr>
          <w:t>Tipo de sociedad</w:t>
        </w:r>
      </w:moveTo>
      <w:bookmarkEnd w:id="2106"/>
    </w:p>
    <w:p w14:paraId="52700074" w14:textId="77777777" w:rsidR="004149B6" w:rsidRPr="00F165AF" w:rsidRDefault="004149B6" w:rsidP="004149B6">
      <w:pPr>
        <w:pStyle w:val="Incontec"/>
      </w:pPr>
    </w:p>
    <w:p w14:paraId="2DCE41E7" w14:textId="77777777" w:rsidR="004149B6" w:rsidRPr="00102649" w:rsidRDefault="004149B6" w:rsidP="004149B6">
      <w:pPr>
        <w:pStyle w:val="Incontec"/>
        <w:rPr>
          <w:rFonts w:cs="Times New Roman"/>
        </w:rPr>
      </w:pPr>
      <w:moveTo w:id="2108" w:author="andres camilo santana bohorquez" w:date="2017-02-17T01:21:00Z">
        <w:r w:rsidRPr="00F165AF">
          <w:t>In</w:t>
        </w:r>
        <w:r w:rsidRPr="00102649">
          <w:rPr>
            <w:rFonts w:cs="Times New Roman"/>
          </w:rPr>
          <w:t xml:space="preserve">cluSoft será constituida como una </w:t>
        </w:r>
        <w:r>
          <w:rPr>
            <w:rFonts w:cs="Times New Roman"/>
          </w:rPr>
          <w:t>Sociedad por Acciones Simplifi</w:t>
        </w:r>
        <w:r w:rsidRPr="00F165AF">
          <w:rPr>
            <w:rFonts w:cs="Times New Roman"/>
          </w:rPr>
          <w:t>cadas</w:t>
        </w:r>
        <w:r w:rsidRPr="00102649">
          <w:rPr>
            <w:rFonts w:cs="Times New Roman"/>
          </w:rPr>
          <w:t>, Este tipo de sociedad permite desarrollar sus funciones a cabalidad, bajo la normatividad Colombiana, y con las bondades que tiene esta novedosa metodología de asociación.</w:t>
        </w:r>
      </w:moveTo>
    </w:p>
    <w:p w14:paraId="5CC2F3A3" w14:textId="77777777" w:rsidR="004149B6" w:rsidRPr="00102649" w:rsidRDefault="004149B6" w:rsidP="004149B6">
      <w:pPr>
        <w:pStyle w:val="Incontec"/>
        <w:rPr>
          <w:rFonts w:cs="Times New Roman"/>
        </w:rPr>
      </w:pPr>
      <w:moveTo w:id="2109" w:author="andres camilo santana bohorquez" w:date="2017-02-17T01:21:00Z">
        <w:r w:rsidRPr="00102649">
          <w:rPr>
            <w:rFonts w:cs="Times New Roman"/>
          </w:rPr>
          <w:t>Este tipo modalidad de asociación, facilita la proyección de la empresa, puesto que en cuestiones de asociación, es más flexible que otro tipo de sociedad, permite operar con tranquilidad el objeto social de la compañía, ya que no tiene ningún tipo de restricción.</w:t>
        </w:r>
      </w:moveTo>
    </w:p>
    <w:p w14:paraId="3E09A150" w14:textId="77777777" w:rsidR="004149B6" w:rsidRPr="00102649" w:rsidRDefault="004149B6" w:rsidP="004149B6">
      <w:pPr>
        <w:pStyle w:val="Incontec"/>
        <w:rPr>
          <w:rFonts w:cs="Times New Roman"/>
        </w:rPr>
      </w:pPr>
      <w:moveTo w:id="2110" w:author="andres camilo santana bohorquez" w:date="2017-02-17T01:21:00Z">
        <w:r w:rsidRPr="00102649">
          <w:rPr>
            <w:rFonts w:cs="Times New Roman"/>
          </w:rPr>
          <w:t xml:space="preserve">Este tipo de sociedad, se encuentra reglamentada por la Ley 1258 de 2008, en la cual, las características generales para la constitución y funcionamiento de la misma, esta </w:t>
        </w:r>
        <w:r w:rsidRPr="00102649">
          <w:rPr>
            <w:rFonts w:cs="Times New Roman"/>
          </w:rPr>
          <w:lastRenderedPageBreak/>
          <w:t>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Pr="003611B9">
          <w:rPr>
            <w:rFonts w:cs="Times New Roman"/>
          </w:rPr>
          <w:t>5</w:t>
        </w:r>
        <w:r>
          <w:rPr>
            <w:rFonts w:cs="Times New Roman"/>
          </w:rPr>
          <w:t xml:space="preserve">  de esta ley.</w:t>
        </w:r>
      </w:moveTo>
    </w:p>
    <w:p w14:paraId="127E3F86" w14:textId="77777777" w:rsidR="004149B6" w:rsidRPr="00102649" w:rsidRDefault="004149B6" w:rsidP="004149B6">
      <w:pPr>
        <w:pStyle w:val="Incontec"/>
        <w:rPr>
          <w:rFonts w:cs="Times New Roman"/>
        </w:rPr>
      </w:pPr>
      <w:moveTo w:id="2111" w:author="andres camilo santana bohorquez" w:date="2017-02-17T01:21:00Z">
        <w:r w:rsidRPr="00102649">
          <w:rPr>
            <w:rFonts w:cs="Times New Roman"/>
          </w:rPr>
          <w:t>Los socios administran por sí o por un mandatario elegido en común acuerdo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moveTo>
    </w:p>
    <w:p w14:paraId="1057B9C5" w14:textId="77777777" w:rsidR="004149B6" w:rsidRPr="00102649" w:rsidRDefault="004149B6" w:rsidP="004149B6">
      <w:pPr>
        <w:pStyle w:val="Incontec"/>
        <w:rPr>
          <w:rFonts w:cs="Times New Roman"/>
        </w:rPr>
      </w:pPr>
    </w:p>
    <w:p w14:paraId="107E75FD" w14:textId="789BB3B9" w:rsidR="004149B6" w:rsidRPr="00B65399" w:rsidRDefault="004149B6" w:rsidP="00E75E0F">
      <w:pPr>
        <w:pStyle w:val="Incontec"/>
        <w:numPr>
          <w:ilvl w:val="2"/>
          <w:numId w:val="1"/>
        </w:numPr>
        <w:outlineLvl w:val="2"/>
        <w:rPr>
          <w:rFonts w:cs="Times New Roman"/>
          <w:szCs w:val="28"/>
        </w:rPr>
      </w:pPr>
      <w:bookmarkStart w:id="2112" w:name="_Toc475311943"/>
      <w:moveTo w:id="2113" w:author="andres camilo santana bohorquez" w:date="2017-02-17T01:21:00Z">
        <w:r w:rsidRPr="00B65399">
          <w:rPr>
            <w:rFonts w:cs="Times New Roman"/>
            <w:szCs w:val="28"/>
          </w:rPr>
          <w:t>Políticas</w:t>
        </w:r>
      </w:moveTo>
      <w:bookmarkEnd w:id="2112"/>
    </w:p>
    <w:p w14:paraId="5E811FF5" w14:textId="77777777" w:rsidR="004149B6" w:rsidRPr="00102649" w:rsidRDefault="004149B6" w:rsidP="004149B6">
      <w:pPr>
        <w:pStyle w:val="Incontec"/>
      </w:pPr>
    </w:p>
    <w:p w14:paraId="1AB3EAEC" w14:textId="77777777" w:rsidR="004149B6" w:rsidRPr="00102649" w:rsidRDefault="004149B6" w:rsidP="004149B6">
      <w:pPr>
        <w:pStyle w:val="Incontec"/>
        <w:rPr>
          <w:rFonts w:cs="Times New Roman"/>
        </w:rPr>
      </w:pPr>
      <w:moveTo w:id="2114" w:author="andres camilo santana bohorquez" w:date="2017-02-17T01:21:00Z">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moveTo>
    </w:p>
    <w:p w14:paraId="03482F50" w14:textId="77777777" w:rsidR="004149B6" w:rsidRPr="00102649" w:rsidRDefault="004149B6" w:rsidP="004149B6">
      <w:pPr>
        <w:pStyle w:val="Incontec"/>
        <w:rPr>
          <w:rFonts w:cs="Times New Roman"/>
        </w:rPr>
      </w:pPr>
      <w:moveTo w:id="2115" w:author="andres camilo santana bohorquez" w:date="2017-02-17T01:21:00Z">
        <w:r w:rsidRPr="00102649">
          <w:rPr>
            <w:rFonts w:cs="Times New Roman"/>
          </w:rPr>
          <w:t>La empresa mejorará continuamente su rentabilidad para asegurar su permanencia en el negocio y aumentar la satisfacción de sus accionistas.</w:t>
        </w:r>
      </w:moveTo>
    </w:p>
    <w:p w14:paraId="034BBFCC" w14:textId="77777777" w:rsidR="004149B6" w:rsidRPr="00102649" w:rsidRDefault="004149B6" w:rsidP="004149B6">
      <w:pPr>
        <w:pStyle w:val="Incontec"/>
        <w:rPr>
          <w:rFonts w:cs="Times New Roman"/>
        </w:rPr>
      </w:pPr>
      <w:moveTo w:id="2116" w:author="andres camilo santana bohorquez" w:date="2017-02-17T01:21:00Z">
        <w:r w:rsidRPr="00102649">
          <w:rPr>
            <w:rFonts w:cs="Times New Roman"/>
          </w:rPr>
          <w:t>Mantener un trato amable y respetuoso hacia nuestros clientes.</w:t>
        </w:r>
      </w:moveTo>
    </w:p>
    <w:p w14:paraId="0C099D47" w14:textId="77777777" w:rsidR="004149B6" w:rsidRPr="00102649" w:rsidRDefault="004149B6" w:rsidP="004149B6">
      <w:pPr>
        <w:pStyle w:val="Incontec"/>
        <w:rPr>
          <w:rFonts w:cs="Times New Roman"/>
        </w:rPr>
      </w:pPr>
      <w:moveTo w:id="2117" w:author="andres camilo santana bohorquez" w:date="2017-02-17T01:21:00Z">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moveTo>
    </w:p>
    <w:p w14:paraId="67E35EB0" w14:textId="77777777" w:rsidR="004149B6" w:rsidRPr="00102649" w:rsidRDefault="004149B6" w:rsidP="004149B6">
      <w:pPr>
        <w:pStyle w:val="Incontec"/>
        <w:rPr>
          <w:rFonts w:cs="Times New Roman"/>
        </w:rPr>
      </w:pPr>
      <w:moveTo w:id="2118" w:author="andres camilo santana bohorquez" w:date="2017-02-17T01:21:00Z">
        <w:r w:rsidRPr="00102649">
          <w:rPr>
            <w:rFonts w:cs="Times New Roman"/>
          </w:rPr>
          <w:t>Toda modificación en la estructura organizacional deberá ser aprobada por el  directorio en base a estudios o análisis de procesos organizacionales.</w:t>
        </w:r>
      </w:moveTo>
    </w:p>
    <w:p w14:paraId="18B47D78" w14:textId="77777777" w:rsidR="004149B6" w:rsidRPr="00102649" w:rsidRDefault="004149B6" w:rsidP="004149B6">
      <w:pPr>
        <w:pStyle w:val="Incontec"/>
        <w:rPr>
          <w:rFonts w:cs="Times New Roman"/>
        </w:rPr>
      </w:pPr>
      <w:moveTo w:id="2119" w:author="andres camilo santana bohorquez" w:date="2017-02-17T01:21:00Z">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moveTo>
    </w:p>
    <w:p w14:paraId="5F3E2BB3" w14:textId="77777777" w:rsidR="004149B6" w:rsidRPr="00102649" w:rsidRDefault="004149B6" w:rsidP="004149B6">
      <w:pPr>
        <w:pStyle w:val="Incontec"/>
        <w:rPr>
          <w:rFonts w:cs="Times New Roman"/>
        </w:rPr>
      </w:pPr>
      <w:moveTo w:id="2120" w:author="andres camilo santana bohorquez" w:date="2017-02-17T01:21:00Z">
        <w:r w:rsidRPr="00102649">
          <w:rPr>
            <w:rFonts w:cs="Times New Roman"/>
          </w:rPr>
          <w:lastRenderedPageBreak/>
          <w:t xml:space="preserve">El sistema de remuneración de la organización obedecerá a un modelo internacionalmente aceptado y su valoración estará de acuerdo con el mercado laboral local del sector de las tecnologías. </w:t>
        </w:r>
      </w:moveTo>
    </w:p>
    <w:p w14:paraId="6F1F5A53" w14:textId="77777777" w:rsidR="004149B6" w:rsidRPr="00102649" w:rsidRDefault="004149B6" w:rsidP="004149B6">
      <w:pPr>
        <w:pStyle w:val="Incontec"/>
        <w:rPr>
          <w:rFonts w:cs="Times New Roman"/>
        </w:rPr>
      </w:pPr>
      <w:moveTo w:id="2121" w:author="andres camilo santana bohorquez" w:date="2017-02-17T01:21:00Z">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moveTo>
    </w:p>
    <w:p w14:paraId="20D91C5D" w14:textId="77777777" w:rsidR="004149B6" w:rsidRPr="00102649" w:rsidRDefault="004149B6" w:rsidP="004149B6">
      <w:pPr>
        <w:pStyle w:val="Incontec"/>
        <w:rPr>
          <w:rFonts w:cs="Times New Roman"/>
        </w:rPr>
      </w:pPr>
      <w:moveTo w:id="2122" w:author="andres camilo santana bohorquez" w:date="2017-02-17T01:21:00Z">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w:t>
        </w:r>
        <w:proofErr w:type="spellStart"/>
        <w:r w:rsidRPr="00102649">
          <w:rPr>
            <w:rFonts w:cs="Times New Roman"/>
          </w:rPr>
          <w:t>sustentatoria</w:t>
        </w:r>
        <w:proofErr w:type="spellEnd"/>
        <w:r w:rsidRPr="00102649">
          <w:rPr>
            <w:rFonts w:cs="Times New Roman"/>
          </w:rPr>
          <w:t xml:space="preserve"> que justifique la decisión. En el caso de creaciones, deberá además contar con la autorización del Directorio. </w:t>
        </w:r>
      </w:moveTo>
    </w:p>
    <w:p w14:paraId="4421D927" w14:textId="77777777" w:rsidR="004149B6" w:rsidRPr="00102649" w:rsidRDefault="004149B6" w:rsidP="004149B6">
      <w:pPr>
        <w:pStyle w:val="Incontec"/>
        <w:rPr>
          <w:rFonts w:cs="Times New Roman"/>
        </w:rPr>
      </w:pPr>
      <w:moveTo w:id="2123" w:author="andres camilo santana bohorquez" w:date="2017-02-17T01:21:00Z">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moveTo>
    </w:p>
    <w:p w14:paraId="61947DF0" w14:textId="77777777" w:rsidR="004149B6" w:rsidRPr="00102649" w:rsidRDefault="004149B6" w:rsidP="004149B6">
      <w:pPr>
        <w:pStyle w:val="Incontec"/>
        <w:rPr>
          <w:rFonts w:cs="Times New Roman"/>
        </w:rPr>
      </w:pPr>
    </w:p>
    <w:p w14:paraId="18B0590D" w14:textId="35CFF8F6" w:rsidR="004149B6" w:rsidRPr="00B65399" w:rsidRDefault="004149B6" w:rsidP="00E75E0F">
      <w:pPr>
        <w:pStyle w:val="Incontec"/>
        <w:numPr>
          <w:ilvl w:val="2"/>
          <w:numId w:val="1"/>
        </w:numPr>
        <w:outlineLvl w:val="2"/>
        <w:rPr>
          <w:rFonts w:cs="Times New Roman"/>
          <w:szCs w:val="28"/>
        </w:rPr>
      </w:pPr>
      <w:bookmarkStart w:id="2124" w:name="_Toc475311944"/>
      <w:moveTo w:id="2125" w:author="andres camilo santana bohorquez" w:date="2017-02-17T01:21:00Z">
        <w:r w:rsidRPr="00B65399">
          <w:rPr>
            <w:rFonts w:cs="Times New Roman"/>
            <w:szCs w:val="28"/>
          </w:rPr>
          <w:t>Normas</w:t>
        </w:r>
      </w:moveTo>
      <w:bookmarkEnd w:id="2124"/>
    </w:p>
    <w:p w14:paraId="4054FAAD" w14:textId="77777777" w:rsidR="004149B6" w:rsidRPr="00102649" w:rsidRDefault="004149B6" w:rsidP="004149B6">
      <w:pPr>
        <w:pStyle w:val="Incontec"/>
      </w:pPr>
    </w:p>
    <w:p w14:paraId="1721861B" w14:textId="77777777" w:rsidR="004149B6" w:rsidRPr="00102649" w:rsidRDefault="004149B6" w:rsidP="004149B6">
      <w:pPr>
        <w:pStyle w:val="Incontec"/>
        <w:rPr>
          <w:rFonts w:cs="Times New Roman"/>
        </w:rPr>
      </w:pPr>
      <w:moveTo w:id="2126" w:author="andres camilo santana bohorquez" w:date="2017-02-17T01:21:00Z">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la  Ley Tributaria, que tienen incidencia con la industria de Software, en Colombia  la Federación Colombiana de la Industria de Software y tecnologías informáticas.</w:t>
        </w:r>
      </w:moveTo>
    </w:p>
    <w:p w14:paraId="7C2289AE" w14:textId="77777777" w:rsidR="004149B6" w:rsidRPr="00102649" w:rsidRDefault="004149B6" w:rsidP="004149B6">
      <w:pPr>
        <w:pStyle w:val="Incontec"/>
        <w:rPr>
          <w:rFonts w:cs="Times New Roman"/>
        </w:rPr>
      </w:pPr>
      <w:moveTo w:id="2127" w:author="andres camilo santana bohorquez" w:date="2017-02-17T01:21:00Z">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moveTo>
    </w:p>
    <w:p w14:paraId="5408CA2D" w14:textId="77777777" w:rsidR="004149B6" w:rsidRPr="00102649" w:rsidRDefault="004149B6" w:rsidP="004149B6">
      <w:pPr>
        <w:pStyle w:val="Incontec"/>
        <w:rPr>
          <w:rFonts w:cs="Times New Roman"/>
        </w:rPr>
      </w:pPr>
      <w:moveTo w:id="2128" w:author="andres camilo santana bohorquez" w:date="2017-02-17T01:21:00Z">
        <w:r w:rsidRPr="00102649">
          <w:rPr>
            <w:rFonts w:eastAsia="Arial" w:cs="Times New Roman"/>
          </w:rPr>
          <w:t xml:space="preserve">La Ley 23 de 1982 sobre derechos de autor considera por vez primera al software ("soporte lógico") como una creación propia del dominio literario. Posteriormente, </w:t>
        </w:r>
        <w:r w:rsidRPr="00102649">
          <w:rPr>
            <w:rFonts w:eastAsia="Arial" w:cs="Times New Roman"/>
          </w:rPr>
          <w:lastRenderedPageBreak/>
          <w:t>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moveTo>
    </w:p>
    <w:p w14:paraId="704104D3" w14:textId="77777777" w:rsidR="004149B6" w:rsidRPr="00102649" w:rsidRDefault="004149B6" w:rsidP="004149B6">
      <w:pPr>
        <w:pStyle w:val="Incontec"/>
        <w:rPr>
          <w:rFonts w:cs="Times New Roman"/>
        </w:rPr>
      </w:pPr>
      <w:moveTo w:id="2129" w:author="andres camilo santana bohorquez" w:date="2017-02-17T01:21:00Z">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moveTo>
    </w:p>
    <w:p w14:paraId="096302C0" w14:textId="77777777" w:rsidR="004149B6" w:rsidRPr="00102649" w:rsidRDefault="004149B6" w:rsidP="004149B6">
      <w:pPr>
        <w:pStyle w:val="Incontec"/>
        <w:rPr>
          <w:rFonts w:cs="Times New Roman"/>
        </w:rPr>
      </w:pPr>
      <w:moveTo w:id="2130" w:author="andres camilo santana bohorquez" w:date="2017-02-17T01:21:00Z">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 xml:space="preserve">a cinco años y multa de cinco a veinte salarios mínimos mensuales" para quien "reproduzca fonogramas, </w:t>
        </w:r>
        <w:proofErr w:type="spellStart"/>
        <w:r w:rsidRPr="00102649">
          <w:rPr>
            <w:rFonts w:eastAsia="Arial" w:cs="Times New Roman"/>
          </w:rPr>
          <w:t>videogramas</w:t>
        </w:r>
        <w:proofErr w:type="spellEnd"/>
        <w:r w:rsidRPr="00102649">
          <w:rPr>
            <w:rFonts w:eastAsia="Arial" w:cs="Times New Roman"/>
          </w:rPr>
          <w:t>, soporte lógico (software) u obras cinematográficas sin autorización previa y expresa del titular, o transporte, almacene, conserve, distribuya, importe, venda, ofrezca, adquiera para la venta o distribución o suministre a cualquier título dichas reproducciones".</w:t>
        </w:r>
      </w:moveTo>
    </w:p>
    <w:p w14:paraId="366D2909" w14:textId="77777777" w:rsidR="004149B6" w:rsidRDefault="004149B6" w:rsidP="004149B6">
      <w:pPr>
        <w:pStyle w:val="Incontec"/>
        <w:rPr>
          <w:rFonts w:cs="Times New Roman"/>
        </w:rPr>
      </w:pPr>
    </w:p>
    <w:p w14:paraId="14CC1B55" w14:textId="77777777" w:rsidR="004149B6" w:rsidRPr="00102649" w:rsidRDefault="004149B6" w:rsidP="004149B6">
      <w:pPr>
        <w:pStyle w:val="Incontec"/>
        <w:rPr>
          <w:rFonts w:cs="Times New Roman"/>
        </w:rPr>
      </w:pPr>
      <w:moveTo w:id="2131" w:author="andres camilo santana bohorquez" w:date="2017-02-17T01:21:00Z">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moveTo>
    </w:p>
    <w:p w14:paraId="75415648" w14:textId="77777777" w:rsidR="004149B6" w:rsidRDefault="004149B6" w:rsidP="004149B6">
      <w:pPr>
        <w:pStyle w:val="Incontec"/>
        <w:rPr>
          <w:rFonts w:cs="Times New Roman"/>
          <w:b/>
        </w:rPr>
      </w:pPr>
      <w:moveTo w:id="2132" w:author="andres camilo santana bohorquez" w:date="2017-02-17T01:21:00Z">
        <w:r w:rsidRPr="00102649">
          <w:rPr>
            <w:rFonts w:cs="Times New Roman"/>
            <w:b/>
          </w:rPr>
          <w:t>Normas I</w:t>
        </w:r>
        <w:r>
          <w:rPr>
            <w:rFonts w:cs="Times New Roman"/>
            <w:b/>
          </w:rPr>
          <w:t>SO</w:t>
        </w:r>
        <w:r w:rsidRPr="00102649">
          <w:rPr>
            <w:rFonts w:cs="Times New Roman"/>
            <w:b/>
          </w:rPr>
          <w:t xml:space="preserve"> para el desarrollo de software</w:t>
        </w:r>
      </w:moveTo>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moveTo w:id="2133" w:author="andres camilo santana bohorquez" w:date="2017-02-17T01:21:00Z">
              <w:r w:rsidRPr="00E21B5B">
                <w:rPr>
                  <w:rFonts w:ascii="LM Roman 10" w:hAnsi="LM Roman 10"/>
                  <w:b/>
                  <w:color w:val="FFFFFF" w:themeColor="background1"/>
                  <w:sz w:val="24"/>
                  <w:szCs w:val="24"/>
                </w:rPr>
                <w:t>Norma</w:t>
              </w:r>
            </w:moveTo>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moveTo w:id="2134" w:author="andres camilo santana bohorquez" w:date="2017-02-17T01:21:00Z">
              <w:r w:rsidRPr="00E21B5B">
                <w:rPr>
                  <w:rFonts w:ascii="LM Roman 10" w:hAnsi="LM Roman 10"/>
                  <w:b/>
                  <w:color w:val="FFFFFF" w:themeColor="background1"/>
                  <w:sz w:val="24"/>
                  <w:szCs w:val="24"/>
                </w:rPr>
                <w:t>Descripción</w:t>
              </w:r>
            </w:moveTo>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moveTo w:id="2135" w:author="andres camilo santana bohorquez" w:date="2017-02-17T01:21:00Z">
              <w:r w:rsidRPr="00E21B5B">
                <w:rPr>
                  <w:rFonts w:cs="Times New Roman"/>
                  <w:b/>
                </w:rPr>
                <w:t>ISO 9001</w:t>
              </w:r>
            </w:moveTo>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moveTo w:id="2136" w:author="andres camilo santana bohorquez" w:date="2017-02-17T01:21:00Z">
              <w:r w:rsidRPr="00E21B5B">
                <w:rPr>
                  <w:rFonts w:cs="Times New Roman"/>
                </w:rPr>
                <w:t>Este es un estándar que describe el sistema de calidad utilizado para mantener el desarrollo de un producto que implique diseño.</w:t>
              </w:r>
            </w:moveTo>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moveTo w:id="2137" w:author="andres camilo santana bohorquez" w:date="2017-02-17T01:21:00Z">
              <w:r w:rsidRPr="00E21B5B">
                <w:rPr>
                  <w:rFonts w:cs="Times New Roman"/>
                  <w:b/>
                </w:rPr>
                <w:t>ISO/IEC 9003</w:t>
              </w:r>
            </w:moveTo>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moveTo w:id="2138" w:author="andres camilo santana bohorquez" w:date="2017-02-17T01:21:00Z">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moveTo>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moveTo w:id="2139" w:author="andres camilo santana bohorquez" w:date="2017-02-17T01:21:00Z">
              <w:r w:rsidRPr="00E21B5B">
                <w:rPr>
                  <w:rFonts w:cs="Times New Roman"/>
                  <w:b/>
                </w:rPr>
                <w:t>ISO/IEC 12207</w:t>
              </w:r>
            </w:moveTo>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moveTo w:id="2140" w:author="andres camilo santana bohorquez" w:date="2017-02-17T01:21:00Z">
              <w:r w:rsidRPr="00E21B5B">
                <w:rPr>
                  <w:rFonts w:cs="Times New Roman"/>
                </w:rPr>
                <w:t>Es el estándar para los procesos de ciclo de vida del software de la organización. Es la base para ISO 15505-SPICE.</w:t>
              </w:r>
            </w:moveTo>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moveTo w:id="2141" w:author="andres camilo santana bohorquez" w:date="2017-02-17T01:21:00Z">
              <w:r w:rsidRPr="00E21B5B">
                <w:rPr>
                  <w:rFonts w:cs="Times New Roman"/>
                  <w:b/>
                </w:rPr>
                <w:lastRenderedPageBreak/>
                <w:t>ISO/IEC 15504</w:t>
              </w:r>
            </w:moveTo>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moveTo w:id="2142" w:author="andres camilo santana bohorquez" w:date="2017-02-17T01:21:00Z">
              <w:r w:rsidRPr="00E21B5B">
                <w:rPr>
                  <w:rFonts w:cs="Times New Roman"/>
                </w:rPr>
                <w:t xml:space="preserve">(Conocida como SPICE-Software </w:t>
              </w:r>
              <w:proofErr w:type="spellStart"/>
              <w:r w:rsidRPr="00E21B5B">
                <w:rPr>
                  <w:rFonts w:cs="Times New Roman"/>
                </w:rPr>
                <w:t>Process</w:t>
              </w:r>
              <w:proofErr w:type="spellEnd"/>
              <w:r w:rsidRPr="00E21B5B">
                <w:rPr>
                  <w:rFonts w:cs="Times New Roman"/>
                </w:rPr>
                <w:t xml:space="preserve"> </w:t>
              </w:r>
              <w:proofErr w:type="spellStart"/>
              <w:r w:rsidRPr="00E21B5B">
                <w:rPr>
                  <w:rFonts w:cs="Times New Roman"/>
                </w:rPr>
                <w:t>Improvement</w:t>
              </w:r>
              <w:proofErr w:type="spellEnd"/>
              <w:r w:rsidRPr="00E21B5B">
                <w:rPr>
                  <w:rFonts w:cs="Times New Roman"/>
                </w:rPr>
                <w:t xml:space="preserve"> And </w:t>
              </w:r>
              <w:proofErr w:type="spellStart"/>
              <w:r w:rsidRPr="00E21B5B">
                <w:rPr>
                  <w:rFonts w:cs="Times New Roman"/>
                </w:rPr>
                <w:t>Assurance</w:t>
              </w:r>
              <w:proofErr w:type="spellEnd"/>
              <w:r w:rsidRPr="00E21B5B">
                <w:rPr>
                  <w:rFonts w:cs="Times New Roman"/>
                </w:rPr>
                <w:t xml:space="preserve"> </w:t>
              </w:r>
              <w:proofErr w:type="spellStart"/>
              <w:r w:rsidRPr="00E21B5B">
                <w:rPr>
                  <w:rFonts w:cs="Times New Roman"/>
                </w:rPr>
                <w:t>Standards</w:t>
              </w:r>
              <w:proofErr w:type="spellEnd"/>
              <w:r w:rsidRPr="00E21B5B">
                <w:rPr>
                  <w:rFonts w:cs="Times New Roman"/>
                </w:rPr>
                <w:t xml:space="preserve"> </w:t>
              </w:r>
              <w:proofErr w:type="spellStart"/>
              <w:r w:rsidRPr="00E21B5B">
                <w:rPr>
                  <w:rFonts w:cs="Times New Roman"/>
                </w:rPr>
                <w:t>Capability</w:t>
              </w:r>
              <w:proofErr w:type="spellEnd"/>
              <w:r w:rsidRPr="00E21B5B">
                <w:rPr>
                  <w:rFonts w:cs="Times New Roman"/>
                </w:rPr>
                <w:t xml:space="preserve"> </w:t>
              </w:r>
              <w:proofErr w:type="spellStart"/>
              <w:r w:rsidRPr="00E21B5B">
                <w:rPr>
                  <w:rFonts w:cs="Times New Roman"/>
                </w:rPr>
                <w:t>Determination</w:t>
              </w:r>
              <w:proofErr w:type="spellEnd"/>
              <w:r w:rsidRPr="00E21B5B">
                <w:rPr>
                  <w:rFonts w:cs="Times New Roman"/>
                </w:rPr>
                <w:t>). Un conjunto de 7 normas para establecer y mejorar la capacidad y madurez de los procesos de las organizaciones, proporcionando los principios requeridos para realizar una evaluación de la calidad de los procesos.</w:t>
              </w:r>
            </w:moveTo>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moveTo w:id="2143" w:author="andres camilo santana bohorquez" w:date="2017-02-17T01:21:00Z">
              <w:r w:rsidRPr="00E21B5B">
                <w:rPr>
                  <w:rFonts w:cs="Times New Roman"/>
                  <w:b/>
                </w:rPr>
                <w:t>ISO/IEC 14598</w:t>
              </w:r>
            </w:moveTo>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moveTo w:id="2144" w:author="andres camilo santana bohorquez" w:date="2017-02-17T01:21:00Z">
              <w:r w:rsidRPr="00E21B5B">
                <w:rPr>
                  <w:rFonts w:cs="Times New Roman"/>
                </w:rPr>
                <w:t xml:space="preserve">Desarrolladas entre 1999 y 2001. Software </w:t>
              </w:r>
              <w:proofErr w:type="spellStart"/>
              <w:r w:rsidRPr="00E21B5B">
                <w:rPr>
                  <w:rFonts w:cs="Times New Roman"/>
                </w:rPr>
                <w:t>product</w:t>
              </w:r>
              <w:proofErr w:type="spellEnd"/>
              <w:r w:rsidRPr="00E21B5B">
                <w:rPr>
                  <w:rFonts w:cs="Times New Roman"/>
                </w:rPr>
                <w:t xml:space="preserve"> </w:t>
              </w:r>
              <w:proofErr w:type="spellStart"/>
              <w:r w:rsidRPr="00E21B5B">
                <w:rPr>
                  <w:rFonts w:cs="Times New Roman"/>
                </w:rPr>
                <w:t>evaluation</w:t>
              </w:r>
              <w:proofErr w:type="spellEnd"/>
              <w:r w:rsidRPr="00E21B5B">
                <w:rPr>
                  <w:rFonts w:cs="Times New Roman"/>
                </w:rPr>
                <w:t>. Evaluación del producto de software.</w:t>
              </w:r>
            </w:moveTo>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moveTo w:id="2145" w:author="andres camilo santana bohorquez" w:date="2017-02-17T01:21:00Z">
              <w:r w:rsidRPr="00E21B5B">
                <w:rPr>
                  <w:rFonts w:cs="Times New Roman"/>
                  <w:b/>
                </w:rPr>
                <w:t>ISO 25000</w:t>
              </w:r>
            </w:moveTo>
          </w:p>
          <w:p w14:paraId="36508898" w14:textId="77777777" w:rsidR="004149B6" w:rsidRPr="00E21B5B" w:rsidRDefault="004149B6" w:rsidP="009C3DCF">
            <w:pPr>
              <w:pStyle w:val="Incontec"/>
              <w:rPr>
                <w:rFonts w:cs="Times New Roman"/>
                <w:b/>
              </w:rPr>
            </w:pPr>
          </w:p>
        </w:tc>
        <w:tc>
          <w:tcPr>
            <w:tcW w:w="6139" w:type="dxa"/>
          </w:tcPr>
          <w:p w14:paraId="4A95096F" w14:textId="77777777" w:rsidR="004149B6" w:rsidRPr="00E21B5B" w:rsidRDefault="004149B6" w:rsidP="009C3DCF">
            <w:pPr>
              <w:pStyle w:val="Incontec"/>
              <w:rPr>
                <w:rFonts w:cs="Times New Roman"/>
              </w:rPr>
            </w:pPr>
            <w:moveTo w:id="2146" w:author="andres camilo santana bohorquez" w:date="2017-02-17T01:21:00Z">
              <w:r w:rsidRPr="00E21B5B">
                <w:rPr>
                  <w:rFonts w:cs="Times New Roman"/>
                </w:rPr>
                <w:t xml:space="preserve">La familia de normas 25000 </w:t>
              </w:r>
              <w:proofErr w:type="gramStart"/>
              <w:r w:rsidRPr="00E21B5B">
                <w:rPr>
                  <w:rFonts w:cs="Times New Roman"/>
                </w:rPr>
                <w:t>establecen</w:t>
              </w:r>
              <w:proofErr w:type="gramEnd"/>
              <w:r w:rsidRPr="00E21B5B">
                <w:rPr>
                  <w:rFonts w:cs="Times New Roman"/>
                </w:rPr>
                <w:t xml:space="preserve"> un modelo de calidad para el producto software además de definir la evaluación de la calidad del producto.</w:t>
              </w:r>
            </w:moveTo>
          </w:p>
        </w:tc>
      </w:tr>
    </w:tbl>
    <w:p w14:paraId="2119CE1B" w14:textId="77777777" w:rsidR="004149B6" w:rsidRPr="00E21B5B" w:rsidRDefault="004149B6" w:rsidP="004149B6"/>
    <w:p w14:paraId="7604B1E7" w14:textId="3747D39A" w:rsidR="004149B6" w:rsidRDefault="004149B6" w:rsidP="004149B6">
      <w:pPr>
        <w:pStyle w:val="Incontec"/>
        <w:rPr>
          <w:rFonts w:cs="Times New Roman"/>
        </w:rPr>
      </w:pPr>
      <w:moveTo w:id="2147" w:author="andres camilo santana bohorquez" w:date="2017-02-17T01:21:00Z">
        <w:r w:rsidRPr="00102649">
          <w:rPr>
            <w:rFonts w:cs="Times New Roman"/>
          </w:rPr>
          <w:t xml:space="preserve"> </w:t>
        </w:r>
        <w:r>
          <w:rPr>
            <w:rFonts w:cs="Times New Roman"/>
          </w:rPr>
          <w:t>Tabla 5-</w:t>
        </w:r>
      </w:moveTo>
      <w:r w:rsidR="00DD74C2">
        <w:rPr>
          <w:rFonts w:cs="Times New Roman"/>
        </w:rPr>
        <w:t>6</w:t>
      </w:r>
      <w:moveTo w:id="2148" w:author="andres camilo santana bohorquez" w:date="2017-02-17T01:21:00Z">
        <w:r>
          <w:rPr>
            <w:rFonts w:cs="Times New Roman"/>
          </w:rPr>
          <w:t xml:space="preserve">. Normas ISO para el desarrollo de Software. Fuente: </w:t>
        </w:r>
      </w:moveTo>
      <w:sdt>
        <w:sdtPr>
          <w:rPr>
            <w:rFonts w:cs="Times New Roman"/>
          </w:rPr>
          <w:id w:val="736444539"/>
          <w:citation/>
        </w:sdtPr>
        <w:sdtContent>
          <w:moveTo w:id="2149" w:author="andres camilo santana bohorquez" w:date="2017-02-17T01:21:00Z">
            <w:r>
              <w:rPr>
                <w:rFonts w:cs="Times New Roman"/>
              </w:rPr>
              <w:fldChar w:fldCharType="begin"/>
            </w:r>
            <w:r>
              <w:rPr>
                <w:rFonts w:cs="Times New Roman"/>
              </w:rPr>
              <w:instrText xml:space="preserve"> CITATION Ped13 \l 9226 </w:instrText>
            </w:r>
            <w:r>
              <w:rPr>
                <w:rFonts w:cs="Times New Roman"/>
              </w:rPr>
              <w:fldChar w:fldCharType="separate"/>
            </w:r>
          </w:moveTo>
          <w:r w:rsidR="00DD74C2" w:rsidRPr="00DD74C2">
            <w:rPr>
              <w:rFonts w:cs="Times New Roman"/>
              <w:noProof/>
            </w:rPr>
            <w:t>(32)</w:t>
          </w:r>
          <w:moveTo w:id="2150" w:author="andres camilo santana bohorquez" w:date="2017-02-17T01:21:00Z">
            <w:r>
              <w:rPr>
                <w:rFonts w:cs="Times New Roman"/>
              </w:rPr>
              <w:fldChar w:fldCharType="end"/>
            </w:r>
          </w:moveTo>
        </w:sdtContent>
      </w:sdt>
    </w:p>
    <w:p w14:paraId="2D29F1CA" w14:textId="77777777" w:rsidR="004149B6" w:rsidRDefault="004149B6" w:rsidP="004149B6">
      <w:pPr>
        <w:pStyle w:val="Incontec"/>
      </w:pPr>
    </w:p>
    <w:p w14:paraId="06719BDA" w14:textId="2CB63833" w:rsidR="004149B6" w:rsidRPr="00B65399" w:rsidRDefault="004149B6" w:rsidP="00E75E0F">
      <w:pPr>
        <w:pStyle w:val="Incontec"/>
        <w:numPr>
          <w:ilvl w:val="2"/>
          <w:numId w:val="1"/>
        </w:numPr>
        <w:outlineLvl w:val="2"/>
        <w:rPr>
          <w:rFonts w:cs="Times New Roman"/>
        </w:rPr>
      </w:pPr>
      <w:bookmarkStart w:id="2151" w:name="_Toc475311945"/>
      <w:moveTo w:id="2152" w:author="andres camilo santana bohorquez" w:date="2017-02-17T01:21:00Z">
        <w:r w:rsidRPr="00B65399">
          <w:rPr>
            <w:rFonts w:cs="Times New Roman"/>
          </w:rPr>
          <w:t>Carga impositiva</w:t>
        </w:r>
      </w:moveTo>
      <w:bookmarkEnd w:id="2151"/>
    </w:p>
    <w:p w14:paraId="4F74A760" w14:textId="77777777" w:rsidR="004149B6" w:rsidRPr="00102649" w:rsidRDefault="004149B6" w:rsidP="004149B6">
      <w:pPr>
        <w:pStyle w:val="Incontec"/>
        <w:rPr>
          <w:rFonts w:cs="Times New Roman"/>
        </w:rPr>
      </w:pPr>
    </w:p>
    <w:p w14:paraId="4945FC05" w14:textId="77777777"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moveTo w:id="2153" w:author="andres camilo santana bohorquez" w:date="2017-02-17T01:21:00Z">
        <w:r w:rsidRPr="007F7480">
          <w:rPr>
            <w:rFonts w:ascii="LM Roman 10" w:eastAsia="Times New Roman" w:hAnsi="LM Roman 10" w:cs="Times New Roman"/>
            <w:color w:val="000000" w:themeColor="text1"/>
            <w:sz w:val="24"/>
            <w:szCs w:val="24"/>
            <w:shd w:val="clear" w:color="auto" w:fill="FEFEFE"/>
          </w:rPr>
          <w:t>Impuesto sobre la renta: 30% sobre utilidad neta del ejercicio, aplica sobre los ingresos que obtenga el contribuyente en el año, ingresos susceptibles de 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moveTo>
      <w:sdt>
        <w:sdtPr>
          <w:rPr>
            <w:rFonts w:ascii="LM Roman 10" w:eastAsia="Times New Roman" w:hAnsi="LM Roman 10" w:cs="Times New Roman"/>
            <w:color w:val="000000" w:themeColor="text1"/>
            <w:sz w:val="24"/>
            <w:szCs w:val="24"/>
            <w:shd w:val="clear" w:color="auto" w:fill="FEFEFE"/>
          </w:rPr>
          <w:id w:val="132830437"/>
          <w:citation/>
        </w:sdtPr>
        <w:sdtContent>
          <w:moveTo w:id="2154"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 CITATION DIA06 \l 9226 </w:instrText>
            </w:r>
            <w:r>
              <w:rPr>
                <w:rFonts w:ascii="LM Roman 10" w:eastAsia="Times New Roman" w:hAnsi="LM Roman 10" w:cs="Times New Roman"/>
                <w:color w:val="000000" w:themeColor="text1"/>
                <w:sz w:val="24"/>
                <w:szCs w:val="24"/>
                <w:shd w:val="clear" w:color="auto" w:fill="FEFEFE"/>
              </w:rPr>
              <w:fldChar w:fldCharType="separate"/>
            </w:r>
          </w:moveTo>
          <w:r w:rsidR="00DD74C2">
            <w:rPr>
              <w:rFonts w:ascii="LM Roman 10" w:eastAsia="Times New Roman" w:hAnsi="LM Roman 10" w:cs="Times New Roman"/>
              <w:noProof/>
              <w:color w:val="000000" w:themeColor="text1"/>
              <w:sz w:val="24"/>
              <w:szCs w:val="24"/>
              <w:shd w:val="clear" w:color="auto" w:fill="FEFEFE"/>
            </w:rPr>
            <w:t xml:space="preserve"> </w:t>
          </w:r>
          <w:r w:rsidR="00DD74C2" w:rsidRPr="00DD74C2">
            <w:rPr>
              <w:rFonts w:ascii="LM Roman 10" w:eastAsia="Times New Roman" w:hAnsi="LM Roman 10" w:cs="Times New Roman"/>
              <w:noProof/>
              <w:color w:val="000000" w:themeColor="text1"/>
              <w:sz w:val="24"/>
              <w:szCs w:val="24"/>
              <w:shd w:val="clear" w:color="auto" w:fill="FEFEFE"/>
            </w:rPr>
            <w:t>(33)</w:t>
          </w:r>
          <w:moveTo w:id="2155"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end"/>
            </w:r>
          </w:moveTo>
        </w:sdtContent>
      </w:sdt>
    </w:p>
    <w:p w14:paraId="1CE2261C" w14:textId="77777777"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moveTo w:id="2156" w:author="andres camilo santana bohorquez" w:date="2017-02-17T01:21:00Z">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moveTo>
      <w:sdt>
        <w:sdtPr>
          <w:rPr>
            <w:rFonts w:ascii="LM Roman 10" w:eastAsia="Times New Roman" w:hAnsi="LM Roman 10" w:cs="Times New Roman"/>
            <w:color w:val="000000" w:themeColor="text1"/>
            <w:sz w:val="24"/>
            <w:szCs w:val="24"/>
            <w:shd w:val="clear" w:color="auto" w:fill="FEFEFE"/>
          </w:rPr>
          <w:id w:val="-1330901129"/>
          <w:citation/>
        </w:sdtPr>
        <w:sdtContent>
          <w:moveTo w:id="2157"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 CITATION DIA16 \l 9226 </w:instrText>
            </w:r>
            <w:r>
              <w:rPr>
                <w:rFonts w:ascii="LM Roman 10" w:eastAsia="Times New Roman" w:hAnsi="LM Roman 10" w:cs="Times New Roman"/>
                <w:color w:val="000000" w:themeColor="text1"/>
                <w:sz w:val="24"/>
                <w:szCs w:val="24"/>
                <w:shd w:val="clear" w:color="auto" w:fill="FEFEFE"/>
              </w:rPr>
              <w:fldChar w:fldCharType="separate"/>
            </w:r>
          </w:moveTo>
          <w:r w:rsidR="00DD74C2" w:rsidRPr="00DD74C2">
            <w:rPr>
              <w:rFonts w:ascii="LM Roman 10" w:eastAsia="Times New Roman" w:hAnsi="LM Roman 10" w:cs="Times New Roman"/>
              <w:noProof/>
              <w:color w:val="000000" w:themeColor="text1"/>
              <w:sz w:val="24"/>
              <w:szCs w:val="24"/>
              <w:shd w:val="clear" w:color="auto" w:fill="FEFEFE"/>
            </w:rPr>
            <w:t>(34)</w:t>
          </w:r>
          <w:moveTo w:id="2158"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end"/>
            </w:r>
          </w:moveTo>
        </w:sdtContent>
      </w:sdt>
      <w:moveTo w:id="2159" w:author="andres camilo santana bohorquez" w:date="2017-02-17T01:21:00Z">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moveTo>
    </w:p>
    <w:p w14:paraId="2ADCAEEE" w14:textId="77777777"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moveTo w:id="2160" w:author="andres camilo santana bohorquez" w:date="2017-02-17T01:21:00Z">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moveTo>
      <w:sdt>
        <w:sdtPr>
          <w:rPr>
            <w:rFonts w:ascii="LM Roman 10" w:eastAsia="Times New Roman" w:hAnsi="LM Roman 10" w:cs="Times New Roman"/>
            <w:color w:val="000000" w:themeColor="text1"/>
            <w:sz w:val="24"/>
            <w:szCs w:val="24"/>
            <w:shd w:val="clear" w:color="auto" w:fill="FEFEFE"/>
          </w:rPr>
          <w:id w:val="-1623763181"/>
          <w:citation/>
        </w:sdtPr>
        <w:sdtContent>
          <w:moveTo w:id="2161"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 CITATION DIA06 \l 9226 </w:instrText>
            </w:r>
            <w:r>
              <w:rPr>
                <w:rFonts w:ascii="LM Roman 10" w:eastAsia="Times New Roman" w:hAnsi="LM Roman 10" w:cs="Times New Roman"/>
                <w:color w:val="000000" w:themeColor="text1"/>
                <w:sz w:val="24"/>
                <w:szCs w:val="24"/>
                <w:shd w:val="clear" w:color="auto" w:fill="FEFEFE"/>
              </w:rPr>
              <w:fldChar w:fldCharType="separate"/>
            </w:r>
          </w:moveTo>
          <w:r w:rsidR="00DD74C2" w:rsidRPr="00DD74C2">
            <w:rPr>
              <w:rFonts w:ascii="LM Roman 10" w:eastAsia="Times New Roman" w:hAnsi="LM Roman 10" w:cs="Times New Roman"/>
              <w:noProof/>
              <w:color w:val="000000" w:themeColor="text1"/>
              <w:sz w:val="24"/>
              <w:szCs w:val="24"/>
              <w:shd w:val="clear" w:color="auto" w:fill="FEFEFE"/>
            </w:rPr>
            <w:t>(33)</w:t>
          </w:r>
          <w:moveTo w:id="2162"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end"/>
            </w:r>
          </w:moveTo>
        </w:sdtContent>
      </w:sdt>
    </w:p>
    <w:p w14:paraId="6F2FA11F" w14:textId="77777777" w:rsidR="004149B6" w:rsidRPr="00FD36E3" w:rsidRDefault="004149B6" w:rsidP="004149B6">
      <w:pPr>
        <w:pStyle w:val="Prrafodelista"/>
        <w:numPr>
          <w:ilvl w:val="0"/>
          <w:numId w:val="13"/>
        </w:numPr>
        <w:jc w:val="both"/>
      </w:pPr>
      <w:moveTo w:id="2163" w:author="andres camilo santana bohorquez" w:date="2017-02-17T01:21:00Z">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moveTo>
      <w:sdt>
        <w:sdtPr>
          <w:rPr>
            <w:rFonts w:ascii="LM Roman 10" w:eastAsia="Times New Roman" w:hAnsi="LM Roman 10" w:cs="Times New Roman"/>
            <w:color w:val="000000" w:themeColor="text1"/>
            <w:sz w:val="24"/>
            <w:szCs w:val="24"/>
            <w:shd w:val="clear" w:color="auto" w:fill="FEFEFE"/>
          </w:rPr>
          <w:id w:val="-729918962"/>
          <w:citation/>
        </w:sdtPr>
        <w:sdtContent>
          <w:moveTo w:id="2164"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CITATION D \l 9226 </w:instrText>
            </w:r>
            <w:r>
              <w:rPr>
                <w:rFonts w:ascii="LM Roman 10" w:eastAsia="Times New Roman" w:hAnsi="LM Roman 10" w:cs="Times New Roman"/>
                <w:color w:val="000000" w:themeColor="text1"/>
                <w:sz w:val="24"/>
                <w:szCs w:val="24"/>
                <w:shd w:val="clear" w:color="auto" w:fill="FEFEFE"/>
              </w:rPr>
              <w:fldChar w:fldCharType="separate"/>
            </w:r>
          </w:moveTo>
          <w:r w:rsidR="00DD74C2" w:rsidRPr="00DD74C2">
            <w:rPr>
              <w:rFonts w:ascii="LM Roman 10" w:eastAsia="Times New Roman" w:hAnsi="LM Roman 10" w:cs="Times New Roman"/>
              <w:noProof/>
              <w:color w:val="000000" w:themeColor="text1"/>
              <w:sz w:val="24"/>
              <w:szCs w:val="24"/>
              <w:shd w:val="clear" w:color="auto" w:fill="FEFEFE"/>
            </w:rPr>
            <w:t>(35)</w:t>
          </w:r>
          <w:moveTo w:id="2165"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end"/>
            </w:r>
          </w:moveTo>
        </w:sdtContent>
      </w:sdt>
    </w:p>
    <w:moveToRangeEnd w:id="2103"/>
    <w:p w14:paraId="7BB51DBC" w14:textId="77777777" w:rsidR="000C63C2" w:rsidRDefault="000C63C2" w:rsidP="000C63C2"/>
    <w:p w14:paraId="370A78C5" w14:textId="286BE157" w:rsidR="00D30904" w:rsidRPr="0042684F" w:rsidRDefault="00D868FD" w:rsidP="00E75E0F">
      <w:pPr>
        <w:pStyle w:val="Incontec"/>
        <w:numPr>
          <w:ilvl w:val="1"/>
          <w:numId w:val="1"/>
        </w:numPr>
        <w:outlineLvl w:val="1"/>
        <w:rPr>
          <w:rFonts w:cs="Times New Roman"/>
          <w:sz w:val="28"/>
        </w:rPr>
      </w:pPr>
      <w:bookmarkStart w:id="2166" w:name="_35nkun2" w:colFirst="0" w:colLast="0"/>
      <w:bookmarkStart w:id="2167" w:name="_3whwml4" w:colFirst="0" w:colLast="0"/>
      <w:bookmarkStart w:id="2168" w:name="_Toc475311946"/>
      <w:bookmarkEnd w:id="2166"/>
      <w:bookmarkEnd w:id="2167"/>
      <w:r w:rsidRPr="0042684F">
        <w:rPr>
          <w:rFonts w:cs="Times New Roman"/>
          <w:sz w:val="28"/>
        </w:rPr>
        <w:lastRenderedPageBreak/>
        <w:t>ESTUDIO AMBIENTAL</w:t>
      </w:r>
      <w:bookmarkStart w:id="2169" w:name="_GoBack"/>
      <w:bookmarkEnd w:id="2168"/>
      <w:bookmarkEnd w:id="2169"/>
    </w:p>
    <w:p w14:paraId="577D19D2" w14:textId="162A8C61" w:rsidR="00214354" w:rsidRDefault="00214354" w:rsidP="00214354">
      <w:pPr>
        <w:pStyle w:val="Incontec"/>
      </w:pPr>
      <w:r>
        <w:t xml:space="preserve">Mediante este capítulo se presentaran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27C80199" w14:textId="77777777" w:rsidR="00595E35" w:rsidRPr="00102649" w:rsidRDefault="00595E35" w:rsidP="00F12A4C">
      <w:pPr>
        <w:pStyle w:val="Incontec"/>
        <w:rPr>
          <w:rFonts w:cs="Times New Roman"/>
        </w:rPr>
      </w:pPr>
    </w:p>
    <w:p w14:paraId="3EF210DD" w14:textId="4E8B2CF1" w:rsidR="00D30904" w:rsidRPr="0042684F" w:rsidRDefault="00D868FD" w:rsidP="00E75E0F">
      <w:pPr>
        <w:pStyle w:val="Incontec"/>
        <w:numPr>
          <w:ilvl w:val="2"/>
          <w:numId w:val="1"/>
        </w:numPr>
        <w:outlineLvl w:val="2"/>
        <w:rPr>
          <w:rFonts w:cs="Times New Roman"/>
          <w:szCs w:val="28"/>
        </w:rPr>
      </w:pPr>
      <w:bookmarkStart w:id="2170" w:name="_x328y3xgg699" w:colFirst="0" w:colLast="0"/>
      <w:bookmarkStart w:id="2171" w:name="_Toc475311947"/>
      <w:bookmarkEnd w:id="2170"/>
      <w:r w:rsidRPr="0042684F">
        <w:rPr>
          <w:rFonts w:cs="Times New Roman"/>
          <w:szCs w:val="28"/>
        </w:rPr>
        <w:t>Aspectos legales</w:t>
      </w:r>
      <w:r w:rsidR="0042684F" w:rsidRPr="0042684F">
        <w:rPr>
          <w:rFonts w:cs="Times New Roman"/>
          <w:szCs w:val="28"/>
        </w:rPr>
        <w:t>.</w:t>
      </w:r>
      <w:bookmarkEnd w:id="2171"/>
    </w:p>
    <w:p w14:paraId="220B2A21" w14:textId="77777777" w:rsidR="00186DB6" w:rsidRPr="00102649" w:rsidRDefault="00186DB6" w:rsidP="00F12A4C">
      <w:pPr>
        <w:pStyle w:val="Incontec"/>
      </w:pPr>
    </w:p>
    <w:p w14:paraId="677DD6A8" w14:textId="77777777" w:rsidR="00D30904" w:rsidRPr="00102649" w:rsidRDefault="00D868FD" w:rsidP="00F12A4C">
      <w:pPr>
        <w:pStyle w:val="Incontec"/>
        <w:rPr>
          <w:rFonts w:cs="Times New Roman"/>
        </w:rPr>
      </w:pPr>
      <w:bookmarkStart w:id="2172" w:name="_lgog6b96zelp" w:colFirst="0" w:colLast="0"/>
      <w:bookmarkEnd w:id="2172"/>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2173" w:name="_p67jgb9yy86c" w:colFirst="0" w:colLast="0"/>
      <w:bookmarkEnd w:id="2173"/>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(por ejemplo, cadmio, mercurio, plomo, </w:t>
      </w:r>
      <w:proofErr w:type="spellStart"/>
      <w:r w:rsidRPr="00102649">
        <w:rPr>
          <w:rFonts w:cs="Times New Roman"/>
        </w:rPr>
        <w:t>bifenilo</w:t>
      </w:r>
      <w:proofErr w:type="spellEnd"/>
      <w:r w:rsidRPr="00102649">
        <w:rPr>
          <w:rFonts w:cs="Times New Roman"/>
        </w:rPr>
        <w:t xml:space="preserve"> </w:t>
      </w:r>
      <w:proofErr w:type="spellStart"/>
      <w:r w:rsidRPr="00102649">
        <w:rPr>
          <w:rFonts w:cs="Times New Roman"/>
        </w:rPr>
        <w:t>policlorado</w:t>
      </w:r>
      <w:proofErr w:type="spellEnd"/>
      <w:r w:rsidRPr="00102649">
        <w:rPr>
          <w:rFonts w:cs="Times New Roman"/>
        </w:rPr>
        <w:t xml:space="preserve">)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2174" w:name="_c6fjvdajjp9u" w:colFirst="0" w:colLast="0"/>
      <w:bookmarkEnd w:id="2174"/>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122FEB91" w14:textId="77777777" w:rsidR="00D30904" w:rsidRPr="00102649" w:rsidRDefault="00D30904" w:rsidP="00F12A4C">
      <w:pPr>
        <w:pStyle w:val="Incontec"/>
        <w:rPr>
          <w:rFonts w:cs="Times New Roman"/>
        </w:rPr>
      </w:pPr>
      <w:bookmarkStart w:id="2175" w:name="_fm1wq2b1sv0k" w:colFirst="0" w:colLast="0"/>
      <w:bookmarkEnd w:id="2175"/>
    </w:p>
    <w:p w14:paraId="536CC68F" w14:textId="77777777" w:rsidR="00D30904" w:rsidRPr="00102649" w:rsidRDefault="00D868FD" w:rsidP="00F12A4C">
      <w:pPr>
        <w:pStyle w:val="Incontec"/>
        <w:rPr>
          <w:rFonts w:cs="Times New Roman"/>
        </w:rPr>
      </w:pPr>
      <w:bookmarkStart w:id="2176" w:name="_2vbj1mze1far" w:colFirst="0" w:colLast="0"/>
      <w:bookmarkEnd w:id="2176"/>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0F0A2E39" w14:textId="77777777" w:rsidR="00D30904" w:rsidRPr="00102649" w:rsidRDefault="00D30904" w:rsidP="00F12A4C">
      <w:pPr>
        <w:pStyle w:val="Incontec"/>
        <w:rPr>
          <w:rFonts w:cs="Times New Roman"/>
        </w:rPr>
      </w:pPr>
      <w:bookmarkStart w:id="2177" w:name="_2bn6wsx" w:colFirst="0" w:colLast="0"/>
      <w:bookmarkEnd w:id="2177"/>
    </w:p>
    <w:p w14:paraId="149C051F" w14:textId="1DB921F4" w:rsidR="00D30904" w:rsidRPr="00B65399" w:rsidRDefault="00D868FD" w:rsidP="00E75E0F">
      <w:pPr>
        <w:pStyle w:val="Incontec"/>
        <w:numPr>
          <w:ilvl w:val="2"/>
          <w:numId w:val="1"/>
        </w:numPr>
        <w:outlineLvl w:val="2"/>
        <w:rPr>
          <w:rFonts w:cs="Times New Roman"/>
          <w:szCs w:val="28"/>
        </w:rPr>
      </w:pPr>
      <w:bookmarkStart w:id="2178" w:name="_8hh9nb587uak" w:colFirst="0" w:colLast="0"/>
      <w:bookmarkStart w:id="2179" w:name="_Toc475311948"/>
      <w:bookmarkEnd w:id="2178"/>
      <w:r w:rsidRPr="00B65399">
        <w:rPr>
          <w:rFonts w:cs="Times New Roman"/>
          <w:szCs w:val="28"/>
        </w:rPr>
        <w:t>Requisitos legales</w:t>
      </w:r>
      <w:bookmarkEnd w:id="2179"/>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75E05C81" w14:textId="77777777" w:rsidR="00D30904" w:rsidRPr="00102649" w:rsidRDefault="00D30904" w:rsidP="00F12A4C">
      <w:pPr>
        <w:pStyle w:val="Incontec"/>
        <w:rPr>
          <w:rFonts w:cs="Times New Roman"/>
        </w:rPr>
      </w:pPr>
      <w:bookmarkStart w:id="2180" w:name="_qsh70q" w:colFirst="0" w:colLast="0"/>
      <w:bookmarkEnd w:id="2180"/>
    </w:p>
    <w:p w14:paraId="3B49BB99" w14:textId="4E953113" w:rsidR="002018F1" w:rsidRPr="00102649" w:rsidRDefault="00186DB6" w:rsidP="00F12A4C">
      <w:pPr>
        <w:pStyle w:val="Incontec"/>
        <w:rPr>
          <w:rFonts w:cs="Times New Roman"/>
        </w:rPr>
      </w:pPr>
      <w:r w:rsidRPr="0042684F">
        <w:rPr>
          <w:rFonts w:cs="Times New Roman"/>
          <w:b/>
          <w:i/>
        </w:rPr>
        <w:t xml:space="preserve">Tabla </w:t>
      </w:r>
      <w:r w:rsidR="0042684F" w:rsidRPr="0042684F">
        <w:rPr>
          <w:rFonts w:cs="Times New Roman"/>
          <w:b/>
          <w:i/>
        </w:rPr>
        <w:t>5-</w:t>
      </w:r>
      <w:r w:rsidR="00DD74C2">
        <w:rPr>
          <w:rFonts w:cs="Times New Roman"/>
          <w:b/>
          <w:i/>
        </w:rPr>
        <w:t>7</w:t>
      </w:r>
      <w:r w:rsidR="0042684F">
        <w:rPr>
          <w:rFonts w:cs="Times New Roman"/>
          <w:b/>
          <w:i/>
        </w:rPr>
        <w:t>.</w:t>
      </w:r>
      <w:r w:rsidR="00724B6B">
        <w:rPr>
          <w:rFonts w:cs="Times New Roman"/>
        </w:rPr>
        <w:t xml:space="preserve"> Requisitos legales F</w:t>
      </w:r>
      <w:r w:rsidRPr="00102649">
        <w:rPr>
          <w:rFonts w:cs="Times New Roman"/>
        </w:rPr>
        <w:t xml:space="preserve">uente: </w:t>
      </w:r>
      <w:sdt>
        <w:sdtPr>
          <w:rPr>
            <w:rFonts w:cs="Times New Roman"/>
          </w:rPr>
          <w:id w:val="-1248267168"/>
          <w:citation/>
        </w:sdtPr>
        <w:sdtContent>
          <w:r w:rsidR="00724B6B">
            <w:rPr>
              <w:rFonts w:cs="Times New Roman"/>
            </w:rPr>
            <w:fldChar w:fldCharType="begin"/>
          </w:r>
          <w:r w:rsidR="00724B6B">
            <w:rPr>
              <w:rFonts w:cs="Times New Roman"/>
            </w:rPr>
            <w:instrText xml:space="preserve"> CITATION CIS16 \l 9226 </w:instrText>
          </w:r>
          <w:r w:rsidR="00724B6B">
            <w:rPr>
              <w:rFonts w:cs="Times New Roman"/>
            </w:rPr>
            <w:fldChar w:fldCharType="separate"/>
          </w:r>
          <w:r w:rsidR="00DD74C2" w:rsidRPr="00DD74C2">
            <w:rPr>
              <w:rFonts w:cs="Times New Roman"/>
              <w:noProof/>
            </w:rPr>
            <w:t>(55)</w:t>
          </w:r>
          <w:r w:rsidR="00724B6B">
            <w:rPr>
              <w:rFonts w:cs="Times New Roman"/>
            </w:rPr>
            <w:fldChar w:fldCharType="end"/>
          </w:r>
        </w:sdtContent>
      </w:sdt>
      <w:r w:rsidR="0042684F">
        <w:rPr>
          <w:rFonts w:cs="Times New Roman"/>
        </w:rPr>
        <w:t>.</w:t>
      </w:r>
    </w:p>
    <w:p w14:paraId="42650F2F" w14:textId="081004FC" w:rsidR="00D30904" w:rsidRDefault="00D868FD" w:rsidP="00E75E0F">
      <w:pPr>
        <w:pStyle w:val="Incontec"/>
        <w:numPr>
          <w:ilvl w:val="1"/>
          <w:numId w:val="1"/>
        </w:numPr>
        <w:outlineLvl w:val="1"/>
        <w:rPr>
          <w:rFonts w:cs="Times New Roman"/>
          <w:sz w:val="28"/>
          <w:szCs w:val="28"/>
        </w:rPr>
      </w:pPr>
      <w:bookmarkStart w:id="2181" w:name="_3as4poj" w:colFirst="0" w:colLast="0"/>
      <w:bookmarkStart w:id="2182" w:name="_Toc475311949"/>
      <w:bookmarkEnd w:id="2181"/>
      <w:commentRangeStart w:id="2183"/>
      <w:r w:rsidRPr="00B65399">
        <w:rPr>
          <w:rFonts w:cs="Times New Roman"/>
          <w:sz w:val="28"/>
          <w:szCs w:val="28"/>
        </w:rPr>
        <w:lastRenderedPageBreak/>
        <w:t>ANÁLISIS FINANCIERO</w:t>
      </w:r>
      <w:commentRangeEnd w:id="2183"/>
      <w:r w:rsidR="00C12AAE" w:rsidRPr="00B65399">
        <w:rPr>
          <w:rStyle w:val="Refdecomentario"/>
          <w:rFonts w:eastAsia="Cambria" w:cs="Cambria"/>
          <w:color w:val="000000"/>
          <w:sz w:val="28"/>
          <w:szCs w:val="28"/>
          <w:shd w:val="clear" w:color="auto" w:fill="auto"/>
        </w:rPr>
        <w:commentReference w:id="2183"/>
      </w:r>
      <w:bookmarkEnd w:id="2182"/>
    </w:p>
    <w:p w14:paraId="4E0C25AC" w14:textId="77777777" w:rsidR="00B65399" w:rsidRPr="00B65399" w:rsidRDefault="00B65399" w:rsidP="00B65399">
      <w:pPr>
        <w:pStyle w:val="Incontec"/>
      </w:pPr>
    </w:p>
    <w:p w14:paraId="3A044807" w14:textId="4CA034B3" w:rsidR="00D30904" w:rsidRPr="001201FA" w:rsidRDefault="00D868FD" w:rsidP="00E75E0F">
      <w:pPr>
        <w:pStyle w:val="Incontec"/>
        <w:numPr>
          <w:ilvl w:val="2"/>
          <w:numId w:val="1"/>
        </w:numPr>
        <w:outlineLvl w:val="2"/>
        <w:rPr>
          <w:rFonts w:cs="Times New Roman"/>
          <w:sz w:val="22"/>
        </w:rPr>
      </w:pPr>
      <w:bookmarkStart w:id="2184" w:name="_1pxezwc" w:colFirst="0" w:colLast="0"/>
      <w:bookmarkStart w:id="2185" w:name="_Toc475311950"/>
      <w:bookmarkEnd w:id="2184"/>
      <w:r w:rsidRPr="001201FA">
        <w:rPr>
          <w:rFonts w:cs="Times New Roman"/>
          <w:szCs w:val="28"/>
        </w:rPr>
        <w:t>Inversión</w:t>
      </w:r>
      <w:r w:rsidRPr="001201FA">
        <w:rPr>
          <w:rFonts w:cs="Times New Roman"/>
          <w:sz w:val="22"/>
        </w:rPr>
        <w:t xml:space="preserve"> </w:t>
      </w:r>
      <w:r w:rsidRPr="001201FA">
        <w:rPr>
          <w:rFonts w:cs="Times New Roman"/>
          <w:szCs w:val="28"/>
        </w:rPr>
        <w:t>Inicial</w:t>
      </w:r>
      <w:r w:rsidR="001201FA">
        <w:rPr>
          <w:rFonts w:cs="Times New Roman"/>
          <w:szCs w:val="28"/>
        </w:rPr>
        <w:t>.</w:t>
      </w:r>
      <w:bookmarkEnd w:id="2185"/>
    </w:p>
    <w:p w14:paraId="514C1919" w14:textId="5C07F038" w:rsidR="00D30904" w:rsidRDefault="00436DA6" w:rsidP="004200AA">
      <w:pPr>
        <w:pStyle w:val="Incontec"/>
        <w:jc w:val="center"/>
        <w:rPr>
          <w:rFonts w:cs="Times New Roman"/>
        </w:rPr>
      </w:pPr>
      <w:r w:rsidRPr="00436DA6">
        <w:rPr>
          <w:noProof/>
          <w:lang w:val="es-ES" w:eastAsia="es-ES"/>
        </w:rPr>
        <w:drawing>
          <wp:inline distT="0" distB="0" distL="0" distR="0" wp14:anchorId="0D6FFF20" wp14:editId="0990B640">
            <wp:extent cx="4951016" cy="1072661"/>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53047" cy="1073101"/>
                    </a:xfrm>
                    <a:prstGeom prst="rect">
                      <a:avLst/>
                    </a:prstGeom>
                    <a:noFill/>
                    <a:ln>
                      <a:noFill/>
                    </a:ln>
                  </pic:spPr>
                </pic:pic>
              </a:graphicData>
            </a:graphic>
          </wp:inline>
        </w:drawing>
      </w:r>
    </w:p>
    <w:p w14:paraId="007C35EE" w14:textId="46954437" w:rsidR="002D2F2D" w:rsidRDefault="002D2F2D" w:rsidP="004200AA">
      <w:pPr>
        <w:pStyle w:val="Incontec"/>
        <w:rPr>
          <w:sz w:val="22"/>
        </w:rPr>
      </w:pPr>
      <w:r w:rsidRPr="004200AA">
        <w:rPr>
          <w:b/>
          <w:i/>
          <w:sz w:val="22"/>
        </w:rPr>
        <w:t xml:space="preserve">Figura </w:t>
      </w:r>
      <w:r w:rsidR="004200AA">
        <w:rPr>
          <w:b/>
          <w:i/>
          <w:sz w:val="22"/>
        </w:rPr>
        <w:t>5-</w:t>
      </w:r>
      <w:r w:rsidRPr="004200AA">
        <w:rPr>
          <w:b/>
          <w:i/>
          <w:sz w:val="22"/>
        </w:rPr>
        <w:t>26</w:t>
      </w:r>
      <w:r w:rsidRPr="004200AA">
        <w:rPr>
          <w:sz w:val="22"/>
        </w:rPr>
        <w:t xml:space="preserve">. </w:t>
      </w:r>
      <w:r w:rsidR="004200AA" w:rsidRPr="004200AA">
        <w:rPr>
          <w:sz w:val="22"/>
        </w:rPr>
        <w:t>Inversión Inicial. Fuente: Autores</w:t>
      </w:r>
    </w:p>
    <w:p w14:paraId="4C372063" w14:textId="77777777" w:rsidR="004200AA" w:rsidRPr="004200AA" w:rsidRDefault="004200AA" w:rsidP="004200AA">
      <w:pPr>
        <w:pStyle w:val="Incontec"/>
      </w:pPr>
    </w:p>
    <w:p w14:paraId="6F6BA4C7" w14:textId="39CBAB8D" w:rsidR="00D30904" w:rsidRDefault="00D868FD" w:rsidP="00E75E0F">
      <w:pPr>
        <w:pStyle w:val="Incontec"/>
        <w:numPr>
          <w:ilvl w:val="2"/>
          <w:numId w:val="1"/>
        </w:numPr>
        <w:outlineLvl w:val="2"/>
        <w:rPr>
          <w:rFonts w:cs="Times New Roman"/>
          <w:szCs w:val="28"/>
        </w:rPr>
      </w:pPr>
      <w:bookmarkStart w:id="2186" w:name="_Toc475311951"/>
      <w:r w:rsidRPr="001201FA">
        <w:rPr>
          <w:rFonts w:cs="Times New Roman"/>
          <w:szCs w:val="28"/>
        </w:rPr>
        <w:t>Costos Directos</w:t>
      </w:r>
      <w:r w:rsidR="002276FD">
        <w:rPr>
          <w:rFonts w:cs="Times New Roman"/>
          <w:szCs w:val="28"/>
        </w:rPr>
        <w:t xml:space="preserve"> E Indirectos.</w:t>
      </w:r>
      <w:bookmarkEnd w:id="2186"/>
    </w:p>
    <w:p w14:paraId="69A43E57" w14:textId="235C5599" w:rsidR="004200AA" w:rsidRPr="004200AA" w:rsidRDefault="002276FD" w:rsidP="004200AA">
      <w:pPr>
        <w:pStyle w:val="Incontec"/>
      </w:pPr>
      <w:r w:rsidRPr="002276FD">
        <w:rPr>
          <w:noProof/>
          <w:lang w:val="es-ES" w:eastAsia="es-ES"/>
        </w:rPr>
        <w:drawing>
          <wp:inline distT="0" distB="0" distL="0" distR="0" wp14:anchorId="426ED0B4" wp14:editId="44E0A4D3">
            <wp:extent cx="5612130" cy="1876804"/>
            <wp:effectExtent l="0" t="0" r="762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2130" cy="1876804"/>
                    </a:xfrm>
                    <a:prstGeom prst="rect">
                      <a:avLst/>
                    </a:prstGeom>
                    <a:noFill/>
                    <a:ln>
                      <a:noFill/>
                    </a:ln>
                  </pic:spPr>
                </pic:pic>
              </a:graphicData>
            </a:graphic>
          </wp:inline>
        </w:drawing>
      </w:r>
    </w:p>
    <w:p w14:paraId="4B3134F3" w14:textId="7829D30C" w:rsidR="004200AA" w:rsidRDefault="004200AA" w:rsidP="004200AA">
      <w:pPr>
        <w:pStyle w:val="Incontec"/>
        <w:rPr>
          <w:sz w:val="22"/>
        </w:rPr>
      </w:pPr>
      <w:r w:rsidRPr="004200AA">
        <w:rPr>
          <w:b/>
          <w:i/>
          <w:sz w:val="22"/>
        </w:rPr>
        <w:t>Figura 5-27</w:t>
      </w:r>
      <w:r w:rsidRPr="004200AA">
        <w:rPr>
          <w:sz w:val="22"/>
        </w:rPr>
        <w:t>. Costos Directos</w:t>
      </w:r>
      <w:r w:rsidR="002276FD">
        <w:rPr>
          <w:sz w:val="22"/>
        </w:rPr>
        <w:t xml:space="preserve"> e Indirectos</w:t>
      </w:r>
      <w:r w:rsidRPr="004200AA">
        <w:rPr>
          <w:sz w:val="22"/>
        </w:rPr>
        <w:t>. Fuente: Autores</w:t>
      </w:r>
    </w:p>
    <w:p w14:paraId="7A4DC878" w14:textId="6E1D4D15" w:rsidR="00D30904" w:rsidRDefault="00D868FD" w:rsidP="00E75E0F">
      <w:pPr>
        <w:pStyle w:val="Incontec"/>
        <w:numPr>
          <w:ilvl w:val="2"/>
          <w:numId w:val="1"/>
        </w:numPr>
        <w:outlineLvl w:val="2"/>
        <w:rPr>
          <w:rFonts w:cs="Times New Roman"/>
          <w:szCs w:val="28"/>
        </w:rPr>
      </w:pPr>
      <w:bookmarkStart w:id="2187" w:name="_49x2ik5" w:colFirst="0" w:colLast="0"/>
      <w:bookmarkStart w:id="2188" w:name="_Toc475311952"/>
      <w:bookmarkEnd w:id="2187"/>
      <w:r w:rsidRPr="001201FA">
        <w:rPr>
          <w:rFonts w:cs="Times New Roman"/>
          <w:szCs w:val="28"/>
        </w:rPr>
        <w:t>Costos Fijos</w:t>
      </w:r>
      <w:r w:rsidR="002276FD">
        <w:rPr>
          <w:rFonts w:cs="Times New Roman"/>
          <w:szCs w:val="28"/>
        </w:rPr>
        <w:t xml:space="preserve"> y Variables</w:t>
      </w:r>
      <w:r w:rsidR="001201FA">
        <w:rPr>
          <w:rFonts w:cs="Times New Roman"/>
          <w:szCs w:val="28"/>
        </w:rPr>
        <w:t>.</w:t>
      </w:r>
      <w:bookmarkEnd w:id="2188"/>
    </w:p>
    <w:p w14:paraId="739A81C1" w14:textId="601E6A3A" w:rsidR="004200AA" w:rsidRPr="004200AA" w:rsidRDefault="002276FD" w:rsidP="004200AA">
      <w:pPr>
        <w:pStyle w:val="Incontec"/>
      </w:pPr>
      <w:r w:rsidRPr="002276FD">
        <w:rPr>
          <w:noProof/>
          <w:lang w:val="es-ES" w:eastAsia="es-ES"/>
        </w:rPr>
        <w:lastRenderedPageBreak/>
        <w:drawing>
          <wp:inline distT="0" distB="0" distL="0" distR="0" wp14:anchorId="3B5432B0" wp14:editId="5C141056">
            <wp:extent cx="5612130" cy="3482053"/>
            <wp:effectExtent l="0" t="0" r="762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2130" cy="3482053"/>
                    </a:xfrm>
                    <a:prstGeom prst="rect">
                      <a:avLst/>
                    </a:prstGeom>
                    <a:noFill/>
                    <a:ln>
                      <a:noFill/>
                    </a:ln>
                  </pic:spPr>
                </pic:pic>
              </a:graphicData>
            </a:graphic>
          </wp:inline>
        </w:drawing>
      </w:r>
    </w:p>
    <w:p w14:paraId="428DDCC8" w14:textId="3C1B5159" w:rsidR="004200AA" w:rsidRDefault="004200AA" w:rsidP="004200AA">
      <w:pPr>
        <w:pStyle w:val="Incontec"/>
        <w:rPr>
          <w:sz w:val="22"/>
        </w:rPr>
      </w:pPr>
      <w:r w:rsidRPr="004200AA">
        <w:rPr>
          <w:b/>
          <w:i/>
          <w:sz w:val="22"/>
        </w:rPr>
        <w:t>Figura 5-28</w:t>
      </w:r>
      <w:r w:rsidRPr="004200AA">
        <w:rPr>
          <w:sz w:val="22"/>
        </w:rPr>
        <w:t>. Costos Fijos</w:t>
      </w:r>
      <w:r w:rsidR="002276FD">
        <w:rPr>
          <w:sz w:val="22"/>
        </w:rPr>
        <w:t xml:space="preserve"> y Variables</w:t>
      </w:r>
      <w:r w:rsidRPr="004200AA">
        <w:rPr>
          <w:sz w:val="22"/>
        </w:rPr>
        <w:t>. Fuente: Autores.</w:t>
      </w:r>
    </w:p>
    <w:p w14:paraId="3C76376A" w14:textId="77777777" w:rsidR="004200AA" w:rsidRPr="004200AA" w:rsidRDefault="004200AA" w:rsidP="004200AA">
      <w:pPr>
        <w:pStyle w:val="Incontec"/>
      </w:pPr>
    </w:p>
    <w:p w14:paraId="397165FB" w14:textId="74DBB358" w:rsidR="00D30904" w:rsidRPr="00102649" w:rsidRDefault="00D868FD" w:rsidP="00E75E0F">
      <w:pPr>
        <w:pStyle w:val="Incontec"/>
        <w:numPr>
          <w:ilvl w:val="2"/>
          <w:numId w:val="1"/>
        </w:numPr>
        <w:outlineLvl w:val="2"/>
        <w:rPr>
          <w:rFonts w:cs="Times New Roman"/>
        </w:rPr>
      </w:pPr>
      <w:bookmarkStart w:id="2189" w:name="_2p2csry" w:colFirst="0" w:colLast="0"/>
      <w:bookmarkStart w:id="2190" w:name="_Toc475311953"/>
      <w:bookmarkEnd w:id="2189"/>
      <w:r w:rsidRPr="001201FA">
        <w:rPr>
          <w:rFonts w:cs="Times New Roman"/>
          <w:szCs w:val="28"/>
        </w:rPr>
        <w:t>Gastos Generales</w:t>
      </w:r>
      <w:r w:rsidR="001201FA">
        <w:rPr>
          <w:rFonts w:cs="Times New Roman"/>
          <w:szCs w:val="28"/>
        </w:rPr>
        <w:t>.</w:t>
      </w:r>
      <w:bookmarkEnd w:id="2190"/>
    </w:p>
    <w:p w14:paraId="4E621152" w14:textId="3F85BFDA" w:rsidR="00D30904" w:rsidRDefault="00436DA6" w:rsidP="00F12A4C">
      <w:pPr>
        <w:pStyle w:val="Incontec"/>
        <w:rPr>
          <w:rFonts w:cs="Times New Roman"/>
        </w:rPr>
      </w:pPr>
      <w:r w:rsidRPr="00436DA6">
        <w:rPr>
          <w:noProof/>
          <w:lang w:val="es-ES" w:eastAsia="es-ES"/>
        </w:rPr>
        <w:drawing>
          <wp:inline distT="0" distB="0" distL="0" distR="0" wp14:anchorId="1216EE9E" wp14:editId="0DB53B98">
            <wp:extent cx="5612130" cy="1747046"/>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2130" cy="1747046"/>
                    </a:xfrm>
                    <a:prstGeom prst="rect">
                      <a:avLst/>
                    </a:prstGeom>
                    <a:noFill/>
                    <a:ln>
                      <a:noFill/>
                    </a:ln>
                  </pic:spPr>
                </pic:pic>
              </a:graphicData>
            </a:graphic>
          </wp:inline>
        </w:drawing>
      </w:r>
    </w:p>
    <w:p w14:paraId="058EF1E9" w14:textId="0403BC29" w:rsidR="004200AA" w:rsidRDefault="004200AA" w:rsidP="004200AA">
      <w:pPr>
        <w:pStyle w:val="Incontec"/>
        <w:rPr>
          <w:sz w:val="22"/>
        </w:rPr>
      </w:pPr>
      <w:r w:rsidRPr="004200AA">
        <w:rPr>
          <w:b/>
          <w:i/>
          <w:sz w:val="22"/>
        </w:rPr>
        <w:t xml:space="preserve">Figura 5-29. </w:t>
      </w:r>
      <w:r w:rsidRPr="004200AA">
        <w:rPr>
          <w:sz w:val="22"/>
        </w:rPr>
        <w:t>Gastos Generales. Fuente: Autores.</w:t>
      </w:r>
    </w:p>
    <w:p w14:paraId="5CF399CF" w14:textId="77777777" w:rsidR="004200AA" w:rsidRPr="004200AA" w:rsidRDefault="004200AA" w:rsidP="004200AA">
      <w:pPr>
        <w:pStyle w:val="Incontec"/>
      </w:pPr>
    </w:p>
    <w:p w14:paraId="233F470A" w14:textId="212D0A35" w:rsidR="00D30904" w:rsidRPr="001201FA" w:rsidRDefault="00D868FD" w:rsidP="00E75E0F">
      <w:pPr>
        <w:pStyle w:val="Incontec"/>
        <w:numPr>
          <w:ilvl w:val="2"/>
          <w:numId w:val="1"/>
        </w:numPr>
        <w:outlineLvl w:val="2"/>
        <w:rPr>
          <w:rFonts w:cs="Times New Roman"/>
          <w:sz w:val="22"/>
        </w:rPr>
      </w:pPr>
      <w:bookmarkStart w:id="2191" w:name="_147n2zr" w:colFirst="0" w:colLast="0"/>
      <w:bookmarkStart w:id="2192" w:name="_Toc475311954"/>
      <w:bookmarkEnd w:id="2191"/>
      <w:r w:rsidRPr="001201FA">
        <w:rPr>
          <w:rFonts w:cs="Times New Roman"/>
          <w:szCs w:val="28"/>
        </w:rPr>
        <w:t>Ingresos</w:t>
      </w:r>
      <w:r w:rsidR="001201FA" w:rsidRPr="001201FA">
        <w:rPr>
          <w:rFonts w:cs="Times New Roman"/>
          <w:szCs w:val="28"/>
        </w:rPr>
        <w:t>.</w:t>
      </w:r>
      <w:bookmarkEnd w:id="2192"/>
    </w:p>
    <w:p w14:paraId="4D9512B7" w14:textId="74202186" w:rsidR="00D30904" w:rsidRPr="00102649" w:rsidRDefault="002276FD" w:rsidP="00F12A4C">
      <w:pPr>
        <w:pStyle w:val="Incontec"/>
        <w:rPr>
          <w:rFonts w:cs="Times New Roman"/>
        </w:rPr>
      </w:pPr>
      <w:r w:rsidRPr="002276FD">
        <w:rPr>
          <w:noProof/>
          <w:lang w:val="es-ES" w:eastAsia="es-ES"/>
        </w:rPr>
        <w:lastRenderedPageBreak/>
        <w:drawing>
          <wp:inline distT="0" distB="0" distL="0" distR="0" wp14:anchorId="53DAA16D" wp14:editId="351EA802">
            <wp:extent cx="5407025" cy="2505710"/>
            <wp:effectExtent l="0" t="0" r="3175"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7025" cy="2505710"/>
                    </a:xfrm>
                    <a:prstGeom prst="rect">
                      <a:avLst/>
                    </a:prstGeom>
                    <a:noFill/>
                    <a:ln>
                      <a:noFill/>
                    </a:ln>
                  </pic:spPr>
                </pic:pic>
              </a:graphicData>
            </a:graphic>
          </wp:inline>
        </w:drawing>
      </w:r>
    </w:p>
    <w:p w14:paraId="6AFBC647" w14:textId="6C4C5F3D" w:rsidR="00D30904" w:rsidRPr="004200AA" w:rsidRDefault="004200AA" w:rsidP="00F12A4C">
      <w:pPr>
        <w:pStyle w:val="Incontec"/>
        <w:rPr>
          <w:rFonts w:cs="Times New Roman"/>
          <w:sz w:val="22"/>
        </w:rPr>
      </w:pPr>
      <w:r w:rsidRPr="004200AA">
        <w:rPr>
          <w:rFonts w:cs="Times New Roman"/>
          <w:b/>
          <w:i/>
          <w:sz w:val="22"/>
        </w:rPr>
        <w:t>Figura 5-30</w:t>
      </w:r>
      <w:r w:rsidRPr="004200AA">
        <w:rPr>
          <w:rFonts w:cs="Times New Roman"/>
          <w:sz w:val="22"/>
        </w:rPr>
        <w:t xml:space="preserve">. </w:t>
      </w:r>
      <w:r w:rsidR="006D6543">
        <w:rPr>
          <w:rFonts w:cs="Times New Roman"/>
          <w:sz w:val="22"/>
        </w:rPr>
        <w:t xml:space="preserve">Nivel de </w:t>
      </w:r>
      <w:r w:rsidRPr="004200AA">
        <w:rPr>
          <w:rFonts w:cs="Times New Roman"/>
          <w:sz w:val="22"/>
        </w:rPr>
        <w:t>Ingresos. Fuente: Autores.</w:t>
      </w:r>
    </w:p>
    <w:p w14:paraId="57F27CCA" w14:textId="267FD113" w:rsidR="00D30904" w:rsidRPr="001201FA" w:rsidRDefault="00D868FD" w:rsidP="00E75E0F">
      <w:pPr>
        <w:pStyle w:val="Incontec"/>
        <w:numPr>
          <w:ilvl w:val="2"/>
          <w:numId w:val="1"/>
        </w:numPr>
        <w:outlineLvl w:val="2"/>
        <w:rPr>
          <w:rFonts w:cs="Times New Roman"/>
        </w:rPr>
      </w:pPr>
      <w:bookmarkStart w:id="2193" w:name="_3o7alnk" w:colFirst="0" w:colLast="0"/>
      <w:bookmarkStart w:id="2194" w:name="_Toc475311955"/>
      <w:bookmarkEnd w:id="2193"/>
      <w:r w:rsidRPr="001201FA">
        <w:rPr>
          <w:rFonts w:cs="Times New Roman"/>
        </w:rPr>
        <w:t>Egresos</w:t>
      </w:r>
      <w:r w:rsidR="001201FA">
        <w:rPr>
          <w:rFonts w:cs="Times New Roman"/>
        </w:rPr>
        <w:t>.</w:t>
      </w:r>
      <w:bookmarkEnd w:id="2194"/>
    </w:p>
    <w:p w14:paraId="0CAA39E9" w14:textId="36AF84A2" w:rsidR="00D30904" w:rsidRDefault="002E095B" w:rsidP="00F12A4C">
      <w:pPr>
        <w:pStyle w:val="Incontec"/>
        <w:rPr>
          <w:rFonts w:cs="Times New Roman"/>
        </w:rPr>
      </w:pPr>
      <w:r w:rsidRPr="002E095B">
        <w:rPr>
          <w:noProof/>
          <w:lang w:val="es-ES" w:eastAsia="es-ES"/>
        </w:rPr>
        <w:drawing>
          <wp:inline distT="0" distB="0" distL="0" distR="0" wp14:anchorId="241CFE76" wp14:editId="2B8C0BDA">
            <wp:extent cx="5354320" cy="115189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54320" cy="1151890"/>
                    </a:xfrm>
                    <a:prstGeom prst="rect">
                      <a:avLst/>
                    </a:prstGeom>
                    <a:noFill/>
                    <a:ln>
                      <a:noFill/>
                    </a:ln>
                  </pic:spPr>
                </pic:pic>
              </a:graphicData>
            </a:graphic>
          </wp:inline>
        </w:drawing>
      </w:r>
    </w:p>
    <w:p w14:paraId="76883ECD" w14:textId="5FD43D9B" w:rsidR="006D6543" w:rsidRDefault="006D6543" w:rsidP="006D6543">
      <w:pPr>
        <w:pStyle w:val="Incontec"/>
        <w:rPr>
          <w:sz w:val="22"/>
        </w:rPr>
      </w:pPr>
      <w:r w:rsidRPr="006D6543">
        <w:rPr>
          <w:b/>
          <w:i/>
          <w:sz w:val="22"/>
        </w:rPr>
        <w:t>Figura 5-31</w:t>
      </w:r>
      <w:r w:rsidRPr="006D6543">
        <w:rPr>
          <w:sz w:val="22"/>
        </w:rPr>
        <w:t xml:space="preserve">. </w:t>
      </w:r>
      <w:r>
        <w:rPr>
          <w:sz w:val="22"/>
        </w:rPr>
        <w:t xml:space="preserve">Nivel de </w:t>
      </w:r>
      <w:r w:rsidRPr="006D6543">
        <w:rPr>
          <w:sz w:val="22"/>
        </w:rPr>
        <w:t>Egresos. Fuente: Autores.</w:t>
      </w:r>
    </w:p>
    <w:p w14:paraId="797C6207" w14:textId="4228A727" w:rsidR="00D30904" w:rsidRDefault="00D868FD" w:rsidP="00E75E0F">
      <w:pPr>
        <w:pStyle w:val="Incontec"/>
        <w:numPr>
          <w:ilvl w:val="2"/>
          <w:numId w:val="1"/>
        </w:numPr>
        <w:outlineLvl w:val="2"/>
        <w:rPr>
          <w:rFonts w:cs="Times New Roman"/>
          <w:szCs w:val="28"/>
        </w:rPr>
      </w:pPr>
      <w:bookmarkStart w:id="2195" w:name="_23ckvvd" w:colFirst="0" w:colLast="0"/>
      <w:bookmarkStart w:id="2196" w:name="_Toc475311956"/>
      <w:bookmarkEnd w:id="2195"/>
      <w:r w:rsidRPr="001201FA">
        <w:rPr>
          <w:rFonts w:cs="Times New Roman"/>
          <w:szCs w:val="28"/>
        </w:rPr>
        <w:t>Capital de trabajo</w:t>
      </w:r>
      <w:bookmarkEnd w:id="2196"/>
    </w:p>
    <w:p w14:paraId="1400161E" w14:textId="0BFFC80B" w:rsidR="006D6543" w:rsidRDefault="006D6543" w:rsidP="006D6543"/>
    <w:p w14:paraId="7C029592" w14:textId="09EDC96B" w:rsidR="006D6543" w:rsidRPr="00F93247" w:rsidRDefault="006D6543" w:rsidP="00F93247">
      <w:pPr>
        <w:pStyle w:val="Incontec"/>
        <w:rPr>
          <w:sz w:val="22"/>
        </w:rPr>
      </w:pPr>
      <w:r w:rsidRPr="00F93247">
        <w:rPr>
          <w:b/>
          <w:i/>
          <w:sz w:val="22"/>
        </w:rPr>
        <w:t>Figura 5-32</w:t>
      </w:r>
      <w:r w:rsidR="00F93247" w:rsidRPr="00F93247">
        <w:rPr>
          <w:sz w:val="22"/>
        </w:rPr>
        <w:t>. Presupuesto Capital de Trabajo. Fuente: Autores.</w:t>
      </w:r>
    </w:p>
    <w:p w14:paraId="33C9A433" w14:textId="70414BEA" w:rsidR="00D30904" w:rsidRDefault="00D868FD" w:rsidP="00E75E0F">
      <w:pPr>
        <w:pStyle w:val="Incontec"/>
        <w:numPr>
          <w:ilvl w:val="2"/>
          <w:numId w:val="1"/>
        </w:numPr>
        <w:outlineLvl w:val="2"/>
        <w:rPr>
          <w:rFonts w:cs="Times New Roman"/>
          <w:szCs w:val="28"/>
        </w:rPr>
      </w:pPr>
      <w:bookmarkStart w:id="2197" w:name="_ihv636" w:colFirst="0" w:colLast="0"/>
      <w:bookmarkStart w:id="2198" w:name="_Toc475311957"/>
      <w:bookmarkEnd w:id="2197"/>
      <w:r w:rsidRPr="001201FA">
        <w:rPr>
          <w:rFonts w:cs="Times New Roman"/>
          <w:szCs w:val="28"/>
        </w:rPr>
        <w:t>Depreciaciones</w:t>
      </w:r>
      <w:r w:rsidR="001201FA">
        <w:rPr>
          <w:rFonts w:cs="Times New Roman"/>
          <w:szCs w:val="28"/>
        </w:rPr>
        <w:t>.</w:t>
      </w:r>
      <w:bookmarkEnd w:id="2198"/>
    </w:p>
    <w:p w14:paraId="140A4D97" w14:textId="77777777" w:rsidR="002E095B" w:rsidRPr="002E095B" w:rsidRDefault="002E095B" w:rsidP="002E095B"/>
    <w:p w14:paraId="55F602B0" w14:textId="587342F9" w:rsidR="00B60162" w:rsidRPr="00B60162" w:rsidRDefault="002E095B" w:rsidP="00B60162">
      <w:pPr>
        <w:pStyle w:val="Incontec"/>
        <w:rPr>
          <w:sz w:val="22"/>
        </w:rPr>
      </w:pPr>
      <w:r w:rsidRPr="002E095B">
        <w:rPr>
          <w:noProof/>
          <w:lang w:val="es-ES" w:eastAsia="es-ES"/>
        </w:rPr>
        <w:lastRenderedPageBreak/>
        <w:drawing>
          <wp:anchor distT="0" distB="0" distL="114300" distR="114300" simplePos="0" relativeHeight="251685888" behindDoc="0" locked="0" layoutInCell="1" allowOverlap="1" wp14:anchorId="7155CC88" wp14:editId="000128CC">
            <wp:simplePos x="0" y="0"/>
            <wp:positionH relativeFrom="column">
              <wp:posOffset>-737235</wp:posOffset>
            </wp:positionH>
            <wp:positionV relativeFrom="paragraph">
              <wp:posOffset>1270</wp:posOffset>
            </wp:positionV>
            <wp:extent cx="6207125" cy="1441450"/>
            <wp:effectExtent l="0" t="0" r="3175" b="635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07125" cy="1441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0162" w:rsidRPr="00B60162">
        <w:rPr>
          <w:b/>
          <w:i/>
          <w:sz w:val="22"/>
        </w:rPr>
        <w:t>Figura 5-33</w:t>
      </w:r>
      <w:r w:rsidR="00B60162" w:rsidRPr="00B60162">
        <w:rPr>
          <w:sz w:val="22"/>
        </w:rPr>
        <w:t>. Calculo de Depreciación. Fuente: Autores</w:t>
      </w:r>
    </w:p>
    <w:p w14:paraId="5D6D4B6D" w14:textId="3471039A" w:rsidR="00D30904" w:rsidRDefault="00D868FD" w:rsidP="00E75E0F">
      <w:pPr>
        <w:pStyle w:val="Incontec"/>
        <w:numPr>
          <w:ilvl w:val="2"/>
          <w:numId w:val="1"/>
        </w:numPr>
        <w:outlineLvl w:val="2"/>
        <w:rPr>
          <w:rFonts w:cs="Times New Roman"/>
          <w:szCs w:val="28"/>
        </w:rPr>
      </w:pPr>
      <w:bookmarkStart w:id="2199" w:name="_Toc475311958"/>
      <w:r w:rsidRPr="001201FA">
        <w:rPr>
          <w:rFonts w:cs="Times New Roman"/>
          <w:szCs w:val="28"/>
        </w:rPr>
        <w:t>Flujos de caja</w:t>
      </w:r>
      <w:r w:rsidR="001201FA">
        <w:rPr>
          <w:rFonts w:cs="Times New Roman"/>
          <w:szCs w:val="28"/>
        </w:rPr>
        <w:t>.</w:t>
      </w:r>
      <w:bookmarkEnd w:id="2199"/>
    </w:p>
    <w:p w14:paraId="6EA40D53" w14:textId="04E25FEF" w:rsidR="00BE5779" w:rsidRDefault="00BE5779" w:rsidP="00BE5779"/>
    <w:p w14:paraId="6FDA2803" w14:textId="68E249DD" w:rsidR="00BE5779" w:rsidRDefault="003356EC" w:rsidP="00BE5779">
      <w:r w:rsidRPr="003356EC">
        <w:rPr>
          <w:noProof/>
          <w:lang w:val="es-ES" w:eastAsia="es-ES"/>
        </w:rPr>
        <w:lastRenderedPageBreak/>
        <w:drawing>
          <wp:inline distT="0" distB="0" distL="0" distR="0" wp14:anchorId="4315F698" wp14:editId="0E3AEF94">
            <wp:extent cx="5612130" cy="566219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130" cy="5662195"/>
                    </a:xfrm>
                    <a:prstGeom prst="rect">
                      <a:avLst/>
                    </a:prstGeom>
                    <a:noFill/>
                    <a:ln>
                      <a:noFill/>
                    </a:ln>
                  </pic:spPr>
                </pic:pic>
              </a:graphicData>
            </a:graphic>
          </wp:inline>
        </w:drawing>
      </w:r>
    </w:p>
    <w:p w14:paraId="4C38A12A" w14:textId="5B844726" w:rsidR="003356EC" w:rsidRDefault="003356EC" w:rsidP="00BE5779"/>
    <w:p w14:paraId="34B73EE5" w14:textId="74EDF12C" w:rsidR="00BE5779" w:rsidRDefault="002E095B" w:rsidP="00BE5779">
      <w:r w:rsidRPr="002E095B">
        <w:rPr>
          <w:noProof/>
          <w:lang w:val="es-ES" w:eastAsia="es-ES"/>
        </w:rPr>
        <w:drawing>
          <wp:inline distT="0" distB="0" distL="0" distR="0" wp14:anchorId="4A65DC6A" wp14:editId="0107BBF0">
            <wp:extent cx="5612130" cy="1046899"/>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1046899"/>
                    </a:xfrm>
                    <a:prstGeom prst="rect">
                      <a:avLst/>
                    </a:prstGeom>
                    <a:noFill/>
                    <a:ln>
                      <a:noFill/>
                    </a:ln>
                  </pic:spPr>
                </pic:pic>
              </a:graphicData>
            </a:graphic>
          </wp:inline>
        </w:drawing>
      </w:r>
    </w:p>
    <w:p w14:paraId="47810E36" w14:textId="5529B515" w:rsidR="00BE5779" w:rsidRDefault="00BE5779" w:rsidP="00BE5779"/>
    <w:p w14:paraId="44F37854" w14:textId="6289FA72" w:rsidR="00D30904" w:rsidRDefault="00BE5779" w:rsidP="00B60162">
      <w:pPr>
        <w:pStyle w:val="Incontec"/>
        <w:jc w:val="center"/>
        <w:rPr>
          <w:rFonts w:cs="Times New Roman"/>
          <w:noProof/>
          <w:lang w:val="es-ES" w:eastAsia="es-ES"/>
        </w:rPr>
      </w:pPr>
      <w:ins w:id="2200" w:author="Abeja" w:date="2017-02-15T08:19:00Z">
        <w:r>
          <w:rPr>
            <w:rFonts w:cs="Times New Roman"/>
            <w:noProof/>
            <w:lang w:val="es-ES" w:eastAsia="es-ES"/>
          </w:rPr>
          <w:softHyphen/>
        </w:r>
        <w:r>
          <w:rPr>
            <w:rFonts w:cs="Times New Roman"/>
            <w:noProof/>
            <w:lang w:val="es-ES" w:eastAsia="es-ES"/>
          </w:rPr>
          <w:softHyphen/>
        </w:r>
        <w:r>
          <w:rPr>
            <w:rFonts w:cs="Times New Roman"/>
            <w:noProof/>
            <w:lang w:val="es-ES" w:eastAsia="es-ES"/>
          </w:rPr>
          <w:softHyphen/>
        </w:r>
      </w:ins>
      <w:r w:rsidR="002E095B" w:rsidRPr="002E095B">
        <w:rPr>
          <w:noProof/>
          <w:lang w:val="es-ES" w:eastAsia="es-ES"/>
        </w:rPr>
        <w:drawing>
          <wp:inline distT="0" distB="0" distL="0" distR="0" wp14:anchorId="34465689" wp14:editId="7C317442">
            <wp:extent cx="5328285" cy="58039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28285" cy="580390"/>
                    </a:xfrm>
                    <a:prstGeom prst="rect">
                      <a:avLst/>
                    </a:prstGeom>
                    <a:noFill/>
                    <a:ln>
                      <a:noFill/>
                    </a:ln>
                  </pic:spPr>
                </pic:pic>
              </a:graphicData>
            </a:graphic>
          </wp:inline>
        </w:drawing>
      </w:r>
    </w:p>
    <w:p w14:paraId="6259CC6A" w14:textId="77777777" w:rsidR="002E095B" w:rsidRPr="002E095B" w:rsidRDefault="002E095B" w:rsidP="002E095B">
      <w:pPr>
        <w:rPr>
          <w:lang w:val="es-ES" w:eastAsia="es-ES"/>
        </w:rPr>
      </w:pPr>
    </w:p>
    <w:p w14:paraId="4B5BFF4A" w14:textId="43EF3AF8" w:rsidR="00D30904" w:rsidRDefault="002E095B" w:rsidP="00B60162">
      <w:pPr>
        <w:pStyle w:val="Incontec"/>
        <w:jc w:val="center"/>
        <w:rPr>
          <w:rFonts w:cs="Times New Roman"/>
        </w:rPr>
      </w:pPr>
      <w:r w:rsidRPr="002E095B">
        <w:rPr>
          <w:noProof/>
          <w:lang w:val="es-ES" w:eastAsia="es-ES"/>
        </w:rPr>
        <w:drawing>
          <wp:inline distT="0" distB="0" distL="0" distR="0" wp14:anchorId="0DF9611A" wp14:editId="0242B881">
            <wp:extent cx="3165475" cy="38671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65475" cy="386715"/>
                    </a:xfrm>
                    <a:prstGeom prst="rect">
                      <a:avLst/>
                    </a:prstGeom>
                    <a:noFill/>
                    <a:ln>
                      <a:noFill/>
                    </a:ln>
                  </pic:spPr>
                </pic:pic>
              </a:graphicData>
            </a:graphic>
          </wp:inline>
        </w:drawing>
      </w:r>
    </w:p>
    <w:p w14:paraId="4BB61376" w14:textId="772A3E3B" w:rsidR="00AB7E81" w:rsidRDefault="00AB7E81" w:rsidP="00DC3116">
      <w:pPr>
        <w:pStyle w:val="Incontec"/>
      </w:pPr>
    </w:p>
    <w:p w14:paraId="2AA24955" w14:textId="5BFB4CB4" w:rsidR="00AB7E81" w:rsidRPr="004C0B9E" w:rsidRDefault="00AB7E81" w:rsidP="00E75E0F">
      <w:pPr>
        <w:pStyle w:val="Prrafodelista"/>
        <w:numPr>
          <w:ilvl w:val="2"/>
          <w:numId w:val="1"/>
        </w:numPr>
        <w:outlineLvl w:val="2"/>
        <w:rPr>
          <w:rFonts w:ascii="LM Roman 10" w:hAnsi="LM Roman 10"/>
          <w:sz w:val="24"/>
          <w:szCs w:val="24"/>
        </w:rPr>
      </w:pPr>
      <w:bookmarkStart w:id="2201" w:name="_Toc475311959"/>
      <w:r w:rsidRPr="004C0B9E">
        <w:rPr>
          <w:rFonts w:ascii="LM Roman 10" w:hAnsi="LM Roman 10"/>
          <w:sz w:val="24"/>
          <w:szCs w:val="24"/>
        </w:rPr>
        <w:t>Punto de Equilibrio</w:t>
      </w:r>
      <w:bookmarkEnd w:id="2201"/>
    </w:p>
    <w:p w14:paraId="235D8C62" w14:textId="13186D4B" w:rsidR="00D30904" w:rsidRDefault="00AB7E81" w:rsidP="00F12A4C">
      <w:pPr>
        <w:pStyle w:val="Incontec"/>
        <w:rPr>
          <w:rFonts w:cs="Times New Roman"/>
        </w:rPr>
      </w:pPr>
      <w:r w:rsidRPr="00AB7E81">
        <w:rPr>
          <w:noProof/>
          <w:lang w:val="es-ES" w:eastAsia="es-ES"/>
        </w:rPr>
        <w:drawing>
          <wp:inline distT="0" distB="0" distL="0" distR="0" wp14:anchorId="3E192335" wp14:editId="467BC47E">
            <wp:extent cx="5612130" cy="3435287"/>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3435287"/>
                    </a:xfrm>
                    <a:prstGeom prst="rect">
                      <a:avLst/>
                    </a:prstGeom>
                    <a:noFill/>
                    <a:ln>
                      <a:noFill/>
                    </a:ln>
                  </pic:spPr>
                </pic:pic>
              </a:graphicData>
            </a:graphic>
          </wp:inline>
        </w:drawing>
      </w:r>
    </w:p>
    <w:p w14:paraId="40D04EE1" w14:textId="77777777" w:rsidR="00AB7E81" w:rsidRPr="00AB7E81" w:rsidRDefault="00AB7E81" w:rsidP="00DC3116">
      <w:pPr>
        <w:pStyle w:val="Incontec"/>
      </w:pPr>
    </w:p>
    <w:p w14:paraId="56DF3E8D" w14:textId="70C48921" w:rsidR="00D30904" w:rsidRPr="001201FA" w:rsidRDefault="00D868FD" w:rsidP="00E75E0F">
      <w:pPr>
        <w:pStyle w:val="Incontec"/>
        <w:numPr>
          <w:ilvl w:val="2"/>
          <w:numId w:val="1"/>
        </w:numPr>
        <w:outlineLvl w:val="2"/>
        <w:rPr>
          <w:rFonts w:cs="Times New Roman"/>
          <w:szCs w:val="28"/>
        </w:rPr>
      </w:pPr>
      <w:bookmarkStart w:id="2202" w:name="_32hioqz" w:colFirst="0" w:colLast="0"/>
      <w:bookmarkStart w:id="2203" w:name="_Toc475311960"/>
      <w:bookmarkEnd w:id="2202"/>
      <w:r w:rsidRPr="001201FA">
        <w:rPr>
          <w:rFonts w:cs="Times New Roman"/>
          <w:szCs w:val="28"/>
        </w:rPr>
        <w:t>Evaluación financiera</w:t>
      </w:r>
      <w:r w:rsidR="00001129">
        <w:rPr>
          <w:rFonts w:cs="Times New Roman"/>
          <w:szCs w:val="28"/>
        </w:rPr>
        <w:t>.</w:t>
      </w:r>
      <w:bookmarkEnd w:id="2203"/>
    </w:p>
    <w:p w14:paraId="4D6F94D8" w14:textId="268D60DE" w:rsidR="00D30904" w:rsidRPr="00102649" w:rsidRDefault="00D868FD" w:rsidP="00F12A4C">
      <w:pPr>
        <w:pStyle w:val="Incontec"/>
        <w:rPr>
          <w:rFonts w:cs="Times New Roman"/>
        </w:rPr>
      </w:pPr>
      <w:commentRangeStart w:id="2204"/>
      <w:r w:rsidRPr="00102649">
        <w:rPr>
          <w:rFonts w:cs="Times New Roman"/>
        </w:rPr>
        <w:t xml:space="preserve">La inversión inicial deberá ser de </w:t>
      </w:r>
      <w:r w:rsidR="002E095B">
        <w:rPr>
          <w:rFonts w:cs="Times New Roman"/>
        </w:rPr>
        <w:t>$25’496813,24</w:t>
      </w:r>
      <w:r w:rsidRPr="00102649">
        <w:rPr>
          <w:rFonts w:cs="Times New Roman"/>
        </w:rPr>
        <w:t xml:space="preserve"> para comenzar con la empresa, Dich</w:t>
      </w:r>
      <w:r w:rsidR="002E095B">
        <w:rPr>
          <w:rFonts w:cs="Times New Roman"/>
        </w:rPr>
        <w:t xml:space="preserve">a inversión se recupera en el 1 </w:t>
      </w:r>
      <w:r w:rsidRPr="00102649">
        <w:rPr>
          <w:rFonts w:cs="Times New Roman"/>
        </w:rPr>
        <w:t>año de funcionamiento de la empresa</w:t>
      </w:r>
      <w:r w:rsidR="002E095B">
        <w:rPr>
          <w:rFonts w:cs="Times New Roman"/>
        </w:rPr>
        <w:t>, el TIR del proyecto es de 158,6</w:t>
      </w:r>
      <w:r w:rsidRPr="00102649">
        <w:rPr>
          <w:rFonts w:cs="Times New Roman"/>
        </w:rPr>
        <w:t>%, lo que garantiza que habrá rentabilidad; los inversión inicial es pequeña a comparación de grandes proyectos, ya que solo se necesita de equipos y de un muy buen equipo de trabajo para iniciar.</w:t>
      </w:r>
      <w:commentRangeEnd w:id="2204"/>
      <w:r w:rsidR="00DC3116">
        <w:rPr>
          <w:rStyle w:val="Refdecomentario"/>
          <w:rFonts w:ascii="Cambria" w:eastAsia="Cambria" w:hAnsi="Cambria" w:cs="Cambria"/>
          <w:color w:val="000000"/>
          <w:shd w:val="clear" w:color="auto" w:fill="auto"/>
        </w:rPr>
        <w:commentReference w:id="2204"/>
      </w:r>
    </w:p>
    <w:p w14:paraId="0B5A7150" w14:textId="77777777" w:rsidR="002018F1" w:rsidRDefault="002018F1" w:rsidP="00F12A4C">
      <w:pPr>
        <w:pStyle w:val="Incontec"/>
        <w:rPr>
          <w:rFonts w:cs="Times New Roman"/>
        </w:rPr>
      </w:pPr>
      <w:bookmarkStart w:id="2205" w:name="_1hmsyys" w:colFirst="0" w:colLast="0"/>
      <w:bookmarkEnd w:id="2205"/>
    </w:p>
    <w:p w14:paraId="4CAC4AEA" w14:textId="77777777" w:rsidR="00DC3116" w:rsidRPr="00DC3116" w:rsidRDefault="00DC3116" w:rsidP="00DC3116">
      <w:pPr>
        <w:pStyle w:val="Incontec"/>
      </w:pPr>
    </w:p>
    <w:p w14:paraId="6A794FC6" w14:textId="471D3C73" w:rsidR="00D30904" w:rsidRDefault="0057135C" w:rsidP="00E75E0F">
      <w:pPr>
        <w:pStyle w:val="Incontec"/>
        <w:numPr>
          <w:ilvl w:val="1"/>
          <w:numId w:val="1"/>
        </w:numPr>
        <w:outlineLvl w:val="1"/>
        <w:rPr>
          <w:rFonts w:cs="Times New Roman"/>
          <w:sz w:val="28"/>
        </w:rPr>
      </w:pPr>
      <w:bookmarkStart w:id="2206" w:name="_41mghml" w:colFirst="0" w:colLast="0"/>
      <w:bookmarkStart w:id="2207" w:name="_2grqrue" w:colFirst="0" w:colLast="0"/>
      <w:bookmarkStart w:id="2208" w:name="_vx1227" w:colFirst="0" w:colLast="0"/>
      <w:bookmarkStart w:id="2209" w:name="_j6wyzyuwyjtj" w:colFirst="0" w:colLast="0"/>
      <w:bookmarkStart w:id="2210" w:name="_Toc475311961"/>
      <w:bookmarkEnd w:id="2206"/>
      <w:bookmarkEnd w:id="2207"/>
      <w:bookmarkEnd w:id="2208"/>
      <w:bookmarkEnd w:id="2209"/>
      <w:r w:rsidRPr="00066B8A">
        <w:rPr>
          <w:rFonts w:cs="Times New Roman"/>
          <w:sz w:val="28"/>
        </w:rPr>
        <w:lastRenderedPageBreak/>
        <w:t>ANÁLISIS DE RIESGOS</w:t>
      </w:r>
      <w:bookmarkEnd w:id="2210"/>
    </w:p>
    <w:p w14:paraId="30CD1FA9" w14:textId="1F329C87" w:rsidR="00DC3116" w:rsidRPr="00DC3116" w:rsidRDefault="00DC3116" w:rsidP="00DC3116">
      <w:pPr>
        <w:pStyle w:val="Incontec"/>
      </w:pPr>
      <w:r w:rsidRPr="00DC3116">
        <w:t>Para determinar los riesgos sobre el proyecto, se utilizó la metodología de análisis de riesgos planteada</w:t>
      </w:r>
      <w:r>
        <w:t xml:space="preserve"> por </w:t>
      </w:r>
      <w:proofErr w:type="spellStart"/>
      <w:r>
        <w:t>Okpara</w:t>
      </w:r>
      <w:proofErr w:type="spellEnd"/>
      <w:r>
        <w:t xml:space="preserve"> y Wynn</w:t>
      </w:r>
      <w:r w:rsidRPr="00DC3116">
        <w:t>, En la sección 5.</w:t>
      </w:r>
      <w:r>
        <w:t>9</w:t>
      </w:r>
      <w:r w:rsidRPr="00DC3116">
        <w:t>.1 se describen los posibles factores que pueden limitar la ejecución de los procesos de la organización. En la sección 5.</w:t>
      </w:r>
      <w:r>
        <w:t>9.2 se presentan los principales factores claves de éxito que permitirían que el proyecto sobresalga ante la competencia</w:t>
      </w:r>
      <w:r w:rsidRPr="00DC3116">
        <w:t>,</w:t>
      </w:r>
      <w:r>
        <w:t xml:space="preserve"> y en la sección 5.9.3</w:t>
      </w:r>
      <w:r w:rsidRPr="00DC3116">
        <w:t xml:space="preserve"> </w:t>
      </w:r>
      <w:r w:rsidR="00DD74C2">
        <w:t>se presentan los riesgos encontrados tras el análisis DOFA y la forma de contraatacar dichas</w:t>
      </w:r>
      <w:r w:rsidR="002E100F">
        <w:t xml:space="preserve"> </w:t>
      </w:r>
      <w:proofErr w:type="spellStart"/>
      <w:r w:rsidR="00DD74C2">
        <w:t>problematicas</w:t>
      </w:r>
      <w:proofErr w:type="spellEnd"/>
      <w:r w:rsidRPr="00DC3116">
        <w:t>.</w:t>
      </w:r>
    </w:p>
    <w:p w14:paraId="562786F8" w14:textId="400F613B" w:rsidR="00C87190" w:rsidRPr="00A41C3C" w:rsidRDefault="00C87190" w:rsidP="00E75E0F">
      <w:pPr>
        <w:pStyle w:val="Incontec"/>
        <w:numPr>
          <w:ilvl w:val="2"/>
          <w:numId w:val="1"/>
        </w:numPr>
        <w:outlineLvl w:val="2"/>
        <w:rPr>
          <w:rFonts w:cs="Times New Roman"/>
          <w:szCs w:val="28"/>
        </w:rPr>
      </w:pPr>
      <w:bookmarkStart w:id="2211" w:name="_Toc475311962"/>
      <w:r w:rsidRPr="00A41C3C">
        <w:rPr>
          <w:rFonts w:cs="Times New Roman"/>
          <w:szCs w:val="28"/>
        </w:rPr>
        <w:t>Factores limitantes y obstáculos.</w:t>
      </w:r>
      <w:bookmarkEnd w:id="2211"/>
    </w:p>
    <w:p w14:paraId="4571AF03" w14:textId="263E28FD" w:rsidR="00C87190" w:rsidRDefault="00C87190" w:rsidP="00C87190">
      <w:pPr>
        <w:pStyle w:val="Incontec"/>
      </w:pPr>
      <w:proofErr w:type="spellStart"/>
      <w:r>
        <w:t>Okpara</w:t>
      </w:r>
      <w:proofErr w:type="spellEnd"/>
      <w:r>
        <w:t xml:space="preserve"> y Wynn </w:t>
      </w:r>
      <w:sdt>
        <w:sdtPr>
          <w:id w:val="-770701131"/>
          <w:citation/>
        </w:sdtPr>
        <w:sdtContent>
          <w:r>
            <w:fldChar w:fldCharType="begin"/>
          </w:r>
          <w:r>
            <w:instrText xml:space="preserve"> CITATION Okp07 \l 9226 </w:instrText>
          </w:r>
          <w:r>
            <w:fldChar w:fldCharType="separate"/>
          </w:r>
          <w:r w:rsidR="00DD74C2">
            <w:rPr>
              <w:noProof/>
            </w:rPr>
            <w:t>(56)</w:t>
          </w:r>
          <w:r>
            <w:fldChar w:fldCharType="end"/>
          </w:r>
        </w:sdtContent>
      </w:sdt>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7A0927AC" w:rsidR="00EC3C0A" w:rsidRDefault="00EC3C0A" w:rsidP="00DD74C2">
      <w:pPr>
        <w:pStyle w:val="Incontec"/>
      </w:pPr>
      <w:r w:rsidRPr="00EC3C0A">
        <w:t>Falta de</w:t>
      </w:r>
      <w:r>
        <w:t xml:space="preserve"> fi</w:t>
      </w:r>
      <w:r w:rsidRPr="00EC3C0A">
        <w:t>nanciamiento: Esta factor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291FCDB4" w:rsidR="00EF469E" w:rsidRDefault="00EC3C0A" w:rsidP="00EF469E">
      <w:pPr>
        <w:pStyle w:val="Incontec"/>
        <w:rPr>
          <w:rFonts w:cs="Times New Roman"/>
        </w:rPr>
      </w:pPr>
      <w:r>
        <w:rPr>
          <w:rFonts w:cs="Times New Roman"/>
        </w:rPr>
        <w:t xml:space="preserve">Además para apoyar este proceso en conocer y como atacar dichos factores limitantes se </w:t>
      </w:r>
      <w:r w:rsidR="00EF469E">
        <w:rPr>
          <w:rFonts w:cs="Times New Roman"/>
        </w:rPr>
        <w:t>utilizó la metodología de análisis F</w:t>
      </w:r>
      <w:r>
        <w:rPr>
          <w:rFonts w:cs="Times New Roman"/>
        </w:rPr>
        <w:t xml:space="preserve">ODA. Con dicho análisis se encontraron aquellos factores debilitantes y aquellas amenazas que deben ser atacadas cuanto antes para un óptimo desarrollo y funcionamiento de la empresa. En la tabla 5-8 se </w:t>
      </w:r>
      <w:r>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5B4007A3" w:rsidR="00A0604E" w:rsidRPr="00A0604E" w:rsidRDefault="00A0604E" w:rsidP="00A0604E">
            <w:pPr>
              <w:jc w:val="both"/>
              <w:rPr>
                <w:rFonts w:ascii="LM Roman 10" w:eastAsia="Times New Roman" w:hAnsi="LM Roman 10" w:cs="Times New Roman"/>
                <w:sz w:val="18"/>
                <w:szCs w:val="20"/>
              </w:rPr>
            </w:pPr>
            <w:bookmarkStart w:id="2212" w:name="RANGE!F7"/>
            <w:r w:rsidRPr="00A0604E">
              <w:rPr>
                <w:rFonts w:ascii="LM Roman 10" w:eastAsia="Arial" w:hAnsi="LM Roman 10" w:cs="Times New Roman"/>
                <w:sz w:val="18"/>
                <w:szCs w:val="20"/>
              </w:rPr>
              <w:t>La experiencia con la que cuentan los integrantes del equipo  en el manejo y conocimiento de la población con Limitación Cognitiva será un factor de suma importancia y diferenciador.</w:t>
            </w:r>
            <w:bookmarkEnd w:id="2212"/>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2213" w:name="RANGE!F8"/>
            <w:r w:rsidRPr="00A0604E">
              <w:rPr>
                <w:rFonts w:ascii="LM Roman 10" w:eastAsia="Arial" w:hAnsi="LM Roman 10" w:cs="Times New Roman"/>
                <w:sz w:val="18"/>
                <w:szCs w:val="20"/>
              </w:rPr>
              <w:t xml:space="preserve">Los costos de desarrollo del producto y servicio, así como los operativos a nivel de TI, pueden resultar relativamente económicos al hacer uso de nubes públicas como Amazon Web </w:t>
            </w:r>
            <w:proofErr w:type="spellStart"/>
            <w:r w:rsidRPr="00A0604E">
              <w:rPr>
                <w:rFonts w:ascii="LM Roman 10" w:eastAsia="Arial" w:hAnsi="LM Roman 10" w:cs="Times New Roman"/>
                <w:sz w:val="18"/>
                <w:szCs w:val="20"/>
              </w:rPr>
              <w:t>Services</w:t>
            </w:r>
            <w:proofErr w:type="spellEnd"/>
            <w:r w:rsidRPr="00A0604E">
              <w:rPr>
                <w:rFonts w:ascii="LM Roman 10" w:eastAsia="Arial" w:hAnsi="LM Roman 10" w:cs="Times New Roman"/>
                <w:sz w:val="18"/>
                <w:szCs w:val="20"/>
              </w:rPr>
              <w:t xml:space="preserve"> y no incurrir en la adquisición de infraestructura propia.</w:t>
            </w:r>
            <w:bookmarkEnd w:id="2213"/>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0FA7548D" w:rsidR="00A0604E" w:rsidRPr="00A0604E" w:rsidRDefault="00A0604E" w:rsidP="00A0604E">
            <w:pPr>
              <w:jc w:val="both"/>
              <w:rPr>
                <w:rFonts w:ascii="LM Roman 10" w:eastAsia="Times New Roman" w:hAnsi="LM Roman 10" w:cs="Times New Roman"/>
                <w:sz w:val="18"/>
                <w:szCs w:val="20"/>
              </w:rPr>
            </w:pPr>
            <w:bookmarkStart w:id="2214" w:name="RANGE!F9"/>
            <w:r w:rsidRPr="00A0604E">
              <w:rPr>
                <w:rFonts w:ascii="LM Roman 10" w:eastAsia="Arial" w:hAnsi="LM Roman 10" w:cs="Times New Roman"/>
                <w:sz w:val="18"/>
                <w:szCs w:val="20"/>
              </w:rPr>
              <w:t>Por otro lado se conoce el problema de forma directa y las necesidades del usuario, dado el contacto que se tiene con personas de la población con Limitación Cognitiva.</w:t>
            </w:r>
            <w:bookmarkEnd w:id="2214"/>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2215" w:name="RANGE!F10"/>
            <w:r w:rsidRPr="00A0604E">
              <w:rPr>
                <w:rFonts w:ascii="LM Roman 10" w:eastAsia="Arial" w:hAnsi="LM Roman 10" w:cs="Times New Roman"/>
                <w:sz w:val="18"/>
                <w:szCs w:val="20"/>
              </w:rPr>
              <w:t>Relación con el cliente y usuario final.</w:t>
            </w:r>
            <w:bookmarkEnd w:id="2215"/>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 xml:space="preserve">El sector de las </w:t>
            </w:r>
            <w:proofErr w:type="spellStart"/>
            <w:r w:rsidRPr="00A0604E">
              <w:rPr>
                <w:rFonts w:ascii="LM Roman 10" w:eastAsia="Arial" w:hAnsi="LM Roman 10" w:cs="Times New Roman"/>
                <w:sz w:val="18"/>
                <w:szCs w:val="20"/>
              </w:rPr>
              <w:t>Tic’s</w:t>
            </w:r>
            <w:proofErr w:type="spellEnd"/>
            <w:r w:rsidRPr="00A0604E">
              <w:rPr>
                <w:rFonts w:ascii="LM Roman 10" w:eastAsia="Arial" w:hAnsi="LM Roman 10" w:cs="Times New Roman"/>
                <w:sz w:val="18"/>
                <w:szCs w:val="20"/>
              </w:rPr>
              <w:t xml:space="preserve">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2216" w:name="RANGE!F13"/>
            <w:r w:rsidRPr="00A0604E">
              <w:rPr>
                <w:rFonts w:ascii="LM Roman 10" w:eastAsia="Arial" w:hAnsi="LM Roman 10" w:cs="Times New Roman"/>
                <w:b/>
                <w:bCs/>
                <w:color w:val="FFFFFF"/>
                <w:sz w:val="18"/>
                <w:szCs w:val="20"/>
              </w:rPr>
              <w:t>Debilidades</w:t>
            </w:r>
            <w:bookmarkEnd w:id="2216"/>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2217"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2217"/>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2218"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2218"/>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336F0DFB" w:rsidR="002018F1" w:rsidRPr="003474C3" w:rsidRDefault="0071381B" w:rsidP="00EF469E">
      <w:pPr>
        <w:pStyle w:val="Incontec"/>
        <w:rPr>
          <w:rFonts w:cs="Times New Roman"/>
          <w:sz w:val="22"/>
        </w:rPr>
      </w:pPr>
      <w:r w:rsidRPr="003474C3">
        <w:rPr>
          <w:rFonts w:cs="Times New Roman"/>
          <w:b/>
          <w:i/>
          <w:sz w:val="22"/>
        </w:rPr>
        <w:t>Tabla 5-8</w:t>
      </w:r>
      <w:r w:rsidRPr="003474C3">
        <w:rPr>
          <w:rFonts w:cs="Times New Roman"/>
          <w:sz w:val="22"/>
        </w:rPr>
        <w:t xml:space="preserve">. Matriz FODA. Fuente: Autores. </w:t>
      </w:r>
    </w:p>
    <w:p w14:paraId="2FCC01D7" w14:textId="48987DEF" w:rsidR="003474C3" w:rsidRDefault="00857DED" w:rsidP="003474C3">
      <w:pPr>
        <w:pStyle w:val="Incontec"/>
      </w:pPr>
      <w:r>
        <w:lastRenderedPageBreak/>
        <w:t xml:space="preserve">Tras realizar el análisis FODA del proyecto, es necesario identificar las estrategias para mejorar los factores de éxito y disminuir los factores de riesgo, en la Tabla 5-9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2219" w:name="_6ed1ivwul3" w:colFirst="0" w:colLast="0"/>
            <w:bookmarkEnd w:id="2219"/>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7F981C26" w:rsidR="00D30904" w:rsidRPr="003474C3" w:rsidRDefault="003474C3" w:rsidP="00F12A4C">
      <w:pPr>
        <w:pStyle w:val="Incontec"/>
        <w:rPr>
          <w:rFonts w:cs="Times New Roman"/>
          <w:sz w:val="22"/>
        </w:rPr>
      </w:pPr>
      <w:r w:rsidRPr="003474C3">
        <w:rPr>
          <w:rFonts w:cs="Times New Roman"/>
          <w:b/>
          <w:i/>
          <w:sz w:val="22"/>
        </w:rPr>
        <w:t>Tabla 5-9</w:t>
      </w:r>
      <w:r w:rsidRPr="003474C3">
        <w:rPr>
          <w:rFonts w:cs="Times New Roman"/>
          <w:sz w:val="22"/>
        </w:rPr>
        <w:t>. Matriz de Estrategias FODA. Fuente: Autores.</w:t>
      </w:r>
    </w:p>
    <w:p w14:paraId="0CC12A16" w14:textId="644B155E" w:rsidR="00D30904" w:rsidRPr="002E100F" w:rsidRDefault="00D868FD" w:rsidP="002E100F">
      <w:pPr>
        <w:pStyle w:val="Incontec"/>
        <w:numPr>
          <w:ilvl w:val="2"/>
          <w:numId w:val="1"/>
        </w:numPr>
      </w:pPr>
      <w:bookmarkStart w:id="2220" w:name="_jmb7nbxx7952" w:colFirst="0" w:colLast="0"/>
      <w:bookmarkStart w:id="2221" w:name="_ryke6jphffz2" w:colFirst="0" w:colLast="0"/>
      <w:bookmarkEnd w:id="2220"/>
      <w:bookmarkEnd w:id="2221"/>
      <w:r w:rsidRPr="002E100F">
        <w:t>Factores clave del éxito.</w:t>
      </w:r>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77777777" w:rsidR="00D30904" w:rsidRPr="00102649" w:rsidRDefault="00D868FD" w:rsidP="00F12A4C">
      <w:pPr>
        <w:pStyle w:val="Incontec"/>
        <w:rPr>
          <w:rFonts w:cs="Times New Roman"/>
        </w:rPr>
      </w:pPr>
      <w:r w:rsidRPr="00102649">
        <w:rPr>
          <w:rFonts w:eastAsia="Arial" w:cs="Times New Roman"/>
        </w:rPr>
        <w:t>Uso masivo: Otro factor clave es que la aplicación sea muy popular entre los usuarios, se debe abarcar de manera apropiada el  mercado, aprovechando que son pocas las aplicaciones con este enfoque y el desconocimiento de estas herramientas</w:t>
      </w:r>
    </w:p>
    <w:p w14:paraId="72733E15" w14:textId="325E4CE8" w:rsidR="00D30904" w:rsidRPr="00A41C3C" w:rsidRDefault="00D868FD" w:rsidP="00E75E0F">
      <w:pPr>
        <w:pStyle w:val="Incontec"/>
        <w:numPr>
          <w:ilvl w:val="2"/>
          <w:numId w:val="1"/>
        </w:numPr>
        <w:outlineLvl w:val="2"/>
        <w:rPr>
          <w:rFonts w:cs="Times New Roman"/>
          <w:szCs w:val="28"/>
        </w:rPr>
      </w:pPr>
      <w:bookmarkStart w:id="2222" w:name="_xgj87wm1ewf8" w:colFirst="0" w:colLast="0"/>
      <w:bookmarkStart w:id="2223" w:name="_Toc475311963"/>
      <w:bookmarkEnd w:id="2222"/>
      <w:r w:rsidRPr="00A41C3C">
        <w:rPr>
          <w:rFonts w:cs="Times New Roman"/>
          <w:szCs w:val="28"/>
        </w:rPr>
        <w:t>Riesgos específicos y contramedidas.</w:t>
      </w:r>
      <w:bookmarkEnd w:id="2223"/>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4D29FBD6"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roofErr w:type="gramStart"/>
      <w:r>
        <w:t>.</w:t>
      </w:r>
      <w:r w:rsidR="003F3D70" w:rsidRPr="003F3D70">
        <w:t>.</w:t>
      </w:r>
      <w:proofErr w:type="gramEnd"/>
    </w:p>
    <w:p w14:paraId="5F16F129" w14:textId="3774FDD5" w:rsidR="00D30904" w:rsidRPr="00A41C3C" w:rsidRDefault="00D868FD" w:rsidP="00E75E0F">
      <w:pPr>
        <w:pStyle w:val="Incontec"/>
        <w:numPr>
          <w:ilvl w:val="0"/>
          <w:numId w:val="1"/>
        </w:numPr>
        <w:jc w:val="center"/>
        <w:outlineLvl w:val="0"/>
        <w:rPr>
          <w:rFonts w:cs="Times New Roman"/>
          <w:sz w:val="32"/>
          <w:szCs w:val="32"/>
        </w:rPr>
      </w:pPr>
      <w:bookmarkStart w:id="2224" w:name="_37m2jsg" w:colFirst="0" w:colLast="0"/>
      <w:bookmarkStart w:id="2225" w:name="_1mrcu09" w:colFirst="0" w:colLast="0"/>
      <w:bookmarkStart w:id="2226" w:name="_Toc475311964"/>
      <w:bookmarkEnd w:id="2224"/>
      <w:bookmarkEnd w:id="2225"/>
      <w:r w:rsidRPr="00A41C3C">
        <w:rPr>
          <w:rFonts w:cs="Times New Roman"/>
          <w:sz w:val="32"/>
          <w:szCs w:val="32"/>
        </w:rPr>
        <w:lastRenderedPageBreak/>
        <w:t>IMPACTOS</w:t>
      </w:r>
      <w:bookmarkEnd w:id="2226"/>
    </w:p>
    <w:p w14:paraId="0E2EAC68" w14:textId="77777777" w:rsidR="002018F1" w:rsidRDefault="002018F1" w:rsidP="00F12A4C">
      <w:pPr>
        <w:pStyle w:val="Incontec"/>
        <w:rPr>
          <w:rFonts w:cs="Times New Roman"/>
        </w:rPr>
      </w:pPr>
    </w:p>
    <w:p w14:paraId="2666A4B6" w14:textId="77777777" w:rsidR="00DD74C2" w:rsidRPr="00DD74C2" w:rsidRDefault="00DD74C2" w:rsidP="00DD74C2">
      <w:pPr>
        <w:pStyle w:val="Incontec"/>
      </w:pPr>
    </w:p>
    <w:p w14:paraId="2F98C495" w14:textId="4D2A78E4" w:rsidR="00D30904" w:rsidRDefault="00B65399" w:rsidP="00E75E0F">
      <w:pPr>
        <w:pStyle w:val="Incontec"/>
        <w:numPr>
          <w:ilvl w:val="1"/>
          <w:numId w:val="1"/>
        </w:numPr>
        <w:outlineLvl w:val="1"/>
        <w:rPr>
          <w:rFonts w:cs="Times New Roman"/>
        </w:rPr>
      </w:pPr>
      <w:bookmarkStart w:id="2227" w:name="_b9531oucpkz4" w:colFirst="0" w:colLast="0"/>
      <w:bookmarkStart w:id="2228" w:name="_Toc475311965"/>
      <w:bookmarkEnd w:id="2227"/>
      <w:r w:rsidRPr="00102649">
        <w:rPr>
          <w:rFonts w:cs="Times New Roman"/>
          <w:sz w:val="28"/>
          <w:szCs w:val="28"/>
        </w:rPr>
        <w:t>ECONÓMICO</w:t>
      </w:r>
      <w:r w:rsidR="00D868FD" w:rsidRPr="00102649">
        <w:rPr>
          <w:rFonts w:cs="Times New Roman"/>
        </w:rPr>
        <w:t>.</w:t>
      </w:r>
      <w:bookmarkEnd w:id="2228"/>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2229" w:name="_kkbvytrn60uh" w:colFirst="0" w:colLast="0"/>
      <w:bookmarkEnd w:id="2229"/>
      <w:r>
        <w:rPr>
          <w:rFonts w:cs="Times New Roman"/>
        </w:rPr>
        <w:t xml:space="preserve"> Generar proyectos de inversión en el sector de desarrollo de productos de software que satisfagan las necesidades educativas especiales de la población objetivo además la </w:t>
      </w:r>
      <w:proofErr w:type="spellStart"/>
      <w:r>
        <w:rPr>
          <w:rFonts w:cs="Times New Roman"/>
        </w:rPr>
        <w:t>unesco</w:t>
      </w:r>
      <w:proofErr w:type="spellEnd"/>
      <w:r>
        <w:rPr>
          <w:rFonts w:cs="Times New Roman"/>
        </w:rPr>
        <w:t xml:space="preserve">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proofErr w:type="spellStart"/>
      <w:r w:rsidRPr="003F3D70">
        <w:rPr>
          <w:rFonts w:cs="Times New Roman"/>
          <w:i/>
        </w:rPr>
        <w:t>Education</w:t>
      </w:r>
      <w:proofErr w:type="spellEnd"/>
      <w:r w:rsidRPr="003F3D70">
        <w:rPr>
          <w:rFonts w:cs="Times New Roman"/>
          <w:i/>
        </w:rPr>
        <w:t xml:space="preserve"> at a </w:t>
      </w:r>
      <w:proofErr w:type="spellStart"/>
      <w:r w:rsidRPr="003F3D70">
        <w:rPr>
          <w:rFonts w:cs="Times New Roman"/>
          <w:i/>
        </w:rPr>
        <w:t>glance</w:t>
      </w:r>
      <w:proofErr w:type="spellEnd"/>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1BEEDD11" w:rsidR="002F7017" w:rsidRDefault="002F7017" w:rsidP="002F7017">
      <w:pPr>
        <w:pStyle w:val="Incontec"/>
        <w:rPr>
          <w:rFonts w:cs="Times New Roman"/>
        </w:rPr>
      </w:pPr>
      <w:r>
        <w:t>Por otro lado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Además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2917B72" w14:textId="77777777" w:rsidR="002F7017" w:rsidRDefault="002F7017" w:rsidP="00B65399">
      <w:pPr>
        <w:pStyle w:val="Incontec"/>
      </w:pPr>
    </w:p>
    <w:p w14:paraId="43D6E6F2" w14:textId="77777777" w:rsidR="00DD74C2" w:rsidRPr="00DD74C2" w:rsidRDefault="00DD74C2" w:rsidP="00DD74C2">
      <w:pPr>
        <w:pStyle w:val="Incontec"/>
      </w:pPr>
    </w:p>
    <w:p w14:paraId="26395786" w14:textId="0771FC02" w:rsidR="002F7017" w:rsidRDefault="00B65399" w:rsidP="00E75E0F">
      <w:pPr>
        <w:pStyle w:val="Incontec"/>
        <w:numPr>
          <w:ilvl w:val="1"/>
          <w:numId w:val="1"/>
        </w:numPr>
        <w:outlineLvl w:val="1"/>
        <w:rPr>
          <w:rFonts w:cs="Times New Roman"/>
        </w:rPr>
      </w:pPr>
      <w:bookmarkStart w:id="2230" w:name="_Toc475311966"/>
      <w:r w:rsidRPr="00102649">
        <w:rPr>
          <w:rFonts w:cs="Times New Roman"/>
        </w:rPr>
        <w:lastRenderedPageBreak/>
        <w:t>REGIONAL.</w:t>
      </w:r>
      <w:bookmarkStart w:id="2231" w:name="_q63con1mca" w:colFirst="0" w:colLast="0"/>
      <w:bookmarkEnd w:id="2230"/>
      <w:bookmarkEnd w:id="2231"/>
    </w:p>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mejorar el nivel de Acceso a herramientas educativas para personas con N.E.E en la capital, en relación con el beneficio que tiene dicha mejora en el crecimiento del sistema de educación distrital.</w:t>
      </w:r>
    </w:p>
    <w:p w14:paraId="12EF45C7" w14:textId="77777777" w:rsidR="002F7017" w:rsidRDefault="002F7017" w:rsidP="002F7017">
      <w:pPr>
        <w:pStyle w:val="Incontec"/>
        <w:ind w:left="360"/>
      </w:pPr>
      <w:r>
        <w:t xml:space="preserve">Dado que la ciudad de Bogotá es el distrito capital es evidente que esta zona es uno de los focos de desarrollo en cuanto a la tecnología y educación se refiere, por tanto con la implementación del proyecto se obtendrá no solo mejoras educativas, sino también se permitirá un mayor acceso a contenido apto para personas con limitaciones cognitivas, contenido que sacie en mayor partes sus necesidades. </w:t>
      </w:r>
    </w:p>
    <w:p w14:paraId="0054A263" w14:textId="77777777" w:rsidR="002F7017" w:rsidRDefault="002F7017" w:rsidP="002F7017">
      <w:pPr>
        <w:pStyle w:val="Incontec"/>
        <w:ind w:left="360"/>
      </w:pPr>
      <w:r>
        <w:t>A nivel de localidades con la ejecución de este proyecto se permitirá que la población ubicada en sectores que presentan dificultades para acceder a un tipo de proyecto  educativo,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Pr="00102649" w:rsidRDefault="00B65399" w:rsidP="00E75E0F">
      <w:pPr>
        <w:pStyle w:val="Incontec"/>
        <w:numPr>
          <w:ilvl w:val="1"/>
          <w:numId w:val="1"/>
        </w:numPr>
        <w:outlineLvl w:val="1"/>
        <w:rPr>
          <w:rFonts w:cs="Times New Roman"/>
        </w:rPr>
      </w:pPr>
      <w:bookmarkStart w:id="2232" w:name="_Toc475311967"/>
      <w:r w:rsidRPr="00102649">
        <w:rPr>
          <w:rFonts w:cs="Times New Roman"/>
        </w:rPr>
        <w:t>SOCIAL</w:t>
      </w:r>
      <w:r w:rsidR="00D868FD" w:rsidRPr="00102649">
        <w:rPr>
          <w:rFonts w:cs="Times New Roman"/>
        </w:rPr>
        <w:t>.</w:t>
      </w:r>
      <w:bookmarkEnd w:id="2232"/>
    </w:p>
    <w:p w14:paraId="412EEB7A" w14:textId="77777777" w:rsidR="002F7017" w:rsidRPr="00102649" w:rsidRDefault="002F7017" w:rsidP="002F7017">
      <w:pPr>
        <w:pStyle w:val="Incontec"/>
      </w:pPr>
      <w:bookmarkStart w:id="2233" w:name="_7l9fue574ofa" w:colFirst="0" w:colLast="0"/>
      <w:bookmarkEnd w:id="2233"/>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77777777"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ende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w:t>
      </w:r>
      <w:r>
        <w:lastRenderedPageBreak/>
        <w:t>pueden realizar tareas como cualquier persona regular, eliminar el concepto de que la población con limitaciones cognitivas serán eternos niños, concepto que ha 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Pr="00102649" w:rsidRDefault="00B65399" w:rsidP="00E75E0F">
      <w:pPr>
        <w:pStyle w:val="Incontec"/>
        <w:numPr>
          <w:ilvl w:val="1"/>
          <w:numId w:val="1"/>
        </w:numPr>
        <w:outlineLvl w:val="1"/>
        <w:rPr>
          <w:rFonts w:cs="Times New Roman"/>
        </w:rPr>
      </w:pPr>
      <w:bookmarkStart w:id="2234" w:name="_Toc475311968"/>
      <w:r w:rsidRPr="00102649">
        <w:rPr>
          <w:rFonts w:cs="Times New Roman"/>
        </w:rPr>
        <w:t>AMBIENTAL.</w:t>
      </w:r>
      <w:bookmarkEnd w:id="2234"/>
    </w:p>
    <w:p w14:paraId="4F99257E" w14:textId="77777777" w:rsidR="002F7017" w:rsidRDefault="002F7017" w:rsidP="002F7017">
      <w:pPr>
        <w:pStyle w:val="Incontec"/>
      </w:pPr>
      <w:r>
        <w:t>Los impactos ambientales en el desarrollo de este proyecto se contemplan en el posible generación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2F7017">
      <w:pPr>
        <w:pStyle w:val="Prrafodelista"/>
        <w:numPr>
          <w:ilvl w:val="0"/>
          <w:numId w:val="37"/>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2F7017">
      <w:pPr>
        <w:pStyle w:val="Prrafodelista"/>
        <w:numPr>
          <w:ilvl w:val="0"/>
          <w:numId w:val="37"/>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2F7017">
      <w:pPr>
        <w:pStyle w:val="Prrafodelista"/>
        <w:numPr>
          <w:ilvl w:val="0"/>
          <w:numId w:val="37"/>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35A3E8ED" w14:textId="77777777" w:rsidR="00B65399" w:rsidRDefault="00B65399" w:rsidP="00B65399">
      <w:pPr>
        <w:pStyle w:val="Incontec"/>
      </w:pPr>
    </w:p>
    <w:p w14:paraId="7A3C6EC0" w14:textId="65AA5B24" w:rsidR="00D30904" w:rsidRPr="00A41C3C" w:rsidRDefault="00D868FD" w:rsidP="00E75E0F">
      <w:pPr>
        <w:pStyle w:val="Incontec"/>
        <w:numPr>
          <w:ilvl w:val="0"/>
          <w:numId w:val="1"/>
        </w:numPr>
        <w:jc w:val="center"/>
        <w:outlineLvl w:val="0"/>
        <w:rPr>
          <w:rFonts w:cs="Times New Roman"/>
          <w:sz w:val="32"/>
        </w:rPr>
      </w:pPr>
      <w:bookmarkStart w:id="2235" w:name="_206ipza" w:colFirst="0" w:colLast="0"/>
      <w:bookmarkStart w:id="2236" w:name="_Toc475311969"/>
      <w:bookmarkEnd w:id="2235"/>
      <w:commentRangeStart w:id="2237"/>
      <w:r w:rsidRPr="00A41C3C">
        <w:rPr>
          <w:rFonts w:cs="Times New Roman"/>
          <w:sz w:val="32"/>
        </w:rPr>
        <w:lastRenderedPageBreak/>
        <w:t>CONCLUSIONES.</w:t>
      </w:r>
      <w:commentRangeEnd w:id="2237"/>
      <w:r w:rsidR="00C12AAE">
        <w:rPr>
          <w:rStyle w:val="Refdecomentario"/>
          <w:rFonts w:ascii="Cambria" w:eastAsia="Cambria" w:hAnsi="Cambria" w:cs="Cambria"/>
          <w:color w:val="000000"/>
          <w:shd w:val="clear" w:color="auto" w:fill="auto"/>
        </w:rPr>
        <w:commentReference w:id="2237"/>
      </w:r>
      <w:bookmarkEnd w:id="2236"/>
    </w:p>
    <w:p w14:paraId="7B71A5C5" w14:textId="77777777" w:rsidR="002018F1" w:rsidRDefault="002018F1" w:rsidP="0001196A">
      <w:pPr>
        <w:pStyle w:val="Incontec"/>
      </w:pPr>
    </w:p>
    <w:p w14:paraId="20BA65EB" w14:textId="2EB1BA94" w:rsidR="0001196A" w:rsidRPr="0001196A" w:rsidRDefault="0001196A" w:rsidP="0001196A">
      <w:pPr>
        <w:pStyle w:val="Incontec"/>
      </w:pPr>
      <w:r w:rsidRPr="0001196A">
        <w:t xml:space="preserve">El presente documento </w:t>
      </w:r>
      <w:r>
        <w:t>pretend</w:t>
      </w:r>
      <w:r w:rsidRPr="0001196A">
        <w:t>a evaluar la viabilidad de implementar un modelo de negocio,</w:t>
      </w:r>
      <w:r>
        <w:t xml:space="preserve"> </w:t>
      </w:r>
      <w:r w:rsidRPr="0001196A">
        <w:t>enfocado en fortalecer el acceso a la educación superior formando estudiantes capaces de</w:t>
      </w:r>
      <w:r>
        <w:t xml:space="preserve"> </w:t>
      </w:r>
      <w:r w:rsidRPr="0001196A">
        <w:t>cumplir con las competencias que se presentan a nivel nacional e internacional;</w:t>
      </w:r>
      <w:r w:rsidR="002B29F4">
        <w:t xml:space="preserve"> </w:t>
      </w:r>
      <w:r w:rsidRPr="0001196A">
        <w:t>Haciendo uso</w:t>
      </w:r>
      <w:r>
        <w:t xml:space="preserve"> </w:t>
      </w:r>
      <w:r w:rsidR="002B29F4">
        <w:t>de las tecnolog</w:t>
      </w:r>
      <w:r w:rsidR="002B29F4" w:rsidRPr="0001196A">
        <w:t>ías</w:t>
      </w:r>
      <w:r w:rsidRPr="0001196A">
        <w:t xml:space="preserve"> de la </w:t>
      </w:r>
      <w:r w:rsidR="002B29F4" w:rsidRPr="0001196A">
        <w:t>información</w:t>
      </w:r>
      <w:r w:rsidRPr="0001196A">
        <w:t xml:space="preserve"> para explota</w:t>
      </w:r>
      <w:r w:rsidR="002B29F4">
        <w:t>r mucho m</w:t>
      </w:r>
      <w:r w:rsidR="002B29F4" w:rsidRPr="0001196A">
        <w:t>ás</w:t>
      </w:r>
      <w:r w:rsidRPr="0001196A">
        <w:t xml:space="preserve"> el potencial de cada persona</w:t>
      </w:r>
      <w:r w:rsidR="002B29F4">
        <w:t>.</w:t>
      </w:r>
    </w:p>
    <w:p w14:paraId="4F4F8A31" w14:textId="2F0135A2" w:rsidR="0001196A" w:rsidRPr="0001196A" w:rsidRDefault="0001196A" w:rsidP="002B29F4">
      <w:pPr>
        <w:pStyle w:val="Incontec"/>
      </w:pPr>
      <w:r w:rsidRPr="0001196A">
        <w:t xml:space="preserve">La iniciativa parte de la experiencia previa de sus </w:t>
      </w:r>
      <w:r w:rsidR="002B29F4">
        <w:t>autores trabajando en una fundación en el sector de educación musical</w:t>
      </w:r>
      <w:r w:rsidRPr="0001196A">
        <w:t xml:space="preserve">, que </w:t>
      </w:r>
      <w:r w:rsidR="002B29F4" w:rsidRPr="0001196A">
        <w:t>demostró</w:t>
      </w:r>
      <w:r w:rsidRPr="0001196A">
        <w:t xml:space="preserve"> el potencial del </w:t>
      </w:r>
      <w:r w:rsidR="002B29F4">
        <w:t>uso de dicha metodología para</w:t>
      </w:r>
      <w:r w:rsidRPr="0001196A">
        <w:t xml:space="preserve"> proponer nuevos productos y servicios</w:t>
      </w:r>
      <w:r w:rsidR="002B29F4">
        <w:t xml:space="preserve"> </w:t>
      </w:r>
      <w:r w:rsidRPr="0001196A">
        <w:t xml:space="preserve">que </w:t>
      </w:r>
      <w:r w:rsidR="002B29F4">
        <w:t>aporten al desarrollo cognitivo de la población con L.C</w:t>
      </w:r>
      <w:r w:rsidRPr="0001196A">
        <w:t xml:space="preserve">, el modelo </w:t>
      </w:r>
      <w:r w:rsidR="002B29F4" w:rsidRPr="0001196A">
        <w:t>también</w:t>
      </w:r>
      <w:r w:rsidRPr="0001196A">
        <w:t xml:space="preserve"> muestra un alto </w:t>
      </w:r>
      <w:r w:rsidR="002B29F4" w:rsidRPr="0001196A">
        <w:t>índice</w:t>
      </w:r>
      <w:r w:rsidRPr="0001196A">
        <w:t xml:space="preserve"> de crecimiento y sobre</w:t>
      </w:r>
      <w:r w:rsidR="002B29F4">
        <w:t xml:space="preserve"> </w:t>
      </w:r>
      <w:r w:rsidRPr="0001196A">
        <w:t>todo la posibilidad de expandirse a otro tipo d</w:t>
      </w:r>
      <w:r w:rsidR="002B29F4">
        <w:t>e servicios como capacitaciones presenciales en el uso de herramientas tecnológicas.</w:t>
      </w:r>
      <w:r w:rsidRPr="0001196A">
        <w:t xml:space="preserve"> </w:t>
      </w:r>
    </w:p>
    <w:p w14:paraId="6DE3A190" w14:textId="5C215283" w:rsidR="0001196A" w:rsidRPr="0001196A" w:rsidRDefault="0001196A" w:rsidP="0001196A">
      <w:pPr>
        <w:pStyle w:val="Incontec"/>
      </w:pPr>
      <w:r w:rsidRPr="0001196A">
        <w:t xml:space="preserve">Es claro que el modelo tiene un </w:t>
      </w:r>
      <w:r w:rsidR="002B29F4" w:rsidRPr="0001196A">
        <w:t>índice</w:t>
      </w:r>
      <w:r w:rsidRPr="0001196A">
        <w:t xml:space="preserve"> de riesgo, pero que es realmente bajo y que en</w:t>
      </w:r>
      <w:r w:rsidR="002B29F4">
        <w:t xml:space="preserve"> </w:t>
      </w:r>
      <w:r w:rsidRPr="0001196A">
        <w:t xml:space="preserve">conjunto con las estrategias planteadas permiten tener un panorama en que la </w:t>
      </w:r>
      <w:r w:rsidR="002B29F4" w:rsidRPr="0001196A">
        <w:t>innovación</w:t>
      </w:r>
      <w:r w:rsidR="002B29F4">
        <w:t xml:space="preserve"> en el </w:t>
      </w:r>
      <w:r w:rsidR="002B29F4" w:rsidRPr="0001196A">
        <w:t>área</w:t>
      </w:r>
      <w:r w:rsidRPr="0001196A">
        <w:t xml:space="preserve"> de la </w:t>
      </w:r>
      <w:r w:rsidR="002B29F4" w:rsidRPr="0001196A">
        <w:t>educación</w:t>
      </w:r>
      <w:r w:rsidRPr="0001196A">
        <w:t xml:space="preserve"> se vuelve una ventaja competitiva fundamental.</w:t>
      </w:r>
    </w:p>
    <w:p w14:paraId="2F0964F0" w14:textId="222C8D20" w:rsidR="0001196A" w:rsidRPr="0001196A" w:rsidRDefault="0001196A" w:rsidP="0001196A">
      <w:pPr>
        <w:pStyle w:val="Incontec"/>
      </w:pPr>
      <w:r w:rsidRPr="0001196A">
        <w:t xml:space="preserve">El proyecto presenta un alto </w:t>
      </w:r>
      <w:r w:rsidR="002B29F4" w:rsidRPr="0001196A">
        <w:t>índice</w:t>
      </w:r>
      <w:r w:rsidRPr="0001196A">
        <w:t xml:space="preserve"> de </w:t>
      </w:r>
      <w:r w:rsidR="002B29F4" w:rsidRPr="0001196A">
        <w:t>correlación</w:t>
      </w:r>
      <w:r w:rsidRPr="0001196A">
        <w:t xml:space="preserve"> con los planes de crecimiento que se</w:t>
      </w:r>
      <w:r w:rsidR="002B29F4">
        <w:t xml:space="preserve"> </w:t>
      </w:r>
      <w:r w:rsidRPr="0001196A">
        <w:t xml:space="preserve">implementan a lo largo de latino </w:t>
      </w:r>
      <w:proofErr w:type="gramStart"/>
      <w:r w:rsidR="002B29F4">
        <w:t>américa</w:t>
      </w:r>
      <w:proofErr w:type="gramEnd"/>
      <w:r w:rsidRPr="0001196A">
        <w:t>, abriendo camino a crear un mercado digital de</w:t>
      </w:r>
      <w:r w:rsidR="002B29F4">
        <w:t xml:space="preserve"> </w:t>
      </w:r>
      <w:r w:rsidR="002B29F4" w:rsidRPr="0001196A">
        <w:t>educación</w:t>
      </w:r>
      <w:r w:rsidR="002B29F4">
        <w:t xml:space="preserve"> totalmente benefi</w:t>
      </w:r>
      <w:r w:rsidRPr="0001196A">
        <w:t>cioso para la empresa y para la masa de clientes.</w:t>
      </w:r>
    </w:p>
    <w:p w14:paraId="6A23DDC0" w14:textId="77777777" w:rsidR="00A41C3C" w:rsidRDefault="00A41C3C" w:rsidP="0001196A">
      <w:pPr>
        <w:pStyle w:val="Incontec"/>
      </w:pPr>
    </w:p>
    <w:p w14:paraId="7CFF0E93" w14:textId="77777777" w:rsidR="00A41C3C" w:rsidRDefault="00A41C3C" w:rsidP="0001196A">
      <w:pPr>
        <w:pStyle w:val="Incontec"/>
      </w:pPr>
    </w:p>
    <w:p w14:paraId="5FDF18F5" w14:textId="77777777" w:rsidR="00A41C3C" w:rsidRDefault="00A41C3C" w:rsidP="0001196A">
      <w:pPr>
        <w:pStyle w:val="Incontec"/>
      </w:pPr>
    </w:p>
    <w:p w14:paraId="0CCD5D14" w14:textId="77777777" w:rsidR="00A41C3C" w:rsidRDefault="00A41C3C" w:rsidP="0001196A">
      <w:pPr>
        <w:pStyle w:val="Incontec"/>
      </w:pPr>
    </w:p>
    <w:p w14:paraId="3D787539" w14:textId="77777777" w:rsidR="00A41C3C" w:rsidRDefault="00A41C3C" w:rsidP="0001196A">
      <w:pPr>
        <w:pStyle w:val="Incontec"/>
      </w:pPr>
    </w:p>
    <w:p w14:paraId="5135E4F2" w14:textId="77777777" w:rsidR="00A41C3C" w:rsidRDefault="00A41C3C" w:rsidP="0001196A">
      <w:pPr>
        <w:pStyle w:val="Incontec"/>
      </w:pPr>
    </w:p>
    <w:p w14:paraId="1B9CFE92" w14:textId="77777777" w:rsidR="00A41C3C" w:rsidRDefault="00A41C3C" w:rsidP="0001196A">
      <w:pPr>
        <w:pStyle w:val="Incontec"/>
      </w:pPr>
    </w:p>
    <w:p w14:paraId="1265151D" w14:textId="0137F4BD" w:rsidR="008B613A" w:rsidRPr="00A41C3C" w:rsidRDefault="00B7045B" w:rsidP="00066B8A">
      <w:pPr>
        <w:pStyle w:val="Incontec"/>
        <w:numPr>
          <w:ilvl w:val="0"/>
          <w:numId w:val="15"/>
        </w:numPr>
        <w:jc w:val="center"/>
        <w:outlineLvl w:val="0"/>
        <w:rPr>
          <w:rFonts w:cs="Times New Roman"/>
          <w:sz w:val="32"/>
        </w:rPr>
      </w:pPr>
      <w:bookmarkStart w:id="2238" w:name="_4k668n3" w:colFirst="0" w:colLast="0"/>
      <w:bookmarkStart w:id="2239" w:name="_Ref467494018"/>
      <w:bookmarkStart w:id="2240" w:name="_Toc475311970"/>
      <w:bookmarkEnd w:id="2238"/>
      <w:r w:rsidRPr="00A41C3C">
        <w:rPr>
          <w:rFonts w:cs="Times New Roman"/>
          <w:sz w:val="32"/>
        </w:rPr>
        <w:lastRenderedPageBreak/>
        <w:t>ANEXO</w:t>
      </w:r>
      <w:r w:rsidR="00A41C3C">
        <w:rPr>
          <w:rFonts w:cs="Times New Roman"/>
          <w:sz w:val="32"/>
        </w:rPr>
        <w:t>S</w:t>
      </w:r>
      <w:bookmarkEnd w:id="2239"/>
      <w:bookmarkEnd w:id="2240"/>
    </w:p>
    <w:p w14:paraId="4AE7A1C5" w14:textId="78BB076F" w:rsidR="00B7045B" w:rsidRDefault="0073733E" w:rsidP="0018432B">
      <w:pPr>
        <w:pStyle w:val="Incontec"/>
        <w:numPr>
          <w:ilvl w:val="0"/>
          <w:numId w:val="21"/>
        </w:numPr>
        <w:outlineLvl w:val="1"/>
        <w:rPr>
          <w:rFonts w:cs="Times New Roman"/>
          <w:sz w:val="28"/>
          <w:szCs w:val="28"/>
        </w:rPr>
      </w:pPr>
      <w:bookmarkStart w:id="2241" w:name="_Ref467494133"/>
      <w:bookmarkStart w:id="2242" w:name="_Toc475311971"/>
      <w:r w:rsidRPr="00BA299F">
        <w:rPr>
          <w:rFonts w:cs="Times New Roman"/>
          <w:sz w:val="28"/>
          <w:szCs w:val="28"/>
        </w:rPr>
        <w:t>ANEXO.</w:t>
      </w:r>
      <w:r w:rsidR="00A41C3C" w:rsidRPr="00BA299F">
        <w:rPr>
          <w:rFonts w:cs="Times New Roman"/>
          <w:sz w:val="28"/>
          <w:szCs w:val="28"/>
        </w:rPr>
        <w:t xml:space="preserve"> Encuesta Análisis Sectores de Mercado</w:t>
      </w:r>
      <w:bookmarkEnd w:id="2241"/>
      <w:bookmarkEnd w:id="2242"/>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a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2579552" w:rsidR="000B0B76" w:rsidRPr="00102649" w:rsidRDefault="00010160" w:rsidP="00010160">
      <w:pPr>
        <w:pStyle w:val="Incontec"/>
        <w:rPr>
          <w:rFonts w:cs="Times New Roman"/>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p>
    <w:p w14:paraId="43566311" w14:textId="5A47754C" w:rsidR="00A41C3C" w:rsidRPr="00BA299F" w:rsidRDefault="0073733E" w:rsidP="0018432B">
      <w:pPr>
        <w:pStyle w:val="Prrafodelista"/>
        <w:numPr>
          <w:ilvl w:val="0"/>
          <w:numId w:val="22"/>
        </w:numPr>
        <w:outlineLvl w:val="1"/>
        <w:rPr>
          <w:rFonts w:ascii="LM Roman 10" w:hAnsi="LM Roman 10"/>
          <w:sz w:val="28"/>
          <w:szCs w:val="28"/>
        </w:rPr>
      </w:pPr>
      <w:bookmarkStart w:id="2243" w:name="_Ref467494506"/>
      <w:bookmarkStart w:id="2244" w:name="_Toc475311972"/>
      <w:r w:rsidRPr="00BA299F">
        <w:rPr>
          <w:rFonts w:ascii="LM Roman 10" w:hAnsi="LM Roman 10"/>
          <w:sz w:val="28"/>
          <w:szCs w:val="28"/>
        </w:rPr>
        <w:lastRenderedPageBreak/>
        <w:t>ANEXO.</w:t>
      </w:r>
      <w:bookmarkEnd w:id="2243"/>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2244"/>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Boohbah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Zone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Juegolec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Poisson</w:t>
            </w:r>
            <w:proofErr w:type="spellEnd"/>
            <w:r w:rsidRPr="00DA0F38">
              <w:rPr>
                <w:rFonts w:ascii="LM Roman 10" w:eastAsia="Times New Roman" w:hAnsi="LM Roman 10" w:cs="Times New Roman"/>
                <w:sz w:val="20"/>
                <w:szCs w:val="20"/>
              </w:rPr>
              <w:t xml:space="preserve">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SENSwitcher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GCompris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JuegoSwitch</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La vaca </w:t>
            </w:r>
            <w:proofErr w:type="spellStart"/>
            <w:r w:rsidRPr="00DA0F38">
              <w:rPr>
                <w:rFonts w:ascii="LM Roman 10" w:eastAsia="Times New Roman" w:hAnsi="LM Roman 10" w:cs="Times New Roman"/>
                <w:sz w:val="20"/>
                <w:szCs w:val="20"/>
              </w:rPr>
              <w:t>connie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alumnos con deficiencias </w:t>
            </w:r>
            <w:proofErr w:type="spellStart"/>
            <w:r w:rsidRPr="00DA0F38">
              <w:rPr>
                <w:rFonts w:ascii="LM Roman 10" w:eastAsia="Times New Roman" w:hAnsi="LM Roman 10" w:cs="Times New Roman"/>
                <w:sz w:val="20"/>
                <w:szCs w:val="20"/>
              </w:rPr>
              <w:t>motóricas</w:t>
            </w:r>
            <w:proofErr w:type="spellEnd"/>
            <w:r w:rsidRPr="00DA0F38">
              <w:rPr>
                <w:rFonts w:ascii="LM Roman 10" w:eastAsia="Times New Roman" w:hAnsi="LM Roman 10" w:cs="Times New Roman"/>
                <w:sz w:val="20"/>
                <w:szCs w:val="20"/>
              </w:rPr>
              <w:t>,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EmuClic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EmuClic</w:t>
            </w:r>
            <w:proofErr w:type="spellEnd"/>
            <w:r w:rsidRPr="00DA0F38">
              <w:rPr>
                <w:rFonts w:ascii="LM Roman 10" w:eastAsia="Times New Roman" w:hAnsi="LM Roman 10" w:cs="Times New Roman"/>
                <w:sz w:val="20"/>
                <w:szCs w:val="20"/>
              </w:rPr>
              <w:t xml:space="preserve">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Evuntu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Kanghooru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Llegir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Es el único programa de autor </w:t>
            </w:r>
            <w:proofErr w:type="spellStart"/>
            <w:r w:rsidRPr="00DA0F38">
              <w:rPr>
                <w:rFonts w:ascii="LM Roman 10" w:eastAsia="Times New Roman" w:hAnsi="LM Roman 10" w:cs="Times New Roman"/>
                <w:sz w:val="20"/>
                <w:szCs w:val="20"/>
              </w:rPr>
              <w:t>Interfocal</w:t>
            </w:r>
            <w:proofErr w:type="spellEnd"/>
            <w:r w:rsidRPr="00DA0F38">
              <w:rPr>
                <w:rFonts w:ascii="LM Roman 10" w:eastAsia="Times New Roman" w:hAnsi="LM Roman 10" w:cs="Times New Roman"/>
                <w:sz w:val="20"/>
                <w:szCs w:val="20"/>
              </w:rPr>
              <w:t>,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Mouse </w:t>
            </w:r>
            <w:proofErr w:type="spellStart"/>
            <w:r w:rsidRPr="00DA0F38">
              <w:rPr>
                <w:rFonts w:ascii="LM Roman 10" w:eastAsia="Times New Roman" w:hAnsi="LM Roman 10" w:cs="Times New Roman"/>
                <w:sz w:val="20"/>
                <w:szCs w:val="20"/>
              </w:rPr>
              <w:t>teclat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Screen</w:t>
            </w:r>
            <w:proofErr w:type="spellEnd"/>
            <w:r w:rsidRPr="00DA0F38">
              <w:rPr>
                <w:rFonts w:ascii="LM Roman 10" w:eastAsia="Times New Roman" w:hAnsi="LM Roman 10" w:cs="Times New Roman"/>
                <w:sz w:val="20"/>
                <w:szCs w:val="20"/>
              </w:rPr>
              <w:t xml:space="preserve">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Selected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SenseClic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Xerraire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que facilita la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Actividades de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Cantaletras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DiTres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Globus</w:t>
            </w:r>
            <w:proofErr w:type="spellEnd"/>
            <w:r w:rsidRPr="00DA0F38">
              <w:rPr>
                <w:rFonts w:ascii="LM Roman 10" w:eastAsia="Times New Roman" w:hAnsi="LM Roman 10" w:cs="Times New Roman"/>
                <w:sz w:val="20"/>
                <w:szCs w:val="20"/>
              </w:rPr>
              <w:t xml:space="preserve">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Lexia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Maj</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Khetane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Metavox</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el </w:t>
            </w:r>
            <w:proofErr w:type="spellStart"/>
            <w:r w:rsidRPr="00DA0F38">
              <w:rPr>
                <w:rFonts w:ascii="LM Roman 10" w:eastAsia="Times New Roman" w:hAnsi="LM Roman 10" w:cs="Times New Roman"/>
                <w:sz w:val="20"/>
                <w:szCs w:val="20"/>
              </w:rPr>
              <w:t>meu</w:t>
            </w:r>
            <w:proofErr w:type="spellEnd"/>
            <w:r w:rsidRPr="00DA0F38">
              <w:rPr>
                <w:rFonts w:ascii="LM Roman 10" w:eastAsia="Times New Roman" w:hAnsi="LM Roman 10" w:cs="Times New Roman"/>
                <w:sz w:val="20"/>
                <w:szCs w:val="20"/>
              </w:rPr>
              <w:t xml:space="preserve">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Preditext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Sebran's</w:t>
            </w:r>
            <w:proofErr w:type="spellEnd"/>
            <w:r w:rsidRPr="00DA0F38">
              <w:rPr>
                <w:rFonts w:ascii="LM Roman 10" w:eastAsia="Times New Roman" w:hAnsi="LM Roman 10" w:cs="Times New Roman"/>
                <w:sz w:val="20"/>
                <w:szCs w:val="20"/>
              </w:rPr>
              <w:t xml:space="preserve">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Cognigraf</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Facil</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QuickTac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TocaToca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 </w:t>
            </w:r>
            <w:proofErr w:type="spellStart"/>
            <w:r w:rsidRPr="00DA0F38">
              <w:rPr>
                <w:rFonts w:ascii="LM Roman 10" w:eastAsia="Times New Roman" w:hAnsi="LM Roman 10" w:cs="Times New Roman"/>
                <w:sz w:val="20"/>
                <w:szCs w:val="20"/>
              </w:rPr>
              <w:t>MAPs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Una Estrategia de Palabras (Word </w:t>
            </w:r>
            <w:proofErr w:type="spellStart"/>
            <w:r w:rsidRPr="00DA0F38">
              <w:rPr>
                <w:rFonts w:ascii="LM Roman 10" w:eastAsia="Times New Roman" w:hAnsi="LM Roman 10" w:cs="Times New Roman"/>
                <w:sz w:val="20"/>
                <w:szCs w:val="20"/>
              </w:rPr>
              <w:t>Strategy</w:t>
            </w:r>
            <w:proofErr w:type="spellEnd"/>
            <w:r w:rsidRPr="00DA0F38">
              <w:rPr>
                <w:rFonts w:ascii="LM Roman 10" w:eastAsia="Times New Roman" w:hAnsi="LM Roman 10" w:cs="Times New Roman"/>
                <w:sz w:val="20"/>
                <w:szCs w:val="20"/>
              </w:rPr>
              <w:t>)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Guía </w:t>
            </w:r>
            <w:proofErr w:type="spellStart"/>
            <w:r w:rsidRPr="00DA0F38">
              <w:rPr>
                <w:rFonts w:ascii="LM Roman 10" w:eastAsia="Times New Roman" w:hAnsi="LM Roman 10" w:cs="Times New Roman"/>
                <w:sz w:val="20"/>
                <w:szCs w:val="20"/>
              </w:rPr>
              <w:t>pedagogica</w:t>
            </w:r>
            <w:proofErr w:type="spellEnd"/>
            <w:r w:rsidRPr="00DA0F38">
              <w:rPr>
                <w:rFonts w:ascii="LM Roman 10" w:eastAsia="Times New Roman" w:hAnsi="LM Roman 10" w:cs="Times New Roman"/>
                <w:sz w:val="20"/>
                <w:szCs w:val="20"/>
              </w:rPr>
              <w:t xml:space="preserve">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r w:rsidRPr="00DA0F38">
              <w:rPr>
                <w:rFonts w:ascii="LM Roman 10" w:eastAsia="Times New Roman" w:hAnsi="LM Roman 10" w:cs="Times New Roman"/>
                <w:sz w:val="20"/>
                <w:szCs w:val="20"/>
              </w:rPr>
              <w:t xml:space="preserve">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Scaut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Sicla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TifloLector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DA0F38"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Dinamically</w:t>
            </w:r>
            <w:proofErr w:type="spellEnd"/>
            <w:r w:rsidRPr="00DA0F38">
              <w:rPr>
                <w:rFonts w:ascii="LM Roman 10" w:eastAsia="Times New Roman" w:hAnsi="LM Roman 10" w:cs="Times New Roman"/>
                <w:sz w:val="20"/>
                <w:szCs w:val="20"/>
              </w:rPr>
              <w:t xml:space="preserve">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El programa </w:t>
            </w: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Dinamycally</w:t>
            </w:r>
            <w:proofErr w:type="spellEnd"/>
            <w:r w:rsidRPr="00DA0F38">
              <w:rPr>
                <w:rFonts w:ascii="LM Roman 10" w:eastAsia="Times New Roman" w:hAnsi="LM Roman 10" w:cs="Times New Roman"/>
                <w:sz w:val="20"/>
                <w:szCs w:val="20"/>
              </w:rPr>
              <w:t xml:space="preserve">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Jaws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Window-Eyes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The </w:t>
            </w:r>
            <w:proofErr w:type="spellStart"/>
            <w:r w:rsidRPr="00DA0F38">
              <w:rPr>
                <w:rFonts w:ascii="LM Roman 10" w:eastAsia="Times New Roman" w:hAnsi="LM Roman 10" w:cs="Times New Roman"/>
                <w:sz w:val="20"/>
                <w:szCs w:val="20"/>
              </w:rPr>
              <w:t>Grid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Duxbury</w:t>
            </w:r>
            <w:proofErr w:type="spellEnd"/>
            <w:r w:rsidRPr="00DA0F38">
              <w:rPr>
                <w:rFonts w:ascii="LM Roman 10" w:eastAsia="Times New Roman" w:hAnsi="LM Roman 10" w:cs="Times New Roman"/>
                <w:sz w:val="20"/>
                <w:szCs w:val="20"/>
              </w:rPr>
              <w:t xml:space="preserve"> Braille </w:t>
            </w:r>
            <w:proofErr w:type="spellStart"/>
            <w:r w:rsidRPr="00DA0F38">
              <w:rPr>
                <w:rFonts w:ascii="LM Roman 10" w:eastAsia="Times New Roman" w:hAnsi="LM Roman 10" w:cs="Times New Roman"/>
                <w:sz w:val="20"/>
                <w:szCs w:val="20"/>
              </w:rPr>
              <w:t>Translator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r w:rsidRPr="00DA0F38">
              <w:rPr>
                <w:rFonts w:ascii="LM Roman 10" w:eastAsia="Times New Roman" w:hAnsi="LM Roman 10" w:cs="Times New Roman"/>
                <w:sz w:val="20"/>
                <w:szCs w:val="20"/>
              </w:rPr>
              <w:t xml:space="preserve">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Gradior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r w:rsidRPr="00DA0F38">
              <w:rPr>
                <w:rFonts w:ascii="LM Roman 10" w:eastAsia="Times New Roman" w:hAnsi="LM Roman 10" w:cs="Times New Roman"/>
                <w:sz w:val="20"/>
                <w:szCs w:val="20"/>
              </w:rPr>
              <w:t xml:space="preserve">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r w:rsidRPr="00DA0F38">
              <w:rPr>
                <w:rFonts w:ascii="LM Roman 10" w:eastAsia="Times New Roman" w:hAnsi="LM Roman 10" w:cs="Times New Roman"/>
                <w:sz w:val="20"/>
                <w:szCs w:val="20"/>
              </w:rPr>
              <w:t>”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Dragon</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Naturally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Speaking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Tratamiento de textos </w:t>
            </w:r>
            <w:proofErr w:type="spellStart"/>
            <w:r w:rsidRPr="00DA0F38">
              <w:rPr>
                <w:rFonts w:ascii="LM Roman 10" w:eastAsia="Times New Roman" w:hAnsi="LM Roman 10" w:cs="Times New Roman"/>
                <w:sz w:val="20"/>
                <w:szCs w:val="20"/>
              </w:rPr>
              <w:t>autocorrectivo</w:t>
            </w:r>
            <w:proofErr w:type="spellEnd"/>
            <w:r w:rsidRPr="00DA0F38">
              <w:rPr>
                <w:rFonts w:ascii="LM Roman 10" w:eastAsia="Times New Roman" w:hAnsi="LM Roman 10" w:cs="Times New Roman"/>
                <w:sz w:val="20"/>
                <w:szCs w:val="20"/>
              </w:rPr>
              <w:t xml:space="preserve">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gh</w:t>
            </w:r>
            <w:proofErr w:type="spellEnd"/>
            <w:r w:rsidRPr="00DA0F38">
              <w:rPr>
                <w:rFonts w:ascii="LM Roman 10" w:eastAsia="Times New Roman" w:hAnsi="LM Roman 10" w:cs="Times New Roman"/>
                <w:sz w:val="20"/>
                <w:szCs w:val="20"/>
              </w:rPr>
              <w:t xml:space="preserve">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Biggy</w:t>
            </w:r>
            <w:proofErr w:type="spellEnd"/>
            <w:r w:rsidRPr="00DA0F38">
              <w:rPr>
                <w:rFonts w:ascii="LM Roman 10" w:eastAsia="Times New Roman" w:hAnsi="LM Roman 10" w:cs="Times New Roman"/>
                <w:sz w:val="20"/>
                <w:szCs w:val="20"/>
              </w:rPr>
              <w:t xml:space="preserve">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SmartClick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Crucigramas de </w:t>
            </w:r>
            <w:proofErr w:type="spellStart"/>
            <w:r w:rsidRPr="00DA0F38">
              <w:rPr>
                <w:rFonts w:ascii="LM Roman 10" w:eastAsia="Times New Roman" w:hAnsi="LM Roman 10" w:cs="Times New Roman"/>
                <w:sz w:val="20"/>
                <w:szCs w:val="20"/>
              </w:rPr>
              <w:t>Sinfones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BigShot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Animacuentos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roofErr w:type="gramStart"/>
            <w:r w:rsidRPr="00DA0F38">
              <w:rPr>
                <w:rFonts w:ascii="LM Roman 10" w:eastAsia="Times New Roman" w:hAnsi="LM Roman 10" w:cs="Times New Roman"/>
                <w:sz w:val="20"/>
                <w:szCs w:val="20"/>
              </w:rPr>
              <w:t>..</w:t>
            </w:r>
            <w:proofErr w:type="gramEnd"/>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r w:rsidRPr="00DA0F38">
              <w:rPr>
                <w:rFonts w:ascii="LM Roman 10" w:eastAsia="Times New Roman" w:hAnsi="LM Roman 10" w:cs="Times New Roman"/>
                <w:sz w:val="20"/>
                <w:szCs w:val="20"/>
              </w:rPr>
              <w:t xml:space="preserve">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Begizorrotz</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MasterBag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KinderBag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la línea </w:t>
            </w:r>
            <w:proofErr w:type="spellStart"/>
            <w:r w:rsidRPr="00DA0F38">
              <w:rPr>
                <w:rFonts w:ascii="LM Roman 10" w:eastAsia="Times New Roman" w:hAnsi="LM Roman 10" w:cs="Times New Roman"/>
                <w:sz w:val="20"/>
                <w:szCs w:val="20"/>
              </w:rPr>
              <w:t>AltKids</w:t>
            </w:r>
            <w:proofErr w:type="spellEnd"/>
            <w:r w:rsidRPr="00DA0F38">
              <w:rPr>
                <w:rFonts w:ascii="LM Roman 10" w:eastAsia="Times New Roman" w:hAnsi="LM Roman 10" w:cs="Times New Roman"/>
                <w:sz w:val="20"/>
                <w:szCs w:val="20"/>
              </w:rPr>
              <w:t xml:space="preserve">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VS </w:t>
            </w:r>
            <w:proofErr w:type="spellStart"/>
            <w:r w:rsidRPr="00DA0F38">
              <w:rPr>
                <w:rFonts w:ascii="LM Roman 10" w:eastAsia="Times New Roman" w:hAnsi="LM Roman 10" w:cs="Times New Roman"/>
                <w:sz w:val="20"/>
                <w:szCs w:val="20"/>
              </w:rPr>
              <w:t>VirtuaClick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PCLupa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Dilet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Speech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Viewer</w:t>
            </w:r>
            <w:proofErr w:type="spellEnd"/>
            <w:r w:rsidRPr="00DA0F38">
              <w:rPr>
                <w:rFonts w:ascii="LM Roman 10" w:eastAsia="Times New Roman" w:hAnsi="LM Roman 10" w:cs="Times New Roman"/>
                <w:sz w:val="20"/>
                <w:szCs w:val="20"/>
              </w:rPr>
              <w:t xml:space="preserve">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Peapo</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Winspeak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2E410706" w14:textId="6135C249" w:rsidR="000B0B76" w:rsidRPr="00102649" w:rsidRDefault="000B0B76" w:rsidP="00066B8A">
      <w:pPr>
        <w:pStyle w:val="Incontec"/>
        <w:jc w:val="center"/>
        <w:outlineLvl w:val="0"/>
        <w:rPr>
          <w:rFonts w:cs="Times New Roman"/>
          <w:sz w:val="32"/>
          <w:szCs w:val="32"/>
        </w:rPr>
      </w:pPr>
      <w:bookmarkStart w:id="2245" w:name="_Toc475311973"/>
      <w:r w:rsidRPr="00102649">
        <w:rPr>
          <w:rFonts w:cs="Times New Roman"/>
          <w:sz w:val="32"/>
          <w:szCs w:val="32"/>
        </w:rPr>
        <w:lastRenderedPageBreak/>
        <w:t>REFERENCIAS</w:t>
      </w:r>
      <w:bookmarkEnd w:id="2245"/>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102649" w:rsidRDefault="000B0B76" w:rsidP="00F12A4C">
          <w:pPr>
            <w:pStyle w:val="Incontec"/>
          </w:pPr>
        </w:p>
        <w:sdt>
          <w:sdtPr>
            <w:rPr>
              <w:rFonts w:ascii="LM Roman 10" w:eastAsia="Times New Roman" w:hAnsi="LM Roman 10" w:cs="CMU Typewriter Text Variable Wi"/>
              <w:color w:val="000000" w:themeColor="text1"/>
              <w:sz w:val="24"/>
              <w:szCs w:val="24"/>
              <w:shd w:val="clear" w:color="auto" w:fill="FEFEFE"/>
            </w:rPr>
            <w:id w:val="-573587230"/>
            <w:bibliography/>
          </w:sdtPr>
          <w:sdtEndPr/>
          <w:sdtContent>
            <w:p w14:paraId="17721A3A" w14:textId="77777777" w:rsidR="00DD74C2" w:rsidRPr="00DD74C2" w:rsidRDefault="000B0B76" w:rsidP="00DD74C2">
              <w:pPr>
                <w:pStyle w:val="Bibliografa"/>
                <w:jc w:val="both"/>
                <w:rPr>
                  <w:rFonts w:ascii="LM Roman 10" w:hAnsi="LM Roman 10"/>
                  <w:noProof/>
                  <w:sz w:val="24"/>
                  <w:szCs w:val="24"/>
                </w:rPr>
              </w:pPr>
              <w:r w:rsidRPr="00DD74C2">
                <w:rPr>
                  <w:rFonts w:ascii="LM Roman 10" w:hAnsi="LM Roman 10"/>
                  <w:sz w:val="24"/>
                  <w:szCs w:val="24"/>
                </w:rPr>
                <w:fldChar w:fldCharType="begin"/>
              </w:r>
              <w:r w:rsidRPr="00DD74C2">
                <w:rPr>
                  <w:rFonts w:ascii="LM Roman 10" w:hAnsi="LM Roman 10"/>
                  <w:sz w:val="24"/>
                  <w:szCs w:val="24"/>
                </w:rPr>
                <w:instrText>BIBLIOGRAPHY</w:instrText>
              </w:r>
              <w:r w:rsidRPr="00DD74C2">
                <w:rPr>
                  <w:rFonts w:ascii="LM Roman 10" w:hAnsi="LM Roman 10"/>
                  <w:sz w:val="24"/>
                  <w:szCs w:val="24"/>
                </w:rPr>
                <w:fldChar w:fldCharType="separate"/>
              </w:r>
              <w:r w:rsidR="00DD74C2" w:rsidRPr="00DD74C2">
                <w:rPr>
                  <w:rFonts w:ascii="LM Roman 10" w:hAnsi="LM Roman 10"/>
                  <w:noProof/>
                  <w:sz w:val="24"/>
                  <w:szCs w:val="24"/>
                </w:rPr>
                <w:t xml:space="preserve">1. </w:t>
              </w:r>
              <w:r w:rsidR="00DD74C2" w:rsidRPr="00DD74C2">
                <w:rPr>
                  <w:rFonts w:ascii="LM Roman 10" w:hAnsi="LM Roman 10"/>
                  <w:b/>
                  <w:bCs/>
                  <w:noProof/>
                  <w:sz w:val="24"/>
                  <w:szCs w:val="24"/>
                </w:rPr>
                <w:t>MinSalud.</w:t>
              </w:r>
              <w:r w:rsidR="00DD74C2" w:rsidRPr="00DD74C2">
                <w:rPr>
                  <w:rFonts w:ascii="LM Roman 10" w:hAnsi="LM Roman 10"/>
                  <w:noProof/>
                  <w:sz w:val="24"/>
                  <w:szCs w:val="24"/>
                </w:rPr>
                <w:t xml:space="preserve"> LÍNEA BASE OBSERVATORIO NACIONAL DE DISCAPACIDAD . </w:t>
              </w:r>
              <w:r w:rsidR="00DD74C2" w:rsidRPr="00DD74C2">
                <w:rPr>
                  <w:rFonts w:ascii="LM Roman 10" w:hAnsi="LM Roman 10"/>
                  <w:i/>
                  <w:iCs/>
                  <w:noProof/>
                  <w:sz w:val="24"/>
                  <w:szCs w:val="24"/>
                </w:rPr>
                <w:t xml:space="preserve">Observatorio Nacional de Discapacidad. </w:t>
              </w:r>
              <w:r w:rsidR="00DD74C2" w:rsidRPr="00DD74C2">
                <w:rPr>
                  <w:rFonts w:ascii="LM Roman 10" w:hAnsi="LM Roman 10"/>
                  <w:noProof/>
                  <w:sz w:val="24"/>
                  <w:szCs w:val="24"/>
                </w:rPr>
                <w:t>[En línea] 2014. https://www.minsalud.gov.co/sites/rid/Lists/BibliotecaDigital/RIDE/DE/PS/L%C3%ADnea%20Base%20Discapacidad%20OND.pdf.</w:t>
              </w:r>
            </w:p>
            <w:p w14:paraId="0F64E529"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 </w:t>
              </w:r>
              <w:r w:rsidRPr="00DD74C2">
                <w:rPr>
                  <w:rFonts w:ascii="LM Roman 10" w:hAnsi="LM Roman 10"/>
                  <w:b/>
                  <w:bCs/>
                  <w:noProof/>
                  <w:sz w:val="24"/>
                  <w:szCs w:val="24"/>
                </w:rPr>
                <w:t>Apps.co.</w:t>
              </w:r>
              <w:r w:rsidRPr="00DD74C2">
                <w:rPr>
                  <w:rFonts w:ascii="LM Roman 10" w:hAnsi="LM Roman 10"/>
                  <w:noProof/>
                  <w:sz w:val="24"/>
                  <w:szCs w:val="24"/>
                </w:rPr>
                <w:t xml:space="preserve"> Mapp Accesible Colombia. [En línea] 11 de 02 de 2014. [Citado el: 15 de 02 de 2016.] https://apps.co/comunidad/ver/926/mapp-accesible-colombia/.</w:t>
              </w:r>
            </w:p>
            <w:p w14:paraId="2CB81150"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 </w:t>
              </w:r>
              <w:r w:rsidRPr="00DD74C2">
                <w:rPr>
                  <w:rFonts w:ascii="LM Roman 10" w:hAnsi="LM Roman 10"/>
                  <w:b/>
                  <w:bCs/>
                  <w:noProof/>
                  <w:sz w:val="24"/>
                  <w:szCs w:val="24"/>
                </w:rPr>
                <w:t>Technologies, Informer.</w:t>
              </w:r>
              <w:r w:rsidRPr="00DD74C2">
                <w:rPr>
                  <w:rFonts w:ascii="LM Roman 10" w:hAnsi="LM Roman 10"/>
                  <w:noProof/>
                  <w:sz w:val="24"/>
                  <w:szCs w:val="24"/>
                </w:rPr>
                <w:t xml:space="preserve"> Kraneando . [En línea] 12 de 08 de 2014. [Citado el: 11 de 02 de 2016.] http://kraneando.android.informer.com/es/.</w:t>
              </w:r>
            </w:p>
            <w:p w14:paraId="2C7D057A"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 </w:t>
              </w:r>
              <w:r w:rsidRPr="00DD74C2">
                <w:rPr>
                  <w:rFonts w:ascii="LM Roman 10" w:hAnsi="LM Roman 10"/>
                  <w:b/>
                  <w:bCs/>
                  <w:noProof/>
                  <w:sz w:val="24"/>
                  <w:szCs w:val="24"/>
                </w:rPr>
                <w:t>Datanalisis.</w:t>
              </w:r>
              <w:r w:rsidRPr="00DD74C2">
                <w:rPr>
                  <w:rFonts w:ascii="LM Roman 10" w:hAnsi="LM Roman 10"/>
                  <w:noProof/>
                  <w:sz w:val="24"/>
                  <w:szCs w:val="24"/>
                </w:rPr>
                <w:t xml:space="preserve"> Estudio de la industria del software en colombia. Technical report,. [En línea] 2005. </w:t>
              </w:r>
            </w:p>
            <w:p w14:paraId="5347E3E0"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 </w:t>
              </w:r>
              <w:r w:rsidRPr="00DD74C2">
                <w:rPr>
                  <w:rFonts w:ascii="LM Roman 10" w:hAnsi="LM Roman 10"/>
                  <w:b/>
                  <w:bCs/>
                  <w:noProof/>
                  <w:sz w:val="24"/>
                  <w:szCs w:val="24"/>
                </w:rPr>
                <w:t>SURA, GRUPO.</w:t>
              </w:r>
              <w:r w:rsidRPr="00DD74C2">
                <w:rPr>
                  <w:rFonts w:ascii="LM Roman 10" w:hAnsi="LM Roman 10"/>
                  <w:noProof/>
                  <w:sz w:val="24"/>
                  <w:szCs w:val="24"/>
                </w:rPr>
                <w:t xml:space="preserve"> Informe Anual Grupo SURA. [En línea] 2015. [Citado el: 20 de 11 de 2016.] https://www.gruposura.com/Informacion-para-Inversionistas/Informacion-anual/Documents/PDF/Informe-Anual-2015.pdf.</w:t>
              </w:r>
            </w:p>
            <w:p w14:paraId="07FDD7F4"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6. </w:t>
              </w:r>
              <w:r w:rsidRPr="00DD74C2">
                <w:rPr>
                  <w:rFonts w:ascii="LM Roman 10" w:hAnsi="LM Roman 10"/>
                  <w:b/>
                  <w:bCs/>
                  <w:noProof/>
                  <w:sz w:val="24"/>
                  <w:szCs w:val="24"/>
                </w:rPr>
                <w:t>Osterwalder, Alex y Yves, Pigneur.</w:t>
              </w:r>
              <w:r w:rsidRPr="00DD74C2">
                <w:rPr>
                  <w:rFonts w:ascii="LM Roman 10" w:hAnsi="LM Roman 10"/>
                  <w:noProof/>
                  <w:sz w:val="24"/>
                  <w:szCs w:val="24"/>
                </w:rPr>
                <w:t xml:space="preserve"> </w:t>
              </w:r>
              <w:r w:rsidRPr="00DD74C2">
                <w:rPr>
                  <w:rFonts w:ascii="LM Roman 10" w:hAnsi="LM Roman 10"/>
                  <w:i/>
                  <w:iCs/>
                  <w:noProof/>
                  <w:sz w:val="24"/>
                  <w:szCs w:val="24"/>
                </w:rPr>
                <w:t xml:space="preserve">Value proposition design. </w:t>
              </w:r>
              <w:r w:rsidRPr="00DD74C2">
                <w:rPr>
                  <w:rFonts w:ascii="LM Roman 10" w:hAnsi="LM Roman 10"/>
                  <w:noProof/>
                  <w:sz w:val="24"/>
                  <w:szCs w:val="24"/>
                </w:rPr>
                <w:t>s.l. : Wiley, 2014.</w:t>
              </w:r>
            </w:p>
            <w:p w14:paraId="30525B5F"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7. </w:t>
              </w:r>
              <w:r w:rsidRPr="00DD74C2">
                <w:rPr>
                  <w:rFonts w:ascii="LM Roman 10" w:hAnsi="LM Roman 10"/>
                  <w:b/>
                  <w:bCs/>
                  <w:noProof/>
                  <w:sz w:val="24"/>
                  <w:szCs w:val="24"/>
                </w:rPr>
                <w:t>Osterwalder, Alexander y Pigneur, Yves.</w:t>
              </w:r>
              <w:r w:rsidRPr="00DD74C2">
                <w:rPr>
                  <w:rFonts w:ascii="LM Roman 10" w:hAnsi="LM Roman 10"/>
                  <w:noProof/>
                  <w:sz w:val="24"/>
                  <w:szCs w:val="24"/>
                </w:rPr>
                <w:t xml:space="preserve"> El lienzo del modelo de negocio. [En línea] 2010. http://www.convergenciamultimedial.com/landau/documentos/bibliografia-2016/osterwalder.pdf.</w:t>
              </w:r>
            </w:p>
            <w:p w14:paraId="62881A09"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8. </w:t>
              </w:r>
              <w:r w:rsidRPr="00DD74C2">
                <w:rPr>
                  <w:rFonts w:ascii="LM Roman 10" w:hAnsi="LM Roman 10"/>
                  <w:b/>
                  <w:bCs/>
                  <w:noProof/>
                  <w:sz w:val="24"/>
                  <w:szCs w:val="24"/>
                </w:rPr>
                <w:t>MEN, (Ministerio Educacion Nacional).</w:t>
              </w:r>
              <w:r w:rsidRPr="00DD74C2">
                <w:rPr>
                  <w:rFonts w:ascii="LM Roman 10" w:hAnsi="LM Roman 10"/>
                  <w:noProof/>
                  <w:sz w:val="24"/>
                  <w:szCs w:val="24"/>
                </w:rPr>
                <w:t xml:space="preserve"> Orientaciones Discapacidad Cognitiva. [En línea] [Citado el: 25 de abril de 2016.] http://www.colombiaaprende.edu.co/html/micrositios/1752/articles-320691_archivo_5.pdf.</w:t>
              </w:r>
            </w:p>
            <w:p w14:paraId="1A5BB2E6"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9. </w:t>
              </w:r>
              <w:r w:rsidRPr="00DD74C2">
                <w:rPr>
                  <w:rFonts w:ascii="LM Roman 10" w:hAnsi="LM Roman 10"/>
                  <w:b/>
                  <w:bCs/>
                  <w:noProof/>
                  <w:sz w:val="24"/>
                  <w:szCs w:val="24"/>
                </w:rPr>
                <w:t>Olympics, Special.</w:t>
              </w:r>
              <w:r w:rsidRPr="00DD74C2">
                <w:rPr>
                  <w:rFonts w:ascii="LM Roman 10" w:hAnsi="LM Roman 10"/>
                  <w:noProof/>
                  <w:sz w:val="24"/>
                  <w:szCs w:val="24"/>
                </w:rPr>
                <w:t xml:space="preserve"> Status and Prospects of Persons with Intellectual Disability. [En línea] 2009. http://www.specialolympics.org/uploadedFiles/LandingPage/WhatWeDo/Research_Studies_Desciption_Pages/Policy_Paper_Status_Prospects.pdf.</w:t>
              </w:r>
            </w:p>
            <w:p w14:paraId="4AEADD0C"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10. </w:t>
              </w:r>
              <w:r w:rsidRPr="00DD74C2">
                <w:rPr>
                  <w:rFonts w:ascii="LM Roman 10" w:hAnsi="LM Roman 10"/>
                  <w:b/>
                  <w:bCs/>
                  <w:noProof/>
                  <w:sz w:val="24"/>
                  <w:szCs w:val="24"/>
                </w:rPr>
                <w:t>OMS.</w:t>
              </w:r>
              <w:r w:rsidRPr="00DD74C2">
                <w:rPr>
                  <w:rFonts w:ascii="LM Roman 10" w:hAnsi="LM Roman 10"/>
                  <w:noProof/>
                  <w:sz w:val="24"/>
                  <w:szCs w:val="24"/>
                </w:rPr>
                <w:t xml:space="preserve"> 10 datos sobre la discapcidad. [En línea] 2013. http://www.who.int/features/factfiles/disability/es/.</w:t>
              </w:r>
            </w:p>
            <w:p w14:paraId="2F2EF7BE"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11. </w:t>
              </w:r>
              <w:r w:rsidRPr="00DD74C2">
                <w:rPr>
                  <w:rFonts w:ascii="LM Roman 10" w:hAnsi="LM Roman 10"/>
                  <w:b/>
                  <w:bCs/>
                  <w:noProof/>
                  <w:sz w:val="24"/>
                  <w:szCs w:val="24"/>
                </w:rPr>
                <w:t>MEN, (Ministerio Educacion Nacional).</w:t>
              </w:r>
              <w:r w:rsidRPr="00DD74C2">
                <w:rPr>
                  <w:rFonts w:ascii="LM Roman 10" w:hAnsi="LM Roman 10"/>
                  <w:noProof/>
                  <w:sz w:val="24"/>
                  <w:szCs w:val="24"/>
                </w:rPr>
                <w:t xml:space="preserve"> Lineamientos Politica de Educacion superior Inclusiva. [En línea] [Citado el: 12 de 06 de 2016.] http://www.mineducacion.gov.co/1759/articles-340146_recurso_1.pdf.</w:t>
              </w:r>
            </w:p>
            <w:p w14:paraId="37E2FA75"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lastRenderedPageBreak/>
                <w:t xml:space="preserve">12. </w:t>
              </w:r>
              <w:r w:rsidRPr="00DD74C2">
                <w:rPr>
                  <w:rFonts w:ascii="LM Roman 10" w:hAnsi="LM Roman 10"/>
                  <w:b/>
                  <w:bCs/>
                  <w:noProof/>
                  <w:sz w:val="24"/>
                  <w:szCs w:val="24"/>
                </w:rPr>
                <w:t>Lasso, Judith Urrego.</w:t>
              </w:r>
              <w:r w:rsidRPr="00DD74C2">
                <w:rPr>
                  <w:rFonts w:ascii="LM Roman 10" w:hAnsi="LM Roman 10"/>
                  <w:noProof/>
                  <w:sz w:val="24"/>
                  <w:szCs w:val="24"/>
                </w:rPr>
                <w:t xml:space="preserve"> Concepto 130011 de 2010 Secretaría Distrital de Educación. [En línea] 22 de 09 de 2010. [Citado el: 17 de 11 de 2016.] http://www.alcaldiabogota.gov.co/sisjur/normas/Norma1.jsp?i=40607.</w:t>
              </w:r>
            </w:p>
            <w:p w14:paraId="19AF2A74"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13. </w:t>
              </w:r>
              <w:r w:rsidRPr="00DD74C2">
                <w:rPr>
                  <w:rFonts w:ascii="LM Roman 10" w:hAnsi="LM Roman 10"/>
                  <w:b/>
                  <w:bCs/>
                  <w:noProof/>
                  <w:sz w:val="24"/>
                  <w:szCs w:val="24"/>
                </w:rPr>
                <w:t>DANE.</w:t>
              </w:r>
              <w:r w:rsidRPr="00DD74C2">
                <w:rPr>
                  <w:rFonts w:ascii="LM Roman 10" w:hAnsi="LM Roman 10"/>
                  <w:noProof/>
                  <w:sz w:val="24"/>
                  <w:szCs w:val="24"/>
                </w:rPr>
                <w:t xml:space="preserve"> Información Estadística de la discapacidad . [En línea] Julio de 2004. http://www.dane.gov.co/files/investigaciones/discapacidad/inform_estad.pdf.</w:t>
              </w:r>
            </w:p>
            <w:p w14:paraId="6FFC76B6"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14. </w:t>
              </w:r>
              <w:r w:rsidRPr="00DD74C2">
                <w:rPr>
                  <w:rFonts w:ascii="LM Roman 10" w:hAnsi="LM Roman 10"/>
                  <w:b/>
                  <w:bCs/>
                  <w:noProof/>
                  <w:sz w:val="24"/>
                  <w:szCs w:val="24"/>
                </w:rPr>
                <w:t>UNESCO.</w:t>
              </w:r>
              <w:r w:rsidRPr="00DD74C2">
                <w:rPr>
                  <w:rFonts w:ascii="LM Roman 10" w:hAnsi="LM Roman 10"/>
                  <w:noProof/>
                  <w:sz w:val="24"/>
                  <w:szCs w:val="24"/>
                </w:rPr>
                <w:t xml:space="preserve"> Indice de Inclusion. </w:t>
              </w:r>
              <w:r w:rsidRPr="00DD74C2">
                <w:rPr>
                  <w:rFonts w:ascii="LM Roman 10" w:hAnsi="LM Roman 10"/>
                  <w:i/>
                  <w:iCs/>
                  <w:noProof/>
                  <w:sz w:val="24"/>
                  <w:szCs w:val="24"/>
                </w:rPr>
                <w:t xml:space="preserve">Desarrollndo el aprendizaje y la participacion en las escuelas. </w:t>
              </w:r>
              <w:r w:rsidRPr="00DD74C2">
                <w:rPr>
                  <w:rFonts w:ascii="LM Roman 10" w:hAnsi="LM Roman 10"/>
                  <w:noProof/>
                  <w:sz w:val="24"/>
                  <w:szCs w:val="24"/>
                </w:rPr>
                <w:t>[En línea] 2002. http://www.eenet.org.uk/resources/docs/Index%20Spanish%20South%20America%20.pdf.</w:t>
              </w:r>
            </w:p>
            <w:p w14:paraId="43630466"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15. </w:t>
              </w:r>
              <w:r w:rsidRPr="00DD74C2">
                <w:rPr>
                  <w:rFonts w:ascii="LM Roman 10" w:hAnsi="LM Roman 10"/>
                  <w:b/>
                  <w:bCs/>
                  <w:noProof/>
                  <w:sz w:val="24"/>
                  <w:szCs w:val="24"/>
                </w:rPr>
                <w:t>Muñoz, Elena y Gonzales, Begoña.</w:t>
              </w:r>
              <w:r w:rsidRPr="00DD74C2">
                <w:rPr>
                  <w:rFonts w:ascii="LM Roman 10" w:hAnsi="LM Roman 10"/>
                  <w:noProof/>
                  <w:sz w:val="24"/>
                  <w:szCs w:val="24"/>
                </w:rPr>
                <w:t xml:space="preserve"> Estimulación cognitiva por ordenador. [En línea] 2012. http://mundoasistencial.com/documentacion/guias-estimulacion-cognitiva/estimulacion-cognitiva-por-ordenador.pdf.</w:t>
              </w:r>
            </w:p>
            <w:p w14:paraId="48ACA6A1"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16. </w:t>
              </w:r>
              <w:r w:rsidRPr="00DD74C2">
                <w:rPr>
                  <w:rFonts w:ascii="LM Roman 10" w:hAnsi="LM Roman 10"/>
                  <w:b/>
                  <w:bCs/>
                  <w:noProof/>
                  <w:sz w:val="24"/>
                  <w:szCs w:val="24"/>
                </w:rPr>
                <w:t>Sherer, Marcia J, y otros.</w:t>
              </w:r>
              <w:r w:rsidRPr="00DD74C2">
                <w:rPr>
                  <w:rFonts w:ascii="LM Roman 10" w:hAnsi="LM Roman 10"/>
                  <w:noProof/>
                  <w:sz w:val="24"/>
                  <w:szCs w:val="24"/>
                </w:rPr>
                <w:t xml:space="preserve"> Assistive Technologies for Cognitive Disabilities. </w:t>
              </w:r>
              <w:r w:rsidRPr="00DD74C2">
                <w:rPr>
                  <w:rFonts w:ascii="LM Roman 10" w:hAnsi="LM Roman 10"/>
                  <w:i/>
                  <w:iCs/>
                  <w:noProof/>
                  <w:sz w:val="24"/>
                  <w:szCs w:val="24"/>
                </w:rPr>
                <w:t xml:space="preserve">Criticl Reviews in Physical and Rehabilitation Medicine. </w:t>
              </w:r>
              <w:r w:rsidRPr="00DD74C2">
                <w:rPr>
                  <w:rFonts w:ascii="LM Roman 10" w:hAnsi="LM Roman 10"/>
                  <w:noProof/>
                  <w:sz w:val="24"/>
                  <w:szCs w:val="24"/>
                </w:rPr>
                <w:t>[En línea] 2005. http://www.pages.drexel.edu/~sg94g745/Pubs/CritRevin%20PMR_CogTechReview.pdf.</w:t>
              </w:r>
            </w:p>
            <w:p w14:paraId="228145B5"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17. </w:t>
              </w:r>
              <w:r w:rsidRPr="00DD74C2">
                <w:rPr>
                  <w:rFonts w:ascii="LM Roman 10" w:hAnsi="LM Roman 10"/>
                  <w:b/>
                  <w:bCs/>
                  <w:noProof/>
                  <w:sz w:val="24"/>
                  <w:szCs w:val="24"/>
                </w:rPr>
                <w:t>Aprende, Colombia.</w:t>
              </w:r>
              <w:r w:rsidRPr="00DD74C2">
                <w:rPr>
                  <w:rFonts w:ascii="LM Roman 10" w:hAnsi="LM Roman 10"/>
                  <w:noProof/>
                  <w:sz w:val="24"/>
                  <w:szCs w:val="24"/>
                </w:rPr>
                <w:t xml:space="preserve"> Necesidades Educativas Especiales. [En línea] [Citado el: 20 de 11 de 2016.] http://www.colombiaaprende.edu.co/html/home/1592/article-228163.html.</w:t>
              </w:r>
            </w:p>
            <w:p w14:paraId="545BF4B7"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18. </w:t>
              </w:r>
              <w:r w:rsidRPr="00DD74C2">
                <w:rPr>
                  <w:rFonts w:ascii="LM Roman 10" w:hAnsi="LM Roman 10"/>
                  <w:b/>
                  <w:bCs/>
                  <w:noProof/>
                  <w:sz w:val="24"/>
                  <w:szCs w:val="24"/>
                </w:rPr>
                <w:t>GameLearn.</w:t>
              </w:r>
              <w:r w:rsidRPr="00DD74C2">
                <w:rPr>
                  <w:rFonts w:ascii="LM Roman 10" w:hAnsi="LM Roman 10"/>
                  <w:noProof/>
                  <w:sz w:val="24"/>
                  <w:szCs w:val="24"/>
                </w:rPr>
                <w:t xml:space="preserve"> ¿Qué es Game-based learning? [En línea] 23 de 07 de 2014. [Citado el: 20 de 11 de 2016.] https://game-learn.com/que-es-game-based-learning/.</w:t>
              </w:r>
            </w:p>
            <w:p w14:paraId="66C7E0A7"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19. </w:t>
              </w:r>
              <w:r w:rsidRPr="00DD74C2">
                <w:rPr>
                  <w:rFonts w:ascii="LM Roman 10" w:hAnsi="LM Roman 10"/>
                  <w:b/>
                  <w:bCs/>
                  <w:noProof/>
                  <w:sz w:val="24"/>
                  <w:szCs w:val="24"/>
                </w:rPr>
                <w:t>Trybus, Jessica.</w:t>
              </w:r>
              <w:r w:rsidRPr="00DD74C2">
                <w:rPr>
                  <w:rFonts w:ascii="LM Roman 10" w:hAnsi="LM Roman 10"/>
                  <w:noProof/>
                  <w:sz w:val="24"/>
                  <w:szCs w:val="24"/>
                </w:rPr>
                <w:t xml:space="preserve"> Game-Based Learning: What it is, Why it Works, and Where it's Going. </w:t>
              </w:r>
              <w:r w:rsidRPr="00DD74C2">
                <w:rPr>
                  <w:rFonts w:ascii="LM Roman 10" w:hAnsi="LM Roman 10"/>
                  <w:i/>
                  <w:iCs/>
                  <w:noProof/>
                  <w:sz w:val="24"/>
                  <w:szCs w:val="24"/>
                </w:rPr>
                <w:t xml:space="preserve">New Media Institute. </w:t>
              </w:r>
              <w:r w:rsidRPr="00DD74C2">
                <w:rPr>
                  <w:rFonts w:ascii="LM Roman 10" w:hAnsi="LM Roman 10"/>
                  <w:noProof/>
                  <w:sz w:val="24"/>
                  <w:szCs w:val="24"/>
                </w:rPr>
                <w:t>[En línea] [Citado el: 20 de 11 de 2016.] http://www.newmedia.org/game-based-learning--what-it-is-why-it-works-and-where-its-going.html.</w:t>
              </w:r>
            </w:p>
            <w:p w14:paraId="1D024E25"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20. </w:t>
              </w:r>
              <w:r w:rsidRPr="00DD74C2">
                <w:rPr>
                  <w:rFonts w:ascii="LM Roman 10" w:hAnsi="LM Roman 10"/>
                  <w:b/>
                  <w:bCs/>
                  <w:noProof/>
                  <w:sz w:val="24"/>
                  <w:szCs w:val="24"/>
                </w:rPr>
                <w:t>Rodríguez, José Luis.</w:t>
              </w:r>
              <w:r w:rsidRPr="00DD74C2">
                <w:rPr>
                  <w:rFonts w:ascii="LM Roman 10" w:hAnsi="LM Roman 10"/>
                  <w:noProof/>
                  <w:sz w:val="24"/>
                  <w:szCs w:val="24"/>
                </w:rPr>
                <w:t xml:space="preserve"> </w:t>
              </w:r>
              <w:r w:rsidRPr="00DD74C2">
                <w:rPr>
                  <w:rFonts w:ascii="LM Roman 10" w:hAnsi="LM Roman 10"/>
                  <w:i/>
                  <w:iCs/>
                  <w:noProof/>
                  <w:sz w:val="24"/>
                  <w:szCs w:val="24"/>
                </w:rPr>
                <w:t xml:space="preserve">GAMIFICACIÓN, Mecánicas de juegos en tu vida personal y profesional . </w:t>
              </w:r>
              <w:r w:rsidRPr="00DD74C2">
                <w:rPr>
                  <w:rFonts w:ascii="LM Roman 10" w:hAnsi="LM Roman 10"/>
                  <w:noProof/>
                  <w:sz w:val="24"/>
                  <w:szCs w:val="24"/>
                </w:rPr>
                <w:t>España : s.n.</w:t>
              </w:r>
            </w:p>
            <w:p w14:paraId="7C7CB55C"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21. </w:t>
              </w:r>
              <w:r w:rsidRPr="00DD74C2">
                <w:rPr>
                  <w:rFonts w:ascii="LM Roman 10" w:hAnsi="LM Roman 10"/>
                  <w:b/>
                  <w:bCs/>
                  <w:noProof/>
                  <w:sz w:val="24"/>
                  <w:szCs w:val="24"/>
                </w:rPr>
                <w:t>VILLAMIZAR, MARTHA.</w:t>
              </w:r>
              <w:r w:rsidRPr="00DD74C2">
                <w:rPr>
                  <w:rFonts w:ascii="LM Roman 10" w:hAnsi="LM Roman 10"/>
                  <w:noProof/>
                  <w:sz w:val="24"/>
                  <w:szCs w:val="24"/>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5746750B"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22. </w:t>
              </w:r>
              <w:r w:rsidRPr="00DD74C2">
                <w:rPr>
                  <w:rFonts w:ascii="LM Roman 10" w:hAnsi="LM Roman 10"/>
                  <w:b/>
                  <w:bCs/>
                  <w:noProof/>
                  <w:sz w:val="24"/>
                  <w:szCs w:val="24"/>
                </w:rPr>
                <w:t>Andes, Universidad de los.</w:t>
              </w:r>
              <w:r w:rsidRPr="00DD74C2">
                <w:rPr>
                  <w:rFonts w:ascii="LM Roman 10" w:hAnsi="LM Roman 10"/>
                  <w:noProof/>
                  <w:sz w:val="24"/>
                  <w:szCs w:val="24"/>
                </w:rPr>
                <w:t xml:space="preserve"> Educación Inclusiva Garantía del Derecho a la educación inclusiva en Bogota. [En línea] 2005. http://www.ohchr.org/Documents/Issues/Disability/StudyEducation/NGOs/ColombiaUniversidadDeLosAndesAdd1.pdf.</w:t>
              </w:r>
            </w:p>
            <w:p w14:paraId="4505131E"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lastRenderedPageBreak/>
                <w:t xml:space="preserve">23. </w:t>
              </w:r>
              <w:r w:rsidRPr="00DD74C2">
                <w:rPr>
                  <w:rFonts w:ascii="LM Roman 10" w:hAnsi="LM Roman 10"/>
                  <w:b/>
                  <w:bCs/>
                  <w:noProof/>
                  <w:sz w:val="24"/>
                  <w:szCs w:val="24"/>
                </w:rPr>
                <w:t>Social, Secretaría Distrital de Integración.</w:t>
              </w:r>
              <w:r w:rsidRPr="00DD74C2">
                <w:rPr>
                  <w:rFonts w:ascii="LM Roman 10" w:hAnsi="LM Roman 10"/>
                  <w:noProof/>
                  <w:sz w:val="24"/>
                  <w:szCs w:val="24"/>
                </w:rPr>
                <w:t xml:space="preserve"> En operación Centro Crecer para niños y niñas en condición de discapacidad de Fontibón. [En línea] [Citado el: 20 de 11 de 2016.] http://old.integracionsocial.gov.co/modulos/contenido/default.asp?idmodulo=1695.</w:t>
              </w:r>
            </w:p>
            <w:p w14:paraId="6EBB43DB"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24. </w:t>
              </w:r>
              <w:r w:rsidRPr="00DD74C2">
                <w:rPr>
                  <w:rFonts w:ascii="LM Roman 10" w:hAnsi="LM Roman 10"/>
                  <w:b/>
                  <w:bCs/>
                  <w:noProof/>
                  <w:sz w:val="24"/>
                  <w:szCs w:val="24"/>
                </w:rPr>
                <w:t>SIGLO, EL NUEVO.</w:t>
              </w:r>
              <w:r w:rsidRPr="00DD74C2">
                <w:rPr>
                  <w:rFonts w:ascii="LM Roman 10" w:hAnsi="LM Roman 10"/>
                  <w:noProof/>
                  <w:sz w:val="24"/>
                  <w:szCs w:val="24"/>
                </w:rPr>
                <w:t xml:space="preserve"> Más inversión educativa para discapacitados. [En línea] 16 de abril de 2015. [Citado el: 17 de 11 de 2016.] http://www.elnuevosiglo.com.co/articulos/4-2015-mas-inversion-educativa-para-discapacitados.</w:t>
              </w:r>
            </w:p>
            <w:p w14:paraId="21272039"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25. </w:t>
              </w:r>
              <w:r w:rsidRPr="00DD74C2">
                <w:rPr>
                  <w:rFonts w:ascii="LM Roman 10" w:hAnsi="LM Roman 10"/>
                  <w:b/>
                  <w:bCs/>
                  <w:noProof/>
                  <w:sz w:val="24"/>
                  <w:szCs w:val="24"/>
                </w:rPr>
                <w:t>Fedesoft.</w:t>
              </w:r>
              <w:r w:rsidRPr="00DD74C2">
                <w:rPr>
                  <w:rFonts w:ascii="LM Roman 10" w:hAnsi="LM Roman 10"/>
                  <w:noProof/>
                  <w:sz w:val="24"/>
                  <w:szCs w:val="24"/>
                </w:rPr>
                <w:t xml:space="preserve"> Estudios 2013 - 2014. [En línea] noviembre de 2015. http://www.cenisoft.org/estudios-fedesoft-cenisoft/.</w:t>
              </w:r>
            </w:p>
            <w:p w14:paraId="750BE154"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26. </w:t>
              </w:r>
              <w:r w:rsidRPr="00DD74C2">
                <w:rPr>
                  <w:rFonts w:ascii="LM Roman 10" w:hAnsi="LM Roman 10"/>
                  <w:b/>
                  <w:bCs/>
                  <w:noProof/>
                  <w:sz w:val="24"/>
                  <w:szCs w:val="24"/>
                </w:rPr>
                <w:t>ESI.</w:t>
              </w:r>
              <w:r w:rsidRPr="00DD74C2">
                <w:rPr>
                  <w:rFonts w:ascii="LM Roman 10" w:hAnsi="LM Roman 10"/>
                  <w:noProof/>
                  <w:sz w:val="24"/>
                  <w:szCs w:val="24"/>
                </w:rPr>
                <w:t xml:space="preserve"> Industria de software en colombia. Technical report, European Software. [En línea] 2008. http://www.bdigital.unal.edu.co/5411/1/200802180-2011.pdf.</w:t>
              </w:r>
            </w:p>
            <w:p w14:paraId="63D03D50"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27. </w:t>
              </w:r>
              <w:r w:rsidRPr="00DD74C2">
                <w:rPr>
                  <w:rFonts w:ascii="LM Roman 10" w:hAnsi="LM Roman 10"/>
                  <w:b/>
                  <w:bCs/>
                  <w:noProof/>
                  <w:sz w:val="24"/>
                  <w:szCs w:val="24"/>
                </w:rPr>
                <w:t>MINTIC.</w:t>
              </w:r>
              <w:r w:rsidRPr="00DD74C2">
                <w:rPr>
                  <w:rFonts w:ascii="LM Roman 10" w:hAnsi="LM Roman 10"/>
                  <w:noProof/>
                  <w:sz w:val="24"/>
                  <w:szCs w:val="24"/>
                </w:rPr>
                <w:t xml:space="preserve"> Convertic. [En línea] http://www.convertic.gov.co/641/w3-channel.html.</w:t>
              </w:r>
            </w:p>
            <w:p w14:paraId="46CD122F"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28. </w:t>
              </w:r>
              <w:r w:rsidRPr="00DD74C2">
                <w:rPr>
                  <w:rFonts w:ascii="LM Roman 10" w:hAnsi="LM Roman 10"/>
                  <w:b/>
                  <w:bCs/>
                  <w:noProof/>
                  <w:sz w:val="24"/>
                  <w:szCs w:val="24"/>
                </w:rPr>
                <w:t>Kim, W Chan y Mauborgne, Renée.</w:t>
              </w:r>
              <w:r w:rsidRPr="00DD74C2">
                <w:rPr>
                  <w:rFonts w:ascii="LM Roman 10" w:hAnsi="LM Roman 10"/>
                  <w:noProof/>
                  <w:sz w:val="24"/>
                  <w:szCs w:val="24"/>
                </w:rPr>
                <w:t xml:space="preserve"> Herramientas de la Estrategia del Océano Azul. [En línea] [Citado el: 17 de 11 de 2016.] https://es.blueoceanstrategy.com/tools/errc-grid/.</w:t>
              </w:r>
            </w:p>
            <w:p w14:paraId="443F7309"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29. </w:t>
              </w:r>
              <w:r w:rsidRPr="00DD74C2">
                <w:rPr>
                  <w:rFonts w:ascii="LM Roman 10" w:hAnsi="LM Roman 10"/>
                  <w:b/>
                  <w:bCs/>
                  <w:noProof/>
                  <w:sz w:val="24"/>
                  <w:szCs w:val="24"/>
                </w:rPr>
                <w:t>Ventures, Ministerio de Comercio, Industria y Turismo.</w:t>
              </w:r>
              <w:r w:rsidRPr="00DD74C2">
                <w:rPr>
                  <w:rFonts w:ascii="LM Roman 10" w:hAnsi="LM Roman 10"/>
                  <w:noProof/>
                  <w:sz w:val="24"/>
                  <w:szCs w:val="24"/>
                </w:rPr>
                <w:t xml:space="preserve"> Manual para la elaboracion de planes. [En línea] 2010. [Citado el: 20 de 11 de 2016.] http://www.ustatunja.edu.co/ustatunja/files/Facultades/Admoinistraci%C3%B3n/2_-_Manual_para_la_elaboracion_de_planes_de_negocios.pdf.</w:t>
              </w:r>
            </w:p>
            <w:p w14:paraId="512CF191"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30. </w:t>
              </w:r>
              <w:r w:rsidRPr="00DD74C2">
                <w:rPr>
                  <w:rFonts w:ascii="LM Roman 10" w:hAnsi="LM Roman 10"/>
                  <w:b/>
                  <w:bCs/>
                  <w:noProof/>
                  <w:sz w:val="24"/>
                  <w:szCs w:val="24"/>
                </w:rPr>
                <w:t>SENA.</w:t>
              </w:r>
              <w:r w:rsidRPr="00DD74C2">
                <w:rPr>
                  <w:rFonts w:ascii="LM Roman 10" w:hAnsi="LM Roman 10"/>
                  <w:noProof/>
                  <w:sz w:val="24"/>
                  <w:szCs w:val="24"/>
                </w:rPr>
                <w:t xml:space="preserve"> Buenas practicas de formulación de planes de negocio. [En línea] [Citado el: 20 de 11 de 2016.] http://www.fondoemprender.com/DocsHerramientas/GUIA-BUENAS-PRACTICAS-DE-FORMULACION-FE-2014.pdf.</w:t>
              </w:r>
            </w:p>
            <w:p w14:paraId="443C2496"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31. </w:t>
              </w:r>
              <w:r w:rsidRPr="00DD74C2">
                <w:rPr>
                  <w:rFonts w:ascii="LM Roman 10" w:hAnsi="LM Roman 10"/>
                  <w:b/>
                  <w:bCs/>
                  <w:noProof/>
                  <w:sz w:val="24"/>
                  <w:szCs w:val="24"/>
                </w:rPr>
                <w:t>España, DGIPYME Gobierno de.</w:t>
              </w:r>
              <w:r w:rsidRPr="00DD74C2">
                <w:rPr>
                  <w:rFonts w:ascii="LM Roman 10" w:hAnsi="LM Roman 10"/>
                  <w:noProof/>
                  <w:sz w:val="24"/>
                  <w:szCs w:val="24"/>
                </w:rPr>
                <w:t xml:space="preserve"> Herramienta DAFO. [En línea] [Citado el: 20 de 11 de 2016.] http://dafo.ipyme.org/Paginas/Home.aspx.</w:t>
              </w:r>
            </w:p>
            <w:p w14:paraId="52547152"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32. </w:t>
              </w:r>
              <w:r w:rsidRPr="00DD74C2">
                <w:rPr>
                  <w:rFonts w:ascii="LM Roman 10" w:hAnsi="LM Roman 10"/>
                  <w:b/>
                  <w:bCs/>
                  <w:noProof/>
                  <w:sz w:val="24"/>
                  <w:szCs w:val="24"/>
                </w:rPr>
                <w:t>Alfonzo, Pedro y Mariño, Sonia.</w:t>
              </w:r>
              <w:r w:rsidRPr="00DD74C2">
                <w:rPr>
                  <w:rFonts w:ascii="LM Roman 10" w:hAnsi="LM Roman 10"/>
                  <w:noProof/>
                  <w:sz w:val="24"/>
                  <w:szCs w:val="24"/>
                </w:rPr>
                <w:t xml:space="preserve"> Los estándares internacionales y su importancia para la industria del software. [En línea] 15 de 01 de 2013. [Citado el: 20 de 11 de 2016.] http://www.cyta.com.ar/ta1202/v12n2a3.htm.</w:t>
              </w:r>
            </w:p>
            <w:p w14:paraId="0C8C4709"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33. </w:t>
              </w:r>
              <w:r w:rsidRPr="00DD74C2">
                <w:rPr>
                  <w:rFonts w:ascii="LM Roman 10" w:hAnsi="LM Roman 10"/>
                  <w:b/>
                  <w:bCs/>
                  <w:noProof/>
                  <w:sz w:val="24"/>
                  <w:szCs w:val="24"/>
                </w:rPr>
                <w:t>DIAN.</w:t>
              </w:r>
              <w:r w:rsidRPr="00DD74C2">
                <w:rPr>
                  <w:rFonts w:ascii="LM Roman 10" w:hAnsi="LM Roman 10"/>
                  <w:noProof/>
                  <w:sz w:val="24"/>
                  <w:szCs w:val="24"/>
                </w:rPr>
                <w:t xml:space="preserve"> Generalidades del impuesto sobre la renta y complementarios. [En línea] 24 de 02 de 2006. [Citado el: 20 de 11 de 2016.] http://www.dian.gov.co/DIAN/12SobreD.nsf/pages/Impuestosinternos?OpenDocument.</w:t>
              </w:r>
            </w:p>
            <w:p w14:paraId="7C8DDB7D"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34. —. Impuesto sobre la renta para la equidad. [En línea] 15 de 11 de 2016. [Citado el: 20 de 11 de 2016.] http://www.dian.gov.co/contenidos/otros/Preguntas_Cree_2014.html#a1..</w:t>
              </w:r>
            </w:p>
            <w:p w14:paraId="692A4597"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lastRenderedPageBreak/>
                <w:t>35. —. Presentación de Información exogena presencial. [En línea] [Citado el: 20 de 11 de 2016.] http://www.dian.gov.co/descargas/plegables/PlegableExogena.pdf..</w:t>
              </w:r>
            </w:p>
            <w:p w14:paraId="15BCA360"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36. </w:t>
              </w:r>
              <w:r w:rsidRPr="00DD74C2">
                <w:rPr>
                  <w:rFonts w:ascii="LM Roman 10" w:hAnsi="LM Roman 10"/>
                  <w:b/>
                  <w:bCs/>
                  <w:noProof/>
                  <w:sz w:val="24"/>
                  <w:szCs w:val="24"/>
                </w:rPr>
                <w:t>Unesco.</w:t>
              </w:r>
              <w:r w:rsidRPr="00DD74C2">
                <w:rPr>
                  <w:rFonts w:ascii="LM Roman 10" w:hAnsi="LM Roman 10"/>
                  <w:noProof/>
                  <w:sz w:val="24"/>
                  <w:szCs w:val="24"/>
                </w:rPr>
                <w:t xml:space="preserve"> La Educación Superior en el Siglo XXI. Visión y Acción. </w:t>
              </w:r>
              <w:r w:rsidRPr="00DD74C2">
                <w:rPr>
                  <w:rFonts w:ascii="LM Roman 10" w:hAnsi="LM Roman 10"/>
                  <w:i/>
                  <w:iCs/>
                  <w:noProof/>
                  <w:sz w:val="24"/>
                  <w:szCs w:val="24"/>
                </w:rPr>
                <w:t xml:space="preserve">Unesco. </w:t>
              </w:r>
              <w:r w:rsidRPr="00DD74C2">
                <w:rPr>
                  <w:rFonts w:ascii="LM Roman 10" w:hAnsi="LM Roman 10"/>
                  <w:noProof/>
                  <w:sz w:val="24"/>
                  <w:szCs w:val="24"/>
                </w:rPr>
                <w:t>[En línea] 1998. http://www.unesco.org/education/educprog/wche/declaration_spa.htm.</w:t>
              </w:r>
            </w:p>
            <w:p w14:paraId="00D45479"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37. </w:t>
              </w:r>
              <w:r w:rsidRPr="00DD74C2">
                <w:rPr>
                  <w:rFonts w:ascii="LM Roman 10" w:hAnsi="LM Roman 10"/>
                  <w:b/>
                  <w:bCs/>
                  <w:noProof/>
                  <w:sz w:val="24"/>
                  <w:szCs w:val="24"/>
                </w:rPr>
                <w:t>Cruz, Magdalena, Hiraldo, Reyna y Estrada, Vivian.</w:t>
              </w:r>
              <w:r w:rsidRPr="00DD74C2">
                <w:rPr>
                  <w:rFonts w:ascii="LM Roman 10" w:hAnsi="LM Roman 10"/>
                  <w:noProof/>
                  <w:sz w:val="24"/>
                  <w:szCs w:val="24"/>
                </w:rPr>
                <w:t xml:space="preserve"> El aprendizaje virtual y la Gestión del Conocimiento: Una Experiencia de la Universidad Abierta para Adultos de la República Dominicana. </w:t>
              </w:r>
              <w:r w:rsidRPr="00DD74C2">
                <w:rPr>
                  <w:rFonts w:ascii="LM Roman 10" w:hAnsi="LM Roman 10"/>
                  <w:i/>
                  <w:iCs/>
                  <w:noProof/>
                  <w:sz w:val="24"/>
                  <w:szCs w:val="24"/>
                </w:rPr>
                <w:t xml:space="preserve">IESALC. </w:t>
              </w:r>
              <w:r w:rsidRPr="00DD74C2">
                <w:rPr>
                  <w:rFonts w:ascii="LM Roman 10" w:hAnsi="LM Roman 10"/>
                  <w:noProof/>
                  <w:sz w:val="24"/>
                  <w:szCs w:val="24"/>
                </w:rPr>
                <w:t>[En línea] 2010. http://www.iesalc.unesco.org.ve/index.php?option=com_content&amp;view=article&amp;id=2091:el-aprendizaje-virtual-y-la-gestion-del-conocimiento-una-experiencia-de-la-universidad-abierta-para-adultos-de-la-republica-dominicana&amp;catid=126&amp;Itemid=694&amp;lang=es.</w:t>
              </w:r>
            </w:p>
            <w:p w14:paraId="6CB95B14"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38. </w:t>
              </w:r>
              <w:r w:rsidRPr="00DD74C2">
                <w:rPr>
                  <w:rFonts w:ascii="LM Roman 10" w:hAnsi="LM Roman 10"/>
                  <w:b/>
                  <w:bCs/>
                  <w:noProof/>
                  <w:sz w:val="24"/>
                  <w:szCs w:val="24"/>
                </w:rPr>
                <w:t>Costa, Eduardo.</w:t>
              </w:r>
              <w:r w:rsidRPr="00DD74C2">
                <w:rPr>
                  <w:rFonts w:ascii="LM Roman 10" w:hAnsi="LM Roman 10"/>
                  <w:noProof/>
                  <w:sz w:val="24"/>
                  <w:szCs w:val="24"/>
                </w:rPr>
                <w:t xml:space="preserve"> Unity with MVC: How to Level Up Your Game Development. [En línea] [Citado el: 20 de 11 de 20.] https://www.toptal.com/unity-unity3d/unity-with-mvc-how-to-level-up-your-game-development.</w:t>
              </w:r>
            </w:p>
            <w:p w14:paraId="1DE80628"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39. </w:t>
              </w:r>
              <w:r w:rsidRPr="00DD74C2">
                <w:rPr>
                  <w:rFonts w:ascii="LM Roman 10" w:hAnsi="LM Roman 10"/>
                  <w:b/>
                  <w:bCs/>
                  <w:noProof/>
                  <w:sz w:val="24"/>
                  <w:szCs w:val="24"/>
                </w:rPr>
                <w:t>Rubin, Kenneth.</w:t>
              </w:r>
              <w:r w:rsidRPr="00DD74C2">
                <w:rPr>
                  <w:rFonts w:ascii="LM Roman 10" w:hAnsi="LM Roman 10"/>
                  <w:noProof/>
                  <w:sz w:val="24"/>
                  <w:szCs w:val="24"/>
                </w:rPr>
                <w:t xml:space="preserve"> </w:t>
              </w:r>
              <w:r w:rsidRPr="00DD74C2">
                <w:rPr>
                  <w:rFonts w:ascii="LM Roman 10" w:hAnsi="LM Roman 10"/>
                  <w:i/>
                  <w:iCs/>
                  <w:noProof/>
                  <w:sz w:val="24"/>
                  <w:szCs w:val="24"/>
                </w:rPr>
                <w:t xml:space="preserve">Essential Scrum: A Practical Guide to the Most Popular Agile Process. </w:t>
              </w:r>
              <w:r w:rsidRPr="00DD74C2">
                <w:rPr>
                  <w:rFonts w:ascii="LM Roman 10" w:hAnsi="LM Roman 10"/>
                  <w:noProof/>
                  <w:sz w:val="24"/>
                  <w:szCs w:val="24"/>
                </w:rPr>
                <w:t>s.l. : Pearson, 2012. 978-0-13-704329-3.</w:t>
              </w:r>
            </w:p>
            <w:p w14:paraId="6940DD28"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40. </w:t>
              </w:r>
              <w:r w:rsidRPr="00DD74C2">
                <w:rPr>
                  <w:rFonts w:ascii="LM Roman 10" w:hAnsi="LM Roman 10"/>
                  <w:b/>
                  <w:bCs/>
                  <w:noProof/>
                  <w:sz w:val="24"/>
                  <w:szCs w:val="24"/>
                </w:rPr>
                <w:t>Schwaber, Ken y Sutherland, Jeff.</w:t>
              </w:r>
              <w:r w:rsidRPr="00DD74C2">
                <w:rPr>
                  <w:rFonts w:ascii="LM Roman 10" w:hAnsi="LM Roman 10"/>
                  <w:noProof/>
                  <w:sz w:val="24"/>
                  <w:szCs w:val="24"/>
                </w:rPr>
                <w:t xml:space="preserve"> SCRUM GUIDE. [En línea] 07 de 2013. [Citado el: 20 de 11 de 2016.] http://www.scrumguides.org/docs/scrumguide/v1/Scrum-Guide-ES.pdf.</w:t>
              </w:r>
            </w:p>
            <w:p w14:paraId="7871434F"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41. </w:t>
              </w:r>
              <w:r w:rsidRPr="00DD74C2">
                <w:rPr>
                  <w:rFonts w:ascii="LM Roman 10" w:hAnsi="LM Roman 10"/>
                  <w:b/>
                  <w:bCs/>
                  <w:noProof/>
                  <w:sz w:val="24"/>
                  <w:szCs w:val="24"/>
                </w:rPr>
                <w:t>TECNOSFERA.</w:t>
              </w:r>
              <w:r w:rsidRPr="00DD74C2">
                <w:rPr>
                  <w:rFonts w:ascii="LM Roman 10" w:hAnsi="LM Roman 10"/>
                  <w:noProof/>
                  <w:sz w:val="24"/>
                  <w:szCs w:val="24"/>
                </w:rPr>
                <w:t xml:space="preserve"> EL TIEMPO. [En línea] 2015. http://www.eltiempo.com/tecnosfera/novedades-tecnologia/aumento-de-la-industria-de-software-colombiano/15445677.</w:t>
              </w:r>
            </w:p>
            <w:p w14:paraId="2C30309A"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42. </w:t>
              </w:r>
              <w:r w:rsidRPr="00DD74C2">
                <w:rPr>
                  <w:rFonts w:ascii="LM Roman 10" w:hAnsi="LM Roman 10"/>
                  <w:b/>
                  <w:bCs/>
                  <w:noProof/>
                  <w:sz w:val="24"/>
                  <w:szCs w:val="24"/>
                </w:rPr>
                <w:t>Bernal, Carol.</w:t>
              </w:r>
              <w:r w:rsidRPr="00DD74C2">
                <w:rPr>
                  <w:rFonts w:ascii="LM Roman 10" w:hAnsi="LM Roman 10"/>
                  <w:noProof/>
                  <w:sz w:val="24"/>
                  <w:szCs w:val="24"/>
                </w:rPr>
                <w:t xml:space="preserve"> GENERALIDADES SOBRE EL CONTEXTO COLOMBIANO CON RELACIÓN A LA DISCAPACIDA. </w:t>
              </w:r>
              <w:r w:rsidRPr="00DD74C2">
                <w:rPr>
                  <w:rFonts w:ascii="LM Roman 10" w:hAnsi="LM Roman 10"/>
                  <w:i/>
                  <w:iCs/>
                  <w:noProof/>
                  <w:sz w:val="24"/>
                  <w:szCs w:val="24"/>
                </w:rPr>
                <w:t xml:space="preserve">Down21. </w:t>
              </w:r>
              <w:r w:rsidRPr="00DD74C2">
                <w:rPr>
                  <w:rFonts w:ascii="LM Roman 10" w:hAnsi="LM Roman 10"/>
                  <w:noProof/>
                  <w:sz w:val="24"/>
                  <w:szCs w:val="24"/>
                </w:rPr>
                <w:t>[En línea] 2016. http://www.down21.org/portales-americanos/313-colombia/1566-situacion.html.</w:t>
              </w:r>
            </w:p>
            <w:p w14:paraId="4FC54402"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43. </w:t>
              </w:r>
              <w:r w:rsidRPr="00DD74C2">
                <w:rPr>
                  <w:rFonts w:ascii="LM Roman 10" w:hAnsi="LM Roman 10"/>
                  <w:b/>
                  <w:bCs/>
                  <w:noProof/>
                  <w:sz w:val="24"/>
                  <w:szCs w:val="24"/>
                </w:rPr>
                <w:t>MINTIC.</w:t>
              </w:r>
              <w:r w:rsidRPr="00DD74C2">
                <w:rPr>
                  <w:rFonts w:ascii="LM Roman 10" w:hAnsi="LM Roman 10"/>
                  <w:noProof/>
                  <w:sz w:val="24"/>
                  <w:szCs w:val="24"/>
                </w:rPr>
                <w:t xml:space="preserve"> Estudio de la caracterizacion de productos y servicios de la industria de software y servicios asociados. [En línea] 2012. http://www.fiti.gov.co/Images/Recursos/estudiocifrassectorsw2012.pdf.</w:t>
              </w:r>
            </w:p>
            <w:p w14:paraId="5DCEE62E"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44. </w:t>
              </w:r>
              <w:r w:rsidRPr="00DD74C2">
                <w:rPr>
                  <w:rFonts w:ascii="LM Roman 10" w:hAnsi="LM Roman 10"/>
                  <w:b/>
                  <w:bCs/>
                  <w:noProof/>
                  <w:sz w:val="24"/>
                  <w:szCs w:val="24"/>
                </w:rPr>
                <w:t>Adapro.</w:t>
              </w:r>
              <w:r w:rsidRPr="00DD74C2">
                <w:rPr>
                  <w:rFonts w:ascii="LM Roman 10" w:hAnsi="LM Roman 10"/>
                  <w:noProof/>
                  <w:sz w:val="24"/>
                  <w:szCs w:val="24"/>
                </w:rPr>
                <w:t xml:space="preserve"> ITER. [En línea] 2012. http://adapro.iter.es/es.html.</w:t>
              </w:r>
            </w:p>
            <w:p w14:paraId="65614A4D"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45. </w:t>
              </w:r>
              <w:r w:rsidRPr="00DD74C2">
                <w:rPr>
                  <w:rFonts w:ascii="LM Roman 10" w:hAnsi="LM Roman 10"/>
                  <w:b/>
                  <w:bCs/>
                  <w:noProof/>
                  <w:sz w:val="24"/>
                  <w:szCs w:val="24"/>
                </w:rPr>
                <w:t>GIGA.</w:t>
              </w:r>
              <w:r w:rsidRPr="00DD74C2">
                <w:rPr>
                  <w:rFonts w:ascii="LM Roman 10" w:hAnsi="LM Roman 10"/>
                  <w:noProof/>
                  <w:sz w:val="24"/>
                  <w:szCs w:val="24"/>
                </w:rPr>
                <w:t xml:space="preserve"> AraBoard. [En línea] http://giga.cps.unizar.es/affectivelab/araboard.html.</w:t>
              </w:r>
            </w:p>
            <w:p w14:paraId="606C52C6"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46. </w:t>
              </w:r>
              <w:r w:rsidRPr="00DD74C2">
                <w:rPr>
                  <w:rFonts w:ascii="LM Roman 10" w:hAnsi="LM Roman 10"/>
                  <w:b/>
                  <w:bCs/>
                  <w:noProof/>
                  <w:sz w:val="24"/>
                  <w:szCs w:val="24"/>
                </w:rPr>
                <w:t>ARASAAC.</w:t>
              </w:r>
              <w:r w:rsidRPr="00DD74C2">
                <w:rPr>
                  <w:rFonts w:ascii="LM Roman 10" w:hAnsi="LM Roman 10"/>
                  <w:noProof/>
                  <w:sz w:val="24"/>
                  <w:szCs w:val="24"/>
                </w:rPr>
                <w:t xml:space="preserve"> AraWord. [En línea] 2014. http://arasaac.org/software.php?id_software=2.</w:t>
              </w:r>
            </w:p>
            <w:p w14:paraId="36B057DD"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47. </w:t>
              </w:r>
              <w:r w:rsidRPr="00DD74C2">
                <w:rPr>
                  <w:rFonts w:ascii="LM Roman 10" w:hAnsi="LM Roman 10"/>
                  <w:b/>
                  <w:bCs/>
                  <w:noProof/>
                  <w:sz w:val="24"/>
                  <w:szCs w:val="24"/>
                </w:rPr>
                <w:t>Azahar.</w:t>
              </w:r>
              <w:r w:rsidRPr="00DD74C2">
                <w:rPr>
                  <w:rFonts w:ascii="LM Roman 10" w:hAnsi="LM Roman 10"/>
                  <w:noProof/>
                  <w:sz w:val="24"/>
                  <w:szCs w:val="24"/>
                </w:rPr>
                <w:t xml:space="preserve"> Azahar. [En línea] 2013. http://www.proyectoazahar.org/azahar/loggined.do.</w:t>
              </w:r>
            </w:p>
            <w:p w14:paraId="26277C46"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lastRenderedPageBreak/>
                <w:t xml:space="preserve">48. </w:t>
              </w:r>
              <w:r w:rsidRPr="00DD74C2">
                <w:rPr>
                  <w:rFonts w:ascii="LM Roman 10" w:hAnsi="LM Roman 10"/>
                  <w:b/>
                  <w:bCs/>
                  <w:noProof/>
                  <w:sz w:val="24"/>
                  <w:szCs w:val="24"/>
                </w:rPr>
                <w:t>TalkerSAC.</w:t>
              </w:r>
              <w:r w:rsidRPr="00DD74C2">
                <w:rPr>
                  <w:rFonts w:ascii="LM Roman 10" w:hAnsi="LM Roman 10"/>
                  <w:noProof/>
                  <w:sz w:val="24"/>
                  <w:szCs w:val="24"/>
                </w:rPr>
                <w:t xml:space="preserve"> LetMeTalk. [En línea] 2014. http://www.letmetalk.info/es.</w:t>
              </w:r>
            </w:p>
            <w:p w14:paraId="53D74BBE"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49. </w:t>
              </w:r>
              <w:r w:rsidRPr="00DD74C2">
                <w:rPr>
                  <w:rFonts w:ascii="LM Roman 10" w:hAnsi="LM Roman 10"/>
                  <w:b/>
                  <w:bCs/>
                  <w:noProof/>
                  <w:sz w:val="24"/>
                  <w:szCs w:val="24"/>
                </w:rPr>
                <w:t>Orange, Fundacion.</w:t>
              </w:r>
              <w:r w:rsidRPr="00DD74C2">
                <w:rPr>
                  <w:rFonts w:ascii="LM Roman 10" w:hAnsi="LM Roman 10"/>
                  <w:noProof/>
                  <w:sz w:val="24"/>
                  <w:szCs w:val="24"/>
                </w:rPr>
                <w:t xml:space="preserve"> Proyecto Sígueme. [En línea] 2013. http://www.proyectosigueme.com/?page_id=20.</w:t>
              </w:r>
            </w:p>
            <w:p w14:paraId="0581885A"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50. </w:t>
              </w:r>
              <w:r w:rsidRPr="00DD74C2">
                <w:rPr>
                  <w:rFonts w:ascii="LM Roman 10" w:hAnsi="LM Roman 10"/>
                  <w:b/>
                  <w:bCs/>
                  <w:noProof/>
                  <w:sz w:val="24"/>
                  <w:szCs w:val="24"/>
                </w:rPr>
                <w:t>MINTIC.</w:t>
              </w:r>
              <w:r w:rsidRPr="00DD74C2">
                <w:rPr>
                  <w:rFonts w:ascii="LM Roman 10" w:hAnsi="LM Roman 10"/>
                  <w:noProof/>
                  <w:sz w:val="24"/>
                  <w:szCs w:val="24"/>
                </w:rPr>
                <w:t xml:space="preserve"> Proyectos de Inversión 2016 FONTIC. [En línea] 2016. http://www.mintic.gov.co/portal/604/articles-1783_recurso_2.pdf.</w:t>
              </w:r>
            </w:p>
            <w:p w14:paraId="55588D61"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51. </w:t>
              </w:r>
              <w:r w:rsidRPr="00DD74C2">
                <w:rPr>
                  <w:rFonts w:ascii="LM Roman 10" w:hAnsi="LM Roman 10"/>
                  <w:b/>
                  <w:bCs/>
                  <w:noProof/>
                  <w:sz w:val="24"/>
                  <w:szCs w:val="24"/>
                </w:rPr>
                <w:t>APPS.CO.</w:t>
              </w:r>
              <w:r w:rsidRPr="00DD74C2">
                <w:rPr>
                  <w:rFonts w:ascii="LM Roman 10" w:hAnsi="LM Roman 10"/>
                  <w:noProof/>
                  <w:sz w:val="24"/>
                  <w:szCs w:val="24"/>
                </w:rPr>
                <w:t xml:space="preserve"> ALTERNATIVAS DE APOYO AL EMPRENDIMIENTO EN COLOMBIA. [En línea] [Citado el: 20 de 11 de 2016.] https://apps.co/teamstartupcolombia2016/.</w:t>
              </w:r>
            </w:p>
            <w:p w14:paraId="4134B448"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52. </w:t>
              </w:r>
              <w:r w:rsidRPr="00DD74C2">
                <w:rPr>
                  <w:rFonts w:ascii="LM Roman 10" w:hAnsi="LM Roman 10"/>
                  <w:b/>
                  <w:bCs/>
                  <w:noProof/>
                  <w:sz w:val="24"/>
                  <w:szCs w:val="24"/>
                </w:rPr>
                <w:t>Espinosa, Roberto.</w:t>
              </w:r>
              <w:r w:rsidRPr="00DD74C2">
                <w:rPr>
                  <w:rFonts w:ascii="LM Roman 10" w:hAnsi="LM Roman 10"/>
                  <w:noProof/>
                  <w:sz w:val="24"/>
                  <w:szCs w:val="24"/>
                </w:rPr>
                <w:t xml:space="preserve"> CÓMO DEFINIR MISIÓN, VISIÓN Y VALORES, EN LA EMPRESA. </w:t>
              </w:r>
              <w:r w:rsidRPr="00DD74C2">
                <w:rPr>
                  <w:rFonts w:ascii="LM Roman 10" w:hAnsi="LM Roman 10"/>
                  <w:i/>
                  <w:iCs/>
                  <w:noProof/>
                  <w:sz w:val="24"/>
                  <w:szCs w:val="24"/>
                </w:rPr>
                <w:t xml:space="preserve">RobertoEspinosa. </w:t>
              </w:r>
              <w:r w:rsidRPr="00DD74C2">
                <w:rPr>
                  <w:rFonts w:ascii="LM Roman 10" w:hAnsi="LM Roman 10"/>
                  <w:noProof/>
                  <w:sz w:val="24"/>
                  <w:szCs w:val="24"/>
                </w:rPr>
                <w:t>[En línea] 2012. http://robertoespinosa.es/2012/10/14/como-definir-mision-vision-y-valores-en-la-empresa/.</w:t>
              </w:r>
            </w:p>
            <w:p w14:paraId="1DF4F32B"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53. </w:t>
              </w:r>
              <w:r w:rsidRPr="00DD74C2">
                <w:rPr>
                  <w:rFonts w:ascii="LM Roman 10" w:hAnsi="LM Roman 10"/>
                  <w:b/>
                  <w:bCs/>
                  <w:noProof/>
                  <w:sz w:val="24"/>
                  <w:szCs w:val="24"/>
                </w:rPr>
                <w:t>Colombia, El Congreso de.</w:t>
              </w:r>
              <w:r w:rsidRPr="00DD74C2">
                <w:rPr>
                  <w:rFonts w:ascii="LM Roman 10" w:hAnsi="LM Roman 10"/>
                  <w:noProof/>
                  <w:sz w:val="24"/>
                  <w:szCs w:val="24"/>
                </w:rPr>
                <w:t xml:space="preserve"> Ley 590 de 2000 Nivel Nacional. </w:t>
              </w:r>
              <w:r w:rsidRPr="00DD74C2">
                <w:rPr>
                  <w:rFonts w:ascii="LM Roman 10" w:hAnsi="LM Roman 10"/>
                  <w:i/>
                  <w:iCs/>
                  <w:noProof/>
                  <w:sz w:val="24"/>
                  <w:szCs w:val="24"/>
                </w:rPr>
                <w:t xml:space="preserve">Por la cual se dictan disposiciones para promover el desarrollo de las micro, pequeñas y medianas empresa. </w:t>
              </w:r>
              <w:r w:rsidRPr="00DD74C2">
                <w:rPr>
                  <w:rFonts w:ascii="LM Roman 10" w:hAnsi="LM Roman 10"/>
                  <w:noProof/>
                  <w:sz w:val="24"/>
                  <w:szCs w:val="24"/>
                </w:rPr>
                <w:t>[En línea] 11 de 07 de 2000. [Citado el: 20 de 11 de 2016.] http://www.alcaldiabogota.gov.co/sisjur/normas/Norma1.jsp?i=12672.</w:t>
              </w:r>
            </w:p>
            <w:p w14:paraId="59217743"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54. </w:t>
              </w:r>
              <w:r w:rsidRPr="00DD74C2">
                <w:rPr>
                  <w:rFonts w:ascii="LM Roman 10" w:hAnsi="LM Roman 10"/>
                  <w:b/>
                  <w:bCs/>
                  <w:noProof/>
                  <w:sz w:val="24"/>
                  <w:szCs w:val="24"/>
                </w:rPr>
                <w:t>MINTRABAJO.</w:t>
              </w:r>
              <w:r w:rsidRPr="00DD74C2">
                <w:rPr>
                  <w:rFonts w:ascii="LM Roman 10" w:hAnsi="LM Roman 10"/>
                  <w:noProof/>
                  <w:sz w:val="24"/>
                  <w:szCs w:val="24"/>
                </w:rPr>
                <w:t xml:space="preserve"> Beneficios para nuevas pequeñas empresas y para aquellas que se formalicen. [En línea] [Citado el: 20 de 11 de 2016.] http://www.mintrabajo.gov.co/empleo/abece-ley-de-primer-empleo/b-beneficios-para-nuevas-pequenas-empresas-y-para-aquellas-que-se-formalicen.html.</w:t>
              </w:r>
            </w:p>
            <w:p w14:paraId="73E9197B"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55. </w:t>
              </w:r>
              <w:r w:rsidRPr="00DD74C2">
                <w:rPr>
                  <w:rFonts w:ascii="LM Roman 10" w:hAnsi="LM Roman 10"/>
                  <w:b/>
                  <w:bCs/>
                  <w:noProof/>
                  <w:sz w:val="24"/>
                  <w:szCs w:val="24"/>
                </w:rPr>
                <w:t>CISA.</w:t>
              </w:r>
              <w:r w:rsidRPr="00DD74C2">
                <w:rPr>
                  <w:rFonts w:ascii="LM Roman 10" w:hAnsi="LM Roman 10"/>
                  <w:noProof/>
                  <w:sz w:val="24"/>
                  <w:szCs w:val="24"/>
                </w:rPr>
                <w:t xml:space="preserve"> Matriz de Requisitos Legales Ambientales. [En línea] [Citado el: 12 de 05 de 2016.] https://www.cisa.gov.co/cmsportalcisa/Documentos/Normatividad/MATRIZ_AMBIENTAL_v_001.pdf.</w:t>
              </w:r>
            </w:p>
            <w:p w14:paraId="50838336"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56. </w:t>
              </w:r>
              <w:r w:rsidRPr="00DD74C2">
                <w:rPr>
                  <w:rFonts w:ascii="LM Roman 10" w:hAnsi="LM Roman 10"/>
                  <w:b/>
                  <w:bCs/>
                  <w:noProof/>
                  <w:sz w:val="24"/>
                  <w:szCs w:val="24"/>
                </w:rPr>
                <w:t>Okpara, John y Wynn, Pamela.</w:t>
              </w:r>
              <w:r w:rsidRPr="00DD74C2">
                <w:rPr>
                  <w:rFonts w:ascii="LM Roman 10" w:hAnsi="LM Roman 10"/>
                  <w:noProof/>
                  <w:sz w:val="24"/>
                  <w:szCs w:val="24"/>
                </w:rPr>
                <w:t xml:space="preserve"> Determinants of small business growth constraints in a sub-Saharan African economy. [En línea] 2007. [Citado el: 20 de 11 de 2016.] http://www.freepatentsonline.com/article/SAM-Advanced-Management-Journal/166537560.html. 0036-0805.</w:t>
              </w:r>
            </w:p>
            <w:p w14:paraId="604D8E73"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57. </w:t>
              </w:r>
              <w:r w:rsidRPr="00DD74C2">
                <w:rPr>
                  <w:rFonts w:ascii="LM Roman 10" w:hAnsi="LM Roman 10"/>
                  <w:b/>
                  <w:bCs/>
                  <w:noProof/>
                  <w:sz w:val="24"/>
                  <w:szCs w:val="24"/>
                </w:rPr>
                <w:t>MINTIC.</w:t>
              </w:r>
              <w:r w:rsidRPr="00DD74C2">
                <w:rPr>
                  <w:rFonts w:ascii="LM Roman 10" w:hAnsi="LM Roman 10"/>
                  <w:noProof/>
                  <w:sz w:val="24"/>
                  <w:szCs w:val="24"/>
                </w:rPr>
                <w:t xml:space="preserve"> Comportamiento del sector TIC en Colombia. [En línea] marzo de 2015. http://colombiatic.mintic.gov.co/602/articles-8917_panoranatic.pdf.</w:t>
              </w:r>
            </w:p>
            <w:p w14:paraId="1A5EB7D5"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58. </w:t>
              </w:r>
              <w:r w:rsidRPr="00DD74C2">
                <w:rPr>
                  <w:rFonts w:ascii="LM Roman 10" w:hAnsi="LM Roman 10"/>
                  <w:b/>
                  <w:bCs/>
                  <w:noProof/>
                  <w:sz w:val="24"/>
                  <w:szCs w:val="24"/>
                </w:rPr>
                <w:t>Tatiana, Leidys y Agudelo, Maria.</w:t>
              </w:r>
              <w:r w:rsidRPr="00DD74C2">
                <w:rPr>
                  <w:rFonts w:ascii="LM Roman 10" w:hAnsi="LM Roman 10"/>
                  <w:noProof/>
                  <w:sz w:val="24"/>
                  <w:szCs w:val="24"/>
                </w:rPr>
                <w:t xml:space="preserve"> Inclusion educativa de las personas con discapacidad en Colombia. [En línea] 2014. http://revistas.ces.edu.co/index.php/movimientoysalud/article/download/2971/pdf.</w:t>
              </w:r>
            </w:p>
            <w:p w14:paraId="3EBF28FE"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59. </w:t>
              </w:r>
              <w:r w:rsidRPr="00DD74C2">
                <w:rPr>
                  <w:rFonts w:ascii="LM Roman 10" w:hAnsi="LM Roman 10"/>
                  <w:b/>
                  <w:bCs/>
                  <w:noProof/>
                  <w:sz w:val="24"/>
                  <w:szCs w:val="24"/>
                </w:rPr>
                <w:t>Down21, Fundacion.</w:t>
              </w:r>
              <w:r w:rsidRPr="00DD74C2">
                <w:rPr>
                  <w:rFonts w:ascii="LM Roman 10" w:hAnsi="LM Roman 10"/>
                  <w:noProof/>
                  <w:sz w:val="24"/>
                  <w:szCs w:val="24"/>
                </w:rPr>
                <w:t xml:space="preserve"> ENERALIDADES SOBRE EL CONTEXTO COLOMBIANO CON RELACIÓN A LA DISCAPACIDAD. [En línea] [Citado el: </w:t>
              </w:r>
              <w:r w:rsidRPr="00DD74C2">
                <w:rPr>
                  <w:rFonts w:ascii="LM Roman 10" w:hAnsi="LM Roman 10"/>
                  <w:noProof/>
                  <w:sz w:val="24"/>
                  <w:szCs w:val="24"/>
                </w:rPr>
                <w:lastRenderedPageBreak/>
                <w:t>20 de 09 de 2016.] http://www.down21.org/portales-americanos/313-colombia/1566-situacion.html.</w:t>
              </w:r>
            </w:p>
            <w:p w14:paraId="46945E1B" w14:textId="77777777" w:rsidR="00DD74C2" w:rsidRPr="00DD74C2" w:rsidRDefault="00DD74C2" w:rsidP="00DD74C2">
              <w:pPr>
                <w:pStyle w:val="Bibliografa"/>
                <w:jc w:val="both"/>
                <w:rPr>
                  <w:rFonts w:ascii="LM Roman 10" w:hAnsi="LM Roman 10"/>
                  <w:b/>
                  <w:bCs/>
                  <w:noProof/>
                  <w:sz w:val="24"/>
                  <w:szCs w:val="24"/>
                </w:rPr>
              </w:pPr>
              <w:r w:rsidRPr="00DD74C2">
                <w:rPr>
                  <w:rFonts w:ascii="LM Roman 10" w:hAnsi="LM Roman 10"/>
                  <w:noProof/>
                  <w:sz w:val="24"/>
                  <w:szCs w:val="24"/>
                </w:rPr>
                <w:t xml:space="preserve">60. </w:t>
              </w:r>
              <w:r w:rsidRPr="00DD74C2">
                <w:rPr>
                  <w:rFonts w:ascii="LM Roman 10" w:hAnsi="LM Roman 10"/>
                  <w:b/>
                  <w:bCs/>
                  <w:noProof/>
                  <w:sz w:val="24"/>
                  <w:szCs w:val="24"/>
                </w:rPr>
                <w:t>Assistive Technologies for Cognitive Disabilities. [En línea] 2005. http://www.pages.drexel.edu/~sg94g745/Pubs/CritRevin%20PMR_CogTechReview.pdf.</w:t>
              </w:r>
            </w:p>
            <w:p w14:paraId="44EB16BD" w14:textId="77777777" w:rsidR="00DD74C2" w:rsidRPr="00DD74C2" w:rsidRDefault="00DD74C2" w:rsidP="00DD74C2">
              <w:pPr>
                <w:pStyle w:val="Bibliografa"/>
                <w:jc w:val="both"/>
                <w:rPr>
                  <w:rFonts w:ascii="LM Roman 10" w:hAnsi="LM Roman 10"/>
                  <w:b/>
                  <w:bCs/>
                  <w:noProof/>
                  <w:sz w:val="24"/>
                  <w:szCs w:val="24"/>
                </w:rPr>
              </w:pPr>
              <w:r w:rsidRPr="00DD74C2">
                <w:rPr>
                  <w:rFonts w:ascii="LM Roman 10" w:hAnsi="LM Roman 10"/>
                  <w:b/>
                  <w:bCs/>
                  <w:noProof/>
                  <w:sz w:val="24"/>
                  <w:szCs w:val="24"/>
                </w:rPr>
                <w:t>61. Adapro. [En línea] [Citado el: 5 de 11 de 2016.] http://adapro.iter.es/es.html.</w:t>
              </w:r>
            </w:p>
            <w:p w14:paraId="02D7F580" w14:textId="72273293" w:rsidR="000B0B76" w:rsidRPr="000F0B8C" w:rsidRDefault="000B0B76" w:rsidP="00DD74C2">
              <w:pPr>
                <w:pStyle w:val="Incontec"/>
              </w:pPr>
              <w:r w:rsidRPr="00DD74C2">
                <w:rPr>
                  <w:b/>
                  <w:bCs/>
                </w:rPr>
                <w:fldChar w:fldCharType="end"/>
              </w:r>
            </w:p>
          </w:sdtContent>
        </w:sdt>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86"/>
      <w:pgSz w:w="12240" w:h="15840" w:code="1"/>
      <w:pgMar w:top="1701" w:right="1134" w:bottom="1701" w:left="2268" w:header="720" w:footer="720" w:gutter="0"/>
      <w:pgNumType w:start="1"/>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6" w:author="andres camilo santana bohorquez" w:date="2017-02-16T13:50:00Z" w:initials="acsb">
    <w:p w14:paraId="7FC93212" w14:textId="705C4014" w:rsidR="0032215B" w:rsidRDefault="0032215B">
      <w:pPr>
        <w:pStyle w:val="Textocomentario"/>
      </w:pPr>
      <w:r>
        <w:rPr>
          <w:rStyle w:val="Refdecomentario"/>
        </w:rPr>
        <w:annotationRef/>
      </w:r>
      <w:r>
        <w:t>Citar datos</w:t>
      </w:r>
    </w:p>
  </w:comment>
  <w:comment w:id="17" w:author="andres camilo santana bohorquez" w:date="2017-02-16T13:50:00Z" w:initials="acsb">
    <w:p w14:paraId="1E133BCD" w14:textId="2508B76C" w:rsidR="0032215B" w:rsidRDefault="0032215B">
      <w:pPr>
        <w:pStyle w:val="Textocomentario"/>
      </w:pPr>
      <w:r>
        <w:rPr>
          <w:rStyle w:val="Refdecomentario"/>
        </w:rPr>
        <w:annotationRef/>
      </w:r>
      <w:r>
        <w:t>Se debe agregar el valor del VPN</w:t>
      </w:r>
    </w:p>
  </w:comment>
  <w:comment w:id="685" w:author="Diego A Cruz Triana" w:date="2016-11-19T11:22:00Z" w:initials="DACT">
    <w:p w14:paraId="2CE66F3B" w14:textId="1F46027A" w:rsidR="0032215B" w:rsidRDefault="0032215B">
      <w:pPr>
        <w:pStyle w:val="Textocomentario"/>
      </w:pPr>
      <w:r>
        <w:rPr>
          <w:rStyle w:val="Refdecomentario"/>
        </w:rPr>
        <w:annotationRef/>
      </w:r>
    </w:p>
  </w:comment>
  <w:comment w:id="686" w:author="Diego A Cruz Triana" w:date="2016-11-19T11:22:00Z" w:initials="DACT">
    <w:p w14:paraId="2CA43CB2" w14:textId="51100C85" w:rsidR="0032215B" w:rsidRDefault="0032215B">
      <w:pPr>
        <w:pStyle w:val="Textocomentario"/>
      </w:pPr>
      <w:r w:rsidRPr="00217AB4">
        <w:rPr>
          <w:rStyle w:val="Refdecomentario"/>
          <w:highlight w:val="yellow"/>
        </w:rPr>
        <w:annotationRef/>
      </w:r>
      <w:r w:rsidRPr="00217AB4">
        <w:rPr>
          <w:highlight w:val="yellow"/>
        </w:rPr>
        <w:t>Ingresar valor aproximado de cada uno.</w:t>
      </w:r>
    </w:p>
  </w:comment>
  <w:comment w:id="823" w:author="andres camilo santana bohorquez" w:date="2017-02-17T09:18:00Z" w:initials="acsb">
    <w:p w14:paraId="26C2F602" w14:textId="349C7921" w:rsidR="0032215B" w:rsidRDefault="0032215B">
      <w:pPr>
        <w:pStyle w:val="Textocomentario"/>
      </w:pPr>
      <w:r>
        <w:rPr>
          <w:rStyle w:val="Refdecomentario"/>
        </w:rPr>
        <w:annotationRef/>
      </w:r>
      <w:r>
        <w:t>Texto introductorio al capitulo</w:t>
      </w:r>
    </w:p>
  </w:comment>
  <w:comment w:id="953" w:author="Diego A Cruz Triana" w:date="2016-11-23T11:38:00Z" w:initials="DACT">
    <w:p w14:paraId="0BCA5146" w14:textId="47BD9826" w:rsidR="0032215B" w:rsidRDefault="0032215B">
      <w:pPr>
        <w:pStyle w:val="Textocomentario"/>
      </w:pPr>
      <w:r>
        <w:rPr>
          <w:rStyle w:val="Refdecomentario"/>
        </w:rPr>
        <w:annotationRef/>
      </w:r>
      <w:r>
        <w:t>Detallar en el documento</w:t>
      </w:r>
    </w:p>
  </w:comment>
  <w:comment w:id="1085" w:author="andres camilo santana bohorquez" w:date="2017-02-17T09:59:00Z" w:initials="acsb">
    <w:p w14:paraId="2874E60D" w14:textId="77777777" w:rsidR="0032215B" w:rsidRDefault="0032215B" w:rsidP="00C12AAE">
      <w:pPr>
        <w:pStyle w:val="Textocomentario"/>
      </w:pPr>
      <w:r>
        <w:rPr>
          <w:rStyle w:val="Refdecomentario"/>
        </w:rPr>
        <w:annotationRef/>
      </w:r>
      <w:r>
        <w:t>Colocar texto introductorio</w:t>
      </w:r>
    </w:p>
  </w:comment>
  <w:comment w:id="1254" w:author="andres camilo santana bohorquez" w:date="2017-02-17T09:52:00Z" w:initials="acsb">
    <w:p w14:paraId="27AA3A45" w14:textId="77777777" w:rsidR="0032215B" w:rsidRDefault="0032215B" w:rsidP="00C12AAE">
      <w:pPr>
        <w:pStyle w:val="Textocomentario"/>
      </w:pPr>
      <w:r>
        <w:rPr>
          <w:rStyle w:val="Refdecomentario"/>
        </w:rPr>
        <w:annotationRef/>
      </w:r>
      <w:r>
        <w:t>Realizar un cuadro comparativo de los productos ofertados, generar un análisis detallado</w:t>
      </w:r>
    </w:p>
  </w:comment>
  <w:comment w:id="1286" w:author="andres camilo santana bohorquez" w:date="2017-02-17T09:51:00Z" w:initials="acsb">
    <w:p w14:paraId="7855B10F" w14:textId="77777777" w:rsidR="0032215B" w:rsidRDefault="0032215B" w:rsidP="00C12AAE">
      <w:pPr>
        <w:pStyle w:val="Textocomentario"/>
      </w:pPr>
      <w:r>
        <w:rPr>
          <w:rStyle w:val="Refdecomentario"/>
        </w:rPr>
        <w:annotationRef/>
      </w:r>
      <w:r>
        <w:t xml:space="preserve">colocar cifras que indiquen el </w:t>
      </w:r>
      <w:proofErr w:type="spellStart"/>
      <w:r>
        <w:t>porque</w:t>
      </w:r>
      <w:proofErr w:type="spellEnd"/>
      <w:r>
        <w:t xml:space="preserve"> de la demanda insatisfecha</w:t>
      </w:r>
    </w:p>
  </w:comment>
  <w:comment w:id="1297" w:author="Diego A Cruz Triana" w:date="2016-08-25T09:33:00Z" w:initials="DACT">
    <w:p w14:paraId="0A767906" w14:textId="77777777" w:rsidR="0032215B" w:rsidRDefault="0032215B" w:rsidP="00C12AAE">
      <w:pPr>
        <w:pStyle w:val="Textocomentario"/>
      </w:pPr>
      <w:r>
        <w:rPr>
          <w:rStyle w:val="Refdecomentario"/>
        </w:rPr>
        <w:annotationRef/>
      </w:r>
      <w:r>
        <w:t xml:space="preserve">Modelo Subsidiado , Financiación entes privados (posibles clientes mejorar </w:t>
      </w:r>
      <w:proofErr w:type="spellStart"/>
      <w:r>
        <w:t>goodwell</w:t>
      </w:r>
      <w:proofErr w:type="spellEnd"/>
      <w:r>
        <w:t xml:space="preserve">), indicar el  precio del mercado y evaluar el precio de costo del producto, </w:t>
      </w:r>
      <w:proofErr w:type="spellStart"/>
      <w:r>
        <w:t>Ademas</w:t>
      </w:r>
      <w:proofErr w:type="spellEnd"/>
      <w:r>
        <w:t xml:space="preserve"> generar una conclusión del </w:t>
      </w:r>
      <w:proofErr w:type="spellStart"/>
      <w:r>
        <w:t>porque</w:t>
      </w:r>
      <w:proofErr w:type="spellEnd"/>
      <w:r>
        <w:t xml:space="preserve"> del precio</w:t>
      </w:r>
    </w:p>
  </w:comment>
  <w:comment w:id="1311" w:author="andres camilo santana bohorquez" w:date="2017-02-17T09:54:00Z" w:initials="acsb">
    <w:p w14:paraId="7E0D964B" w14:textId="77777777" w:rsidR="0032215B" w:rsidRDefault="0032215B" w:rsidP="00C12AAE">
      <w:pPr>
        <w:pStyle w:val="Textocomentario"/>
      </w:pPr>
      <w:r>
        <w:rPr>
          <w:rStyle w:val="Refdecomentario"/>
        </w:rPr>
        <w:annotationRef/>
      </w:r>
      <w:r>
        <w:t xml:space="preserve">Ingresar el costo de la </w:t>
      </w:r>
      <w:proofErr w:type="spellStart"/>
      <w:r>
        <w:t>comercializacion</w:t>
      </w:r>
      <w:proofErr w:type="spellEnd"/>
    </w:p>
  </w:comment>
  <w:comment w:id="1661" w:author="Diego A Cruz Triana" w:date="2016-11-23T11:39:00Z" w:initials="DACT">
    <w:p w14:paraId="3F419D47" w14:textId="39FCF641" w:rsidR="0032215B" w:rsidRDefault="0032215B">
      <w:pPr>
        <w:pStyle w:val="Textocomentario"/>
      </w:pPr>
      <w:r>
        <w:rPr>
          <w:rStyle w:val="Refdecomentario"/>
        </w:rPr>
        <w:annotationRef/>
      </w:r>
      <w:r>
        <w:t>demanda</w:t>
      </w:r>
    </w:p>
  </w:comment>
  <w:comment w:id="1686" w:author="Diego A Cruz Triana" w:date="2016-08-25T09:33:00Z" w:initials="DACT">
    <w:p w14:paraId="2B325DDF" w14:textId="067D7418" w:rsidR="0032215B" w:rsidRDefault="0032215B">
      <w:pPr>
        <w:pStyle w:val="Textocomentario"/>
      </w:pPr>
      <w:r>
        <w:rPr>
          <w:rStyle w:val="Refdecomentario"/>
        </w:rPr>
        <w:annotationRef/>
      </w:r>
      <w:r>
        <w:t xml:space="preserve">Modelo Subsidiado , Financiación entes privados (posibles clientes mejorar </w:t>
      </w:r>
      <w:proofErr w:type="spellStart"/>
      <w:r>
        <w:t>goodwell</w:t>
      </w:r>
      <w:proofErr w:type="spellEnd"/>
      <w:r>
        <w:t>), indicar el  precio del mercado y evaluar el precio de costo del producto</w:t>
      </w:r>
    </w:p>
  </w:comment>
  <w:comment w:id="2183" w:author="andres camilo santana bohorquez" w:date="2017-02-17T10:30:00Z" w:initials="acsb">
    <w:p w14:paraId="5121396E" w14:textId="6F5B28BF" w:rsidR="0032215B" w:rsidRDefault="0032215B">
      <w:pPr>
        <w:pStyle w:val="Textocomentario"/>
      </w:pPr>
      <w:r>
        <w:rPr>
          <w:rStyle w:val="Refdecomentario"/>
        </w:rPr>
        <w:annotationRef/>
      </w:r>
      <w:r>
        <w:t xml:space="preserve">Colocar un texto </w:t>
      </w:r>
      <w:proofErr w:type="spellStart"/>
      <w:r>
        <w:t>inicicial</w:t>
      </w:r>
      <w:proofErr w:type="spellEnd"/>
      <w:r>
        <w:t xml:space="preserve"> , sustentar todos los valores dentro del documento, mostrar el punto de equilibrio grafica del punto de equilibrio, mostrar el </w:t>
      </w:r>
      <w:proofErr w:type="spellStart"/>
      <w:r>
        <w:t>vpn</w:t>
      </w:r>
      <w:proofErr w:type="spellEnd"/>
      <w:r>
        <w:t xml:space="preserve"> , conclusiones por cada tabla</w:t>
      </w:r>
    </w:p>
  </w:comment>
  <w:comment w:id="2204" w:author="andres camilo santana bohorquez" w:date="2017-02-19T23:25:00Z" w:initials="acsb">
    <w:p w14:paraId="284BA525" w14:textId="652161A8" w:rsidR="0032215B" w:rsidRDefault="0032215B">
      <w:pPr>
        <w:pStyle w:val="Textocomentario"/>
      </w:pPr>
      <w:r>
        <w:rPr>
          <w:rStyle w:val="Refdecomentario"/>
        </w:rPr>
        <w:annotationRef/>
      </w:r>
      <w:r>
        <w:t>Colocar VPN</w:t>
      </w:r>
    </w:p>
  </w:comment>
  <w:comment w:id="2237" w:author="andres camilo santana bohorquez" w:date="2017-02-17T10:32:00Z" w:initials="acsb">
    <w:p w14:paraId="1D103870" w14:textId="6234823C" w:rsidR="0032215B" w:rsidRDefault="0032215B">
      <w:pPr>
        <w:pStyle w:val="Textocomentario"/>
      </w:pPr>
      <w:r>
        <w:rPr>
          <w:rStyle w:val="Refdecomentario"/>
        </w:rPr>
        <w:annotationRef/>
      </w:r>
      <w:r>
        <w:t xml:space="preserve">Generar conclusiones personales , en que aporto el desarrollo del proyecto al </w:t>
      </w:r>
      <w:proofErr w:type="spellStart"/>
      <w:r>
        <w:t>dia</w:t>
      </w:r>
      <w:proofErr w:type="spellEnd"/>
      <w:r>
        <w:t xml:space="preserve"> </w:t>
      </w:r>
      <w:proofErr w:type="spellStart"/>
      <w:r>
        <w:t>dia</w:t>
      </w:r>
      <w:proofErr w:type="spellEnd"/>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FC93212" w15:done="0"/>
  <w15:commentEx w15:paraId="1E133BCD" w15:done="0"/>
  <w15:commentEx w15:paraId="2CE66F3B" w15:done="0"/>
  <w15:commentEx w15:paraId="2CA43CB2" w15:paraIdParent="2CE66F3B" w15:done="0"/>
  <w15:commentEx w15:paraId="26C2F602" w15:done="0"/>
  <w15:commentEx w15:paraId="0BCA5146" w15:done="0"/>
  <w15:commentEx w15:paraId="2874E60D" w15:done="0"/>
  <w15:commentEx w15:paraId="27AA3A45" w15:done="0"/>
  <w15:commentEx w15:paraId="7855B10F" w15:done="0"/>
  <w15:commentEx w15:paraId="0A767906" w15:done="0"/>
  <w15:commentEx w15:paraId="7E0D964B" w15:done="0"/>
  <w15:commentEx w15:paraId="3F419D47" w15:done="0"/>
  <w15:commentEx w15:paraId="2B325DDF" w15:done="0"/>
  <w15:commentEx w15:paraId="5121396E" w15:done="0"/>
  <w15:commentEx w15:paraId="284BA525" w15:done="0"/>
  <w15:commentEx w15:paraId="1D10387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D2E438" w14:textId="77777777" w:rsidR="00740D82" w:rsidRDefault="00740D82" w:rsidP="005A4C18">
      <w:r>
        <w:separator/>
      </w:r>
    </w:p>
  </w:endnote>
  <w:endnote w:type="continuationSeparator" w:id="0">
    <w:p w14:paraId="2410796D" w14:textId="77777777" w:rsidR="00740D82" w:rsidRDefault="00740D82"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panose1 w:val="00000000000000000000"/>
    <w:charset w:val="00"/>
    <w:family w:val="modern"/>
    <w:notTrueType/>
    <w:pitch w:val="variable"/>
    <w:sig w:usb0="20000007" w:usb1="00000000" w:usb2="00000000" w:usb3="00000000" w:csb0="00000193" w:csb1="00000000"/>
  </w:font>
  <w:font w:name="Nova Mono">
    <w:charset w:val="00"/>
    <w:family w:val="auto"/>
    <w:pitch w:val="default"/>
  </w:font>
  <w:font w:name="CMU Typewriter Text Variable Wi">
    <w:altName w:val="Mongolian Baiti"/>
    <w:charset w:val="00"/>
    <w:family w:val="auto"/>
    <w:pitch w:val="variable"/>
    <w:sig w:usb0="A100027F" w:usb1="5001E9EB" w:usb2="00020004" w:usb3="00000000" w:csb0="00000117"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0DB90999" w:rsidR="0032215B" w:rsidRDefault="0032215B">
        <w:pPr>
          <w:pStyle w:val="Piedepgina"/>
          <w:jc w:val="center"/>
        </w:pPr>
        <w:r>
          <w:fldChar w:fldCharType="begin"/>
        </w:r>
        <w:r>
          <w:instrText>PAGE   \* MERGEFORMAT</w:instrText>
        </w:r>
        <w:r>
          <w:fldChar w:fldCharType="separate"/>
        </w:r>
        <w:r w:rsidR="00EF31A7" w:rsidRPr="00EF31A7">
          <w:rPr>
            <w:noProof/>
            <w:lang w:val="es-ES"/>
          </w:rPr>
          <w:t>90</w:t>
        </w:r>
        <w:r>
          <w:fldChar w:fldCharType="end"/>
        </w:r>
      </w:p>
    </w:sdtContent>
  </w:sdt>
  <w:p w14:paraId="0F9B8A89" w14:textId="77777777" w:rsidR="0032215B" w:rsidRDefault="0032215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AA9120" w14:textId="77777777" w:rsidR="00740D82" w:rsidRDefault="00740D82" w:rsidP="005A4C18">
      <w:r>
        <w:separator/>
      </w:r>
    </w:p>
  </w:footnote>
  <w:footnote w:type="continuationSeparator" w:id="0">
    <w:p w14:paraId="5C00F9C0" w14:textId="77777777" w:rsidR="00740D82" w:rsidRDefault="00740D82" w:rsidP="005A4C18">
      <w:r>
        <w:continuationSeparator/>
      </w:r>
    </w:p>
  </w:footnote>
  <w:footnote w:id="1">
    <w:p w14:paraId="601B5205" w14:textId="77777777" w:rsidR="0032215B" w:rsidRDefault="0032215B"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 xml:space="preserve">Royal </w:t>
      </w:r>
      <w:proofErr w:type="spellStart"/>
      <w:r>
        <w:rPr>
          <w:rFonts w:ascii="LM Roman 10" w:hAnsi="LM Roman 10"/>
          <w:lang w:val="es-ES"/>
        </w:rPr>
        <w:t>College</w:t>
      </w:r>
      <w:proofErr w:type="spellEnd"/>
      <w:r>
        <w:rPr>
          <w:rFonts w:ascii="LM Roman 10" w:hAnsi="LM Roman 10"/>
          <w:lang w:val="es-ES"/>
        </w:rPr>
        <w:t xml:space="preserve"> of </w:t>
      </w:r>
      <w:proofErr w:type="spellStart"/>
      <w:r>
        <w:rPr>
          <w:rFonts w:ascii="LM Roman 10" w:hAnsi="LM Roman 10"/>
          <w:lang w:val="es-ES"/>
        </w:rPr>
        <w:t>Psychiatrist</w:t>
      </w:r>
      <w:proofErr w:type="spellEnd"/>
      <w:r>
        <w:rPr>
          <w:rFonts w:ascii="LM Roman 10" w:hAnsi="LM Roman 10"/>
          <w:lang w:val="es-ES"/>
        </w:rPr>
        <w:t xml:space="preserve"> define un sistema de diagnóstico DC-LD en el cual se clasifican los tipos de enfermedades asociadas a la discapacidad intelectual.</w:t>
      </w:r>
    </w:p>
  </w:footnote>
  <w:footnote w:id="2">
    <w:p w14:paraId="65E1C05F" w14:textId="4A48057B" w:rsidR="0032215B" w:rsidRDefault="0032215B"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77777777" w:rsidR="0032215B" w:rsidRDefault="0032215B" w:rsidP="00D809FD">
      <w:pPr>
        <w:pStyle w:val="Textonotapie"/>
      </w:pPr>
      <w:r>
        <w:rPr>
          <w:rStyle w:val="Refdenotaalpie"/>
        </w:rPr>
        <w:footnoteRef/>
      </w:r>
      <w:r>
        <w:t xml:space="preserve"> </w:t>
      </w:r>
      <w:proofErr w:type="gramStart"/>
      <w:r>
        <w:t>AAIDD ,</w:t>
      </w:r>
      <w:proofErr w:type="gramEnd"/>
      <w:r>
        <w:t xml:space="preserve"> American </w:t>
      </w:r>
      <w:proofErr w:type="spellStart"/>
      <w:r>
        <w:t>Association</w:t>
      </w:r>
      <w:proofErr w:type="spellEnd"/>
      <w:r>
        <w:t xml:space="preserve"> on </w:t>
      </w:r>
      <w:proofErr w:type="spellStart"/>
      <w:r>
        <w:t>Intellectual</w:t>
      </w:r>
      <w:proofErr w:type="spellEnd"/>
      <w:r>
        <w:t xml:space="preserve"> and </w:t>
      </w:r>
      <w:proofErr w:type="spellStart"/>
      <w:r>
        <w:t>Developmental</w:t>
      </w:r>
      <w:proofErr w:type="spellEnd"/>
      <w:r>
        <w:t xml:space="preserve"> </w:t>
      </w:r>
      <w:proofErr w:type="spellStart"/>
      <w:r>
        <w:t>Disabilities</w:t>
      </w:r>
      <w:proofErr w:type="spellEnd"/>
      <w:r>
        <w:t xml:space="preserve"> e</w:t>
      </w:r>
      <w:r w:rsidRPr="00F8089A">
        <w:t>s la organización interdisciplinaria más antigua y más grande de profesionales y ciudadanos preocupados por las discapacidades intelectuales y de desarrollo.</w:t>
      </w:r>
    </w:p>
  </w:footnote>
  <w:footnote w:id="4">
    <w:p w14:paraId="118F7A04" w14:textId="16222EF2" w:rsidR="0032215B" w:rsidRPr="004C4427" w:rsidRDefault="0032215B">
      <w:pPr>
        <w:pStyle w:val="Textonotapie"/>
        <w:rPr>
          <w:lang w:val="es-ES"/>
        </w:rPr>
      </w:pPr>
      <w:r>
        <w:rPr>
          <w:rStyle w:val="Refdenotaalpie"/>
        </w:rPr>
        <w:footnoteRef/>
      </w:r>
      <w:r>
        <w:t xml:space="preserve"> </w:t>
      </w:r>
      <w:r>
        <w:rPr>
          <w:lang w:val="es-ES"/>
        </w:rPr>
        <w:t xml:space="preserve">El </w:t>
      </w:r>
      <w:proofErr w:type="spellStart"/>
      <w:r>
        <w:rPr>
          <w:lang w:val="es-ES"/>
        </w:rPr>
        <w:t>Goodwill</w:t>
      </w:r>
      <w:proofErr w:type="spellEnd"/>
      <w:r>
        <w:rPr>
          <w:lang w:val="es-ES"/>
        </w:rPr>
        <w:t xml:space="preserve"> es un elemento que muestra el valor de reputación de una empresa.</w:t>
      </w:r>
    </w:p>
  </w:footnote>
  <w:footnote w:id="5">
    <w:p w14:paraId="6A4BC782" w14:textId="77777777" w:rsidR="0032215B" w:rsidRDefault="0032215B" w:rsidP="00C12AAE">
      <w:pPr>
        <w:pStyle w:val="Textonotapie"/>
        <w:jc w:val="both"/>
      </w:pPr>
      <w:r>
        <w:rPr>
          <w:rStyle w:val="Refdenotaalpie"/>
        </w:rPr>
        <w:footnoteRef/>
      </w:r>
      <w:r>
        <w:t xml:space="preserve"> Dato suministrado a través de un estudio sobre la </w:t>
      </w:r>
      <w:r w:rsidRPr="00255111">
        <w:t>Prevalencia de discapacidad en niños y adolescentes, según distrito capital y localidades</w:t>
      </w:r>
      <w:r>
        <w:t>, censo desarrollado por el DANE en el año 2010.</w:t>
      </w:r>
    </w:p>
  </w:footnote>
  <w:footnote w:id="6">
    <w:p w14:paraId="7831C7A0" w14:textId="77777777" w:rsidR="0032215B" w:rsidRPr="003942AE" w:rsidRDefault="0032215B" w:rsidP="00C12AAE">
      <w:pPr>
        <w:pStyle w:val="Textonotapie"/>
        <w:jc w:val="both"/>
        <w:rPr>
          <w:ins w:id="1158" w:author="andres camilo santana bohorquez" w:date="2017-02-17T01:24:00Z"/>
          <w:rFonts w:ascii="LM Roman 10" w:hAnsi="LM Roman 10"/>
        </w:rPr>
      </w:pPr>
      <w:ins w:id="1159" w:author="andres camilo santana bohorquez" w:date="2017-02-17T01:24:00Z">
        <w:r w:rsidRPr="003942AE">
          <w:rPr>
            <w:rStyle w:val="Refdenotaalpie"/>
            <w:rFonts w:ascii="LM Roman 10" w:hAnsi="LM Roman 10"/>
            <w:sz w:val="18"/>
          </w:rPr>
          <w:footnoteRef/>
        </w:r>
        <w:r w:rsidRPr="003942AE">
          <w:rPr>
            <w:rFonts w:ascii="LM Roman 10" w:hAnsi="LM Roman 10"/>
            <w:sz w:val="18"/>
          </w:rPr>
          <w:t xml:space="preserve"> </w:t>
        </w:r>
        <w:proofErr w:type="spellStart"/>
        <w:r w:rsidRPr="003942AE">
          <w:rPr>
            <w:rFonts w:ascii="LM Roman 10" w:hAnsi="LM Roman 10"/>
            <w:sz w:val="18"/>
          </w:rPr>
          <w:t>Fonoplay</w:t>
        </w:r>
        <w:proofErr w:type="spellEnd"/>
        <w:r w:rsidRPr="003942AE">
          <w:rPr>
            <w:rFonts w:ascii="LM Roman 10" w:hAnsi="LM Roman 10"/>
            <w:sz w:val="18"/>
          </w:rPr>
          <w:t xml:space="preserve"> es la Aplicación para la detección temprana de problema de lenguaje. Esta herramienta ayuda en la aplicación de una prueba tamiz para detectar de forma rápida y divertida, posibles problemas de lenguaje en niños, para reducir futuros problemas de aprendizaje.</w:t>
        </w:r>
      </w:ins>
    </w:p>
  </w:footnote>
  <w:footnote w:id="7">
    <w:p w14:paraId="5B8729F4" w14:textId="77777777" w:rsidR="0032215B" w:rsidDel="004149B6" w:rsidRDefault="0032215B" w:rsidP="005877A3">
      <w:pPr>
        <w:pStyle w:val="Textonotapie"/>
        <w:jc w:val="both"/>
        <w:rPr>
          <w:del w:id="1492" w:author="andres camilo santana bohorquez" w:date="2017-02-17T01:24:00Z"/>
        </w:rPr>
      </w:pPr>
      <w:del w:id="1493" w:author="andres camilo santana bohorquez" w:date="2017-02-17T01:24:00Z">
        <w:r w:rsidDel="004149B6">
          <w:rPr>
            <w:rStyle w:val="Refdenotaalpie"/>
          </w:rPr>
          <w:footnoteRef/>
        </w:r>
        <w:r w:rsidDel="004149B6">
          <w:delText xml:space="preserve"> Dato suministrado a través de un estudio sobre la </w:delText>
        </w:r>
        <w:r w:rsidRPr="00255111" w:rsidDel="004149B6">
          <w:delText>Prevalencia de discapacidad en niños y adolescentes, según distrito capital y localidades</w:delText>
        </w:r>
        <w:r w:rsidDel="004149B6">
          <w:delText>, censo desarrollado por el DANE en el año 2010.</w:delText>
        </w:r>
      </w:del>
    </w:p>
  </w:footnote>
  <w:footnote w:id="8">
    <w:p w14:paraId="46A48CF8" w14:textId="77777777" w:rsidR="0032215B" w:rsidRPr="003942AE" w:rsidDel="004149B6" w:rsidRDefault="0032215B" w:rsidP="000A0072">
      <w:pPr>
        <w:pStyle w:val="Textonotapie"/>
        <w:jc w:val="both"/>
        <w:rPr>
          <w:del w:id="1570" w:author="andres camilo santana bohorquez" w:date="2017-02-17T01:24:00Z"/>
          <w:rFonts w:ascii="LM Roman 10" w:hAnsi="LM Roman 10"/>
        </w:rPr>
      </w:pPr>
      <w:del w:id="1571" w:author="andres camilo santana bohorquez" w:date="2017-02-17T01:24:00Z">
        <w:r w:rsidRPr="003942AE" w:rsidDel="004149B6">
          <w:rPr>
            <w:rStyle w:val="Refdenotaalpie"/>
            <w:rFonts w:ascii="LM Roman 10" w:hAnsi="LM Roman 10"/>
            <w:sz w:val="18"/>
          </w:rPr>
          <w:footnoteRef/>
        </w:r>
        <w:r w:rsidRPr="003942AE" w:rsidDel="004149B6">
          <w:rPr>
            <w:rFonts w:ascii="LM Roman 10" w:hAnsi="LM Roman 10"/>
            <w:sz w:val="18"/>
          </w:rPr>
          <w:delTex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delText>
        </w:r>
      </w:del>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BF9"/>
    <w:multiLevelType w:val="hybridMultilevel"/>
    <w:tmpl w:val="D21E6A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5A666F"/>
    <w:multiLevelType w:val="hybridMultilevel"/>
    <w:tmpl w:val="EC2CE5C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26B7A0A"/>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nsid w:val="03ED498E"/>
    <w:multiLevelType w:val="hybridMultilevel"/>
    <w:tmpl w:val="457AD53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4A14BF8"/>
    <w:multiLevelType w:val="hybridMultilevel"/>
    <w:tmpl w:val="79E013D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04CE0D4D"/>
    <w:multiLevelType w:val="hybridMultilevel"/>
    <w:tmpl w:val="E952B5E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B317CB2"/>
    <w:multiLevelType w:val="hybridMultilevel"/>
    <w:tmpl w:val="EFF8B09C"/>
    <w:lvl w:ilvl="0" w:tplc="4FBAEF88">
      <w:start w:val="1"/>
      <w:numFmt w:val="decimal"/>
      <w:lvlText w:val="%1."/>
      <w:lvlJc w:val="left"/>
      <w:pPr>
        <w:ind w:left="780" w:hanging="720"/>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7">
    <w:nsid w:val="0BCF2486"/>
    <w:multiLevelType w:val="hybridMultilevel"/>
    <w:tmpl w:val="7B9EF16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0151ECC"/>
    <w:multiLevelType w:val="multilevel"/>
    <w:tmpl w:val="9E4C6DA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1C46586F"/>
    <w:multiLevelType w:val="hybridMultilevel"/>
    <w:tmpl w:val="B89A76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12">
    <w:nsid w:val="23053A92"/>
    <w:multiLevelType w:val="hybridMultilevel"/>
    <w:tmpl w:val="931C46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26762849"/>
    <w:multiLevelType w:val="hybridMultilevel"/>
    <w:tmpl w:val="4A7CFB92"/>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27DE18DF"/>
    <w:multiLevelType w:val="multilevel"/>
    <w:tmpl w:val="8C980F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nsid w:val="27EC4841"/>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2A9C6BB2"/>
    <w:multiLevelType w:val="hybridMultilevel"/>
    <w:tmpl w:val="9976EFF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nsid w:val="2C684D9F"/>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2D50200D"/>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2FB44744"/>
    <w:multiLevelType w:val="hybridMultilevel"/>
    <w:tmpl w:val="E0F6C2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nsid w:val="3AE059EF"/>
    <w:multiLevelType w:val="multilevel"/>
    <w:tmpl w:val="0B840D90"/>
    <w:lvl w:ilvl="0">
      <w:start w:val="1"/>
      <w:numFmt w:val="upperRoman"/>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nsid w:val="3F3D4AD2"/>
    <w:multiLevelType w:val="multilevel"/>
    <w:tmpl w:val="3EACC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nsid w:val="4530086D"/>
    <w:multiLevelType w:val="hybridMultilevel"/>
    <w:tmpl w:val="068C64EA"/>
    <w:lvl w:ilvl="0" w:tplc="83EC657E">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24">
    <w:nsid w:val="4596563D"/>
    <w:multiLevelType w:val="hybridMultilevel"/>
    <w:tmpl w:val="3E2212B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2E5615B"/>
    <w:multiLevelType w:val="hybridMultilevel"/>
    <w:tmpl w:val="4A26067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5D2A565A"/>
    <w:multiLevelType w:val="hybridMultilevel"/>
    <w:tmpl w:val="0B9CB2B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5D4D0EA9"/>
    <w:multiLevelType w:val="hybridMultilevel"/>
    <w:tmpl w:val="59242914"/>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5F725669"/>
    <w:multiLevelType w:val="multilevel"/>
    <w:tmpl w:val="F63615BC"/>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8"/>
        <w:szCs w:val="28"/>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31">
    <w:nsid w:val="6158384A"/>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nsid w:val="61FE10EE"/>
    <w:multiLevelType w:val="hybridMultilevel"/>
    <w:tmpl w:val="7C36A36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6810038C"/>
    <w:multiLevelType w:val="hybridMultilevel"/>
    <w:tmpl w:val="0C569AE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nsid w:val="69396B82"/>
    <w:multiLevelType w:val="hybridMultilevel"/>
    <w:tmpl w:val="FAECB43C"/>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696A56F3"/>
    <w:multiLevelType w:val="hybridMultilevel"/>
    <w:tmpl w:val="D75ECF0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nsid w:val="735C7286"/>
    <w:multiLevelType w:val="hybridMultilevel"/>
    <w:tmpl w:val="CB0046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nsid w:val="7503509F"/>
    <w:multiLevelType w:val="hybridMultilevel"/>
    <w:tmpl w:val="464A073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nsid w:val="7C4C50C4"/>
    <w:multiLevelType w:val="hybridMultilevel"/>
    <w:tmpl w:val="07C4459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0"/>
  </w:num>
  <w:num w:numId="2">
    <w:abstractNumId w:val="23"/>
  </w:num>
  <w:num w:numId="3">
    <w:abstractNumId w:val="37"/>
  </w:num>
  <w:num w:numId="4">
    <w:abstractNumId w:val="5"/>
  </w:num>
  <w:num w:numId="5">
    <w:abstractNumId w:val="7"/>
  </w:num>
  <w:num w:numId="6">
    <w:abstractNumId w:val="16"/>
  </w:num>
  <w:num w:numId="7">
    <w:abstractNumId w:val="8"/>
  </w:num>
  <w:num w:numId="8">
    <w:abstractNumId w:val="25"/>
  </w:num>
  <w:num w:numId="9">
    <w:abstractNumId w:val="43"/>
  </w:num>
  <w:num w:numId="10">
    <w:abstractNumId w:val="39"/>
  </w:num>
  <w:num w:numId="11">
    <w:abstractNumId w:val="32"/>
  </w:num>
  <w:num w:numId="12">
    <w:abstractNumId w:val="20"/>
  </w:num>
  <w:num w:numId="13">
    <w:abstractNumId w:val="42"/>
  </w:num>
  <w:num w:numId="14">
    <w:abstractNumId w:val="1"/>
  </w:num>
  <w:num w:numId="15">
    <w:abstractNumId w:val="38"/>
  </w:num>
  <w:num w:numId="16">
    <w:abstractNumId w:val="12"/>
  </w:num>
  <w:num w:numId="17">
    <w:abstractNumId w:val="35"/>
  </w:num>
  <w:num w:numId="18">
    <w:abstractNumId w:val="40"/>
  </w:num>
  <w:num w:numId="19">
    <w:abstractNumId w:val="4"/>
  </w:num>
  <w:num w:numId="20">
    <w:abstractNumId w:val="21"/>
  </w:num>
  <w:num w:numId="21">
    <w:abstractNumId w:val="41"/>
  </w:num>
  <w:num w:numId="22">
    <w:abstractNumId w:val="2"/>
  </w:num>
  <w:num w:numId="23">
    <w:abstractNumId w:val="28"/>
  </w:num>
  <w:num w:numId="24">
    <w:abstractNumId w:val="36"/>
  </w:num>
  <w:num w:numId="25">
    <w:abstractNumId w:val="29"/>
  </w:num>
  <w:num w:numId="26">
    <w:abstractNumId w:val="13"/>
  </w:num>
  <w:num w:numId="27">
    <w:abstractNumId w:val="10"/>
  </w:num>
  <w:num w:numId="28">
    <w:abstractNumId w:val="3"/>
  </w:num>
  <w:num w:numId="29">
    <w:abstractNumId w:val="34"/>
  </w:num>
  <w:num w:numId="30">
    <w:abstractNumId w:val="22"/>
  </w:num>
  <w:num w:numId="31">
    <w:abstractNumId w:val="14"/>
  </w:num>
  <w:num w:numId="32">
    <w:abstractNumId w:val="33"/>
  </w:num>
  <w:num w:numId="33">
    <w:abstractNumId w:val="19"/>
  </w:num>
  <w:num w:numId="34">
    <w:abstractNumId w:val="24"/>
  </w:num>
  <w:num w:numId="35">
    <w:abstractNumId w:val="0"/>
  </w:num>
  <w:num w:numId="36">
    <w:abstractNumId w:val="26"/>
  </w:num>
  <w:num w:numId="37">
    <w:abstractNumId w:val="27"/>
  </w:num>
  <w:num w:numId="38">
    <w:abstractNumId w:val="18"/>
  </w:num>
  <w:num w:numId="39">
    <w:abstractNumId w:val="9"/>
  </w:num>
  <w:num w:numId="40">
    <w:abstractNumId w:val="17"/>
  </w:num>
  <w:num w:numId="41">
    <w:abstractNumId w:val="31"/>
  </w:num>
  <w:num w:numId="42">
    <w:abstractNumId w:val="15"/>
  </w:num>
  <w:num w:numId="43">
    <w:abstractNumId w:val="6"/>
  </w:num>
  <w:num w:numId="44">
    <w:abstractNumId w:val="11"/>
  </w:num>
  <w:numIdMacAtCleanup w:val="1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res camilo santana bohorquez">
    <w15:presenceInfo w15:providerId="Windows Live" w15:userId="0e7e8bd4b4140938"/>
  </w15:person>
  <w15:person w15:author="Diego A Cruz Triana">
    <w15:presenceInfo w15:providerId="Windows Live" w15:userId="578edebd8a3de6e0"/>
  </w15:person>
  <w15:person w15:author="Abeja">
    <w15:presenceInfo w15:providerId="None" w15:userId="Abej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160"/>
    <w:rsid w:val="000108B2"/>
    <w:rsid w:val="0001196A"/>
    <w:rsid w:val="00011C81"/>
    <w:rsid w:val="00014E7B"/>
    <w:rsid w:val="00015FE3"/>
    <w:rsid w:val="0002286F"/>
    <w:rsid w:val="000256B3"/>
    <w:rsid w:val="00032AD0"/>
    <w:rsid w:val="000350DE"/>
    <w:rsid w:val="00047526"/>
    <w:rsid w:val="00050A4A"/>
    <w:rsid w:val="00056206"/>
    <w:rsid w:val="000626F1"/>
    <w:rsid w:val="00064966"/>
    <w:rsid w:val="00065321"/>
    <w:rsid w:val="00066B8A"/>
    <w:rsid w:val="000710B2"/>
    <w:rsid w:val="000719AE"/>
    <w:rsid w:val="000732D0"/>
    <w:rsid w:val="00081C5E"/>
    <w:rsid w:val="00084E9F"/>
    <w:rsid w:val="00090F8B"/>
    <w:rsid w:val="000920B3"/>
    <w:rsid w:val="0009308B"/>
    <w:rsid w:val="000930AF"/>
    <w:rsid w:val="000A0072"/>
    <w:rsid w:val="000A2E4F"/>
    <w:rsid w:val="000B0B76"/>
    <w:rsid w:val="000B10D1"/>
    <w:rsid w:val="000C1140"/>
    <w:rsid w:val="000C3ED1"/>
    <w:rsid w:val="000C5B57"/>
    <w:rsid w:val="000C63C2"/>
    <w:rsid w:val="000D1054"/>
    <w:rsid w:val="000D2367"/>
    <w:rsid w:val="000D61A3"/>
    <w:rsid w:val="000E13E5"/>
    <w:rsid w:val="000E196E"/>
    <w:rsid w:val="000E5509"/>
    <w:rsid w:val="000F0B8C"/>
    <w:rsid w:val="000F2238"/>
    <w:rsid w:val="000F369F"/>
    <w:rsid w:val="000F6E19"/>
    <w:rsid w:val="000F7F3A"/>
    <w:rsid w:val="000F7F74"/>
    <w:rsid w:val="00101E27"/>
    <w:rsid w:val="00102649"/>
    <w:rsid w:val="001044EE"/>
    <w:rsid w:val="00107988"/>
    <w:rsid w:val="00110742"/>
    <w:rsid w:val="00115450"/>
    <w:rsid w:val="001155D9"/>
    <w:rsid w:val="00116781"/>
    <w:rsid w:val="00117ADA"/>
    <w:rsid w:val="001201FA"/>
    <w:rsid w:val="001259B9"/>
    <w:rsid w:val="00133324"/>
    <w:rsid w:val="0013359F"/>
    <w:rsid w:val="00137046"/>
    <w:rsid w:val="0014069D"/>
    <w:rsid w:val="00141464"/>
    <w:rsid w:val="00151C06"/>
    <w:rsid w:val="00154930"/>
    <w:rsid w:val="0015681E"/>
    <w:rsid w:val="00160D37"/>
    <w:rsid w:val="0017798C"/>
    <w:rsid w:val="00181DD4"/>
    <w:rsid w:val="00181EAF"/>
    <w:rsid w:val="0018414A"/>
    <w:rsid w:val="0018432B"/>
    <w:rsid w:val="00186DB6"/>
    <w:rsid w:val="00190928"/>
    <w:rsid w:val="00192BEA"/>
    <w:rsid w:val="00192E49"/>
    <w:rsid w:val="00194611"/>
    <w:rsid w:val="00194B32"/>
    <w:rsid w:val="00195021"/>
    <w:rsid w:val="0019538D"/>
    <w:rsid w:val="001A5ABB"/>
    <w:rsid w:val="001C0252"/>
    <w:rsid w:val="001C1676"/>
    <w:rsid w:val="001C7BB2"/>
    <w:rsid w:val="001D0EF0"/>
    <w:rsid w:val="001D2CF0"/>
    <w:rsid w:val="001D4319"/>
    <w:rsid w:val="001D5913"/>
    <w:rsid w:val="001E2D46"/>
    <w:rsid w:val="001E51C0"/>
    <w:rsid w:val="001E61DE"/>
    <w:rsid w:val="001F28A8"/>
    <w:rsid w:val="001F5785"/>
    <w:rsid w:val="002018F1"/>
    <w:rsid w:val="00206113"/>
    <w:rsid w:val="00206644"/>
    <w:rsid w:val="002107A4"/>
    <w:rsid w:val="002115C7"/>
    <w:rsid w:val="00213094"/>
    <w:rsid w:val="00214354"/>
    <w:rsid w:val="0021647E"/>
    <w:rsid w:val="00217AB4"/>
    <w:rsid w:val="002213E3"/>
    <w:rsid w:val="00221487"/>
    <w:rsid w:val="00222573"/>
    <w:rsid w:val="0022378D"/>
    <w:rsid w:val="00224974"/>
    <w:rsid w:val="0022736E"/>
    <w:rsid w:val="002276FD"/>
    <w:rsid w:val="00230C80"/>
    <w:rsid w:val="00231032"/>
    <w:rsid w:val="002314C9"/>
    <w:rsid w:val="002314CE"/>
    <w:rsid w:val="00235096"/>
    <w:rsid w:val="00236722"/>
    <w:rsid w:val="002432FA"/>
    <w:rsid w:val="0024537D"/>
    <w:rsid w:val="00246D82"/>
    <w:rsid w:val="00247295"/>
    <w:rsid w:val="002479E8"/>
    <w:rsid w:val="002506E7"/>
    <w:rsid w:val="00253546"/>
    <w:rsid w:val="00254DD5"/>
    <w:rsid w:val="00255111"/>
    <w:rsid w:val="002566A8"/>
    <w:rsid w:val="00261125"/>
    <w:rsid w:val="00261C9F"/>
    <w:rsid w:val="00263215"/>
    <w:rsid w:val="00264B84"/>
    <w:rsid w:val="00270DA1"/>
    <w:rsid w:val="002736C4"/>
    <w:rsid w:val="00274004"/>
    <w:rsid w:val="002768CD"/>
    <w:rsid w:val="002803B5"/>
    <w:rsid w:val="00292BCB"/>
    <w:rsid w:val="00294205"/>
    <w:rsid w:val="00295B38"/>
    <w:rsid w:val="002A0C42"/>
    <w:rsid w:val="002A1AA2"/>
    <w:rsid w:val="002A5A08"/>
    <w:rsid w:val="002A5F40"/>
    <w:rsid w:val="002B1595"/>
    <w:rsid w:val="002B29BF"/>
    <w:rsid w:val="002B29F4"/>
    <w:rsid w:val="002B5D7D"/>
    <w:rsid w:val="002C02DB"/>
    <w:rsid w:val="002C27A3"/>
    <w:rsid w:val="002C2FF4"/>
    <w:rsid w:val="002C44B0"/>
    <w:rsid w:val="002C53B0"/>
    <w:rsid w:val="002C7F75"/>
    <w:rsid w:val="002D07AA"/>
    <w:rsid w:val="002D2F2D"/>
    <w:rsid w:val="002D42BA"/>
    <w:rsid w:val="002D449E"/>
    <w:rsid w:val="002D51C8"/>
    <w:rsid w:val="002E095B"/>
    <w:rsid w:val="002E100F"/>
    <w:rsid w:val="002E21AE"/>
    <w:rsid w:val="002E57FA"/>
    <w:rsid w:val="002F43E5"/>
    <w:rsid w:val="002F5ABA"/>
    <w:rsid w:val="002F7017"/>
    <w:rsid w:val="00305D93"/>
    <w:rsid w:val="0030613A"/>
    <w:rsid w:val="00313CF9"/>
    <w:rsid w:val="00316497"/>
    <w:rsid w:val="0032215B"/>
    <w:rsid w:val="003261C8"/>
    <w:rsid w:val="003270A7"/>
    <w:rsid w:val="003279EA"/>
    <w:rsid w:val="003349C4"/>
    <w:rsid w:val="003356EC"/>
    <w:rsid w:val="00342393"/>
    <w:rsid w:val="003474C3"/>
    <w:rsid w:val="00347900"/>
    <w:rsid w:val="0035257B"/>
    <w:rsid w:val="003557F6"/>
    <w:rsid w:val="003611B9"/>
    <w:rsid w:val="003615A7"/>
    <w:rsid w:val="00365908"/>
    <w:rsid w:val="00370D44"/>
    <w:rsid w:val="003752FC"/>
    <w:rsid w:val="00380540"/>
    <w:rsid w:val="00391AE0"/>
    <w:rsid w:val="003942AE"/>
    <w:rsid w:val="003A0A50"/>
    <w:rsid w:val="003A366D"/>
    <w:rsid w:val="003A76E9"/>
    <w:rsid w:val="003B18A4"/>
    <w:rsid w:val="003B23BD"/>
    <w:rsid w:val="003B3CA6"/>
    <w:rsid w:val="003B7FE4"/>
    <w:rsid w:val="003C1187"/>
    <w:rsid w:val="003C2B75"/>
    <w:rsid w:val="003C3A79"/>
    <w:rsid w:val="003C640D"/>
    <w:rsid w:val="003D249A"/>
    <w:rsid w:val="003D3AA7"/>
    <w:rsid w:val="003D6975"/>
    <w:rsid w:val="003D7FBE"/>
    <w:rsid w:val="003E0A5A"/>
    <w:rsid w:val="003E3F1F"/>
    <w:rsid w:val="003E5469"/>
    <w:rsid w:val="003E61C2"/>
    <w:rsid w:val="003F096F"/>
    <w:rsid w:val="003F1120"/>
    <w:rsid w:val="003F2B46"/>
    <w:rsid w:val="003F3D70"/>
    <w:rsid w:val="003F4061"/>
    <w:rsid w:val="003F414F"/>
    <w:rsid w:val="003F6926"/>
    <w:rsid w:val="003F7ECB"/>
    <w:rsid w:val="004113AA"/>
    <w:rsid w:val="004149B6"/>
    <w:rsid w:val="00417A4B"/>
    <w:rsid w:val="004200AA"/>
    <w:rsid w:val="00422D85"/>
    <w:rsid w:val="00422F32"/>
    <w:rsid w:val="00423F1C"/>
    <w:rsid w:val="00424449"/>
    <w:rsid w:val="00424930"/>
    <w:rsid w:val="0042520F"/>
    <w:rsid w:val="0042684F"/>
    <w:rsid w:val="004350E2"/>
    <w:rsid w:val="00436DA6"/>
    <w:rsid w:val="00436FF2"/>
    <w:rsid w:val="00437525"/>
    <w:rsid w:val="00441162"/>
    <w:rsid w:val="004436F9"/>
    <w:rsid w:val="004441F1"/>
    <w:rsid w:val="0044616D"/>
    <w:rsid w:val="00446F69"/>
    <w:rsid w:val="00456B64"/>
    <w:rsid w:val="00462F7E"/>
    <w:rsid w:val="004658FD"/>
    <w:rsid w:val="0046615B"/>
    <w:rsid w:val="004663EC"/>
    <w:rsid w:val="00470D75"/>
    <w:rsid w:val="0047214F"/>
    <w:rsid w:val="0047220A"/>
    <w:rsid w:val="00476C05"/>
    <w:rsid w:val="004838C7"/>
    <w:rsid w:val="00483DF9"/>
    <w:rsid w:val="004908D9"/>
    <w:rsid w:val="004926CC"/>
    <w:rsid w:val="004960E3"/>
    <w:rsid w:val="004A0580"/>
    <w:rsid w:val="004A2A99"/>
    <w:rsid w:val="004A572D"/>
    <w:rsid w:val="004B1279"/>
    <w:rsid w:val="004B3505"/>
    <w:rsid w:val="004B3572"/>
    <w:rsid w:val="004B5B8C"/>
    <w:rsid w:val="004B6CB7"/>
    <w:rsid w:val="004C0040"/>
    <w:rsid w:val="004C0B9E"/>
    <w:rsid w:val="004C1700"/>
    <w:rsid w:val="004C4427"/>
    <w:rsid w:val="004C44D7"/>
    <w:rsid w:val="004D096A"/>
    <w:rsid w:val="004D610F"/>
    <w:rsid w:val="004E644E"/>
    <w:rsid w:val="004F27EB"/>
    <w:rsid w:val="004F3B71"/>
    <w:rsid w:val="004F4A42"/>
    <w:rsid w:val="004F6948"/>
    <w:rsid w:val="00503315"/>
    <w:rsid w:val="00504DD3"/>
    <w:rsid w:val="0051229E"/>
    <w:rsid w:val="0051299E"/>
    <w:rsid w:val="00512D47"/>
    <w:rsid w:val="005145CA"/>
    <w:rsid w:val="005201D7"/>
    <w:rsid w:val="005221A7"/>
    <w:rsid w:val="005257AF"/>
    <w:rsid w:val="00526DBA"/>
    <w:rsid w:val="00526FDF"/>
    <w:rsid w:val="00527301"/>
    <w:rsid w:val="00527418"/>
    <w:rsid w:val="00533BA6"/>
    <w:rsid w:val="0053624D"/>
    <w:rsid w:val="00542266"/>
    <w:rsid w:val="005442F6"/>
    <w:rsid w:val="005454F8"/>
    <w:rsid w:val="005468B2"/>
    <w:rsid w:val="00551A2A"/>
    <w:rsid w:val="00551E5E"/>
    <w:rsid w:val="005556BA"/>
    <w:rsid w:val="00555AB1"/>
    <w:rsid w:val="0056741B"/>
    <w:rsid w:val="00567C14"/>
    <w:rsid w:val="0057135C"/>
    <w:rsid w:val="00572A31"/>
    <w:rsid w:val="00573430"/>
    <w:rsid w:val="005736B6"/>
    <w:rsid w:val="00575B69"/>
    <w:rsid w:val="00584973"/>
    <w:rsid w:val="00584D2F"/>
    <w:rsid w:val="005877A3"/>
    <w:rsid w:val="00591C10"/>
    <w:rsid w:val="005922D6"/>
    <w:rsid w:val="00595E35"/>
    <w:rsid w:val="00597C4C"/>
    <w:rsid w:val="005A1517"/>
    <w:rsid w:val="005A1805"/>
    <w:rsid w:val="005A28FB"/>
    <w:rsid w:val="005A4910"/>
    <w:rsid w:val="005A4C18"/>
    <w:rsid w:val="005C519E"/>
    <w:rsid w:val="005C54AF"/>
    <w:rsid w:val="005C59AD"/>
    <w:rsid w:val="005D0BD6"/>
    <w:rsid w:val="005D2445"/>
    <w:rsid w:val="005D3F82"/>
    <w:rsid w:val="005E0536"/>
    <w:rsid w:val="005E09E3"/>
    <w:rsid w:val="005E1712"/>
    <w:rsid w:val="005E663D"/>
    <w:rsid w:val="005F5022"/>
    <w:rsid w:val="005F7F06"/>
    <w:rsid w:val="0060163A"/>
    <w:rsid w:val="00601695"/>
    <w:rsid w:val="00601F3C"/>
    <w:rsid w:val="0060341D"/>
    <w:rsid w:val="00613C0F"/>
    <w:rsid w:val="006141D5"/>
    <w:rsid w:val="00616D2D"/>
    <w:rsid w:val="006302CB"/>
    <w:rsid w:val="0063092F"/>
    <w:rsid w:val="00630ACB"/>
    <w:rsid w:val="00632460"/>
    <w:rsid w:val="00633ABB"/>
    <w:rsid w:val="00643776"/>
    <w:rsid w:val="00644173"/>
    <w:rsid w:val="006443B8"/>
    <w:rsid w:val="006455F3"/>
    <w:rsid w:val="0065168D"/>
    <w:rsid w:val="006529E9"/>
    <w:rsid w:val="00652A34"/>
    <w:rsid w:val="00657633"/>
    <w:rsid w:val="00665D3C"/>
    <w:rsid w:val="00665E01"/>
    <w:rsid w:val="00667CBD"/>
    <w:rsid w:val="006843D0"/>
    <w:rsid w:val="006859C7"/>
    <w:rsid w:val="0069064C"/>
    <w:rsid w:val="00691A4C"/>
    <w:rsid w:val="00691CFA"/>
    <w:rsid w:val="0069232A"/>
    <w:rsid w:val="00693C47"/>
    <w:rsid w:val="006951CB"/>
    <w:rsid w:val="006A5133"/>
    <w:rsid w:val="006A633E"/>
    <w:rsid w:val="006B2BC8"/>
    <w:rsid w:val="006B5216"/>
    <w:rsid w:val="006B5A99"/>
    <w:rsid w:val="006B7C85"/>
    <w:rsid w:val="006D15EE"/>
    <w:rsid w:val="006D6543"/>
    <w:rsid w:val="006E0A75"/>
    <w:rsid w:val="006E1CED"/>
    <w:rsid w:val="006F6443"/>
    <w:rsid w:val="00700781"/>
    <w:rsid w:val="0070448D"/>
    <w:rsid w:val="00704644"/>
    <w:rsid w:val="00704CBC"/>
    <w:rsid w:val="00705BD4"/>
    <w:rsid w:val="0071381B"/>
    <w:rsid w:val="0071624A"/>
    <w:rsid w:val="0071732C"/>
    <w:rsid w:val="00724B6B"/>
    <w:rsid w:val="00724D09"/>
    <w:rsid w:val="00724E9A"/>
    <w:rsid w:val="0072537A"/>
    <w:rsid w:val="007318A4"/>
    <w:rsid w:val="00733028"/>
    <w:rsid w:val="007335F2"/>
    <w:rsid w:val="0073733E"/>
    <w:rsid w:val="00740D82"/>
    <w:rsid w:val="007412A4"/>
    <w:rsid w:val="00741306"/>
    <w:rsid w:val="007504C4"/>
    <w:rsid w:val="00760043"/>
    <w:rsid w:val="00762CFE"/>
    <w:rsid w:val="00763449"/>
    <w:rsid w:val="00764152"/>
    <w:rsid w:val="00773459"/>
    <w:rsid w:val="007801BF"/>
    <w:rsid w:val="007932DD"/>
    <w:rsid w:val="007971B5"/>
    <w:rsid w:val="007A469A"/>
    <w:rsid w:val="007B1D63"/>
    <w:rsid w:val="007B3F65"/>
    <w:rsid w:val="007B694C"/>
    <w:rsid w:val="007C02A1"/>
    <w:rsid w:val="007C164F"/>
    <w:rsid w:val="007C3A51"/>
    <w:rsid w:val="007D658E"/>
    <w:rsid w:val="007D718B"/>
    <w:rsid w:val="007D7AD2"/>
    <w:rsid w:val="007E3C28"/>
    <w:rsid w:val="007E5DE9"/>
    <w:rsid w:val="007F12BB"/>
    <w:rsid w:val="007F5BF0"/>
    <w:rsid w:val="007F5C89"/>
    <w:rsid w:val="007F7480"/>
    <w:rsid w:val="00805FA1"/>
    <w:rsid w:val="0080625C"/>
    <w:rsid w:val="008109F4"/>
    <w:rsid w:val="00810B7D"/>
    <w:rsid w:val="00816B81"/>
    <w:rsid w:val="008209B0"/>
    <w:rsid w:val="0082605F"/>
    <w:rsid w:val="00827FF4"/>
    <w:rsid w:val="00833F8F"/>
    <w:rsid w:val="0083402A"/>
    <w:rsid w:val="0083526E"/>
    <w:rsid w:val="0083620F"/>
    <w:rsid w:val="00837D22"/>
    <w:rsid w:val="008428EA"/>
    <w:rsid w:val="0084661D"/>
    <w:rsid w:val="00847152"/>
    <w:rsid w:val="0085004A"/>
    <w:rsid w:val="00857DED"/>
    <w:rsid w:val="008635EF"/>
    <w:rsid w:val="008718CF"/>
    <w:rsid w:val="00881723"/>
    <w:rsid w:val="00883713"/>
    <w:rsid w:val="00890AEC"/>
    <w:rsid w:val="00892409"/>
    <w:rsid w:val="008A15B3"/>
    <w:rsid w:val="008A2184"/>
    <w:rsid w:val="008B01FD"/>
    <w:rsid w:val="008B5E6F"/>
    <w:rsid w:val="008B613A"/>
    <w:rsid w:val="008C7B70"/>
    <w:rsid w:val="008D059F"/>
    <w:rsid w:val="008D0DBF"/>
    <w:rsid w:val="008D742B"/>
    <w:rsid w:val="008D7752"/>
    <w:rsid w:val="008E0058"/>
    <w:rsid w:val="008E77C0"/>
    <w:rsid w:val="008F09D0"/>
    <w:rsid w:val="008F0A28"/>
    <w:rsid w:val="008F508D"/>
    <w:rsid w:val="0090583F"/>
    <w:rsid w:val="00906633"/>
    <w:rsid w:val="009072AE"/>
    <w:rsid w:val="009112DD"/>
    <w:rsid w:val="00911F01"/>
    <w:rsid w:val="009128A5"/>
    <w:rsid w:val="00912AAB"/>
    <w:rsid w:val="009140E6"/>
    <w:rsid w:val="0091486A"/>
    <w:rsid w:val="00920B6E"/>
    <w:rsid w:val="009218C9"/>
    <w:rsid w:val="00921AAD"/>
    <w:rsid w:val="009239C0"/>
    <w:rsid w:val="00923BDA"/>
    <w:rsid w:val="00925227"/>
    <w:rsid w:val="00926F33"/>
    <w:rsid w:val="00927209"/>
    <w:rsid w:val="0093052C"/>
    <w:rsid w:val="0093405A"/>
    <w:rsid w:val="00935DFB"/>
    <w:rsid w:val="00936074"/>
    <w:rsid w:val="0093663C"/>
    <w:rsid w:val="00940554"/>
    <w:rsid w:val="00942B8F"/>
    <w:rsid w:val="0094493A"/>
    <w:rsid w:val="00947C2A"/>
    <w:rsid w:val="00954203"/>
    <w:rsid w:val="009564E2"/>
    <w:rsid w:val="009575EB"/>
    <w:rsid w:val="0096002C"/>
    <w:rsid w:val="00964305"/>
    <w:rsid w:val="00965477"/>
    <w:rsid w:val="00965AA2"/>
    <w:rsid w:val="00966EFB"/>
    <w:rsid w:val="00966FAB"/>
    <w:rsid w:val="00967290"/>
    <w:rsid w:val="00970174"/>
    <w:rsid w:val="00976C24"/>
    <w:rsid w:val="00980A83"/>
    <w:rsid w:val="00981E94"/>
    <w:rsid w:val="009845E6"/>
    <w:rsid w:val="0099203F"/>
    <w:rsid w:val="00993257"/>
    <w:rsid w:val="009937F2"/>
    <w:rsid w:val="0099712F"/>
    <w:rsid w:val="00997201"/>
    <w:rsid w:val="00997B9D"/>
    <w:rsid w:val="009A197C"/>
    <w:rsid w:val="009A4F55"/>
    <w:rsid w:val="009A6632"/>
    <w:rsid w:val="009B0F08"/>
    <w:rsid w:val="009B1159"/>
    <w:rsid w:val="009B461B"/>
    <w:rsid w:val="009B7654"/>
    <w:rsid w:val="009C1394"/>
    <w:rsid w:val="009C1419"/>
    <w:rsid w:val="009C3BD7"/>
    <w:rsid w:val="009C3DCF"/>
    <w:rsid w:val="009C5397"/>
    <w:rsid w:val="009C5B4B"/>
    <w:rsid w:val="009C7339"/>
    <w:rsid w:val="009C7C60"/>
    <w:rsid w:val="009D2A9E"/>
    <w:rsid w:val="009D4788"/>
    <w:rsid w:val="009E0D1E"/>
    <w:rsid w:val="009E2911"/>
    <w:rsid w:val="009E2D71"/>
    <w:rsid w:val="009E4EAB"/>
    <w:rsid w:val="009E5301"/>
    <w:rsid w:val="009E5E83"/>
    <w:rsid w:val="009E670E"/>
    <w:rsid w:val="009F080B"/>
    <w:rsid w:val="009F176B"/>
    <w:rsid w:val="009F4B99"/>
    <w:rsid w:val="009F625E"/>
    <w:rsid w:val="009F71E4"/>
    <w:rsid w:val="009F7264"/>
    <w:rsid w:val="00A00436"/>
    <w:rsid w:val="00A02B6D"/>
    <w:rsid w:val="00A0538F"/>
    <w:rsid w:val="00A0604E"/>
    <w:rsid w:val="00A10A5B"/>
    <w:rsid w:val="00A11A40"/>
    <w:rsid w:val="00A16F3B"/>
    <w:rsid w:val="00A17D5E"/>
    <w:rsid w:val="00A22341"/>
    <w:rsid w:val="00A270CF"/>
    <w:rsid w:val="00A27670"/>
    <w:rsid w:val="00A27E35"/>
    <w:rsid w:val="00A36E2B"/>
    <w:rsid w:val="00A40207"/>
    <w:rsid w:val="00A41333"/>
    <w:rsid w:val="00A41C3C"/>
    <w:rsid w:val="00A46D04"/>
    <w:rsid w:val="00A50E1A"/>
    <w:rsid w:val="00A53003"/>
    <w:rsid w:val="00A57398"/>
    <w:rsid w:val="00A5792D"/>
    <w:rsid w:val="00A60C0E"/>
    <w:rsid w:val="00A61C94"/>
    <w:rsid w:val="00A71E4E"/>
    <w:rsid w:val="00A75AB6"/>
    <w:rsid w:val="00A81BC4"/>
    <w:rsid w:val="00A82A13"/>
    <w:rsid w:val="00A9123B"/>
    <w:rsid w:val="00A97076"/>
    <w:rsid w:val="00AA03AD"/>
    <w:rsid w:val="00AA5111"/>
    <w:rsid w:val="00AA6867"/>
    <w:rsid w:val="00AA6AE2"/>
    <w:rsid w:val="00AB0F3A"/>
    <w:rsid w:val="00AB27EF"/>
    <w:rsid w:val="00AB7E81"/>
    <w:rsid w:val="00AC0867"/>
    <w:rsid w:val="00AC0E5D"/>
    <w:rsid w:val="00AC6822"/>
    <w:rsid w:val="00AD5E55"/>
    <w:rsid w:val="00AE1ADE"/>
    <w:rsid w:val="00AE6E8D"/>
    <w:rsid w:val="00AF371B"/>
    <w:rsid w:val="00AF497C"/>
    <w:rsid w:val="00AF58FB"/>
    <w:rsid w:val="00AF7CC4"/>
    <w:rsid w:val="00B03425"/>
    <w:rsid w:val="00B0349F"/>
    <w:rsid w:val="00B07CEC"/>
    <w:rsid w:val="00B114DF"/>
    <w:rsid w:val="00B14796"/>
    <w:rsid w:val="00B218E8"/>
    <w:rsid w:val="00B274D3"/>
    <w:rsid w:val="00B3164B"/>
    <w:rsid w:val="00B33572"/>
    <w:rsid w:val="00B34329"/>
    <w:rsid w:val="00B3450A"/>
    <w:rsid w:val="00B35229"/>
    <w:rsid w:val="00B42DC0"/>
    <w:rsid w:val="00B43D6F"/>
    <w:rsid w:val="00B51D45"/>
    <w:rsid w:val="00B60162"/>
    <w:rsid w:val="00B608C0"/>
    <w:rsid w:val="00B65399"/>
    <w:rsid w:val="00B65B3B"/>
    <w:rsid w:val="00B6775E"/>
    <w:rsid w:val="00B7045B"/>
    <w:rsid w:val="00B7459D"/>
    <w:rsid w:val="00B7611D"/>
    <w:rsid w:val="00B81ED0"/>
    <w:rsid w:val="00B86080"/>
    <w:rsid w:val="00B94B10"/>
    <w:rsid w:val="00B97C8C"/>
    <w:rsid w:val="00BA1428"/>
    <w:rsid w:val="00BA20EE"/>
    <w:rsid w:val="00BA299F"/>
    <w:rsid w:val="00BA5F5E"/>
    <w:rsid w:val="00BA75B0"/>
    <w:rsid w:val="00BA797B"/>
    <w:rsid w:val="00BB41D7"/>
    <w:rsid w:val="00BC1B4F"/>
    <w:rsid w:val="00BC57A3"/>
    <w:rsid w:val="00BD1E6A"/>
    <w:rsid w:val="00BD3343"/>
    <w:rsid w:val="00BE2BB5"/>
    <w:rsid w:val="00BE465D"/>
    <w:rsid w:val="00BE5779"/>
    <w:rsid w:val="00BE69CB"/>
    <w:rsid w:val="00BE75F4"/>
    <w:rsid w:val="00BF0603"/>
    <w:rsid w:val="00BF145A"/>
    <w:rsid w:val="00BF1598"/>
    <w:rsid w:val="00BF4C56"/>
    <w:rsid w:val="00C01C4D"/>
    <w:rsid w:val="00C05623"/>
    <w:rsid w:val="00C07FEF"/>
    <w:rsid w:val="00C12AAE"/>
    <w:rsid w:val="00C145D8"/>
    <w:rsid w:val="00C21AA0"/>
    <w:rsid w:val="00C25D30"/>
    <w:rsid w:val="00C311C6"/>
    <w:rsid w:val="00C32C8A"/>
    <w:rsid w:val="00C3410E"/>
    <w:rsid w:val="00C36F34"/>
    <w:rsid w:val="00C427FE"/>
    <w:rsid w:val="00C462EF"/>
    <w:rsid w:val="00C56438"/>
    <w:rsid w:val="00C61B9D"/>
    <w:rsid w:val="00C6443F"/>
    <w:rsid w:val="00C65762"/>
    <w:rsid w:val="00C73DED"/>
    <w:rsid w:val="00C74857"/>
    <w:rsid w:val="00C76FF4"/>
    <w:rsid w:val="00C8654B"/>
    <w:rsid w:val="00C87190"/>
    <w:rsid w:val="00C96A61"/>
    <w:rsid w:val="00CA12AC"/>
    <w:rsid w:val="00CA27F9"/>
    <w:rsid w:val="00CA31F2"/>
    <w:rsid w:val="00CA6154"/>
    <w:rsid w:val="00CB39E4"/>
    <w:rsid w:val="00CB3C59"/>
    <w:rsid w:val="00CB40B7"/>
    <w:rsid w:val="00CB568B"/>
    <w:rsid w:val="00CC11AC"/>
    <w:rsid w:val="00CC2A93"/>
    <w:rsid w:val="00CC452C"/>
    <w:rsid w:val="00CC6A3B"/>
    <w:rsid w:val="00CC795B"/>
    <w:rsid w:val="00CD203A"/>
    <w:rsid w:val="00CD6981"/>
    <w:rsid w:val="00CE1DBE"/>
    <w:rsid w:val="00CE20C1"/>
    <w:rsid w:val="00CE5512"/>
    <w:rsid w:val="00CE5DAB"/>
    <w:rsid w:val="00CE7471"/>
    <w:rsid w:val="00CF0572"/>
    <w:rsid w:val="00CF2206"/>
    <w:rsid w:val="00CF2811"/>
    <w:rsid w:val="00CF5AC9"/>
    <w:rsid w:val="00D1049A"/>
    <w:rsid w:val="00D152CD"/>
    <w:rsid w:val="00D2157C"/>
    <w:rsid w:val="00D2736F"/>
    <w:rsid w:val="00D30904"/>
    <w:rsid w:val="00D30C5D"/>
    <w:rsid w:val="00D3237B"/>
    <w:rsid w:val="00D40B5C"/>
    <w:rsid w:val="00D448A6"/>
    <w:rsid w:val="00D47314"/>
    <w:rsid w:val="00D50C02"/>
    <w:rsid w:val="00D5275A"/>
    <w:rsid w:val="00D5428C"/>
    <w:rsid w:val="00D572BF"/>
    <w:rsid w:val="00D637DE"/>
    <w:rsid w:val="00D6613A"/>
    <w:rsid w:val="00D66B6D"/>
    <w:rsid w:val="00D76863"/>
    <w:rsid w:val="00D7754C"/>
    <w:rsid w:val="00D803A4"/>
    <w:rsid w:val="00D809FD"/>
    <w:rsid w:val="00D868FD"/>
    <w:rsid w:val="00D86CA5"/>
    <w:rsid w:val="00D9446A"/>
    <w:rsid w:val="00D9735C"/>
    <w:rsid w:val="00DA045D"/>
    <w:rsid w:val="00DA0F38"/>
    <w:rsid w:val="00DA4F11"/>
    <w:rsid w:val="00DA66CA"/>
    <w:rsid w:val="00DB1E0A"/>
    <w:rsid w:val="00DB575F"/>
    <w:rsid w:val="00DB693A"/>
    <w:rsid w:val="00DB7B88"/>
    <w:rsid w:val="00DC3116"/>
    <w:rsid w:val="00DC36DC"/>
    <w:rsid w:val="00DC4AD2"/>
    <w:rsid w:val="00DC69D0"/>
    <w:rsid w:val="00DC7990"/>
    <w:rsid w:val="00DD1C2C"/>
    <w:rsid w:val="00DD2AB5"/>
    <w:rsid w:val="00DD39B8"/>
    <w:rsid w:val="00DD46B2"/>
    <w:rsid w:val="00DD46E4"/>
    <w:rsid w:val="00DD74C2"/>
    <w:rsid w:val="00DE1681"/>
    <w:rsid w:val="00DE4099"/>
    <w:rsid w:val="00DE4FD8"/>
    <w:rsid w:val="00DE5FD5"/>
    <w:rsid w:val="00DE6248"/>
    <w:rsid w:val="00E01D5F"/>
    <w:rsid w:val="00E07D28"/>
    <w:rsid w:val="00E10834"/>
    <w:rsid w:val="00E12731"/>
    <w:rsid w:val="00E16B76"/>
    <w:rsid w:val="00E21B5B"/>
    <w:rsid w:val="00E25C97"/>
    <w:rsid w:val="00E27D36"/>
    <w:rsid w:val="00E304BB"/>
    <w:rsid w:val="00E32DD3"/>
    <w:rsid w:val="00E32F1D"/>
    <w:rsid w:val="00E357E3"/>
    <w:rsid w:val="00E362C4"/>
    <w:rsid w:val="00E36C66"/>
    <w:rsid w:val="00E40D26"/>
    <w:rsid w:val="00E41122"/>
    <w:rsid w:val="00E41688"/>
    <w:rsid w:val="00E50801"/>
    <w:rsid w:val="00E651FA"/>
    <w:rsid w:val="00E675E8"/>
    <w:rsid w:val="00E74A39"/>
    <w:rsid w:val="00E7584A"/>
    <w:rsid w:val="00E75E0F"/>
    <w:rsid w:val="00E7759C"/>
    <w:rsid w:val="00E83AE7"/>
    <w:rsid w:val="00E857CF"/>
    <w:rsid w:val="00E93954"/>
    <w:rsid w:val="00EA0C94"/>
    <w:rsid w:val="00EA4FF4"/>
    <w:rsid w:val="00EA6D05"/>
    <w:rsid w:val="00EB3404"/>
    <w:rsid w:val="00EC311E"/>
    <w:rsid w:val="00EC3C0A"/>
    <w:rsid w:val="00EC42A5"/>
    <w:rsid w:val="00EC5988"/>
    <w:rsid w:val="00EC5A2E"/>
    <w:rsid w:val="00EC745A"/>
    <w:rsid w:val="00ED21CE"/>
    <w:rsid w:val="00ED71A0"/>
    <w:rsid w:val="00EE057D"/>
    <w:rsid w:val="00EF31A7"/>
    <w:rsid w:val="00EF469E"/>
    <w:rsid w:val="00EF4CA5"/>
    <w:rsid w:val="00EF4E37"/>
    <w:rsid w:val="00F048EA"/>
    <w:rsid w:val="00F10289"/>
    <w:rsid w:val="00F10F68"/>
    <w:rsid w:val="00F12A4C"/>
    <w:rsid w:val="00F15EF0"/>
    <w:rsid w:val="00F165AF"/>
    <w:rsid w:val="00F2429B"/>
    <w:rsid w:val="00F260F4"/>
    <w:rsid w:val="00F2671B"/>
    <w:rsid w:val="00F26DC0"/>
    <w:rsid w:val="00F3118A"/>
    <w:rsid w:val="00F34061"/>
    <w:rsid w:val="00F350A6"/>
    <w:rsid w:val="00F37051"/>
    <w:rsid w:val="00F3788B"/>
    <w:rsid w:val="00F4240F"/>
    <w:rsid w:val="00F44555"/>
    <w:rsid w:val="00F47BAF"/>
    <w:rsid w:val="00F51B12"/>
    <w:rsid w:val="00F52FB3"/>
    <w:rsid w:val="00F5355D"/>
    <w:rsid w:val="00F5398B"/>
    <w:rsid w:val="00F53D4B"/>
    <w:rsid w:val="00F613E5"/>
    <w:rsid w:val="00F65521"/>
    <w:rsid w:val="00F659D0"/>
    <w:rsid w:val="00F73137"/>
    <w:rsid w:val="00F74232"/>
    <w:rsid w:val="00F7507C"/>
    <w:rsid w:val="00F77532"/>
    <w:rsid w:val="00F804AA"/>
    <w:rsid w:val="00F8089A"/>
    <w:rsid w:val="00F83883"/>
    <w:rsid w:val="00F91B4E"/>
    <w:rsid w:val="00F93247"/>
    <w:rsid w:val="00FA1750"/>
    <w:rsid w:val="00FA21F7"/>
    <w:rsid w:val="00FA5253"/>
    <w:rsid w:val="00FA6707"/>
    <w:rsid w:val="00FA72EF"/>
    <w:rsid w:val="00FB464C"/>
    <w:rsid w:val="00FC0107"/>
    <w:rsid w:val="00FD36E3"/>
    <w:rsid w:val="00FD3E04"/>
    <w:rsid w:val="00FD4173"/>
    <w:rsid w:val="00FD702E"/>
    <w:rsid w:val="00FD793F"/>
    <w:rsid w:val="00FE1AAE"/>
    <w:rsid w:val="00FE1B87"/>
    <w:rsid w:val="00FE6AA5"/>
    <w:rsid w:val="00FE7614"/>
    <w:rsid w:val="00FF081A"/>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21" Type="http://schemas.openxmlformats.org/officeDocument/2006/relationships/image" Target="media/image12.png"/><Relationship Id="rId47" Type="http://schemas.openxmlformats.org/officeDocument/2006/relationships/image" Target="media/image250.png"/><Relationship Id="rId50" Type="http://schemas.openxmlformats.org/officeDocument/2006/relationships/image" Target="media/image20.png"/><Relationship Id="rId55" Type="http://schemas.openxmlformats.org/officeDocument/2006/relationships/image" Target="media/image27.png"/><Relationship Id="rId63" Type="http://schemas.openxmlformats.org/officeDocument/2006/relationships/image" Target="media/image35.jpeg"/><Relationship Id="rId68" Type="http://schemas.openxmlformats.org/officeDocument/2006/relationships/image" Target="media/image40.png"/><Relationship Id="rId76" Type="http://schemas.openxmlformats.org/officeDocument/2006/relationships/image" Target="media/image48.emf"/><Relationship Id="rId84" Type="http://schemas.openxmlformats.org/officeDocument/2006/relationships/image" Target="media/image56.emf"/><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45" Type="http://schemas.openxmlformats.org/officeDocument/2006/relationships/image" Target="media/image23.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emf"/><Relationship Id="rId79" Type="http://schemas.openxmlformats.org/officeDocument/2006/relationships/image" Target="media/image51.emf"/><Relationship Id="rId8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49" Type="http://schemas.openxmlformats.org/officeDocument/2006/relationships/image" Target="media/image19.png"/><Relationship Id="rId57" Type="http://schemas.openxmlformats.org/officeDocument/2006/relationships/image" Target="media/image29.png"/><Relationship Id="rId61" Type="http://schemas.openxmlformats.org/officeDocument/2006/relationships/image" Target="media/image33.png"/><Relationship Id="rId82" Type="http://schemas.openxmlformats.org/officeDocument/2006/relationships/image" Target="media/image54.emf"/><Relationship Id="rId10" Type="http://schemas.microsoft.com/office/2011/relationships/commentsExtended" Target="commentsExtended.xml"/><Relationship Id="rId19" Type="http://schemas.openxmlformats.org/officeDocument/2006/relationships/image" Target="media/image10.png"/><Relationship Id="rId52" Type="http://schemas.openxmlformats.org/officeDocument/2006/relationships/image" Target="media/image22.png"/><Relationship Id="rId60" Type="http://schemas.openxmlformats.org/officeDocument/2006/relationships/image" Target="media/image32.png"/><Relationship Id="rId65" Type="http://schemas.openxmlformats.org/officeDocument/2006/relationships/image" Target="media/image37.jpeg"/><Relationship Id="rId73" Type="http://schemas.openxmlformats.org/officeDocument/2006/relationships/image" Target="media/image45.png"/><Relationship Id="rId78" Type="http://schemas.openxmlformats.org/officeDocument/2006/relationships/image" Target="media/image50.emf"/><Relationship Id="rId81" Type="http://schemas.openxmlformats.org/officeDocument/2006/relationships/image" Target="media/image53.emf"/><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48" Type="http://schemas.openxmlformats.org/officeDocument/2006/relationships/image" Target="media/image260.png"/><Relationship Id="rId56" Type="http://schemas.openxmlformats.org/officeDocument/2006/relationships/image" Target="media/image28.png"/><Relationship Id="rId64" Type="http://schemas.openxmlformats.org/officeDocument/2006/relationships/image" Target="media/image36.jpeg"/><Relationship Id="rId69" Type="http://schemas.openxmlformats.org/officeDocument/2006/relationships/image" Target="media/image41.png"/><Relationship Id="rId77" Type="http://schemas.openxmlformats.org/officeDocument/2006/relationships/image" Target="media/image49.emf"/><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1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emf"/><Relationship Id="rId83" Type="http://schemas.openxmlformats.org/officeDocument/2006/relationships/image" Target="media/image55.emf"/><Relationship Id="rId88" Type="http://schemas.microsoft.com/office/2011/relationships/people" Target="peop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7</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41</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25</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26</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4</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52</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37</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36</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42</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46</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45</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44</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49</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48</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47</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10</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1</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13</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15</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16</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12</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14</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8</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11</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50</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43</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9</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22</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6</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24</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28</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2</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3</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23</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20</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17</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18</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19</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21</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53</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54</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34</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33</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35</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51</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29</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30</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38</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32</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31</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39</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40</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5</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55</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27</b:RefOrder>
  </b:Source>
</b:Sources>
</file>

<file path=customXml/itemProps1.xml><?xml version="1.0" encoding="utf-8"?>
<ds:datastoreItem xmlns:ds="http://schemas.openxmlformats.org/officeDocument/2006/customXml" ds:itemID="{B178017C-AC3F-4840-8A53-CB23DE2E5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8201</TotalTime>
  <Pages>125</Pages>
  <Words>28570</Words>
  <Characters>157138</Characters>
  <Application>Microsoft Office Word</Application>
  <DocSecurity>0</DocSecurity>
  <Lines>1309</Lines>
  <Paragraphs>370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185338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andres camilo santana bohorquez</cp:lastModifiedBy>
  <cp:revision>117</cp:revision>
  <cp:lastPrinted>2016-09-05T19:37:00Z</cp:lastPrinted>
  <dcterms:created xsi:type="dcterms:W3CDTF">2016-11-13T19:10:00Z</dcterms:created>
  <dcterms:modified xsi:type="dcterms:W3CDTF">2017-02-20T05:14:00Z</dcterms:modified>
</cp:coreProperties>
</file>