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6A5535ED" w14:textId="77777777" w:rsidR="000F0B8C" w:rsidRPr="000F0B8C"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092655" w:history="1">
            <w:r w:rsidR="000F0B8C" w:rsidRPr="000F0B8C">
              <w:rPr>
                <w:rStyle w:val="Hipervnculo"/>
                <w:rFonts w:ascii="LM Roman 10" w:hAnsi="LM Roman 10" w:cs="Times New Roman"/>
                <w:noProof/>
              </w:rPr>
              <w:t>RESUMEN EJECUTIVO</w:t>
            </w:r>
            <w:r w:rsidR="000F0B8C" w:rsidRPr="000F0B8C">
              <w:rPr>
                <w:rFonts w:ascii="LM Roman 10" w:hAnsi="LM Roman 10"/>
                <w:noProof/>
                <w:webHidden/>
              </w:rPr>
              <w:tab/>
            </w:r>
            <w:r w:rsidR="000F0B8C" w:rsidRPr="000F0B8C">
              <w:rPr>
                <w:rFonts w:ascii="LM Roman 10" w:hAnsi="LM Roman 10"/>
                <w:noProof/>
                <w:webHidden/>
              </w:rPr>
              <w:fldChar w:fldCharType="begin"/>
            </w:r>
            <w:r w:rsidR="000F0B8C" w:rsidRPr="000F0B8C">
              <w:rPr>
                <w:rFonts w:ascii="LM Roman 10" w:hAnsi="LM Roman 10"/>
                <w:noProof/>
                <w:webHidden/>
              </w:rPr>
              <w:instrText xml:space="preserve"> PAGEREF _Toc475092655 \h </w:instrText>
            </w:r>
            <w:r w:rsidR="000F0B8C" w:rsidRPr="000F0B8C">
              <w:rPr>
                <w:rFonts w:ascii="LM Roman 10" w:hAnsi="LM Roman 10"/>
                <w:noProof/>
                <w:webHidden/>
              </w:rPr>
            </w:r>
            <w:r w:rsidR="000F0B8C" w:rsidRPr="000F0B8C">
              <w:rPr>
                <w:rFonts w:ascii="LM Roman 10" w:hAnsi="LM Roman 10"/>
                <w:noProof/>
                <w:webHidden/>
              </w:rPr>
              <w:fldChar w:fldCharType="separate"/>
            </w:r>
            <w:r w:rsidR="000F0B8C" w:rsidRPr="000F0B8C">
              <w:rPr>
                <w:rFonts w:ascii="LM Roman 10" w:hAnsi="LM Roman 10"/>
                <w:noProof/>
                <w:webHidden/>
              </w:rPr>
              <w:t>12</w:t>
            </w:r>
            <w:r w:rsidR="000F0B8C" w:rsidRPr="000F0B8C">
              <w:rPr>
                <w:rFonts w:ascii="LM Roman 10" w:hAnsi="LM Roman 10"/>
                <w:noProof/>
                <w:webHidden/>
              </w:rPr>
              <w:fldChar w:fldCharType="end"/>
            </w:r>
          </w:hyperlink>
        </w:p>
        <w:p w14:paraId="6202AC32" w14:textId="77777777" w:rsidR="000F0B8C" w:rsidRPr="000F0B8C" w:rsidRDefault="000F0B8C">
          <w:pPr>
            <w:pStyle w:val="TDC1"/>
            <w:tabs>
              <w:tab w:val="left" w:pos="440"/>
              <w:tab w:val="right" w:pos="8828"/>
            </w:tabs>
            <w:rPr>
              <w:rFonts w:ascii="LM Roman 10" w:eastAsiaTheme="minorEastAsia" w:hAnsi="LM Roman 10" w:cstheme="minorBidi"/>
              <w:noProof/>
              <w:color w:val="auto"/>
              <w:sz w:val="22"/>
              <w:lang w:val="es-ES" w:eastAsia="es-ES"/>
            </w:rPr>
          </w:pPr>
          <w:hyperlink w:anchor="_Toc475092656" w:history="1">
            <w:r w:rsidRPr="000F0B8C">
              <w:rPr>
                <w:rStyle w:val="Hipervnculo"/>
                <w:rFonts w:ascii="LM Roman 10" w:hAnsi="LM Roman 10"/>
                <w:b/>
                <w:noProof/>
              </w:rPr>
              <w:t>1.</w:t>
            </w:r>
            <w:r w:rsidRPr="000F0B8C">
              <w:rPr>
                <w:rFonts w:ascii="LM Roman 10" w:eastAsiaTheme="minorEastAsia" w:hAnsi="LM Roman 10" w:cstheme="minorBidi"/>
                <w:noProof/>
                <w:color w:val="auto"/>
                <w:sz w:val="22"/>
                <w:lang w:val="es-ES" w:eastAsia="es-ES"/>
              </w:rPr>
              <w:tab/>
            </w:r>
            <w:r w:rsidRPr="000F0B8C">
              <w:rPr>
                <w:rStyle w:val="Hipervnculo"/>
                <w:rFonts w:ascii="LM Roman 10" w:hAnsi="LM Roman 10"/>
                <w:b/>
                <w:noProof/>
              </w:rPr>
              <w:t>INTRODUCCIÓN</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_Toc475092656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13</w:t>
            </w:r>
            <w:r w:rsidRPr="000F0B8C">
              <w:rPr>
                <w:rFonts w:ascii="LM Roman 10" w:hAnsi="LM Roman 10"/>
                <w:noProof/>
                <w:webHidden/>
              </w:rPr>
              <w:fldChar w:fldCharType="end"/>
            </w:r>
          </w:hyperlink>
        </w:p>
        <w:p w14:paraId="1B94F7F9"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657" w:history="1">
            <w:r w:rsidRPr="000F0B8C">
              <w:rPr>
                <w:rStyle w:val="Hipervnculo"/>
                <w:rFonts w:ascii="LM Roman 10" w:hAnsi="LM Roman 10"/>
                <w:noProof/>
              </w:rPr>
              <w:t>1.1.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PLANTEAMIENTO DEL PROBLEMA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_Toc475092657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14</w:t>
            </w:r>
            <w:r w:rsidRPr="000F0B8C">
              <w:rPr>
                <w:rFonts w:ascii="LM Roman 10" w:hAnsi="LM Roman 10"/>
                <w:noProof/>
                <w:webHidden/>
              </w:rPr>
              <w:fldChar w:fldCharType="end"/>
            </w:r>
          </w:hyperlink>
        </w:p>
        <w:p w14:paraId="3CF9BDF6"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658" w:history="1">
            <w:r w:rsidRPr="000F0B8C">
              <w:rPr>
                <w:rStyle w:val="Hipervnculo"/>
                <w:rFonts w:ascii="LM Roman 10" w:eastAsiaTheme="majorEastAsia" w:hAnsi="LM Roman 10" w:cs="Arial"/>
                <w:noProof/>
                <w:lang w:eastAsia="en-US"/>
              </w:rPr>
              <w:t>1.2.</w:t>
            </w:r>
            <w:r w:rsidRPr="000F0B8C">
              <w:rPr>
                <w:rFonts w:ascii="LM Roman 10" w:eastAsiaTheme="minorEastAsia" w:hAnsi="LM Roman 10" w:cstheme="minorBidi"/>
                <w:noProof/>
                <w:color w:val="auto"/>
                <w:lang w:val="es-ES" w:eastAsia="es-ES"/>
              </w:rPr>
              <w:tab/>
            </w:r>
            <w:r w:rsidRPr="000F0B8C">
              <w:rPr>
                <w:rStyle w:val="Hipervnculo"/>
                <w:rFonts w:ascii="LM Roman 10" w:eastAsiaTheme="majorEastAsia" w:hAnsi="LM Roman 10" w:cs="Arial"/>
                <w:noProof/>
                <w:lang w:eastAsia="en-US"/>
              </w:rPr>
              <w:t>OBJETIVOS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_Toc475092658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16</w:t>
            </w:r>
            <w:r w:rsidRPr="000F0B8C">
              <w:rPr>
                <w:rFonts w:ascii="LM Roman 10" w:hAnsi="LM Roman 10"/>
                <w:noProof/>
                <w:webHidden/>
              </w:rPr>
              <w:fldChar w:fldCharType="end"/>
            </w:r>
          </w:hyperlink>
        </w:p>
        <w:p w14:paraId="53F94A2D"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659" w:history="1">
            <w:r w:rsidRPr="000F0B8C">
              <w:rPr>
                <w:rStyle w:val="Hipervnculo"/>
                <w:rFonts w:ascii="LM Roman 10" w:eastAsiaTheme="majorEastAsia" w:hAnsi="LM Roman 10" w:cs="Arial"/>
                <w:noProof/>
                <w:lang w:eastAsia="en-US"/>
              </w:rPr>
              <w:t>1.2.1.</w:t>
            </w:r>
            <w:r w:rsidRPr="000F0B8C">
              <w:rPr>
                <w:rFonts w:ascii="LM Roman 10" w:eastAsiaTheme="minorEastAsia" w:hAnsi="LM Roman 10" w:cstheme="minorBidi"/>
                <w:noProof/>
                <w:color w:val="auto"/>
                <w:lang w:val="es-ES" w:eastAsia="es-ES"/>
              </w:rPr>
              <w:tab/>
            </w:r>
            <w:r w:rsidRPr="000F0B8C">
              <w:rPr>
                <w:rStyle w:val="Hipervnculo"/>
                <w:rFonts w:ascii="LM Roman 10" w:eastAsiaTheme="majorEastAsia" w:hAnsi="LM Roman 10" w:cs="Arial"/>
                <w:noProof/>
                <w:lang w:eastAsia="en-US"/>
              </w:rPr>
              <w:t>Objetivo General.</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_Toc475092659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16</w:t>
            </w:r>
            <w:r w:rsidRPr="000F0B8C">
              <w:rPr>
                <w:rFonts w:ascii="LM Roman 10" w:hAnsi="LM Roman 10"/>
                <w:noProof/>
                <w:webHidden/>
              </w:rPr>
              <w:fldChar w:fldCharType="end"/>
            </w:r>
          </w:hyperlink>
        </w:p>
        <w:p w14:paraId="1D9F88F3"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660" w:history="1">
            <w:r w:rsidRPr="000F0B8C">
              <w:rPr>
                <w:rStyle w:val="Hipervnculo"/>
                <w:rFonts w:ascii="LM Roman 10" w:eastAsiaTheme="majorEastAsia" w:hAnsi="LM Roman 10" w:cs="Arial"/>
                <w:noProof/>
                <w:lang w:eastAsia="en-US"/>
              </w:rPr>
              <w:t>1.2.2.</w:t>
            </w:r>
            <w:r w:rsidRPr="000F0B8C">
              <w:rPr>
                <w:rFonts w:ascii="LM Roman 10" w:eastAsiaTheme="minorEastAsia" w:hAnsi="LM Roman 10" w:cstheme="minorBidi"/>
                <w:noProof/>
                <w:color w:val="auto"/>
                <w:lang w:val="es-ES" w:eastAsia="es-ES"/>
              </w:rPr>
              <w:tab/>
            </w:r>
            <w:r w:rsidRPr="000F0B8C">
              <w:rPr>
                <w:rStyle w:val="Hipervnculo"/>
                <w:rFonts w:ascii="LM Roman 10" w:eastAsiaTheme="majorEastAsia" w:hAnsi="LM Roman 10" w:cs="Arial"/>
                <w:noProof/>
                <w:lang w:eastAsia="en-US"/>
              </w:rPr>
              <w:t>Objetivos Específicos.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_Toc475092660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17</w:t>
            </w:r>
            <w:r w:rsidRPr="000F0B8C">
              <w:rPr>
                <w:rFonts w:ascii="LM Roman 10" w:hAnsi="LM Roman 10"/>
                <w:noProof/>
                <w:webHidden/>
              </w:rPr>
              <w:fldChar w:fldCharType="end"/>
            </w:r>
          </w:hyperlink>
        </w:p>
        <w:p w14:paraId="0C559BA3"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662" w:history="1">
            <w:r w:rsidRPr="000F0B8C">
              <w:rPr>
                <w:rStyle w:val="Hipervnculo"/>
                <w:rFonts w:ascii="LM Roman 10" w:eastAsiaTheme="majorEastAsia" w:hAnsi="LM Roman 10" w:cs="Arial"/>
                <w:noProof/>
                <w:lang w:eastAsia="en-US"/>
              </w:rPr>
              <w:t>1.3.</w:t>
            </w:r>
            <w:r w:rsidRPr="000F0B8C">
              <w:rPr>
                <w:rFonts w:ascii="LM Roman 10" w:eastAsiaTheme="minorEastAsia" w:hAnsi="LM Roman 10" w:cstheme="minorBidi"/>
                <w:noProof/>
                <w:color w:val="auto"/>
                <w:lang w:val="es-ES" w:eastAsia="es-ES"/>
              </w:rPr>
              <w:tab/>
            </w:r>
            <w:r w:rsidRPr="000F0B8C">
              <w:rPr>
                <w:rStyle w:val="Hipervnculo"/>
                <w:rFonts w:ascii="LM Roman 10" w:eastAsiaTheme="majorEastAsia" w:hAnsi="LM Roman 10" w:cs="Arial"/>
                <w:noProof/>
                <w:lang w:eastAsia="en-US"/>
              </w:rPr>
              <w:t>JUSTIFICACIÓN</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_Toc475092662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17</w:t>
            </w:r>
            <w:r w:rsidRPr="000F0B8C">
              <w:rPr>
                <w:rFonts w:ascii="LM Roman 10" w:hAnsi="LM Roman 10"/>
                <w:noProof/>
                <w:webHidden/>
              </w:rPr>
              <w:fldChar w:fldCharType="end"/>
            </w:r>
          </w:hyperlink>
        </w:p>
        <w:p w14:paraId="4B406906" w14:textId="77777777" w:rsidR="000F0B8C" w:rsidRPr="000F0B8C" w:rsidRDefault="000F0B8C">
          <w:pPr>
            <w:pStyle w:val="TDC1"/>
            <w:tabs>
              <w:tab w:val="left" w:pos="440"/>
              <w:tab w:val="right" w:pos="8828"/>
            </w:tabs>
            <w:rPr>
              <w:rFonts w:ascii="LM Roman 10" w:eastAsiaTheme="minorEastAsia" w:hAnsi="LM Roman 10" w:cstheme="minorBidi"/>
              <w:noProof/>
              <w:color w:val="auto"/>
              <w:sz w:val="22"/>
              <w:lang w:val="es-ES" w:eastAsia="es-ES"/>
            </w:rPr>
          </w:pPr>
          <w:hyperlink w:anchor="_Toc475092663" w:history="1">
            <w:r w:rsidRPr="000F0B8C">
              <w:rPr>
                <w:rStyle w:val="Hipervnculo"/>
                <w:rFonts w:ascii="LM Roman 10" w:hAnsi="LM Roman 10" w:cs="Times New Roman"/>
                <w:b/>
                <w:noProof/>
              </w:rPr>
              <w:t>2.</w:t>
            </w:r>
            <w:r w:rsidRPr="000F0B8C">
              <w:rPr>
                <w:rFonts w:ascii="LM Roman 10" w:eastAsiaTheme="minorEastAsia" w:hAnsi="LM Roman 10" w:cstheme="minorBidi"/>
                <w:noProof/>
                <w:color w:val="auto"/>
                <w:sz w:val="22"/>
                <w:lang w:val="es-ES" w:eastAsia="es-ES"/>
              </w:rPr>
              <w:tab/>
            </w:r>
            <w:r w:rsidRPr="000F0B8C">
              <w:rPr>
                <w:rStyle w:val="Hipervnculo"/>
                <w:rFonts w:ascii="LM Roman 10" w:hAnsi="LM Roman 10" w:cs="Times New Roman"/>
                <w:b/>
                <w:noProof/>
              </w:rPr>
              <w:t>MARCO TEÓRICO Y ANTECEDENTES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_Toc475092663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19</w:t>
            </w:r>
            <w:r w:rsidRPr="000F0B8C">
              <w:rPr>
                <w:rFonts w:ascii="LM Roman 10" w:hAnsi="LM Roman 10"/>
                <w:noProof/>
                <w:webHidden/>
              </w:rPr>
              <w:fldChar w:fldCharType="end"/>
            </w:r>
          </w:hyperlink>
        </w:p>
        <w:p w14:paraId="0109D67D"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666" w:history="1">
            <w:r w:rsidRPr="000F0B8C">
              <w:rPr>
                <w:rStyle w:val="Hipervnculo"/>
                <w:rFonts w:ascii="LM Roman 10" w:hAnsi="LM Roman 10"/>
                <w:noProof/>
              </w:rPr>
              <w:t>2.1.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MARCO TEÓRICO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_Toc475092666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20</w:t>
            </w:r>
            <w:r w:rsidRPr="000F0B8C">
              <w:rPr>
                <w:rFonts w:ascii="LM Roman 10" w:hAnsi="LM Roman 10"/>
                <w:noProof/>
                <w:webHidden/>
              </w:rPr>
              <w:fldChar w:fldCharType="end"/>
            </w:r>
          </w:hyperlink>
        </w:p>
        <w:p w14:paraId="71761B93"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667" w:history="1">
            <w:r w:rsidRPr="000F0B8C">
              <w:rPr>
                <w:rStyle w:val="Hipervnculo"/>
                <w:rFonts w:ascii="LM Roman 10" w:hAnsi="LM Roman 10"/>
                <w:noProof/>
              </w:rPr>
              <w:t>2.1.1.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Necesidades Educativas Especiales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_Toc475092667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20</w:t>
            </w:r>
            <w:r w:rsidRPr="000F0B8C">
              <w:rPr>
                <w:rFonts w:ascii="LM Roman 10" w:hAnsi="LM Roman 10"/>
                <w:noProof/>
                <w:webHidden/>
              </w:rPr>
              <w:fldChar w:fldCharType="end"/>
            </w:r>
          </w:hyperlink>
        </w:p>
        <w:p w14:paraId="5B0CD003"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669" w:history="1">
            <w:r w:rsidRPr="000F0B8C">
              <w:rPr>
                <w:rStyle w:val="Hipervnculo"/>
                <w:rFonts w:ascii="LM Roman 10" w:hAnsi="LM Roman 10"/>
                <w:noProof/>
              </w:rPr>
              <w:t>2.1.2.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Game-Based Learning</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_Toc475092669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20</w:t>
            </w:r>
            <w:r w:rsidRPr="000F0B8C">
              <w:rPr>
                <w:rFonts w:ascii="LM Roman 10" w:hAnsi="LM Roman 10"/>
                <w:noProof/>
                <w:webHidden/>
              </w:rPr>
              <w:fldChar w:fldCharType="end"/>
            </w:r>
          </w:hyperlink>
        </w:p>
        <w:p w14:paraId="1594E0FA"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670" w:history="1">
            <w:r w:rsidRPr="000F0B8C">
              <w:rPr>
                <w:rStyle w:val="Hipervnculo"/>
                <w:rFonts w:ascii="LM Roman 10" w:hAnsi="LM Roman 10"/>
                <w:noProof/>
              </w:rPr>
              <w:t>2.1.4.</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ATC (Assistive Technologies For Cognitive Disabilities)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_Toc475092670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21</w:t>
            </w:r>
            <w:r w:rsidRPr="000F0B8C">
              <w:rPr>
                <w:rFonts w:ascii="LM Roman 10" w:hAnsi="LM Roman 10"/>
                <w:noProof/>
                <w:webHidden/>
              </w:rPr>
              <w:fldChar w:fldCharType="end"/>
            </w:r>
          </w:hyperlink>
        </w:p>
        <w:p w14:paraId="0B87A127"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671" w:history="1">
            <w:r w:rsidRPr="000F0B8C">
              <w:rPr>
                <w:rStyle w:val="Hipervnculo"/>
                <w:rFonts w:ascii="LM Roman 10" w:hAnsi="LM Roman 10"/>
                <w:noProof/>
              </w:rPr>
              <w:t>2.1.5.</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Musicoterapia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_Toc475092671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21</w:t>
            </w:r>
            <w:r w:rsidRPr="000F0B8C">
              <w:rPr>
                <w:rFonts w:ascii="LM Roman 10" w:hAnsi="LM Roman 10"/>
                <w:noProof/>
                <w:webHidden/>
              </w:rPr>
              <w:fldChar w:fldCharType="end"/>
            </w:r>
          </w:hyperlink>
        </w:p>
        <w:p w14:paraId="6D3E0FD6"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675" w:history="1">
            <w:r w:rsidRPr="000F0B8C">
              <w:rPr>
                <w:rStyle w:val="Hipervnculo"/>
                <w:rFonts w:ascii="LM Roman 10" w:hAnsi="LM Roman 10"/>
                <w:noProof/>
              </w:rPr>
              <w:t>2.2.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MARCO DE ANTECEDENTES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_Toc475092675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21</w:t>
            </w:r>
            <w:r w:rsidRPr="000F0B8C">
              <w:rPr>
                <w:rFonts w:ascii="LM Roman 10" w:hAnsi="LM Roman 10"/>
                <w:noProof/>
                <w:webHidden/>
              </w:rPr>
              <w:fldChar w:fldCharType="end"/>
            </w:r>
          </w:hyperlink>
        </w:p>
        <w:p w14:paraId="00F26734"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676" w:history="1">
            <w:r w:rsidRPr="000F0B8C">
              <w:rPr>
                <w:rStyle w:val="Hipervnculo"/>
                <w:rFonts w:ascii="LM Roman 10" w:hAnsi="LM Roman 10"/>
                <w:noProof/>
              </w:rPr>
              <w:t>2.2.1.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Proyectos relacionados con educación incluyente.</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_Toc475092676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22</w:t>
            </w:r>
            <w:r w:rsidRPr="000F0B8C">
              <w:rPr>
                <w:rFonts w:ascii="LM Roman 10" w:hAnsi="LM Roman 10"/>
                <w:noProof/>
                <w:webHidden/>
              </w:rPr>
              <w:fldChar w:fldCharType="end"/>
            </w:r>
          </w:hyperlink>
        </w:p>
        <w:p w14:paraId="6E6DDD13"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677" w:history="1">
            <w:r w:rsidRPr="000F0B8C">
              <w:rPr>
                <w:rStyle w:val="Hipervnculo"/>
                <w:rFonts w:ascii="LM Roman 10" w:eastAsiaTheme="minorHAnsi" w:hAnsi="LM Roman 10" w:cs="Arial"/>
                <w:noProof/>
                <w:lang w:eastAsia="en-US"/>
              </w:rPr>
              <w:t>2.2.2.</w:t>
            </w:r>
            <w:r w:rsidRPr="000F0B8C">
              <w:rPr>
                <w:rFonts w:ascii="LM Roman 10" w:eastAsiaTheme="minorEastAsia" w:hAnsi="LM Roman 10" w:cstheme="minorBidi"/>
                <w:noProof/>
                <w:color w:val="auto"/>
                <w:lang w:val="es-ES" w:eastAsia="es-ES"/>
              </w:rPr>
              <w:tab/>
            </w:r>
            <w:r w:rsidRPr="000F0B8C">
              <w:rPr>
                <w:rStyle w:val="Hipervnculo"/>
                <w:rFonts w:ascii="LM Roman 10" w:eastAsiaTheme="minorHAnsi" w:hAnsi="LM Roman 10" w:cs="Arial"/>
                <w:noProof/>
                <w:lang w:eastAsia="en-US"/>
              </w:rPr>
              <w:t>Aplicaciones para el apoyo de personas con discapacidad en Colombia.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_Toc475092677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24</w:t>
            </w:r>
            <w:r w:rsidRPr="000F0B8C">
              <w:rPr>
                <w:rFonts w:ascii="LM Roman 10" w:hAnsi="LM Roman 10"/>
                <w:noProof/>
                <w:webHidden/>
              </w:rPr>
              <w:fldChar w:fldCharType="end"/>
            </w:r>
          </w:hyperlink>
        </w:p>
        <w:p w14:paraId="07C72209" w14:textId="77777777" w:rsidR="000F0B8C" w:rsidRPr="000F0B8C" w:rsidRDefault="000F0B8C">
          <w:pPr>
            <w:pStyle w:val="TDC1"/>
            <w:tabs>
              <w:tab w:val="left" w:pos="440"/>
              <w:tab w:val="right" w:pos="8828"/>
            </w:tabs>
            <w:rPr>
              <w:rFonts w:ascii="LM Roman 10" w:eastAsiaTheme="minorEastAsia" w:hAnsi="LM Roman 10" w:cstheme="minorBidi"/>
              <w:noProof/>
              <w:color w:val="auto"/>
              <w:sz w:val="22"/>
              <w:lang w:val="es-ES" w:eastAsia="es-ES"/>
            </w:rPr>
          </w:pPr>
          <w:hyperlink w:anchor="_Toc475092678" w:history="1">
            <w:r w:rsidRPr="000F0B8C">
              <w:rPr>
                <w:rStyle w:val="Hipervnculo"/>
                <w:rFonts w:ascii="LM Roman 10" w:hAnsi="LM Roman 10" w:cs="Times New Roman"/>
                <w:b/>
                <w:noProof/>
              </w:rPr>
              <w:t>3.</w:t>
            </w:r>
            <w:r w:rsidRPr="000F0B8C">
              <w:rPr>
                <w:rFonts w:ascii="LM Roman 10" w:eastAsiaTheme="minorEastAsia" w:hAnsi="LM Roman 10" w:cstheme="minorBidi"/>
                <w:noProof/>
                <w:color w:val="auto"/>
                <w:sz w:val="22"/>
                <w:lang w:val="es-ES" w:eastAsia="es-ES"/>
              </w:rPr>
              <w:tab/>
            </w:r>
            <w:r w:rsidRPr="000F0B8C">
              <w:rPr>
                <w:rStyle w:val="Hipervnculo"/>
                <w:rFonts w:ascii="LM Roman 10" w:hAnsi="LM Roman 10" w:cs="CMSSBX10"/>
                <w:b/>
                <w:noProof/>
              </w:rPr>
              <w:t>REVISIÓN DEL ESTADO ACTUAL DEL SECTOR</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_Toc475092678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26</w:t>
            </w:r>
            <w:r w:rsidRPr="000F0B8C">
              <w:rPr>
                <w:rFonts w:ascii="LM Roman 10" w:hAnsi="LM Roman 10"/>
                <w:noProof/>
                <w:webHidden/>
              </w:rPr>
              <w:fldChar w:fldCharType="end"/>
            </w:r>
          </w:hyperlink>
        </w:p>
        <w:p w14:paraId="7D716325"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679" w:history="1">
            <w:r w:rsidRPr="000F0B8C">
              <w:rPr>
                <w:rStyle w:val="Hipervnculo"/>
                <w:rFonts w:ascii="LM Roman 10" w:hAnsi="LM Roman 10"/>
                <w:noProof/>
              </w:rPr>
              <w:t>3.1.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SECTOR EDUCATIVO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_Toc475092679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26</w:t>
            </w:r>
            <w:r w:rsidRPr="000F0B8C">
              <w:rPr>
                <w:rFonts w:ascii="LM Roman 10" w:hAnsi="LM Roman 10"/>
                <w:noProof/>
                <w:webHidden/>
              </w:rPr>
              <w:fldChar w:fldCharType="end"/>
            </w:r>
          </w:hyperlink>
        </w:p>
        <w:p w14:paraId="01F58545"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680" w:history="1">
            <w:r w:rsidRPr="000F0B8C">
              <w:rPr>
                <w:rStyle w:val="Hipervnculo"/>
                <w:rFonts w:ascii="LM Roman 10" w:hAnsi="LM Roman 10" w:cs="Times New Roman"/>
                <w:noProof/>
              </w:rPr>
              <w:t>3.2.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SECTOR SOFTWARE COLOMBIA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_Toc475092680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27</w:t>
            </w:r>
            <w:r w:rsidRPr="000F0B8C">
              <w:rPr>
                <w:rFonts w:ascii="LM Roman 10" w:hAnsi="LM Roman 10"/>
                <w:noProof/>
                <w:webHidden/>
              </w:rPr>
              <w:fldChar w:fldCharType="end"/>
            </w:r>
          </w:hyperlink>
        </w:p>
        <w:p w14:paraId="4306613D"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681" w:history="1">
            <w:r w:rsidRPr="000F0B8C">
              <w:rPr>
                <w:rStyle w:val="Hipervnculo"/>
                <w:rFonts w:ascii="LM Roman 10" w:hAnsi="LM Roman 10"/>
                <w:noProof/>
              </w:rPr>
              <w:t>3.3.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INVERSION PRIVADA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_Toc475092681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29</w:t>
            </w:r>
            <w:r w:rsidRPr="000F0B8C">
              <w:rPr>
                <w:rFonts w:ascii="LM Roman 10" w:hAnsi="LM Roman 10"/>
                <w:noProof/>
                <w:webHidden/>
              </w:rPr>
              <w:fldChar w:fldCharType="end"/>
            </w:r>
          </w:hyperlink>
        </w:p>
        <w:p w14:paraId="66CD2B57" w14:textId="77777777" w:rsidR="000F0B8C" w:rsidRPr="000F0B8C" w:rsidRDefault="000F0B8C">
          <w:pPr>
            <w:pStyle w:val="TDC1"/>
            <w:tabs>
              <w:tab w:val="left" w:pos="440"/>
              <w:tab w:val="right" w:pos="8828"/>
            </w:tabs>
            <w:rPr>
              <w:rFonts w:ascii="LM Roman 10" w:eastAsiaTheme="minorEastAsia" w:hAnsi="LM Roman 10" w:cstheme="minorBidi"/>
              <w:noProof/>
              <w:color w:val="auto"/>
              <w:sz w:val="22"/>
              <w:lang w:val="es-ES" w:eastAsia="es-ES"/>
            </w:rPr>
          </w:pPr>
          <w:hyperlink w:anchor="_Toc475092698" w:history="1">
            <w:r w:rsidRPr="000F0B8C">
              <w:rPr>
                <w:rStyle w:val="Hipervnculo"/>
                <w:rFonts w:ascii="LM Roman 10" w:hAnsi="LM Roman 10" w:cs="Times New Roman"/>
                <w:b/>
                <w:noProof/>
              </w:rPr>
              <w:t>4.</w:t>
            </w:r>
            <w:r w:rsidRPr="000F0B8C">
              <w:rPr>
                <w:rFonts w:ascii="LM Roman 10" w:eastAsiaTheme="minorEastAsia" w:hAnsi="LM Roman 10" w:cstheme="minorBidi"/>
                <w:noProof/>
                <w:color w:val="auto"/>
                <w:sz w:val="22"/>
                <w:lang w:val="es-ES" w:eastAsia="es-ES"/>
              </w:rPr>
              <w:tab/>
            </w:r>
            <w:r w:rsidRPr="000F0B8C">
              <w:rPr>
                <w:rStyle w:val="Hipervnculo"/>
                <w:rFonts w:ascii="LM Roman 10" w:hAnsi="LM Roman 10"/>
                <w:b/>
                <w:noProof/>
              </w:rPr>
              <w:t>DESARROLLO PROPUESTA DE VALOR</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_Toc475092698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30</w:t>
            </w:r>
            <w:r w:rsidRPr="000F0B8C">
              <w:rPr>
                <w:rFonts w:ascii="LM Roman 10" w:hAnsi="LM Roman 10"/>
                <w:noProof/>
                <w:webHidden/>
              </w:rPr>
              <w:fldChar w:fldCharType="end"/>
            </w:r>
          </w:hyperlink>
        </w:p>
        <w:p w14:paraId="680492B4"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699" w:history="1">
            <w:r w:rsidRPr="000F0B8C">
              <w:rPr>
                <w:rStyle w:val="Hipervnculo"/>
                <w:rFonts w:ascii="LM Roman 10" w:hAnsi="LM Roman 10" w:cs="Times New Roman"/>
                <w:noProof/>
              </w:rPr>
              <w:t>4.1.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VALUE PROPOSITION CANVAS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_Toc475092699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30</w:t>
            </w:r>
            <w:r w:rsidRPr="000F0B8C">
              <w:rPr>
                <w:rFonts w:ascii="LM Roman 10" w:hAnsi="LM Roman 10"/>
                <w:noProof/>
                <w:webHidden/>
              </w:rPr>
              <w:fldChar w:fldCharType="end"/>
            </w:r>
          </w:hyperlink>
        </w:p>
        <w:p w14:paraId="127CE506"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00" w:history="1">
            <w:r w:rsidRPr="000F0B8C">
              <w:rPr>
                <w:rStyle w:val="Hipervnculo"/>
                <w:rFonts w:ascii="LM Roman 10" w:hAnsi="LM Roman 10"/>
                <w:noProof/>
              </w:rPr>
              <w:t>4.2.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DESCRIPCIÓN Y FUNCIONAMIENTO DEL MODELO DE NEGOCIOS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_Toc475092700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34</w:t>
            </w:r>
            <w:r w:rsidRPr="000F0B8C">
              <w:rPr>
                <w:rFonts w:ascii="LM Roman 10" w:hAnsi="LM Roman 10"/>
                <w:noProof/>
                <w:webHidden/>
              </w:rPr>
              <w:fldChar w:fldCharType="end"/>
            </w:r>
          </w:hyperlink>
        </w:p>
        <w:p w14:paraId="5C6AE4A7"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01" w:history="1">
            <w:r w:rsidRPr="000F0B8C">
              <w:rPr>
                <w:rStyle w:val="Hipervnculo"/>
                <w:rFonts w:ascii="LM Roman 10" w:hAnsi="LM Roman 10" w:cs="Times New Roman"/>
                <w:noProof/>
                <w:lang w:val="es-ES" w:eastAsia="es-ES"/>
              </w:rPr>
              <w:t>4.2.1.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lang w:val="es-ES" w:eastAsia="es-ES"/>
              </w:rPr>
              <w:t>Modelo Canvas.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_Toc475092701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36</w:t>
            </w:r>
            <w:r w:rsidRPr="000F0B8C">
              <w:rPr>
                <w:rFonts w:ascii="LM Roman 10" w:hAnsi="LM Roman 10"/>
                <w:noProof/>
                <w:webHidden/>
              </w:rPr>
              <w:fldChar w:fldCharType="end"/>
            </w:r>
          </w:hyperlink>
        </w:p>
        <w:p w14:paraId="0BD2D3D5"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10" w:history="1">
            <w:r w:rsidRPr="000F0B8C">
              <w:rPr>
                <w:rStyle w:val="Hipervnculo"/>
                <w:rFonts w:ascii="LM Roman 10" w:hAnsi="LM Roman 10"/>
                <w:noProof/>
              </w:rPr>
              <w:t>4.2.2.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Ventajas Competitivas del Modelo de Negocio.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_Toc475092710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43</w:t>
            </w:r>
            <w:r w:rsidRPr="000F0B8C">
              <w:rPr>
                <w:rFonts w:ascii="LM Roman 10" w:hAnsi="LM Roman 10"/>
                <w:noProof/>
                <w:webHidden/>
              </w:rPr>
              <w:fldChar w:fldCharType="end"/>
            </w:r>
          </w:hyperlink>
        </w:p>
        <w:p w14:paraId="32153AD7" w14:textId="77777777" w:rsidR="000F0B8C" w:rsidRPr="000F0B8C" w:rsidRDefault="000F0B8C">
          <w:pPr>
            <w:pStyle w:val="TDC1"/>
            <w:tabs>
              <w:tab w:val="left" w:pos="440"/>
              <w:tab w:val="right" w:pos="8828"/>
            </w:tabs>
            <w:rPr>
              <w:rFonts w:ascii="LM Roman 10" w:eastAsiaTheme="minorEastAsia" w:hAnsi="LM Roman 10" w:cstheme="minorBidi"/>
              <w:noProof/>
              <w:color w:val="auto"/>
              <w:sz w:val="22"/>
              <w:lang w:val="es-ES" w:eastAsia="es-ES"/>
            </w:rPr>
          </w:pPr>
          <w:hyperlink w:anchor="_Toc475092711" w:history="1">
            <w:r w:rsidRPr="000F0B8C">
              <w:rPr>
                <w:rStyle w:val="Hipervnculo"/>
                <w:rFonts w:ascii="LM Roman 10" w:hAnsi="LM Roman 10" w:cs="Times New Roman"/>
                <w:b/>
                <w:noProof/>
              </w:rPr>
              <w:t>5.</w:t>
            </w:r>
            <w:r w:rsidRPr="000F0B8C">
              <w:rPr>
                <w:rFonts w:ascii="LM Roman 10" w:eastAsiaTheme="minorEastAsia" w:hAnsi="LM Roman 10" w:cstheme="minorBidi"/>
                <w:noProof/>
                <w:color w:val="auto"/>
                <w:sz w:val="22"/>
                <w:lang w:val="es-ES" w:eastAsia="es-ES"/>
              </w:rPr>
              <w:tab/>
            </w:r>
            <w:r w:rsidRPr="000F0B8C">
              <w:rPr>
                <w:rStyle w:val="Hipervnculo"/>
                <w:rFonts w:ascii="LM Roman 10" w:hAnsi="LM Roman 10" w:cs="Times New Roman"/>
                <w:b/>
                <w:noProof/>
              </w:rPr>
              <w:t>PLAN DE NEGOCIO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_Toc475092711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44</w:t>
            </w:r>
            <w:r w:rsidRPr="000F0B8C">
              <w:rPr>
                <w:rFonts w:ascii="LM Roman 10" w:hAnsi="LM Roman 10"/>
                <w:noProof/>
                <w:webHidden/>
              </w:rPr>
              <w:fldChar w:fldCharType="end"/>
            </w:r>
          </w:hyperlink>
        </w:p>
        <w:p w14:paraId="737F273D"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12" w:history="1">
            <w:r w:rsidRPr="000F0B8C">
              <w:rPr>
                <w:rStyle w:val="Hipervnculo"/>
                <w:rFonts w:ascii="LM Roman 10" w:hAnsi="LM Roman 10"/>
                <w:noProof/>
              </w:rPr>
              <w:t>5.1.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METODOLOGÍA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_Toc475092712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44</w:t>
            </w:r>
            <w:r w:rsidRPr="000F0B8C">
              <w:rPr>
                <w:rFonts w:ascii="LM Roman 10" w:hAnsi="LM Roman 10"/>
                <w:noProof/>
                <w:webHidden/>
              </w:rPr>
              <w:fldChar w:fldCharType="end"/>
            </w:r>
          </w:hyperlink>
        </w:p>
        <w:p w14:paraId="701146E5"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13" w:history="1">
            <w:r w:rsidRPr="000F0B8C">
              <w:rPr>
                <w:rStyle w:val="Hipervnculo"/>
                <w:rFonts w:ascii="LM Roman 10" w:hAnsi="LM Roman 10"/>
                <w:noProof/>
              </w:rPr>
              <w:t>5.2.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INFORMACIÓN DE LA EMPRESA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_Toc475092713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46</w:t>
            </w:r>
            <w:r w:rsidRPr="000F0B8C">
              <w:rPr>
                <w:rFonts w:ascii="LM Roman 10" w:hAnsi="LM Roman 10"/>
                <w:noProof/>
                <w:webHidden/>
              </w:rPr>
              <w:fldChar w:fldCharType="end"/>
            </w:r>
          </w:hyperlink>
        </w:p>
        <w:p w14:paraId="61D9A338"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14" w:history="1">
            <w:r w:rsidRPr="000F0B8C">
              <w:rPr>
                <w:rStyle w:val="Hipervnculo"/>
                <w:rFonts w:ascii="LM Roman 10" w:hAnsi="LM Roman 10" w:cs="Times New Roman"/>
                <w:noProof/>
              </w:rPr>
              <w:t>5.2.1.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Misión</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_Toc475092714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46</w:t>
            </w:r>
            <w:r w:rsidRPr="000F0B8C">
              <w:rPr>
                <w:rFonts w:ascii="LM Roman 10" w:hAnsi="LM Roman 10"/>
                <w:noProof/>
                <w:webHidden/>
              </w:rPr>
              <w:fldChar w:fldCharType="end"/>
            </w:r>
          </w:hyperlink>
        </w:p>
        <w:p w14:paraId="75578810"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15" w:history="1">
            <w:r w:rsidRPr="000F0B8C">
              <w:rPr>
                <w:rStyle w:val="Hipervnculo"/>
                <w:rFonts w:ascii="LM Roman 10" w:hAnsi="LM Roman 10" w:cs="Times New Roman"/>
                <w:noProof/>
              </w:rPr>
              <w:t>5.2.2.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Visión</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_Toc475092715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46</w:t>
            </w:r>
            <w:r w:rsidRPr="000F0B8C">
              <w:rPr>
                <w:rFonts w:ascii="LM Roman 10" w:hAnsi="LM Roman 10"/>
                <w:noProof/>
                <w:webHidden/>
              </w:rPr>
              <w:fldChar w:fldCharType="end"/>
            </w:r>
          </w:hyperlink>
        </w:p>
        <w:p w14:paraId="3A0BBD28"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16" w:history="1">
            <w:r w:rsidRPr="000F0B8C">
              <w:rPr>
                <w:rStyle w:val="Hipervnculo"/>
                <w:rFonts w:ascii="LM Roman 10" w:hAnsi="LM Roman 10" w:cs="Times New Roman"/>
                <w:noProof/>
              </w:rPr>
              <w:t>5.2.3.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Valores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_Toc475092716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46</w:t>
            </w:r>
            <w:r w:rsidRPr="000F0B8C">
              <w:rPr>
                <w:rFonts w:ascii="LM Roman 10" w:hAnsi="LM Roman 10"/>
                <w:noProof/>
                <w:webHidden/>
              </w:rPr>
              <w:fldChar w:fldCharType="end"/>
            </w:r>
          </w:hyperlink>
        </w:p>
        <w:p w14:paraId="6F647E5F"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17" w:history="1">
            <w:r w:rsidRPr="000F0B8C">
              <w:rPr>
                <w:rStyle w:val="Hipervnculo"/>
                <w:rFonts w:ascii="LM Roman 10" w:hAnsi="LM Roman 10" w:cs="Times New Roman"/>
                <w:noProof/>
              </w:rPr>
              <w:t>5.3.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IDENTIFICACIÓN DEL PRODUCTO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_Toc475092717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48</w:t>
            </w:r>
            <w:r w:rsidRPr="000F0B8C">
              <w:rPr>
                <w:rFonts w:ascii="LM Roman 10" w:hAnsi="LM Roman 10"/>
                <w:noProof/>
                <w:webHidden/>
              </w:rPr>
              <w:fldChar w:fldCharType="end"/>
            </w:r>
          </w:hyperlink>
        </w:p>
        <w:p w14:paraId="7D50F05A"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19" w:history="1">
            <w:r w:rsidRPr="000F0B8C">
              <w:rPr>
                <w:rStyle w:val="Hipervnculo"/>
                <w:rFonts w:ascii="LM Roman 10" w:hAnsi="LM Roman 10" w:cs="Times New Roman"/>
                <w:noProof/>
              </w:rPr>
              <w:t>5.3.1.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Características del Producto.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_Toc475092719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49</w:t>
            </w:r>
            <w:r w:rsidRPr="000F0B8C">
              <w:rPr>
                <w:rFonts w:ascii="LM Roman 10" w:hAnsi="LM Roman 10"/>
                <w:noProof/>
                <w:webHidden/>
              </w:rPr>
              <w:fldChar w:fldCharType="end"/>
            </w:r>
          </w:hyperlink>
        </w:p>
        <w:p w14:paraId="2521B7FD"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20" w:history="1">
            <w:r w:rsidRPr="000F0B8C">
              <w:rPr>
                <w:rStyle w:val="Hipervnculo"/>
                <w:rFonts w:ascii="LM Roman 10" w:hAnsi="LM Roman 10" w:cs="Times New Roman"/>
                <w:noProof/>
              </w:rPr>
              <w:t>5.3.2.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Plan de Aplicación.</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52</w:t>
            </w:r>
            <w:r w:rsidRPr="000F0B8C">
              <w:rPr>
                <w:rFonts w:ascii="LM Roman 10" w:hAnsi="LM Roman 10"/>
                <w:noProof/>
                <w:webHidden/>
              </w:rPr>
              <w:fldChar w:fldCharType="end"/>
            </w:r>
          </w:hyperlink>
        </w:p>
        <w:p w14:paraId="199C322A"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21" w:history="1">
            <w:r w:rsidRPr="000F0B8C">
              <w:rPr>
                <w:rStyle w:val="Hipervnculo"/>
                <w:rFonts w:ascii="LM Roman 10" w:hAnsi="LM Roman 10" w:cs="Times New Roman"/>
                <w:noProof/>
              </w:rPr>
              <w:t>5.3.3.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Infraestructura y Arquitectura.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_Toc475092721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58</w:t>
            </w:r>
            <w:r w:rsidRPr="000F0B8C">
              <w:rPr>
                <w:rFonts w:ascii="LM Roman 10" w:hAnsi="LM Roman 10"/>
                <w:noProof/>
                <w:webHidden/>
              </w:rPr>
              <w:fldChar w:fldCharType="end"/>
            </w:r>
          </w:hyperlink>
        </w:p>
        <w:p w14:paraId="183D3327"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22" w:history="1">
            <w:r w:rsidRPr="000F0B8C">
              <w:rPr>
                <w:rStyle w:val="Hipervnculo"/>
                <w:rFonts w:ascii="LM Roman 10" w:hAnsi="LM Roman 10"/>
                <w:noProof/>
              </w:rPr>
              <w:t>5.3.4.</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Metodología del Desarrollo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_Toc475092722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60</w:t>
            </w:r>
            <w:r w:rsidRPr="000F0B8C">
              <w:rPr>
                <w:rFonts w:ascii="LM Roman 10" w:hAnsi="LM Roman 10"/>
                <w:noProof/>
                <w:webHidden/>
              </w:rPr>
              <w:fldChar w:fldCharType="end"/>
            </w:r>
          </w:hyperlink>
        </w:p>
        <w:p w14:paraId="7EE013FD"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23" w:history="1">
            <w:r w:rsidRPr="000F0B8C">
              <w:rPr>
                <w:rStyle w:val="Hipervnculo"/>
                <w:rFonts w:ascii="LM Roman 10" w:hAnsi="LM Roman 10"/>
                <w:noProof/>
              </w:rPr>
              <w:t>5.4.</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ESTUDIO DE MERCADO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_Toc475092723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62</w:t>
            </w:r>
            <w:r w:rsidRPr="000F0B8C">
              <w:rPr>
                <w:rFonts w:ascii="LM Roman 10" w:hAnsi="LM Roman 10"/>
                <w:noProof/>
                <w:webHidden/>
              </w:rPr>
              <w:fldChar w:fldCharType="end"/>
            </w:r>
          </w:hyperlink>
        </w:p>
        <w:p w14:paraId="756BD348"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24" w:history="1">
            <w:r w:rsidRPr="000F0B8C">
              <w:rPr>
                <w:rStyle w:val="Hipervnculo"/>
                <w:rFonts w:ascii="LM Roman 10" w:hAnsi="LM Roman 10"/>
                <w:noProof/>
              </w:rPr>
              <w:t>5.4.1.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Demanda.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_Toc475092724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62</w:t>
            </w:r>
            <w:r w:rsidRPr="000F0B8C">
              <w:rPr>
                <w:rFonts w:ascii="LM Roman 10" w:hAnsi="LM Roman 10"/>
                <w:noProof/>
                <w:webHidden/>
              </w:rPr>
              <w:fldChar w:fldCharType="end"/>
            </w:r>
          </w:hyperlink>
        </w:p>
        <w:p w14:paraId="44957375"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25" w:history="1">
            <w:r w:rsidRPr="000F0B8C">
              <w:rPr>
                <w:rStyle w:val="Hipervnculo"/>
                <w:rFonts w:ascii="LM Roman 10" w:hAnsi="LM Roman 10" w:cs="Times New Roman"/>
                <w:noProof/>
              </w:rPr>
              <w:t>5.4.2.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Análisis de la Competencia – Oferta disponible en el Mercado.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_Toc475092725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63</w:t>
            </w:r>
            <w:r w:rsidRPr="000F0B8C">
              <w:rPr>
                <w:rFonts w:ascii="LM Roman 10" w:hAnsi="LM Roman 10"/>
                <w:noProof/>
                <w:webHidden/>
              </w:rPr>
              <w:fldChar w:fldCharType="end"/>
            </w:r>
          </w:hyperlink>
        </w:p>
        <w:p w14:paraId="347B248C"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26" w:history="1">
            <w:r w:rsidRPr="000F0B8C">
              <w:rPr>
                <w:rStyle w:val="Hipervnculo"/>
                <w:rFonts w:ascii="LM Roman 10" w:hAnsi="LM Roman 10" w:cs="Times New Roman"/>
                <w:noProof/>
              </w:rPr>
              <w:t>5.4.3.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Oferta Vs Demanda.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_Toc475092726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72</w:t>
            </w:r>
            <w:r w:rsidRPr="000F0B8C">
              <w:rPr>
                <w:rFonts w:ascii="LM Roman 10" w:hAnsi="LM Roman 10"/>
                <w:noProof/>
                <w:webHidden/>
              </w:rPr>
              <w:fldChar w:fldCharType="end"/>
            </w:r>
          </w:hyperlink>
        </w:p>
        <w:p w14:paraId="7335EEEA"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27" w:history="1">
            <w:r w:rsidRPr="000F0B8C">
              <w:rPr>
                <w:rStyle w:val="Hipervnculo"/>
                <w:rFonts w:ascii="LM Roman 10" w:hAnsi="LM Roman 10" w:cs="Times New Roman"/>
                <w:noProof/>
              </w:rPr>
              <w:t>5.4.4.</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Precio.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_Toc475092727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72</w:t>
            </w:r>
            <w:r w:rsidRPr="000F0B8C">
              <w:rPr>
                <w:rFonts w:ascii="LM Roman 10" w:hAnsi="LM Roman 10"/>
                <w:noProof/>
                <w:webHidden/>
              </w:rPr>
              <w:fldChar w:fldCharType="end"/>
            </w:r>
          </w:hyperlink>
        </w:p>
        <w:p w14:paraId="771B81F6"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28" w:history="1">
            <w:r w:rsidRPr="000F0B8C">
              <w:rPr>
                <w:rStyle w:val="Hipervnculo"/>
                <w:rFonts w:ascii="LM Roman 10" w:hAnsi="LM Roman 10" w:cs="Times New Roman"/>
                <w:noProof/>
              </w:rPr>
              <w:t>5.4.5.</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Comercialización.</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_Toc475092728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73</w:t>
            </w:r>
            <w:r w:rsidRPr="000F0B8C">
              <w:rPr>
                <w:rFonts w:ascii="LM Roman 10" w:hAnsi="LM Roman 10"/>
                <w:noProof/>
                <w:webHidden/>
              </w:rPr>
              <w:fldChar w:fldCharType="end"/>
            </w:r>
          </w:hyperlink>
        </w:p>
        <w:p w14:paraId="7555BD6A"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29" w:history="1">
            <w:r w:rsidRPr="000F0B8C">
              <w:rPr>
                <w:rStyle w:val="Hipervnculo"/>
                <w:rFonts w:ascii="LM Roman 10" w:hAnsi="LM Roman 10" w:cs="Times New Roman"/>
                <w:noProof/>
              </w:rPr>
              <w:t>5.5.</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ESTUDIO TÉCNICO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_Toc475092729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74</w:t>
            </w:r>
            <w:r w:rsidRPr="000F0B8C">
              <w:rPr>
                <w:rFonts w:ascii="LM Roman 10" w:hAnsi="LM Roman 10"/>
                <w:noProof/>
                <w:webHidden/>
              </w:rPr>
              <w:fldChar w:fldCharType="end"/>
            </w:r>
          </w:hyperlink>
        </w:p>
        <w:p w14:paraId="75507FDE"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30" w:history="1">
            <w:r w:rsidRPr="000F0B8C">
              <w:rPr>
                <w:rStyle w:val="Hipervnculo"/>
                <w:rFonts w:ascii="LM Roman 10" w:hAnsi="LM Roman 10" w:cs="Times New Roman"/>
                <w:noProof/>
              </w:rPr>
              <w:t>5.5.1.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Tamaño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74</w:t>
            </w:r>
            <w:r w:rsidRPr="000F0B8C">
              <w:rPr>
                <w:rFonts w:ascii="LM Roman 10" w:hAnsi="LM Roman 10"/>
                <w:noProof/>
                <w:webHidden/>
              </w:rPr>
              <w:fldChar w:fldCharType="end"/>
            </w:r>
          </w:hyperlink>
        </w:p>
        <w:p w14:paraId="2C466B4D"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31" w:history="1">
            <w:r w:rsidRPr="000F0B8C">
              <w:rPr>
                <w:rStyle w:val="Hipervnculo"/>
                <w:rFonts w:ascii="LM Roman 10" w:hAnsi="LM Roman 10" w:cs="Times New Roman"/>
                <w:noProof/>
              </w:rPr>
              <w:t>5.5.2.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Localización</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_Toc475092731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77</w:t>
            </w:r>
            <w:r w:rsidRPr="000F0B8C">
              <w:rPr>
                <w:rFonts w:ascii="LM Roman 10" w:hAnsi="LM Roman 10"/>
                <w:noProof/>
                <w:webHidden/>
              </w:rPr>
              <w:fldChar w:fldCharType="end"/>
            </w:r>
          </w:hyperlink>
        </w:p>
        <w:p w14:paraId="248F21FF"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32" w:history="1">
            <w:r w:rsidRPr="000F0B8C">
              <w:rPr>
                <w:rStyle w:val="Hipervnculo"/>
                <w:rFonts w:ascii="LM Roman 10" w:hAnsi="LM Roman 10"/>
                <w:noProof/>
              </w:rPr>
              <w:t>5.5.3.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Estructura Organizacional</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_Toc475092732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81</w:t>
            </w:r>
            <w:r w:rsidRPr="000F0B8C">
              <w:rPr>
                <w:rFonts w:ascii="LM Roman 10" w:hAnsi="LM Roman 10"/>
                <w:noProof/>
                <w:webHidden/>
              </w:rPr>
              <w:fldChar w:fldCharType="end"/>
            </w:r>
          </w:hyperlink>
        </w:p>
        <w:p w14:paraId="2217EFE2"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33" w:history="1">
            <w:r w:rsidRPr="000F0B8C">
              <w:rPr>
                <w:rStyle w:val="Hipervnculo"/>
                <w:rFonts w:ascii="LM Roman 10" w:hAnsi="LM Roman 10" w:cs="Times New Roman"/>
                <w:noProof/>
              </w:rPr>
              <w:t>5.6.</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ESTUDIO LEGAL</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_Toc475092733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84</w:t>
            </w:r>
            <w:r w:rsidRPr="000F0B8C">
              <w:rPr>
                <w:rFonts w:ascii="LM Roman 10" w:hAnsi="LM Roman 10"/>
                <w:noProof/>
                <w:webHidden/>
              </w:rPr>
              <w:fldChar w:fldCharType="end"/>
            </w:r>
          </w:hyperlink>
        </w:p>
        <w:p w14:paraId="0B5A6614"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34" w:history="1">
            <w:r w:rsidRPr="000F0B8C">
              <w:rPr>
                <w:rStyle w:val="Hipervnculo"/>
                <w:rFonts w:ascii="LM Roman 10" w:hAnsi="LM Roman 10" w:cs="Times New Roman"/>
                <w:noProof/>
              </w:rPr>
              <w:t>5.6.1.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Tipo de sociedad</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_Toc475092734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84</w:t>
            </w:r>
            <w:r w:rsidRPr="000F0B8C">
              <w:rPr>
                <w:rFonts w:ascii="LM Roman 10" w:hAnsi="LM Roman 10"/>
                <w:noProof/>
                <w:webHidden/>
              </w:rPr>
              <w:fldChar w:fldCharType="end"/>
            </w:r>
          </w:hyperlink>
        </w:p>
        <w:p w14:paraId="260AD0DA"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35" w:history="1">
            <w:r w:rsidRPr="000F0B8C">
              <w:rPr>
                <w:rStyle w:val="Hipervnculo"/>
                <w:rFonts w:ascii="LM Roman 10" w:hAnsi="LM Roman 10" w:cs="Times New Roman"/>
                <w:noProof/>
              </w:rPr>
              <w:t>5.6.2.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Políticas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_Toc475092735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85</w:t>
            </w:r>
            <w:r w:rsidRPr="000F0B8C">
              <w:rPr>
                <w:rFonts w:ascii="LM Roman 10" w:hAnsi="LM Roman 10"/>
                <w:noProof/>
                <w:webHidden/>
              </w:rPr>
              <w:fldChar w:fldCharType="end"/>
            </w:r>
          </w:hyperlink>
        </w:p>
        <w:p w14:paraId="07FB0EE5"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36" w:history="1">
            <w:r w:rsidRPr="000F0B8C">
              <w:rPr>
                <w:rStyle w:val="Hipervnculo"/>
                <w:rFonts w:ascii="LM Roman 10" w:hAnsi="LM Roman 10" w:cs="Times New Roman"/>
                <w:noProof/>
              </w:rPr>
              <w:t>5.6.3.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Normas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_Toc475092736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86</w:t>
            </w:r>
            <w:r w:rsidRPr="000F0B8C">
              <w:rPr>
                <w:rFonts w:ascii="LM Roman 10" w:hAnsi="LM Roman 10"/>
                <w:noProof/>
                <w:webHidden/>
              </w:rPr>
              <w:fldChar w:fldCharType="end"/>
            </w:r>
          </w:hyperlink>
        </w:p>
        <w:p w14:paraId="4577168C"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37" w:history="1">
            <w:r w:rsidRPr="000F0B8C">
              <w:rPr>
                <w:rStyle w:val="Hipervnculo"/>
                <w:rFonts w:ascii="LM Roman 10" w:hAnsi="LM Roman 10" w:cs="Times New Roman"/>
                <w:noProof/>
              </w:rPr>
              <w:t>5.6.4.</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Carga impositiva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_Toc475092737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88</w:t>
            </w:r>
            <w:r w:rsidRPr="000F0B8C">
              <w:rPr>
                <w:rFonts w:ascii="LM Roman 10" w:hAnsi="LM Roman 10"/>
                <w:noProof/>
                <w:webHidden/>
              </w:rPr>
              <w:fldChar w:fldCharType="end"/>
            </w:r>
          </w:hyperlink>
        </w:p>
        <w:p w14:paraId="04A8CAE9"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38" w:history="1">
            <w:r w:rsidRPr="000F0B8C">
              <w:rPr>
                <w:rStyle w:val="Hipervnculo"/>
                <w:rFonts w:ascii="LM Roman 10" w:hAnsi="LM Roman 10" w:cs="Times New Roman"/>
                <w:noProof/>
              </w:rPr>
              <w:t>5.7.</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ESTUDIO AMBIENTAL</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_Toc475092738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89</w:t>
            </w:r>
            <w:r w:rsidRPr="000F0B8C">
              <w:rPr>
                <w:rFonts w:ascii="LM Roman 10" w:hAnsi="LM Roman 10"/>
                <w:noProof/>
                <w:webHidden/>
              </w:rPr>
              <w:fldChar w:fldCharType="end"/>
            </w:r>
          </w:hyperlink>
        </w:p>
        <w:p w14:paraId="5A7CFC26"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39" w:history="1">
            <w:r w:rsidRPr="000F0B8C">
              <w:rPr>
                <w:rStyle w:val="Hipervnculo"/>
                <w:rFonts w:ascii="LM Roman 10" w:hAnsi="LM Roman 10" w:cs="Times New Roman"/>
                <w:noProof/>
              </w:rPr>
              <w:t>5.7.1.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Aspectos legales.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_Toc475092739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89</w:t>
            </w:r>
            <w:r w:rsidRPr="000F0B8C">
              <w:rPr>
                <w:rFonts w:ascii="LM Roman 10" w:hAnsi="LM Roman 10"/>
                <w:noProof/>
                <w:webHidden/>
              </w:rPr>
              <w:fldChar w:fldCharType="end"/>
            </w:r>
          </w:hyperlink>
        </w:p>
        <w:p w14:paraId="07E21DCB"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40" w:history="1">
            <w:r w:rsidRPr="000F0B8C">
              <w:rPr>
                <w:rStyle w:val="Hipervnculo"/>
                <w:rFonts w:ascii="LM Roman 10" w:hAnsi="LM Roman 10" w:cs="Times New Roman"/>
                <w:noProof/>
              </w:rPr>
              <w:t>5.7.2.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Requisitos legales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90</w:t>
            </w:r>
            <w:r w:rsidRPr="000F0B8C">
              <w:rPr>
                <w:rFonts w:ascii="LM Roman 10" w:hAnsi="LM Roman 10"/>
                <w:noProof/>
                <w:webHidden/>
              </w:rPr>
              <w:fldChar w:fldCharType="end"/>
            </w:r>
          </w:hyperlink>
        </w:p>
        <w:p w14:paraId="089D9C03"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41" w:history="1">
            <w:r w:rsidRPr="000F0B8C">
              <w:rPr>
                <w:rStyle w:val="Hipervnculo"/>
                <w:rFonts w:ascii="LM Roman 10" w:hAnsi="LM Roman 10" w:cs="Times New Roman"/>
                <w:noProof/>
              </w:rPr>
              <w:t>5.8.</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ANÁLISIS FINANCIERO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_Toc475092741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91</w:t>
            </w:r>
            <w:r w:rsidRPr="000F0B8C">
              <w:rPr>
                <w:rFonts w:ascii="LM Roman 10" w:hAnsi="LM Roman 10"/>
                <w:noProof/>
                <w:webHidden/>
              </w:rPr>
              <w:fldChar w:fldCharType="end"/>
            </w:r>
          </w:hyperlink>
        </w:p>
        <w:p w14:paraId="2176D976"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42" w:history="1">
            <w:r w:rsidRPr="000F0B8C">
              <w:rPr>
                <w:rStyle w:val="Hipervnculo"/>
                <w:rFonts w:ascii="LM Roman 10" w:hAnsi="LM Roman 10" w:cs="Times New Roman"/>
                <w:noProof/>
              </w:rPr>
              <w:t>5.8.1.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Inversión Inicial.</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_Toc475092742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91</w:t>
            </w:r>
            <w:r w:rsidRPr="000F0B8C">
              <w:rPr>
                <w:rFonts w:ascii="LM Roman 10" w:hAnsi="LM Roman 10"/>
                <w:noProof/>
                <w:webHidden/>
              </w:rPr>
              <w:fldChar w:fldCharType="end"/>
            </w:r>
          </w:hyperlink>
        </w:p>
        <w:p w14:paraId="67814A73"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43" w:history="1">
            <w:r w:rsidRPr="000F0B8C">
              <w:rPr>
                <w:rStyle w:val="Hipervnculo"/>
                <w:rFonts w:ascii="LM Roman 10" w:hAnsi="LM Roman 10" w:cs="Times New Roman"/>
                <w:noProof/>
              </w:rPr>
              <w:t>5.8.2.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Costos Directos E Indirectos.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_Toc475092743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91</w:t>
            </w:r>
            <w:r w:rsidRPr="000F0B8C">
              <w:rPr>
                <w:rFonts w:ascii="LM Roman 10" w:hAnsi="LM Roman 10"/>
                <w:noProof/>
                <w:webHidden/>
              </w:rPr>
              <w:fldChar w:fldCharType="end"/>
            </w:r>
          </w:hyperlink>
        </w:p>
        <w:p w14:paraId="6611FBA9"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44" w:history="1">
            <w:r w:rsidRPr="000F0B8C">
              <w:rPr>
                <w:rStyle w:val="Hipervnculo"/>
                <w:rFonts w:ascii="LM Roman 10" w:hAnsi="LM Roman 10" w:cs="Times New Roman"/>
                <w:noProof/>
              </w:rPr>
              <w:t>5.8.3.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Costos Fijos y Variables.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_Toc475092744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91</w:t>
            </w:r>
            <w:r w:rsidRPr="000F0B8C">
              <w:rPr>
                <w:rFonts w:ascii="LM Roman 10" w:hAnsi="LM Roman 10"/>
                <w:noProof/>
                <w:webHidden/>
              </w:rPr>
              <w:fldChar w:fldCharType="end"/>
            </w:r>
          </w:hyperlink>
        </w:p>
        <w:p w14:paraId="5AF07316"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45" w:history="1">
            <w:r w:rsidRPr="000F0B8C">
              <w:rPr>
                <w:rStyle w:val="Hipervnculo"/>
                <w:rFonts w:ascii="LM Roman 10" w:hAnsi="LM Roman 10" w:cs="Times New Roman"/>
                <w:noProof/>
              </w:rPr>
              <w:t>5.8.4.</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Gastos Generales.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_Toc475092745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92</w:t>
            </w:r>
            <w:r w:rsidRPr="000F0B8C">
              <w:rPr>
                <w:rFonts w:ascii="LM Roman 10" w:hAnsi="LM Roman 10"/>
                <w:noProof/>
                <w:webHidden/>
              </w:rPr>
              <w:fldChar w:fldCharType="end"/>
            </w:r>
          </w:hyperlink>
        </w:p>
        <w:p w14:paraId="557BF406"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46" w:history="1">
            <w:r w:rsidRPr="000F0B8C">
              <w:rPr>
                <w:rStyle w:val="Hipervnculo"/>
                <w:rFonts w:ascii="LM Roman 10" w:hAnsi="LM Roman 10" w:cs="Times New Roman"/>
                <w:noProof/>
              </w:rPr>
              <w:t>5.8.5.</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Ingresos.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_Toc475092746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92</w:t>
            </w:r>
            <w:r w:rsidRPr="000F0B8C">
              <w:rPr>
                <w:rFonts w:ascii="LM Roman 10" w:hAnsi="LM Roman 10"/>
                <w:noProof/>
                <w:webHidden/>
              </w:rPr>
              <w:fldChar w:fldCharType="end"/>
            </w:r>
          </w:hyperlink>
        </w:p>
        <w:p w14:paraId="0F4D6CA4"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47" w:history="1">
            <w:r w:rsidRPr="000F0B8C">
              <w:rPr>
                <w:rStyle w:val="Hipervnculo"/>
                <w:rFonts w:ascii="LM Roman 10" w:hAnsi="LM Roman 10" w:cs="Times New Roman"/>
                <w:noProof/>
              </w:rPr>
              <w:t>5.8.6.</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Egresos.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_Toc475092747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93</w:t>
            </w:r>
            <w:r w:rsidRPr="000F0B8C">
              <w:rPr>
                <w:rFonts w:ascii="LM Roman 10" w:hAnsi="LM Roman 10"/>
                <w:noProof/>
                <w:webHidden/>
              </w:rPr>
              <w:fldChar w:fldCharType="end"/>
            </w:r>
          </w:hyperlink>
        </w:p>
        <w:p w14:paraId="284D769E"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48" w:history="1">
            <w:r w:rsidRPr="000F0B8C">
              <w:rPr>
                <w:rStyle w:val="Hipervnculo"/>
                <w:rFonts w:ascii="LM Roman 10" w:hAnsi="LM Roman 10" w:cs="Times New Roman"/>
                <w:noProof/>
              </w:rPr>
              <w:t>5.8.7.</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Capital de trabajo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_Toc475092748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93</w:t>
            </w:r>
            <w:r w:rsidRPr="000F0B8C">
              <w:rPr>
                <w:rFonts w:ascii="LM Roman 10" w:hAnsi="LM Roman 10"/>
                <w:noProof/>
                <w:webHidden/>
              </w:rPr>
              <w:fldChar w:fldCharType="end"/>
            </w:r>
          </w:hyperlink>
        </w:p>
        <w:p w14:paraId="3ECC573A"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49" w:history="1">
            <w:r w:rsidRPr="000F0B8C">
              <w:rPr>
                <w:rStyle w:val="Hipervnculo"/>
                <w:rFonts w:ascii="LM Roman 10" w:hAnsi="LM Roman 10" w:cs="Times New Roman"/>
                <w:noProof/>
              </w:rPr>
              <w:t>5.8.8.</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Depreciaciones.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_Toc475092749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93</w:t>
            </w:r>
            <w:r w:rsidRPr="000F0B8C">
              <w:rPr>
                <w:rFonts w:ascii="LM Roman 10" w:hAnsi="LM Roman 10"/>
                <w:noProof/>
                <w:webHidden/>
              </w:rPr>
              <w:fldChar w:fldCharType="end"/>
            </w:r>
          </w:hyperlink>
        </w:p>
        <w:p w14:paraId="403B1F04"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50" w:history="1">
            <w:r w:rsidRPr="000F0B8C">
              <w:rPr>
                <w:rStyle w:val="Hipervnculo"/>
                <w:rFonts w:ascii="LM Roman 10" w:hAnsi="LM Roman 10" w:cs="Times New Roman"/>
                <w:noProof/>
              </w:rPr>
              <w:t>5.8.9.</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Flujos de caja.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94</w:t>
            </w:r>
            <w:r w:rsidRPr="000F0B8C">
              <w:rPr>
                <w:rFonts w:ascii="LM Roman 10" w:hAnsi="LM Roman 10"/>
                <w:noProof/>
                <w:webHidden/>
              </w:rPr>
              <w:fldChar w:fldCharType="end"/>
            </w:r>
          </w:hyperlink>
        </w:p>
        <w:p w14:paraId="3721B937"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51" w:history="1">
            <w:r w:rsidRPr="000F0B8C">
              <w:rPr>
                <w:rStyle w:val="Hipervnculo"/>
                <w:rFonts w:ascii="LM Roman 10" w:hAnsi="LM Roman 10"/>
                <w:noProof/>
              </w:rPr>
              <w:t>5.8.10.</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Punto de Equilibrio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_Toc475092751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96</w:t>
            </w:r>
            <w:r w:rsidRPr="000F0B8C">
              <w:rPr>
                <w:rFonts w:ascii="LM Roman 10" w:hAnsi="LM Roman 10"/>
                <w:noProof/>
                <w:webHidden/>
              </w:rPr>
              <w:fldChar w:fldCharType="end"/>
            </w:r>
          </w:hyperlink>
        </w:p>
        <w:p w14:paraId="23CB47E0"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52" w:history="1">
            <w:r w:rsidRPr="000F0B8C">
              <w:rPr>
                <w:rStyle w:val="Hipervnculo"/>
                <w:rFonts w:ascii="LM Roman 10" w:hAnsi="LM Roman 10" w:cs="Times New Roman"/>
                <w:noProof/>
              </w:rPr>
              <w:t>5.8.11.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Evaluación financiera.</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_Toc475092752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96</w:t>
            </w:r>
            <w:r w:rsidRPr="000F0B8C">
              <w:rPr>
                <w:rFonts w:ascii="LM Roman 10" w:hAnsi="LM Roman 10"/>
                <w:noProof/>
                <w:webHidden/>
              </w:rPr>
              <w:fldChar w:fldCharType="end"/>
            </w:r>
          </w:hyperlink>
        </w:p>
        <w:p w14:paraId="48912E7F"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53" w:history="1">
            <w:r w:rsidRPr="000F0B8C">
              <w:rPr>
                <w:rStyle w:val="Hipervnculo"/>
                <w:rFonts w:ascii="LM Roman 10" w:hAnsi="LM Roman 10" w:cs="Times New Roman"/>
                <w:noProof/>
              </w:rPr>
              <w:t>5.9.</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ANÁLISIS DE RIESGOS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_Toc475092753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96</w:t>
            </w:r>
            <w:r w:rsidRPr="000F0B8C">
              <w:rPr>
                <w:rFonts w:ascii="LM Roman 10" w:hAnsi="LM Roman 10"/>
                <w:noProof/>
                <w:webHidden/>
              </w:rPr>
              <w:fldChar w:fldCharType="end"/>
            </w:r>
          </w:hyperlink>
        </w:p>
        <w:p w14:paraId="04B19AFA"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54" w:history="1">
            <w:r w:rsidRPr="000F0B8C">
              <w:rPr>
                <w:rStyle w:val="Hipervnculo"/>
                <w:rFonts w:ascii="LM Roman 10" w:hAnsi="LM Roman 10" w:cs="Times New Roman"/>
                <w:noProof/>
              </w:rPr>
              <w:t>5.9.1.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Factores limitantes y obstáculos.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_Toc475092754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96</w:t>
            </w:r>
            <w:r w:rsidRPr="000F0B8C">
              <w:rPr>
                <w:rFonts w:ascii="LM Roman 10" w:hAnsi="LM Roman 10"/>
                <w:noProof/>
                <w:webHidden/>
              </w:rPr>
              <w:fldChar w:fldCharType="end"/>
            </w:r>
          </w:hyperlink>
        </w:p>
        <w:p w14:paraId="2C931E52"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55" w:history="1">
            <w:r w:rsidRPr="000F0B8C">
              <w:rPr>
                <w:rStyle w:val="Hipervnculo"/>
                <w:rFonts w:ascii="LM Roman 10" w:hAnsi="LM Roman 10" w:cs="Times New Roman"/>
                <w:noProof/>
              </w:rPr>
              <w:t>5.9.2.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Factores clave del éxito.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_Toc475092755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100</w:t>
            </w:r>
            <w:r w:rsidRPr="000F0B8C">
              <w:rPr>
                <w:rFonts w:ascii="LM Roman 10" w:hAnsi="LM Roman 10"/>
                <w:noProof/>
                <w:webHidden/>
              </w:rPr>
              <w:fldChar w:fldCharType="end"/>
            </w:r>
          </w:hyperlink>
        </w:p>
        <w:p w14:paraId="22FEFDCB" w14:textId="77777777" w:rsidR="000F0B8C" w:rsidRPr="000F0B8C" w:rsidRDefault="000F0B8C">
          <w:pPr>
            <w:pStyle w:val="TDC3"/>
            <w:tabs>
              <w:tab w:val="left" w:pos="1320"/>
              <w:tab w:val="right" w:pos="8828"/>
            </w:tabs>
            <w:rPr>
              <w:rFonts w:ascii="LM Roman 10" w:eastAsiaTheme="minorEastAsia" w:hAnsi="LM Roman 10" w:cstheme="minorBidi"/>
              <w:noProof/>
              <w:color w:val="auto"/>
              <w:lang w:val="es-ES" w:eastAsia="es-ES"/>
            </w:rPr>
          </w:pPr>
          <w:hyperlink w:anchor="_Toc475092756" w:history="1">
            <w:r w:rsidRPr="000F0B8C">
              <w:rPr>
                <w:rStyle w:val="Hipervnculo"/>
                <w:rFonts w:ascii="LM Roman 10" w:hAnsi="LM Roman 10" w:cs="Times New Roman"/>
                <w:noProof/>
              </w:rPr>
              <w:t>5.9.3.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Riesgos específicos y contramedidas.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_Toc475092756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100</w:t>
            </w:r>
            <w:r w:rsidRPr="000F0B8C">
              <w:rPr>
                <w:rFonts w:ascii="LM Roman 10" w:hAnsi="LM Roman 10"/>
                <w:noProof/>
                <w:webHidden/>
              </w:rPr>
              <w:fldChar w:fldCharType="end"/>
            </w:r>
          </w:hyperlink>
        </w:p>
        <w:p w14:paraId="2B5B0B98" w14:textId="77777777" w:rsidR="000F0B8C" w:rsidRPr="000F0B8C" w:rsidRDefault="000F0B8C">
          <w:pPr>
            <w:pStyle w:val="TDC1"/>
            <w:tabs>
              <w:tab w:val="left" w:pos="440"/>
              <w:tab w:val="right" w:pos="8828"/>
            </w:tabs>
            <w:rPr>
              <w:rFonts w:ascii="LM Roman 10" w:eastAsiaTheme="minorEastAsia" w:hAnsi="LM Roman 10" w:cstheme="minorBidi"/>
              <w:noProof/>
              <w:color w:val="auto"/>
              <w:sz w:val="22"/>
              <w:lang w:val="es-ES" w:eastAsia="es-ES"/>
            </w:rPr>
          </w:pPr>
          <w:hyperlink w:anchor="_Toc475092757" w:history="1">
            <w:r w:rsidRPr="000F0B8C">
              <w:rPr>
                <w:rStyle w:val="Hipervnculo"/>
                <w:rFonts w:ascii="LM Roman 10" w:hAnsi="LM Roman 10" w:cs="Times New Roman"/>
                <w:b/>
                <w:noProof/>
              </w:rPr>
              <w:t>6.</w:t>
            </w:r>
            <w:r w:rsidRPr="000F0B8C">
              <w:rPr>
                <w:rFonts w:ascii="LM Roman 10" w:eastAsiaTheme="minorEastAsia" w:hAnsi="LM Roman 10" w:cstheme="minorBidi"/>
                <w:noProof/>
                <w:color w:val="auto"/>
                <w:sz w:val="22"/>
                <w:lang w:val="es-ES" w:eastAsia="es-ES"/>
              </w:rPr>
              <w:tab/>
            </w:r>
            <w:r w:rsidRPr="000F0B8C">
              <w:rPr>
                <w:rStyle w:val="Hipervnculo"/>
                <w:rFonts w:ascii="LM Roman 10" w:hAnsi="LM Roman 10" w:cs="Times New Roman"/>
                <w:noProof/>
              </w:rPr>
              <w:t>IMPACTOS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_Toc475092757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101</w:t>
            </w:r>
            <w:r w:rsidRPr="000F0B8C">
              <w:rPr>
                <w:rFonts w:ascii="LM Roman 10" w:hAnsi="LM Roman 10"/>
                <w:noProof/>
                <w:webHidden/>
              </w:rPr>
              <w:fldChar w:fldCharType="end"/>
            </w:r>
          </w:hyperlink>
        </w:p>
        <w:p w14:paraId="5ED89E8F"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58" w:history="1">
            <w:r w:rsidRPr="000F0B8C">
              <w:rPr>
                <w:rStyle w:val="Hipervnculo"/>
                <w:rFonts w:ascii="LM Roman 10" w:hAnsi="LM Roman 10" w:cs="Times New Roman"/>
                <w:noProof/>
              </w:rPr>
              <w:t>6.1.</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ECONÓMICO.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_Toc475092758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101</w:t>
            </w:r>
            <w:r w:rsidRPr="000F0B8C">
              <w:rPr>
                <w:rFonts w:ascii="LM Roman 10" w:hAnsi="LM Roman 10"/>
                <w:noProof/>
                <w:webHidden/>
              </w:rPr>
              <w:fldChar w:fldCharType="end"/>
            </w:r>
          </w:hyperlink>
        </w:p>
        <w:p w14:paraId="3747B3B5"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59" w:history="1">
            <w:r w:rsidRPr="000F0B8C">
              <w:rPr>
                <w:rStyle w:val="Hipervnculo"/>
                <w:rFonts w:ascii="LM Roman 10" w:hAnsi="LM Roman 10" w:cs="Times New Roman"/>
                <w:noProof/>
              </w:rPr>
              <w:t>6.2.</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REGIONAL.</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_Toc475092759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101</w:t>
            </w:r>
            <w:r w:rsidRPr="000F0B8C">
              <w:rPr>
                <w:rFonts w:ascii="LM Roman 10" w:hAnsi="LM Roman 10"/>
                <w:noProof/>
                <w:webHidden/>
              </w:rPr>
              <w:fldChar w:fldCharType="end"/>
            </w:r>
          </w:hyperlink>
        </w:p>
        <w:p w14:paraId="54C605D6"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60" w:history="1">
            <w:r w:rsidRPr="000F0B8C">
              <w:rPr>
                <w:rStyle w:val="Hipervnculo"/>
                <w:rFonts w:ascii="LM Roman 10" w:hAnsi="LM Roman 10" w:cs="Times New Roman"/>
                <w:noProof/>
              </w:rPr>
              <w:t>6.3.</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SOCIAL.</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_Toc475092760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102</w:t>
            </w:r>
            <w:r w:rsidRPr="000F0B8C">
              <w:rPr>
                <w:rFonts w:ascii="LM Roman 10" w:hAnsi="LM Roman 10"/>
                <w:noProof/>
                <w:webHidden/>
              </w:rPr>
              <w:fldChar w:fldCharType="end"/>
            </w:r>
          </w:hyperlink>
        </w:p>
        <w:p w14:paraId="4BDACFD6"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61" w:history="1">
            <w:r w:rsidRPr="000F0B8C">
              <w:rPr>
                <w:rStyle w:val="Hipervnculo"/>
                <w:rFonts w:ascii="LM Roman 10" w:hAnsi="LM Roman 10" w:cs="Times New Roman"/>
                <w:noProof/>
              </w:rPr>
              <w:t>6.4.</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AMBIENTAL.</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_Toc475092761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103</w:t>
            </w:r>
            <w:r w:rsidRPr="000F0B8C">
              <w:rPr>
                <w:rFonts w:ascii="LM Roman 10" w:hAnsi="LM Roman 10"/>
                <w:noProof/>
                <w:webHidden/>
              </w:rPr>
              <w:fldChar w:fldCharType="end"/>
            </w:r>
          </w:hyperlink>
        </w:p>
        <w:p w14:paraId="24643091" w14:textId="77777777" w:rsidR="000F0B8C" w:rsidRPr="000F0B8C" w:rsidRDefault="000F0B8C">
          <w:pPr>
            <w:pStyle w:val="TDC1"/>
            <w:tabs>
              <w:tab w:val="left" w:pos="440"/>
              <w:tab w:val="right" w:pos="8828"/>
            </w:tabs>
            <w:rPr>
              <w:rFonts w:ascii="LM Roman 10" w:eastAsiaTheme="minorEastAsia" w:hAnsi="LM Roman 10" w:cstheme="minorBidi"/>
              <w:noProof/>
              <w:color w:val="auto"/>
              <w:sz w:val="22"/>
              <w:lang w:val="es-ES" w:eastAsia="es-ES"/>
            </w:rPr>
          </w:pPr>
          <w:hyperlink w:anchor="_Toc475092762" w:history="1">
            <w:r w:rsidRPr="000F0B8C">
              <w:rPr>
                <w:rStyle w:val="Hipervnculo"/>
                <w:rFonts w:ascii="LM Roman 10" w:hAnsi="LM Roman 10" w:cs="Times New Roman"/>
                <w:b/>
                <w:noProof/>
              </w:rPr>
              <w:t>7.</w:t>
            </w:r>
            <w:r w:rsidRPr="000F0B8C">
              <w:rPr>
                <w:rFonts w:ascii="LM Roman 10" w:eastAsiaTheme="minorEastAsia" w:hAnsi="LM Roman 10" w:cstheme="minorBidi"/>
                <w:noProof/>
                <w:color w:val="auto"/>
                <w:sz w:val="22"/>
                <w:lang w:val="es-ES" w:eastAsia="es-ES"/>
              </w:rPr>
              <w:tab/>
            </w:r>
            <w:r w:rsidRPr="000F0B8C">
              <w:rPr>
                <w:rStyle w:val="Hipervnculo"/>
                <w:rFonts w:ascii="LM Roman 10" w:hAnsi="LM Roman 10" w:cs="Times New Roman"/>
                <w:noProof/>
              </w:rPr>
              <w:t>CONCLUSIONES.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_Toc475092762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104</w:t>
            </w:r>
            <w:r w:rsidRPr="000F0B8C">
              <w:rPr>
                <w:rFonts w:ascii="LM Roman 10" w:hAnsi="LM Roman 10"/>
                <w:noProof/>
                <w:webHidden/>
              </w:rPr>
              <w:fldChar w:fldCharType="end"/>
            </w:r>
          </w:hyperlink>
        </w:p>
        <w:p w14:paraId="32A7ECC4" w14:textId="77777777" w:rsidR="000F0B8C" w:rsidRPr="000F0B8C" w:rsidRDefault="000F0B8C">
          <w:pPr>
            <w:pStyle w:val="TDC1"/>
            <w:tabs>
              <w:tab w:val="left" w:pos="440"/>
              <w:tab w:val="right" w:pos="8828"/>
            </w:tabs>
            <w:rPr>
              <w:rFonts w:ascii="LM Roman 10" w:eastAsiaTheme="minorEastAsia" w:hAnsi="LM Roman 10" w:cstheme="minorBidi"/>
              <w:noProof/>
              <w:color w:val="auto"/>
              <w:sz w:val="22"/>
              <w:lang w:val="es-ES" w:eastAsia="es-ES"/>
            </w:rPr>
          </w:pPr>
          <w:hyperlink w:anchor="_Toc475092763" w:history="1">
            <w:r w:rsidRPr="000F0B8C">
              <w:rPr>
                <w:rStyle w:val="Hipervnculo"/>
                <w:rFonts w:ascii="LM Roman 10" w:hAnsi="LM Roman 10" w:cs="Times New Roman"/>
                <w:noProof/>
              </w:rPr>
              <w:t>A.</w:t>
            </w:r>
            <w:r w:rsidRPr="000F0B8C">
              <w:rPr>
                <w:rFonts w:ascii="LM Roman 10" w:eastAsiaTheme="minorEastAsia" w:hAnsi="LM Roman 10" w:cstheme="minorBidi"/>
                <w:noProof/>
                <w:color w:val="auto"/>
                <w:sz w:val="22"/>
                <w:lang w:val="es-ES" w:eastAsia="es-ES"/>
              </w:rPr>
              <w:tab/>
            </w:r>
            <w:r w:rsidRPr="000F0B8C">
              <w:rPr>
                <w:rStyle w:val="Hipervnculo"/>
                <w:rFonts w:ascii="LM Roman 10" w:hAnsi="LM Roman 10" w:cs="Times New Roman"/>
                <w:noProof/>
              </w:rPr>
              <w:t>ANEXOS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_Toc475092763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105</w:t>
            </w:r>
            <w:r w:rsidRPr="000F0B8C">
              <w:rPr>
                <w:rFonts w:ascii="LM Roman 10" w:hAnsi="LM Roman 10"/>
                <w:noProof/>
                <w:webHidden/>
              </w:rPr>
              <w:fldChar w:fldCharType="end"/>
            </w:r>
          </w:hyperlink>
        </w:p>
        <w:p w14:paraId="6F32D69E" w14:textId="77777777" w:rsidR="000F0B8C" w:rsidRPr="000F0B8C" w:rsidRDefault="000F0B8C">
          <w:pPr>
            <w:pStyle w:val="TDC2"/>
            <w:tabs>
              <w:tab w:val="left" w:pos="660"/>
              <w:tab w:val="right" w:pos="8828"/>
            </w:tabs>
            <w:rPr>
              <w:rFonts w:ascii="LM Roman 10" w:eastAsiaTheme="minorEastAsia" w:hAnsi="LM Roman 10" w:cstheme="minorBidi"/>
              <w:noProof/>
              <w:color w:val="auto"/>
              <w:lang w:val="es-ES" w:eastAsia="es-ES"/>
            </w:rPr>
          </w:pPr>
          <w:hyperlink w:anchor="_Toc475092764" w:history="1">
            <w:r w:rsidRPr="000F0B8C">
              <w:rPr>
                <w:rStyle w:val="Hipervnculo"/>
                <w:rFonts w:ascii="LM Roman 10" w:hAnsi="LM Roman 10" w:cs="Times New Roman"/>
                <w:noProof/>
              </w:rPr>
              <w:t>I.</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cs="Times New Roman"/>
                <w:noProof/>
              </w:rPr>
              <w:t>ANEXO. Encuesta Análisis Sectores de Mercado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_Toc475092764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105</w:t>
            </w:r>
            <w:r w:rsidRPr="000F0B8C">
              <w:rPr>
                <w:rFonts w:ascii="LM Roman 10" w:hAnsi="LM Roman 10"/>
                <w:noProof/>
                <w:webHidden/>
              </w:rPr>
              <w:fldChar w:fldCharType="end"/>
            </w:r>
          </w:hyperlink>
        </w:p>
        <w:p w14:paraId="0C606D2D" w14:textId="77777777" w:rsidR="000F0B8C" w:rsidRPr="000F0B8C" w:rsidRDefault="000F0B8C">
          <w:pPr>
            <w:pStyle w:val="TDC2"/>
            <w:tabs>
              <w:tab w:val="left" w:pos="880"/>
              <w:tab w:val="right" w:pos="8828"/>
            </w:tabs>
            <w:rPr>
              <w:rFonts w:ascii="LM Roman 10" w:eastAsiaTheme="minorEastAsia" w:hAnsi="LM Roman 10" w:cstheme="minorBidi"/>
              <w:noProof/>
              <w:color w:val="auto"/>
              <w:lang w:val="es-ES" w:eastAsia="es-ES"/>
            </w:rPr>
          </w:pPr>
          <w:hyperlink w:anchor="_Toc475092765" w:history="1">
            <w:r w:rsidRPr="000F0B8C">
              <w:rPr>
                <w:rStyle w:val="Hipervnculo"/>
                <w:rFonts w:ascii="LM Roman 10" w:hAnsi="LM Roman 10"/>
                <w:noProof/>
              </w:rPr>
              <w:t>II.</w:t>
            </w:r>
            <w:r w:rsidRPr="000F0B8C">
              <w:rPr>
                <w:rFonts w:ascii="LM Roman 10" w:eastAsiaTheme="minorEastAsia" w:hAnsi="LM Roman 10" w:cstheme="minorBidi"/>
                <w:noProof/>
                <w:color w:val="auto"/>
                <w:lang w:val="es-ES" w:eastAsia="es-ES"/>
              </w:rPr>
              <w:tab/>
            </w:r>
            <w:r w:rsidRPr="000F0B8C">
              <w:rPr>
                <w:rStyle w:val="Hipervnculo"/>
                <w:rFonts w:ascii="LM Roman 10" w:hAnsi="LM Roman 10"/>
                <w:noProof/>
              </w:rPr>
              <w:t>ANEXO.  Productos Sustitutos – Promedio de Costo</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_Toc475092765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107</w:t>
            </w:r>
            <w:r w:rsidRPr="000F0B8C">
              <w:rPr>
                <w:rFonts w:ascii="LM Roman 10" w:hAnsi="LM Roman 10"/>
                <w:noProof/>
                <w:webHidden/>
              </w:rPr>
              <w:fldChar w:fldCharType="end"/>
            </w:r>
          </w:hyperlink>
        </w:p>
        <w:p w14:paraId="6A4921E6" w14:textId="77777777" w:rsidR="000F0B8C" w:rsidRDefault="000F0B8C">
          <w:pPr>
            <w:pStyle w:val="TDC1"/>
            <w:tabs>
              <w:tab w:val="right" w:pos="8828"/>
            </w:tabs>
            <w:rPr>
              <w:rFonts w:asciiTheme="minorHAnsi" w:eastAsiaTheme="minorEastAsia" w:hAnsiTheme="minorHAnsi" w:cstheme="minorBidi"/>
              <w:noProof/>
              <w:color w:val="auto"/>
              <w:sz w:val="22"/>
              <w:lang w:val="es-ES" w:eastAsia="es-ES"/>
            </w:rPr>
          </w:pPr>
          <w:hyperlink w:anchor="_Toc475092766" w:history="1">
            <w:r w:rsidRPr="000F0B8C">
              <w:rPr>
                <w:rStyle w:val="Hipervnculo"/>
                <w:rFonts w:ascii="LM Roman 10" w:hAnsi="LM Roman 10" w:cs="Times New Roman"/>
                <w:noProof/>
              </w:rPr>
              <w:t>REFERENCIAS</w:t>
            </w:r>
            <w:r w:rsidRPr="000F0B8C">
              <w:rPr>
                <w:rFonts w:ascii="LM Roman 10" w:hAnsi="LM Roman 10"/>
                <w:noProof/>
                <w:webHidden/>
              </w:rPr>
              <w:tab/>
            </w:r>
            <w:r w:rsidRPr="000F0B8C">
              <w:rPr>
                <w:rFonts w:ascii="LM Roman 10" w:hAnsi="LM Roman 10"/>
                <w:noProof/>
                <w:webHidden/>
              </w:rPr>
              <w:fldChar w:fldCharType="begin"/>
            </w:r>
            <w:r w:rsidRPr="000F0B8C">
              <w:rPr>
                <w:rFonts w:ascii="LM Roman 10" w:hAnsi="LM Roman 10"/>
                <w:noProof/>
                <w:webHidden/>
              </w:rPr>
              <w:instrText xml:space="preserve"> PAGEREF _Toc475092766 \h </w:instrText>
            </w:r>
            <w:r w:rsidRPr="000F0B8C">
              <w:rPr>
                <w:rFonts w:ascii="LM Roman 10" w:hAnsi="LM Roman 10"/>
                <w:noProof/>
                <w:webHidden/>
              </w:rPr>
            </w:r>
            <w:r w:rsidRPr="000F0B8C">
              <w:rPr>
                <w:rFonts w:ascii="LM Roman 10" w:hAnsi="LM Roman 10"/>
                <w:noProof/>
                <w:webHidden/>
              </w:rPr>
              <w:fldChar w:fldCharType="separate"/>
            </w:r>
            <w:r w:rsidRPr="000F0B8C">
              <w:rPr>
                <w:rFonts w:ascii="LM Roman 10" w:hAnsi="LM Roman 10"/>
                <w:noProof/>
                <w:webHidden/>
              </w:rPr>
              <w:t>118</w:t>
            </w:r>
            <w:r w:rsidRPr="000F0B8C">
              <w:rPr>
                <w:rFonts w:ascii="LM Roman 10" w:hAnsi="LM Roman 10"/>
                <w:noProof/>
                <w:webHidden/>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60341D"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bookmarkStart w:id="0" w:name="_GoBack"/>
      <w:bookmarkEnd w:id="0"/>
    </w:p>
    <w:p w14:paraId="1AD4F9EF" w14:textId="77777777" w:rsidR="005C519E" w:rsidRDefault="005C519E" w:rsidP="005C519E"/>
    <w:p w14:paraId="77850B94" w14:textId="77777777" w:rsidR="005C519E" w:rsidRDefault="005C519E" w:rsidP="005C519E"/>
    <w:p w14:paraId="7B02EFA9" w14:textId="77777777" w:rsidR="00504DD3" w:rsidRDefault="00504DD3" w:rsidP="005C519E"/>
    <w:p w14:paraId="34E9705A" w14:textId="77777777" w:rsidR="00504DD3" w:rsidRDefault="00504DD3" w:rsidP="005C519E"/>
    <w:p w14:paraId="7A87F4B3" w14:textId="77777777" w:rsidR="00504DD3" w:rsidRDefault="00504DD3" w:rsidP="005C519E"/>
    <w:p w14:paraId="4CC36638" w14:textId="77777777" w:rsidR="00504DD3" w:rsidRDefault="00504DD3"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665D3C">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665D3C">
        <w:tc>
          <w:tcPr>
            <w:tcW w:w="8075" w:type="dxa"/>
          </w:tcPr>
          <w:p w14:paraId="0E555C40" w14:textId="5A8A0B9F" w:rsidR="004E644E" w:rsidRDefault="004E644E" w:rsidP="00665D3C">
            <w:pPr>
              <w:pStyle w:val="Incontec"/>
            </w:pPr>
            <w:r>
              <w:t>TABLA 1</w:t>
            </w:r>
          </w:p>
        </w:tc>
        <w:tc>
          <w:tcPr>
            <w:tcW w:w="753" w:type="dxa"/>
          </w:tcPr>
          <w:p w14:paraId="7BC0B79F" w14:textId="77777777" w:rsidR="004E644E" w:rsidRDefault="004E644E" w:rsidP="00665D3C">
            <w:pPr>
              <w:pStyle w:val="Incontec"/>
            </w:pPr>
            <w:r w:rsidRPr="00A97076">
              <w:t>12</w:t>
            </w:r>
          </w:p>
        </w:tc>
      </w:tr>
      <w:tr w:rsidR="004E644E" w14:paraId="02853EC3" w14:textId="77777777" w:rsidTr="00665D3C">
        <w:tc>
          <w:tcPr>
            <w:tcW w:w="8075" w:type="dxa"/>
          </w:tcPr>
          <w:p w14:paraId="691E4DC0" w14:textId="228BD4BE" w:rsidR="004E644E" w:rsidRDefault="004E644E" w:rsidP="00665D3C">
            <w:pPr>
              <w:pStyle w:val="Incontec"/>
            </w:pPr>
            <w:r>
              <w:t>TABLA 2</w:t>
            </w:r>
          </w:p>
        </w:tc>
        <w:tc>
          <w:tcPr>
            <w:tcW w:w="753" w:type="dxa"/>
          </w:tcPr>
          <w:p w14:paraId="4A999F68" w14:textId="77777777" w:rsidR="004E644E" w:rsidRDefault="004E644E" w:rsidP="00665D3C">
            <w:pPr>
              <w:pStyle w:val="Incontec"/>
            </w:pPr>
            <w:r w:rsidRPr="00A97076">
              <w:t>13</w:t>
            </w:r>
          </w:p>
        </w:tc>
      </w:tr>
      <w:tr w:rsidR="004E644E" w14:paraId="35AB488F" w14:textId="77777777" w:rsidTr="00665D3C">
        <w:tc>
          <w:tcPr>
            <w:tcW w:w="8075" w:type="dxa"/>
          </w:tcPr>
          <w:p w14:paraId="4CC57A7B" w14:textId="210680D7" w:rsidR="004E644E" w:rsidRDefault="004E644E" w:rsidP="00665D3C">
            <w:pPr>
              <w:pStyle w:val="Incontec"/>
            </w:pPr>
            <w:r>
              <w:t>TABLA 3</w:t>
            </w:r>
          </w:p>
        </w:tc>
        <w:tc>
          <w:tcPr>
            <w:tcW w:w="753" w:type="dxa"/>
          </w:tcPr>
          <w:p w14:paraId="4EF8B101" w14:textId="77777777" w:rsidR="004E644E" w:rsidRDefault="004E644E" w:rsidP="00665D3C">
            <w:pPr>
              <w:pStyle w:val="Incontec"/>
            </w:pPr>
            <w:r w:rsidRPr="00A97076">
              <w:t>14</w:t>
            </w:r>
          </w:p>
        </w:tc>
      </w:tr>
      <w:tr w:rsidR="004E644E" w14:paraId="7C36F10A" w14:textId="77777777" w:rsidTr="00665D3C">
        <w:tc>
          <w:tcPr>
            <w:tcW w:w="8075" w:type="dxa"/>
          </w:tcPr>
          <w:p w14:paraId="070B5D96" w14:textId="77777777" w:rsidR="004E644E" w:rsidRDefault="004E644E" w:rsidP="00665D3C">
            <w:pPr>
              <w:pStyle w:val="Incontec"/>
            </w:pPr>
          </w:p>
        </w:tc>
        <w:tc>
          <w:tcPr>
            <w:tcW w:w="753" w:type="dxa"/>
          </w:tcPr>
          <w:p w14:paraId="5A11E97B" w14:textId="77777777" w:rsidR="004E644E" w:rsidRDefault="004E644E" w:rsidP="00665D3C">
            <w:pPr>
              <w:pStyle w:val="Incontec"/>
            </w:pPr>
          </w:p>
        </w:tc>
      </w:tr>
      <w:tr w:rsidR="004E644E" w14:paraId="5548289E" w14:textId="77777777" w:rsidTr="00665D3C">
        <w:tc>
          <w:tcPr>
            <w:tcW w:w="8075" w:type="dxa"/>
          </w:tcPr>
          <w:p w14:paraId="62CA1945" w14:textId="77777777" w:rsidR="004E644E" w:rsidRDefault="004E644E" w:rsidP="00665D3C">
            <w:pPr>
              <w:pStyle w:val="Incontec"/>
            </w:pPr>
          </w:p>
        </w:tc>
        <w:tc>
          <w:tcPr>
            <w:tcW w:w="753" w:type="dxa"/>
          </w:tcPr>
          <w:p w14:paraId="7E386A04" w14:textId="77777777" w:rsidR="004E644E" w:rsidRDefault="004E644E" w:rsidP="00665D3C">
            <w:pPr>
              <w:pStyle w:val="Incontec"/>
            </w:pPr>
          </w:p>
        </w:tc>
      </w:tr>
      <w:tr w:rsidR="004E644E" w14:paraId="3C3B38F6" w14:textId="77777777" w:rsidTr="00665D3C">
        <w:tc>
          <w:tcPr>
            <w:tcW w:w="8075" w:type="dxa"/>
          </w:tcPr>
          <w:p w14:paraId="4C4B1754" w14:textId="77777777" w:rsidR="004E644E" w:rsidRDefault="004E644E" w:rsidP="00665D3C">
            <w:pPr>
              <w:pStyle w:val="Incontec"/>
            </w:pPr>
          </w:p>
        </w:tc>
        <w:tc>
          <w:tcPr>
            <w:tcW w:w="753" w:type="dxa"/>
          </w:tcPr>
          <w:p w14:paraId="77CADADD" w14:textId="77777777" w:rsidR="004E644E" w:rsidRDefault="004E644E" w:rsidP="00665D3C">
            <w:pPr>
              <w:pStyle w:val="Incontec"/>
            </w:pPr>
          </w:p>
        </w:tc>
      </w:tr>
      <w:tr w:rsidR="004E644E" w14:paraId="6FEA8043" w14:textId="77777777" w:rsidTr="00665D3C">
        <w:tc>
          <w:tcPr>
            <w:tcW w:w="8075" w:type="dxa"/>
          </w:tcPr>
          <w:p w14:paraId="470505C4" w14:textId="77777777" w:rsidR="004E644E" w:rsidRDefault="004E644E" w:rsidP="00665D3C">
            <w:pPr>
              <w:pStyle w:val="Incontec"/>
            </w:pPr>
          </w:p>
        </w:tc>
        <w:tc>
          <w:tcPr>
            <w:tcW w:w="753" w:type="dxa"/>
          </w:tcPr>
          <w:p w14:paraId="26BB0639" w14:textId="77777777" w:rsidR="004E644E" w:rsidRDefault="004E644E" w:rsidP="00665D3C">
            <w:pPr>
              <w:pStyle w:val="Incontec"/>
            </w:pPr>
          </w:p>
        </w:tc>
      </w:tr>
    </w:tbl>
    <w:p w14:paraId="6A9029C5" w14:textId="22A1A832" w:rsidR="00D30904" w:rsidRPr="00760043" w:rsidRDefault="00760043" w:rsidP="00F12A4C">
      <w:pPr>
        <w:pStyle w:val="Incontec"/>
      </w:pPr>
      <w:r w:rsidRPr="00760043">
        <w:fldChar w:fldCharType="begin"/>
      </w:r>
      <w:r w:rsidRPr="00760043">
        <w:instrText xml:space="preserve"> TOC \h \z \c "Ilustración" </w:instrText>
      </w:r>
      <w:r w:rsidRPr="00760043">
        <w:fldChar w:fldCharType="end"/>
      </w:r>
      <w:hyperlink w:anchor="_Toc457229563"/>
    </w:p>
    <w:p w14:paraId="379F5CE8" w14:textId="77777777" w:rsidR="00D30904" w:rsidRPr="00527418" w:rsidRDefault="0060341D" w:rsidP="00F12A4C">
      <w:pPr>
        <w:pStyle w:val="Incontec"/>
        <w:rPr>
          <w:rFonts w:ascii="Times New Roman" w:hAnsi="Times New Roman" w:cs="Times New Roman"/>
        </w:rPr>
      </w:pPr>
      <w:hyperlink w:anchor="_Toc457229563"/>
    </w:p>
    <w:p w14:paraId="77BC1129" w14:textId="77777777" w:rsidR="00D30904" w:rsidRPr="00527418" w:rsidRDefault="0060341D" w:rsidP="00F12A4C">
      <w:pPr>
        <w:pStyle w:val="Incontec"/>
        <w:rPr>
          <w:rFonts w:ascii="Times New Roman" w:hAnsi="Times New Roman" w:cs="Times New Roman"/>
        </w:rPr>
      </w:pPr>
      <w:hyperlink w:anchor="_Toc457229563"/>
    </w:p>
    <w:p w14:paraId="0656C7C9" w14:textId="77777777" w:rsidR="005922D6" w:rsidRDefault="005922D6" w:rsidP="00F12A4C">
      <w:pPr>
        <w:pStyle w:val="Incontec"/>
      </w:pPr>
    </w:p>
    <w:p w14:paraId="3BD6B07C" w14:textId="77777777" w:rsidR="00504DD3" w:rsidRDefault="00504DD3" w:rsidP="00504DD3"/>
    <w:p w14:paraId="363D530C" w14:textId="77777777" w:rsidR="00504DD3" w:rsidRDefault="00504DD3" w:rsidP="00504DD3"/>
    <w:p w14:paraId="69A7D091" w14:textId="77777777" w:rsidR="00504DD3" w:rsidRDefault="00504DD3" w:rsidP="00504DD3"/>
    <w:p w14:paraId="65F94961" w14:textId="77777777" w:rsidR="00504DD3" w:rsidRDefault="00504DD3" w:rsidP="00504DD3"/>
    <w:p w14:paraId="2780EE00" w14:textId="77777777" w:rsidR="00504DD3" w:rsidRDefault="00504DD3" w:rsidP="00504DD3"/>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B42DC0">
      <w:pPr>
        <w:pStyle w:val="Incontec"/>
        <w:jc w:val="center"/>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0F0B8C" w:rsidRPr="000F0B8C">
                  <w:rPr>
                    <w:rFonts w:ascii="LM Roman 10" w:hAnsi="LM Roman 10"/>
                    <w:noProof/>
                    <w:sz w:val="20"/>
                    <w:szCs w:val="20"/>
                  </w:rPr>
                  <w:t>(1)</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0F0B8C" w:rsidRPr="000F0B8C">
                  <w:rPr>
                    <w:rFonts w:eastAsiaTheme="minorHAnsi" w:cs="Arial"/>
                    <w:noProof/>
                    <w:sz w:val="20"/>
                    <w:szCs w:val="20"/>
                    <w:lang w:eastAsia="en-US"/>
                  </w:rPr>
                  <w:t>(2)</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0F0B8C" w:rsidRPr="000F0B8C">
                  <w:rPr>
                    <w:rFonts w:eastAsiaTheme="minorHAnsi" w:cs="Arial"/>
                    <w:noProof/>
                    <w:sz w:val="20"/>
                    <w:szCs w:val="20"/>
                    <w:lang w:eastAsia="en-US"/>
                  </w:rPr>
                  <w:t>(3)</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0F0B8C" w:rsidRPr="000F0B8C">
                  <w:rPr>
                    <w:rFonts w:cs="Times New Roman"/>
                    <w:noProof/>
                    <w:sz w:val="20"/>
                    <w:szCs w:val="20"/>
                  </w:rPr>
                  <w:t>(4)</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0F0B8C" w:rsidRPr="000F0B8C">
                  <w:rPr>
                    <w:noProof/>
                    <w:sz w:val="20"/>
                  </w:rPr>
                  <w:t>(5)</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r w:rsidRPr="00253546">
              <w:rPr>
                <w:sz w:val="20"/>
                <w:szCs w:val="20"/>
              </w:rPr>
              <w:t xml:space="preserve">Value Proposition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0F0B8C" w:rsidRPr="000F0B8C">
                  <w:rPr>
                    <w:noProof/>
                    <w:sz w:val="20"/>
                    <w:szCs w:val="20"/>
                  </w:rPr>
                  <w:t>(6)</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Model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0F0B8C" w:rsidRPr="000F0B8C">
                  <w:rPr>
                    <w:rFonts w:cs="Times New Roman"/>
                    <w:noProof/>
                    <w:sz w:val="20"/>
                    <w:szCs w:val="20"/>
                  </w:rPr>
                  <w:t>(7)</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A97076" w:rsidRDefault="005922D6" w:rsidP="00F12A4C">
      <w:pPr>
        <w:pStyle w:val="Incontec"/>
        <w:rPr>
          <w:rFonts w:cs="Times New Roman"/>
        </w:rPr>
      </w:pPr>
      <w:r w:rsidRPr="00A97076">
        <w:rPr>
          <w:rFonts w:cs="Times New Roman"/>
        </w:rPr>
        <w:t>LISTA DE ANEXOS</w:t>
      </w:r>
    </w:p>
    <w:p w14:paraId="7BA5C4EF" w14:textId="77777777" w:rsidR="005922D6" w:rsidRPr="00A97076" w:rsidRDefault="005922D6" w:rsidP="00F12A4C">
      <w:pPr>
        <w:pStyle w:val="Incontec"/>
        <w:rPr>
          <w:rFonts w:cs="Times New Roman"/>
        </w:rPr>
      </w:pPr>
    </w:p>
    <w:tbl>
      <w:tblPr>
        <w:tblStyle w:val="Tablaconcuadrcula"/>
        <w:tblW w:w="0" w:type="auto"/>
        <w:tblLook w:val="04A0" w:firstRow="1" w:lastRow="0" w:firstColumn="1" w:lastColumn="0" w:noHBand="0" w:noVBand="1"/>
      </w:tblPr>
      <w:tblGrid>
        <w:gridCol w:w="8075"/>
        <w:gridCol w:w="753"/>
      </w:tblGrid>
      <w:tr w:rsidR="004E644E" w14:paraId="500F459D" w14:textId="77777777" w:rsidTr="00504DD3">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504DD3">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6973EB8C" w:rsidR="004E644E" w:rsidRDefault="004E644E" w:rsidP="00504DD3">
            <w:pPr>
              <w:pStyle w:val="Incontec"/>
            </w:pPr>
            <w:r w:rsidRPr="00A97076">
              <w:t>1</w:t>
            </w:r>
            <w:r w:rsidR="0018432B">
              <w:t>03</w:t>
            </w:r>
          </w:p>
        </w:tc>
      </w:tr>
      <w:tr w:rsidR="004E644E" w14:paraId="59E9C6E5" w14:textId="77777777" w:rsidTr="00504DD3">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4AABCED9" w:rsidR="004E644E" w:rsidRDefault="0018432B" w:rsidP="00504DD3">
            <w:pPr>
              <w:pStyle w:val="Incontec"/>
            </w:pPr>
            <w:r>
              <w:t>105</w:t>
            </w:r>
          </w:p>
        </w:tc>
      </w:tr>
      <w:tr w:rsidR="004E644E" w14:paraId="57D51B0F" w14:textId="77777777" w:rsidTr="00504DD3">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504DD3">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504DD3">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504DD3">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504DD3">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75092655"/>
      <w:bookmarkEnd w:id="1"/>
      <w:r w:rsidRPr="00A97076">
        <w:rPr>
          <w:rFonts w:cs="Times New Roman"/>
          <w:sz w:val="32"/>
          <w:szCs w:val="32"/>
        </w:rPr>
        <w:t>RESUMEN EJECUTIVO</w:t>
      </w:r>
      <w:bookmarkEnd w:id="2"/>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w:t>
      </w:r>
      <w:commentRangeStart w:id="3"/>
      <w:r w:rsidRPr="00527418">
        <w:rPr>
          <w:rFonts w:ascii="Times New Roman" w:eastAsia="Arial" w:hAnsi="Times New Roman" w:cs="Times New Roman"/>
        </w:rPr>
        <w:t>2000</w:t>
      </w:r>
      <w:commentRangeEnd w:id="3"/>
      <w:r w:rsidR="00295B38">
        <w:rPr>
          <w:rStyle w:val="Refdecomentario"/>
          <w:rFonts w:ascii="Cambria" w:eastAsia="Cambria" w:hAnsi="Cambria" w:cs="Cambria"/>
          <w:color w:val="000000"/>
          <w:shd w:val="clear" w:color="auto" w:fill="auto"/>
        </w:rPr>
        <w:commentReference w:id="3"/>
      </w:r>
      <w:r w:rsidRPr="00527418">
        <w:rPr>
          <w:rFonts w:ascii="Times New Roman" w:eastAsia="Arial" w:hAnsi="Times New Roman" w:cs="Times New Roman"/>
        </w:rPr>
        <w:t xml:space="preserve"> estudiantes con </w:t>
      </w:r>
      <w:r w:rsidR="00192E49">
        <w:rPr>
          <w:rFonts w:ascii="Times New Roman" w:eastAsia="Arial" w:hAnsi="Times New Roman" w:cs="Times New Roman"/>
        </w:rPr>
        <w:t>Limitacion Cognitiva</w:t>
      </w:r>
      <w:r w:rsidRPr="00527418">
        <w:rPr>
          <w:rFonts w:ascii="Times New Roman" w:eastAsia="Arial" w:hAnsi="Times New Roman" w:cs="Times New Roman"/>
        </w:rPr>
        <w:t xml:space="preserve"> estudiando, es un mercado que </w:t>
      </w:r>
      <w:r w:rsidR="005A4910">
        <w:rPr>
          <w:rFonts w:ascii="Times New Roman" w:eastAsia="Arial" w:hAnsi="Times New Roman" w:cs="Times New Roman"/>
        </w:rPr>
        <w:t>Inclu</w:t>
      </w:r>
      <w:r w:rsidRPr="00527418">
        <w:rPr>
          <w:rFonts w:ascii="Times New Roman" w:eastAsia="Arial" w:hAnsi="Times New Roman" w:cs="Times New Roman"/>
        </w:rPr>
        <w:t xml:space="preserve">soft podría atacar de mano de la alcaldía, nuestra idea también es llegar a las personas que en este momento se encuentran descolarizadas que pueden ser más del doble que se encuentran en este momento colegios, la mayoría se encuentra en instituciones o fundaciones especializadas en el manejo de estas </w:t>
      </w:r>
      <w:r w:rsidRPr="00527418">
        <w:rPr>
          <w:rFonts w:ascii="Times New Roman" w:eastAsia="Arial" w:hAnsi="Times New Roman" w:cs="Times New Roman"/>
        </w:rPr>
        <w:lastRenderedPageBreak/>
        <w:t>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commentRangeStart w:id="4"/>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commentRangeEnd w:id="4"/>
      <w:r w:rsidR="00295B38">
        <w:rPr>
          <w:rStyle w:val="Refdecomentario"/>
          <w:rFonts w:ascii="Cambria" w:eastAsia="Cambria" w:hAnsi="Cambria" w:cs="Cambria"/>
          <w:color w:val="000000"/>
          <w:shd w:val="clear" w:color="auto" w:fill="auto"/>
        </w:rPr>
        <w:commentReference w:id="4"/>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324942" w:rsidR="005922D6" w:rsidRPr="000F7F3A" w:rsidRDefault="005922D6" w:rsidP="00B43D6F">
      <w:pPr>
        <w:pStyle w:val="Ttulo1"/>
        <w:numPr>
          <w:ilvl w:val="0"/>
          <w:numId w:val="2"/>
        </w:numPr>
        <w:jc w:val="center"/>
        <w:rPr>
          <w:rFonts w:ascii="LM Roman 10" w:hAnsi="LM Roman 10"/>
          <w:b/>
          <w:sz w:val="32"/>
        </w:rPr>
      </w:pPr>
      <w:bookmarkStart w:id="5" w:name="_Toc475092656"/>
      <w:r w:rsidRPr="000F7F3A">
        <w:rPr>
          <w:rFonts w:ascii="LM Roman 10" w:hAnsi="LM Roman 10"/>
          <w:b/>
          <w:sz w:val="32"/>
        </w:rPr>
        <w:t>INTRODUCCIÓN</w:t>
      </w:r>
      <w:bookmarkEnd w:id="5"/>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0F0B8C" w:rsidRPr="000F0B8C">
            <w:rPr>
              <w:rFonts w:cs="Times New Roman"/>
              <w:noProof/>
            </w:rPr>
            <w:t>(8)</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w:t>
      </w:r>
      <w:r>
        <w:rPr>
          <w:rFonts w:cs="Times New Roman"/>
        </w:rPr>
        <w:lastRenderedPageBreak/>
        <w:t xml:space="preserve">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6" w:name="_Toc475092657"/>
      <w:r w:rsidRPr="002E21AE">
        <w:rPr>
          <w:sz w:val="28"/>
        </w:rPr>
        <w:t>PLANTEAMIENTO DEL PROBLEMA</w:t>
      </w:r>
      <w:bookmarkEnd w:id="6"/>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0F0B8C" w:rsidRPr="000F0B8C">
            <w:rPr>
              <w:rFonts w:eastAsiaTheme="minorHAnsi" w:cs="Times New Roman"/>
              <w:noProof/>
              <w:lang w:eastAsia="en-US"/>
            </w:rPr>
            <w:t>(9)</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0F0B8C" w:rsidRPr="000F0B8C">
            <w:rPr>
              <w:rFonts w:eastAsiaTheme="minorHAnsi" w:cs="Times New Roman"/>
              <w:noProof/>
              <w:lang w:eastAsia="en-US"/>
            </w:rPr>
            <w:t>(10)</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0F0B8C" w:rsidRPr="000F0B8C">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w:t>
      </w:r>
      <w:r>
        <w:rPr>
          <w:rFonts w:eastAsiaTheme="minorHAnsi" w:cs="Times New Roman"/>
          <w:lang w:eastAsia="en-US"/>
        </w:rPr>
        <w:lastRenderedPageBreak/>
        <w:t>dificultades permanentes comunicativas (30,42%). Se estima, así mismo, que el 22,5% de las personas con limitaciones son analfabetas, en comparación con el 8,7% de analfabetismo entre las personas sin imitaciones</w:t>
      </w:r>
      <w:ins w:id="7" w:author="andres camilo santana bohorquez" w:date="2017-02-17T00:06:00Z">
        <w:r w:rsidR="00BA20EE">
          <w:rPr>
            <w:rFonts w:eastAsiaTheme="minorHAnsi" w:cs="Times New Roman"/>
            <w:lang w:eastAsia="en-US"/>
          </w:rPr>
          <w:t xml:space="preserve"> (Ver Figura 1-1)</w:t>
        </w:r>
      </w:ins>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0F0B8C" w:rsidRPr="000F0B8C">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49EF9E69" w:rsidR="005E663D" w:rsidRDefault="003F1120" w:rsidP="005E663D">
      <w:pPr>
        <w:pStyle w:val="Incontec"/>
        <w:keepNext/>
      </w:pPr>
      <w:del w:id="8" w:author="andres camilo santana bohorquez" w:date="2017-02-17T00:08:00Z">
        <w:r w:rsidRPr="003F1120" w:rsidDel="00BA20EE">
          <w:rPr>
            <w:rFonts w:ascii="Times New Roman" w:eastAsiaTheme="minorHAnsi" w:hAnsi="Times New Roman" w:cs="Times New Roman"/>
            <w:noProof/>
            <w:color w:val="auto"/>
            <w:lang w:val="es-ES" w:eastAsia="es-ES"/>
            <w:rPrChange w:id="9" w:author="Unknown">
              <w:rPr>
                <w:noProof/>
                <w:lang w:val="es-ES" w:eastAsia="es-ES"/>
              </w:rPr>
            </w:rPrChange>
          </w:rPr>
          <w:drawing>
            <wp:inline distT="0" distB="0" distL="0" distR="0" wp14:anchorId="65C09F53" wp14:editId="35300967">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del>
      <w:ins w:id="10" w:author="andres camilo santana bohorquez" w:date="2017-02-17T00:08:00Z">
        <w:r w:rsidR="00BA20EE">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764030"/>
                      </a:xfrm>
                      <a:prstGeom prst="rect">
                        <a:avLst/>
                      </a:prstGeom>
                    </pic:spPr>
                  </pic:pic>
                </a:graphicData>
              </a:graphic>
            </wp:inline>
          </w:drawing>
        </w:r>
      </w:ins>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11" w:name="OLE_LINK3"/>
      <w:bookmarkStart w:id="12" w:name="OLE_LINK4"/>
      <w:bookmarkStart w:id="13"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0F0B8C" w:rsidRPr="000F0B8C">
            <w:rPr>
              <w:rFonts w:ascii="LM Roman 10" w:eastAsiaTheme="minorHAnsi" w:hAnsi="LM Roman 10" w:cs="Times New Roman"/>
              <w:noProof/>
              <w:color w:val="auto"/>
              <w:sz w:val="22"/>
              <w:szCs w:val="22"/>
              <w:lang w:eastAsia="en-US"/>
            </w:rPr>
            <w:t>(1)</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14" w:name="_Toc449933973"/>
      <w:bookmarkEnd w:id="11"/>
      <w:bookmarkEnd w:id="12"/>
      <w:bookmarkEnd w:id="13"/>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0F0B8C" w:rsidRPr="000F0B8C">
            <w:rPr>
              <w:rFonts w:eastAsia="Cambria"/>
              <w:noProof/>
            </w:rPr>
            <w:t>(11)</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0F0B8C" w:rsidRPr="000F0B8C">
            <w:rPr>
              <w:rFonts w:eastAsia="Cambria"/>
              <w:noProof/>
            </w:rPr>
            <w:t>(12)</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 xml:space="preserve">la </w:t>
      </w:r>
      <w:r w:rsidRPr="0083620F">
        <w:rPr>
          <w:rFonts w:eastAsia="Cambria"/>
        </w:rPr>
        <w:lastRenderedPageBreak/>
        <w:t>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5" w:name="_Toc475092658"/>
      <w:r w:rsidRPr="002E21AE">
        <w:rPr>
          <w:rFonts w:ascii="LM Roman 10" w:eastAsiaTheme="majorEastAsia" w:hAnsi="LM Roman 10" w:cs="Arial"/>
          <w:color w:val="000000" w:themeColor="text1"/>
          <w:sz w:val="28"/>
          <w:szCs w:val="32"/>
          <w:lang w:eastAsia="en-US"/>
        </w:rPr>
        <w:t>OBJETIVOS</w:t>
      </w:r>
      <w:bookmarkEnd w:id="14"/>
      <w:bookmarkEnd w:id="15"/>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6" w:name="_Toc449933974"/>
      <w:bookmarkStart w:id="17" w:name="_Toc475092659"/>
      <w:r w:rsidRPr="007B3F65">
        <w:rPr>
          <w:rFonts w:ascii="LM Roman 10" w:eastAsiaTheme="majorEastAsia" w:hAnsi="LM Roman 10" w:cs="Arial"/>
          <w:color w:val="000000" w:themeColor="text1"/>
          <w:sz w:val="24"/>
          <w:szCs w:val="26"/>
          <w:lang w:eastAsia="en-US"/>
        </w:rPr>
        <w:t>Objetivo General</w:t>
      </w:r>
      <w:bookmarkEnd w:id="16"/>
      <w:r>
        <w:rPr>
          <w:rFonts w:ascii="LM Roman 10" w:eastAsiaTheme="majorEastAsia" w:hAnsi="LM Roman 10" w:cs="Arial"/>
          <w:color w:val="000000" w:themeColor="text1"/>
          <w:sz w:val="24"/>
          <w:szCs w:val="26"/>
          <w:lang w:eastAsia="en-US"/>
        </w:rPr>
        <w:t>.</w:t>
      </w:r>
      <w:bookmarkEnd w:id="17"/>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8" w:name="_Toc449933975"/>
      <w:bookmarkStart w:id="19" w:name="_Toc475092660"/>
      <w:r w:rsidRPr="007B3F65">
        <w:rPr>
          <w:rFonts w:ascii="LM Roman 10" w:eastAsiaTheme="majorEastAsia" w:hAnsi="LM Roman 10" w:cs="Arial"/>
          <w:color w:val="000000" w:themeColor="text1"/>
          <w:sz w:val="24"/>
          <w:szCs w:val="26"/>
          <w:lang w:eastAsia="en-US"/>
        </w:rPr>
        <w:t>Objetivos Específicos</w:t>
      </w:r>
      <w:bookmarkEnd w:id="18"/>
      <w:r>
        <w:rPr>
          <w:rFonts w:ascii="LM Roman 10" w:eastAsiaTheme="majorEastAsia" w:hAnsi="LM Roman 10" w:cs="Arial"/>
          <w:color w:val="000000" w:themeColor="text1"/>
          <w:sz w:val="24"/>
          <w:szCs w:val="26"/>
          <w:lang w:eastAsia="en-US"/>
        </w:rPr>
        <w:t>.</w:t>
      </w:r>
      <w:bookmarkEnd w:id="19"/>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FBE7ABC" w:rsidR="007B3F65" w:rsidDel="00217AB4" w:rsidRDefault="007B3F65" w:rsidP="007B3F65">
      <w:pPr>
        <w:rPr>
          <w:del w:id="20" w:author="andres camilo santana bohorquez" w:date="2017-02-17T00:49:00Z"/>
        </w:rPr>
      </w:pPr>
      <w:bookmarkStart w:id="21" w:name="_Toc475090954"/>
      <w:bookmarkStart w:id="22" w:name="_Toc475091048"/>
      <w:bookmarkStart w:id="23" w:name="_Toc475092435"/>
      <w:bookmarkStart w:id="24" w:name="_Toc475092549"/>
      <w:bookmarkStart w:id="25" w:name="_Toc475092661"/>
      <w:bookmarkEnd w:id="21"/>
      <w:bookmarkEnd w:id="22"/>
      <w:bookmarkEnd w:id="23"/>
      <w:bookmarkEnd w:id="24"/>
      <w:bookmarkEnd w:id="25"/>
    </w:p>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26" w:name="_Toc449933972"/>
      <w:bookmarkStart w:id="27" w:name="_Toc475092662"/>
      <w:r w:rsidRPr="002E21AE">
        <w:rPr>
          <w:rFonts w:ascii="LM Roman 10" w:eastAsiaTheme="majorEastAsia" w:hAnsi="LM Roman 10" w:cs="Arial"/>
          <w:color w:val="000000" w:themeColor="text1"/>
          <w:sz w:val="28"/>
          <w:szCs w:val="32"/>
          <w:lang w:eastAsia="en-US"/>
        </w:rPr>
        <w:t>JUSTIFICACIÓN</w:t>
      </w:r>
      <w:bookmarkEnd w:id="26"/>
      <w:bookmarkEnd w:id="27"/>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0F0B8C" w:rsidRPr="000F0B8C">
            <w:rPr>
              <w:rFonts w:ascii="LM Roman 10" w:eastAsiaTheme="minorHAnsi" w:hAnsi="LM Roman 10" w:cs="Arial"/>
              <w:noProof/>
              <w:color w:val="000000" w:themeColor="text1"/>
              <w:sz w:val="24"/>
              <w:szCs w:val="24"/>
              <w:lang w:eastAsia="en-US"/>
            </w:rPr>
            <w:t>(13)</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0F0B8C" w:rsidRPr="000F0B8C">
            <w:rPr>
              <w:rFonts w:ascii="LM Roman 10" w:eastAsiaTheme="minorHAnsi" w:hAnsi="LM Roman 10" w:cs="Arial"/>
              <w:noProof/>
              <w:color w:val="000000" w:themeColor="text1"/>
              <w:sz w:val="24"/>
              <w:szCs w:val="24"/>
              <w:lang w:eastAsia="en-US"/>
            </w:rPr>
            <w:t>(14)</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0F0B8C" w:rsidRPr="000F0B8C">
            <w:rPr>
              <w:rFonts w:ascii="LM Roman 10" w:eastAsiaTheme="minorHAnsi" w:hAnsi="LM Roman 10" w:cs="Arial"/>
              <w:noProof/>
              <w:color w:val="000000" w:themeColor="text1"/>
              <w:sz w:val="24"/>
              <w:szCs w:val="24"/>
              <w:lang w:eastAsia="en-US"/>
            </w:rPr>
            <w:t>(15)</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w:t>
      </w:r>
      <w:r w:rsidR="00FA72EF">
        <w:rPr>
          <w:rFonts w:ascii="LM Roman 10" w:eastAsiaTheme="minorHAnsi" w:hAnsi="LM Roman 10" w:cs="Arial"/>
          <w:color w:val="000000" w:themeColor="text1"/>
          <w:sz w:val="24"/>
          <w:szCs w:val="24"/>
          <w:lang w:eastAsia="en-US"/>
        </w:rPr>
        <w:lastRenderedPageBreak/>
        <w:t>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0F0B8C" w:rsidRPr="000F0B8C">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rPr>
          <w:ins w:id="28" w:author="andres camilo santana bohorquez" w:date="2017-02-17T00:50:00Z"/>
        </w:rPr>
      </w:pPr>
    </w:p>
    <w:p w14:paraId="7A713567" w14:textId="77777777" w:rsidR="00217AB4" w:rsidRPr="00217AB4" w:rsidRDefault="00217AB4">
      <w:pPr>
        <w:rPr>
          <w:rPrChange w:id="29" w:author="andres camilo santana bohorquez" w:date="2017-02-17T00:50:00Z">
            <w:rPr/>
          </w:rPrChange>
        </w:rPr>
        <w:pPrChange w:id="30" w:author="andres camilo santana bohorquez" w:date="2017-02-17T00:50:00Z">
          <w:pPr>
            <w:pStyle w:val="Incontec"/>
          </w:pPr>
        </w:pPrChange>
      </w:pPr>
    </w:p>
    <w:p w14:paraId="60BDD32F" w14:textId="5DDC09B3" w:rsidR="00C65762" w:rsidRPr="000F0B8C" w:rsidRDefault="00C65762" w:rsidP="00B43D6F">
      <w:pPr>
        <w:pStyle w:val="Incontec"/>
        <w:numPr>
          <w:ilvl w:val="0"/>
          <w:numId w:val="1"/>
        </w:numPr>
        <w:jc w:val="center"/>
        <w:outlineLvl w:val="0"/>
        <w:rPr>
          <w:ins w:id="31" w:author="andres camilo santana bohorquez" w:date="2017-02-17T00:53:00Z"/>
          <w:rFonts w:cs="Times New Roman"/>
          <w:b/>
          <w:sz w:val="32"/>
        </w:rPr>
      </w:pPr>
      <w:bookmarkStart w:id="32" w:name="_1fob9te" w:colFirst="0" w:colLast="0"/>
      <w:bookmarkStart w:id="33" w:name="_Toc475092663"/>
      <w:bookmarkEnd w:id="32"/>
      <w:r w:rsidRPr="000F0B8C">
        <w:rPr>
          <w:rFonts w:cs="Times New Roman"/>
          <w:b/>
          <w:sz w:val="32"/>
        </w:rPr>
        <w:t xml:space="preserve">MARCO </w:t>
      </w:r>
      <w:r w:rsidR="002A5F40" w:rsidRPr="000F0B8C">
        <w:rPr>
          <w:rFonts w:cs="Times New Roman"/>
          <w:b/>
          <w:sz w:val="32"/>
        </w:rPr>
        <w:t>TEÓRICO</w:t>
      </w:r>
      <w:r w:rsidRPr="000F0B8C">
        <w:rPr>
          <w:rFonts w:cs="Times New Roman"/>
          <w:b/>
          <w:sz w:val="32"/>
        </w:rPr>
        <w:t xml:space="preserve"> </w:t>
      </w:r>
      <w:r w:rsidR="00762CFE" w:rsidRPr="000F0B8C">
        <w:rPr>
          <w:rFonts w:cs="Times New Roman"/>
          <w:b/>
          <w:sz w:val="32"/>
        </w:rPr>
        <w:t xml:space="preserve">Y </w:t>
      </w:r>
      <w:commentRangeStart w:id="34"/>
      <w:r w:rsidR="00762CFE" w:rsidRPr="000F0B8C">
        <w:rPr>
          <w:rFonts w:cs="Times New Roman"/>
          <w:b/>
          <w:sz w:val="32"/>
        </w:rPr>
        <w:t>ANTECEDENTES</w:t>
      </w:r>
      <w:commentRangeEnd w:id="34"/>
      <w:r w:rsidR="00295B38" w:rsidRPr="000F0B8C">
        <w:rPr>
          <w:rStyle w:val="Refdecomentario"/>
          <w:rFonts w:ascii="Cambria" w:eastAsia="Cambria" w:hAnsi="Cambria" w:cs="Cambria"/>
          <w:b/>
          <w:color w:val="000000"/>
          <w:shd w:val="clear" w:color="auto" w:fill="auto"/>
        </w:rPr>
        <w:commentReference w:id="34"/>
      </w:r>
      <w:bookmarkEnd w:id="33"/>
    </w:p>
    <w:p w14:paraId="61B799F2" w14:textId="77777777" w:rsidR="002A1AA2" w:rsidRDefault="002A1AA2">
      <w:pPr>
        <w:pStyle w:val="Incontec"/>
        <w:rPr>
          <w:ins w:id="35" w:author="andres camilo santana bohorquez" w:date="2017-02-17T00:54:00Z"/>
        </w:rPr>
        <w:pPrChange w:id="36" w:author="andres camilo santana bohorquez" w:date="2017-02-17T00:53:00Z">
          <w:pPr>
            <w:pStyle w:val="Incontec"/>
            <w:numPr>
              <w:numId w:val="1"/>
            </w:numPr>
            <w:ind w:left="720" w:hanging="360"/>
            <w:jc w:val="center"/>
            <w:outlineLvl w:val="0"/>
          </w:pPr>
        </w:pPrChange>
      </w:pPr>
    </w:p>
    <w:p w14:paraId="510CBB06" w14:textId="77777777" w:rsidR="002A1AA2" w:rsidRPr="002A1AA2" w:rsidRDefault="002A1AA2">
      <w:pPr>
        <w:pStyle w:val="Incontec"/>
        <w:rPr>
          <w:ins w:id="37" w:author="andres camilo santana bohorquez" w:date="2017-02-17T00:50:00Z"/>
          <w:rPrChange w:id="38" w:author="andres camilo santana bohorquez" w:date="2017-02-17T00:54:00Z">
            <w:rPr>
              <w:ins w:id="39" w:author="andres camilo santana bohorquez" w:date="2017-02-17T00:50:00Z"/>
              <w:rFonts w:cs="Times New Roman"/>
              <w:sz w:val="32"/>
            </w:rPr>
          </w:rPrChange>
        </w:rPr>
        <w:pPrChange w:id="40" w:author="andres camilo santana bohorquez" w:date="2017-02-17T00:54:00Z">
          <w:pPr>
            <w:pStyle w:val="Incontec"/>
            <w:numPr>
              <w:numId w:val="1"/>
            </w:numPr>
            <w:ind w:left="720" w:hanging="360"/>
            <w:jc w:val="center"/>
            <w:outlineLvl w:val="0"/>
          </w:pPr>
        </w:pPrChange>
      </w:pPr>
    </w:p>
    <w:p w14:paraId="38515A7B" w14:textId="5E71094B" w:rsidR="00217AB4" w:rsidRDefault="00217AB4">
      <w:pPr>
        <w:pStyle w:val="Incontec"/>
        <w:rPr>
          <w:ins w:id="41" w:author="andres camilo santana bohorquez" w:date="2017-02-17T00:50:00Z"/>
        </w:rPr>
        <w:pPrChange w:id="42" w:author="andres camilo santana bohorquez" w:date="2017-02-17T00:50:00Z">
          <w:pPr>
            <w:pStyle w:val="Incontec"/>
            <w:numPr>
              <w:numId w:val="1"/>
            </w:numPr>
            <w:ind w:left="720" w:hanging="360"/>
            <w:jc w:val="center"/>
            <w:outlineLvl w:val="0"/>
          </w:pPr>
        </w:pPrChange>
      </w:pPr>
      <w:ins w:id="43" w:author="andres camilo santana bohorquez" w:date="2017-02-17T00:50:00Z">
        <w:r>
          <w:t xml:space="preserve">En este capítulo se presenta el estado del arte del proyecto, donde se busca contextualizar al lector con conceptos </w:t>
        </w:r>
      </w:ins>
      <w:ins w:id="44" w:author="andres camilo santana bohorquez" w:date="2017-02-17T00:51:00Z">
        <w:r>
          <w:t>que pare él pueden llegar a ser desconocidos, de manera que logre comprender el contexto en el que se desarrolla el mismo.</w:t>
        </w:r>
      </w:ins>
    </w:p>
    <w:p w14:paraId="2408EB2A" w14:textId="77777777" w:rsidR="00217AB4" w:rsidRPr="00217AB4" w:rsidRDefault="00217AB4">
      <w:pPr>
        <w:pStyle w:val="Incontec"/>
        <w:rPr>
          <w:rPrChange w:id="45" w:author="andres camilo santana bohorquez" w:date="2017-02-17T00:50:00Z">
            <w:rPr>
              <w:rFonts w:cs="Times New Roman"/>
              <w:sz w:val="32"/>
            </w:rPr>
          </w:rPrChange>
        </w:rPr>
        <w:pPrChange w:id="46" w:author="andres camilo santana bohorquez" w:date="2017-02-17T00:50:00Z">
          <w:pPr>
            <w:pStyle w:val="Incontec"/>
            <w:numPr>
              <w:numId w:val="1"/>
            </w:numPr>
            <w:ind w:left="720" w:hanging="360"/>
            <w:jc w:val="center"/>
            <w:outlineLvl w:val="0"/>
          </w:pPr>
        </w:pPrChange>
      </w:pPr>
    </w:p>
    <w:p w14:paraId="53A7F550" w14:textId="49778624" w:rsidR="00762CFE" w:rsidDel="00217AB4" w:rsidRDefault="00762CFE" w:rsidP="002A5F40">
      <w:pPr>
        <w:pStyle w:val="Incontec"/>
        <w:rPr>
          <w:del w:id="47" w:author="andres camilo santana bohorquez" w:date="2017-02-17T00:49:00Z"/>
        </w:rPr>
      </w:pPr>
      <w:bookmarkStart w:id="48" w:name="_Toc475090957"/>
      <w:bookmarkStart w:id="49" w:name="_Toc475091051"/>
      <w:bookmarkStart w:id="50" w:name="_Toc475092438"/>
      <w:bookmarkStart w:id="51" w:name="_Toc475092552"/>
      <w:bookmarkStart w:id="52" w:name="_Toc475092664"/>
      <w:bookmarkEnd w:id="48"/>
      <w:bookmarkEnd w:id="49"/>
      <w:bookmarkEnd w:id="50"/>
      <w:bookmarkEnd w:id="51"/>
      <w:bookmarkEnd w:id="52"/>
    </w:p>
    <w:p w14:paraId="42E81FC2" w14:textId="0961F90F" w:rsidR="002A5F40" w:rsidRPr="002A5F40" w:rsidDel="00217AB4" w:rsidRDefault="002A5F40" w:rsidP="002A5F40">
      <w:pPr>
        <w:pStyle w:val="Incontec"/>
        <w:rPr>
          <w:del w:id="53" w:author="andres camilo santana bohorquez" w:date="2017-02-17T00:49:00Z"/>
        </w:rPr>
      </w:pPr>
      <w:bookmarkStart w:id="54" w:name="_Toc475090958"/>
      <w:bookmarkStart w:id="55" w:name="_Toc475091052"/>
      <w:bookmarkStart w:id="56" w:name="_Toc475092439"/>
      <w:bookmarkStart w:id="57" w:name="_Toc475092553"/>
      <w:bookmarkStart w:id="58" w:name="_Toc475092665"/>
      <w:bookmarkEnd w:id="54"/>
      <w:bookmarkEnd w:id="55"/>
      <w:bookmarkEnd w:id="56"/>
      <w:bookmarkEnd w:id="57"/>
      <w:bookmarkEnd w:id="58"/>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59" w:name="_Toc475092666"/>
      <w:r w:rsidRPr="002A5F40">
        <w:rPr>
          <w:rFonts w:ascii="LM Roman 10" w:hAnsi="LM Roman 10"/>
          <w:sz w:val="28"/>
        </w:rPr>
        <w:t xml:space="preserve">MARCO </w:t>
      </w:r>
      <w:commentRangeStart w:id="60"/>
      <w:r w:rsidRPr="002A5F40">
        <w:rPr>
          <w:rFonts w:ascii="LM Roman 10" w:hAnsi="LM Roman 10"/>
          <w:sz w:val="28"/>
        </w:rPr>
        <w:t>TEÓRICO</w:t>
      </w:r>
      <w:commentRangeEnd w:id="60"/>
      <w:r w:rsidR="00295B38">
        <w:rPr>
          <w:rStyle w:val="Refdecomentario"/>
        </w:rPr>
        <w:commentReference w:id="60"/>
      </w:r>
      <w:bookmarkEnd w:id="59"/>
    </w:p>
    <w:p w14:paraId="0F19D2D7" w14:textId="77777777" w:rsidR="002A5F40" w:rsidRDefault="002A5F40" w:rsidP="00295B38">
      <w:pPr>
        <w:pStyle w:val="Incontec"/>
        <w:rPr>
          <w:ins w:id="61" w:author="andres camilo santana bohorquez" w:date="2017-02-17T00:53:00Z"/>
        </w:rPr>
      </w:pPr>
    </w:p>
    <w:p w14:paraId="1ACC95AA" w14:textId="77777777" w:rsidR="002A1AA2" w:rsidRDefault="002A1AA2">
      <w:pPr>
        <w:pStyle w:val="Incontec"/>
        <w:rPr>
          <w:ins w:id="62" w:author="andres camilo santana bohorquez" w:date="2017-02-17T00:53:00Z"/>
        </w:rPr>
      </w:pP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63" w:name="_Toc475092667"/>
      <w:r>
        <w:t>Necesidades Educativas</w:t>
      </w:r>
      <w:r w:rsidR="004D096A">
        <w:t xml:space="preserve"> Especiales</w:t>
      </w:r>
      <w:bookmarkEnd w:id="63"/>
    </w:p>
    <w:p w14:paraId="571E9A71" w14:textId="0E9A2366" w:rsidR="004D096A" w:rsidDel="002A1AA2" w:rsidRDefault="004D096A" w:rsidP="004D096A">
      <w:pPr>
        <w:pStyle w:val="Incontec"/>
        <w:rPr>
          <w:del w:id="64" w:author="andres camilo santana bohorquez" w:date="2017-02-17T00:53:00Z"/>
        </w:rPr>
      </w:pPr>
    </w:p>
    <w:p w14:paraId="177FD626" w14:textId="2CAB7253" w:rsidR="004D096A" w:rsidRDefault="004D096A" w:rsidP="004D096A">
      <w:pPr>
        <w:pStyle w:val="Incontec"/>
        <w:rPr>
          <w:ins w:id="65" w:author="andres camilo santana bohorquez" w:date="2017-02-17T00:49:00Z"/>
        </w:rPr>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0F0B8C">
            <w:rPr>
              <w:noProof/>
            </w:rPr>
            <w:t>(17)</w:t>
          </w:r>
          <w:r>
            <w:fldChar w:fldCharType="end"/>
          </w:r>
        </w:sdtContent>
      </w:sdt>
    </w:p>
    <w:p w14:paraId="7C419154" w14:textId="5B99B6DF" w:rsidR="00217AB4" w:rsidRPr="00217AB4" w:rsidDel="002A1AA2" w:rsidRDefault="00217AB4" w:rsidP="009E670E">
      <w:pPr>
        <w:pStyle w:val="Incontec"/>
        <w:outlineLvl w:val="2"/>
        <w:rPr>
          <w:del w:id="66" w:author="andres camilo santana bohorquez" w:date="2017-02-17T00:53:00Z"/>
        </w:rPr>
      </w:pPr>
      <w:bookmarkStart w:id="67" w:name="_Toc475092442"/>
      <w:bookmarkStart w:id="68" w:name="_Toc475092556"/>
      <w:bookmarkStart w:id="69" w:name="_Toc475092668"/>
      <w:bookmarkEnd w:id="67"/>
      <w:bookmarkEnd w:id="68"/>
      <w:bookmarkEnd w:id="69"/>
    </w:p>
    <w:p w14:paraId="66F7EA7D" w14:textId="295FE031" w:rsidR="002A5F40" w:rsidRDefault="00CB40B7" w:rsidP="009E670E">
      <w:pPr>
        <w:pStyle w:val="Incontec"/>
        <w:numPr>
          <w:ilvl w:val="2"/>
          <w:numId w:val="1"/>
        </w:numPr>
        <w:outlineLvl w:val="2"/>
      </w:pPr>
      <w:bookmarkStart w:id="70" w:name="_Toc475092669"/>
      <w:r>
        <w:t>Game-Based Learning</w:t>
      </w:r>
      <w:bookmarkEnd w:id="70"/>
    </w:p>
    <w:p w14:paraId="2964AC06" w14:textId="330980AC" w:rsidR="00CB40B7" w:rsidDel="002A1AA2" w:rsidRDefault="00CB40B7" w:rsidP="00295B38">
      <w:pPr>
        <w:pStyle w:val="Incontec"/>
        <w:rPr>
          <w:del w:id="71" w:author="andres camilo santana bohorquez" w:date="2017-02-17T00:53:00Z"/>
        </w:rPr>
      </w:pPr>
    </w:p>
    <w:p w14:paraId="1F572BB7" w14:textId="4EAF6975" w:rsidR="00CB40B7" w:rsidRDefault="006D15EE" w:rsidP="006D15EE">
      <w:pPr>
        <w:pStyle w:val="Incontec"/>
        <w:rPr>
          <w:ins w:id="72" w:author="andres camilo santana bohorquez" w:date="2017-02-17T00:53:00Z"/>
        </w:rPr>
      </w:pPr>
      <w:r>
        <w:t xml:space="preserve">El </w:t>
      </w:r>
      <w:r w:rsidR="00CB40B7">
        <w:t xml:space="preserve"> game-based learning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0F0B8C">
            <w:rPr>
              <w:noProof/>
            </w:rPr>
            <w:t>(18)</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0F0B8C">
            <w:rPr>
              <w:noProof/>
            </w:rPr>
            <w:t>(19)</w:t>
          </w:r>
          <w:r>
            <w:fldChar w:fldCharType="end"/>
          </w:r>
        </w:sdtContent>
      </w:sdt>
      <w:r w:rsidR="00C25D30">
        <w:t xml:space="preserve"> </w:t>
      </w:r>
    </w:p>
    <w:p w14:paraId="576EAC1B" w14:textId="77777777" w:rsidR="002A1AA2" w:rsidRPr="002A1AA2" w:rsidRDefault="002A1AA2">
      <w:pPr>
        <w:pStyle w:val="Incontec"/>
      </w:pPr>
    </w:p>
    <w:p w14:paraId="6B20E137" w14:textId="4A4CBC86" w:rsidR="0047220A" w:rsidRPr="0047220A" w:rsidDel="002A1AA2" w:rsidRDefault="0047220A" w:rsidP="009E670E">
      <w:pPr>
        <w:pStyle w:val="Incontec"/>
        <w:outlineLvl w:val="2"/>
        <w:rPr>
          <w:del w:id="73" w:author="andres camilo santana bohorquez" w:date="2017-02-17T00:53:00Z"/>
        </w:rPr>
      </w:pPr>
    </w:p>
    <w:p w14:paraId="1EF342F2" w14:textId="1FA9FD7F" w:rsidR="002A5F40" w:rsidRPr="004D096A" w:rsidDel="002A1AA2" w:rsidRDefault="004D096A" w:rsidP="009E670E">
      <w:pPr>
        <w:pStyle w:val="Incontec"/>
        <w:numPr>
          <w:ilvl w:val="2"/>
          <w:numId w:val="1"/>
        </w:numPr>
        <w:outlineLvl w:val="2"/>
        <w:rPr>
          <w:del w:id="74" w:author="andres camilo santana bohorquez" w:date="2017-02-17T00:53:00Z"/>
        </w:rPr>
      </w:pPr>
      <w:r w:rsidRPr="004D096A">
        <w:t>Gamificación</w:t>
      </w:r>
    </w:p>
    <w:p w14:paraId="7247B0C7" w14:textId="77777777" w:rsidR="004D096A" w:rsidRPr="002A1AA2" w:rsidRDefault="004D096A">
      <w:pPr>
        <w:pStyle w:val="Incontec"/>
        <w:numPr>
          <w:ilvl w:val="2"/>
          <w:numId w:val="1"/>
        </w:numPr>
        <w:rPr>
          <w:rFonts w:ascii="Arial" w:hAnsi="Arial" w:cs="Arial"/>
        </w:rPr>
        <w:pPrChange w:id="75" w:author="andres camilo santana bohorquez" w:date="2017-02-17T00:53:00Z">
          <w:pPr>
            <w:pStyle w:val="Incontec"/>
          </w:pPr>
        </w:pPrChange>
      </w:pP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2803C714" w14:textId="59B293B4" w:rsidR="004D096A" w:rsidRPr="004D096A" w:rsidRDefault="004D096A" w:rsidP="0047220A">
      <w:pPr>
        <w:pStyle w:val="Incontec"/>
        <w:rPr>
          <w:rFonts w:cs="Times New Roman"/>
          <w:color w:val="auto"/>
          <w:sz w:val="28"/>
        </w:rPr>
      </w:pPr>
      <w:r w:rsidRPr="004D096A">
        <w:lastRenderedPageBreak/>
        <w:t xml:space="preserve">Con la gamificación se aplican elementos y reglas de juegos con el fin de captar y atrapar a los usuarios, trabajadores y clientes. Su finalidad es la de generar compromiso, fomentar conductas deseadas y resolver problemas. </w:t>
      </w:r>
    </w:p>
    <w:p w14:paraId="33F91D96" w14:textId="7E81C0CD" w:rsidR="004D096A" w:rsidRDefault="004D096A" w:rsidP="0047220A">
      <w:pPr>
        <w:pStyle w:val="Incontec"/>
      </w:pPr>
      <w:r w:rsidRPr="004D096A">
        <w:t xml:space="preserve">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0F0B8C">
            <w:rPr>
              <w:noProof/>
            </w:rPr>
            <w:t>(20)</w:t>
          </w:r>
          <w:r w:rsidRPr="004D096A">
            <w:fldChar w:fldCharType="end"/>
          </w:r>
        </w:sdtContent>
      </w:sdt>
    </w:p>
    <w:p w14:paraId="676CE321" w14:textId="77777777" w:rsidR="0047220A" w:rsidRDefault="0047220A" w:rsidP="0047220A">
      <w:pPr>
        <w:pStyle w:val="Incontec"/>
      </w:pPr>
    </w:p>
    <w:p w14:paraId="05A7DC08" w14:textId="7F328D34" w:rsidR="0047220A" w:rsidRDefault="0047220A" w:rsidP="009E670E">
      <w:pPr>
        <w:pStyle w:val="Incontec"/>
        <w:numPr>
          <w:ilvl w:val="2"/>
          <w:numId w:val="1"/>
        </w:numPr>
        <w:outlineLvl w:val="2"/>
      </w:pPr>
      <w:bookmarkStart w:id="76" w:name="_Toc475092670"/>
      <w:r>
        <w:t>AT</w:t>
      </w:r>
      <w:r w:rsidR="004F6948">
        <w:t>C</w:t>
      </w:r>
      <w:r>
        <w:t xml:space="preserve"> (</w:t>
      </w:r>
      <w:r w:rsidR="004B5B8C" w:rsidRPr="004B5B8C">
        <w:t>Assistive Technologies For Cognitive Disabilities</w:t>
      </w:r>
      <w:r>
        <w:t>)</w:t>
      </w:r>
      <w:bookmarkEnd w:id="76"/>
    </w:p>
    <w:p w14:paraId="71BBBB8D" w14:textId="7CE92A8E" w:rsidR="0047220A" w:rsidDel="002A1AA2" w:rsidRDefault="0047220A" w:rsidP="0047220A">
      <w:pPr>
        <w:pStyle w:val="Incontec"/>
        <w:rPr>
          <w:del w:id="77" w:author="andres camilo santana bohorquez" w:date="2017-02-17T00:53:00Z"/>
        </w:rPr>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0F0B8C">
            <w:rPr>
              <w:noProof/>
            </w:rPr>
            <w:t xml:space="preserve"> (16)</w:t>
          </w:r>
          <w:r w:rsidR="004F6948">
            <w:fldChar w:fldCharType="end"/>
          </w:r>
        </w:sdtContent>
      </w:sdt>
    </w:p>
    <w:p w14:paraId="16563038" w14:textId="77777777" w:rsidR="00FD702E" w:rsidRDefault="00FD702E" w:rsidP="00FD702E">
      <w:pPr>
        <w:pStyle w:val="Incontec"/>
      </w:pPr>
    </w:p>
    <w:p w14:paraId="03847FF5" w14:textId="6BF159CF" w:rsidR="00FD702E" w:rsidRDefault="00BF0603" w:rsidP="009E670E">
      <w:pPr>
        <w:pStyle w:val="Incontec"/>
        <w:numPr>
          <w:ilvl w:val="2"/>
          <w:numId w:val="1"/>
        </w:numPr>
        <w:outlineLvl w:val="2"/>
      </w:pPr>
      <w:bookmarkStart w:id="78" w:name="_Toc475092671"/>
      <w:r>
        <w:t>Musicoterapia</w:t>
      </w:r>
      <w:bookmarkEnd w:id="78"/>
    </w:p>
    <w:p w14:paraId="4B4B32B5" w14:textId="2BB36C4F" w:rsidR="00FD702E" w:rsidRDefault="0069064C" w:rsidP="00FD702E">
      <w:pPr>
        <w:pStyle w:val="Incontec"/>
        <w:rPr>
          <w:ins w:id="79" w:author="andres camilo santana bohorquez" w:date="2017-02-17T00:53:00Z"/>
        </w:rPr>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0F0B8C">
            <w:rPr>
              <w:noProof/>
            </w:rPr>
            <w:t>(21)</w:t>
          </w:r>
          <w:r>
            <w:fldChar w:fldCharType="end"/>
          </w:r>
        </w:sdtContent>
      </w:sdt>
    </w:p>
    <w:p w14:paraId="18128D8A" w14:textId="77777777" w:rsidR="002A1AA2" w:rsidRDefault="002A1AA2">
      <w:pPr>
        <w:pStyle w:val="Incontec"/>
        <w:rPr>
          <w:ins w:id="80" w:author="andres camilo santana bohorquez" w:date="2017-02-17T00:54:00Z"/>
        </w:rPr>
      </w:pPr>
    </w:p>
    <w:p w14:paraId="1755C900" w14:textId="706FAD98" w:rsidR="002A1AA2" w:rsidRPr="002A1AA2" w:rsidDel="002A1AA2" w:rsidRDefault="002A1AA2">
      <w:pPr>
        <w:rPr>
          <w:del w:id="81" w:author="andres camilo santana bohorquez" w:date="2017-02-17T00:54:00Z"/>
          <w:rPrChange w:id="82" w:author="andres camilo santana bohorquez" w:date="2017-02-17T00:54:00Z">
            <w:rPr>
              <w:del w:id="83" w:author="andres camilo santana bohorquez" w:date="2017-02-17T00:54:00Z"/>
            </w:rPr>
          </w:rPrChange>
        </w:rPr>
        <w:pPrChange w:id="84" w:author="andres camilo santana bohorquez" w:date="2017-02-17T00:54:00Z">
          <w:pPr>
            <w:pStyle w:val="Incontec"/>
          </w:pPr>
        </w:pPrChange>
      </w:pPr>
      <w:bookmarkStart w:id="85" w:name="_Toc475090960"/>
      <w:bookmarkStart w:id="86" w:name="_Toc475091054"/>
      <w:bookmarkStart w:id="87" w:name="_Toc475092446"/>
      <w:bookmarkStart w:id="88" w:name="_Toc475092560"/>
      <w:bookmarkStart w:id="89" w:name="_Toc475092672"/>
      <w:bookmarkEnd w:id="85"/>
      <w:bookmarkEnd w:id="86"/>
      <w:bookmarkEnd w:id="87"/>
      <w:bookmarkEnd w:id="88"/>
      <w:bookmarkEnd w:id="89"/>
    </w:p>
    <w:p w14:paraId="4A170808" w14:textId="28DA81F0" w:rsidR="0047220A" w:rsidDel="002A1AA2" w:rsidRDefault="0047220A" w:rsidP="0047220A">
      <w:pPr>
        <w:rPr>
          <w:del w:id="90" w:author="andres camilo santana bohorquez" w:date="2017-02-17T00:52:00Z"/>
        </w:rPr>
      </w:pPr>
      <w:bookmarkStart w:id="91" w:name="_Toc475090961"/>
      <w:bookmarkStart w:id="92" w:name="_Toc475091055"/>
      <w:bookmarkStart w:id="93" w:name="_Toc475092447"/>
      <w:bookmarkStart w:id="94" w:name="_Toc475092561"/>
      <w:bookmarkStart w:id="95" w:name="_Toc475092673"/>
      <w:bookmarkEnd w:id="91"/>
      <w:bookmarkEnd w:id="92"/>
      <w:bookmarkEnd w:id="93"/>
      <w:bookmarkEnd w:id="94"/>
      <w:bookmarkEnd w:id="95"/>
    </w:p>
    <w:p w14:paraId="70F6F919" w14:textId="7B87EEA1" w:rsidR="00194B32" w:rsidRPr="0047220A" w:rsidDel="002A1AA2" w:rsidRDefault="00194B32" w:rsidP="00295B38">
      <w:pPr>
        <w:pStyle w:val="Incontec"/>
        <w:rPr>
          <w:del w:id="96" w:author="andres camilo santana bohorquez" w:date="2017-02-17T00:52:00Z"/>
        </w:rPr>
      </w:pPr>
      <w:bookmarkStart w:id="97" w:name="_Toc475090962"/>
      <w:bookmarkStart w:id="98" w:name="_Toc475091056"/>
      <w:bookmarkStart w:id="99" w:name="_Toc475092448"/>
      <w:bookmarkStart w:id="100" w:name="_Toc475092562"/>
      <w:bookmarkStart w:id="101" w:name="_Toc475092674"/>
      <w:bookmarkEnd w:id="97"/>
      <w:bookmarkEnd w:id="98"/>
      <w:bookmarkEnd w:id="99"/>
      <w:bookmarkEnd w:id="100"/>
      <w:bookmarkEnd w:id="101"/>
    </w:p>
    <w:p w14:paraId="49BBC62A" w14:textId="4EE1E0A6" w:rsidR="00BE75F4" w:rsidRPr="004D096A" w:rsidRDefault="00BE75F4" w:rsidP="00B43D6F">
      <w:pPr>
        <w:pStyle w:val="Incontec"/>
        <w:numPr>
          <w:ilvl w:val="1"/>
          <w:numId w:val="1"/>
        </w:numPr>
        <w:outlineLvl w:val="1"/>
        <w:rPr>
          <w:sz w:val="28"/>
        </w:rPr>
      </w:pPr>
      <w:bookmarkStart w:id="102" w:name="_Toc475092675"/>
      <w:r w:rsidRPr="004D096A">
        <w:rPr>
          <w:sz w:val="28"/>
        </w:rPr>
        <w:t>MARCO DE ANTECEDENTES</w:t>
      </w:r>
      <w:bookmarkEnd w:id="102"/>
    </w:p>
    <w:p w14:paraId="3E82DF3A" w14:textId="77777777" w:rsidR="00BE75F4" w:rsidRDefault="00BE75F4" w:rsidP="004D096A">
      <w:pPr>
        <w:pStyle w:val="Incontec"/>
      </w:pPr>
    </w:p>
    <w:p w14:paraId="484DB471" w14:textId="77777777" w:rsidR="004D096A" w:rsidRPr="002A5F40" w:rsidRDefault="004D096A" w:rsidP="004D096A">
      <w:pPr>
        <w:pStyle w:val="Incontec"/>
      </w:pPr>
    </w:p>
    <w:p w14:paraId="1143F214" w14:textId="77777777" w:rsidR="0015681E" w:rsidRPr="002A5F40" w:rsidRDefault="0015681E" w:rsidP="004D096A">
      <w:pPr>
        <w:pStyle w:val="Incontec"/>
      </w:pPr>
      <w:r w:rsidRPr="002A5F40">
        <w:lastRenderedPageBreak/>
        <w:t xml:space="preserve">A continuación encontrara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15681E">
      <w:pPr>
        <w:jc w:val="both"/>
        <w:rPr>
          <w:rFonts w:ascii="LM Roman 10" w:hAnsi="LM Roman 10" w:cs="Arial"/>
          <w:color w:val="000000" w:themeColor="text1"/>
        </w:rPr>
      </w:pPr>
    </w:p>
    <w:p w14:paraId="0DEC6CED" w14:textId="22604E0E" w:rsidR="0015681E" w:rsidRPr="009E670E" w:rsidRDefault="0015681E" w:rsidP="009E670E">
      <w:pPr>
        <w:pStyle w:val="Incontec"/>
        <w:numPr>
          <w:ilvl w:val="2"/>
          <w:numId w:val="1"/>
        </w:numPr>
        <w:outlineLvl w:val="2"/>
      </w:pPr>
      <w:bookmarkStart w:id="103" w:name="_Toc475092676"/>
      <w:r w:rsidRPr="009E670E">
        <w:t>Proyectos relacionados con educación incluyente.</w:t>
      </w:r>
      <w:bookmarkEnd w:id="103"/>
    </w:p>
    <w:p w14:paraId="421B7ED0" w14:textId="77777777" w:rsidR="0015681E" w:rsidRPr="002A5F40" w:rsidRDefault="0015681E" w:rsidP="004D096A">
      <w:pPr>
        <w:pStyle w:val="Incontec"/>
      </w:pPr>
    </w:p>
    <w:p w14:paraId="33DCCCAD" w14:textId="28207302" w:rsidR="0015681E" w:rsidRPr="000E5509" w:rsidRDefault="0015681E" w:rsidP="000E5509">
      <w:pPr>
        <w:pStyle w:val="Incontec"/>
        <w:numPr>
          <w:ilvl w:val="3"/>
          <w:numId w:val="1"/>
        </w:numPr>
        <w:rPr>
          <w:i/>
        </w:rPr>
      </w:pPr>
      <w:r w:rsidRPr="000E5509">
        <w:rPr>
          <w:i/>
        </w:rPr>
        <w:t>Music &amp; Mind</w:t>
      </w:r>
    </w:p>
    <w:p w14:paraId="6FF8AD3E" w14:textId="77777777" w:rsidR="004D096A" w:rsidRPr="004D096A" w:rsidRDefault="004D096A" w:rsidP="004D096A"/>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22A18B5F" w:rsidR="0015681E" w:rsidRPr="000E5509" w:rsidRDefault="0015681E" w:rsidP="000E5509">
      <w:pPr>
        <w:pStyle w:val="Incontec"/>
        <w:numPr>
          <w:ilvl w:val="3"/>
          <w:numId w:val="1"/>
        </w:numPr>
        <w:rPr>
          <w:i/>
        </w:rPr>
      </w:pPr>
      <w:r w:rsidRPr="000E5509">
        <w:rPr>
          <w:i/>
        </w:rPr>
        <w:t>Enlaces</w:t>
      </w:r>
    </w:p>
    <w:p w14:paraId="6E593950" w14:textId="77777777" w:rsidR="004D096A" w:rsidRPr="004D096A" w:rsidRDefault="004D096A" w:rsidP="004D096A"/>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20320BD2" w:rsidR="0015681E" w:rsidRPr="000E5509" w:rsidRDefault="0015681E" w:rsidP="000E5509">
      <w:pPr>
        <w:pStyle w:val="Incontec"/>
        <w:numPr>
          <w:ilvl w:val="3"/>
          <w:numId w:val="1"/>
        </w:numPr>
        <w:rPr>
          <w:i/>
        </w:rPr>
      </w:pPr>
      <w:r w:rsidRPr="000E5509">
        <w:rPr>
          <w:i/>
        </w:rPr>
        <w:t>Best Buddies</w:t>
      </w:r>
    </w:p>
    <w:p w14:paraId="639F38F7" w14:textId="77777777" w:rsidR="004D096A" w:rsidRPr="004D096A" w:rsidRDefault="004D096A" w:rsidP="004D096A"/>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w:t>
      </w:r>
      <w:r w:rsidRPr="002A5F40">
        <w:lastRenderedPageBreak/>
        <w:t xml:space="preserve">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2A5F40" w:rsidRDefault="0015681E" w:rsidP="004D096A">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0F0B8C">
            <w:rPr>
              <w:noProof/>
            </w:rPr>
            <w:t>(22)</w:t>
          </w:r>
          <w:r w:rsidRPr="002A5F40">
            <w:fldChar w:fldCharType="end"/>
          </w:r>
        </w:sdtContent>
      </w:sdt>
    </w:p>
    <w:p w14:paraId="115F9D92" w14:textId="77777777" w:rsidR="00965477" w:rsidRDefault="00965477" w:rsidP="004D096A">
      <w:pPr>
        <w:pStyle w:val="Incontec"/>
      </w:pPr>
    </w:p>
    <w:p w14:paraId="09DDF599" w14:textId="77777777" w:rsidR="00FD702E" w:rsidRPr="00FD702E" w:rsidRDefault="00FD702E" w:rsidP="00FD702E"/>
    <w:p w14:paraId="40C80932" w14:textId="5ABD0298" w:rsidR="00883713" w:rsidRPr="000E5509" w:rsidRDefault="00665D3C" w:rsidP="000E5509">
      <w:pPr>
        <w:pStyle w:val="Incontec"/>
        <w:numPr>
          <w:ilvl w:val="3"/>
          <w:numId w:val="1"/>
        </w:numPr>
        <w:rPr>
          <w:i/>
        </w:rPr>
      </w:pPr>
      <w:r w:rsidRPr="000E5509">
        <w:rPr>
          <w:i/>
        </w:rPr>
        <w:t>Centros Crecer</w:t>
      </w:r>
    </w:p>
    <w:p w14:paraId="129DB893" w14:textId="77777777" w:rsidR="00665D3C" w:rsidRPr="002A5F40" w:rsidRDefault="00665D3C" w:rsidP="004D096A">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 xml:space="preserve">Los Centros Crecer ofrecen servicios integrales a esta población entre los 6 y los 18 años con discapacidad cognitiva </w:t>
      </w:r>
      <w:r w:rsidR="00B274D3" w:rsidRPr="002A5F40">
        <w:lastRenderedPageBreak/>
        <w:t>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0F0B8C">
            <w:rPr>
              <w:noProof/>
            </w:rPr>
            <w:t>(23)</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104" w:name="_Toc475092677"/>
      <w:r w:rsidRPr="009E670E">
        <w:rPr>
          <w:rFonts w:ascii="LM Roman 10" w:eastAsiaTheme="minorHAnsi" w:hAnsi="LM Roman 10" w:cs="Arial"/>
          <w:color w:val="000000" w:themeColor="text1"/>
          <w:sz w:val="24"/>
          <w:lang w:eastAsia="en-US"/>
        </w:rPr>
        <w:t>Aplicaciones para el apoyo de personas con discapacidad en Colombia.</w:t>
      </w:r>
      <w:bookmarkEnd w:id="104"/>
    </w:p>
    <w:p w14:paraId="75241E35" w14:textId="77777777" w:rsidR="0047220A" w:rsidRPr="00CB40B7" w:rsidRDefault="0047220A" w:rsidP="0047220A">
      <w:pPr>
        <w:pStyle w:val="Prrafodelista"/>
        <w:spacing w:after="160" w:line="259" w:lineRule="auto"/>
        <w:ind w:left="1080"/>
        <w:rPr>
          <w:rFonts w:ascii="LM Roman 10" w:eastAsiaTheme="minorHAnsi" w:hAnsi="LM Roman 10" w:cs="Arial"/>
          <w:color w:val="000000" w:themeColor="text1"/>
          <w:sz w:val="24"/>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01ADA3CE" w14:textId="77777777" w:rsidR="00B274D3" w:rsidRPr="00BE75F4" w:rsidRDefault="00B274D3" w:rsidP="00B274D3">
      <w:pPr>
        <w:spacing w:after="160" w:line="259" w:lineRule="auto"/>
        <w:contextualSpacing/>
        <w:jc w:val="both"/>
        <w:rPr>
          <w:rFonts w:ascii="LM Roman 10" w:eastAsiaTheme="minorHAnsi" w:hAnsi="LM Roman 10" w:cs="Arial"/>
          <w:b/>
          <w:color w:val="000000" w:themeColor="text1"/>
          <w:lang w:eastAsia="en-US"/>
        </w:rPr>
      </w:pPr>
    </w:p>
    <w:p w14:paraId="71B579B3" w14:textId="22B6A119"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Mapp Accesible Colombia es una aplicación, que promueve la información, ubicación, existencia y uso de entornos accesibles. A partir de mapas existentes los usuarios por medio de la geolocalización recomiendan y evalúan el nivel de accesibilidad de edificios en todo el mundo</w:t>
      </w:r>
      <w:ins w:id="105" w:author="andres camilo santana bohorquez" w:date="2017-02-17T00:09:00Z">
        <w:r w:rsidR="00BA20EE">
          <w:rPr>
            <w:rFonts w:ascii="LM Roman 10" w:eastAsiaTheme="minorHAnsi" w:hAnsi="LM Roman 10" w:cs="Arial"/>
            <w:color w:val="000000" w:themeColor="text1"/>
            <w:sz w:val="24"/>
            <w:lang w:eastAsia="en-US"/>
          </w:rPr>
          <w:t xml:space="preserve">, en la </w:t>
        </w:r>
      </w:ins>
      <w:ins w:id="106" w:author="andres camilo santana bohorquez" w:date="2017-02-17T00:10:00Z">
        <w:r w:rsidR="00BA20EE">
          <w:rPr>
            <w:rFonts w:ascii="LM Roman 10" w:eastAsiaTheme="minorHAnsi" w:hAnsi="LM Roman 10" w:cs="Arial"/>
            <w:color w:val="000000" w:themeColor="text1"/>
            <w:sz w:val="24"/>
            <w:lang w:eastAsia="en-US"/>
          </w:rPr>
          <w:t>F</w:t>
        </w:r>
      </w:ins>
      <w:ins w:id="107" w:author="andres camilo santana bohorquez" w:date="2017-02-17T00:09:00Z">
        <w:r w:rsidR="00BA20EE">
          <w:rPr>
            <w:rFonts w:ascii="LM Roman 10" w:eastAsiaTheme="minorHAnsi" w:hAnsi="LM Roman 10" w:cs="Arial"/>
            <w:color w:val="000000" w:themeColor="text1"/>
            <w:sz w:val="24"/>
            <w:lang w:eastAsia="en-US"/>
          </w:rPr>
          <w:t>igura 2-1 se puede visualizar una captura del aplicativo</w:t>
        </w:r>
      </w:ins>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0F0B8C" w:rsidRPr="000F0B8C">
            <w:rPr>
              <w:rFonts w:ascii="LM Roman 10" w:eastAsiaTheme="minorHAnsi" w:hAnsi="LM Roman 10" w:cs="Arial"/>
              <w:noProof/>
              <w:color w:val="000000" w:themeColor="text1"/>
              <w:lang w:eastAsia="en-US"/>
            </w:rPr>
            <w:t>(2)</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Juego serio para rehabilitación Rehabilitapp</w:t>
      </w:r>
    </w:p>
    <w:p w14:paraId="7D71D167"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127B45C6"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03AF9C19" w14:textId="193B7E72"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ins w:id="108" w:author="andres camilo santana bohorquez" w:date="2017-02-17T00:10:00Z">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ins>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0F0B8C" w:rsidRPr="000F0B8C">
            <w:rPr>
              <w:rFonts w:ascii="LM Roman 10" w:eastAsiaTheme="minorHAnsi" w:hAnsi="LM Roman 10" w:cs="Arial"/>
              <w:noProof/>
              <w:color w:val="000000" w:themeColor="text1"/>
              <w:lang w:eastAsia="en-US"/>
            </w:rPr>
            <w:t>(3)</w:t>
          </w:r>
          <w:r w:rsidR="00B274D3" w:rsidRPr="002A5F40">
            <w:rPr>
              <w:rFonts w:ascii="LM Roman 10" w:eastAsiaTheme="minorHAnsi" w:hAnsi="LM Roman 10" w:cs="Arial"/>
              <w:color w:val="000000" w:themeColor="text1"/>
              <w:lang w:eastAsia="en-US"/>
            </w:rPr>
            <w:fldChar w:fldCharType="end"/>
          </w:r>
        </w:sdtContent>
      </w:sdt>
    </w:p>
    <w:p w14:paraId="2CE765E0" w14:textId="77777777" w:rsidR="002A5F40" w:rsidRPr="00BE75F4" w:rsidRDefault="002A5F40" w:rsidP="00BE75F4">
      <w:pPr>
        <w:spacing w:after="160" w:line="259" w:lineRule="auto"/>
        <w:rPr>
          <w:rFonts w:ascii="LM Roman 10" w:eastAsiaTheme="minorHAnsi" w:hAnsi="LM Roman 10" w:cs="Arial"/>
          <w:color w:val="000000" w:themeColor="text1"/>
          <w:lang w:eastAsia="en-US"/>
        </w:rPr>
      </w:pPr>
    </w:p>
    <w:p w14:paraId="5E883FF1" w14:textId="4D0386CC"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Inncluyo</w:t>
      </w:r>
    </w:p>
    <w:p w14:paraId="443C0489"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2C09EEB2"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 un compendio de tecnologías que permiten alumbrar o señalizar con audio cualquier ciudad o recinto particular, para hacerlo completamente amigable con las personas con discapacidad visual.</w:t>
      </w:r>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w:t>
      </w:r>
      <w:commentRangeStart w:id="109"/>
      <w:r w:rsidRPr="00BE75F4">
        <w:rPr>
          <w:rFonts w:ascii="LM Roman 10" w:eastAsiaTheme="minorHAnsi" w:hAnsi="LM Roman 10" w:cs="Arial"/>
          <w:color w:val="000000" w:themeColor="text1"/>
          <w:sz w:val="24"/>
          <w:lang w:eastAsia="en-US"/>
        </w:rPr>
        <w:t>población</w:t>
      </w:r>
      <w:commentRangeEnd w:id="109"/>
      <w:r w:rsidR="009F625E">
        <w:rPr>
          <w:rStyle w:val="Refdecomentario"/>
        </w:rPr>
        <w:commentReference w:id="109"/>
      </w:r>
      <w:r w:rsidRPr="00BE75F4">
        <w:rPr>
          <w:rFonts w:ascii="LM Roman 10" w:eastAsiaTheme="minorHAnsi" w:hAnsi="LM Roman 10" w:cs="Arial"/>
          <w:color w:val="000000" w:themeColor="text1"/>
          <w:sz w:val="24"/>
          <w:lang w:eastAsia="en-US"/>
        </w:rPr>
        <w:t>.</w:t>
      </w:r>
    </w:p>
    <w:p w14:paraId="7A31DFE6" w14:textId="77777777" w:rsidR="00883713" w:rsidRDefault="00883713" w:rsidP="00965477"/>
    <w:p w14:paraId="584BD330" w14:textId="77777777" w:rsidR="00883713" w:rsidRDefault="00883713" w:rsidP="00965477"/>
    <w:p w14:paraId="1E843F66" w14:textId="77777777" w:rsidR="00D9735C" w:rsidRDefault="00D9735C" w:rsidP="00965477"/>
    <w:p w14:paraId="5280DBA2" w14:textId="77777777" w:rsidR="00D9735C" w:rsidRDefault="00D9735C" w:rsidP="00965477"/>
    <w:p w14:paraId="3476BCCE" w14:textId="77777777" w:rsidR="00D9735C" w:rsidRDefault="00D9735C" w:rsidP="00965477"/>
    <w:p w14:paraId="4A35F457" w14:textId="77777777" w:rsidR="00D9735C" w:rsidRDefault="00D9735C" w:rsidP="00965477"/>
    <w:p w14:paraId="12EB8EB7" w14:textId="77777777" w:rsidR="00D9735C" w:rsidRDefault="00D9735C" w:rsidP="00965477"/>
    <w:p w14:paraId="36A5F0BD" w14:textId="0D7C8FA2" w:rsidR="00965AA2" w:rsidRDefault="002D51C8" w:rsidP="00B43D6F">
      <w:pPr>
        <w:pStyle w:val="Ttulo1"/>
        <w:numPr>
          <w:ilvl w:val="0"/>
          <w:numId w:val="1"/>
        </w:numPr>
        <w:rPr>
          <w:rFonts w:ascii="LM Roman 10" w:hAnsi="LM Roman 10" w:cs="CMSSBX10"/>
          <w:b/>
          <w:sz w:val="32"/>
          <w:szCs w:val="24"/>
        </w:rPr>
      </w:pPr>
      <w:bookmarkStart w:id="110" w:name="_Toc475092678"/>
      <w:r w:rsidRPr="000F7F3A">
        <w:rPr>
          <w:rFonts w:ascii="LM Roman 10" w:hAnsi="LM Roman 10" w:cs="CMSSBX10"/>
          <w:b/>
          <w:sz w:val="32"/>
          <w:szCs w:val="24"/>
        </w:rPr>
        <w:t>REVISIÓN DEL ESTADO ACTUAL DEL SECTOR</w:t>
      </w:r>
      <w:bookmarkEnd w:id="110"/>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3F7F5B06" w14:textId="4F6D2B8F" w:rsidR="00693C47" w:rsidRDefault="00AB27EF" w:rsidP="00AB27EF">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 sector de software en Colombia. </w:t>
      </w:r>
    </w:p>
    <w:p w14:paraId="04146C1D" w14:textId="77777777" w:rsidR="00D9735C" w:rsidRPr="00D9735C" w:rsidRDefault="00D9735C" w:rsidP="00D9735C"/>
    <w:p w14:paraId="414E1CAE" w14:textId="607BBADF" w:rsidR="00AB27EF" w:rsidRPr="00D9735C" w:rsidRDefault="00D9735C" w:rsidP="00B43D6F">
      <w:pPr>
        <w:pStyle w:val="Incontec"/>
        <w:numPr>
          <w:ilvl w:val="1"/>
          <w:numId w:val="1"/>
        </w:numPr>
        <w:outlineLvl w:val="1"/>
        <w:rPr>
          <w:sz w:val="28"/>
          <w:szCs w:val="28"/>
        </w:rPr>
      </w:pPr>
      <w:bookmarkStart w:id="111" w:name="_Toc475092679"/>
      <w:r w:rsidRPr="00D9735C">
        <w:rPr>
          <w:sz w:val="28"/>
          <w:szCs w:val="28"/>
        </w:rPr>
        <w:t>SECTOR EDUCATIVO</w:t>
      </w:r>
      <w:bookmarkEnd w:id="111"/>
    </w:p>
    <w:p w14:paraId="5DA1EDD5" w14:textId="77777777" w:rsidR="00D9735C" w:rsidRDefault="00D9735C" w:rsidP="00D9735C">
      <w:pPr>
        <w:pStyle w:val="Incontec"/>
      </w:pPr>
    </w:p>
    <w:p w14:paraId="13D3CCB3" w14:textId="73995864" w:rsidR="00693C47" w:rsidRPr="00E357E3" w:rsidRDefault="008209B0" w:rsidP="00D9735C">
      <w:pPr>
        <w:pStyle w:val="Incontec"/>
      </w:pPr>
      <w:r>
        <w:lastRenderedPageBreak/>
        <w:t>“</w:t>
      </w:r>
      <w:commentRangeStart w:id="112"/>
      <w:r w:rsidR="002D07AA" w:rsidRPr="00E357E3">
        <w:t>Entre el 2012 y 2014, la Administración Distrital incrementó en casi $11 mil millones de pesos la inversión para la educación de calidad de personas con discapacidad, ampliando su cobertura a 13.160 estudiantes.</w:t>
      </w:r>
    </w:p>
    <w:p w14:paraId="6E405F0E" w14:textId="77367D69"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3 años, Bogotá ha multiplicado sus esfuerzos para disminuir la desigualdad y derribar las barreras sociales y económicas que vulneran los derechos de las personas con discapacidades físicas o cognitivas.</w:t>
      </w:r>
    </w:p>
    <w:p w14:paraId="6A4F171C" w14:textId="42EA4111" w:rsidR="002D07AA" w:rsidRPr="00E357E3" w:rsidRDefault="002D07AA" w:rsidP="0015681E">
      <w:pPr>
        <w:jc w:val="both"/>
        <w:rPr>
          <w:rFonts w:ascii="LM Roman 10" w:hAnsi="LM Roman 10"/>
          <w:sz w:val="24"/>
          <w:szCs w:val="24"/>
        </w:rPr>
      </w:pPr>
      <w:r w:rsidRPr="00E357E3">
        <w:rPr>
          <w:rFonts w:ascii="LM Roman 10" w:hAnsi="LM Roman 10"/>
          <w:sz w:val="24"/>
          <w:szCs w:val="24"/>
        </w:rPr>
        <w:t>Mientras que en 2012 Bogotá invertía $24 mil millones de pesos en la atención integral de esta población, en 2014 la ciudad destinó </w:t>
      </w:r>
      <w:r w:rsidRPr="00E357E3">
        <w:rPr>
          <w:rFonts w:ascii="LM Roman 10" w:hAnsi="LM Roman 10"/>
          <w:b/>
          <w:bCs/>
          <w:sz w:val="24"/>
          <w:szCs w:val="24"/>
        </w:rPr>
        <w:t>$34.680.410.894 </w:t>
      </w:r>
      <w:r w:rsidRPr="00E357E3">
        <w:rPr>
          <w:rFonts w:ascii="LM Roman 10" w:hAnsi="LM Roman 10"/>
          <w:sz w:val="24"/>
          <w:szCs w:val="24"/>
        </w:rPr>
        <w:t>para la educación integral de personas insuficiencia auditiva o visual, parálisis cerebral, autismo, deficiencia cognitiva y Síndrome de Down, entre otras condiciones de discapacidad.</w:t>
      </w:r>
      <w:r w:rsidR="0015681E" w:rsidRPr="00E357E3">
        <w:rPr>
          <w:rFonts w:ascii="LM Roman 10" w:hAnsi="LM Roman 10"/>
          <w:sz w:val="24"/>
          <w:szCs w:val="24"/>
        </w:rPr>
        <w:t xml:space="preserve"> </w:t>
      </w:r>
      <w:r w:rsidRPr="00E357E3">
        <w:rPr>
          <w:rFonts w:ascii="LM Roman 10" w:hAnsi="LM Roman 10"/>
          <w:sz w:val="24"/>
          <w:szCs w:val="24"/>
        </w:rPr>
        <w:t>Lo que significa un aumento de casi</w:t>
      </w:r>
      <w:r w:rsidR="00A71E4E">
        <w:rPr>
          <w:rFonts w:ascii="LM Roman 10" w:hAnsi="LM Roman 10"/>
          <w:sz w:val="24"/>
          <w:szCs w:val="24"/>
        </w:rPr>
        <w:t xml:space="preserve"> </w:t>
      </w:r>
      <w:r w:rsidRPr="00E357E3">
        <w:rPr>
          <w:rFonts w:ascii="LM Roman 10" w:hAnsi="LM Roman 10"/>
          <w:b/>
          <w:bCs/>
          <w:sz w:val="24"/>
          <w:szCs w:val="24"/>
        </w:rPr>
        <w:t>$11 mil millones de pesos</w:t>
      </w:r>
      <w:r w:rsidRPr="00E357E3">
        <w:rPr>
          <w:rFonts w:ascii="LM Roman 10" w:hAnsi="LM Roman 10"/>
          <w:sz w:val="24"/>
          <w:szCs w:val="24"/>
        </w:rPr>
        <w:t>.</w:t>
      </w:r>
    </w:p>
    <w:p w14:paraId="193B5485" w14:textId="77777777" w:rsidR="002D07AA" w:rsidRPr="00E357E3" w:rsidRDefault="002D07AA" w:rsidP="0015681E">
      <w:pPr>
        <w:jc w:val="both"/>
        <w:rPr>
          <w:rFonts w:ascii="LM Roman 10" w:hAnsi="LM Roman 10"/>
          <w:sz w:val="24"/>
          <w:szCs w:val="24"/>
        </w:rPr>
      </w:pPr>
      <w:r w:rsidRPr="00E357E3">
        <w:rPr>
          <w:rFonts w:ascii="LM Roman 10" w:hAnsi="LM Roman 10"/>
          <w:b/>
          <w:bCs/>
          <w:sz w:val="24"/>
          <w:szCs w:val="24"/>
        </w:rPr>
        <w:t>Tecnología al servicio de la inclusión</w:t>
      </w:r>
    </w:p>
    <w:p w14:paraId="14262AF7" w14:textId="77777777" w:rsidR="002D07AA" w:rsidRPr="00E357E3" w:rsidRDefault="002D07AA" w:rsidP="0015681E">
      <w:pPr>
        <w:jc w:val="both"/>
        <w:rPr>
          <w:rFonts w:ascii="LM Roman 10" w:hAnsi="LM Roman 10"/>
          <w:sz w:val="24"/>
          <w:szCs w:val="24"/>
        </w:rPr>
      </w:pPr>
      <w:r w:rsidRPr="00E357E3">
        <w:rPr>
          <w:rFonts w:ascii="LM Roman 10" w:hAnsi="LM Roman 10"/>
          <w:sz w:val="24"/>
          <w:szCs w:val="24"/>
        </w:rPr>
        <w:t>Para fomentar la incorporación de todas las personas en las actividades de la vida escolar, Bogotá ha destinado parte de sus esfuerzos frente a la población con discapacidad a la adquisición de material tecnológico que resulte accesible para cualquier estudiante sin importar su condición.</w:t>
      </w:r>
    </w:p>
    <w:p w14:paraId="174B057F" w14:textId="52C20D83"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tres años, la Administración Distrital aumentó en un 275% la inversión en Tecnologías de la Información y las Comunicaciones, lo que convierte al  proyecto estratégico TIC de Bogotá en un programa de vanguardia en América Latina.</w:t>
      </w:r>
    </w:p>
    <w:p w14:paraId="341EA2B8" w14:textId="061E4EE0" w:rsidR="002D07AA" w:rsidRPr="00E357E3" w:rsidRDefault="002D07AA" w:rsidP="0015681E">
      <w:pPr>
        <w:jc w:val="both"/>
        <w:rPr>
          <w:rFonts w:ascii="LM Roman 10" w:hAnsi="LM Roman 10"/>
          <w:sz w:val="24"/>
          <w:szCs w:val="24"/>
        </w:rPr>
      </w:pPr>
      <w:r w:rsidRPr="00E357E3">
        <w:rPr>
          <w:rFonts w:ascii="LM Roman 10" w:hAnsi="LM Roman 10"/>
          <w:sz w:val="24"/>
          <w:szCs w:val="24"/>
        </w:rPr>
        <w:t>La Dirección de Ciencias, Tecnología y Medios Educativos de la Secretaría de Educación del Distrito se encuentra en el proceso de distribuir 33.515 tabletas en 346 colegios, las cuales se entregan </w:t>
      </w:r>
      <w:r w:rsidRPr="00E357E3">
        <w:rPr>
          <w:rFonts w:ascii="LM Roman 10" w:hAnsi="LM Roman 10"/>
          <w:b/>
          <w:bCs/>
          <w:sz w:val="24"/>
          <w:szCs w:val="24"/>
        </w:rPr>
        <w:t>pre-cargadas con contenidos pedagógicos</w:t>
      </w:r>
      <w:r w:rsidRPr="00E357E3">
        <w:rPr>
          <w:rFonts w:ascii="LM Roman 10" w:hAnsi="LM Roman 10"/>
          <w:sz w:val="24"/>
          <w:szCs w:val="24"/>
        </w:rPr>
        <w:t> que están hechos para ser utilizados por cualquier persona. Sin embargo, a diferencia de muchas herramientas tecnológicas tradicionales, estas herramientas </w:t>
      </w:r>
      <w:r w:rsidRPr="00E357E3">
        <w:rPr>
          <w:rFonts w:ascii="LM Roman 10" w:hAnsi="LM Roman 10"/>
          <w:b/>
          <w:bCs/>
          <w:sz w:val="24"/>
          <w:szCs w:val="24"/>
        </w:rPr>
        <w:t>permiten el acceso de la población con discapacidad</w:t>
      </w:r>
      <w:r w:rsidR="008209B0">
        <w:rPr>
          <w:rFonts w:ascii="LM Roman 10" w:hAnsi="LM Roman 10"/>
          <w:b/>
          <w:bCs/>
          <w:sz w:val="24"/>
          <w:szCs w:val="24"/>
        </w:rPr>
        <w:t>”</w:t>
      </w:r>
      <w:commentRangeEnd w:id="112"/>
      <w:r w:rsidR="009F625E">
        <w:rPr>
          <w:rStyle w:val="Refdecomentario"/>
        </w:rPr>
        <w:commentReference w:id="112"/>
      </w:r>
      <w:r w:rsidRPr="00E357E3">
        <w:rPr>
          <w:rFonts w:ascii="LM Roman 10" w:hAnsi="LM Roman 10"/>
          <w:sz w:val="24"/>
          <w:szCs w:val="24"/>
        </w:rPr>
        <w:t>.</w:t>
      </w:r>
    </w:p>
    <w:p w14:paraId="6A7487C0" w14:textId="13463436" w:rsidR="002D07AA" w:rsidRPr="00E357E3" w:rsidRDefault="0060341D"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0F0B8C" w:rsidRPr="000F0B8C">
            <w:rPr>
              <w:rFonts w:ascii="LM Roman 10" w:hAnsi="LM Roman 10"/>
              <w:noProof/>
              <w:sz w:val="24"/>
              <w:szCs w:val="24"/>
            </w:rPr>
            <w:t>(24)</w:t>
          </w:r>
          <w:r w:rsidR="002D07AA" w:rsidRPr="00E357E3">
            <w:rPr>
              <w:rFonts w:ascii="LM Roman 10" w:hAnsi="LM Roman 10"/>
              <w:sz w:val="24"/>
              <w:szCs w:val="24"/>
            </w:rPr>
            <w:fldChar w:fldCharType="end"/>
          </w:r>
        </w:sdtContent>
      </w:sdt>
    </w:p>
    <w:p w14:paraId="293DC4BD" w14:textId="77777777" w:rsidR="0015681E" w:rsidRPr="0015681E" w:rsidRDefault="0015681E" w:rsidP="0015681E">
      <w:pPr>
        <w:jc w:val="both"/>
        <w:rPr>
          <w:rFonts w:ascii="LM Roman 10" w:hAnsi="LM Roman 10"/>
        </w:rPr>
      </w:pPr>
    </w:p>
    <w:p w14:paraId="31914374" w14:textId="0A4823A8" w:rsidR="00A71E4E" w:rsidRPr="00D9735C" w:rsidRDefault="009C3BD7" w:rsidP="00D9735C">
      <w:pPr>
        <w:pStyle w:val="Incontec"/>
      </w:pPr>
      <w:r w:rsidRPr="00D9735C">
        <w:t>Otro sector del cual es indispensable realizar un análisis para enmarcar un</w:t>
      </w:r>
      <w:r w:rsidR="00D9735C">
        <w:t>o</w:t>
      </w:r>
      <w:r w:rsidRPr="00D9735C">
        <w:t xml:space="preserve"> de </w:t>
      </w:r>
      <w:r w:rsidR="00D9735C">
        <w:t>los</w:t>
      </w:r>
      <w:r w:rsidRPr="00D9735C">
        <w:t xml:space="preserve"> </w:t>
      </w:r>
      <w:r w:rsidR="00D9735C">
        <w:t>enfoques</w:t>
      </w:r>
      <w:r w:rsidRPr="00D9735C">
        <w:t xml:space="preserve"> de este proyecto, es el sector</w:t>
      </w:r>
      <w:r w:rsidR="00AB27EF" w:rsidRPr="00D9735C">
        <w:t xml:space="preserve"> de Software en Colombia con el fin de </w:t>
      </w:r>
      <w:r w:rsidR="00A71E4E" w:rsidRPr="00D9735C">
        <w:t xml:space="preserve">analizar el impacto de este sector en la economía del </w:t>
      </w:r>
      <w:r w:rsidR="00D9735C" w:rsidRPr="00D9735C">
        <w:t>País</w:t>
      </w:r>
      <w:r w:rsidR="00A71E4E" w:rsidRPr="00D9735C">
        <w:t>.</w:t>
      </w:r>
    </w:p>
    <w:p w14:paraId="2D439D33" w14:textId="77777777" w:rsidR="00D9735C" w:rsidRDefault="00D9735C" w:rsidP="00D9735C">
      <w:pPr>
        <w:pStyle w:val="Incontec"/>
      </w:pPr>
    </w:p>
    <w:p w14:paraId="15F26607" w14:textId="77F70A0E" w:rsidR="00D9735C" w:rsidRPr="00D9735C" w:rsidRDefault="00D9735C" w:rsidP="00936074">
      <w:pPr>
        <w:pStyle w:val="Incontec"/>
      </w:pPr>
    </w:p>
    <w:p w14:paraId="32C98DAB" w14:textId="3E796EDD" w:rsidR="00D9735C" w:rsidRDefault="00D9735C" w:rsidP="00B43D6F">
      <w:pPr>
        <w:pStyle w:val="Incontec"/>
        <w:numPr>
          <w:ilvl w:val="1"/>
          <w:numId w:val="1"/>
        </w:numPr>
        <w:outlineLvl w:val="1"/>
        <w:rPr>
          <w:rFonts w:cs="Times New Roman"/>
          <w:sz w:val="28"/>
          <w:szCs w:val="28"/>
        </w:rPr>
      </w:pPr>
      <w:bookmarkStart w:id="113" w:name="_Toc475092680"/>
      <w:r w:rsidRPr="00D9735C">
        <w:rPr>
          <w:rFonts w:cs="Times New Roman"/>
          <w:sz w:val="28"/>
          <w:szCs w:val="28"/>
        </w:rPr>
        <w:t>SECTOR SOFTWARE COLOMBIA</w:t>
      </w:r>
      <w:bookmarkEnd w:id="113"/>
    </w:p>
    <w:p w14:paraId="0F40CC60" w14:textId="77777777" w:rsidR="00D9735C" w:rsidRDefault="00D9735C" w:rsidP="00D9735C">
      <w:pPr>
        <w:pStyle w:val="Incontec"/>
      </w:pPr>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0F0B8C" w:rsidRPr="000F0B8C">
            <w:rPr>
              <w:rFonts w:cs="Times New Roman"/>
              <w:noProof/>
            </w:rPr>
            <w:t>(25)</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noProof/>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ins w:id="114" w:author="andres camilo santana bohorquez" w:date="2017-02-17T00:37:00Z">
        <w:r w:rsidR="004B3505">
          <w:rPr>
            <w:rFonts w:cs="Times New Roman"/>
          </w:rPr>
          <w:t xml:space="preserve"> (Ver Figura </w:t>
        </w:r>
      </w:ins>
      <w:ins w:id="115" w:author="andres camilo santana bohorquez" w:date="2017-02-17T00:38:00Z">
        <w:r w:rsidR="004B3505">
          <w:rPr>
            <w:rFonts w:cs="Times New Roman"/>
          </w:rPr>
          <w:t>3-1</w:t>
        </w:r>
      </w:ins>
      <w:ins w:id="116" w:author="andres camilo santana bohorquez" w:date="2017-02-17T00:37:00Z">
        <w:r w:rsidR="004B3505">
          <w:rPr>
            <w:rFonts w:cs="Times New Roman"/>
          </w:rPr>
          <w:t>)</w:t>
        </w:r>
      </w:ins>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0F0B8C" w:rsidRPr="000F0B8C">
            <w:rPr>
              <w:rFonts w:cs="Times New Roman"/>
              <w:noProof/>
            </w:rPr>
            <w:t>(26)</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327744" cy="3276339"/>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0F0B8C" w:rsidRPr="000F0B8C">
            <w:rPr>
              <w:rFonts w:cs="Times New Roman"/>
              <w:noProof/>
              <w:sz w:val="22"/>
              <w:szCs w:val="22"/>
            </w:rPr>
            <w:t>(4)</w:t>
          </w:r>
          <w:r w:rsidRPr="000A0072">
            <w:rPr>
              <w:rFonts w:cs="Times New Roman"/>
              <w:sz w:val="22"/>
              <w:szCs w:val="22"/>
            </w:rPr>
            <w:fldChar w:fldCharType="end"/>
          </w:r>
        </w:sdtContent>
      </w:sdt>
    </w:p>
    <w:p w14:paraId="25401656" w14:textId="77777777" w:rsidR="002D07AA" w:rsidRDefault="002D07AA" w:rsidP="00693C47"/>
    <w:p w14:paraId="40472CC5" w14:textId="3217E220" w:rsidR="009C7C60" w:rsidRPr="0017798C" w:rsidDel="00E83AE7" w:rsidRDefault="0017798C">
      <w:pPr>
        <w:jc w:val="both"/>
        <w:rPr>
          <w:del w:id="117" w:author="andres camilo santana bohorquez" w:date="2017-02-15T05:19:00Z"/>
          <w:rFonts w:ascii="LM Roman 10" w:hAnsi="LM Roman 10"/>
          <w:sz w:val="24"/>
          <w:rPrChange w:id="118" w:author="andres camilo santana bohorquez" w:date="2017-02-15T05:08:00Z">
            <w:rPr>
              <w:del w:id="119" w:author="andres camilo santana bohorquez" w:date="2017-02-15T05:19:00Z"/>
            </w:rPr>
          </w:rPrChange>
        </w:rPr>
        <w:pPrChange w:id="120" w:author="andres camilo santana bohorquez" w:date="2017-02-15T05:14:00Z">
          <w:pPr/>
        </w:pPrChange>
      </w:pPr>
      <w:ins w:id="121" w:author="andres camilo santana bohorquez" w:date="2017-02-15T05:07:00Z">
        <w:r w:rsidRPr="0017798C">
          <w:rPr>
            <w:rFonts w:ascii="LM Roman 10" w:hAnsi="LM Roman 10"/>
            <w:sz w:val="24"/>
            <w:rPrChange w:id="122" w:author="andres camilo santana bohorquez" w:date="2017-02-15T05:08:00Z">
              <w:rPr/>
            </w:rPrChange>
          </w:rPr>
          <w:t>De</w:t>
        </w:r>
      </w:ins>
      <w:ins w:id="123" w:author="andres camilo santana bohorquez" w:date="2017-02-15T05:08:00Z">
        <w:r>
          <w:rPr>
            <w:rFonts w:ascii="LM Roman 10" w:hAnsi="LM Roman 10"/>
            <w:sz w:val="24"/>
          </w:rPr>
          <w:t>ntro</w:t>
        </w:r>
      </w:ins>
      <w:ins w:id="124" w:author="andres camilo santana bohorquez" w:date="2017-02-15T05:07:00Z">
        <w:r w:rsidRPr="0017798C">
          <w:rPr>
            <w:rFonts w:ascii="LM Roman 10" w:hAnsi="LM Roman 10"/>
            <w:sz w:val="24"/>
            <w:rPrChange w:id="125" w:author="andres camilo santana bohorquez" w:date="2017-02-15T05:08:00Z">
              <w:rPr/>
            </w:rPrChange>
          </w:rPr>
          <w:t xml:space="preserve"> </w:t>
        </w:r>
      </w:ins>
      <w:ins w:id="126" w:author="andres camilo santana bohorquez" w:date="2017-02-15T05:08:00Z">
        <w:r>
          <w:rPr>
            <w:rFonts w:ascii="LM Roman 10" w:hAnsi="LM Roman 10"/>
            <w:sz w:val="24"/>
          </w:rPr>
          <w:t xml:space="preserve">de </w:t>
        </w:r>
      </w:ins>
      <w:ins w:id="127" w:author="andres camilo santana bohorquez" w:date="2017-02-15T05:07:00Z">
        <w:r w:rsidRPr="0017798C">
          <w:rPr>
            <w:rFonts w:ascii="LM Roman 10" w:hAnsi="LM Roman 10"/>
            <w:sz w:val="24"/>
            <w:rPrChange w:id="128" w:author="andres camilo santana bohorquez" w:date="2017-02-15T05:08:00Z">
              <w:rPr/>
            </w:rPrChange>
          </w:rPr>
          <w:t>este 14</w:t>
        </w:r>
      </w:ins>
      <w:ins w:id="129" w:author="andres camilo santana bohorquez" w:date="2017-02-15T05:08:00Z">
        <w:r>
          <w:rPr>
            <w:rFonts w:ascii="LM Roman 10" w:hAnsi="LM Roman 10"/>
            <w:sz w:val="24"/>
          </w:rPr>
          <w:t xml:space="preserve">% </w:t>
        </w:r>
      </w:ins>
      <w:ins w:id="130" w:author="andres camilo santana bohorquez" w:date="2017-02-15T05:09:00Z">
        <w:r>
          <w:rPr>
            <w:rFonts w:ascii="LM Roman 10" w:hAnsi="LM Roman 10"/>
            <w:sz w:val="24"/>
          </w:rPr>
          <w:t xml:space="preserve">encontramos </w:t>
        </w:r>
      </w:ins>
      <w:ins w:id="131" w:author="andres camilo santana bohorquez" w:date="2017-02-15T05:15:00Z">
        <w:r w:rsidR="00E83AE7">
          <w:rPr>
            <w:rFonts w:ascii="LM Roman 10" w:hAnsi="LM Roman 10"/>
            <w:sz w:val="24"/>
          </w:rPr>
          <w:t xml:space="preserve">una </w:t>
        </w:r>
      </w:ins>
      <w:ins w:id="132" w:author="andres camilo santana bohorquez" w:date="2017-02-15T05:27:00Z">
        <w:r w:rsidR="0046615B">
          <w:rPr>
            <w:rFonts w:ascii="LM Roman 10" w:hAnsi="LM Roman 10"/>
            <w:sz w:val="24"/>
          </w:rPr>
          <w:t>mínima</w:t>
        </w:r>
      </w:ins>
      <w:ins w:id="133" w:author="andres camilo santana bohorquez" w:date="2017-02-15T05:15:00Z">
        <w:r w:rsidR="00E83AE7">
          <w:rPr>
            <w:rFonts w:ascii="LM Roman 10" w:hAnsi="LM Roman 10"/>
            <w:sz w:val="24"/>
          </w:rPr>
          <w:t xml:space="preserve"> parte de </w:t>
        </w:r>
      </w:ins>
      <w:ins w:id="134" w:author="andres camilo santana bohorquez" w:date="2017-02-15T05:09:00Z">
        <w:r>
          <w:rPr>
            <w:rFonts w:ascii="LM Roman 10" w:hAnsi="LM Roman 10"/>
            <w:sz w:val="24"/>
          </w:rPr>
          <w:t>las aplicaciones desarrollada</w:t>
        </w:r>
        <w:r w:rsidR="00E83AE7">
          <w:rPr>
            <w:rFonts w:ascii="LM Roman 10" w:hAnsi="LM Roman 10"/>
            <w:sz w:val="24"/>
          </w:rPr>
          <w:t>s para personas con limitacio</w:t>
        </w:r>
      </w:ins>
      <w:ins w:id="135" w:author="andres camilo santana bohorquez" w:date="2017-02-15T05:15:00Z">
        <w:r w:rsidR="00E83AE7">
          <w:rPr>
            <w:rFonts w:ascii="LM Roman 10" w:hAnsi="LM Roman 10"/>
            <w:sz w:val="24"/>
          </w:rPr>
          <w:t>nes, dichas aplicaciones han sido apoyadas por el Programa</w:t>
        </w:r>
      </w:ins>
      <w:ins w:id="136" w:author="andres camilo santana bohorquez" w:date="2017-02-15T05:18:00Z">
        <w:r w:rsidR="00E83AE7">
          <w:rPr>
            <w:rFonts w:ascii="LM Roman 10" w:hAnsi="LM Roman 10"/>
            <w:sz w:val="24"/>
          </w:rPr>
          <w:t xml:space="preserve"> </w:t>
        </w:r>
        <w:r w:rsidR="00E83AE7" w:rsidRPr="00E83AE7">
          <w:rPr>
            <w:rFonts w:ascii="LM Roman 10" w:hAnsi="LM Roman 10"/>
            <w:sz w:val="24"/>
          </w:rPr>
          <w:t>AyudApps, campaña para promover desarrollo de apps para personas con discapacidad</w:t>
        </w:r>
      </w:ins>
      <w:ins w:id="137" w:author="andres camilo santana bohorquez" w:date="2017-02-15T05:15:00Z">
        <w:r w:rsidR="00E83AE7">
          <w:rPr>
            <w:rFonts w:ascii="LM Roman 10" w:hAnsi="LM Roman 10"/>
            <w:sz w:val="24"/>
          </w:rPr>
          <w:t xml:space="preserve"> </w:t>
        </w:r>
      </w:ins>
      <w:ins w:id="138" w:author="andres camilo santana bohorquez" w:date="2017-02-15T05:16:00Z">
        <w:r w:rsidR="00E83AE7">
          <w:rPr>
            <w:rFonts w:ascii="LM Roman 10" w:hAnsi="LM Roman 10"/>
            <w:sz w:val="24"/>
          </w:rPr>
          <w:t xml:space="preserve">impulsado por </w:t>
        </w:r>
      </w:ins>
      <w:ins w:id="139" w:author="andres camilo santana bohorquez" w:date="2017-02-15T05:18:00Z">
        <w:r w:rsidR="00E83AE7">
          <w:rPr>
            <w:rFonts w:ascii="LM Roman 10" w:hAnsi="LM Roman 10"/>
            <w:sz w:val="24"/>
          </w:rPr>
          <w:t>el MINTIC.</w:t>
        </w:r>
      </w:ins>
    </w:p>
    <w:p w14:paraId="6CAB4150" w14:textId="77777777" w:rsidR="00E83AE7" w:rsidRDefault="00E83AE7">
      <w:pPr>
        <w:jc w:val="both"/>
        <w:rPr>
          <w:ins w:id="140" w:author="andres camilo santana bohorquez" w:date="2017-02-15T05:20:00Z"/>
          <w:rFonts w:ascii="LM Roman 10" w:hAnsi="LM Roman 10"/>
          <w:sz w:val="24"/>
        </w:rPr>
        <w:pPrChange w:id="141" w:author="andres camilo santana bohorquez" w:date="2017-02-15T05:14:00Z">
          <w:pPr/>
        </w:pPrChange>
      </w:pPr>
      <w:ins w:id="142" w:author="andres camilo santana bohorquez" w:date="2017-02-15T05:19:00Z">
        <w:r>
          <w:rPr>
            <w:rFonts w:ascii="LM Roman 10" w:hAnsi="LM Roman 10"/>
            <w:sz w:val="24"/>
          </w:rPr>
          <w:t xml:space="preserve"> </w:t>
        </w:r>
      </w:ins>
    </w:p>
    <w:p w14:paraId="19438A1D" w14:textId="66B263C0" w:rsidR="009C7C60" w:rsidRDefault="00E83AE7">
      <w:pPr>
        <w:jc w:val="both"/>
        <w:rPr>
          <w:ins w:id="143" w:author="andres camilo santana bohorquez" w:date="2017-02-15T05:46:00Z"/>
          <w:rFonts w:ascii="LM Roman 10" w:hAnsi="LM Roman 10"/>
          <w:sz w:val="24"/>
        </w:rPr>
        <w:pPrChange w:id="144" w:author="andres camilo santana bohorquez" w:date="2017-02-15T05:14:00Z">
          <w:pPr/>
        </w:pPrChange>
      </w:pPr>
      <w:ins w:id="145" w:author="andres camilo santana bohorquez" w:date="2017-02-15T05:19:00Z">
        <w:r>
          <w:rPr>
            <w:rFonts w:ascii="LM Roman 10" w:hAnsi="LM Roman 10"/>
            <w:sz w:val="24"/>
          </w:rPr>
          <w:lastRenderedPageBreak/>
          <w:t>Para el año 2013 el</w:t>
        </w:r>
      </w:ins>
      <w:ins w:id="146" w:author="andres camilo santana bohorquez" w:date="2017-02-15T05:20:00Z">
        <w:r>
          <w:rPr>
            <w:rFonts w:ascii="LM Roman 10" w:hAnsi="LM Roman 10"/>
            <w:sz w:val="24"/>
          </w:rPr>
          <w:t xml:space="preserve"> MINTIC</w:t>
        </w:r>
      </w:ins>
      <w:ins w:id="147" w:author="andres camilo santana bohorquez" w:date="2017-02-15T05:19:00Z">
        <w:r>
          <w:rPr>
            <w:rFonts w:ascii="LM Roman 10" w:hAnsi="LM Roman 10"/>
            <w:sz w:val="24"/>
          </w:rPr>
          <w:t xml:space="preserve"> </w:t>
        </w:r>
      </w:ins>
      <w:ins w:id="148" w:author="andres camilo santana bohorquez" w:date="2017-02-15T05:20:00Z">
        <w:r>
          <w:rPr>
            <w:rFonts w:ascii="LM Roman 10" w:hAnsi="LM Roman 10"/>
            <w:sz w:val="24"/>
          </w:rPr>
          <w:t>mediante el p</w:t>
        </w:r>
      </w:ins>
      <w:ins w:id="149" w:author="andres camilo santana bohorquez" w:date="2017-02-15T05:23:00Z">
        <w:r>
          <w:rPr>
            <w:rFonts w:ascii="LM Roman 10" w:hAnsi="LM Roman 10"/>
            <w:sz w:val="24"/>
          </w:rPr>
          <w:t>r</w:t>
        </w:r>
      </w:ins>
      <w:ins w:id="150" w:author="andres camilo santana bohorquez" w:date="2017-02-15T05:20:00Z">
        <w:r>
          <w:rPr>
            <w:rFonts w:ascii="LM Roman 10" w:hAnsi="LM Roman 10"/>
            <w:sz w:val="24"/>
          </w:rPr>
          <w:t xml:space="preserve">oyecto denominado </w:t>
        </w:r>
      </w:ins>
      <w:ins w:id="151" w:author="andres camilo santana bohorquez" w:date="2017-02-15T05:13:00Z">
        <w:r w:rsidRPr="00E83AE7">
          <w:rPr>
            <w:rFonts w:ascii="LM Roman 10" w:hAnsi="LM Roman 10"/>
            <w:sz w:val="24"/>
            <w:rPrChange w:id="152" w:author="andres camilo santana bohorquez" w:date="2017-02-15T05:13:00Z">
              <w:rPr/>
            </w:rPrChange>
          </w:rPr>
          <w:t xml:space="preserve">Convertic, </w:t>
        </w:r>
      </w:ins>
      <w:ins w:id="153" w:author="andres camilo santana bohorquez" w:date="2017-02-15T05:30:00Z">
        <w:r w:rsidR="0046615B">
          <w:rPr>
            <w:rFonts w:ascii="LM Roman 10" w:hAnsi="LM Roman 10"/>
            <w:sz w:val="24"/>
          </w:rPr>
          <w:t xml:space="preserve">el gobierno </w:t>
        </w:r>
      </w:ins>
      <w:ins w:id="154" w:author="andres camilo santana bohorquez" w:date="2017-02-15T05:23:00Z">
        <w:r>
          <w:rPr>
            <w:rFonts w:ascii="LM Roman 10" w:hAnsi="LM Roman 10"/>
            <w:sz w:val="24"/>
          </w:rPr>
          <w:t>invirtió</w:t>
        </w:r>
      </w:ins>
      <w:ins w:id="155" w:author="andres camilo santana bohorquez" w:date="2017-02-15T05:21:00Z">
        <w:r>
          <w:rPr>
            <w:rFonts w:ascii="LM Roman 10" w:hAnsi="LM Roman 10"/>
            <w:sz w:val="24"/>
          </w:rPr>
          <w:t xml:space="preserve"> cerca de </w:t>
        </w:r>
      </w:ins>
      <w:ins w:id="156" w:author="andres camilo santana bohorquez" w:date="2017-02-15T05:13:00Z">
        <w:r w:rsidRPr="00E83AE7">
          <w:rPr>
            <w:rFonts w:ascii="LM Roman 10" w:hAnsi="LM Roman 10"/>
            <w:sz w:val="24"/>
            <w:rPrChange w:id="157" w:author="andres camilo santana bohorquez" w:date="2017-02-15T05:13:00Z">
              <w:rPr/>
            </w:rPrChange>
          </w:rPr>
          <w:t xml:space="preserve">6.100 millones </w:t>
        </w:r>
      </w:ins>
      <w:ins w:id="158" w:author="andres camilo santana bohorquez" w:date="2017-02-15T05:24:00Z">
        <w:r w:rsidR="0046615B">
          <w:rPr>
            <w:rFonts w:ascii="LM Roman 10" w:hAnsi="LM Roman 10"/>
            <w:sz w:val="24"/>
          </w:rPr>
          <w:t>en la compra de un software que</w:t>
        </w:r>
      </w:ins>
      <w:ins w:id="159" w:author="andres camilo santana bohorquez" w:date="2017-02-15T05:23:00Z">
        <w:r w:rsidR="0046615B" w:rsidRPr="0046615B">
          <w:rPr>
            <w:rFonts w:ascii="LM Roman 10" w:hAnsi="LM Roman 10"/>
            <w:sz w:val="24"/>
          </w:rPr>
          <w:t xml:space="preserve"> transforma la información de los sistemas operativos y las aplicaciones en sonido</w:t>
        </w:r>
      </w:ins>
      <w:ins w:id="160" w:author="andres camilo santana bohorquez" w:date="2017-02-15T05:25:00Z">
        <w:r w:rsidR="0046615B">
          <w:rPr>
            <w:rFonts w:ascii="LM Roman 10" w:hAnsi="LM Roman 10"/>
            <w:sz w:val="24"/>
          </w:rPr>
          <w:t>.</w:t>
        </w:r>
      </w:ins>
      <w:ins w:id="161" w:author="andres camilo santana bohorquez" w:date="2017-02-15T05:23:00Z">
        <w:r w:rsidR="0046615B">
          <w:rPr>
            <w:rFonts w:ascii="LM Roman 10" w:hAnsi="LM Roman 10"/>
            <w:sz w:val="24"/>
          </w:rPr>
          <w:t xml:space="preserve"> </w:t>
        </w:r>
      </w:ins>
      <w:ins w:id="162" w:author="andres camilo santana bohorquez" w:date="2017-02-15T05:33:00Z">
        <w:r w:rsidR="00FC0107">
          <w:rPr>
            <w:rFonts w:ascii="LM Roman 10" w:hAnsi="LM Roman 10"/>
            <w:sz w:val="24"/>
          </w:rPr>
          <w:t xml:space="preserve">Dicho proyecto ha </w:t>
        </w:r>
      </w:ins>
      <w:ins w:id="163" w:author="andres camilo santana bohorquez" w:date="2017-02-15T05:35:00Z">
        <w:r w:rsidR="00FC0107">
          <w:rPr>
            <w:rFonts w:ascii="LM Roman 10" w:hAnsi="LM Roman 10"/>
            <w:sz w:val="24"/>
          </w:rPr>
          <w:t xml:space="preserve">beneficiado a cerca de </w:t>
        </w:r>
        <w:r w:rsidR="00FC0107" w:rsidRPr="00FC0107">
          <w:rPr>
            <w:rFonts w:ascii="LM Roman 10" w:hAnsi="LM Roman 10"/>
            <w:sz w:val="24"/>
          </w:rPr>
          <w:t>293795</w:t>
        </w:r>
        <w:r w:rsidR="00FC0107">
          <w:rPr>
            <w:rFonts w:ascii="LM Roman 10" w:hAnsi="LM Roman 10"/>
            <w:sz w:val="24"/>
          </w:rPr>
          <w:t xml:space="preserve"> </w:t>
        </w:r>
      </w:ins>
      <w:ins w:id="164" w:author="andres camilo santana bohorquez" w:date="2017-02-15T05:36:00Z">
        <w:r w:rsidR="00FC0107">
          <w:rPr>
            <w:rFonts w:ascii="LM Roman 10" w:hAnsi="LM Roman 10"/>
            <w:sz w:val="24"/>
          </w:rPr>
          <w:t>personas,</w:t>
        </w:r>
      </w:ins>
      <w:ins w:id="165" w:author="andres camilo santana bohorquez" w:date="2017-02-15T05:35:00Z">
        <w:r w:rsidR="00FC0107">
          <w:rPr>
            <w:rFonts w:ascii="LM Roman 10" w:hAnsi="LM Roman 10"/>
            <w:sz w:val="24"/>
          </w:rPr>
          <w:t xml:space="preserve"> pertenecientes al sector de personas con limitaciones visuales profundas o moderadas.</w:t>
        </w:r>
      </w:ins>
      <w:ins w:id="166" w:author="andres camilo santana bohorquez" w:date="2017-02-15T05:36:00Z">
        <w:r w:rsidR="00FC0107">
          <w:rPr>
            <w:rFonts w:ascii="LM Roman 10" w:hAnsi="LM Roman 10"/>
            <w:sz w:val="24"/>
          </w:rPr>
          <w:t xml:space="preserve"> </w:t>
        </w:r>
      </w:ins>
      <w:customXmlInsRangeStart w:id="167" w:author="andres camilo santana bohorquez" w:date="2017-02-15T05:39:00Z"/>
      <w:sdt>
        <w:sdtPr>
          <w:rPr>
            <w:rFonts w:ascii="LM Roman 10" w:hAnsi="LM Roman 10"/>
            <w:sz w:val="24"/>
          </w:rPr>
          <w:id w:val="-158087225"/>
          <w:citation/>
        </w:sdtPr>
        <w:sdtContent>
          <w:customXmlInsRangeEnd w:id="167"/>
          <w:ins w:id="168" w:author="andres camilo santana bohorquez" w:date="2017-02-15T05:39:00Z">
            <w:r w:rsidR="00FC0107">
              <w:rPr>
                <w:rFonts w:ascii="LM Roman 10" w:hAnsi="LM Roman 10"/>
                <w:sz w:val="24"/>
              </w:rPr>
              <w:fldChar w:fldCharType="begin"/>
            </w:r>
            <w:r w:rsidR="00FC0107">
              <w:rPr>
                <w:rFonts w:ascii="LM Roman 10" w:hAnsi="LM Roman 10"/>
                <w:sz w:val="24"/>
                <w:lang w:val="es-ES"/>
              </w:rPr>
              <w:instrText xml:space="preserve"> CITATION MIN17 \l 3082 </w:instrText>
            </w:r>
          </w:ins>
          <w:r w:rsidR="00FC0107">
            <w:rPr>
              <w:rFonts w:ascii="LM Roman 10" w:hAnsi="LM Roman 10"/>
              <w:sz w:val="24"/>
            </w:rPr>
            <w:fldChar w:fldCharType="separate"/>
          </w:r>
          <w:r w:rsidR="000F0B8C" w:rsidRPr="000F0B8C">
            <w:rPr>
              <w:rFonts w:ascii="LM Roman 10" w:hAnsi="LM Roman 10"/>
              <w:noProof/>
              <w:sz w:val="24"/>
              <w:lang w:val="es-ES"/>
            </w:rPr>
            <w:t>(27)</w:t>
          </w:r>
          <w:ins w:id="169" w:author="andres camilo santana bohorquez" w:date="2017-02-15T05:39:00Z">
            <w:r w:rsidR="00FC0107">
              <w:rPr>
                <w:rFonts w:ascii="LM Roman 10" w:hAnsi="LM Roman 10"/>
                <w:sz w:val="24"/>
              </w:rPr>
              <w:fldChar w:fldCharType="end"/>
            </w:r>
          </w:ins>
          <w:customXmlInsRangeStart w:id="170" w:author="andres camilo santana bohorquez" w:date="2017-02-15T05:39:00Z"/>
        </w:sdtContent>
      </w:sdt>
      <w:customXmlInsRangeEnd w:id="170"/>
    </w:p>
    <w:p w14:paraId="5A9A652E" w14:textId="25FACDEF" w:rsidR="00D5275A" w:rsidRDefault="00D5275A">
      <w:pPr>
        <w:jc w:val="both"/>
        <w:rPr>
          <w:ins w:id="171" w:author="andres camilo santana bohorquez" w:date="2017-02-15T05:39:00Z"/>
          <w:rFonts w:ascii="LM Roman 10" w:hAnsi="LM Roman 10"/>
          <w:sz w:val="24"/>
        </w:rPr>
        <w:pPrChange w:id="172" w:author="andres camilo santana bohorquez" w:date="2017-02-15T05:14:00Z">
          <w:pPr/>
        </w:pPrChange>
      </w:pPr>
      <w:ins w:id="173" w:author="andres camilo santana bohorquez" w:date="2017-02-15T05:46:00Z">
        <w:r>
          <w:rPr>
            <w:rFonts w:ascii="LM Roman 10" w:hAnsi="LM Roman 10"/>
            <w:sz w:val="24"/>
          </w:rPr>
          <w:t xml:space="preserve">En la sección 5.5 se presentaran las aplicaciones que se encuentran actualmente en el mercado que ofrecen un apoyo a las personas con </w:t>
        </w:r>
      </w:ins>
      <w:ins w:id="174" w:author="andres camilo santana bohorquez" w:date="2017-02-15T05:47:00Z">
        <w:r>
          <w:rPr>
            <w:rFonts w:ascii="LM Roman 10" w:hAnsi="LM Roman 10"/>
            <w:sz w:val="24"/>
          </w:rPr>
          <w:t>algún</w:t>
        </w:r>
      </w:ins>
      <w:ins w:id="175" w:author="andres camilo santana bohorquez" w:date="2017-02-15T05:46:00Z">
        <w:r>
          <w:rPr>
            <w:rFonts w:ascii="LM Roman 10" w:hAnsi="LM Roman 10"/>
            <w:sz w:val="24"/>
          </w:rPr>
          <w:t xml:space="preserve"> </w:t>
        </w:r>
      </w:ins>
      <w:ins w:id="176" w:author="andres camilo santana bohorquez" w:date="2017-02-15T05:47:00Z">
        <w:r>
          <w:rPr>
            <w:rFonts w:ascii="LM Roman 10" w:hAnsi="LM Roman 10"/>
            <w:sz w:val="24"/>
          </w:rPr>
          <w:t>tipo de limitación cognitiva, sector en el cual se enfoca este proyecto.</w:t>
        </w:r>
      </w:ins>
    </w:p>
    <w:p w14:paraId="5305AA80" w14:textId="77777777" w:rsidR="000C5B57" w:rsidRPr="00BE5779" w:rsidRDefault="000C5B57">
      <w:pPr>
        <w:pStyle w:val="Incontec"/>
        <w:rPr>
          <w:ins w:id="177" w:author="andres camilo santana bohorquez" w:date="2017-02-15T05:40:00Z"/>
        </w:rPr>
        <w:pPrChange w:id="178" w:author="andres camilo santana bohorquez" w:date="2017-02-15T05:47:00Z">
          <w:pPr/>
        </w:pPrChange>
      </w:pPr>
    </w:p>
    <w:p w14:paraId="2CADE495" w14:textId="77777777" w:rsidR="000C5B57" w:rsidRPr="00BE5779" w:rsidRDefault="000C5B57">
      <w:pPr>
        <w:pStyle w:val="Incontec"/>
        <w:rPr>
          <w:ins w:id="179" w:author="andres camilo santana bohorquez" w:date="2017-02-15T05:47:00Z"/>
        </w:rPr>
        <w:pPrChange w:id="180" w:author="andres camilo santana bohorquez" w:date="2017-02-15T05:47:00Z">
          <w:pPr/>
        </w:pPrChange>
      </w:pPr>
    </w:p>
    <w:p w14:paraId="21BB18F3" w14:textId="77777777" w:rsidR="00D5275A" w:rsidRDefault="00D5275A">
      <w:pPr>
        <w:pStyle w:val="Incontec"/>
        <w:rPr>
          <w:ins w:id="181" w:author="andres camilo santana bohorquez" w:date="2017-02-15T05:47:00Z"/>
        </w:rPr>
        <w:pPrChange w:id="182" w:author="andres camilo santana bohorquez" w:date="2017-02-15T05:47:00Z">
          <w:pPr/>
        </w:pPrChange>
      </w:pPr>
    </w:p>
    <w:p w14:paraId="382EF0ED" w14:textId="77777777" w:rsidR="00D5275A" w:rsidRPr="00D5275A" w:rsidRDefault="00D5275A"/>
    <w:p w14:paraId="5B49B8E4" w14:textId="1D95B78A" w:rsidR="00936074" w:rsidRDefault="00936074" w:rsidP="00691A4C">
      <w:pPr>
        <w:pStyle w:val="Incontec"/>
        <w:numPr>
          <w:ilvl w:val="1"/>
          <w:numId w:val="1"/>
        </w:numPr>
        <w:outlineLvl w:val="1"/>
        <w:rPr>
          <w:sz w:val="28"/>
        </w:rPr>
      </w:pPr>
      <w:bookmarkStart w:id="183" w:name="_Ref467638404"/>
      <w:bookmarkStart w:id="184" w:name="_Toc475092681"/>
      <w:r w:rsidRPr="00936074">
        <w:rPr>
          <w:sz w:val="28"/>
        </w:rPr>
        <w:t>INVERSION PRIVADA</w:t>
      </w:r>
      <w:bookmarkEnd w:id="183"/>
      <w:bookmarkEnd w:id="184"/>
      <w:r w:rsidRPr="00936074">
        <w:rPr>
          <w:sz w:val="28"/>
        </w:rPr>
        <w:t xml:space="preserve"> </w:t>
      </w:r>
    </w:p>
    <w:p w14:paraId="4BD28CD6" w14:textId="77777777" w:rsidR="00936074" w:rsidRDefault="00936074" w:rsidP="00936074"/>
    <w:p w14:paraId="6771C4F5" w14:textId="04BF91A7" w:rsidR="00936074" w:rsidRDefault="00936074" w:rsidP="00936074"/>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ins w:id="185" w:author="andres camilo santana bohorquez" w:date="2017-02-17T00:11:00Z">
        <w:r w:rsidR="00BA20EE">
          <w:t xml:space="preserve"> (Ver Figura 3-2)</w:t>
        </w:r>
      </w:ins>
      <w:r w:rsidR="00FA6707">
        <w:t xml:space="preserve">. </w:t>
      </w:r>
      <w:sdt>
        <w:sdtPr>
          <w:id w:val="1098054360"/>
          <w:citation/>
        </w:sdtPr>
        <w:sdtContent>
          <w:r w:rsidR="00FA6707">
            <w:fldChar w:fldCharType="begin"/>
          </w:r>
          <w:r w:rsidR="00FA6707">
            <w:instrText xml:space="preserve"> CITATION GRU15 \l 9226 </w:instrText>
          </w:r>
          <w:r w:rsidR="00FA6707">
            <w:fldChar w:fldCharType="separate"/>
          </w:r>
          <w:r w:rsidR="000F0B8C">
            <w:rPr>
              <w:noProof/>
            </w:rPr>
            <w:t>(5)</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186" w:name="OLE_LINK1"/>
      <w:bookmarkStart w:id="187" w:name="OLE_LINK2"/>
      <w:r w:rsidRPr="00FA6707">
        <w:rPr>
          <w:b/>
          <w:i/>
          <w:sz w:val="22"/>
        </w:rPr>
        <w:lastRenderedPageBreak/>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0F0B8C" w:rsidRPr="000F0B8C">
            <w:rPr>
              <w:noProof/>
              <w:sz w:val="22"/>
            </w:rPr>
            <w:t>(5)</w:t>
          </w:r>
          <w:r w:rsidRPr="00FA6707">
            <w:rPr>
              <w:sz w:val="22"/>
            </w:rPr>
            <w:fldChar w:fldCharType="end"/>
          </w:r>
        </w:sdtContent>
      </w:sdt>
    </w:p>
    <w:bookmarkEnd w:id="186"/>
    <w:bookmarkEnd w:id="187"/>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693C47"/>
    <w:p w14:paraId="26A59F82" w14:textId="77777777" w:rsidR="002D07AA" w:rsidRDefault="002D07AA" w:rsidP="00693C47"/>
    <w:p w14:paraId="3F60A87F" w14:textId="09B19946" w:rsidR="00693C47" w:rsidDel="00380540" w:rsidRDefault="00693C47" w:rsidP="00693C47">
      <w:pPr>
        <w:rPr>
          <w:del w:id="188" w:author="andres camilo santana bohorquez" w:date="2017-02-15T05:48:00Z"/>
        </w:rPr>
      </w:pPr>
      <w:bookmarkStart w:id="189" w:name="_Toc475090968"/>
      <w:bookmarkStart w:id="190" w:name="_Toc475091062"/>
      <w:bookmarkStart w:id="191" w:name="_Toc475092456"/>
      <w:bookmarkStart w:id="192" w:name="_Toc475092570"/>
      <w:bookmarkStart w:id="193" w:name="_Toc475092682"/>
      <w:bookmarkEnd w:id="189"/>
      <w:bookmarkEnd w:id="190"/>
      <w:bookmarkEnd w:id="191"/>
      <w:bookmarkEnd w:id="192"/>
      <w:bookmarkEnd w:id="193"/>
    </w:p>
    <w:p w14:paraId="6BAD70F8" w14:textId="66297E49" w:rsidR="00D9735C" w:rsidDel="000C5B57" w:rsidRDefault="00D9735C" w:rsidP="00693C47">
      <w:pPr>
        <w:rPr>
          <w:del w:id="194" w:author="andres camilo santana bohorquez" w:date="2017-02-15T05:40:00Z"/>
        </w:rPr>
      </w:pPr>
      <w:bookmarkStart w:id="195" w:name="_Toc475090969"/>
      <w:bookmarkStart w:id="196" w:name="_Toc475091063"/>
      <w:bookmarkStart w:id="197" w:name="_Toc475092457"/>
      <w:bookmarkStart w:id="198" w:name="_Toc475092571"/>
      <w:bookmarkStart w:id="199" w:name="_Toc475092683"/>
      <w:bookmarkEnd w:id="195"/>
      <w:bookmarkEnd w:id="196"/>
      <w:bookmarkEnd w:id="197"/>
      <w:bookmarkEnd w:id="198"/>
      <w:bookmarkEnd w:id="199"/>
    </w:p>
    <w:p w14:paraId="77D3D8A5" w14:textId="60DE9407" w:rsidR="00D9735C" w:rsidDel="000C5B57" w:rsidRDefault="00D9735C" w:rsidP="00693C47">
      <w:pPr>
        <w:rPr>
          <w:del w:id="200" w:author="andres camilo santana bohorquez" w:date="2017-02-15T05:40:00Z"/>
        </w:rPr>
      </w:pPr>
      <w:bookmarkStart w:id="201" w:name="_Toc475090970"/>
      <w:bookmarkStart w:id="202" w:name="_Toc475091064"/>
      <w:bookmarkStart w:id="203" w:name="_Toc475092458"/>
      <w:bookmarkStart w:id="204" w:name="_Toc475092572"/>
      <w:bookmarkStart w:id="205" w:name="_Toc475092684"/>
      <w:bookmarkEnd w:id="201"/>
      <w:bookmarkEnd w:id="202"/>
      <w:bookmarkEnd w:id="203"/>
      <w:bookmarkEnd w:id="204"/>
      <w:bookmarkEnd w:id="205"/>
    </w:p>
    <w:p w14:paraId="152B2A34" w14:textId="55E1C4C1" w:rsidR="00D9735C" w:rsidDel="000C5B57" w:rsidRDefault="00D9735C" w:rsidP="00693C47">
      <w:pPr>
        <w:rPr>
          <w:del w:id="206" w:author="andres camilo santana bohorquez" w:date="2017-02-15T05:40:00Z"/>
        </w:rPr>
      </w:pPr>
      <w:bookmarkStart w:id="207" w:name="_Toc475090971"/>
      <w:bookmarkStart w:id="208" w:name="_Toc475091065"/>
      <w:bookmarkStart w:id="209" w:name="_Toc475092459"/>
      <w:bookmarkStart w:id="210" w:name="_Toc475092573"/>
      <w:bookmarkStart w:id="211" w:name="_Toc475092685"/>
      <w:bookmarkEnd w:id="207"/>
      <w:bookmarkEnd w:id="208"/>
      <w:bookmarkEnd w:id="209"/>
      <w:bookmarkEnd w:id="210"/>
      <w:bookmarkEnd w:id="211"/>
    </w:p>
    <w:p w14:paraId="33FED4E6" w14:textId="514615C0" w:rsidR="00D9735C" w:rsidDel="000C5B57" w:rsidRDefault="00D9735C" w:rsidP="00693C47">
      <w:pPr>
        <w:rPr>
          <w:del w:id="212" w:author="andres camilo santana bohorquez" w:date="2017-02-15T05:40:00Z"/>
        </w:rPr>
      </w:pPr>
      <w:bookmarkStart w:id="213" w:name="_Toc475090972"/>
      <w:bookmarkStart w:id="214" w:name="_Toc475091066"/>
      <w:bookmarkStart w:id="215" w:name="_Toc475092460"/>
      <w:bookmarkStart w:id="216" w:name="_Toc475092574"/>
      <w:bookmarkStart w:id="217" w:name="_Toc475092686"/>
      <w:bookmarkEnd w:id="213"/>
      <w:bookmarkEnd w:id="214"/>
      <w:bookmarkEnd w:id="215"/>
      <w:bookmarkEnd w:id="216"/>
      <w:bookmarkEnd w:id="217"/>
    </w:p>
    <w:p w14:paraId="05BCEA56" w14:textId="08BD4756" w:rsidR="008A15B3" w:rsidDel="000C5B57" w:rsidRDefault="008A15B3" w:rsidP="00693C47">
      <w:pPr>
        <w:rPr>
          <w:del w:id="218" w:author="andres camilo santana bohorquez" w:date="2017-02-15T05:40:00Z"/>
        </w:rPr>
      </w:pPr>
      <w:bookmarkStart w:id="219" w:name="_Toc475090973"/>
      <w:bookmarkStart w:id="220" w:name="_Toc475091067"/>
      <w:bookmarkStart w:id="221" w:name="_Toc475092461"/>
      <w:bookmarkStart w:id="222" w:name="_Toc475092575"/>
      <w:bookmarkStart w:id="223" w:name="_Toc475092687"/>
      <w:bookmarkEnd w:id="219"/>
      <w:bookmarkEnd w:id="220"/>
      <w:bookmarkEnd w:id="221"/>
      <w:bookmarkEnd w:id="222"/>
      <w:bookmarkEnd w:id="223"/>
    </w:p>
    <w:p w14:paraId="523A4462" w14:textId="606666E3" w:rsidR="00D9735C" w:rsidDel="000C5B57" w:rsidRDefault="00D9735C" w:rsidP="00693C47">
      <w:pPr>
        <w:rPr>
          <w:del w:id="224" w:author="andres camilo santana bohorquez" w:date="2017-02-15T05:40:00Z"/>
        </w:rPr>
      </w:pPr>
      <w:bookmarkStart w:id="225" w:name="_Toc475090974"/>
      <w:bookmarkStart w:id="226" w:name="_Toc475091068"/>
      <w:bookmarkStart w:id="227" w:name="_Toc475092462"/>
      <w:bookmarkStart w:id="228" w:name="_Toc475092576"/>
      <w:bookmarkStart w:id="229" w:name="_Toc475092688"/>
      <w:bookmarkEnd w:id="225"/>
      <w:bookmarkEnd w:id="226"/>
      <w:bookmarkEnd w:id="227"/>
      <w:bookmarkEnd w:id="228"/>
      <w:bookmarkEnd w:id="229"/>
    </w:p>
    <w:p w14:paraId="64DB3827" w14:textId="5385F897" w:rsidR="00F613E5" w:rsidDel="000C5B57" w:rsidRDefault="00F613E5" w:rsidP="00693C47">
      <w:pPr>
        <w:rPr>
          <w:del w:id="230" w:author="andres camilo santana bohorquez" w:date="2017-02-15T05:40:00Z"/>
        </w:rPr>
      </w:pPr>
      <w:bookmarkStart w:id="231" w:name="_Toc475090975"/>
      <w:bookmarkStart w:id="232" w:name="_Toc475091069"/>
      <w:bookmarkStart w:id="233" w:name="_Toc475092463"/>
      <w:bookmarkStart w:id="234" w:name="_Toc475092577"/>
      <w:bookmarkStart w:id="235" w:name="_Toc475092689"/>
      <w:bookmarkEnd w:id="231"/>
      <w:bookmarkEnd w:id="232"/>
      <w:bookmarkEnd w:id="233"/>
      <w:bookmarkEnd w:id="234"/>
      <w:bookmarkEnd w:id="235"/>
    </w:p>
    <w:p w14:paraId="49062B0D" w14:textId="559EA8CC" w:rsidR="00F613E5" w:rsidDel="000C5B57" w:rsidRDefault="00F613E5" w:rsidP="00693C47">
      <w:pPr>
        <w:rPr>
          <w:del w:id="236" w:author="andres camilo santana bohorquez" w:date="2017-02-15T05:40:00Z"/>
        </w:rPr>
      </w:pPr>
      <w:bookmarkStart w:id="237" w:name="_Toc475090976"/>
      <w:bookmarkStart w:id="238" w:name="_Toc475091070"/>
      <w:bookmarkStart w:id="239" w:name="_Toc475092464"/>
      <w:bookmarkStart w:id="240" w:name="_Toc475092578"/>
      <w:bookmarkStart w:id="241" w:name="_Toc475092690"/>
      <w:bookmarkEnd w:id="237"/>
      <w:bookmarkEnd w:id="238"/>
      <w:bookmarkEnd w:id="239"/>
      <w:bookmarkEnd w:id="240"/>
      <w:bookmarkEnd w:id="241"/>
    </w:p>
    <w:p w14:paraId="0CAE675F" w14:textId="42BE822F" w:rsidR="00F613E5" w:rsidDel="000C5B57" w:rsidRDefault="00F613E5" w:rsidP="00693C47">
      <w:pPr>
        <w:rPr>
          <w:del w:id="242" w:author="andres camilo santana bohorquez" w:date="2017-02-15T05:40:00Z"/>
        </w:rPr>
      </w:pPr>
      <w:bookmarkStart w:id="243" w:name="_Toc475090977"/>
      <w:bookmarkStart w:id="244" w:name="_Toc475091071"/>
      <w:bookmarkStart w:id="245" w:name="_Toc475092465"/>
      <w:bookmarkStart w:id="246" w:name="_Toc475092579"/>
      <w:bookmarkStart w:id="247" w:name="_Toc475092691"/>
      <w:bookmarkEnd w:id="243"/>
      <w:bookmarkEnd w:id="244"/>
      <w:bookmarkEnd w:id="245"/>
      <w:bookmarkEnd w:id="246"/>
      <w:bookmarkEnd w:id="247"/>
    </w:p>
    <w:p w14:paraId="19C04C3B" w14:textId="21952A61" w:rsidR="00F613E5" w:rsidDel="000C5B57" w:rsidRDefault="00F613E5" w:rsidP="00693C47">
      <w:pPr>
        <w:rPr>
          <w:del w:id="248" w:author="andres camilo santana bohorquez" w:date="2017-02-15T05:40:00Z"/>
        </w:rPr>
      </w:pPr>
      <w:bookmarkStart w:id="249" w:name="_Toc475090978"/>
      <w:bookmarkStart w:id="250" w:name="_Toc475091072"/>
      <w:bookmarkStart w:id="251" w:name="_Toc475092466"/>
      <w:bookmarkStart w:id="252" w:name="_Toc475092580"/>
      <w:bookmarkStart w:id="253" w:name="_Toc475092692"/>
      <w:bookmarkEnd w:id="249"/>
      <w:bookmarkEnd w:id="250"/>
      <w:bookmarkEnd w:id="251"/>
      <w:bookmarkEnd w:id="252"/>
      <w:bookmarkEnd w:id="253"/>
    </w:p>
    <w:p w14:paraId="01392710" w14:textId="7D51B9EA" w:rsidR="00F613E5" w:rsidDel="00380540" w:rsidRDefault="00F613E5" w:rsidP="00693C47">
      <w:pPr>
        <w:rPr>
          <w:del w:id="254" w:author="andres camilo santana bohorquez" w:date="2017-02-15T05:48:00Z"/>
        </w:rPr>
      </w:pPr>
      <w:bookmarkStart w:id="255" w:name="_Toc475090979"/>
      <w:bookmarkStart w:id="256" w:name="_Toc475091073"/>
      <w:bookmarkStart w:id="257" w:name="_Toc475092467"/>
      <w:bookmarkStart w:id="258" w:name="_Toc475092581"/>
      <w:bookmarkStart w:id="259" w:name="_Toc475092693"/>
      <w:bookmarkEnd w:id="255"/>
      <w:bookmarkEnd w:id="256"/>
      <w:bookmarkEnd w:id="257"/>
      <w:bookmarkEnd w:id="258"/>
      <w:bookmarkEnd w:id="259"/>
    </w:p>
    <w:p w14:paraId="205E52B9" w14:textId="43563BA5" w:rsidR="00D9735C" w:rsidDel="00380540" w:rsidRDefault="00D9735C" w:rsidP="00693C47">
      <w:pPr>
        <w:rPr>
          <w:del w:id="260" w:author="andres camilo santana bohorquez" w:date="2017-02-15T05:48:00Z"/>
        </w:rPr>
      </w:pPr>
      <w:bookmarkStart w:id="261" w:name="_Toc475090980"/>
      <w:bookmarkStart w:id="262" w:name="_Toc475091074"/>
      <w:bookmarkStart w:id="263" w:name="_Toc475092468"/>
      <w:bookmarkStart w:id="264" w:name="_Toc475092582"/>
      <w:bookmarkStart w:id="265" w:name="_Toc475092694"/>
      <w:bookmarkEnd w:id="261"/>
      <w:bookmarkEnd w:id="262"/>
      <w:bookmarkEnd w:id="263"/>
      <w:bookmarkEnd w:id="264"/>
      <w:bookmarkEnd w:id="265"/>
    </w:p>
    <w:p w14:paraId="30D0B065" w14:textId="5E3B09AC" w:rsidR="00D9735C" w:rsidDel="00380540" w:rsidRDefault="00D9735C" w:rsidP="00693C47">
      <w:pPr>
        <w:rPr>
          <w:del w:id="266" w:author="andres camilo santana bohorquez" w:date="2017-02-15T05:48:00Z"/>
        </w:rPr>
      </w:pPr>
      <w:bookmarkStart w:id="267" w:name="_Toc475090981"/>
      <w:bookmarkStart w:id="268" w:name="_Toc475091075"/>
      <w:bookmarkStart w:id="269" w:name="_Toc475092469"/>
      <w:bookmarkStart w:id="270" w:name="_Toc475092583"/>
      <w:bookmarkStart w:id="271" w:name="_Toc475092695"/>
      <w:bookmarkEnd w:id="267"/>
      <w:bookmarkEnd w:id="268"/>
      <w:bookmarkEnd w:id="269"/>
      <w:bookmarkEnd w:id="270"/>
      <w:bookmarkEnd w:id="271"/>
    </w:p>
    <w:p w14:paraId="510BDBBF" w14:textId="19EEF86F" w:rsidR="00D9735C" w:rsidDel="00380540" w:rsidRDefault="00D9735C" w:rsidP="00693C47">
      <w:pPr>
        <w:rPr>
          <w:del w:id="272" w:author="andres camilo santana bohorquez" w:date="2017-02-15T05:48:00Z"/>
        </w:rPr>
      </w:pPr>
      <w:bookmarkStart w:id="273" w:name="_Toc475090982"/>
      <w:bookmarkStart w:id="274" w:name="_Toc475091076"/>
      <w:bookmarkStart w:id="275" w:name="_Toc475092470"/>
      <w:bookmarkStart w:id="276" w:name="_Toc475092584"/>
      <w:bookmarkStart w:id="277" w:name="_Toc475092696"/>
      <w:bookmarkEnd w:id="273"/>
      <w:bookmarkEnd w:id="274"/>
      <w:bookmarkEnd w:id="275"/>
      <w:bookmarkEnd w:id="276"/>
      <w:bookmarkEnd w:id="277"/>
    </w:p>
    <w:p w14:paraId="4EFA0C0C" w14:textId="7FBD71D8" w:rsidR="00D9735C" w:rsidDel="00380540" w:rsidRDefault="00D9735C" w:rsidP="00693C47">
      <w:pPr>
        <w:rPr>
          <w:del w:id="278" w:author="andres camilo santana bohorquez" w:date="2017-02-15T05:48:00Z"/>
        </w:rPr>
      </w:pPr>
      <w:bookmarkStart w:id="279" w:name="_Toc475090983"/>
      <w:bookmarkStart w:id="280" w:name="_Toc475091077"/>
      <w:bookmarkStart w:id="281" w:name="_Toc475092471"/>
      <w:bookmarkStart w:id="282" w:name="_Toc475092585"/>
      <w:bookmarkStart w:id="283" w:name="_Toc475092697"/>
      <w:bookmarkEnd w:id="279"/>
      <w:bookmarkEnd w:id="280"/>
      <w:bookmarkEnd w:id="281"/>
      <w:bookmarkEnd w:id="282"/>
      <w:bookmarkEnd w:id="283"/>
    </w:p>
    <w:p w14:paraId="7A2CF630" w14:textId="388601D0" w:rsidR="00693C47" w:rsidRPr="000F7F3A" w:rsidRDefault="00693C47" w:rsidP="00B43D6F">
      <w:pPr>
        <w:pStyle w:val="Prrafodelista"/>
        <w:numPr>
          <w:ilvl w:val="0"/>
          <w:numId w:val="1"/>
        </w:numPr>
        <w:outlineLvl w:val="0"/>
        <w:rPr>
          <w:rFonts w:ascii="LM Roman 10" w:hAnsi="LM Roman 10"/>
          <w:b/>
          <w:sz w:val="32"/>
        </w:rPr>
      </w:pPr>
      <w:bookmarkStart w:id="284" w:name="_Toc475092698"/>
      <w:r w:rsidRPr="000F7F3A">
        <w:rPr>
          <w:rFonts w:ascii="LM Roman 10" w:hAnsi="LM Roman 10"/>
          <w:b/>
          <w:sz w:val="32"/>
        </w:rPr>
        <w:t>DESARROLLO PROPUESTA DE VALOR</w:t>
      </w:r>
      <w:bookmarkEnd w:id="284"/>
    </w:p>
    <w:p w14:paraId="3D6714FE" w14:textId="77777777" w:rsidR="00EF4CA5" w:rsidRDefault="00EF4CA5" w:rsidP="00EF4CA5">
      <w:pPr>
        <w:rPr>
          <w:rFonts w:ascii="LM Roman 10" w:hAnsi="LM Roman 10"/>
          <w:sz w:val="24"/>
        </w:rPr>
      </w:pPr>
    </w:p>
    <w:p w14:paraId="2DC3B742" w14:textId="3D5A4E75" w:rsidR="00EF4CA5" w:rsidRDefault="00084E9F">
      <w:pPr>
        <w:pStyle w:val="Incontec"/>
        <w:pPrChange w:id="285" w:author="andres camilo santana bohorquez" w:date="2017-02-17T00:19:00Z">
          <w:pPr>
            <w:jc w:val="both"/>
          </w:pPr>
        </w:pPrChange>
      </w:pPr>
      <w:r>
        <w:t xml:space="preserve">Para el Diseño de la propuesta de valor se utilizó el modelo de Value Proposition Canvas </w:t>
      </w:r>
      <w:ins w:id="286" w:author="andres camilo santana bohorquez" w:date="2017-02-17T00:17:00Z">
        <w:r w:rsidR="00B3164B">
          <w:t>propuesto por Osterwalder</w:t>
        </w:r>
      </w:ins>
      <w:ins w:id="287" w:author="andres camilo santana bohorquez" w:date="2017-02-17T00:19:00Z">
        <w:r w:rsidR="00B3164B">
          <w:t xml:space="preserve"> (Ver Figura 4-1)</w:t>
        </w:r>
      </w:ins>
      <w:ins w:id="288" w:author="andres camilo santana bohorquez" w:date="2017-02-17T00:17:00Z">
        <w:r w:rsidR="00B3164B">
          <w:t xml:space="preserve"> </w:t>
        </w:r>
      </w:ins>
      <w:customXmlInsRangeStart w:id="289" w:author="andres camilo santana bohorquez" w:date="2017-02-17T00:17:00Z"/>
      <w:sdt>
        <w:sdtPr>
          <w:id w:val="1850215283"/>
          <w:citation/>
        </w:sdtPr>
        <w:sdtContent>
          <w:customXmlInsRangeEnd w:id="289"/>
          <w:ins w:id="290" w:author="andres camilo santana bohorquez" w:date="2017-02-17T00:17:00Z">
            <w:r w:rsidR="00B3164B">
              <w:fldChar w:fldCharType="begin"/>
            </w:r>
            <w:r w:rsidR="00B3164B">
              <w:rPr>
                <w:lang w:val="es-ES"/>
              </w:rPr>
              <w:instrText xml:space="preserve"> CITATION Ost14 \l 3082 </w:instrText>
            </w:r>
          </w:ins>
          <w:r w:rsidR="00B3164B">
            <w:fldChar w:fldCharType="separate"/>
          </w:r>
          <w:r w:rsidR="000F0B8C" w:rsidRPr="000F0B8C">
            <w:rPr>
              <w:noProof/>
              <w:lang w:val="es-ES"/>
            </w:rPr>
            <w:t>(6)</w:t>
          </w:r>
          <w:ins w:id="291" w:author="andres camilo santana bohorquez" w:date="2017-02-17T00:17:00Z">
            <w:r w:rsidR="00B3164B">
              <w:fldChar w:fldCharType="end"/>
            </w:r>
          </w:ins>
          <w:customXmlInsRangeStart w:id="292" w:author="andres camilo santana bohorquez" w:date="2017-02-17T00:17:00Z"/>
        </w:sdtContent>
      </w:sdt>
      <w:customXmlInsRangeEnd w:id="292"/>
      <w:ins w:id="293" w:author="andres camilo santana bohorquez" w:date="2017-02-17T00:17:00Z">
        <w:r w:rsidR="00B3164B">
          <w:t xml:space="preserve">, </w:t>
        </w:r>
      </w:ins>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066B8A">
      <w:pPr>
        <w:pStyle w:val="Incontec"/>
        <w:numPr>
          <w:ilvl w:val="1"/>
          <w:numId w:val="1"/>
        </w:numPr>
        <w:outlineLvl w:val="1"/>
        <w:rPr>
          <w:ins w:id="294" w:author="andres camilo santana bohorquez" w:date="2017-02-17T00:13:00Z"/>
          <w:rFonts w:cs="Times New Roman"/>
          <w:sz w:val="28"/>
        </w:rPr>
      </w:pPr>
      <w:bookmarkStart w:id="295" w:name="_Toc475092699"/>
      <w:r w:rsidRPr="003C1187">
        <w:rPr>
          <w:rFonts w:cs="Times New Roman"/>
          <w:sz w:val="28"/>
        </w:rPr>
        <w:t>VALUE PROPOSITION CANVAS</w:t>
      </w:r>
      <w:bookmarkEnd w:id="295"/>
    </w:p>
    <w:p w14:paraId="6790F912" w14:textId="77777777" w:rsidR="00B3164B" w:rsidRDefault="00B3164B">
      <w:pPr>
        <w:rPr>
          <w:ins w:id="296" w:author="andres camilo santana bohorquez" w:date="2017-02-17T00:13:00Z"/>
        </w:rPr>
        <w:pPrChange w:id="297" w:author="andres camilo santana bohorquez" w:date="2017-02-17T00:13:00Z">
          <w:pPr>
            <w:pStyle w:val="Incontec"/>
            <w:numPr>
              <w:ilvl w:val="1"/>
              <w:numId w:val="1"/>
            </w:numPr>
            <w:ind w:left="1080" w:hanging="720"/>
            <w:outlineLvl w:val="1"/>
          </w:pPr>
        </w:pPrChange>
      </w:pPr>
    </w:p>
    <w:p w14:paraId="3FB028CA" w14:textId="2D2E08FB" w:rsidR="00B3164B" w:rsidRPr="00B3164B" w:rsidRDefault="00B3164B">
      <w:pPr>
        <w:pStyle w:val="Incontec"/>
        <w:rPr>
          <w:rPrChange w:id="298" w:author="andres camilo santana bohorquez" w:date="2017-02-17T00:13:00Z">
            <w:rPr>
              <w:rFonts w:cs="Times New Roman"/>
              <w:sz w:val="28"/>
            </w:rPr>
          </w:rPrChange>
        </w:rPr>
        <w:pPrChange w:id="299" w:author="andres camilo santana bohorquez" w:date="2017-02-17T00:13:00Z">
          <w:pPr>
            <w:pStyle w:val="Incontec"/>
            <w:numPr>
              <w:ilvl w:val="1"/>
              <w:numId w:val="1"/>
            </w:numPr>
            <w:ind w:left="1080" w:hanging="720"/>
            <w:outlineLvl w:val="1"/>
          </w:pPr>
        </w:pPrChange>
      </w:pPr>
      <w:ins w:id="300" w:author="andres camilo santana bohorquez" w:date="2017-02-17T00:17:00Z">
        <w:r>
          <w:t>Con El Value Proposition Canvas (</w:t>
        </w:r>
      </w:ins>
      <w:ins w:id="301" w:author="andres camilo santana bohorquez" w:date="2017-02-17T00:18:00Z">
        <w:r>
          <w:t>VPC</w:t>
        </w:r>
      </w:ins>
      <w:ins w:id="302" w:author="andres camilo santana bohorquez" w:date="2017-02-17T00:17:00Z">
        <w:r>
          <w:t>)</w:t>
        </w:r>
      </w:ins>
      <w:ins w:id="303" w:author="andres camilo santana bohorquez" w:date="2017-02-17T00:18:00Z">
        <w:r>
          <w:t>,</w:t>
        </w:r>
      </w:ins>
      <w:ins w:id="304" w:author="andres camilo santana bohorquez" w:date="2017-02-17T00:19:00Z">
        <w:r>
          <w:t xml:space="preserve"> </w:t>
        </w:r>
      </w:ins>
      <w:ins w:id="305" w:author="andres camilo santana bohorquez" w:date="2017-02-17T00:18:00Z">
        <w:r>
          <w:t>se buscó</w:t>
        </w:r>
      </w:ins>
      <w:ins w:id="306" w:author="andres camilo santana bohorquez" w:date="2017-02-17T00:13:00Z">
        <w:r>
          <w:t xml:space="preserve"> definir los </w:t>
        </w:r>
      </w:ins>
      <w:ins w:id="307" w:author="andres camilo santana bohorquez" w:date="2017-02-17T00:18:00Z">
        <w:r>
          <w:t xml:space="preserve">principales </w:t>
        </w:r>
      </w:ins>
      <w:ins w:id="308" w:author="andres camilo santana bohorquez" w:date="2017-02-17T00:13:00Z">
        <w:r>
          <w:t xml:space="preserve">miedos y problemas del cliente </w:t>
        </w:r>
      </w:ins>
      <w:ins w:id="309" w:author="andres camilo santana bohorquez" w:date="2017-02-17T00:19:00Z">
        <w:r>
          <w:t xml:space="preserve">para posteriormente </w:t>
        </w:r>
      </w:ins>
      <w:ins w:id="310" w:author="andres camilo santana bohorquez" w:date="2017-02-17T00:14:00Z">
        <w:r>
          <w:t xml:space="preserve">generar un producto y/o servicio que </w:t>
        </w:r>
      </w:ins>
      <w:ins w:id="311" w:author="andres camilo santana bohorquez" w:date="2017-02-17T00:20:00Z">
        <w:r>
          <w:t>terminase</w:t>
        </w:r>
      </w:ins>
      <w:ins w:id="312" w:author="andres camilo santana bohorquez" w:date="2017-02-17T00:14:00Z">
        <w:r>
          <w:t xml:space="preserve"> con dichos dolores</w:t>
        </w:r>
      </w:ins>
      <w:ins w:id="313" w:author="andres camilo santana bohorquez" w:date="2017-02-17T00:20:00Z">
        <w:r w:rsidR="00BA797B">
          <w:t>, el flujo de trabajo fue el siguiente:</w:t>
        </w:r>
      </w:ins>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i/>
        </w:rPr>
      </w:pPr>
      <w:bookmarkStart w:id="314" w:name="OLE_LINK6"/>
      <w:bookmarkStart w:id="315"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0F0B8C" w:rsidRPr="000F0B8C">
            <w:rPr>
              <w:rFonts w:ascii="LM Roman 10" w:hAnsi="LM Roman 10"/>
              <w:noProof/>
            </w:rPr>
            <w:t>(6)</w:t>
          </w:r>
          <w:r w:rsidRPr="00B274D3">
            <w:rPr>
              <w:rFonts w:ascii="LM Roman 10" w:hAnsi="LM Roman 10"/>
            </w:rPr>
            <w:fldChar w:fldCharType="end"/>
          </w:r>
        </w:sdtContent>
      </w:sdt>
      <w:r w:rsidR="00B274D3">
        <w:rPr>
          <w:rFonts w:ascii="LM Roman 10" w:hAnsi="LM Roman 10"/>
        </w:rPr>
        <w:t xml:space="preserve"> .</w:t>
      </w:r>
    </w:p>
    <w:bookmarkEnd w:id="314"/>
    <w:bookmarkEnd w:id="315"/>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37488B10"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w:t>
      </w:r>
      <w:commentRangeStart w:id="316"/>
      <w:r>
        <w:rPr>
          <w:rFonts w:ascii="LM Roman 10" w:hAnsi="LM Roman 10"/>
          <w:sz w:val="24"/>
        </w:rPr>
        <w:t>ver anexo</w:t>
      </w:r>
      <w:r w:rsidR="0073733E">
        <w:rPr>
          <w:rFonts w:ascii="LM Roman 10" w:hAnsi="LM Roman 10"/>
          <w:sz w:val="24"/>
        </w:rPr>
        <w:t xml:space="preserve"> </w:t>
      </w:r>
      <w:r w:rsidR="0073733E">
        <w:rPr>
          <w:rFonts w:ascii="LM Roman 10" w:hAnsi="LM Roman 10"/>
          <w:sz w:val="24"/>
        </w:rPr>
        <w:fldChar w:fldCharType="begin"/>
      </w:r>
      <w:r w:rsidR="0073733E">
        <w:rPr>
          <w:rFonts w:ascii="LM Roman 10" w:hAnsi="LM Roman 10"/>
          <w:sz w:val="24"/>
        </w:rPr>
        <w:instrText xml:space="preserve"> REF _Ref467494133 \r \h </w:instrText>
      </w:r>
      <w:r w:rsidR="0073733E">
        <w:rPr>
          <w:rFonts w:ascii="LM Roman 10" w:hAnsi="LM Roman 10"/>
          <w:sz w:val="24"/>
        </w:rPr>
      </w:r>
      <w:r w:rsidR="0073733E">
        <w:rPr>
          <w:rFonts w:ascii="LM Roman 10" w:hAnsi="LM Roman 10"/>
          <w:sz w:val="24"/>
        </w:rPr>
        <w:fldChar w:fldCharType="separate"/>
      </w:r>
      <w:r w:rsidR="0073733E">
        <w:rPr>
          <w:rFonts w:ascii="LM Roman 10" w:hAnsi="LM Roman 10"/>
          <w:sz w:val="24"/>
        </w:rPr>
        <w:t>I</w:t>
      </w:r>
      <w:r w:rsidR="0073733E">
        <w:rPr>
          <w:rFonts w:ascii="LM Roman 10" w:hAnsi="LM Roman 10"/>
          <w:sz w:val="24"/>
        </w:rPr>
        <w:fldChar w:fldCharType="end"/>
      </w:r>
      <w:commentRangeEnd w:id="316"/>
      <w:r w:rsidR="00B0349F">
        <w:rPr>
          <w:rStyle w:val="Refdecomentario"/>
        </w:rPr>
        <w:commentReference w:id="316"/>
      </w:r>
      <w:r>
        <w:rPr>
          <w:rFonts w:ascii="LM Roman 10" w:hAnsi="LM Roman 10"/>
          <w:sz w:val="24"/>
        </w:rPr>
        <w:t>) realizadas a estos dos segmentos clave.</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lastRenderedPageBreak/>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630F70CC" w:rsidR="00E357E3" w:rsidDel="00B0349F" w:rsidRDefault="00E357E3">
      <w:pPr>
        <w:jc w:val="both"/>
        <w:rPr>
          <w:del w:id="317" w:author="andres camilo santana bohorquez" w:date="2017-02-16T15:17:00Z"/>
          <w:rFonts w:ascii="LM Roman 10" w:hAnsi="LM Roman 10"/>
          <w:sz w:val="24"/>
        </w:rPr>
      </w:pPr>
      <w:r>
        <w:rPr>
          <w:rFonts w:ascii="LM Roman 10" w:hAnsi="LM Roman 10"/>
          <w:i/>
          <w:sz w:val="24"/>
        </w:rPr>
        <w:t>Dolores del cliente</w:t>
      </w:r>
      <w:r>
        <w:rPr>
          <w:rFonts w:ascii="LM Roman 10" w:hAnsi="LM Roman 10"/>
          <w:sz w:val="24"/>
        </w:rPr>
        <w:t xml:space="preserve">: </w:t>
      </w:r>
      <w:ins w:id="318" w:author="andres camilo santana bohorquez" w:date="2017-02-16T15:17:00Z">
        <w:r w:rsidR="00B0349F">
          <w:rPr>
            <w:rFonts w:ascii="LM Roman 10" w:hAnsi="LM Roman 10"/>
            <w:sz w:val="24"/>
          </w:rPr>
          <w:t xml:space="preserve">los principales dolores manifestados por dichos padres son el </w:t>
        </w:r>
      </w:ins>
    </w:p>
    <w:p w14:paraId="428559D1" w14:textId="626733EC" w:rsidR="00E357E3" w:rsidDel="00B0349F" w:rsidRDefault="00E357E3">
      <w:pPr>
        <w:jc w:val="both"/>
        <w:rPr>
          <w:del w:id="319" w:author="andres camilo santana bohorquez" w:date="2017-02-16T15:17:00Z"/>
          <w:rFonts w:ascii="LM Roman 10" w:hAnsi="LM Roman 10"/>
          <w:sz w:val="24"/>
        </w:rPr>
      </w:pPr>
    </w:p>
    <w:p w14:paraId="10D377B1" w14:textId="29BD42AE" w:rsidR="00E357E3" w:rsidDel="00B0349F" w:rsidRDefault="00E357E3">
      <w:pPr>
        <w:jc w:val="both"/>
        <w:rPr>
          <w:del w:id="320" w:author="andres camilo santana bohorquez" w:date="2017-02-16T15:17:00Z"/>
          <w:rFonts w:ascii="LM Roman 10" w:hAnsi="LM Roman 10"/>
          <w:sz w:val="24"/>
        </w:rPr>
        <w:pPrChange w:id="321" w:author="andres camilo santana bohorquez" w:date="2017-02-16T15:17:00Z">
          <w:pPr>
            <w:numPr>
              <w:numId w:val="5"/>
            </w:numPr>
            <w:ind w:left="720" w:hanging="360"/>
            <w:jc w:val="both"/>
          </w:pPr>
        </w:pPrChange>
      </w:pPr>
      <w:r>
        <w:rPr>
          <w:rFonts w:ascii="LM Roman 10" w:hAnsi="LM Roman 10"/>
          <w:sz w:val="24"/>
        </w:rPr>
        <w:t>Difícil acceso a centros especializados ya sea por costos o movilización.</w:t>
      </w:r>
      <w:ins w:id="322" w:author="andres camilo santana bohorquez" w:date="2017-02-16T15:17:00Z">
        <w:r w:rsidR="00B0349F">
          <w:rPr>
            <w:rFonts w:ascii="LM Roman 10" w:hAnsi="LM Roman 10"/>
            <w:sz w:val="24"/>
          </w:rPr>
          <w:t xml:space="preserve">, las </w:t>
        </w:r>
      </w:ins>
    </w:p>
    <w:p w14:paraId="1BA38484" w14:textId="7BAE1B29" w:rsidR="00E357E3" w:rsidDel="00B0349F" w:rsidRDefault="00E357E3">
      <w:pPr>
        <w:jc w:val="both"/>
        <w:rPr>
          <w:del w:id="323" w:author="andres camilo santana bohorquez" w:date="2017-02-16T15:17:00Z"/>
          <w:rFonts w:ascii="LM Roman 10" w:hAnsi="LM Roman 10"/>
          <w:sz w:val="24"/>
        </w:rPr>
        <w:pPrChange w:id="324" w:author="andres camilo santana bohorquez" w:date="2017-02-16T15:17:00Z">
          <w:pPr>
            <w:numPr>
              <w:numId w:val="5"/>
            </w:numPr>
            <w:ind w:left="720" w:hanging="360"/>
            <w:jc w:val="both"/>
          </w:pPr>
        </w:pPrChange>
      </w:pPr>
      <w:r>
        <w:rPr>
          <w:rFonts w:ascii="LM Roman 10" w:hAnsi="LM Roman 10"/>
          <w:sz w:val="24"/>
        </w:rPr>
        <w:t>Experiencias Negativas en centros de Educación Regulares</w:t>
      </w:r>
      <w:ins w:id="325" w:author="andres camilo santana bohorquez" w:date="2017-02-16T15:17:00Z">
        <w:r w:rsidR="00B0349F">
          <w:rPr>
            <w:rFonts w:ascii="LM Roman 10" w:hAnsi="LM Roman 10"/>
            <w:sz w:val="24"/>
          </w:rPr>
          <w:t xml:space="preserve">, </w:t>
        </w:r>
      </w:ins>
      <w:del w:id="326" w:author="andres camilo santana bohorquez" w:date="2017-02-16T15:17:00Z">
        <w:r w:rsidDel="00B0349F">
          <w:rPr>
            <w:rFonts w:ascii="LM Roman 10" w:hAnsi="LM Roman 10"/>
            <w:sz w:val="24"/>
          </w:rPr>
          <w:delText>.</w:delText>
        </w:r>
      </w:del>
    </w:p>
    <w:p w14:paraId="6B1F6CCE" w14:textId="11C9648E" w:rsidR="00E357E3" w:rsidDel="00B0349F" w:rsidRDefault="00E357E3">
      <w:pPr>
        <w:jc w:val="both"/>
        <w:rPr>
          <w:del w:id="327" w:author="andres camilo santana bohorquez" w:date="2017-02-16T15:17:00Z"/>
          <w:rFonts w:ascii="LM Roman 10" w:hAnsi="LM Roman 10"/>
          <w:sz w:val="24"/>
        </w:rPr>
        <w:pPrChange w:id="328" w:author="andres camilo santana bohorquez" w:date="2017-02-16T15:17:00Z">
          <w:pPr>
            <w:numPr>
              <w:numId w:val="5"/>
            </w:numPr>
            <w:ind w:left="720" w:hanging="360"/>
            <w:jc w:val="both"/>
          </w:pPr>
        </w:pPrChange>
      </w:pPr>
      <w:r>
        <w:rPr>
          <w:rFonts w:ascii="LM Roman 10" w:hAnsi="LM Roman 10"/>
          <w:sz w:val="24"/>
        </w:rPr>
        <w:t>Los programas ofrecidos no se ajustan a las necesidades Educativas Especiales</w:t>
      </w:r>
      <w:ins w:id="329" w:author="andres camilo santana bohorquez" w:date="2017-02-16T15:17:00Z">
        <w:r w:rsidR="00B0349F">
          <w:rPr>
            <w:rFonts w:ascii="LM Roman 10" w:hAnsi="LM Roman 10"/>
            <w:sz w:val="24"/>
          </w:rPr>
          <w:t xml:space="preserve">, </w:t>
        </w:r>
      </w:ins>
      <w:del w:id="330" w:author="andres camilo santana bohorquez" w:date="2017-02-16T15:17:00Z">
        <w:r w:rsidDel="00B0349F">
          <w:rPr>
            <w:rFonts w:ascii="LM Roman 10" w:hAnsi="LM Roman 10"/>
            <w:sz w:val="24"/>
          </w:rPr>
          <w:delText>.</w:delText>
        </w:r>
      </w:del>
    </w:p>
    <w:p w14:paraId="2F9E0529" w14:textId="63827907" w:rsidR="00E357E3" w:rsidDel="00B0349F" w:rsidRDefault="00B0349F">
      <w:pPr>
        <w:jc w:val="both"/>
        <w:rPr>
          <w:del w:id="331" w:author="andres camilo santana bohorquez" w:date="2017-02-16T15:17:00Z"/>
          <w:rFonts w:ascii="LM Roman 10" w:hAnsi="LM Roman 10"/>
          <w:sz w:val="24"/>
        </w:rPr>
        <w:pPrChange w:id="332" w:author="andres camilo santana bohorquez" w:date="2017-02-16T15:17:00Z">
          <w:pPr>
            <w:numPr>
              <w:numId w:val="5"/>
            </w:numPr>
            <w:ind w:left="720" w:hanging="360"/>
            <w:jc w:val="both"/>
          </w:pPr>
        </w:pPrChange>
      </w:pPr>
      <w:ins w:id="333" w:author="andres camilo santana bohorquez" w:date="2017-02-16T15:18:00Z">
        <w:r>
          <w:rPr>
            <w:rFonts w:ascii="LM Roman 10" w:hAnsi="LM Roman 10"/>
            <w:sz w:val="24"/>
          </w:rPr>
          <w:t>La</w:t>
        </w:r>
      </w:ins>
      <w:ins w:id="334" w:author="andres camilo santana bohorquez" w:date="2017-02-16T15:17:00Z">
        <w:r>
          <w:rPr>
            <w:rFonts w:ascii="LM Roman 10" w:hAnsi="LM Roman 10"/>
            <w:sz w:val="24"/>
          </w:rPr>
          <w:t xml:space="preserve"> </w:t>
        </w:r>
      </w:ins>
      <w:r w:rsidR="00E357E3">
        <w:rPr>
          <w:rFonts w:ascii="LM Roman 10" w:hAnsi="LM Roman 10"/>
          <w:sz w:val="24"/>
        </w:rPr>
        <w:t>Desinformación en el tipo de actividades a desarrollar con esta población</w:t>
      </w:r>
      <w:ins w:id="335" w:author="andres camilo santana bohorquez" w:date="2017-02-16T15:17:00Z">
        <w:r>
          <w:rPr>
            <w:rFonts w:ascii="LM Roman 10" w:hAnsi="LM Roman 10"/>
            <w:sz w:val="24"/>
          </w:rPr>
          <w:t xml:space="preserve">, </w:t>
        </w:r>
      </w:ins>
      <w:del w:id="336" w:author="andres camilo santana bohorquez" w:date="2017-02-16T15:17:00Z">
        <w:r w:rsidR="00E357E3" w:rsidDel="00B0349F">
          <w:rPr>
            <w:rFonts w:ascii="LM Roman 10" w:hAnsi="LM Roman 10"/>
            <w:sz w:val="24"/>
          </w:rPr>
          <w:delText>.</w:delText>
        </w:r>
      </w:del>
    </w:p>
    <w:p w14:paraId="5C38C624" w14:textId="7A5DECE0" w:rsidR="00E357E3" w:rsidDel="00B0349F" w:rsidRDefault="00B0349F">
      <w:pPr>
        <w:jc w:val="both"/>
        <w:rPr>
          <w:del w:id="337" w:author="andres camilo santana bohorquez" w:date="2017-02-16T15:18:00Z"/>
          <w:rFonts w:ascii="LM Roman 10" w:hAnsi="LM Roman 10"/>
          <w:sz w:val="24"/>
        </w:rPr>
        <w:pPrChange w:id="338" w:author="andres camilo santana bohorquez" w:date="2017-02-16T15:17:00Z">
          <w:pPr>
            <w:numPr>
              <w:numId w:val="5"/>
            </w:numPr>
            <w:ind w:left="720" w:hanging="360"/>
            <w:jc w:val="both"/>
          </w:pPr>
        </w:pPrChange>
      </w:pPr>
      <w:ins w:id="339" w:author="andres camilo santana bohorquez" w:date="2017-02-16T15:18:00Z">
        <w:r>
          <w:rPr>
            <w:rFonts w:ascii="LM Roman 10" w:hAnsi="LM Roman 10"/>
            <w:sz w:val="24"/>
          </w:rPr>
          <w:t>La</w:t>
        </w:r>
      </w:ins>
      <w:ins w:id="340" w:author="andres camilo santana bohorquez" w:date="2017-02-16T15:17:00Z">
        <w:r>
          <w:rPr>
            <w:rFonts w:ascii="LM Roman 10" w:hAnsi="LM Roman 10"/>
            <w:sz w:val="24"/>
          </w:rPr>
          <w:t xml:space="preserve"> </w:t>
        </w:r>
      </w:ins>
      <w:r w:rsidR="00E357E3">
        <w:rPr>
          <w:rFonts w:ascii="LM Roman 10" w:hAnsi="LM Roman 10"/>
          <w:sz w:val="24"/>
        </w:rPr>
        <w:t>Discriminación Social</w:t>
      </w:r>
      <w:ins w:id="341" w:author="andres camilo santana bohorquez" w:date="2017-02-16T15:18:00Z">
        <w:r>
          <w:rPr>
            <w:rFonts w:ascii="LM Roman 10" w:hAnsi="LM Roman 10"/>
            <w:sz w:val="24"/>
          </w:rPr>
          <w:t xml:space="preserve"> y </w:t>
        </w:r>
      </w:ins>
      <w:del w:id="342" w:author="andres camilo santana bohorquez" w:date="2017-02-16T15:18:00Z">
        <w:r w:rsidR="00E357E3" w:rsidDel="00B0349F">
          <w:rPr>
            <w:rFonts w:ascii="LM Roman 10" w:hAnsi="LM Roman 10"/>
            <w:sz w:val="24"/>
          </w:rPr>
          <w:delText xml:space="preserve">. </w:delText>
        </w:r>
      </w:del>
    </w:p>
    <w:p w14:paraId="007F1CC9" w14:textId="3E8496F5" w:rsidR="009E0D1E" w:rsidRDefault="00B0349F">
      <w:pPr>
        <w:jc w:val="both"/>
        <w:rPr>
          <w:rFonts w:ascii="LM Roman 10" w:hAnsi="LM Roman 10"/>
          <w:sz w:val="24"/>
        </w:rPr>
        <w:pPrChange w:id="343" w:author="andres camilo santana bohorquez" w:date="2017-02-16T15:18:00Z">
          <w:pPr>
            <w:numPr>
              <w:numId w:val="5"/>
            </w:numPr>
            <w:ind w:left="720" w:hanging="360"/>
            <w:jc w:val="both"/>
          </w:pPr>
        </w:pPrChange>
      </w:pPr>
      <w:ins w:id="344" w:author="andres camilo santana bohorquez" w:date="2017-02-16T15:18:00Z">
        <w:r>
          <w:rPr>
            <w:rFonts w:ascii="LM Roman 10" w:hAnsi="LM Roman 10"/>
            <w:sz w:val="24"/>
          </w:rPr>
          <w:t xml:space="preserve">La </w:t>
        </w:r>
      </w:ins>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95AA9B9" w:rsidR="00E357E3" w:rsidDel="00B0349F" w:rsidRDefault="00E357E3">
      <w:pPr>
        <w:jc w:val="both"/>
        <w:rPr>
          <w:del w:id="345" w:author="andres camilo santana bohorquez" w:date="2017-02-16T15:18:00Z"/>
          <w:rFonts w:ascii="LM Roman 10" w:hAnsi="LM Roman 10"/>
          <w:sz w:val="24"/>
        </w:rPr>
      </w:pPr>
      <w:r>
        <w:rPr>
          <w:rFonts w:ascii="LM Roman 10" w:hAnsi="LM Roman 10"/>
          <w:i/>
          <w:sz w:val="24"/>
        </w:rPr>
        <w:t>Beneficios</w:t>
      </w:r>
      <w:r>
        <w:rPr>
          <w:rFonts w:ascii="LM Roman 10" w:hAnsi="LM Roman 10"/>
          <w:sz w:val="24"/>
        </w:rPr>
        <w:t xml:space="preserve">: </w:t>
      </w:r>
      <w:ins w:id="346" w:author="andres camilo santana bohorquez" w:date="2017-02-16T15:18:00Z">
        <w:r w:rsidR="00B0349F">
          <w:rPr>
            <w:rFonts w:ascii="LM Roman 10" w:hAnsi="LM Roman 10"/>
            <w:sz w:val="24"/>
          </w:rPr>
          <w:t xml:space="preserve">principales beneficios al ofrecer un producto que elimine los dolores del cliente son el </w:t>
        </w:r>
      </w:ins>
    </w:p>
    <w:p w14:paraId="6B5EDBF3" w14:textId="39BCADC6" w:rsidR="00E357E3" w:rsidDel="00B0349F" w:rsidRDefault="00E357E3">
      <w:pPr>
        <w:jc w:val="both"/>
        <w:rPr>
          <w:del w:id="347" w:author="andres camilo santana bohorquez" w:date="2017-02-16T15:18:00Z"/>
          <w:rFonts w:ascii="LM Roman 10" w:hAnsi="LM Roman 10"/>
          <w:sz w:val="24"/>
        </w:rPr>
      </w:pPr>
    </w:p>
    <w:p w14:paraId="3128E207" w14:textId="51FB37C5" w:rsidR="00E357E3" w:rsidDel="00B0349F" w:rsidRDefault="00E357E3">
      <w:pPr>
        <w:jc w:val="both"/>
        <w:rPr>
          <w:del w:id="348" w:author="andres camilo santana bohorquez" w:date="2017-02-16T15:19:00Z"/>
          <w:rFonts w:ascii="LM Roman 10" w:hAnsi="LM Roman 10"/>
          <w:sz w:val="24"/>
        </w:rPr>
        <w:pPrChange w:id="349" w:author="andres camilo santana bohorquez" w:date="2017-02-16T15:18:00Z">
          <w:pPr>
            <w:numPr>
              <w:numId w:val="5"/>
            </w:numPr>
            <w:ind w:left="720" w:hanging="360"/>
            <w:jc w:val="both"/>
          </w:pPr>
        </w:pPrChange>
      </w:pPr>
      <w:r>
        <w:rPr>
          <w:rFonts w:ascii="LM Roman 10" w:hAnsi="LM Roman 10"/>
          <w:sz w:val="24"/>
        </w:rPr>
        <w:t>Construir un proyecto de vida digno para la persona con limitaciones cognitivas</w:t>
      </w:r>
      <w:ins w:id="350" w:author="andres camilo santana bohorquez" w:date="2017-02-16T15:19:00Z">
        <w:r w:rsidR="00B0349F">
          <w:rPr>
            <w:rFonts w:ascii="LM Roman 10" w:hAnsi="LM Roman 10"/>
            <w:sz w:val="24"/>
          </w:rPr>
          <w:t xml:space="preserve"> y El </w:t>
        </w:r>
      </w:ins>
      <w:del w:id="351" w:author="andres camilo santana bohorquez" w:date="2017-02-16T15:19:00Z">
        <w:r w:rsidDel="00B0349F">
          <w:rPr>
            <w:rFonts w:ascii="LM Roman 10" w:hAnsi="LM Roman 10"/>
            <w:sz w:val="24"/>
          </w:rPr>
          <w:delText>.</w:delText>
        </w:r>
      </w:del>
    </w:p>
    <w:p w14:paraId="0873FDFD" w14:textId="77777777" w:rsidR="00E357E3" w:rsidRDefault="00E357E3">
      <w:pPr>
        <w:jc w:val="both"/>
        <w:rPr>
          <w:rFonts w:ascii="LM Roman 10" w:hAnsi="LM Roman 10"/>
          <w:sz w:val="24"/>
        </w:rPr>
        <w:pPrChange w:id="352" w:author="andres camilo santana bohorquez" w:date="2017-02-16T15:19:00Z">
          <w:pPr>
            <w:numPr>
              <w:numId w:val="5"/>
            </w:numPr>
            <w:ind w:left="720" w:hanging="360"/>
            <w:jc w:val="both"/>
          </w:pPr>
        </w:pPrChange>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5A851543" w:rsidR="00E357E3" w:rsidRPr="00B0349F" w:rsidDel="00B0349F" w:rsidRDefault="00E357E3">
      <w:pPr>
        <w:jc w:val="both"/>
        <w:rPr>
          <w:del w:id="353" w:author="andres camilo santana bohorquez" w:date="2017-02-16T15:19:00Z"/>
          <w:rFonts w:ascii="LM Roman 10" w:hAnsi="LM Roman 10"/>
          <w:sz w:val="24"/>
          <w:rPrChange w:id="354" w:author="andres camilo santana bohorquez" w:date="2017-02-16T15:19:00Z">
            <w:rPr>
              <w:del w:id="355" w:author="andres camilo santana bohorquez" w:date="2017-02-16T15:19:00Z"/>
            </w:rPr>
          </w:rPrChange>
        </w:rPr>
      </w:pPr>
      <w:r w:rsidRPr="00B0349F">
        <w:rPr>
          <w:rFonts w:ascii="LM Roman 10" w:hAnsi="LM Roman 10"/>
          <w:sz w:val="24"/>
          <w:rPrChange w:id="356" w:author="andres camilo santana bohorquez" w:date="2017-02-16T15:19:00Z">
            <w:rPr/>
          </w:rPrChange>
        </w:rPr>
        <w:t>Luego de Tener en claro las necesidades de “nuestros clientes”, se define un producto o servicio que supla en mayor medida dichas necesidades, para definir este producto Osterwalder propone definir las características del producto que resuelven los</w:t>
      </w:r>
      <w:ins w:id="357" w:author="andres camilo santana bohorquez" w:date="2017-02-16T15:19:00Z">
        <w:r w:rsidR="00B0349F" w:rsidRPr="00B0349F">
          <w:rPr>
            <w:rFonts w:ascii="LM Roman 10" w:hAnsi="LM Roman 10"/>
            <w:sz w:val="24"/>
            <w:rPrChange w:id="358" w:author="andres camilo santana bohorquez" w:date="2017-02-16T15:19:00Z">
              <w:rPr/>
            </w:rPrChange>
          </w:rPr>
          <w:t xml:space="preserve"> </w:t>
        </w:r>
      </w:ins>
      <w:del w:id="359" w:author="andres camilo santana bohorquez" w:date="2017-02-16T15:19:00Z">
        <w:r w:rsidRPr="00B0349F" w:rsidDel="00B0349F">
          <w:rPr>
            <w:rFonts w:ascii="LM Roman 10" w:hAnsi="LM Roman 10"/>
            <w:sz w:val="24"/>
            <w:rPrChange w:id="360" w:author="andres camilo santana bohorquez" w:date="2017-02-16T15:19:00Z">
              <w:rPr/>
            </w:rPrChange>
          </w:rPr>
          <w:delText xml:space="preserve"> </w:delText>
        </w:r>
      </w:del>
      <w:r w:rsidRPr="00B0349F">
        <w:rPr>
          <w:rFonts w:ascii="LM Roman 10" w:hAnsi="LM Roman 10"/>
          <w:sz w:val="24"/>
          <w:rPrChange w:id="361" w:author="andres camilo santana bohorquez" w:date="2017-02-16T15:19:00Z">
            <w:rPr/>
          </w:rPrChange>
        </w:rPr>
        <w:t>problemas del cliente de la siguiente manera:</w:t>
      </w:r>
    </w:p>
    <w:p w14:paraId="1FF9C707" w14:textId="24B5DF76" w:rsidR="00E357E3" w:rsidDel="00B0349F" w:rsidRDefault="00E357E3">
      <w:pPr>
        <w:jc w:val="both"/>
        <w:rPr>
          <w:del w:id="362" w:author="andres camilo santana bohorquez" w:date="2017-02-16T15:19:00Z"/>
        </w:rPr>
      </w:pPr>
    </w:p>
    <w:p w14:paraId="4C5520E6" w14:textId="38D18FC4" w:rsidR="00E357E3" w:rsidRPr="00B0349F" w:rsidDel="00B0349F" w:rsidRDefault="00B0349F">
      <w:pPr>
        <w:jc w:val="both"/>
        <w:rPr>
          <w:del w:id="363" w:author="andres camilo santana bohorquez" w:date="2017-02-16T15:19:00Z"/>
          <w:rFonts w:ascii="LM Roman 10" w:hAnsi="LM Roman 10"/>
          <w:b/>
          <w:rPrChange w:id="364" w:author="andres camilo santana bohorquez" w:date="2017-02-16T15:20:00Z">
            <w:rPr>
              <w:del w:id="365" w:author="andres camilo santana bohorquez" w:date="2017-02-16T15:19:00Z"/>
              <w:b/>
            </w:rPr>
          </w:rPrChange>
        </w:rPr>
        <w:pPrChange w:id="366" w:author="andres camilo santana bohorquez" w:date="2017-02-16T15:20:00Z">
          <w:pPr>
            <w:pStyle w:val="Prrafodelista"/>
            <w:numPr>
              <w:numId w:val="6"/>
            </w:numPr>
            <w:ind w:left="360" w:hanging="360"/>
            <w:jc w:val="both"/>
          </w:pPr>
        </w:pPrChange>
      </w:pPr>
      <w:ins w:id="367" w:author="andres camilo santana bohorquez" w:date="2017-02-16T15:19:00Z">
        <w:r w:rsidRPr="00B0349F">
          <w:rPr>
            <w:b/>
            <w:rPrChange w:id="368" w:author="andres camilo santana bohorquez" w:date="2017-02-16T15:19:00Z">
              <w:rPr>
                <w:rFonts w:ascii="LM Roman 10" w:hAnsi="LM Roman 10"/>
                <w:b/>
                <w:sz w:val="24"/>
              </w:rPr>
            </w:rPrChange>
          </w:rPr>
          <w:t xml:space="preserve"> </w:t>
        </w:r>
      </w:ins>
      <w:r w:rsidR="00E357E3" w:rsidRPr="00B0349F">
        <w:rPr>
          <w:rFonts w:ascii="LM Roman 10" w:hAnsi="LM Roman 10"/>
          <w:b/>
          <w:rPrChange w:id="369" w:author="andres camilo santana bohorquez" w:date="2017-02-16T15:20:00Z">
            <w:rPr>
              <w:rFonts w:ascii="LM Roman 10" w:hAnsi="LM Roman 10"/>
              <w:b/>
              <w:sz w:val="24"/>
            </w:rPr>
          </w:rPrChange>
        </w:rPr>
        <w:t>Products and services (productos y servicios)</w:t>
      </w:r>
      <w:ins w:id="370" w:author="andres camilo santana bohorquez" w:date="2017-02-16T15:19:00Z">
        <w:r w:rsidRPr="00B0349F">
          <w:rPr>
            <w:rFonts w:ascii="LM Roman 10" w:hAnsi="LM Roman 10"/>
            <w:b/>
            <w:rPrChange w:id="371" w:author="andres camilo santana bohorquez" w:date="2017-02-16T15:20:00Z">
              <w:rPr>
                <w:b/>
              </w:rPr>
            </w:rPrChange>
          </w:rPr>
          <w:t>,</w:t>
        </w:r>
      </w:ins>
      <w:del w:id="372" w:author="andres camilo santana bohorquez" w:date="2017-02-16T15:19:00Z">
        <w:r w:rsidR="00E357E3" w:rsidRPr="00B0349F" w:rsidDel="00B0349F">
          <w:rPr>
            <w:rFonts w:ascii="LM Roman 10" w:hAnsi="LM Roman 10"/>
            <w:b/>
            <w:rPrChange w:id="373" w:author="andres camilo santana bohorquez" w:date="2017-02-16T15:20:00Z">
              <w:rPr>
                <w:rFonts w:ascii="LM Roman 10" w:hAnsi="LM Roman 10"/>
                <w:b/>
                <w:sz w:val="24"/>
              </w:rPr>
            </w:rPrChange>
          </w:rPr>
          <w:delText>.</w:delText>
        </w:r>
      </w:del>
      <w:ins w:id="374" w:author="andres camilo santana bohorquez" w:date="2017-02-16T15:19:00Z">
        <w:r w:rsidRPr="00B0349F">
          <w:rPr>
            <w:rFonts w:ascii="LM Roman 10" w:hAnsi="LM Roman 10"/>
            <w:b/>
            <w:rPrChange w:id="375" w:author="andres camilo santana bohorquez" w:date="2017-02-16T15:20:00Z">
              <w:rPr>
                <w:rFonts w:ascii="LM Roman 10" w:hAnsi="LM Roman 10"/>
                <w:b/>
                <w:sz w:val="24"/>
              </w:rPr>
            </w:rPrChange>
          </w:rPr>
          <w:t xml:space="preserve"> </w:t>
        </w:r>
      </w:ins>
    </w:p>
    <w:p w14:paraId="78DBEAB9" w14:textId="7B564CE9" w:rsidR="00E357E3" w:rsidRPr="00B0349F" w:rsidDel="00B0349F" w:rsidRDefault="00E357E3">
      <w:pPr>
        <w:jc w:val="both"/>
        <w:rPr>
          <w:del w:id="376" w:author="andres camilo santana bohorquez" w:date="2017-02-16T15:19:00Z"/>
          <w:rFonts w:ascii="LM Roman 10" w:hAnsi="LM Roman 10"/>
          <w:b/>
          <w:rPrChange w:id="377" w:author="andres camilo santana bohorquez" w:date="2017-02-16T15:20:00Z">
            <w:rPr>
              <w:del w:id="378" w:author="andres camilo santana bohorquez" w:date="2017-02-16T15:19:00Z"/>
              <w:rFonts w:ascii="LM Roman 10" w:hAnsi="LM Roman 10"/>
              <w:b/>
              <w:sz w:val="24"/>
            </w:rPr>
          </w:rPrChange>
        </w:rPr>
        <w:pPrChange w:id="379" w:author="andres camilo santana bohorquez" w:date="2017-02-16T15:20:00Z">
          <w:pPr>
            <w:pStyle w:val="Prrafodelista"/>
            <w:numPr>
              <w:numId w:val="6"/>
            </w:numPr>
            <w:ind w:left="360" w:hanging="360"/>
            <w:jc w:val="both"/>
          </w:pPr>
        </w:pPrChange>
      </w:pPr>
      <w:r w:rsidRPr="00B0349F">
        <w:rPr>
          <w:rFonts w:ascii="LM Roman 10" w:hAnsi="LM Roman 10"/>
          <w:b/>
          <w:rPrChange w:id="380" w:author="andres camilo santana bohorquez" w:date="2017-02-16T15:20:00Z">
            <w:rPr>
              <w:rFonts w:ascii="LM Roman 10" w:hAnsi="LM Roman 10"/>
              <w:b/>
              <w:sz w:val="24"/>
            </w:rPr>
          </w:rPrChange>
        </w:rPr>
        <w:t>Pain relievers (</w:t>
      </w:r>
      <w:r w:rsidR="00456B64" w:rsidRPr="00B0349F">
        <w:rPr>
          <w:rFonts w:ascii="LM Roman 10" w:hAnsi="LM Roman 10"/>
          <w:b/>
          <w:rPrChange w:id="381" w:author="andres camilo santana bohorquez" w:date="2017-02-16T15:20:00Z">
            <w:rPr>
              <w:rFonts w:ascii="LM Roman 10" w:hAnsi="LM Roman 10"/>
              <w:b/>
              <w:sz w:val="24"/>
            </w:rPr>
          </w:rPrChange>
        </w:rPr>
        <w:t>analgésicos</w:t>
      </w:r>
      <w:r w:rsidRPr="00B0349F">
        <w:rPr>
          <w:rFonts w:ascii="LM Roman 10" w:hAnsi="LM Roman 10"/>
          <w:b/>
          <w:rPrChange w:id="382" w:author="andres camilo santana bohorquez" w:date="2017-02-16T15:20:00Z">
            <w:rPr>
              <w:rFonts w:ascii="LM Roman 10" w:hAnsi="LM Roman 10"/>
              <w:b/>
              <w:sz w:val="24"/>
            </w:rPr>
          </w:rPrChange>
        </w:rPr>
        <w:t>)</w:t>
      </w:r>
      <w:ins w:id="383" w:author="andres camilo santana bohorquez" w:date="2017-02-16T15:19:00Z">
        <w:r w:rsidR="00B0349F" w:rsidRPr="00B0349F">
          <w:rPr>
            <w:rFonts w:ascii="LM Roman 10" w:hAnsi="LM Roman 10"/>
            <w:b/>
            <w:rPrChange w:id="384" w:author="andres camilo santana bohorquez" w:date="2017-02-16T15:20:00Z">
              <w:rPr>
                <w:b/>
              </w:rPr>
            </w:rPrChange>
          </w:rPr>
          <w:t xml:space="preserve"> y</w:t>
        </w:r>
      </w:ins>
      <w:del w:id="385" w:author="andres camilo santana bohorquez" w:date="2017-02-16T15:19:00Z">
        <w:r w:rsidRPr="00B0349F" w:rsidDel="00B0349F">
          <w:rPr>
            <w:rFonts w:ascii="LM Roman 10" w:hAnsi="LM Roman 10"/>
            <w:b/>
            <w:rPrChange w:id="386" w:author="andres camilo santana bohorquez" w:date="2017-02-16T15:20:00Z">
              <w:rPr>
                <w:rFonts w:ascii="LM Roman 10" w:hAnsi="LM Roman 10"/>
                <w:b/>
                <w:sz w:val="24"/>
              </w:rPr>
            </w:rPrChange>
          </w:rPr>
          <w:delText>.</w:delText>
        </w:r>
      </w:del>
    </w:p>
    <w:p w14:paraId="27C8ACE0" w14:textId="2CB01D06" w:rsidR="00E357E3" w:rsidRPr="00B0349F" w:rsidRDefault="00B0349F">
      <w:pPr>
        <w:jc w:val="both"/>
        <w:rPr>
          <w:rFonts w:ascii="LM Roman 10" w:hAnsi="LM Roman 10"/>
          <w:b/>
          <w:rPrChange w:id="387" w:author="andres camilo santana bohorquez" w:date="2017-02-16T15:20:00Z">
            <w:rPr>
              <w:rFonts w:ascii="LM Roman 10" w:hAnsi="LM Roman 10"/>
              <w:b/>
              <w:sz w:val="24"/>
            </w:rPr>
          </w:rPrChange>
        </w:rPr>
        <w:pPrChange w:id="388" w:author="andres camilo santana bohorquez" w:date="2017-02-16T15:20:00Z">
          <w:pPr>
            <w:pStyle w:val="Prrafodelista"/>
            <w:numPr>
              <w:numId w:val="6"/>
            </w:numPr>
            <w:ind w:left="360" w:hanging="360"/>
            <w:jc w:val="both"/>
          </w:pPr>
        </w:pPrChange>
      </w:pPr>
      <w:ins w:id="389" w:author="andres camilo santana bohorquez" w:date="2017-02-16T15:19:00Z">
        <w:r w:rsidRPr="00B0349F">
          <w:rPr>
            <w:rFonts w:ascii="LM Roman 10" w:hAnsi="LM Roman 10"/>
            <w:b/>
            <w:rPrChange w:id="390" w:author="andres camilo santana bohorquez" w:date="2017-02-16T15:20:00Z">
              <w:rPr>
                <w:b/>
              </w:rPr>
            </w:rPrChange>
          </w:rPr>
          <w:t xml:space="preserve"> </w:t>
        </w:r>
      </w:ins>
      <w:r w:rsidR="00E357E3" w:rsidRPr="00B0349F">
        <w:rPr>
          <w:rFonts w:ascii="LM Roman 10" w:hAnsi="LM Roman 10"/>
          <w:b/>
          <w:rPrChange w:id="391" w:author="andres camilo santana bohorquez" w:date="2017-02-16T15:20:00Z">
            <w:rPr>
              <w:rFonts w:ascii="LM Roman 10" w:hAnsi="LM Roman 10"/>
              <w:b/>
              <w:sz w:val="24"/>
            </w:rPr>
          </w:rPrChange>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1B9BFEA0" w:rsidR="00E357E3" w:rsidRPr="002314C9" w:rsidDel="00B0349F" w:rsidRDefault="00E357E3" w:rsidP="00567C14">
      <w:pPr>
        <w:jc w:val="both"/>
        <w:rPr>
          <w:del w:id="392" w:author="andres camilo santana bohorquez" w:date="2017-02-16T15:27:00Z"/>
          <w:rFonts w:ascii="LM Roman 10" w:hAnsi="LM Roman 10"/>
          <w:sz w:val="24"/>
          <w:szCs w:val="24"/>
        </w:rPr>
      </w:pPr>
      <w:r w:rsidRPr="00190928">
        <w:rPr>
          <w:rFonts w:ascii="LM Roman 10" w:hAnsi="LM Roman 10"/>
          <w:i/>
          <w:sz w:val="24"/>
          <w:szCs w:val="24"/>
          <w:rPrChange w:id="393" w:author="andres camilo santana bohorquez" w:date="2017-02-16T15:55:00Z">
            <w:rPr>
              <w:rFonts w:ascii="LM Roman 10" w:hAnsi="LM Roman 10"/>
              <w:sz w:val="24"/>
              <w:szCs w:val="24"/>
            </w:rPr>
          </w:rPrChange>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ins w:id="394" w:author="andres camilo santana bohorquez" w:date="2017-02-16T15:27:00Z">
        <w:r w:rsidR="00B0349F">
          <w:rPr>
            <w:rFonts w:ascii="LM Roman 10" w:hAnsi="LM Roman 10"/>
            <w:sz w:val="24"/>
            <w:szCs w:val="24"/>
          </w:rPr>
          <w:t xml:space="preserve">se han planteado dos productos el primero un </w:t>
        </w:r>
      </w:ins>
    </w:p>
    <w:p w14:paraId="06C2A2FA" w14:textId="5ECD813B" w:rsidR="00954203" w:rsidRPr="002314C9" w:rsidDel="00B0349F" w:rsidRDefault="00954203" w:rsidP="00567C14">
      <w:pPr>
        <w:jc w:val="both"/>
        <w:rPr>
          <w:del w:id="395" w:author="andres camilo santana bohorquez" w:date="2017-02-16T15:27:00Z"/>
          <w:rFonts w:ascii="LM Roman 10" w:hAnsi="LM Roman 10"/>
          <w:sz w:val="24"/>
          <w:szCs w:val="24"/>
        </w:rPr>
      </w:pPr>
    </w:p>
    <w:p w14:paraId="73F300FF" w14:textId="4A83EE81" w:rsidR="00954203" w:rsidRPr="00B0349F" w:rsidDel="00B0349F" w:rsidRDefault="00954203">
      <w:pPr>
        <w:jc w:val="both"/>
        <w:rPr>
          <w:del w:id="396" w:author="andres camilo santana bohorquez" w:date="2017-02-16T15:27:00Z"/>
          <w:rFonts w:ascii="LM Roman 10" w:hAnsi="LM Roman 10"/>
          <w:sz w:val="24"/>
          <w:szCs w:val="24"/>
          <w:rPrChange w:id="397" w:author="andres camilo santana bohorquez" w:date="2017-02-16T15:27:00Z">
            <w:rPr>
              <w:del w:id="398" w:author="andres camilo santana bohorquez" w:date="2017-02-16T15:27:00Z"/>
            </w:rPr>
          </w:rPrChange>
        </w:rPr>
        <w:pPrChange w:id="399" w:author="andres camilo santana bohorquez" w:date="2017-02-16T15:27:00Z">
          <w:pPr>
            <w:pStyle w:val="Prrafodelista"/>
            <w:numPr>
              <w:numId w:val="9"/>
            </w:numPr>
            <w:ind w:hanging="360"/>
            <w:jc w:val="both"/>
          </w:pPr>
        </w:pPrChange>
      </w:pPr>
      <w:r w:rsidRPr="00B0349F">
        <w:rPr>
          <w:rFonts w:ascii="LM Roman 10" w:hAnsi="LM Roman 10"/>
          <w:sz w:val="24"/>
          <w:szCs w:val="24"/>
          <w:rPrChange w:id="400" w:author="andres camilo santana bohorquez" w:date="2017-02-16T15:27:00Z">
            <w:rPr/>
          </w:rPrChange>
        </w:rPr>
        <w:t>Videojuego para mejorar habilidades Pisco-Motoras</w:t>
      </w:r>
      <w:r w:rsidR="009A197C" w:rsidRPr="00B0349F">
        <w:rPr>
          <w:rFonts w:ascii="LM Roman 10" w:hAnsi="LM Roman 10"/>
          <w:sz w:val="24"/>
          <w:szCs w:val="24"/>
          <w:rPrChange w:id="401" w:author="andres camilo santana bohorquez" w:date="2017-02-16T15:27:00Z">
            <w:rPr/>
          </w:rPrChange>
        </w:rPr>
        <w:t xml:space="preserve"> mediante actividades Musicales</w:t>
      </w:r>
      <w:ins w:id="402" w:author="andres camilo santana bohorquez" w:date="2017-02-16T15:27:00Z">
        <w:r w:rsidR="00B0349F">
          <w:rPr>
            <w:rFonts w:ascii="LM Roman 10" w:hAnsi="LM Roman 10"/>
            <w:sz w:val="24"/>
            <w:szCs w:val="24"/>
          </w:rPr>
          <w:t xml:space="preserve"> y el segundo un</w:t>
        </w:r>
      </w:ins>
      <w:del w:id="403" w:author="andres camilo santana bohorquez" w:date="2017-02-16T15:27:00Z">
        <w:r w:rsidR="009A197C" w:rsidRPr="00B0349F" w:rsidDel="00B0349F">
          <w:rPr>
            <w:rFonts w:ascii="LM Roman 10" w:hAnsi="LM Roman 10"/>
            <w:sz w:val="24"/>
            <w:szCs w:val="24"/>
            <w:rPrChange w:id="404" w:author="andres camilo santana bohorquez" w:date="2017-02-16T15:27:00Z">
              <w:rPr/>
            </w:rPrChange>
          </w:rPr>
          <w:delText>.</w:delText>
        </w:r>
      </w:del>
      <w:ins w:id="405" w:author="andres camilo santana bohorquez" w:date="2017-02-16T15:27:00Z">
        <w:r w:rsidR="00B0349F">
          <w:rPr>
            <w:rFonts w:ascii="LM Roman 10" w:hAnsi="LM Roman 10"/>
            <w:sz w:val="24"/>
            <w:szCs w:val="24"/>
          </w:rPr>
          <w:t xml:space="preserve"> </w:t>
        </w:r>
      </w:ins>
    </w:p>
    <w:p w14:paraId="4C7A2EF9" w14:textId="0BDC0268" w:rsidR="00954203" w:rsidRPr="00B0349F" w:rsidRDefault="00954203">
      <w:pPr>
        <w:jc w:val="both"/>
        <w:rPr>
          <w:rFonts w:ascii="LM Roman 10" w:hAnsi="LM Roman 10"/>
          <w:sz w:val="24"/>
          <w:szCs w:val="24"/>
          <w:rPrChange w:id="406" w:author="andres camilo santana bohorquez" w:date="2017-02-16T15:27:00Z">
            <w:rPr/>
          </w:rPrChange>
        </w:rPr>
        <w:pPrChange w:id="407" w:author="andres camilo santana bohorquez" w:date="2017-02-16T15:27:00Z">
          <w:pPr>
            <w:pStyle w:val="Prrafodelista"/>
            <w:numPr>
              <w:numId w:val="9"/>
            </w:numPr>
            <w:ind w:hanging="360"/>
            <w:jc w:val="both"/>
          </w:pPr>
        </w:pPrChange>
      </w:pPr>
      <w:r w:rsidRPr="00B0349F">
        <w:rPr>
          <w:rFonts w:ascii="LM Roman 10" w:hAnsi="LM Roman 10"/>
          <w:sz w:val="24"/>
          <w:szCs w:val="24"/>
          <w:rPrChange w:id="408" w:author="andres camilo santana bohorquez" w:date="2017-02-16T15:27:00Z">
            <w:rPr/>
          </w:rPrChange>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C9F1D53" w:rsidR="00E357E3" w:rsidRPr="002314C9" w:rsidDel="00190928" w:rsidRDefault="00954203" w:rsidP="00567C14">
      <w:pPr>
        <w:jc w:val="both"/>
        <w:rPr>
          <w:del w:id="409" w:author="andres camilo santana bohorquez" w:date="2017-02-16T15:52:00Z"/>
          <w:rFonts w:ascii="LM Roman 10" w:hAnsi="LM Roman 10"/>
          <w:sz w:val="24"/>
          <w:szCs w:val="24"/>
        </w:rPr>
      </w:pPr>
      <w:r w:rsidRPr="00190928">
        <w:rPr>
          <w:rFonts w:ascii="LM Roman 10" w:hAnsi="LM Roman 10"/>
          <w:i/>
          <w:sz w:val="24"/>
          <w:szCs w:val="24"/>
          <w:rPrChange w:id="410" w:author="andres camilo santana bohorquez" w:date="2017-02-16T15:55:00Z">
            <w:rPr>
              <w:rFonts w:ascii="LM Roman 10" w:hAnsi="LM Roman 10"/>
              <w:sz w:val="24"/>
              <w:szCs w:val="24"/>
            </w:rPr>
          </w:rPrChange>
        </w:rPr>
        <w:t>Analgésicos</w:t>
      </w:r>
      <w:r w:rsidR="00E357E3" w:rsidRPr="002314C9">
        <w:rPr>
          <w:rFonts w:ascii="LM Roman 10" w:hAnsi="LM Roman 10"/>
          <w:sz w:val="24"/>
          <w:szCs w:val="24"/>
        </w:rPr>
        <w:t xml:space="preserve">: </w:t>
      </w:r>
      <w:ins w:id="411" w:author="andres camilo santana bohorquez" w:date="2017-02-16T15:52:00Z">
        <w:r w:rsidR="00190928">
          <w:rPr>
            <w:rFonts w:ascii="LM Roman 10" w:hAnsi="LM Roman 10"/>
            <w:sz w:val="24"/>
            <w:szCs w:val="24"/>
          </w:rPr>
          <w:t xml:space="preserve">Se pretende ofrecer un </w:t>
        </w:r>
      </w:ins>
    </w:p>
    <w:p w14:paraId="120EF41F" w14:textId="20367E72" w:rsidR="00954203" w:rsidRPr="002314C9" w:rsidDel="00190928" w:rsidRDefault="00954203" w:rsidP="00567C14">
      <w:pPr>
        <w:jc w:val="both"/>
        <w:rPr>
          <w:del w:id="412" w:author="andres camilo santana bohorquez" w:date="2017-02-16T15:52:00Z"/>
          <w:rFonts w:ascii="LM Roman 10" w:hAnsi="LM Roman 10"/>
          <w:sz w:val="24"/>
          <w:szCs w:val="24"/>
        </w:rPr>
      </w:pPr>
    </w:p>
    <w:p w14:paraId="62B7F9AA" w14:textId="0F34DD1C" w:rsidR="00954203" w:rsidRPr="00190928" w:rsidDel="00190928" w:rsidRDefault="002314C9">
      <w:pPr>
        <w:jc w:val="both"/>
        <w:rPr>
          <w:del w:id="413" w:author="andres camilo santana bohorquez" w:date="2017-02-16T15:52:00Z"/>
          <w:rFonts w:ascii="LM Roman 10" w:hAnsi="LM Roman 10"/>
          <w:sz w:val="24"/>
          <w:szCs w:val="24"/>
          <w:rPrChange w:id="414" w:author="andres camilo santana bohorquez" w:date="2017-02-16T15:52:00Z">
            <w:rPr>
              <w:del w:id="415" w:author="andres camilo santana bohorquez" w:date="2017-02-16T15:52:00Z"/>
            </w:rPr>
          </w:rPrChange>
        </w:rPr>
        <w:pPrChange w:id="416" w:author="andres camilo santana bohorquez" w:date="2017-02-16T15:52:00Z">
          <w:pPr>
            <w:pStyle w:val="Prrafodelista"/>
            <w:numPr>
              <w:numId w:val="10"/>
            </w:numPr>
            <w:ind w:hanging="360"/>
            <w:jc w:val="both"/>
          </w:pPr>
        </w:pPrChange>
      </w:pPr>
      <w:r w:rsidRPr="00190928">
        <w:rPr>
          <w:rFonts w:ascii="LM Roman 10" w:hAnsi="LM Roman 10"/>
          <w:sz w:val="24"/>
          <w:szCs w:val="24"/>
          <w:rPrChange w:id="417" w:author="andres camilo santana bohorquez" w:date="2017-02-16T15:52:00Z">
            <w:rPr/>
          </w:rPrChange>
        </w:rPr>
        <w:t xml:space="preserve">Contenido multimedia </w:t>
      </w:r>
      <w:r w:rsidR="00064966" w:rsidRPr="00190928">
        <w:rPr>
          <w:rFonts w:ascii="LM Roman 10" w:hAnsi="LM Roman 10"/>
          <w:sz w:val="24"/>
          <w:szCs w:val="24"/>
          <w:rPrChange w:id="418" w:author="andres camilo santana bohorquez" w:date="2017-02-16T15:52:00Z">
            <w:rPr/>
          </w:rPrChange>
        </w:rPr>
        <w:t>acorde a sus necesidades</w:t>
      </w:r>
      <w:ins w:id="419" w:author="andres camilo santana bohorquez" w:date="2017-02-16T15:52:00Z">
        <w:r w:rsidR="00190928">
          <w:rPr>
            <w:rFonts w:ascii="LM Roman 10" w:hAnsi="LM Roman 10"/>
            <w:sz w:val="24"/>
            <w:szCs w:val="24"/>
          </w:rPr>
          <w:t xml:space="preserve"> de buena calidad</w:t>
        </w:r>
      </w:ins>
      <w:ins w:id="420" w:author="andres camilo santana bohorquez" w:date="2017-02-16T15:53:00Z">
        <w:r w:rsidR="00190928">
          <w:rPr>
            <w:rFonts w:ascii="LM Roman 10" w:hAnsi="LM Roman 10"/>
            <w:sz w:val="24"/>
            <w:szCs w:val="24"/>
          </w:rPr>
          <w:t xml:space="preserve"> que permita</w:t>
        </w:r>
      </w:ins>
      <w:del w:id="421" w:author="andres camilo santana bohorquez" w:date="2017-02-16T15:53:00Z">
        <w:r w:rsidR="00064966" w:rsidRPr="00190928" w:rsidDel="00190928">
          <w:rPr>
            <w:rFonts w:ascii="LM Roman 10" w:hAnsi="LM Roman 10"/>
            <w:sz w:val="24"/>
            <w:szCs w:val="24"/>
            <w:rPrChange w:id="422" w:author="andres camilo santana bohorquez" w:date="2017-02-16T15:52:00Z">
              <w:rPr/>
            </w:rPrChange>
          </w:rPr>
          <w:delText>.</w:delText>
        </w:r>
      </w:del>
      <w:ins w:id="423" w:author="andres camilo santana bohorquez" w:date="2017-02-16T15:52:00Z">
        <w:r w:rsidR="00190928">
          <w:rPr>
            <w:rFonts w:ascii="LM Roman 10" w:hAnsi="LM Roman 10"/>
            <w:sz w:val="24"/>
            <w:szCs w:val="24"/>
          </w:rPr>
          <w:t xml:space="preserve"> </w:t>
        </w:r>
      </w:ins>
    </w:p>
    <w:p w14:paraId="3167D5C1" w14:textId="4F110951" w:rsidR="00C56438" w:rsidRPr="00567C14" w:rsidRDefault="00C56438">
      <w:pPr>
        <w:jc w:val="both"/>
        <w:rPr>
          <w:rFonts w:ascii="LM Roman 10" w:hAnsi="LM Roman 10"/>
          <w:sz w:val="24"/>
          <w:szCs w:val="24"/>
        </w:rPr>
        <w:pPrChange w:id="424" w:author="andres camilo santana bohorquez" w:date="2017-02-16T15:52:00Z">
          <w:pPr>
            <w:pStyle w:val="Prrafodelista"/>
            <w:numPr>
              <w:numId w:val="10"/>
            </w:numPr>
            <w:ind w:hanging="360"/>
            <w:jc w:val="both"/>
          </w:pPr>
        </w:pPrChange>
      </w:pPr>
      <w:r w:rsidRPr="00567C14">
        <w:rPr>
          <w:rFonts w:ascii="LM Roman 10" w:hAnsi="LM Roman 10"/>
          <w:sz w:val="24"/>
          <w:szCs w:val="24"/>
        </w:rPr>
        <w:t xml:space="preserve">Mejorar el Autoestima </w:t>
      </w:r>
      <w:ins w:id="425" w:author="andres camilo santana bohorquez" w:date="2017-02-16T15:54:00Z">
        <w:r w:rsidR="00190928">
          <w:rPr>
            <w:rFonts w:ascii="LM Roman 10" w:hAnsi="LM Roman 10"/>
            <w:sz w:val="24"/>
            <w:szCs w:val="24"/>
          </w:rPr>
          <w:t xml:space="preserve">del usuario haciendo uso de </w:t>
        </w:r>
      </w:ins>
      <w:del w:id="426" w:author="andres camilo santana bohorquez" w:date="2017-02-16T15:54:00Z">
        <w:r w:rsidRPr="00567C14" w:rsidDel="00190928">
          <w:rPr>
            <w:rFonts w:ascii="LM Roman 10" w:hAnsi="LM Roman 10"/>
            <w:sz w:val="24"/>
            <w:szCs w:val="24"/>
          </w:rPr>
          <w:delText>mediante</w:delText>
        </w:r>
      </w:del>
      <w:r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08EEAEAC" w:rsidR="00E357E3" w:rsidRPr="00567C14" w:rsidDel="00190928" w:rsidRDefault="00E357E3" w:rsidP="00567C14">
      <w:pPr>
        <w:jc w:val="both"/>
        <w:rPr>
          <w:del w:id="427" w:author="andres camilo santana bohorquez" w:date="2017-02-16T15:54:00Z"/>
          <w:rFonts w:ascii="LM Roman 10" w:hAnsi="LM Roman 10"/>
          <w:sz w:val="24"/>
          <w:szCs w:val="24"/>
        </w:rPr>
      </w:pPr>
      <w:r w:rsidRPr="00190928">
        <w:rPr>
          <w:rFonts w:ascii="LM Roman 10" w:hAnsi="LM Roman 10"/>
          <w:i/>
          <w:sz w:val="24"/>
          <w:szCs w:val="24"/>
          <w:rPrChange w:id="428" w:author="andres camilo santana bohorquez" w:date="2017-02-16T15:55:00Z">
            <w:rPr>
              <w:rFonts w:ascii="LM Roman 10" w:hAnsi="LM Roman 10"/>
              <w:sz w:val="24"/>
              <w:szCs w:val="24"/>
            </w:rPr>
          </w:rPrChange>
        </w:rPr>
        <w:t>Vitaminas</w:t>
      </w:r>
      <w:r w:rsidRPr="00567C14">
        <w:rPr>
          <w:rFonts w:ascii="LM Roman 10" w:hAnsi="LM Roman 10"/>
          <w:sz w:val="24"/>
          <w:szCs w:val="24"/>
        </w:rPr>
        <w:t>:</w:t>
      </w:r>
      <w:ins w:id="429" w:author="andres camilo santana bohorquez" w:date="2017-02-16T15:54:00Z">
        <w:r w:rsidR="00190928">
          <w:rPr>
            <w:rFonts w:ascii="LM Roman 10" w:hAnsi="LM Roman 10"/>
            <w:sz w:val="24"/>
            <w:szCs w:val="24"/>
          </w:rPr>
          <w:t xml:space="preserve"> </w:t>
        </w:r>
      </w:ins>
    </w:p>
    <w:p w14:paraId="6FDCB7EF" w14:textId="77777777" w:rsidR="00E41688" w:rsidRPr="00567C14" w:rsidDel="00190928" w:rsidRDefault="00E41688" w:rsidP="00567C14">
      <w:pPr>
        <w:jc w:val="both"/>
        <w:rPr>
          <w:del w:id="430" w:author="andres camilo santana bohorquez" w:date="2017-02-16T15:54:00Z"/>
          <w:rFonts w:ascii="LM Roman 10" w:hAnsi="LM Roman 10"/>
          <w:sz w:val="24"/>
          <w:szCs w:val="24"/>
        </w:rPr>
      </w:pPr>
    </w:p>
    <w:p w14:paraId="3AA4D207" w14:textId="29488450" w:rsidR="009C7C60" w:rsidRPr="00190928" w:rsidRDefault="00954203">
      <w:pPr>
        <w:jc w:val="both"/>
        <w:rPr>
          <w:rFonts w:ascii="LM Roman 10" w:hAnsi="LM Roman 10"/>
          <w:sz w:val="24"/>
          <w:szCs w:val="24"/>
          <w:rPrChange w:id="431" w:author="andres camilo santana bohorquez" w:date="2017-02-16T15:54:00Z">
            <w:rPr/>
          </w:rPrChange>
        </w:rPr>
        <w:pPrChange w:id="432" w:author="andres camilo santana bohorquez" w:date="2017-02-16T15:54:00Z">
          <w:pPr>
            <w:pStyle w:val="Prrafodelista"/>
            <w:numPr>
              <w:numId w:val="10"/>
            </w:numPr>
            <w:ind w:hanging="360"/>
            <w:jc w:val="both"/>
          </w:pPr>
        </w:pPrChange>
      </w:pPr>
      <w:r w:rsidRPr="00190928">
        <w:rPr>
          <w:rFonts w:ascii="LM Roman 10" w:hAnsi="LM Roman 10"/>
          <w:sz w:val="24"/>
          <w:szCs w:val="24"/>
          <w:rPrChange w:id="433" w:author="andres camilo santana bohorquez" w:date="2017-02-16T15:54:00Z">
            <w:rPr/>
          </w:rPrChange>
        </w:rPr>
        <w:t xml:space="preserve">Los usuarios podrán </w:t>
      </w:r>
      <w:r w:rsidR="002314C9" w:rsidRPr="00190928">
        <w:rPr>
          <w:rFonts w:ascii="LM Roman 10" w:hAnsi="LM Roman 10"/>
          <w:sz w:val="24"/>
          <w:szCs w:val="24"/>
          <w:rPrChange w:id="434" w:author="andres camilo santana bohorquez" w:date="2017-02-16T15:54:00Z">
            <w:rPr/>
          </w:rPrChange>
        </w:rPr>
        <w:t>mejorar sus niveles de Memoria (reminiscencia).</w:t>
      </w:r>
    </w:p>
    <w:p w14:paraId="031EAC5A" w14:textId="1C7649D1" w:rsidR="002314C9" w:rsidRPr="00190928" w:rsidRDefault="002314C9">
      <w:pPr>
        <w:jc w:val="both"/>
        <w:rPr>
          <w:rFonts w:ascii="LM Roman 10" w:hAnsi="LM Roman 10"/>
          <w:sz w:val="24"/>
          <w:szCs w:val="24"/>
          <w:rPrChange w:id="435" w:author="andres camilo santana bohorquez" w:date="2017-02-16T15:54:00Z">
            <w:rPr/>
          </w:rPrChange>
        </w:rPr>
        <w:pPrChange w:id="436" w:author="andres camilo santana bohorquez" w:date="2017-02-16T15:54:00Z">
          <w:pPr>
            <w:pStyle w:val="Prrafodelista"/>
            <w:numPr>
              <w:numId w:val="10"/>
            </w:numPr>
            <w:ind w:hanging="360"/>
            <w:jc w:val="both"/>
          </w:pPr>
        </w:pPrChange>
      </w:pPr>
      <w:r w:rsidRPr="00190928">
        <w:rPr>
          <w:rFonts w:ascii="LM Roman 10" w:hAnsi="LM Roman 10"/>
          <w:sz w:val="24"/>
          <w:szCs w:val="24"/>
          <w:rPrChange w:id="437" w:author="andres camilo santana bohorquez" w:date="2017-02-16T15:54:00Z">
            <w:rPr/>
          </w:rPrChange>
        </w:rPr>
        <w:t xml:space="preserve">Los usuarios podrán aspectos psicomotrices como el autocontrol, lateralidad </w:t>
      </w:r>
      <w:r w:rsidRPr="00567C14">
        <w:rPr>
          <w:rStyle w:val="Refdenotaalpie"/>
          <w:rFonts w:ascii="LM Roman 10" w:hAnsi="LM Roman 10"/>
          <w:sz w:val="24"/>
          <w:szCs w:val="24"/>
        </w:rPr>
        <w:footnoteReference w:id="2"/>
      </w:r>
      <w:r w:rsidRPr="00190928">
        <w:rPr>
          <w:rFonts w:ascii="LM Roman 10" w:hAnsi="LM Roman 10"/>
          <w:sz w:val="24"/>
          <w:szCs w:val="24"/>
          <w:rPrChange w:id="438" w:author="andres camilo santana bohorquez" w:date="2017-02-16T15:54:00Z">
            <w:rPr/>
          </w:rPrChange>
        </w:rPr>
        <w:t xml:space="preserve"> mediante diferentes actividades.</w:t>
      </w:r>
    </w:p>
    <w:p w14:paraId="5E08B4B9" w14:textId="5179716A" w:rsidR="002314C9" w:rsidRPr="00190928" w:rsidDel="00190928" w:rsidRDefault="002314C9">
      <w:pPr>
        <w:jc w:val="both"/>
        <w:rPr>
          <w:del w:id="439" w:author="andres camilo santana bohorquez" w:date="2017-02-16T15:55:00Z"/>
          <w:rFonts w:ascii="LM Roman 10" w:hAnsi="LM Roman 10"/>
          <w:sz w:val="24"/>
          <w:szCs w:val="24"/>
          <w:rPrChange w:id="440" w:author="andres camilo santana bohorquez" w:date="2017-02-16T15:55:00Z">
            <w:rPr>
              <w:del w:id="441" w:author="andres camilo santana bohorquez" w:date="2017-02-16T15:55:00Z"/>
            </w:rPr>
          </w:rPrChange>
        </w:rPr>
        <w:pPrChange w:id="442" w:author="andres camilo santana bohorquez" w:date="2017-02-16T15:55:00Z">
          <w:pPr>
            <w:pStyle w:val="Prrafodelista"/>
            <w:jc w:val="both"/>
          </w:pPr>
        </w:pPrChange>
      </w:pPr>
    </w:p>
    <w:p w14:paraId="4807128E" w14:textId="3B00D7CF" w:rsidR="002314C9" w:rsidRPr="00567C14" w:rsidDel="00190928" w:rsidRDefault="002314C9" w:rsidP="00567C14">
      <w:pPr>
        <w:jc w:val="both"/>
        <w:rPr>
          <w:del w:id="443" w:author="andres camilo santana bohorquez" w:date="2017-02-16T15:55:00Z"/>
          <w:rFonts w:ascii="LM Roman 10" w:hAnsi="LM Roman 10"/>
          <w:sz w:val="24"/>
          <w:szCs w:val="24"/>
        </w:rPr>
      </w:pPr>
    </w:p>
    <w:p w14:paraId="625DD769" w14:textId="77777777" w:rsidR="002314C9" w:rsidRPr="00567C14" w:rsidRDefault="002314C9">
      <w:pPr>
        <w:pStyle w:val="Incontec"/>
        <w:pPrChange w:id="444" w:author="andres camilo santana bohorquez" w:date="2017-02-16T15:55:00Z">
          <w:pPr>
            <w:jc w:val="both"/>
          </w:pPr>
        </w:pPrChange>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37622979" w:rsidR="00954203" w:rsidRPr="00190928" w:rsidDel="00190928" w:rsidRDefault="00954203" w:rsidP="00567C14">
      <w:pPr>
        <w:jc w:val="both"/>
        <w:rPr>
          <w:del w:id="445" w:author="andres camilo santana bohorquez" w:date="2017-02-16T15:55:00Z"/>
          <w:rFonts w:ascii="LM Roman 10" w:hAnsi="LM Roman 10"/>
          <w:i/>
          <w:sz w:val="24"/>
          <w:szCs w:val="24"/>
          <w:rPrChange w:id="446" w:author="andres camilo santana bohorquez" w:date="2017-02-16T15:55:00Z">
            <w:rPr>
              <w:del w:id="447" w:author="andres camilo santana bohorquez" w:date="2017-02-16T15:55:00Z"/>
              <w:rFonts w:ascii="LM Roman 10" w:hAnsi="LM Roman 10"/>
              <w:sz w:val="24"/>
              <w:szCs w:val="24"/>
            </w:rPr>
          </w:rPrChange>
        </w:rPr>
      </w:pPr>
      <w:r w:rsidRPr="00190928">
        <w:rPr>
          <w:rFonts w:ascii="LM Roman 10" w:hAnsi="LM Roman 10"/>
          <w:i/>
          <w:sz w:val="24"/>
          <w:szCs w:val="24"/>
          <w:rPrChange w:id="448" w:author="andres camilo santana bohorquez" w:date="2017-02-16T15:55:00Z">
            <w:rPr>
              <w:rFonts w:ascii="LM Roman 10" w:hAnsi="LM Roman 10"/>
              <w:sz w:val="24"/>
              <w:szCs w:val="24"/>
            </w:rPr>
          </w:rPrChange>
        </w:rPr>
        <w:t>Productos y servicios:</w:t>
      </w:r>
    </w:p>
    <w:p w14:paraId="19F4957B" w14:textId="7855A4E2" w:rsidR="00064966" w:rsidRPr="00567C14" w:rsidDel="00190928" w:rsidRDefault="00190928" w:rsidP="00567C14">
      <w:pPr>
        <w:jc w:val="both"/>
        <w:rPr>
          <w:del w:id="449" w:author="andres camilo santana bohorquez" w:date="2017-02-16T15:55:00Z"/>
          <w:rFonts w:ascii="LM Roman 10" w:hAnsi="LM Roman 10"/>
          <w:sz w:val="24"/>
          <w:szCs w:val="24"/>
        </w:rPr>
      </w:pPr>
      <w:ins w:id="450" w:author="andres camilo santana bohorquez" w:date="2017-02-16T15:55:00Z">
        <w:r>
          <w:rPr>
            <w:rFonts w:ascii="LM Roman 10" w:hAnsi="LM Roman 10"/>
            <w:sz w:val="24"/>
            <w:szCs w:val="24"/>
          </w:rPr>
          <w:t xml:space="preserve"> Se ofrecen </w:t>
        </w:r>
      </w:ins>
    </w:p>
    <w:p w14:paraId="57174F26" w14:textId="2F68B14E" w:rsidR="00064966" w:rsidRPr="00190928" w:rsidRDefault="00C56438">
      <w:pPr>
        <w:jc w:val="both"/>
        <w:rPr>
          <w:rFonts w:ascii="LM Roman 10" w:hAnsi="LM Roman 10"/>
          <w:sz w:val="24"/>
          <w:szCs w:val="24"/>
          <w:rPrChange w:id="451" w:author="andres camilo santana bohorquez" w:date="2017-02-16T15:55:00Z">
            <w:rPr/>
          </w:rPrChange>
        </w:rPr>
        <w:pPrChange w:id="452" w:author="andres camilo santana bohorquez" w:date="2017-02-16T15:55:00Z">
          <w:pPr>
            <w:pStyle w:val="Prrafodelista"/>
            <w:numPr>
              <w:numId w:val="11"/>
            </w:numPr>
            <w:ind w:hanging="360"/>
            <w:jc w:val="both"/>
          </w:pPr>
        </w:pPrChange>
      </w:pPr>
      <w:r w:rsidRPr="00190928">
        <w:rPr>
          <w:rFonts w:ascii="LM Roman 10" w:hAnsi="LM Roman 10"/>
          <w:sz w:val="24"/>
          <w:szCs w:val="24"/>
          <w:rPrChange w:id="453" w:author="andres camilo santana bohorquez" w:date="2017-02-16T15:55:00Z">
            <w:rPr/>
          </w:rPrChange>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01E0869A" w:rsidR="00954203" w:rsidRPr="00567C14" w:rsidDel="00190928" w:rsidRDefault="00456B64" w:rsidP="00567C14">
      <w:pPr>
        <w:jc w:val="both"/>
        <w:rPr>
          <w:del w:id="454" w:author="andres camilo santana bohorquez" w:date="2017-02-16T15:56:00Z"/>
          <w:rFonts w:ascii="LM Roman 10" w:hAnsi="LM Roman 10"/>
          <w:sz w:val="24"/>
          <w:szCs w:val="24"/>
        </w:rPr>
      </w:pPr>
      <w:r w:rsidRPr="00190928">
        <w:rPr>
          <w:rFonts w:ascii="LM Roman 10" w:hAnsi="LM Roman 10"/>
          <w:i/>
          <w:sz w:val="24"/>
          <w:szCs w:val="24"/>
          <w:rPrChange w:id="455" w:author="andres camilo santana bohorquez" w:date="2017-02-16T15:56:00Z">
            <w:rPr>
              <w:rFonts w:ascii="LM Roman 10" w:hAnsi="LM Roman 10"/>
              <w:sz w:val="24"/>
              <w:szCs w:val="24"/>
            </w:rPr>
          </w:rPrChange>
        </w:rPr>
        <w:t>Analgésicos</w:t>
      </w:r>
      <w:r w:rsidR="00954203" w:rsidRPr="00567C14">
        <w:rPr>
          <w:rFonts w:ascii="LM Roman 10" w:hAnsi="LM Roman 10"/>
          <w:sz w:val="24"/>
          <w:szCs w:val="24"/>
        </w:rPr>
        <w:t xml:space="preserve">: </w:t>
      </w:r>
      <w:ins w:id="456" w:author="andres camilo santana bohorquez" w:date="2017-02-16T15:56:00Z">
        <w:r w:rsidR="00190928">
          <w:rPr>
            <w:rFonts w:ascii="LM Roman 10" w:hAnsi="LM Roman 10"/>
            <w:sz w:val="24"/>
            <w:szCs w:val="24"/>
          </w:rPr>
          <w:t xml:space="preserve"> </w:t>
        </w:r>
      </w:ins>
    </w:p>
    <w:p w14:paraId="344438E0" w14:textId="77777777" w:rsidR="00064966" w:rsidRPr="00567C14" w:rsidDel="00190928" w:rsidRDefault="00064966" w:rsidP="00567C14">
      <w:pPr>
        <w:jc w:val="both"/>
        <w:rPr>
          <w:del w:id="457" w:author="andres camilo santana bohorquez" w:date="2017-02-16T15:56:00Z"/>
          <w:rFonts w:ascii="LM Roman 10" w:hAnsi="LM Roman 10"/>
          <w:sz w:val="24"/>
          <w:szCs w:val="24"/>
        </w:rPr>
      </w:pPr>
    </w:p>
    <w:p w14:paraId="3846BB92" w14:textId="6601C937" w:rsidR="00064966" w:rsidRPr="00190928" w:rsidRDefault="00C56438">
      <w:pPr>
        <w:jc w:val="both"/>
        <w:rPr>
          <w:rFonts w:ascii="LM Roman 10" w:hAnsi="LM Roman 10"/>
          <w:sz w:val="24"/>
          <w:szCs w:val="24"/>
          <w:rPrChange w:id="458" w:author="andres camilo santana bohorquez" w:date="2017-02-16T15:56:00Z">
            <w:rPr/>
          </w:rPrChange>
        </w:rPr>
        <w:pPrChange w:id="459" w:author="andres camilo santana bohorquez" w:date="2017-02-16T15:56:00Z">
          <w:pPr>
            <w:pStyle w:val="Prrafodelista"/>
            <w:numPr>
              <w:numId w:val="11"/>
            </w:numPr>
            <w:ind w:hanging="360"/>
            <w:jc w:val="both"/>
          </w:pPr>
        </w:pPrChange>
      </w:pPr>
      <w:r w:rsidRPr="00190928">
        <w:rPr>
          <w:rFonts w:ascii="LM Roman 10" w:hAnsi="LM Roman 10"/>
          <w:sz w:val="24"/>
          <w:szCs w:val="24"/>
          <w:rPrChange w:id="460" w:author="andres camilo santana bohorquez" w:date="2017-02-16T15:56:00Z">
            <w:rPr/>
          </w:rPrChange>
        </w:rPr>
        <w:t>Recursos 100% Virtuales, accesibles mediante cualquier dispositivo.</w:t>
      </w:r>
    </w:p>
    <w:p w14:paraId="36513F9A" w14:textId="489C4E06" w:rsidR="00C56438" w:rsidRDefault="00C56438">
      <w:pPr>
        <w:jc w:val="both"/>
        <w:rPr>
          <w:ins w:id="461" w:author="andres camilo santana bohorquez" w:date="2017-02-16T16:05:00Z"/>
          <w:rFonts w:ascii="LM Roman 10" w:hAnsi="LM Roman 10"/>
          <w:sz w:val="24"/>
          <w:szCs w:val="24"/>
        </w:rPr>
        <w:pPrChange w:id="462" w:author="andres camilo santana bohorquez" w:date="2017-02-16T15:56:00Z">
          <w:pPr>
            <w:pStyle w:val="Prrafodelista"/>
            <w:numPr>
              <w:numId w:val="11"/>
            </w:numPr>
            <w:ind w:hanging="360"/>
            <w:jc w:val="both"/>
          </w:pPr>
        </w:pPrChange>
      </w:pPr>
      <w:r w:rsidRPr="00190928">
        <w:rPr>
          <w:rFonts w:ascii="LM Roman 10" w:hAnsi="LM Roman 10"/>
          <w:sz w:val="24"/>
          <w:szCs w:val="24"/>
          <w:rPrChange w:id="463" w:author="andres camilo santana bohorquez" w:date="2017-02-16T15:56:00Z">
            <w:rPr/>
          </w:rPrChange>
        </w:rPr>
        <w:t>Módulos que atienden las necesidades especiales educativas de sus hijos desarrollados bajo el acompañamiento de Psicólogos expertos.</w:t>
      </w:r>
    </w:p>
    <w:p w14:paraId="4DCDB790" w14:textId="77777777" w:rsidR="004C1700" w:rsidRPr="00190928" w:rsidRDefault="004C1700">
      <w:pPr>
        <w:pStyle w:val="Incontec"/>
        <w:rPr>
          <w:rPrChange w:id="464" w:author="andres camilo santana bohorquez" w:date="2017-02-16T15:56:00Z">
            <w:rPr/>
          </w:rPrChange>
        </w:rPr>
        <w:pPrChange w:id="465" w:author="andres camilo santana bohorquez" w:date="2017-02-16T16:05:00Z">
          <w:pPr>
            <w:pStyle w:val="Prrafodelista"/>
            <w:numPr>
              <w:numId w:val="11"/>
            </w:numPr>
            <w:ind w:hanging="360"/>
            <w:jc w:val="both"/>
          </w:pPr>
        </w:pPrChange>
      </w:pPr>
    </w:p>
    <w:p w14:paraId="6A078E09" w14:textId="2A244DE9" w:rsidR="004C1700" w:rsidRPr="00567C14" w:rsidRDefault="004C1700" w:rsidP="004C1700">
      <w:pPr>
        <w:jc w:val="both"/>
        <w:rPr>
          <w:ins w:id="466" w:author="andres camilo santana bohorquez" w:date="2017-02-16T16:05:00Z"/>
          <w:rFonts w:ascii="LM Roman 10" w:hAnsi="LM Roman 10"/>
          <w:sz w:val="24"/>
          <w:szCs w:val="24"/>
        </w:rPr>
      </w:pPr>
      <w:ins w:id="467" w:author="andres camilo santana bohorquez" w:date="2017-02-16T16:05:00Z">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ins>
    </w:p>
    <w:p w14:paraId="1F2A360A" w14:textId="77777777" w:rsidR="00C56438" w:rsidRPr="00190928" w:rsidDel="00190928" w:rsidRDefault="00C56438">
      <w:pPr>
        <w:pStyle w:val="Incontec"/>
        <w:rPr>
          <w:del w:id="468" w:author="andres camilo santana bohorquez" w:date="2017-02-16T15:57:00Z"/>
          <w:rPrChange w:id="469" w:author="andres camilo santana bohorquez" w:date="2017-02-16T15:57:00Z">
            <w:rPr>
              <w:del w:id="470" w:author="andres camilo santana bohorquez" w:date="2017-02-16T15:57:00Z"/>
            </w:rPr>
          </w:rPrChange>
        </w:rPr>
        <w:pPrChange w:id="471" w:author="andres camilo santana bohorquez" w:date="2017-02-16T15:57:00Z">
          <w:pPr>
            <w:pStyle w:val="Prrafodelista"/>
            <w:jc w:val="both"/>
          </w:pPr>
        </w:pPrChange>
      </w:pPr>
    </w:p>
    <w:p w14:paraId="3FAE2F67" w14:textId="77777777" w:rsidR="00954203" w:rsidRPr="00567C14" w:rsidRDefault="00954203">
      <w:pPr>
        <w:pStyle w:val="Incontec"/>
        <w:pPrChange w:id="472" w:author="andres camilo santana bohorquez" w:date="2017-02-16T15:57:00Z">
          <w:pPr>
            <w:jc w:val="both"/>
          </w:pPr>
        </w:pPrChange>
      </w:pPr>
    </w:p>
    <w:p w14:paraId="6F3AB9A0" w14:textId="77777777" w:rsidR="004B3505" w:rsidRDefault="00816B81">
      <w:pPr>
        <w:jc w:val="both"/>
        <w:rPr>
          <w:ins w:id="473" w:author="andres camilo santana bohorquez" w:date="2017-02-17T00:37:00Z"/>
          <w:rFonts w:ascii="LM Roman 10" w:hAnsi="LM Roman 10"/>
          <w:sz w:val="24"/>
          <w:szCs w:val="24"/>
        </w:rPr>
        <w:pPrChange w:id="474" w:author="andres camilo santana bohorquez" w:date="2017-02-17T00:23:00Z">
          <w:pPr/>
        </w:pPrChange>
      </w:pPr>
      <w:ins w:id="475" w:author="andres camilo santana bohorquez" w:date="2017-02-17T00:24:00Z">
        <w:r>
          <w:rPr>
            <w:rFonts w:ascii="LM Roman 10" w:hAnsi="LM Roman 10"/>
            <w:sz w:val="24"/>
            <w:szCs w:val="24"/>
          </w:rPr>
          <w:t>Identificando miedos y soluciones se logra generar</w:t>
        </w:r>
        <w:r w:rsidR="004B3505">
          <w:rPr>
            <w:rFonts w:ascii="LM Roman 10" w:hAnsi="LM Roman 10"/>
            <w:sz w:val="24"/>
            <w:szCs w:val="24"/>
          </w:rPr>
          <w:t xml:space="preserve"> una idea que </w:t>
        </w:r>
      </w:ins>
      <w:ins w:id="476" w:author="andres camilo santana bohorquez" w:date="2017-02-17T00:35:00Z">
        <w:r w:rsidR="004B3505">
          <w:rPr>
            <w:rFonts w:ascii="LM Roman 10" w:hAnsi="LM Roman 10"/>
            <w:sz w:val="24"/>
            <w:szCs w:val="24"/>
          </w:rPr>
          <w:t>se convertirá en un producto</w:t>
        </w:r>
      </w:ins>
      <w:ins w:id="477" w:author="andres camilo santana bohorquez" w:date="2017-02-17T00:24:00Z">
        <w:r>
          <w:rPr>
            <w:rFonts w:ascii="LM Roman 10" w:hAnsi="LM Roman 10"/>
            <w:sz w:val="24"/>
            <w:szCs w:val="24"/>
          </w:rPr>
          <w:t xml:space="preserve"> que permita eliminar esos dolores</w:t>
        </w:r>
      </w:ins>
      <w:ins w:id="478" w:author="andres camilo santana bohorquez" w:date="2017-02-17T00:25:00Z">
        <w:r>
          <w:rPr>
            <w:rFonts w:ascii="LM Roman 10" w:hAnsi="LM Roman 10"/>
            <w:sz w:val="24"/>
            <w:szCs w:val="24"/>
          </w:rPr>
          <w:t xml:space="preserve">, ahora solo queda </w:t>
        </w:r>
      </w:ins>
      <w:ins w:id="479" w:author="andres camilo santana bohorquez" w:date="2017-02-17T00:35:00Z">
        <w:r w:rsidR="004B3505">
          <w:rPr>
            <w:rFonts w:ascii="LM Roman 10" w:hAnsi="LM Roman 10"/>
            <w:sz w:val="24"/>
            <w:szCs w:val="24"/>
          </w:rPr>
          <w:t>reforzar</w:t>
        </w:r>
      </w:ins>
      <w:ins w:id="480" w:author="andres camilo santana bohorquez" w:date="2017-02-17T00:25:00Z">
        <w:r w:rsidR="004B3505">
          <w:rPr>
            <w:rFonts w:ascii="LM Roman 10" w:hAnsi="LM Roman 10"/>
            <w:sz w:val="24"/>
            <w:szCs w:val="24"/>
          </w:rPr>
          <w:t xml:space="preserve"> dicha</w:t>
        </w:r>
        <w:r>
          <w:rPr>
            <w:rFonts w:ascii="LM Roman 10" w:hAnsi="LM Roman 10"/>
            <w:sz w:val="24"/>
            <w:szCs w:val="24"/>
          </w:rPr>
          <w:t xml:space="preserve"> </w:t>
        </w:r>
      </w:ins>
      <w:ins w:id="481" w:author="andres camilo santana bohorquez" w:date="2017-02-17T00:35:00Z">
        <w:r w:rsidR="004B3505">
          <w:rPr>
            <w:rFonts w:ascii="LM Roman 10" w:hAnsi="LM Roman 10"/>
            <w:sz w:val="24"/>
            <w:szCs w:val="24"/>
          </w:rPr>
          <w:t xml:space="preserve">idea </w:t>
        </w:r>
      </w:ins>
      <w:ins w:id="482" w:author="andres camilo santana bohorquez" w:date="2017-02-17T00:36:00Z">
        <w:r w:rsidR="004B3505">
          <w:rPr>
            <w:rFonts w:ascii="LM Roman 10" w:hAnsi="LM Roman 10"/>
            <w:sz w:val="24"/>
            <w:szCs w:val="24"/>
          </w:rPr>
          <w:lastRenderedPageBreak/>
          <w:t>mediante</w:t>
        </w:r>
      </w:ins>
      <w:ins w:id="483" w:author="andres camilo santana bohorquez" w:date="2017-02-17T00:25:00Z">
        <w:r>
          <w:rPr>
            <w:rFonts w:ascii="LM Roman 10" w:hAnsi="LM Roman 10"/>
            <w:sz w:val="24"/>
            <w:szCs w:val="24"/>
          </w:rPr>
          <w:t xml:space="preserve"> un modelo de negocios </w:t>
        </w:r>
      </w:ins>
      <w:ins w:id="484" w:author="andres camilo santana bohorquez" w:date="2017-02-17T00:33:00Z">
        <w:r w:rsidR="004B3505">
          <w:rPr>
            <w:rFonts w:ascii="LM Roman 10" w:hAnsi="LM Roman 10"/>
            <w:sz w:val="24"/>
            <w:szCs w:val="24"/>
          </w:rPr>
          <w:t>para generar l</w:t>
        </w:r>
        <w:r>
          <w:rPr>
            <w:rFonts w:ascii="LM Roman 10" w:hAnsi="LM Roman 10"/>
            <w:sz w:val="24"/>
            <w:szCs w:val="24"/>
          </w:rPr>
          <w:t xml:space="preserve">as bases </w:t>
        </w:r>
      </w:ins>
      <w:ins w:id="485" w:author="andres camilo santana bohorquez" w:date="2017-02-17T00:36:00Z">
        <w:r w:rsidR="004B3505">
          <w:rPr>
            <w:rFonts w:ascii="LM Roman 10" w:hAnsi="LM Roman 10"/>
            <w:sz w:val="24"/>
            <w:szCs w:val="24"/>
          </w:rPr>
          <w:t xml:space="preserve">sobre las cuales la idea pueda </w:t>
        </w:r>
      </w:ins>
      <w:ins w:id="486" w:author="andres camilo santana bohorquez" w:date="2017-02-17T00:37:00Z">
        <w:r w:rsidR="004B3505">
          <w:rPr>
            <w:rFonts w:ascii="LM Roman 10" w:hAnsi="LM Roman 10"/>
            <w:sz w:val="24"/>
            <w:szCs w:val="24"/>
          </w:rPr>
          <w:t>ser</w:t>
        </w:r>
      </w:ins>
      <w:ins w:id="487" w:author="andres camilo santana bohorquez" w:date="2017-02-17T00:33:00Z">
        <w:r>
          <w:rPr>
            <w:rFonts w:ascii="LM Roman 10" w:hAnsi="LM Roman 10"/>
            <w:sz w:val="24"/>
            <w:szCs w:val="24"/>
          </w:rPr>
          <w:t xml:space="preserve"> </w:t>
        </w:r>
      </w:ins>
      <w:ins w:id="488" w:author="andres camilo santana bohorquez" w:date="2017-02-17T00:37:00Z">
        <w:r w:rsidR="004B3505">
          <w:rPr>
            <w:rFonts w:ascii="LM Roman 10" w:hAnsi="LM Roman 10"/>
            <w:sz w:val="24"/>
            <w:szCs w:val="24"/>
          </w:rPr>
          <w:t>entregada al</w:t>
        </w:r>
      </w:ins>
      <w:ins w:id="489" w:author="andres camilo santana bohorquez" w:date="2017-02-17T00:33:00Z">
        <w:r>
          <w:rPr>
            <w:rFonts w:ascii="LM Roman 10" w:hAnsi="LM Roman 10"/>
            <w:sz w:val="24"/>
            <w:szCs w:val="24"/>
          </w:rPr>
          <w:t xml:space="preserve"> mercado</w:t>
        </w:r>
      </w:ins>
      <w:ins w:id="490" w:author="andres camilo santana bohorquez" w:date="2017-02-17T00:31:00Z">
        <w:r>
          <w:rPr>
            <w:rFonts w:ascii="LM Roman 10" w:hAnsi="LM Roman 10"/>
            <w:sz w:val="24"/>
            <w:szCs w:val="24"/>
          </w:rPr>
          <w:t>.</w:t>
        </w:r>
      </w:ins>
      <w:ins w:id="491" w:author="andres camilo santana bohorquez" w:date="2017-02-17T00:24:00Z">
        <w:r>
          <w:rPr>
            <w:rFonts w:ascii="LM Roman 10" w:hAnsi="LM Roman 10"/>
            <w:sz w:val="24"/>
            <w:szCs w:val="24"/>
          </w:rPr>
          <w:t xml:space="preserve"> </w:t>
        </w:r>
      </w:ins>
      <w:ins w:id="492" w:author="andres camilo santana bohorquez" w:date="2017-02-17T00:22:00Z">
        <w:r w:rsidR="00BA797B">
          <w:rPr>
            <w:rFonts w:ascii="LM Roman 10" w:hAnsi="LM Roman 10"/>
            <w:sz w:val="24"/>
            <w:szCs w:val="24"/>
          </w:rPr>
          <w:t xml:space="preserve"> </w:t>
        </w:r>
      </w:ins>
    </w:p>
    <w:p w14:paraId="185D5837" w14:textId="3AF02284" w:rsidR="00954203" w:rsidRPr="00567C14" w:rsidDel="00190928" w:rsidRDefault="00954203">
      <w:pPr>
        <w:pStyle w:val="Incontec"/>
        <w:rPr>
          <w:del w:id="493" w:author="andres camilo santana bohorquez" w:date="2017-02-16T15:56:00Z"/>
        </w:rPr>
        <w:pPrChange w:id="494" w:author="andres camilo santana bohorquez" w:date="2017-02-17T00:37:00Z">
          <w:pPr>
            <w:jc w:val="both"/>
          </w:pPr>
        </w:pPrChange>
      </w:pPr>
      <w:del w:id="495" w:author="andres camilo santana bohorquez" w:date="2017-02-16T16:05:00Z">
        <w:r w:rsidRPr="00190928" w:rsidDel="004C1700">
          <w:rPr>
            <w:rPrChange w:id="496" w:author="andres camilo santana bohorquez" w:date="2017-02-16T15:57:00Z">
              <w:rPr>
                <w:rFonts w:ascii="LM Roman 10" w:hAnsi="LM Roman 10"/>
                <w:sz w:val="24"/>
                <w:szCs w:val="24"/>
              </w:rPr>
            </w:rPrChange>
          </w:rPr>
          <w:delText>Vitaminas</w:delText>
        </w:r>
        <w:r w:rsidRPr="00567C14" w:rsidDel="004C1700">
          <w:delText>:</w:delText>
        </w:r>
      </w:del>
    </w:p>
    <w:p w14:paraId="0C96B3D9" w14:textId="77777777" w:rsidR="00064966" w:rsidRPr="00567C14" w:rsidDel="00190928" w:rsidRDefault="00064966">
      <w:pPr>
        <w:pStyle w:val="Incontec"/>
        <w:rPr>
          <w:del w:id="497" w:author="andres camilo santana bohorquez" w:date="2017-02-16T15:56:00Z"/>
        </w:rPr>
        <w:pPrChange w:id="498" w:author="andres camilo santana bohorquez" w:date="2017-02-17T00:37:00Z">
          <w:pPr>
            <w:jc w:val="both"/>
          </w:pPr>
        </w:pPrChange>
      </w:pPr>
    </w:p>
    <w:p w14:paraId="0C7E3D37" w14:textId="2A9DC320" w:rsidR="00064966" w:rsidRPr="00190928" w:rsidDel="00190928" w:rsidRDefault="00064966">
      <w:pPr>
        <w:pStyle w:val="Incontec"/>
        <w:rPr>
          <w:del w:id="499" w:author="andres camilo santana bohorquez" w:date="2017-02-16T15:57:00Z"/>
          <w:rPrChange w:id="500" w:author="andres camilo santana bohorquez" w:date="2017-02-16T15:56:00Z">
            <w:rPr>
              <w:del w:id="501" w:author="andres camilo santana bohorquez" w:date="2017-02-16T15:57:00Z"/>
            </w:rPr>
          </w:rPrChange>
        </w:rPr>
        <w:pPrChange w:id="502" w:author="andres camilo santana bohorquez" w:date="2017-02-17T00:37:00Z">
          <w:pPr>
            <w:pStyle w:val="Prrafodelista"/>
            <w:numPr>
              <w:numId w:val="11"/>
            </w:numPr>
            <w:ind w:hanging="360"/>
            <w:jc w:val="both"/>
          </w:pPr>
        </w:pPrChange>
      </w:pPr>
      <w:del w:id="503" w:author="andres camilo santana bohorquez" w:date="2017-02-16T15:58:00Z">
        <w:r w:rsidRPr="00190928" w:rsidDel="00190928">
          <w:rPr>
            <w:rPrChange w:id="504" w:author="andres camilo santana bohorquez" w:date="2017-02-16T15:56:00Z">
              <w:rPr/>
            </w:rPrChange>
          </w:rPr>
          <w:delText>Bajos Costos</w:delText>
        </w:r>
      </w:del>
    </w:p>
    <w:p w14:paraId="70BB268E" w14:textId="75B513C1" w:rsidR="00064966" w:rsidDel="00190928" w:rsidRDefault="00567C14">
      <w:pPr>
        <w:pStyle w:val="Incontec"/>
        <w:rPr>
          <w:del w:id="505" w:author="andres camilo santana bohorquez" w:date="2017-02-16T15:57:00Z"/>
        </w:rPr>
        <w:pPrChange w:id="506" w:author="andres camilo santana bohorquez" w:date="2017-02-17T00:37:00Z">
          <w:pPr>
            <w:pStyle w:val="Prrafodelista"/>
            <w:numPr>
              <w:numId w:val="11"/>
            </w:numPr>
            <w:ind w:hanging="360"/>
            <w:jc w:val="both"/>
          </w:pPr>
        </w:pPrChange>
      </w:pPr>
      <w:del w:id="507" w:author="andres camilo santana bohorquez" w:date="2017-02-16T16:05:00Z">
        <w:r w:rsidDel="004C1700">
          <w:delText>Ver una mejora significativa en el proceso educativo de sus hijos.</w:delText>
        </w:r>
      </w:del>
    </w:p>
    <w:p w14:paraId="6F830E28" w14:textId="5F94C99E" w:rsidR="00BF145A" w:rsidRPr="00567C14" w:rsidDel="004C1700" w:rsidRDefault="00BF145A">
      <w:pPr>
        <w:pStyle w:val="Incontec"/>
        <w:rPr>
          <w:del w:id="508" w:author="andres camilo santana bohorquez" w:date="2017-02-16T16:05:00Z"/>
        </w:rPr>
        <w:pPrChange w:id="509" w:author="andres camilo santana bohorquez" w:date="2017-02-17T00:37:00Z">
          <w:pPr>
            <w:pStyle w:val="Prrafodelista"/>
            <w:numPr>
              <w:numId w:val="11"/>
            </w:numPr>
            <w:ind w:hanging="360"/>
            <w:jc w:val="both"/>
          </w:pPr>
        </w:pPrChange>
      </w:pPr>
      <w:del w:id="510" w:author="andres camilo santana bohorquez" w:date="2017-02-16T16:05:00Z">
        <w:r w:rsidDel="004C1700">
          <w:delText>Uso de las herramientas en cualquier lugar y momento.</w:delText>
        </w:r>
      </w:del>
    </w:p>
    <w:p w14:paraId="601A3660" w14:textId="77777777" w:rsidR="009C7C60" w:rsidRPr="002314C9" w:rsidRDefault="009C7C60">
      <w:pPr>
        <w:pStyle w:val="Incontec"/>
        <w:pPrChange w:id="511" w:author="andres camilo santana bohorquez" w:date="2017-02-17T00:37:00Z">
          <w:pPr/>
        </w:pPrChange>
      </w:pPr>
    </w:p>
    <w:p w14:paraId="65F4B8E8" w14:textId="749C1E29" w:rsidR="00D2157C" w:rsidRPr="009C7C60" w:rsidRDefault="009C7C60" w:rsidP="00B43D6F">
      <w:pPr>
        <w:pStyle w:val="Incontec"/>
        <w:numPr>
          <w:ilvl w:val="1"/>
          <w:numId w:val="1"/>
        </w:numPr>
        <w:outlineLvl w:val="1"/>
        <w:rPr>
          <w:sz w:val="28"/>
        </w:rPr>
      </w:pPr>
      <w:bookmarkStart w:id="512" w:name="_Toc475092700"/>
      <w:r w:rsidRPr="009C7C60">
        <w:rPr>
          <w:sz w:val="28"/>
        </w:rPr>
        <w:t>DESCRIPCIÓN Y FUNCIONAMIENTO DEL MODELO DE NEGOCIOS</w:t>
      </w:r>
      <w:bookmarkEnd w:id="512"/>
    </w:p>
    <w:p w14:paraId="0DFC52DE" w14:textId="77777777" w:rsidR="00D2157C" w:rsidRPr="000D1054" w:rsidRDefault="00D2157C" w:rsidP="009C7C60">
      <w:pPr>
        <w:pStyle w:val="Incontec"/>
      </w:pPr>
    </w:p>
    <w:p w14:paraId="2403CC9E" w14:textId="4C0B44AA"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ins w:id="513" w:author="andres camilo santana bohorquez" w:date="2017-02-15T00:01:00Z">
        <w:r w:rsidR="005C59AD">
          <w:t xml:space="preserve">uso de una historia que describirá el modelo a grandes rasgos para luego describir dicho </w:t>
        </w:r>
      </w:ins>
      <w:r w:rsidR="00954203" w:rsidRPr="00011C81">
        <w:t xml:space="preserve">modelo </w:t>
      </w:r>
      <w:ins w:id="514" w:author="andres camilo santana bohorquez" w:date="2017-02-15T00:02:00Z">
        <w:r w:rsidR="005C59AD">
          <w:t xml:space="preserve">detalladamente </w:t>
        </w:r>
      </w:ins>
      <w:r w:rsidR="00954203" w:rsidRPr="00011C81">
        <w:t>bajo la teoría de los nueve módulos descritos por Osterwalder y Pigneur en su libro Business Model Generation</w:t>
      </w:r>
      <w:del w:id="515" w:author="andres camilo santana bohorquez" w:date="2017-02-15T00:02:00Z">
        <w:r w:rsidR="00954203" w:rsidDel="005C59AD">
          <w:delText xml:space="preserve"> </w:delText>
        </w:r>
        <w:r w:rsidR="00F4240F" w:rsidDel="005C59AD">
          <w:delText>con lo cual mediante una historia el lector podrá darse una idea de cómo funciona el modelo para dar paso a explicar detalladamente cada módulo</w:delText>
        </w:r>
      </w:del>
      <w:r w:rsidR="00F4240F">
        <w:t>.</w:t>
      </w:r>
      <w:r w:rsidR="00954203">
        <w:t xml:space="preserve"> </w:t>
      </w:r>
    </w:p>
    <w:p w14:paraId="243DFB37" w14:textId="77777777" w:rsidR="009C7C60" w:rsidRDefault="009C7C60">
      <w:pPr>
        <w:pStyle w:val="Incontec"/>
        <w:rPr>
          <w:ins w:id="516" w:author="andres camilo santana bohorquez" w:date="2017-02-17T00:38:00Z"/>
        </w:rPr>
        <w:pPrChange w:id="517" w:author="andres camilo santana bohorquez" w:date="2017-02-17T00:37:00Z">
          <w:pPr/>
        </w:pPrChange>
      </w:pPr>
    </w:p>
    <w:p w14:paraId="6530AA2C" w14:textId="77777777" w:rsidR="00DE4099" w:rsidRPr="00DE4099" w:rsidRDefault="00DE4099">
      <w:pPr>
        <w:pStyle w:val="Incontec"/>
        <w:rPr>
          <w:rPrChange w:id="518" w:author="andres camilo santana bohorquez" w:date="2017-02-17T00:38:00Z">
            <w:rPr/>
          </w:rPrChange>
        </w:rPr>
        <w:pPrChange w:id="519" w:author="andres camilo santana bohorquez" w:date="2017-02-17T00:38:00Z">
          <w:pPr/>
        </w:pPrChange>
      </w:pPr>
    </w:p>
    <w:p w14:paraId="5AE80EF1" w14:textId="77777777" w:rsidR="00F4240F" w:rsidRPr="009C7C60" w:rsidRDefault="00F4240F" w:rsidP="00F4240F">
      <w:pPr>
        <w:pStyle w:val="Incontec"/>
      </w:pPr>
      <w:r w:rsidRPr="009A197C">
        <w:rPr>
          <w:b/>
        </w:rPr>
        <w:t>Ejemplo de funcionamiento del modelo de negocio</w:t>
      </w:r>
      <w:r w:rsidRPr="009C7C60">
        <w:t>:</w:t>
      </w:r>
    </w:p>
    <w:p w14:paraId="13920DFE" w14:textId="77777777" w:rsidR="00F4240F" w:rsidRDefault="00F4240F" w:rsidP="00F4240F">
      <w:pPr>
        <w:pStyle w:val="Incontec"/>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lastRenderedPageBreak/>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7EDF9E91" w14:textId="77777777" w:rsidR="00F4240F" w:rsidRPr="000D1054" w:rsidRDefault="00F4240F" w:rsidP="00F4240F">
      <w:pPr>
        <w:pStyle w:val="Incontec"/>
      </w:pP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rPr>
          <w:ins w:id="520" w:author="andres camilo santana bohorquez" w:date="2017-02-15T05:51:00Z"/>
        </w:rPr>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ins w:id="521" w:author="andres camilo santana bohorquez" w:date="2017-02-15T05:51:00Z">
        <w:r w:rsidR="001A5ABB">
          <w:t>.</w:t>
        </w:r>
      </w:ins>
    </w:p>
    <w:p w14:paraId="3287CD2E" w14:textId="27005F7C" w:rsidR="00F4240F" w:rsidDel="001A5ABB" w:rsidRDefault="001A5ABB" w:rsidP="00F4240F">
      <w:pPr>
        <w:pStyle w:val="Incontec"/>
        <w:rPr>
          <w:del w:id="522" w:author="andres camilo santana bohorquez" w:date="2017-02-15T05:54:00Z"/>
        </w:rPr>
      </w:pPr>
      <w:ins w:id="523" w:author="andres camilo santana bohorquez" w:date="2017-02-15T05:51:00Z">
        <w:r>
          <w:lastRenderedPageBreak/>
          <w:t xml:space="preserve">Durante los últimos 6 meses cada </w:t>
        </w:r>
      </w:ins>
      <w:ins w:id="524" w:author="andres camilo santana bohorquez" w:date="2017-02-15T05:54:00Z">
        <w:r>
          <w:t>día</w:t>
        </w:r>
      </w:ins>
      <w:ins w:id="525" w:author="andres camilo santana bohorquez" w:date="2017-02-15T05:51:00Z">
        <w:r>
          <w:t xml:space="preserve"> para diego significa un nuevo reto, un reto enfocado en ofrecer una </w:t>
        </w:r>
      </w:ins>
      <w:ins w:id="526" w:author="andres camilo santana bohorquez" w:date="2017-02-15T05:52:00Z">
        <w:r>
          <w:t>aplicación</w:t>
        </w:r>
      </w:ins>
      <w:ins w:id="527" w:author="andres camilo santana bohorquez" w:date="2017-02-15T05:51:00Z">
        <w:r>
          <w:t xml:space="preserve"> </w:t>
        </w:r>
      </w:ins>
      <w:ins w:id="528" w:author="andres camilo santana bohorquez" w:date="2017-02-15T05:52:00Z">
        <w:r>
          <w:t xml:space="preserve">que cumpla con las necesidades de sus clientes, </w:t>
        </w:r>
      </w:ins>
      <w:ins w:id="529" w:author="andres camilo santana bohorquez" w:date="2017-02-15T05:54:00Z">
        <w:r>
          <w:t>cada día Diego</w:t>
        </w:r>
      </w:ins>
      <w:del w:id="530" w:author="andres camilo santana bohorquez" w:date="2017-02-15T05:51:00Z">
        <w:r w:rsidR="00F4240F" w:rsidDel="001A5ABB">
          <w:delText xml:space="preserve">, </w:delText>
        </w:r>
      </w:del>
    </w:p>
    <w:p w14:paraId="1ED73095" w14:textId="3F8FB557" w:rsidR="00F4240F" w:rsidRPr="00102649" w:rsidRDefault="00F4240F" w:rsidP="00F4240F">
      <w:pPr>
        <w:pStyle w:val="Incontec"/>
      </w:pPr>
      <w:del w:id="531" w:author="andres camilo santana bohorquez" w:date="2017-02-15T05:54:00Z">
        <w:r w:rsidDel="001A5ABB">
          <w:delText>Diego</w:delText>
        </w:r>
      </w:del>
      <w:ins w:id="532" w:author="andres camilo santana bohorquez" w:date="2017-02-15T05:54:00Z">
        <w:r w:rsidR="001A5ABB">
          <w:t xml:space="preserve"> </w:t>
        </w:r>
      </w:ins>
      <w:del w:id="533" w:author="andres camilo santana bohorquez" w:date="2017-02-15T05:54:00Z">
        <w:r w:rsidDel="001A5ABB">
          <w:delText xml:space="preserve"> busca</w:delText>
        </w:r>
      </w:del>
      <w:ins w:id="534" w:author="andres camilo santana bohorquez" w:date="2017-02-15T05:55:00Z">
        <w:r w:rsidR="001A5ABB">
          <w:t>Busca</w:t>
        </w:r>
      </w:ins>
      <w:r>
        <w:t xml:space="preserve"> </w:t>
      </w:r>
      <w:ins w:id="535" w:author="andres camilo santana bohorquez" w:date="2017-02-15T05:54:00Z">
        <w:r w:rsidR="001A5ABB">
          <w:t xml:space="preserve">el </w:t>
        </w:r>
      </w:ins>
      <w:r>
        <w:t>apoyo de entidades gubernamentales o privadas con el fin de que ese proyecto llegue a cada rincón del país</w:t>
      </w:r>
      <w:ins w:id="536" w:author="andres camilo santana bohorquez" w:date="2017-02-15T05:55:00Z">
        <w:r w:rsidR="001A5ABB">
          <w:t xml:space="preserve">, cada </w:t>
        </w:r>
      </w:ins>
      <w:ins w:id="537" w:author="andres camilo santana bohorquez" w:date="2017-02-15T05:56:00Z">
        <w:r w:rsidR="001A5ABB">
          <w:t>día</w:t>
        </w:r>
      </w:ins>
      <w:ins w:id="538" w:author="andres camilo santana bohorquez" w:date="2017-02-15T05:55:00Z">
        <w:r w:rsidR="001A5ABB">
          <w:t xml:space="preserve"> se sienta con su compañero de desarrollo buscando mejorar el producto final con el cual pretenden incursionar en el mercado de aplicaciones para personas con limitaciones cognitivas. </w:t>
        </w:r>
      </w:ins>
      <w:del w:id="539" w:author="andres camilo santana bohorquez" w:date="2017-02-15T05:55:00Z">
        <w:r w:rsidDel="001A5ABB">
          <w:delText>.</w:delText>
        </w:r>
      </w:del>
    </w:p>
    <w:p w14:paraId="05A6611B" w14:textId="77777777" w:rsidR="00F4240F" w:rsidRPr="009C7C60" w:rsidRDefault="00F4240F">
      <w:pPr>
        <w:pStyle w:val="Incontec"/>
        <w:pPrChange w:id="540" w:author="andres camilo santana bohorquez" w:date="2017-02-15T05:58:00Z">
          <w:pPr/>
        </w:pPrChange>
      </w:pPr>
    </w:p>
    <w:p w14:paraId="2B539F9F" w14:textId="70A4D6A6" w:rsidR="00D2157C" w:rsidRDefault="00D2157C" w:rsidP="009E670E">
      <w:pPr>
        <w:pStyle w:val="Incontec"/>
        <w:numPr>
          <w:ilvl w:val="2"/>
          <w:numId w:val="1"/>
        </w:numPr>
        <w:outlineLvl w:val="2"/>
        <w:rPr>
          <w:ins w:id="541" w:author="andres camilo santana bohorquez" w:date="2017-02-17T00:39:00Z"/>
          <w:rFonts w:cs="Times New Roman"/>
          <w:color w:val="auto"/>
          <w:lang w:val="es-ES" w:eastAsia="es-ES"/>
        </w:rPr>
      </w:pPr>
      <w:bookmarkStart w:id="542" w:name="_Toc475092701"/>
      <w:r w:rsidRPr="00102649">
        <w:rPr>
          <w:rFonts w:cs="Times New Roman"/>
          <w:color w:val="auto"/>
          <w:lang w:val="es-ES" w:eastAsia="es-ES"/>
        </w:rPr>
        <w:t>Modelo Canvas</w:t>
      </w:r>
      <w:r w:rsidR="009C7C60">
        <w:rPr>
          <w:rFonts w:cs="Times New Roman"/>
          <w:color w:val="auto"/>
          <w:lang w:val="es-ES" w:eastAsia="es-ES"/>
        </w:rPr>
        <w:t>.</w:t>
      </w:r>
      <w:bookmarkEnd w:id="542"/>
    </w:p>
    <w:p w14:paraId="04F0DA8F" w14:textId="77777777" w:rsidR="00DE4099" w:rsidRPr="00DE4099" w:rsidRDefault="00DE4099">
      <w:pPr>
        <w:pStyle w:val="Incontec"/>
        <w:rPr>
          <w:lang w:val="es-ES" w:eastAsia="es-ES"/>
          <w:rPrChange w:id="543" w:author="andres camilo santana bohorquez" w:date="2017-02-17T00:39:00Z">
            <w:rPr>
              <w:rFonts w:cs="Times New Roman"/>
              <w:color w:val="auto"/>
              <w:lang w:val="es-ES" w:eastAsia="es-ES"/>
            </w:rPr>
          </w:rPrChange>
        </w:rPr>
        <w:pPrChange w:id="544" w:author="andres camilo santana bohorquez" w:date="2017-02-17T00:39:00Z">
          <w:pPr>
            <w:pStyle w:val="Incontec"/>
            <w:numPr>
              <w:ilvl w:val="2"/>
              <w:numId w:val="1"/>
            </w:numPr>
            <w:ind w:left="1080" w:hanging="720"/>
            <w:outlineLvl w:val="2"/>
          </w:pPr>
        </w:pPrChange>
      </w:pPr>
    </w:p>
    <w:p w14:paraId="4AAB6711" w14:textId="79BF7BD2" w:rsidR="00D2157C" w:rsidRPr="00102649"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ins w:id="545" w:author="andres camilo santana bohorquez" w:date="2017-02-16T16:06:00Z">
        <w:r w:rsidR="004C1700">
          <w:rPr>
            <w:rFonts w:cs="Times New Roman"/>
          </w:rPr>
          <w:t xml:space="preserve"> </w:t>
        </w:r>
      </w:ins>
      <w:r w:rsidR="008E0058">
        <w:rPr>
          <w:rFonts w:cs="Times New Roman"/>
        </w:rPr>
        <w:t xml:space="preserve"> </w:t>
      </w:r>
      <w:customXmlInsRangeStart w:id="546" w:author="andres camilo santana bohorquez" w:date="2017-02-17T00:04:00Z"/>
      <w:sdt>
        <w:sdtPr>
          <w:rPr>
            <w:rFonts w:cs="Times New Roman"/>
          </w:rPr>
          <w:id w:val="-70038017"/>
          <w:citation/>
        </w:sdtPr>
        <w:sdtContent>
          <w:customXmlInsRangeEnd w:id="546"/>
          <w:ins w:id="547" w:author="andres camilo santana bohorquez" w:date="2017-02-17T00:04:00Z">
            <w:r w:rsidR="00BA20EE">
              <w:rPr>
                <w:rFonts w:cs="Times New Roman"/>
              </w:rPr>
              <w:fldChar w:fldCharType="begin"/>
            </w:r>
            <w:r w:rsidR="00BA20EE">
              <w:rPr>
                <w:rFonts w:cs="Times New Roman"/>
                <w:lang w:val="es-ES"/>
              </w:rPr>
              <w:instrText xml:space="preserve"> CITATION Ale \l 3082 </w:instrText>
            </w:r>
          </w:ins>
          <w:r w:rsidR="00BA20EE">
            <w:rPr>
              <w:rFonts w:cs="Times New Roman"/>
            </w:rPr>
            <w:fldChar w:fldCharType="separate"/>
          </w:r>
          <w:r w:rsidR="000F0B8C" w:rsidRPr="000F0B8C">
            <w:rPr>
              <w:rFonts w:cs="Times New Roman"/>
              <w:noProof/>
              <w:lang w:val="es-ES"/>
            </w:rPr>
            <w:t>(7)</w:t>
          </w:r>
          <w:ins w:id="548" w:author="andres camilo santana bohorquez" w:date="2017-02-17T00:04:00Z">
            <w:r w:rsidR="00BA20EE">
              <w:rPr>
                <w:rFonts w:cs="Times New Roman"/>
              </w:rPr>
              <w:fldChar w:fldCharType="end"/>
            </w:r>
          </w:ins>
          <w:customXmlInsRangeStart w:id="549" w:author="andres camilo santana bohorquez" w:date="2017-02-17T00:04:00Z"/>
        </w:sdtContent>
      </w:sdt>
      <w:customXmlInsRangeEnd w:id="549"/>
      <w:ins w:id="550" w:author="andres camilo santana bohorquez" w:date="2017-02-16T16:14:00Z">
        <w:r w:rsidR="009F7264">
          <w:rPr>
            <w:rFonts w:cs="Times New Roman"/>
          </w:rPr>
          <w:t xml:space="preserve"> </w:t>
        </w:r>
      </w:ins>
      <w:del w:id="551" w:author="andres camilo santana bohorquez" w:date="2017-02-16T16:07:00Z">
        <w:r w:rsidR="008E0058" w:rsidDel="004C1700">
          <w:rPr>
            <w:rFonts w:cs="Times New Roman"/>
          </w:rPr>
          <w:delText>(Figura 4-2</w:delText>
        </w:r>
        <w:r w:rsidR="00D2157C" w:rsidRPr="00102649" w:rsidDel="004C1700">
          <w:rPr>
            <w:rFonts w:cs="Times New Roman"/>
          </w:rPr>
          <w:delText xml:space="preserve">) </w:delText>
        </w:r>
      </w:del>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del w:id="552" w:author="andres camilo santana bohorquez" w:date="2017-02-16T16:14:00Z">
        <w:r w:rsidR="008E0058" w:rsidDel="009F7264">
          <w:rPr>
            <w:rFonts w:cs="Times New Roman"/>
          </w:rPr>
          <w:delText>3</w:delText>
        </w:r>
        <w:r w:rsidR="00D2157C" w:rsidRPr="00102649" w:rsidDel="009F7264">
          <w:rPr>
            <w:rFonts w:cs="Times New Roman"/>
          </w:rPr>
          <w:delText xml:space="preserve"> </w:delText>
        </w:r>
      </w:del>
      <w:ins w:id="553" w:author="andres camilo santana bohorquez" w:date="2017-02-16T16:14:00Z">
        <w:r w:rsidR="009F7264">
          <w:rPr>
            <w:rFonts w:cs="Times New Roman"/>
          </w:rPr>
          <w:t>2</w:t>
        </w:r>
        <w:r w:rsidR="009F7264" w:rsidRPr="00102649">
          <w:rPr>
            <w:rFonts w:cs="Times New Roman"/>
          </w:rPr>
          <w:t xml:space="preserve"> </w:t>
        </w:r>
      </w:ins>
      <w:r w:rsidR="00D2157C" w:rsidRPr="00102649">
        <w:rPr>
          <w:rFonts w:cs="Times New Roman"/>
        </w:rPr>
        <w:t>se hace una representación gráfica de</w:t>
      </w:r>
      <w:ins w:id="554" w:author="andres camilo santana bohorquez" w:date="2017-02-16T16:15:00Z">
        <w:r w:rsidR="00CA31F2">
          <w:rPr>
            <w:rFonts w:cs="Times New Roman"/>
          </w:rPr>
          <w:t>l</w:t>
        </w:r>
      </w:ins>
      <w:r w:rsidR="00D2157C" w:rsidRPr="00102649">
        <w:rPr>
          <w:rFonts w:cs="Times New Roman"/>
        </w:rPr>
        <w:t xml:space="preserve"> </w:t>
      </w:r>
      <w:del w:id="555" w:author="andres camilo santana bohorquez" w:date="2017-02-16T16:15:00Z">
        <w:r w:rsidR="00D2157C" w:rsidRPr="00102649" w:rsidDel="00CA31F2">
          <w:rPr>
            <w:rFonts w:cs="Times New Roman"/>
          </w:rPr>
          <w:delText xml:space="preserve">nuestro </w:delText>
        </w:r>
      </w:del>
      <w:r w:rsidR="00D2157C" w:rsidRPr="00102649">
        <w:rPr>
          <w:rFonts w:cs="Times New Roman"/>
        </w:rPr>
        <w:t>Modelo de Negocio a desarrollar.</w:t>
      </w:r>
    </w:p>
    <w:p w14:paraId="03A76C4C" w14:textId="77777777" w:rsidR="009F7264" w:rsidRDefault="009F7264" w:rsidP="009F7264">
      <w:pPr>
        <w:rPr>
          <w:ins w:id="556" w:author="andres camilo santana bohorquez" w:date="2017-02-16T16:15:00Z"/>
          <w:rFonts w:ascii="LM Roman 10" w:hAnsi="LM Roman 10"/>
          <w:sz w:val="24"/>
        </w:rPr>
      </w:pPr>
    </w:p>
    <w:p w14:paraId="5BB8AC38" w14:textId="77777777" w:rsidR="00CA31F2" w:rsidRDefault="00CA31F2" w:rsidP="009F7264">
      <w:pPr>
        <w:rPr>
          <w:ins w:id="557" w:author="andres camilo santana bohorquez" w:date="2017-02-16T16:14:00Z"/>
          <w:rFonts w:ascii="LM Roman 10" w:hAnsi="LM Roman 10"/>
          <w:sz w:val="24"/>
        </w:rPr>
      </w:pPr>
    </w:p>
    <w:p w14:paraId="48F2533C" w14:textId="77777777" w:rsidR="009F7264" w:rsidRPr="00D76863" w:rsidRDefault="009F7264" w:rsidP="009F7264">
      <w:pPr>
        <w:rPr>
          <w:ins w:id="558" w:author="andres camilo santana bohorquez" w:date="2017-02-16T16:14:00Z"/>
          <w:rFonts w:ascii="LM Roman 10" w:hAnsi="LM Roman 10"/>
          <w:sz w:val="24"/>
        </w:rPr>
      </w:pPr>
      <w:ins w:id="559" w:author="andres camilo santana bohorquez" w:date="2017-02-16T16:14:00Z">
        <w:r>
          <w:rPr>
            <w:noProof/>
            <w:lang w:val="es-ES" w:eastAsia="es-ES"/>
          </w:rPr>
          <w:lastRenderedPageBreak/>
          <w:drawing>
            <wp:inline distT="0" distB="0" distL="0" distR="0" wp14:anchorId="4B65DAEE" wp14:editId="1D8CAB70">
              <wp:extent cx="7549562" cy="5200468"/>
              <wp:effectExtent l="0" t="6350" r="698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7556515" cy="5205257"/>
                      </a:xfrm>
                      <a:prstGeom prst="rect">
                        <a:avLst/>
                      </a:prstGeom>
                    </pic:spPr>
                  </pic:pic>
                </a:graphicData>
              </a:graphic>
            </wp:inline>
          </w:drawing>
        </w:r>
      </w:ins>
    </w:p>
    <w:p w14:paraId="13700469" w14:textId="77777777" w:rsidR="009F7264" w:rsidRPr="0047214F" w:rsidRDefault="009F7264" w:rsidP="009F7264">
      <w:pPr>
        <w:rPr>
          <w:ins w:id="560" w:author="andres camilo santana bohorquez" w:date="2017-02-16T16:14:00Z"/>
          <w:rFonts w:ascii="LM Roman 10" w:hAnsi="LM Roman 10"/>
        </w:rPr>
      </w:pPr>
      <w:ins w:id="561" w:author="andres camilo santana bohorquez" w:date="2017-02-16T16:14:00Z">
        <w:r w:rsidRPr="0047214F">
          <w:rPr>
            <w:rFonts w:ascii="LM Roman 10" w:hAnsi="LM Roman 10"/>
            <w:b/>
            <w:i/>
          </w:rPr>
          <w:t>Figura 4-</w:t>
        </w:r>
        <w:r>
          <w:rPr>
            <w:rFonts w:ascii="LM Roman 10" w:hAnsi="LM Roman 10"/>
            <w:b/>
            <w:i/>
          </w:rPr>
          <w:t>2</w:t>
        </w:r>
        <w:r w:rsidRPr="000A0072">
          <w:rPr>
            <w:rFonts w:ascii="LM Roman 10" w:hAnsi="LM Roman 10"/>
            <w:i/>
          </w:rPr>
          <w:t xml:space="preserve">. </w:t>
        </w:r>
        <w:r w:rsidRPr="0047214F">
          <w:rPr>
            <w:rFonts w:ascii="LM Roman 10" w:hAnsi="LM Roman 10"/>
          </w:rPr>
          <w:t>Modelo Canvas Aplicación Eko. Fuente: Autores</w:t>
        </w:r>
      </w:ins>
    </w:p>
    <w:p w14:paraId="2C9DDCEE" w14:textId="5082F799" w:rsidR="00D2157C" w:rsidRPr="00102649" w:rsidRDefault="00DE4099" w:rsidP="00D2157C">
      <w:pPr>
        <w:pStyle w:val="Incontec"/>
        <w:rPr>
          <w:rFonts w:cs="Times New Roman"/>
        </w:rPr>
      </w:pPr>
      <w:ins w:id="562" w:author="andres camilo santana bohorquez" w:date="2017-02-17T00:40:00Z">
        <w:r>
          <w:rPr>
            <w:rFonts w:cs="Times New Roman"/>
          </w:rPr>
          <w:lastRenderedPageBreak/>
          <w:t>A continuación</w:t>
        </w:r>
      </w:ins>
      <w:ins w:id="563" w:author="andres camilo santana bohorquez" w:date="2017-02-17T00:39:00Z">
        <w:r>
          <w:rPr>
            <w:rFonts w:cs="Times New Roman"/>
          </w:rPr>
          <w:t xml:space="preserve"> se </w:t>
        </w:r>
      </w:ins>
      <w:ins w:id="564" w:author="andres camilo santana bohorquez" w:date="2017-02-17T00:40:00Z">
        <w:r>
          <w:rPr>
            <w:rFonts w:cs="Times New Roman"/>
          </w:rPr>
          <w:t>describirán</w:t>
        </w:r>
      </w:ins>
      <w:ins w:id="565" w:author="andres camilo santana bohorquez" w:date="2017-02-17T00:39:00Z">
        <w:r>
          <w:rPr>
            <w:rFonts w:cs="Times New Roman"/>
          </w:rPr>
          <w:t xml:space="preserve"> los nueve </w:t>
        </w:r>
      </w:ins>
      <w:ins w:id="566" w:author="andres camilo santana bohorquez" w:date="2017-02-17T00:40:00Z">
        <w:r>
          <w:rPr>
            <w:rFonts w:cs="Times New Roman"/>
          </w:rPr>
          <w:t>módulos del modelo</w:t>
        </w:r>
      </w:ins>
      <w:ins w:id="567" w:author="andres camilo santana bohorquez" w:date="2017-02-17T00:39:00Z">
        <w:r>
          <w:rPr>
            <w:rFonts w:cs="Times New Roman"/>
          </w:rPr>
          <w:t xml:space="preserve"> </w:t>
        </w:r>
      </w:ins>
      <w:ins w:id="568" w:author="andres camilo santana bohorquez" w:date="2017-02-17T00:42:00Z">
        <w:r>
          <w:rPr>
            <w:rFonts w:cs="Times New Roman"/>
          </w:rPr>
          <w:t xml:space="preserve">descritos como los </w:t>
        </w:r>
      </w:ins>
      <w:ins w:id="569" w:author="andres camilo santana bohorquez" w:date="2017-02-17T00:43:00Z">
        <w:r>
          <w:rPr>
            <w:rFonts w:cs="Times New Roman"/>
          </w:rPr>
          <w:t xml:space="preserve">pasos clave </w:t>
        </w:r>
      </w:ins>
      <w:ins w:id="570" w:author="andres camilo santana bohorquez" w:date="2017-02-17T00:45:00Z">
        <w:r w:rsidR="00C427FE">
          <w:rPr>
            <w:rFonts w:cs="Times New Roman"/>
          </w:rPr>
          <w:t xml:space="preserve">que una empresa debería seguir </w:t>
        </w:r>
      </w:ins>
      <w:ins w:id="571" w:author="andres camilo santana bohorquez" w:date="2017-02-17T00:43:00Z">
        <w:r w:rsidR="00C427FE">
          <w:rPr>
            <w:rFonts w:cs="Times New Roman"/>
          </w:rPr>
          <w:t xml:space="preserve">para </w:t>
        </w:r>
      </w:ins>
      <w:ins w:id="572" w:author="andres camilo santana bohorquez" w:date="2017-02-17T00:45:00Z">
        <w:r w:rsidR="00C427FE" w:rsidRPr="00C427FE">
          <w:rPr>
            <w:rFonts w:cs="Times New Roman"/>
          </w:rPr>
          <w:t>proporciona</w:t>
        </w:r>
        <w:r w:rsidR="00C427FE">
          <w:rPr>
            <w:rFonts w:cs="Times New Roman"/>
          </w:rPr>
          <w:t>r</w:t>
        </w:r>
        <w:r w:rsidR="00C427FE" w:rsidRPr="00C427FE">
          <w:rPr>
            <w:rFonts w:cs="Times New Roman"/>
          </w:rPr>
          <w:t xml:space="preserve"> y capta</w:t>
        </w:r>
        <w:r w:rsidR="00C427FE">
          <w:rPr>
            <w:rFonts w:cs="Times New Roman"/>
          </w:rPr>
          <w:t>r</w:t>
        </w:r>
        <w:r w:rsidR="00C427FE" w:rsidRPr="00C427FE">
          <w:rPr>
            <w:rFonts w:cs="Times New Roman"/>
          </w:rPr>
          <w:t xml:space="preserve"> valor</w:t>
        </w:r>
        <w:r w:rsidR="00C427FE">
          <w:rPr>
            <w:rFonts w:cs="Times New Roman"/>
          </w:rPr>
          <w:t>.</w:t>
        </w:r>
      </w:ins>
    </w:p>
    <w:p w14:paraId="3F316390" w14:textId="6815321A" w:rsidR="00D2157C" w:rsidRPr="00102649" w:rsidDel="009F7264" w:rsidRDefault="00D2157C" w:rsidP="00D2157C">
      <w:pPr>
        <w:pStyle w:val="Incontec"/>
        <w:rPr>
          <w:del w:id="573" w:author="andres camilo santana bohorquez" w:date="2017-02-16T16:15:00Z"/>
          <w:rFonts w:cs="Times New Roman"/>
        </w:rPr>
      </w:pPr>
      <w:del w:id="574" w:author="andres camilo santana bohorquez" w:date="2017-02-16T16:06:00Z">
        <w:r w:rsidRPr="00102649" w:rsidDel="004C1700">
          <w:rPr>
            <w:rFonts w:cs="Times New Roman"/>
            <w:noProof/>
            <w:lang w:val="es-ES" w:eastAsia="es-ES"/>
            <w:rPrChange w:id="575" w:author="Unknown">
              <w:rPr>
                <w:noProof/>
                <w:lang w:val="es-ES" w:eastAsia="es-ES"/>
              </w:rPr>
            </w:rPrChange>
          </w:rPr>
          <w:drawing>
            <wp:inline distT="0" distB="0" distL="0" distR="0" wp14:anchorId="2677B6E5" wp14:editId="150C31E0">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del>
    </w:p>
    <w:p w14:paraId="033F40EC" w14:textId="00929FA7" w:rsidR="00D2157C" w:rsidRPr="000A0072" w:rsidDel="009F7264" w:rsidRDefault="0047214F" w:rsidP="00D2157C">
      <w:pPr>
        <w:pStyle w:val="Incontec"/>
        <w:rPr>
          <w:del w:id="576" w:author="andres camilo santana bohorquez" w:date="2017-02-16T16:14:00Z"/>
          <w:rFonts w:cs="Times New Roman"/>
          <w:i/>
          <w:sz w:val="22"/>
          <w:szCs w:val="22"/>
        </w:rPr>
      </w:pPr>
      <w:del w:id="577" w:author="andres camilo santana bohorquez" w:date="2017-02-16T16:14:00Z">
        <w:r w:rsidDel="009F7264">
          <w:rPr>
            <w:rFonts w:cs="Times New Roman"/>
            <w:b/>
            <w:i/>
            <w:sz w:val="22"/>
            <w:szCs w:val="22"/>
          </w:rPr>
          <w:delText>Figura 4-</w:delText>
        </w:r>
        <w:r w:rsidR="00422F32" w:rsidRPr="000A0072" w:rsidDel="009F7264">
          <w:rPr>
            <w:rFonts w:cs="Times New Roman"/>
            <w:b/>
            <w:i/>
            <w:sz w:val="22"/>
            <w:szCs w:val="22"/>
          </w:rPr>
          <w:delText>2</w:delText>
        </w:r>
        <w:r w:rsidR="00D2157C" w:rsidRPr="000A0072" w:rsidDel="009F7264">
          <w:rPr>
            <w:rFonts w:cs="Times New Roman"/>
            <w:i/>
            <w:sz w:val="22"/>
            <w:szCs w:val="22"/>
          </w:rPr>
          <w:delText xml:space="preserve">. Business Model Canvas. Tomado de </w:delText>
        </w:r>
      </w:del>
      <w:customXmlDelRangeStart w:id="578" w:author="andres camilo santana bohorquez" w:date="2017-02-16T16:14:00Z"/>
      <w:sdt>
        <w:sdtPr>
          <w:rPr>
            <w:rFonts w:cs="Times New Roman"/>
            <w:i/>
          </w:rPr>
          <w:id w:val="59380402"/>
          <w:citation/>
        </w:sdtPr>
        <w:sdtContent>
          <w:customXmlDelRangeEnd w:id="578"/>
          <w:del w:id="579" w:author="andres camilo santana bohorquez" w:date="2017-02-16T16:14:00Z">
            <w:r w:rsidR="00D2157C" w:rsidRPr="000A0072" w:rsidDel="009F7264">
              <w:rPr>
                <w:rFonts w:cs="Times New Roman"/>
                <w:i/>
              </w:rPr>
              <w:fldChar w:fldCharType="begin"/>
            </w:r>
            <w:r w:rsidR="00D2157C" w:rsidRPr="000A0072" w:rsidDel="009F7264">
              <w:rPr>
                <w:rFonts w:cs="Times New Roman"/>
                <w:i/>
                <w:sz w:val="22"/>
                <w:szCs w:val="22"/>
              </w:rPr>
              <w:delInstrText xml:space="preserve"> CITATION Ale \l 9226 </w:delInstrText>
            </w:r>
            <w:r w:rsidR="00D2157C" w:rsidRPr="000A0072" w:rsidDel="009F7264">
              <w:rPr>
                <w:rFonts w:cs="Times New Roman"/>
                <w:i/>
              </w:rPr>
              <w:fldChar w:fldCharType="separate"/>
            </w:r>
            <w:r w:rsidR="00643776" w:rsidRPr="00643776" w:rsidDel="009F7264">
              <w:rPr>
                <w:rFonts w:cs="Times New Roman"/>
                <w:noProof/>
                <w:sz w:val="22"/>
                <w:szCs w:val="22"/>
              </w:rPr>
              <w:delText>(7)</w:delText>
            </w:r>
            <w:r w:rsidR="00D2157C" w:rsidRPr="000A0072" w:rsidDel="009F7264">
              <w:rPr>
                <w:rFonts w:cs="Times New Roman"/>
                <w:i/>
              </w:rPr>
              <w:fldChar w:fldCharType="end"/>
            </w:r>
          </w:del>
          <w:customXmlDelRangeStart w:id="580" w:author="andres camilo santana bohorquez" w:date="2017-02-16T16:14:00Z"/>
        </w:sdtContent>
      </w:sdt>
      <w:customXmlDelRangeEnd w:id="580"/>
    </w:p>
    <w:p w14:paraId="2CAA52A3" w14:textId="73C23492" w:rsidR="00D2157C" w:rsidDel="00BC1B4F" w:rsidRDefault="00D2157C">
      <w:pPr>
        <w:pStyle w:val="Incontec"/>
        <w:rPr>
          <w:del w:id="581" w:author="andres camilo santana bohorquez" w:date="2017-02-15T06:13:00Z"/>
          <w:lang w:val="es-ES" w:eastAsia="es-ES"/>
        </w:rPr>
      </w:pPr>
    </w:p>
    <w:p w14:paraId="78DB2B3E" w14:textId="7C67C730" w:rsidR="009C7C60" w:rsidDel="00BC1B4F" w:rsidRDefault="009C7C60">
      <w:pPr>
        <w:pStyle w:val="Incontec"/>
        <w:rPr>
          <w:del w:id="582" w:author="andres camilo santana bohorquez" w:date="2017-02-15T06:13:00Z"/>
          <w:lang w:val="es-ES" w:eastAsia="es-ES"/>
        </w:rPr>
        <w:pPrChange w:id="583" w:author="andres camilo santana bohorquez" w:date="2017-02-15T06:13:00Z">
          <w:pPr/>
        </w:pPrChange>
      </w:pPr>
    </w:p>
    <w:p w14:paraId="0B16E78E" w14:textId="10301007" w:rsidR="009C7C60" w:rsidRPr="009C7C60" w:rsidDel="009F7264" w:rsidRDefault="009C7C60">
      <w:pPr>
        <w:pStyle w:val="Incontec"/>
        <w:rPr>
          <w:del w:id="584" w:author="andres camilo santana bohorquez" w:date="2017-02-16T16:15:00Z"/>
          <w:lang w:val="es-ES" w:eastAsia="es-ES"/>
        </w:rPr>
        <w:pPrChange w:id="585" w:author="andres camilo santana bohorquez" w:date="2017-02-15T06:13:00Z">
          <w:pPr/>
        </w:pPrChange>
      </w:pPr>
    </w:p>
    <w:p w14:paraId="1D30F3D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Segmentación De Clientes</w:t>
      </w:r>
    </w:p>
    <w:p w14:paraId="7A072132" w14:textId="77777777" w:rsidR="00D2157C" w:rsidRPr="00102649" w:rsidRDefault="00D2157C" w:rsidP="00D2157C">
      <w:pPr>
        <w:pStyle w:val="Incontec"/>
        <w:rPr>
          <w:lang w:val="es-ES" w:eastAsia="es-ES"/>
        </w:rPr>
      </w:pPr>
    </w:p>
    <w:p w14:paraId="7E916DCD" w14:textId="77777777" w:rsidR="00D2157C" w:rsidRPr="00102649" w:rsidRDefault="00D2157C" w:rsidP="00D2157C">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C2E4E61" w14:textId="77777777" w:rsidR="00D2157C" w:rsidRPr="00102649" w:rsidRDefault="00D2157C" w:rsidP="00D2157C">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 xml:space="preserve">Se ha llegado a identificar que la población que presenta un tipo de </w:t>
      </w:r>
      <w:commentRangeStart w:id="586"/>
      <w:r w:rsidRPr="00102649">
        <w:rPr>
          <w:rFonts w:cs="Times New Roman"/>
          <w:lang w:val="es-ES" w:eastAsia="es-ES"/>
        </w:rPr>
        <w:t>Limitación</w:t>
      </w:r>
      <w:commentRangeEnd w:id="586"/>
      <w:r w:rsidR="00DC69D0">
        <w:rPr>
          <w:rStyle w:val="Refdecomentario"/>
          <w:rFonts w:ascii="Cambria" w:eastAsia="Cambria" w:hAnsi="Cambria" w:cs="Cambria"/>
          <w:color w:val="000000"/>
          <w:shd w:val="clear" w:color="auto" w:fill="auto"/>
        </w:rPr>
        <w:commentReference w:id="586"/>
      </w:r>
      <w:r w:rsidRPr="00102649">
        <w:rPr>
          <w:rFonts w:cs="Times New Roman"/>
          <w:lang w:val="es-ES" w:eastAsia="es-ES"/>
        </w:rPr>
        <w:t xml:space="preserve">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lastRenderedPageBreak/>
        <w:t>A continuación se plantean las proposiciones de valor del modelo de negocio</w:t>
      </w:r>
      <w:ins w:id="587" w:author="andres camilo santana bohorquez" w:date="2017-02-15T06:02:00Z">
        <w:r w:rsidR="006951CB">
          <w:rPr>
            <w:rFonts w:cs="Times New Roman"/>
            <w:lang w:val="es-ES" w:eastAsia="es-ES"/>
          </w:rPr>
          <w:t xml:space="preserve"> ofrecidas a la población con Limitaciones cognitivas</w:t>
        </w:r>
      </w:ins>
      <w:r w:rsidRPr="00102649">
        <w:rPr>
          <w:rFonts w:cs="Times New Roman"/>
          <w:lang w:val="es-ES" w:eastAsia="es-ES"/>
        </w:rPr>
        <w:t xml:space="preserve">: </w:t>
      </w:r>
    </w:p>
    <w:p w14:paraId="5ACED56F" w14:textId="125BE3BC" w:rsidR="00C427FE" w:rsidRPr="00C427FE" w:rsidDel="00C427FE" w:rsidRDefault="00C427FE">
      <w:pPr>
        <w:ind w:firstLine="720"/>
        <w:rPr>
          <w:del w:id="588" w:author="andres camilo santana bohorquez" w:date="2017-02-17T00:47:00Z"/>
          <w:rFonts w:cs="Times New Roman"/>
          <w:lang w:val="es-ES" w:eastAsia="es-ES"/>
          <w:rPrChange w:id="589" w:author="andres camilo santana bohorquez" w:date="2017-02-17T00:47:00Z">
            <w:rPr>
              <w:del w:id="590" w:author="andres camilo santana bohorquez" w:date="2017-02-17T00:47:00Z"/>
              <w:rFonts w:cs="Times New Roman"/>
              <w:lang w:val="es-ES" w:eastAsia="es-ES"/>
            </w:rPr>
          </w:rPrChange>
        </w:rPr>
        <w:pPrChange w:id="591" w:author="andres camilo santana bohorquez" w:date="2017-02-17T00:47:00Z">
          <w:pPr>
            <w:pStyle w:val="Incontec"/>
          </w:pPr>
        </w:pPrChange>
      </w:pPr>
      <w:ins w:id="592" w:author="andres camilo santana bohorquez" w:date="2017-02-17T00:46:00Z">
        <w:r>
          <w:rPr>
            <w:rFonts w:cs="Times New Roman"/>
            <w:lang w:val="es-ES" w:eastAsia="es-ES"/>
          </w:rPr>
          <w:t xml:space="preserve">Un </w:t>
        </w:r>
      </w:ins>
      <w:r w:rsidR="00D2157C" w:rsidRPr="00102649">
        <w:rPr>
          <w:rFonts w:cs="Times New Roman"/>
          <w:lang w:val="es-ES" w:eastAsia="es-ES"/>
        </w:rPr>
        <w:t>Apoyo en el proceso de aprendizaje en personas con Necesidades Educativas Especiales</w:t>
      </w:r>
      <w:ins w:id="593" w:author="andres camilo santana bohorquez" w:date="2017-02-17T00:47:00Z">
        <w:r>
          <w:rPr>
            <w:rFonts w:cs="Times New Roman"/>
            <w:lang w:val="es-ES" w:eastAsia="es-ES"/>
          </w:rPr>
          <w:t xml:space="preserve">. El </w:t>
        </w:r>
      </w:ins>
    </w:p>
    <w:p w14:paraId="2D99B1F0" w14:textId="2863B565" w:rsidR="00D2157C" w:rsidDel="00C427FE" w:rsidRDefault="00D2157C">
      <w:pPr>
        <w:pStyle w:val="Incontec"/>
        <w:rPr>
          <w:del w:id="594" w:author="andres camilo santana bohorquez" w:date="2017-02-17T00:47:00Z"/>
          <w:rFonts w:cs="Times New Roman"/>
          <w:lang w:val="es-ES" w:eastAsia="es-ES"/>
        </w:rPr>
      </w:pPr>
      <w:del w:id="595" w:author="andres camilo santana bohorquez" w:date="2017-02-17T00:47:00Z">
        <w:r w:rsidDel="00C427FE">
          <w:rPr>
            <w:rFonts w:cs="Times New Roman"/>
            <w:lang w:val="es-ES" w:eastAsia="es-ES"/>
          </w:rPr>
          <w:delText>U</w:delText>
        </w:r>
      </w:del>
      <w:ins w:id="596" w:author="andres camilo santana bohorquez" w:date="2017-02-17T00:47:00Z">
        <w:r w:rsidR="00C427FE">
          <w:rPr>
            <w:rFonts w:cs="Times New Roman"/>
            <w:lang w:val="es-ES" w:eastAsia="es-ES"/>
          </w:rPr>
          <w:t>U</w:t>
        </w:r>
      </w:ins>
      <w:r>
        <w:rPr>
          <w:rFonts w:cs="Times New Roman"/>
          <w:lang w:val="es-ES" w:eastAsia="es-ES"/>
        </w:rPr>
        <w:t>so de la Música como Metodología de Aprendizaje en un entorno Virtual</w:t>
      </w:r>
      <w:ins w:id="597" w:author="andres camilo santana bohorquez" w:date="2017-02-17T00:47:00Z">
        <w:r w:rsidR="00C427FE">
          <w:rPr>
            <w:rFonts w:cs="Times New Roman"/>
            <w:lang w:val="es-ES" w:eastAsia="es-ES"/>
          </w:rPr>
          <w:t>.</w:t>
        </w:r>
      </w:ins>
    </w:p>
    <w:p w14:paraId="7C4BFF3A" w14:textId="5AB23DE4" w:rsidR="00D2157C" w:rsidRPr="00102649" w:rsidDel="00C427FE" w:rsidRDefault="00C427FE">
      <w:pPr>
        <w:pStyle w:val="Incontec"/>
        <w:rPr>
          <w:del w:id="598" w:author="andres camilo santana bohorquez" w:date="2017-02-17T00:47:00Z"/>
          <w:rFonts w:cs="Times New Roman"/>
          <w:lang w:val="es-ES" w:eastAsia="es-ES"/>
        </w:rPr>
      </w:pPr>
      <w:ins w:id="599" w:author="andres camilo santana bohorquez" w:date="2017-02-17T00:47:00Z">
        <w:r>
          <w:rPr>
            <w:rFonts w:cs="Times New Roman"/>
            <w:lang w:val="es-ES" w:eastAsia="es-ES"/>
          </w:rPr>
          <w:t xml:space="preserve"> Ofrecer </w:t>
        </w:r>
      </w:ins>
      <w:r w:rsidR="00D2157C" w:rsidRPr="00102649">
        <w:rPr>
          <w:rFonts w:cs="Times New Roman"/>
          <w:lang w:val="es-ES" w:eastAsia="es-ES"/>
        </w:rPr>
        <w:t>Recursos Multimedia para mejorar la experiencia del usuario en el proceso de aprendizaje</w:t>
      </w:r>
      <w:ins w:id="600" w:author="andres camilo santana bohorquez" w:date="2017-02-17T00:47:00Z">
        <w:r>
          <w:rPr>
            <w:rFonts w:cs="Times New Roman"/>
            <w:lang w:val="es-ES" w:eastAsia="es-ES"/>
          </w:rPr>
          <w:t xml:space="preserve"> y Generar un </w:t>
        </w:r>
      </w:ins>
      <w:del w:id="601" w:author="andres camilo santana bohorquez" w:date="2017-02-17T00:47:00Z">
        <w:r w:rsidR="00D2157C" w:rsidRPr="00102649" w:rsidDel="00C427FE">
          <w:rPr>
            <w:rFonts w:cs="Times New Roman"/>
            <w:lang w:val="es-ES" w:eastAsia="es-ES"/>
          </w:rPr>
          <w:delText>.</w:delText>
        </w:r>
      </w:del>
    </w:p>
    <w:p w14:paraId="0A8B595F" w14:textId="77777777" w:rsidR="00D2157C" w:rsidRPr="00102649" w:rsidRDefault="00D2157C">
      <w:pPr>
        <w:pStyle w:val="Incontec"/>
        <w:rPr>
          <w:rFonts w:cs="Times New Roman"/>
          <w:lang w:val="es-ES" w:eastAsia="es-ES"/>
        </w:rPr>
      </w:pPr>
      <w:r w:rsidRPr="00102649">
        <w:rPr>
          <w:rFonts w:cs="Times New Roman"/>
          <w:lang w:val="es-ES" w:eastAsia="es-ES"/>
        </w:rPr>
        <w:t>Acompañamiento en el proceso de aprendizaje de usuarios bajo la supervisión de psicólogos.</w:t>
      </w:r>
    </w:p>
    <w:p w14:paraId="1EF04A62" w14:textId="542EB9CA" w:rsidR="00D2157C" w:rsidRDefault="00BC1B4F" w:rsidP="00D2157C">
      <w:pPr>
        <w:pStyle w:val="Incontec"/>
        <w:rPr>
          <w:ins w:id="602" w:author="andres camilo santana bohorquez" w:date="2017-02-15T06:12:00Z"/>
          <w:rFonts w:cs="Times New Roman"/>
          <w:lang w:val="es-ES" w:eastAsia="es-ES"/>
        </w:rPr>
      </w:pPr>
      <w:ins w:id="603" w:author="andres camilo santana bohorquez" w:date="2017-02-15T06:12:00Z">
        <w:r>
          <w:rPr>
            <w:rFonts w:cs="Times New Roman"/>
            <w:lang w:val="es-ES" w:eastAsia="es-ES"/>
          </w:rPr>
          <w:t>Además</w:t>
        </w:r>
      </w:ins>
      <w:ins w:id="604" w:author="andres camilo santana bohorquez" w:date="2017-02-15T06:02:00Z">
        <w:r w:rsidR="006951CB">
          <w:rPr>
            <w:rFonts w:cs="Times New Roman"/>
            <w:lang w:val="es-ES" w:eastAsia="es-ES"/>
          </w:rPr>
          <w:t xml:space="preserve"> p</w:t>
        </w:r>
      </w:ins>
      <w:ins w:id="605" w:author="andres camilo santana bohorquez" w:date="2017-02-15T05:59:00Z">
        <w:r w:rsidR="00CF5AC9">
          <w:rPr>
            <w:rFonts w:cs="Times New Roman"/>
            <w:lang w:val="es-ES" w:eastAsia="es-ES"/>
          </w:rPr>
          <w:t xml:space="preserve">ara </w:t>
        </w:r>
      </w:ins>
      <w:ins w:id="606" w:author="andres camilo santana bohorquez" w:date="2017-02-15T06:02:00Z">
        <w:r w:rsidR="006951CB">
          <w:rPr>
            <w:rFonts w:cs="Times New Roman"/>
            <w:lang w:val="es-ES" w:eastAsia="es-ES"/>
          </w:rPr>
          <w:t>el sector de</w:t>
        </w:r>
      </w:ins>
      <w:ins w:id="607" w:author="andres camilo santana bohorquez" w:date="2017-02-15T06:00:00Z">
        <w:r w:rsidR="00CF5AC9">
          <w:rPr>
            <w:rFonts w:cs="Times New Roman"/>
            <w:lang w:val="es-ES" w:eastAsia="es-ES"/>
          </w:rPr>
          <w:t xml:space="preserve"> inversionistas</w:t>
        </w:r>
      </w:ins>
      <w:ins w:id="608" w:author="andres camilo santana bohorquez" w:date="2017-02-15T06:02:00Z">
        <w:r w:rsidR="006951CB">
          <w:rPr>
            <w:rFonts w:cs="Times New Roman"/>
            <w:lang w:val="es-ES" w:eastAsia="es-ES"/>
          </w:rPr>
          <w:t xml:space="preserve"> interesados en apoyar este proyecto se</w:t>
        </w:r>
      </w:ins>
      <w:ins w:id="609" w:author="andres camilo santana bohorquez" w:date="2017-02-15T06:00:00Z">
        <w:r w:rsidR="006951CB">
          <w:rPr>
            <w:rFonts w:cs="Times New Roman"/>
            <w:lang w:val="es-ES" w:eastAsia="es-ES"/>
          </w:rPr>
          <w:t xml:space="preserve"> ofrece</w:t>
        </w:r>
        <w:r w:rsidR="00CF5AC9">
          <w:rPr>
            <w:rFonts w:cs="Times New Roman"/>
            <w:lang w:val="es-ES" w:eastAsia="es-ES"/>
          </w:rPr>
          <w:t xml:space="preserve"> </w:t>
        </w:r>
      </w:ins>
      <w:ins w:id="610" w:author="andres camilo santana bohorquez" w:date="2017-02-15T06:03:00Z">
        <w:r w:rsidR="006951CB">
          <w:rPr>
            <w:rFonts w:cs="Times New Roman"/>
            <w:lang w:val="es-ES" w:eastAsia="es-ES"/>
          </w:rPr>
          <w:t xml:space="preserve">una </w:t>
        </w:r>
      </w:ins>
      <w:ins w:id="611" w:author="andres camilo santana bohorquez" w:date="2017-02-15T06:00:00Z">
        <w:r w:rsidR="00CF5AC9">
          <w:rPr>
            <w:rFonts w:cs="Times New Roman"/>
            <w:lang w:val="es-ES" w:eastAsia="es-ES"/>
          </w:rPr>
          <w:t>propuesta d</w:t>
        </w:r>
        <w:r w:rsidR="006951CB">
          <w:rPr>
            <w:rFonts w:cs="Times New Roman"/>
            <w:lang w:val="es-ES" w:eastAsia="es-ES"/>
          </w:rPr>
          <w:t xml:space="preserve">e valor enfocada en </w:t>
        </w:r>
      </w:ins>
      <w:ins w:id="612" w:author="andres camilo santana bohorquez" w:date="2017-02-15T06:03:00Z">
        <w:r w:rsidR="006951CB">
          <w:rPr>
            <w:rFonts w:cs="Times New Roman"/>
            <w:lang w:val="es-ES" w:eastAsia="es-ES"/>
          </w:rPr>
          <w:t xml:space="preserve">mejorar el </w:t>
        </w:r>
      </w:ins>
      <w:ins w:id="613" w:author="andres camilo santana bohorquez" w:date="2017-02-15T06:00:00Z">
        <w:r w:rsidR="006951CB">
          <w:rPr>
            <w:rFonts w:cs="Times New Roman"/>
            <w:lang w:val="es-ES" w:eastAsia="es-ES"/>
          </w:rPr>
          <w:t>“GoodWill”</w:t>
        </w:r>
      </w:ins>
      <w:ins w:id="614" w:author="andres camilo santana bohorquez" w:date="2017-02-15T06:03:00Z">
        <w:r w:rsidR="006951CB">
          <w:rPr>
            <w:rFonts w:cs="Times New Roman"/>
            <w:lang w:val="es-ES" w:eastAsia="es-ES"/>
          </w:rPr>
          <w:t xml:space="preserve"> de su compañía. </w:t>
        </w:r>
      </w:ins>
      <w:ins w:id="615" w:author="andres camilo santana bohorquez" w:date="2017-02-15T06:06:00Z">
        <w:r w:rsidR="006951CB">
          <w:rPr>
            <w:rFonts w:cs="Times New Roman"/>
            <w:lang w:val="es-ES" w:eastAsia="es-ES"/>
          </w:rPr>
          <w:t xml:space="preserve">Ofrecer un activo que le permita a las </w:t>
        </w:r>
      </w:ins>
      <w:ins w:id="616" w:author="andres camilo santana bohorquez" w:date="2017-02-15T06:07:00Z">
        <w:r w:rsidR="006951CB">
          <w:rPr>
            <w:rFonts w:cs="Times New Roman"/>
            <w:lang w:val="es-ES" w:eastAsia="es-ES"/>
          </w:rPr>
          <w:t>compañías</w:t>
        </w:r>
      </w:ins>
      <w:ins w:id="617" w:author="andres camilo santana bohorquez" w:date="2017-02-15T06:06:00Z">
        <w:r w:rsidR="006951CB">
          <w:rPr>
            <w:rFonts w:cs="Times New Roman"/>
            <w:lang w:val="es-ES" w:eastAsia="es-ES"/>
          </w:rPr>
          <w:t xml:space="preserve"> </w:t>
        </w:r>
      </w:ins>
      <w:ins w:id="618" w:author="andres camilo santana bohorquez" w:date="2017-02-15T06:07:00Z">
        <w:r w:rsidR="006951CB">
          <w:rPr>
            <w:rFonts w:cs="Times New Roman"/>
            <w:lang w:val="es-ES" w:eastAsia="es-ES"/>
          </w:rPr>
          <w:t>sobresalir ante su competencia</w:t>
        </w:r>
      </w:ins>
      <w:ins w:id="619" w:author="andres camilo santana bohorquez" w:date="2017-02-15T06:09:00Z">
        <w:r w:rsidR="006951CB">
          <w:rPr>
            <w:rFonts w:cs="Times New Roman"/>
            <w:lang w:val="es-ES" w:eastAsia="es-ES"/>
          </w:rPr>
          <w:t xml:space="preserve">. Este modelo de propuesta de valor se enfocaría </w:t>
        </w:r>
      </w:ins>
      <w:ins w:id="620" w:author="andres camilo santana bohorquez" w:date="2017-02-15T06:11:00Z">
        <w:r>
          <w:rPr>
            <w:rFonts w:cs="Times New Roman"/>
            <w:lang w:val="es-ES" w:eastAsia="es-ES"/>
          </w:rPr>
          <w:t xml:space="preserve">generar una campaña publicitaria en la que se presente el apoyo de dicha compañía en el desarrollo del proyecto social, lo que generaría una respuesta de apoyo en los nichos de mercado a los cuales </w:t>
        </w:r>
      </w:ins>
      <w:ins w:id="621" w:author="andres camilo santana bohorquez" w:date="2017-02-15T06:12:00Z">
        <w:r>
          <w:rPr>
            <w:rFonts w:cs="Times New Roman"/>
            <w:lang w:val="es-ES" w:eastAsia="es-ES"/>
          </w:rPr>
          <w:t>está</w:t>
        </w:r>
      </w:ins>
      <w:ins w:id="622" w:author="andres camilo santana bohorquez" w:date="2017-02-15T06:11:00Z">
        <w:r>
          <w:rPr>
            <w:rFonts w:cs="Times New Roman"/>
            <w:lang w:val="es-ES" w:eastAsia="es-ES"/>
          </w:rPr>
          <w:t xml:space="preserve"> dirigido </w:t>
        </w:r>
      </w:ins>
      <w:ins w:id="623" w:author="andres camilo santana bohorquez" w:date="2017-02-15T06:12:00Z">
        <w:r>
          <w:rPr>
            <w:rFonts w:cs="Times New Roman"/>
            <w:lang w:val="es-ES" w:eastAsia="es-ES"/>
          </w:rPr>
          <w:t>este</w:t>
        </w:r>
      </w:ins>
      <w:ins w:id="624" w:author="andres camilo santana bohorquez" w:date="2017-02-15T06:11:00Z">
        <w:r>
          <w:rPr>
            <w:rFonts w:cs="Times New Roman"/>
            <w:lang w:val="es-ES" w:eastAsia="es-ES"/>
          </w:rPr>
          <w:t xml:space="preserve"> </w:t>
        </w:r>
      </w:ins>
      <w:ins w:id="625" w:author="andres camilo santana bohorquez" w:date="2017-02-15T06:12:00Z">
        <w:r>
          <w:rPr>
            <w:rFonts w:cs="Times New Roman"/>
            <w:lang w:val="es-ES" w:eastAsia="es-ES"/>
          </w:rPr>
          <w:t>proyecto.</w:t>
        </w:r>
      </w:ins>
      <w:ins w:id="626" w:author="andres camilo santana bohorquez" w:date="2017-02-15T06:09:00Z">
        <w:r w:rsidR="006951CB">
          <w:rPr>
            <w:rFonts w:cs="Times New Roman"/>
            <w:lang w:val="es-ES" w:eastAsia="es-ES"/>
          </w:rPr>
          <w:t xml:space="preserve"> </w:t>
        </w:r>
      </w:ins>
      <w:ins w:id="627" w:author="andres camilo santana bohorquez" w:date="2017-02-15T06:01:00Z">
        <w:r w:rsidR="006951CB">
          <w:rPr>
            <w:rFonts w:cs="Times New Roman"/>
            <w:lang w:val="es-ES" w:eastAsia="es-ES"/>
          </w:rPr>
          <w:t xml:space="preserve"> </w:t>
        </w:r>
      </w:ins>
      <w:ins w:id="628" w:author="andres camilo santana bohorquez" w:date="2017-02-15T06:14:00Z">
        <w:r w:rsidR="00F34061">
          <w:rPr>
            <w:rFonts w:cs="Times New Roman"/>
            <w:lang w:val="es-ES" w:eastAsia="es-ES"/>
          </w:rPr>
          <w:t>Para el apoyo de la campaña publicitaria se buscar</w:t>
        </w:r>
      </w:ins>
      <w:ins w:id="629" w:author="andres camilo santana bohorquez" w:date="2017-02-15T06:15:00Z">
        <w:r w:rsidR="00F34061">
          <w:rPr>
            <w:rFonts w:cs="Times New Roman"/>
            <w:lang w:val="es-ES" w:eastAsia="es-ES"/>
          </w:rPr>
          <w:t>á</w:t>
        </w:r>
      </w:ins>
      <w:ins w:id="630" w:author="andres camilo santana bohorquez" w:date="2017-02-15T06:14:00Z">
        <w:r w:rsidR="00F34061">
          <w:rPr>
            <w:rFonts w:cs="Times New Roman"/>
            <w:lang w:val="es-ES" w:eastAsia="es-ES"/>
          </w:rPr>
          <w:t xml:space="preserve">n plataformas </w:t>
        </w:r>
      </w:ins>
      <w:ins w:id="631" w:author="andres camilo santana bohorquez" w:date="2017-02-15T06:15:00Z">
        <w:r w:rsidR="00F34061">
          <w:rPr>
            <w:rFonts w:cs="Times New Roman"/>
            <w:lang w:val="es-ES" w:eastAsia="es-ES"/>
          </w:rPr>
          <w:t xml:space="preserve">de </w:t>
        </w:r>
      </w:ins>
      <w:ins w:id="632" w:author="andres camilo santana bohorquez" w:date="2017-02-15T06:16:00Z">
        <w:r w:rsidR="00F34061">
          <w:rPr>
            <w:rFonts w:cs="Times New Roman"/>
            <w:lang w:val="es-ES" w:eastAsia="es-ES"/>
          </w:rPr>
          <w:t xml:space="preserve">divulgación masiva de </w:t>
        </w:r>
      </w:ins>
      <w:ins w:id="633" w:author="andres camilo santana bohorquez" w:date="2017-02-15T06:15:00Z">
        <w:r w:rsidR="00F34061">
          <w:rPr>
            <w:rFonts w:cs="Times New Roman"/>
            <w:lang w:val="es-ES" w:eastAsia="es-ES"/>
          </w:rPr>
          <w:t>contenido audiovisual</w:t>
        </w:r>
      </w:ins>
      <w:ins w:id="634" w:author="andres camilo santana bohorquez" w:date="2017-02-15T06:16:00Z">
        <w:r w:rsidR="00F34061">
          <w:rPr>
            <w:rFonts w:cs="Times New Roman"/>
            <w:lang w:val="es-ES" w:eastAsia="es-ES"/>
          </w:rPr>
          <w:t xml:space="preserve"> </w:t>
        </w:r>
      </w:ins>
      <w:ins w:id="635" w:author="andres camilo santana bohorquez" w:date="2017-02-15T06:14:00Z">
        <w:r w:rsidR="00F34061">
          <w:rPr>
            <w:rFonts w:cs="Times New Roman"/>
            <w:lang w:val="es-ES" w:eastAsia="es-ES"/>
          </w:rPr>
          <w:t xml:space="preserve">como </w:t>
        </w:r>
      </w:ins>
      <w:ins w:id="636" w:author="andres camilo santana bohorquez" w:date="2017-02-15T06:16:00Z">
        <w:r w:rsidR="00F34061">
          <w:rPr>
            <w:rFonts w:cs="Times New Roman"/>
            <w:lang w:val="es-ES" w:eastAsia="es-ES"/>
          </w:rPr>
          <w:t>los canales de televisión (RCN, Caracol, Canal Institucional)</w:t>
        </w:r>
      </w:ins>
      <w:ins w:id="637" w:author="andres camilo santana bohorquez" w:date="2017-02-15T06:17:00Z">
        <w:r w:rsidR="00F34061">
          <w:rPr>
            <w:rFonts w:cs="Times New Roman"/>
            <w:lang w:val="es-ES" w:eastAsia="es-ES"/>
          </w:rPr>
          <w:t xml:space="preserve"> mediante </w:t>
        </w:r>
      </w:ins>
      <w:ins w:id="638" w:author="andres camilo santana bohorquez" w:date="2017-02-15T06:14:00Z">
        <w:r w:rsidR="00F34061">
          <w:rPr>
            <w:rFonts w:cs="Times New Roman"/>
            <w:lang w:val="es-ES" w:eastAsia="es-ES"/>
          </w:rPr>
          <w:t>programas televi</w:t>
        </w:r>
      </w:ins>
      <w:ins w:id="639" w:author="andres camilo santana bohorquez" w:date="2017-02-15T06:17:00Z">
        <w:r w:rsidR="00F34061">
          <w:rPr>
            <w:rFonts w:cs="Times New Roman"/>
            <w:lang w:val="es-ES" w:eastAsia="es-ES"/>
          </w:rPr>
          <w:t>sivos</w:t>
        </w:r>
      </w:ins>
      <w:ins w:id="640" w:author="andres camilo santana bohorquez" w:date="2017-02-15T06:18:00Z">
        <w:r w:rsidR="00F34061">
          <w:rPr>
            <w:rFonts w:cs="Times New Roman"/>
            <w:lang w:val="es-ES" w:eastAsia="es-ES"/>
          </w:rPr>
          <w:t xml:space="preserve"> que buscan fomentar la divulgación de proyectos de inclusión social como; </w:t>
        </w:r>
      </w:ins>
      <w:ins w:id="641" w:author="andres camilo santana bohorquez" w:date="2017-02-15T06:14:00Z">
        <w:r w:rsidR="00F34061">
          <w:rPr>
            <w:rFonts w:cs="Times New Roman"/>
            <w:lang w:val="es-ES" w:eastAsia="es-ES"/>
          </w:rPr>
          <w:t xml:space="preserve">Titanes Caracol o </w:t>
        </w:r>
      </w:ins>
      <w:ins w:id="642" w:author="andres camilo santana bohorquez" w:date="2017-02-15T06:18:00Z">
        <w:r w:rsidR="00F34061">
          <w:rPr>
            <w:rFonts w:cs="Times New Roman"/>
            <w:lang w:val="es-ES" w:eastAsia="es-ES"/>
          </w:rPr>
          <w:t>Misión</w:t>
        </w:r>
      </w:ins>
      <w:ins w:id="643" w:author="andres camilo santana bohorquez" w:date="2017-02-15T06:15:00Z">
        <w:r w:rsidR="00F34061">
          <w:rPr>
            <w:rFonts w:cs="Times New Roman"/>
            <w:lang w:val="es-ES" w:eastAsia="es-ES"/>
          </w:rPr>
          <w:t xml:space="preserve"> Impacto</w:t>
        </w:r>
      </w:ins>
      <w:ins w:id="644" w:author="andres camilo santana bohorquez" w:date="2017-02-15T06:18:00Z">
        <w:r w:rsidR="00F34061">
          <w:rPr>
            <w:rFonts w:cs="Times New Roman"/>
            <w:lang w:val="es-ES" w:eastAsia="es-ES"/>
          </w:rPr>
          <w:t>.</w:t>
        </w:r>
      </w:ins>
    </w:p>
    <w:p w14:paraId="333E2FF2" w14:textId="3FE6B25E" w:rsidR="00BC1B4F" w:rsidRDefault="00601F3C">
      <w:pPr>
        <w:pStyle w:val="Incontec"/>
        <w:rPr>
          <w:ins w:id="645" w:author="andres camilo santana bohorquez" w:date="2017-02-15T06:24:00Z"/>
          <w:lang w:val="es-ES" w:eastAsia="es-ES"/>
        </w:rPr>
      </w:pPr>
      <w:ins w:id="646" w:author="andres camilo santana bohorquez" w:date="2017-02-15T06:22:00Z">
        <w:r>
          <w:rPr>
            <w:lang w:val="es-ES" w:eastAsia="es-ES"/>
          </w:rPr>
          <w:t xml:space="preserve">Por otra parte se aprovechara el gran interés del gobierno en ofrecer una plataforma de </w:t>
        </w:r>
      </w:ins>
      <w:ins w:id="647" w:author="andres camilo santana bohorquez" w:date="2017-02-15T06:23:00Z">
        <w:r>
          <w:rPr>
            <w:lang w:val="es-ES" w:eastAsia="es-ES"/>
          </w:rPr>
          <w:t>divulgación</w:t>
        </w:r>
      </w:ins>
      <w:ins w:id="648" w:author="andres camilo santana bohorquez" w:date="2017-02-15T06:22:00Z">
        <w:r>
          <w:rPr>
            <w:lang w:val="es-ES" w:eastAsia="es-ES"/>
          </w:rPr>
          <w:t xml:space="preserve"> en estos proyectos que tienen como enfoque ofrecer herramientas que permitan </w:t>
        </w:r>
      </w:ins>
      <w:ins w:id="649" w:author="andres camilo santana bohorquez" w:date="2017-02-15T06:23:00Z">
        <w:r>
          <w:rPr>
            <w:lang w:val="es-ES" w:eastAsia="es-ES"/>
          </w:rPr>
          <w:t xml:space="preserve">mejorar la calidad de vida de las personas con limitaciones, todo con el fin de demostrar ante el mundo el </w:t>
        </w:r>
      </w:ins>
      <w:ins w:id="650" w:author="andres camilo santana bohorquez" w:date="2017-02-15T06:24:00Z">
        <w:r>
          <w:rPr>
            <w:lang w:val="es-ES" w:eastAsia="es-ES"/>
          </w:rPr>
          <w:t>compromiso</w:t>
        </w:r>
      </w:ins>
      <w:ins w:id="651" w:author="andres camilo santana bohorquez" w:date="2017-02-15T06:23:00Z">
        <w:r>
          <w:rPr>
            <w:lang w:val="es-ES" w:eastAsia="es-ES"/>
          </w:rPr>
          <w:t xml:space="preserve"> que tiene Colombia en el desarrollo de una conciencia de inclusión social. </w:t>
        </w:r>
      </w:ins>
    </w:p>
    <w:p w14:paraId="10559DD0" w14:textId="77777777" w:rsidR="00601F3C" w:rsidRPr="00BE5779" w:rsidRDefault="00601F3C">
      <w:pPr>
        <w:pStyle w:val="Incontec"/>
        <w:rPr>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w:t>
      </w:r>
      <w:r w:rsidRPr="00102649">
        <w:rPr>
          <w:rFonts w:cs="Times New Roman"/>
          <w:lang w:val="es-ES" w:eastAsia="es-ES"/>
        </w:rPr>
        <w:lastRenderedPageBreak/>
        <w:t xml:space="preserve">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4939731F" w14:textId="64FB954B" w:rsidR="000108B2" w:rsidRDefault="002115C7" w:rsidP="000108B2">
      <w:pPr>
        <w:pStyle w:val="Incontec"/>
        <w:rPr>
          <w:lang w:val="es-ES" w:eastAsia="es-ES"/>
        </w:rPr>
      </w:pPr>
      <w:r>
        <w:rPr>
          <w:lang w:val="es-ES" w:eastAsia="es-ES"/>
        </w:rPr>
        <w:t>El modelo de ingresos se enfoca en la venta directa licencia</w:t>
      </w:r>
      <w:r w:rsidR="00CA12AC">
        <w:rPr>
          <w:lang w:val="es-ES" w:eastAsia="es-ES"/>
        </w:rPr>
        <w:t xml:space="preserve">s (Corporativa E individual) para el uso del </w:t>
      </w:r>
      <w:r>
        <w:rPr>
          <w:lang w:val="es-ES" w:eastAsia="es-ES"/>
        </w:rPr>
        <w:t>so</w:t>
      </w:r>
      <w:r w:rsidR="00CA12AC">
        <w:rPr>
          <w:lang w:val="es-ES" w:eastAsia="es-ES"/>
        </w:rPr>
        <w:t xml:space="preserve">ftware, estas licencias tendrán un precio aproximando </w:t>
      </w:r>
      <w:commentRangeStart w:id="652"/>
      <w:commentRangeStart w:id="653"/>
      <w:r w:rsidR="00CA12AC">
        <w:rPr>
          <w:lang w:val="es-ES" w:eastAsia="es-ES"/>
        </w:rPr>
        <w:t>de</w:t>
      </w:r>
      <w:commentRangeEnd w:id="652"/>
      <w:r w:rsidR="00CA12AC">
        <w:rPr>
          <w:rStyle w:val="Refdecomentario"/>
          <w:rFonts w:ascii="Cambria" w:eastAsia="Cambria" w:hAnsi="Cambria" w:cs="Cambria"/>
          <w:color w:val="000000"/>
          <w:shd w:val="clear" w:color="auto" w:fill="auto"/>
        </w:rPr>
        <w:commentReference w:id="652"/>
      </w:r>
      <w:commentRangeEnd w:id="653"/>
      <w:r w:rsidR="00CA12AC">
        <w:rPr>
          <w:rStyle w:val="Refdecomentario"/>
          <w:rFonts w:ascii="Cambria" w:eastAsia="Cambria" w:hAnsi="Cambria" w:cs="Cambria"/>
          <w:color w:val="000000"/>
          <w:shd w:val="clear" w:color="auto" w:fill="auto"/>
        </w:rPr>
        <w:commentReference w:id="653"/>
      </w:r>
      <w:r w:rsidR="00CA12AC">
        <w:rPr>
          <w:lang w:val="es-ES" w:eastAsia="es-ES"/>
        </w:rPr>
        <w:t xml:space="preserve"> …………………………………….</w:t>
      </w:r>
      <w:r w:rsidR="001D5913">
        <w:rPr>
          <w:lang w:val="es-ES" w:eastAsia="es-ES"/>
        </w:rPr>
        <w:t>; este modelo contara con capacitaciones por parte del equipo de trabajo en las temáticas concernientes al manejo de los aplicativos.</w:t>
      </w:r>
    </w:p>
    <w:p w14:paraId="229B3936" w14:textId="77777777" w:rsidR="001D5913" w:rsidRPr="001D5913" w:rsidRDefault="001D5913" w:rsidP="001D5913">
      <w:pPr>
        <w:rPr>
          <w:lang w:val="es-ES" w:eastAsia="es-ES"/>
        </w:rPr>
      </w:pPr>
    </w:p>
    <w:p w14:paraId="35E06DD3" w14:textId="2D686CD1" w:rsidR="006E0A75" w:rsidRDefault="004C4427" w:rsidP="004C4427">
      <w:pPr>
        <w:jc w:val="both"/>
        <w:rPr>
          <w:rFonts w:ascii="LM Roman 10" w:hAnsi="LM Roman 10"/>
          <w:lang w:val="es-ES" w:eastAsia="es-ES"/>
        </w:rPr>
      </w:pPr>
      <w:r>
        <w:rPr>
          <w:rFonts w:ascii="LM Roman 10" w:hAnsi="LM Roman 10"/>
          <w:lang w:val="es-ES" w:eastAsia="es-ES"/>
        </w:rPr>
        <w:lastRenderedPageBreak/>
        <w:t>Un segundo</w:t>
      </w:r>
      <w:r w:rsidR="006E0A75" w:rsidRPr="004C4427">
        <w:rPr>
          <w:rFonts w:ascii="LM Roman 10" w:hAnsi="LM Roman 10"/>
          <w:lang w:val="es-ES" w:eastAsia="es-ES"/>
        </w:rPr>
        <w:t xml:space="preserve"> modelo de ingresos se enfoca en marketing digital ofrecido a empresas que quieran pautar un espacio publicitario para mejor</w:t>
      </w:r>
      <w:r w:rsidRPr="004C4427">
        <w:rPr>
          <w:rFonts w:ascii="LM Roman 10" w:hAnsi="LM Roman 10"/>
          <w:lang w:val="es-ES" w:eastAsia="es-ES"/>
        </w:rPr>
        <w:t>ar</w:t>
      </w:r>
      <w:r w:rsidR="006E0A75" w:rsidRPr="004C4427">
        <w:rPr>
          <w:rFonts w:ascii="LM Roman 10" w:hAnsi="LM Roman 10"/>
          <w:lang w:val="es-ES" w:eastAsia="es-ES"/>
        </w:rPr>
        <w:t xml:space="preserve"> </w:t>
      </w:r>
      <w:r w:rsidRPr="004C4427">
        <w:rPr>
          <w:rFonts w:ascii="LM Roman 10" w:hAnsi="LM Roman 10"/>
          <w:lang w:val="es-ES" w:eastAsia="es-ES"/>
        </w:rPr>
        <w:t>su “</w:t>
      </w:r>
      <w:r w:rsidR="006E0A75" w:rsidRPr="004C4427">
        <w:rPr>
          <w:rFonts w:ascii="LM Roman 10" w:hAnsi="LM Roman 10"/>
          <w:lang w:val="es-ES" w:eastAsia="es-ES"/>
        </w:rPr>
        <w:t>Goodwill</w:t>
      </w:r>
      <w:r w:rsidRPr="004C4427">
        <w:rPr>
          <w:rFonts w:ascii="LM Roman 10" w:hAnsi="LM Roman 10"/>
          <w:lang w:val="es-ES" w:eastAsia="es-ES"/>
        </w:rPr>
        <w:t>”</w:t>
      </w:r>
      <w:r>
        <w:rPr>
          <w:rStyle w:val="Refdenotaalpie"/>
          <w:rFonts w:ascii="LM Roman 10" w:hAnsi="LM Roman 10"/>
          <w:lang w:val="es-ES" w:eastAsia="es-ES"/>
        </w:rPr>
        <w:footnoteReference w:id="4"/>
      </w:r>
      <w:r w:rsidR="006E0A75" w:rsidRPr="004C4427">
        <w:rPr>
          <w:rFonts w:ascii="LM Roman 10" w:hAnsi="LM Roman 10"/>
          <w:lang w:val="es-ES" w:eastAsia="es-ES"/>
        </w:rPr>
        <w:t xml:space="preserve"> </w:t>
      </w:r>
      <w:r w:rsidRPr="004C4427">
        <w:rPr>
          <w:rFonts w:ascii="LM Roman 10" w:hAnsi="LM Roman 10"/>
          <w:lang w:val="es-ES" w:eastAsia="es-ES"/>
        </w:rPr>
        <w:t>como empresa comprometida con el desarrollo social</w:t>
      </w:r>
      <w:r w:rsidR="006E0A75" w:rsidRPr="004C4427">
        <w:rPr>
          <w:rFonts w:ascii="LM Roman 10" w:hAnsi="LM Roman 10"/>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Default="004C4427" w:rsidP="004C4427">
      <w:pPr>
        <w:jc w:val="both"/>
        <w:rPr>
          <w:rFonts w:ascii="LM Roman 10" w:hAnsi="LM Roman 10"/>
          <w:lang w:val="es-ES" w:eastAsia="es-ES"/>
        </w:rPr>
      </w:pPr>
      <w:r>
        <w:rPr>
          <w:rFonts w:ascii="LM Roman 10" w:hAnsi="LM Roman 10"/>
          <w:lang w:val="es-ES" w:eastAsia="es-ES"/>
        </w:rPr>
        <w:t xml:space="preserve">Un tercer modelo de ingresos </w:t>
      </w:r>
      <w:r w:rsidR="006A633E">
        <w:rPr>
          <w:rFonts w:ascii="LM Roman 10" w:hAnsi="LM Roman 10"/>
          <w:lang w:val="es-ES" w:eastAsia="es-ES"/>
        </w:rPr>
        <w:t xml:space="preserve">se </w:t>
      </w:r>
      <w:r>
        <w:rPr>
          <w:rFonts w:ascii="LM Roman 10" w:hAnsi="LM Roman 10"/>
          <w:lang w:val="es-ES" w:eastAsia="es-ES"/>
        </w:rPr>
        <w:t>enfoca en la percepción de incentivos y/o financiamiento por parte de entes gu</w:t>
      </w:r>
      <w:r w:rsidR="006A633E">
        <w:rPr>
          <w:rFonts w:ascii="LM Roman 10" w:hAnsi="LM Roman 10"/>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Pr="000108B2" w:rsidRDefault="00D2157C" w:rsidP="000108B2">
      <w:pPr>
        <w:pStyle w:val="Incontec"/>
        <w:rPr>
          <w:b/>
          <w:lang w:val="es-ES" w:eastAsia="es-ES"/>
        </w:rPr>
      </w:pPr>
      <w:r w:rsidRPr="000108B2">
        <w:rPr>
          <w:b/>
          <w:lang w:val="es-ES" w:eastAsia="es-ES"/>
        </w:rPr>
        <w:t xml:space="preserve"> Actividades Claves</w:t>
      </w: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4C572219" w:rsidR="00D2157C" w:rsidRDefault="009A4F55" w:rsidP="000108B2">
      <w:pPr>
        <w:pStyle w:val="Incontec"/>
        <w:rPr>
          <w:lang w:val="es-ES" w:eastAsia="es-ES"/>
        </w:rPr>
      </w:pPr>
      <w:r>
        <w:rPr>
          <w:lang w:val="es-ES" w:eastAsia="es-ES"/>
        </w:rPr>
        <w:t>Una actividad importante para mejorar el aspecto económico se enfoca en la búsqueda de Aliados Estrategicos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Otro recurso clave para poner el proyecto en marcha, son las licencias necesarias para el desarrollo de los aplicativos, contar con las licencias para la distribuir el producto, </w:t>
      </w:r>
      <w:r w:rsidRPr="00102649">
        <w:rPr>
          <w:rFonts w:cs="Times New Roman"/>
          <w:lang w:val="es-ES" w:eastAsia="es-ES"/>
        </w:rPr>
        <w:lastRenderedPageBreak/>
        <w:t>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La empresa buscara hacer alianzas que le permitan que más gente pueda usar nuestro servicio de forma gratuita, dichas asociaciones se podrían realizar con fundaciones que trabajen con personas pertenecientes a la población con Limitacion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Se buscara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3B508BB8" w14:textId="77777777" w:rsidR="00D2157C" w:rsidRPr="00102649" w:rsidRDefault="00D2157C" w:rsidP="00D2157C">
      <w:pPr>
        <w:pStyle w:val="Incontec"/>
        <w:rPr>
          <w:rFonts w:cs="Times New Roman"/>
        </w:rPr>
      </w:pPr>
    </w:p>
    <w:p w14:paraId="1C0CD80E" w14:textId="77777777" w:rsidR="00D2157C" w:rsidRPr="00102649" w:rsidRDefault="00D2157C" w:rsidP="00D2157C">
      <w:pPr>
        <w:pStyle w:val="Incontec"/>
        <w:rPr>
          <w:rFonts w:cs="Times New Roman"/>
        </w:rPr>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2649" w:rsidRDefault="00D2157C" w:rsidP="00D2157C">
      <w:pPr>
        <w:pStyle w:val="Incontec"/>
        <w:rPr>
          <w:rFonts w:cs="Times New Roman"/>
          <w:b/>
        </w:rPr>
      </w:pPr>
    </w:p>
    <w:p w14:paraId="0FB178E6" w14:textId="6E6B9E65" w:rsidR="00D2157C" w:rsidRDefault="00D2157C" w:rsidP="00D2157C">
      <w:pPr>
        <w:pStyle w:val="Incontec"/>
        <w:rPr>
          <w:ins w:id="654" w:author="andres camilo santana bohorquez" w:date="2017-02-17T00:48:00Z"/>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0D70F3EE" w14:textId="77777777" w:rsidR="00217AB4" w:rsidRDefault="00217AB4">
      <w:pPr>
        <w:pStyle w:val="Incontec"/>
        <w:rPr>
          <w:ins w:id="655" w:author="andres camilo santana bohorquez" w:date="2017-02-17T00:48:00Z"/>
        </w:rPr>
      </w:pPr>
    </w:p>
    <w:p w14:paraId="2D9D1F17" w14:textId="77777777" w:rsidR="00217AB4" w:rsidRPr="00217AB4" w:rsidRDefault="00217AB4">
      <w:pPr>
        <w:pStyle w:val="Incontec"/>
        <w:rPr>
          <w:rPrChange w:id="656" w:author="andres camilo santana bohorquez" w:date="2017-02-17T00:48:00Z">
            <w:rPr>
              <w:rFonts w:cs="Times New Roman"/>
            </w:rPr>
          </w:rPrChange>
        </w:rPr>
      </w:pPr>
    </w:p>
    <w:p w14:paraId="1ECC77DF" w14:textId="2D2EC271" w:rsidR="00D76863" w:rsidDel="009F7264" w:rsidRDefault="00D76863" w:rsidP="00EF4CA5">
      <w:pPr>
        <w:rPr>
          <w:del w:id="657" w:author="andres camilo santana bohorquez" w:date="2017-02-16T16:14:00Z"/>
          <w:rFonts w:ascii="LM Roman 10" w:hAnsi="LM Roman 10"/>
          <w:sz w:val="24"/>
        </w:rPr>
      </w:pPr>
      <w:bookmarkStart w:id="658" w:name="_Toc475090988"/>
      <w:bookmarkStart w:id="659" w:name="_Toc475091082"/>
      <w:bookmarkStart w:id="660" w:name="_Toc475092476"/>
      <w:bookmarkStart w:id="661" w:name="_Toc475092590"/>
      <w:bookmarkStart w:id="662" w:name="_Toc475092702"/>
      <w:bookmarkEnd w:id="658"/>
      <w:bookmarkEnd w:id="659"/>
      <w:bookmarkEnd w:id="660"/>
      <w:bookmarkEnd w:id="661"/>
      <w:bookmarkEnd w:id="662"/>
    </w:p>
    <w:p w14:paraId="7C4A66EA" w14:textId="1B0ECB1F" w:rsidR="00D76863" w:rsidRPr="00D76863" w:rsidDel="009F7264" w:rsidRDefault="006A633E" w:rsidP="00D76863">
      <w:pPr>
        <w:rPr>
          <w:del w:id="663" w:author="andres camilo santana bohorquez" w:date="2017-02-16T16:14:00Z"/>
          <w:rFonts w:ascii="LM Roman 10" w:hAnsi="LM Roman 10"/>
          <w:sz w:val="24"/>
        </w:rPr>
      </w:pPr>
      <w:del w:id="664" w:author="andres camilo santana bohorquez" w:date="2017-02-16T16:14:00Z">
        <w:r w:rsidDel="009F7264">
          <w:rPr>
            <w:noProof/>
            <w:lang w:val="es-ES" w:eastAsia="es-ES"/>
          </w:rPr>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7556515" cy="5205257"/>
                      </a:xfrm>
                      <a:prstGeom prst="rect">
                        <a:avLst/>
                      </a:prstGeom>
                    </pic:spPr>
                  </pic:pic>
                </a:graphicData>
              </a:graphic>
            </wp:inline>
          </w:drawing>
        </w:r>
        <w:bookmarkStart w:id="665" w:name="_Toc475090989"/>
        <w:bookmarkStart w:id="666" w:name="_Toc475091083"/>
        <w:bookmarkStart w:id="667" w:name="_Toc475092477"/>
        <w:bookmarkStart w:id="668" w:name="_Toc475092591"/>
        <w:bookmarkStart w:id="669" w:name="_Toc475092703"/>
        <w:bookmarkEnd w:id="665"/>
        <w:bookmarkEnd w:id="666"/>
        <w:bookmarkEnd w:id="667"/>
        <w:bookmarkEnd w:id="668"/>
        <w:bookmarkEnd w:id="669"/>
      </w:del>
    </w:p>
    <w:p w14:paraId="4D5B22CE" w14:textId="7C55D3B3" w:rsidR="00D76863" w:rsidRPr="0047214F" w:rsidDel="009F7264" w:rsidRDefault="0047214F" w:rsidP="00D76863">
      <w:pPr>
        <w:rPr>
          <w:del w:id="670" w:author="andres camilo santana bohorquez" w:date="2017-02-16T16:14:00Z"/>
          <w:rFonts w:ascii="LM Roman 10" w:hAnsi="LM Roman 10"/>
        </w:rPr>
      </w:pPr>
      <w:del w:id="671" w:author="andres camilo santana bohorquez" w:date="2017-02-16T16:14:00Z">
        <w:r w:rsidRPr="0047214F" w:rsidDel="009F7264">
          <w:rPr>
            <w:rFonts w:ascii="LM Roman 10" w:hAnsi="LM Roman 10"/>
            <w:b/>
            <w:i/>
          </w:rPr>
          <w:delText>Figura 4-</w:delText>
        </w:r>
        <w:r w:rsidR="00422F32" w:rsidRPr="0047214F" w:rsidDel="009F7264">
          <w:rPr>
            <w:rFonts w:ascii="LM Roman 10" w:hAnsi="LM Roman 10"/>
            <w:b/>
            <w:i/>
          </w:rPr>
          <w:delText>3</w:delText>
        </w:r>
        <w:r w:rsidR="00422F32" w:rsidRPr="000A0072" w:rsidDel="009F7264">
          <w:rPr>
            <w:rFonts w:ascii="LM Roman 10" w:hAnsi="LM Roman 10"/>
            <w:i/>
          </w:rPr>
          <w:delText>.</w:delText>
        </w:r>
        <w:r w:rsidR="00D76863" w:rsidRPr="000A0072" w:rsidDel="009F7264">
          <w:rPr>
            <w:rFonts w:ascii="LM Roman 10" w:hAnsi="LM Roman 10"/>
            <w:i/>
          </w:rPr>
          <w:delText xml:space="preserve"> </w:delText>
        </w:r>
        <w:r w:rsidR="00D76863" w:rsidRPr="0047214F" w:rsidDel="009F7264">
          <w:rPr>
            <w:rFonts w:ascii="LM Roman 10" w:hAnsi="LM Roman 10"/>
          </w:rPr>
          <w:delText>Modelo Canvas Aplicación Eko. Fuente: Autores</w:delText>
        </w:r>
        <w:bookmarkStart w:id="672" w:name="_Toc475090990"/>
        <w:bookmarkStart w:id="673" w:name="_Toc475091084"/>
        <w:bookmarkStart w:id="674" w:name="_Toc475092478"/>
        <w:bookmarkStart w:id="675" w:name="_Toc475092592"/>
        <w:bookmarkStart w:id="676" w:name="_Toc475092704"/>
        <w:bookmarkEnd w:id="672"/>
        <w:bookmarkEnd w:id="673"/>
        <w:bookmarkEnd w:id="674"/>
        <w:bookmarkEnd w:id="675"/>
        <w:bookmarkEnd w:id="676"/>
      </w:del>
    </w:p>
    <w:p w14:paraId="251F62DB" w14:textId="0D775DDC" w:rsidR="00D76863" w:rsidRPr="009C7C60" w:rsidDel="005145CA" w:rsidRDefault="00D76863" w:rsidP="00EF4CA5">
      <w:pPr>
        <w:rPr>
          <w:del w:id="677" w:author="andres camilo santana bohorquez" w:date="2017-02-15T06:24:00Z"/>
          <w:rFonts w:ascii="LM Roman 10" w:hAnsi="LM Roman 10"/>
          <w:sz w:val="24"/>
        </w:rPr>
      </w:pPr>
      <w:bookmarkStart w:id="678" w:name="_Toc475090991"/>
      <w:bookmarkStart w:id="679" w:name="_Toc475091085"/>
      <w:bookmarkStart w:id="680" w:name="_Toc475092479"/>
      <w:bookmarkStart w:id="681" w:name="_Toc475092593"/>
      <w:bookmarkStart w:id="682" w:name="_Toc475092705"/>
      <w:bookmarkEnd w:id="678"/>
      <w:bookmarkEnd w:id="679"/>
      <w:bookmarkEnd w:id="680"/>
      <w:bookmarkEnd w:id="681"/>
      <w:bookmarkEnd w:id="682"/>
    </w:p>
    <w:p w14:paraId="7217625D" w14:textId="37587CDE" w:rsidR="00064966" w:rsidDel="005145CA" w:rsidRDefault="00064966" w:rsidP="00064966">
      <w:pPr>
        <w:rPr>
          <w:del w:id="683" w:author="andres camilo santana bohorquez" w:date="2017-02-15T06:24:00Z"/>
          <w:rFonts w:ascii="LM Roman 10" w:eastAsia="Times New Roman" w:hAnsi="LM Roman 10" w:cs="Times New Roman"/>
          <w:color w:val="000000" w:themeColor="text1"/>
          <w:sz w:val="24"/>
          <w:szCs w:val="24"/>
          <w:shd w:val="clear" w:color="auto" w:fill="FEFEFE"/>
        </w:rPr>
      </w:pPr>
      <w:bookmarkStart w:id="684" w:name="_Toc475090992"/>
      <w:bookmarkStart w:id="685" w:name="_Toc475091086"/>
      <w:bookmarkStart w:id="686" w:name="_Toc475092480"/>
      <w:bookmarkStart w:id="687" w:name="_Toc475092594"/>
      <w:bookmarkStart w:id="688" w:name="_Toc475092706"/>
      <w:bookmarkEnd w:id="684"/>
      <w:bookmarkEnd w:id="685"/>
      <w:bookmarkEnd w:id="686"/>
      <w:bookmarkEnd w:id="687"/>
      <w:bookmarkEnd w:id="688"/>
    </w:p>
    <w:p w14:paraId="3F94AD3C" w14:textId="58BB101D" w:rsidR="009A197C" w:rsidDel="005145CA" w:rsidRDefault="009A197C" w:rsidP="00064966">
      <w:pPr>
        <w:rPr>
          <w:del w:id="689" w:author="andres camilo santana bohorquez" w:date="2017-02-15T06:24:00Z"/>
          <w:rFonts w:ascii="LM Roman 10" w:eastAsia="Times New Roman" w:hAnsi="LM Roman 10" w:cs="Times New Roman"/>
          <w:color w:val="000000" w:themeColor="text1"/>
          <w:sz w:val="24"/>
          <w:szCs w:val="24"/>
          <w:shd w:val="clear" w:color="auto" w:fill="FEFEFE"/>
        </w:rPr>
      </w:pPr>
      <w:bookmarkStart w:id="690" w:name="_Toc475090993"/>
      <w:bookmarkStart w:id="691" w:name="_Toc475091087"/>
      <w:bookmarkStart w:id="692" w:name="_Toc475092481"/>
      <w:bookmarkStart w:id="693" w:name="_Toc475092595"/>
      <w:bookmarkStart w:id="694" w:name="_Toc475092707"/>
      <w:bookmarkEnd w:id="690"/>
      <w:bookmarkEnd w:id="691"/>
      <w:bookmarkEnd w:id="692"/>
      <w:bookmarkEnd w:id="693"/>
      <w:bookmarkEnd w:id="694"/>
    </w:p>
    <w:p w14:paraId="45C6A373" w14:textId="1B65FC9B" w:rsidR="009A197C" w:rsidDel="005145CA" w:rsidRDefault="009A197C" w:rsidP="00064966">
      <w:pPr>
        <w:rPr>
          <w:del w:id="695" w:author="andres camilo santana bohorquez" w:date="2017-02-15T06:24:00Z"/>
          <w:rFonts w:ascii="LM Roman 10" w:eastAsia="Times New Roman" w:hAnsi="LM Roman 10" w:cs="Times New Roman"/>
          <w:color w:val="000000" w:themeColor="text1"/>
          <w:sz w:val="24"/>
          <w:szCs w:val="24"/>
          <w:shd w:val="clear" w:color="auto" w:fill="FEFEFE"/>
        </w:rPr>
      </w:pPr>
      <w:bookmarkStart w:id="696" w:name="_Toc475090994"/>
      <w:bookmarkStart w:id="697" w:name="_Toc475091088"/>
      <w:bookmarkStart w:id="698" w:name="_Toc475092482"/>
      <w:bookmarkStart w:id="699" w:name="_Toc475092596"/>
      <w:bookmarkStart w:id="700" w:name="_Toc475092708"/>
      <w:bookmarkEnd w:id="696"/>
      <w:bookmarkEnd w:id="697"/>
      <w:bookmarkEnd w:id="698"/>
      <w:bookmarkEnd w:id="699"/>
      <w:bookmarkEnd w:id="700"/>
    </w:p>
    <w:p w14:paraId="06258A5E" w14:textId="32989882" w:rsidR="00064966" w:rsidRPr="00064966" w:rsidDel="005145CA" w:rsidRDefault="00064966" w:rsidP="00064966">
      <w:pPr>
        <w:rPr>
          <w:del w:id="701" w:author="andres camilo santana bohorquez" w:date="2017-02-15T06:24:00Z"/>
        </w:rPr>
      </w:pPr>
      <w:bookmarkStart w:id="702" w:name="_Toc475090995"/>
      <w:bookmarkStart w:id="703" w:name="_Toc475091089"/>
      <w:bookmarkStart w:id="704" w:name="_Toc475092483"/>
      <w:bookmarkStart w:id="705" w:name="_Toc475092597"/>
      <w:bookmarkStart w:id="706" w:name="_Toc475092709"/>
      <w:bookmarkEnd w:id="702"/>
      <w:bookmarkEnd w:id="703"/>
      <w:bookmarkEnd w:id="704"/>
      <w:bookmarkEnd w:id="705"/>
      <w:bookmarkEnd w:id="706"/>
    </w:p>
    <w:p w14:paraId="7C744755" w14:textId="73B13756" w:rsidR="009C7C60" w:rsidRDefault="009C7C60" w:rsidP="009E670E">
      <w:pPr>
        <w:pStyle w:val="Prrafodelista"/>
        <w:numPr>
          <w:ilvl w:val="2"/>
          <w:numId w:val="1"/>
        </w:numPr>
        <w:outlineLvl w:val="2"/>
        <w:rPr>
          <w:rFonts w:ascii="LM Roman 10" w:hAnsi="LM Roman 10"/>
          <w:sz w:val="24"/>
        </w:rPr>
      </w:pPr>
      <w:bookmarkStart w:id="707" w:name="_Toc475092710"/>
      <w:r w:rsidRPr="009C7C60">
        <w:rPr>
          <w:rFonts w:ascii="LM Roman 10" w:hAnsi="LM Roman 10"/>
          <w:sz w:val="24"/>
        </w:rPr>
        <w:t>Ventajas Competitivas del Modelo de Negocio</w:t>
      </w:r>
      <w:r>
        <w:rPr>
          <w:rFonts w:ascii="LM Roman 10" w:hAnsi="LM Roman 10"/>
          <w:sz w:val="24"/>
        </w:rPr>
        <w:t>.</w:t>
      </w:r>
      <w:bookmarkEnd w:id="707"/>
    </w:p>
    <w:p w14:paraId="4A8301CA" w14:textId="77777777" w:rsidR="00927209" w:rsidRPr="00927209" w:rsidRDefault="00927209">
      <w:pPr>
        <w:pStyle w:val="Incontec"/>
        <w:pPrChange w:id="708" w:author="andres camilo santana bohorquez" w:date="2017-02-17T00:48:00Z">
          <w:pPr/>
        </w:pPrChange>
      </w:pPr>
    </w:p>
    <w:p w14:paraId="54AE6E2D" w14:textId="2D4963EA" w:rsidR="000C3ED1" w:rsidRDefault="00927209" w:rsidP="000C3ED1">
      <w:pPr>
        <w:jc w:val="both"/>
        <w:rPr>
          <w:ins w:id="709" w:author="andres camilo santana bohorquez" w:date="2017-02-15T06:25:00Z"/>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4.1 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0F0B8C" w:rsidRPr="000F0B8C">
            <w:rPr>
              <w:rFonts w:ascii="LM Roman 10" w:hAnsi="LM Roman 10"/>
              <w:noProof/>
              <w:sz w:val="24"/>
            </w:rPr>
            <w:t>(28)</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pPr>
        <w:pStyle w:val="Incontec"/>
        <w:pPrChange w:id="710" w:author="andres camilo santana bohorquez" w:date="2017-02-15T06:25:00Z">
          <w:pPr>
            <w:jc w:val="both"/>
          </w:pPr>
        </w:pPrChange>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F346AD1" w14:textId="77777777" w:rsidR="00954203" w:rsidRDefault="00954203" w:rsidP="00954203">
      <w:pPr>
        <w:rPr>
          <w:ins w:id="711" w:author="andres camilo santana bohorquez" w:date="2017-02-15T06:25:00Z"/>
          <w:rFonts w:ascii="LM Roman 10" w:hAnsi="LM Roman 10"/>
          <w:sz w:val="24"/>
        </w:rPr>
      </w:pPr>
    </w:p>
    <w:p w14:paraId="05269E2F" w14:textId="77777777" w:rsidR="00925227" w:rsidRPr="00954203" w:rsidRDefault="00925227">
      <w:pPr>
        <w:pStyle w:val="Incontec"/>
        <w:pPrChange w:id="712" w:author="andres camilo santana bohorquez" w:date="2017-02-15T06:25:00Z">
          <w:pPr/>
        </w:pPrChange>
      </w:pP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77F452E9" w14:textId="77777777" w:rsidR="000071DB" w:rsidRDefault="000071DB" w:rsidP="000071DB">
      <w:pPr>
        <w:rPr>
          <w:rFonts w:ascii="LM Roman 10" w:hAnsi="LM Roman 10"/>
          <w:sz w:val="24"/>
        </w:rPr>
      </w:pPr>
    </w:p>
    <w:p w14:paraId="635CBE10" w14:textId="49700BDB" w:rsidR="000071DB" w:rsidRPr="000A0072" w:rsidRDefault="00F350A6" w:rsidP="000071DB">
      <w:pPr>
        <w:rPr>
          <w:rFonts w:ascii="LM Roman 10" w:hAnsi="LM Roman 10"/>
        </w:rPr>
      </w:pPr>
      <w:del w:id="713" w:author="andres camilo santana bohorquez" w:date="2017-02-17T00:56:00Z">
        <w:r w:rsidRPr="000A0072" w:rsidDel="00D2736F">
          <w:rPr>
            <w:rFonts w:ascii="LM Roman 10" w:hAnsi="LM Roman 10"/>
            <w:b/>
            <w:i/>
          </w:rPr>
          <w:delText xml:space="preserve">Figura </w:delText>
        </w:r>
      </w:del>
      <w:ins w:id="714" w:author="andres camilo santana bohorquez" w:date="2017-02-17T00:56:00Z">
        <w:r w:rsidR="00D2736F">
          <w:rPr>
            <w:rFonts w:ascii="LM Roman 10" w:hAnsi="LM Roman 10"/>
            <w:b/>
            <w:i/>
          </w:rPr>
          <w:t>Tabla</w:t>
        </w:r>
        <w:r w:rsidR="00D2736F" w:rsidRPr="000A0072">
          <w:rPr>
            <w:rFonts w:ascii="LM Roman 10" w:hAnsi="LM Roman 10"/>
            <w:b/>
            <w:i/>
          </w:rPr>
          <w:t xml:space="preserve"> </w:t>
        </w:r>
      </w:ins>
      <w:r w:rsidRPr="000A0072">
        <w:rPr>
          <w:rFonts w:ascii="LM Roman 10" w:hAnsi="LM Roman 10"/>
          <w:b/>
          <w:i/>
        </w:rPr>
        <w:t>4-</w:t>
      </w:r>
      <w:del w:id="715" w:author="andres camilo santana bohorquez" w:date="2017-02-17T00:56:00Z">
        <w:r w:rsidR="00997201" w:rsidRPr="000A0072" w:rsidDel="00D2736F">
          <w:rPr>
            <w:rFonts w:ascii="LM Roman 10" w:hAnsi="LM Roman 10"/>
            <w:b/>
            <w:i/>
          </w:rPr>
          <w:delText>4</w:delText>
        </w:r>
      </w:del>
      <w:ins w:id="716" w:author="andres camilo santana bohorquez" w:date="2017-02-17T00:56:00Z">
        <w:r w:rsidR="00D2736F">
          <w:rPr>
            <w:rFonts w:ascii="LM Roman 10" w:hAnsi="LM Roman 10"/>
            <w:b/>
            <w:i/>
          </w:rPr>
          <w:t>1</w:t>
        </w:r>
      </w:ins>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w:t>
      </w:r>
      <w:commentRangeStart w:id="717"/>
      <w:r w:rsidRPr="000A0072">
        <w:rPr>
          <w:rFonts w:ascii="LM Roman 10" w:hAnsi="LM Roman 10"/>
        </w:rPr>
        <w:t>Autores</w:t>
      </w:r>
      <w:commentRangeEnd w:id="717"/>
      <w:r w:rsidR="004D610F">
        <w:rPr>
          <w:rStyle w:val="Refdecomentario"/>
        </w:rPr>
        <w:commentReference w:id="717"/>
      </w:r>
      <w:r w:rsidRPr="000A0072">
        <w:rPr>
          <w:rFonts w:ascii="LM Roman 10" w:hAnsi="LM Roman 10"/>
        </w:rPr>
        <w:t>.</w:t>
      </w:r>
    </w:p>
    <w:p w14:paraId="6F009C7F" w14:textId="77777777" w:rsidR="00527301" w:rsidRDefault="00527301">
      <w:pPr>
        <w:pStyle w:val="Incontec"/>
        <w:rPr>
          <w:ins w:id="718" w:author="andres camilo santana bohorquez" w:date="2017-02-17T01:13:00Z"/>
        </w:rPr>
        <w:pPrChange w:id="719" w:author="andres camilo santana bohorquez" w:date="2017-02-17T01:30:00Z">
          <w:pPr/>
        </w:pPrChange>
      </w:pPr>
    </w:p>
    <w:p w14:paraId="6C5D73CA" w14:textId="77777777" w:rsidR="004D610F" w:rsidRDefault="004D610F">
      <w:pPr>
        <w:pStyle w:val="Incontec"/>
        <w:rPr>
          <w:ins w:id="720" w:author="andres camilo santana bohorquez" w:date="2017-02-17T01:30:00Z"/>
        </w:rPr>
        <w:pPrChange w:id="721" w:author="andres camilo santana bohorquez" w:date="2017-02-17T01:30:00Z">
          <w:pPr/>
        </w:pPrChange>
      </w:pPr>
    </w:p>
    <w:p w14:paraId="21402DDE" w14:textId="77777777" w:rsidR="009D2A9E" w:rsidRPr="009D2A9E" w:rsidRDefault="009D2A9E">
      <w:pPr>
        <w:pStyle w:val="Incontec"/>
        <w:rPr>
          <w:rPrChange w:id="722" w:author="andres camilo santana bohorquez" w:date="2017-02-17T01:30:00Z">
            <w:rPr/>
          </w:rPrChange>
        </w:rPr>
        <w:pPrChange w:id="723" w:author="andres camilo santana bohorquez" w:date="2017-02-17T01:30:00Z">
          <w:pPr/>
        </w:pPrChange>
      </w:pPr>
    </w:p>
    <w:p w14:paraId="13DDFDEA" w14:textId="359B326C" w:rsidR="00D30904" w:rsidRPr="002E21AE" w:rsidRDefault="00693C47" w:rsidP="00B43D6F">
      <w:pPr>
        <w:pStyle w:val="Incontec"/>
        <w:numPr>
          <w:ilvl w:val="0"/>
          <w:numId w:val="1"/>
        </w:numPr>
        <w:jc w:val="center"/>
        <w:outlineLvl w:val="0"/>
        <w:rPr>
          <w:rFonts w:cs="Times New Roman"/>
          <w:b/>
          <w:sz w:val="32"/>
        </w:rPr>
      </w:pPr>
      <w:bookmarkStart w:id="724" w:name="_Toc475092711"/>
      <w:r w:rsidRPr="002E21AE">
        <w:rPr>
          <w:rFonts w:cs="Times New Roman"/>
          <w:b/>
          <w:sz w:val="32"/>
        </w:rPr>
        <w:t xml:space="preserve">PLAN </w:t>
      </w:r>
      <w:r w:rsidR="00D868FD" w:rsidRPr="002E21AE">
        <w:rPr>
          <w:rFonts w:cs="Times New Roman"/>
          <w:b/>
          <w:sz w:val="32"/>
        </w:rPr>
        <w:t>DE NEGOCIO</w:t>
      </w:r>
      <w:bookmarkEnd w:id="724"/>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066B8A">
      <w:pPr>
        <w:pStyle w:val="Incontec"/>
        <w:numPr>
          <w:ilvl w:val="1"/>
          <w:numId w:val="1"/>
        </w:numPr>
        <w:outlineLvl w:val="1"/>
        <w:rPr>
          <w:sz w:val="28"/>
        </w:rPr>
      </w:pPr>
      <w:bookmarkStart w:id="725" w:name="_Toc475092712"/>
      <w:r w:rsidRPr="005A28FB">
        <w:rPr>
          <w:sz w:val="28"/>
        </w:rPr>
        <w:t>METODOLOGÍA</w:t>
      </w:r>
      <w:bookmarkEnd w:id="725"/>
      <w:r w:rsidRPr="005A28FB">
        <w:rPr>
          <w:sz w:val="28"/>
        </w:rPr>
        <w:t xml:space="preserve"> </w:t>
      </w:r>
    </w:p>
    <w:p w14:paraId="48DAB884" w14:textId="77777777" w:rsidR="005A28FB" w:rsidRDefault="005A28FB" w:rsidP="005A28FB"/>
    <w:p w14:paraId="09E581BD" w14:textId="562D61CB" w:rsidR="005A28FB" w:rsidRDefault="0084661D" w:rsidP="005A28FB">
      <w:pPr>
        <w:pStyle w:val="Incontec"/>
      </w:pPr>
      <w:r>
        <w:lastRenderedPageBreak/>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0F0B8C">
            <w:rPr>
              <w:noProof/>
            </w:rPr>
            <w:t>(29)</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0F0B8C">
            <w:rPr>
              <w:noProof/>
            </w:rPr>
            <w:t>(30)</w:t>
          </w:r>
          <w:r w:rsidR="005A28FB">
            <w:fldChar w:fldCharType="end"/>
          </w:r>
        </w:sdtContent>
      </w:sdt>
      <w:r w:rsidR="005A28FB" w:rsidRPr="005A28FB">
        <w:t>:</w:t>
      </w:r>
    </w:p>
    <w:p w14:paraId="7D9E5FD2" w14:textId="77777777" w:rsidR="00976C24" w:rsidDel="004149B6" w:rsidRDefault="00976C24" w:rsidP="00976C24">
      <w:pPr>
        <w:rPr>
          <w:del w:id="726" w:author="andres camilo santana bohorquez" w:date="2017-02-17T01:28:00Z"/>
        </w:rPr>
      </w:pPr>
    </w:p>
    <w:p w14:paraId="3FCF07C8" w14:textId="54D9F8BB" w:rsidR="00976C24" w:rsidRPr="002D42BA" w:rsidRDefault="00976C24">
      <w:pPr>
        <w:pStyle w:val="Incontec"/>
        <w:pPrChange w:id="727" w:author="andres camilo santana bohorquez" w:date="2017-02-17T01:28:00Z">
          <w:pPr>
            <w:pStyle w:val="Incontec"/>
            <w:ind w:firstLine="720"/>
          </w:pPr>
        </w:pPrChange>
      </w:pPr>
      <w:r w:rsidRPr="002D42BA">
        <w:rPr>
          <w:b/>
        </w:rPr>
        <w:t>Información de la Empresa</w:t>
      </w:r>
      <w:r w:rsidRPr="002D42BA">
        <w:t xml:space="preserve">: </w:t>
      </w:r>
    </w:p>
    <w:p w14:paraId="0FFE17F3" w14:textId="6B5734A6" w:rsidR="00976C24" w:rsidRPr="002D42BA" w:rsidRDefault="0084661D" w:rsidP="0084661D">
      <w:pPr>
        <w:pStyle w:val="Incontec"/>
      </w:pPr>
      <w:commentRangeStart w:id="728"/>
      <w:r w:rsidRPr="002D42BA">
        <w:t xml:space="preserve">En este </w:t>
      </w:r>
      <w:r w:rsidR="002D42BA" w:rsidRPr="002D42BA">
        <w:t>sub-</w:t>
      </w:r>
      <w:r w:rsidRPr="002D42BA">
        <w:t xml:space="preserve">capítulo el lector encontrara información concerniente </w:t>
      </w:r>
      <w:r w:rsidR="00A10A5B" w:rsidRPr="002D42BA">
        <w:t>al modelo de cómo se constituyó y como operara la empresa, información alusiva al t</w:t>
      </w:r>
      <w:r w:rsidR="00976C24" w:rsidRPr="002D42BA">
        <w:t>amaño,  localización, misión, visión, valores, estructura o</w:t>
      </w:r>
      <w:r w:rsidR="00A10A5B" w:rsidRPr="002D42BA">
        <w:t>rganizacional, aspectos legales de la empresa.</w:t>
      </w:r>
      <w:r w:rsidR="00976C24" w:rsidRPr="002D42BA">
        <w:t xml:space="preserve"> </w:t>
      </w:r>
    </w:p>
    <w:p w14:paraId="5C44BA96" w14:textId="77777777" w:rsidR="00976C24" w:rsidRPr="002D42BA" w:rsidRDefault="00976C24">
      <w:pPr>
        <w:pStyle w:val="Incontec"/>
        <w:pPrChange w:id="729" w:author="andres camilo santana bohorquez" w:date="2017-02-17T01:28:00Z">
          <w:pPr/>
        </w:pPrChange>
      </w:pPr>
    </w:p>
    <w:p w14:paraId="53B6EF9F" w14:textId="1F0B4513" w:rsidR="00976C24" w:rsidRPr="002D42BA" w:rsidRDefault="00976C24">
      <w:pPr>
        <w:pStyle w:val="Incontec"/>
        <w:rPr>
          <w:b/>
        </w:rPr>
        <w:pPrChange w:id="730" w:author="andres camilo santana bohorquez" w:date="2017-02-17T01:28:00Z">
          <w:pPr>
            <w:pStyle w:val="Incontec"/>
            <w:ind w:firstLine="720"/>
          </w:pPr>
        </w:pPrChange>
      </w:pPr>
      <w:r w:rsidRPr="002D42BA">
        <w:rPr>
          <w:b/>
        </w:rPr>
        <w:t>Identificación del Producto:</w:t>
      </w:r>
    </w:p>
    <w:p w14:paraId="10B986AC" w14:textId="433535A1" w:rsidR="00976C24" w:rsidRDefault="003B23BD" w:rsidP="00976C24">
      <w:pPr>
        <w:pStyle w:val="Incontec"/>
        <w:rPr>
          <w:ins w:id="731" w:author="andres camilo santana bohorquez" w:date="2017-02-17T01:28:00Z"/>
        </w:rPr>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0502710F" w14:textId="23E8ED8B" w:rsidR="00976C24" w:rsidRPr="002D42BA" w:rsidDel="009D2A9E" w:rsidRDefault="00976C24" w:rsidP="00976C24">
      <w:pPr>
        <w:rPr>
          <w:del w:id="732" w:author="andres camilo santana bohorquez" w:date="2017-02-17T01:28:00Z"/>
          <w:sz w:val="24"/>
          <w:szCs w:val="24"/>
        </w:rPr>
      </w:pPr>
    </w:p>
    <w:p w14:paraId="4955DFA0" w14:textId="6FBD1115" w:rsidR="005A1517" w:rsidRPr="002D42BA" w:rsidRDefault="00700781">
      <w:pPr>
        <w:pStyle w:val="Incontec"/>
        <w:pPrChange w:id="733" w:author="andres camilo santana bohorquez" w:date="2017-02-17T01:28:00Z">
          <w:pPr>
            <w:pStyle w:val="Incontec"/>
            <w:ind w:firstLine="720"/>
          </w:pPr>
        </w:pPrChange>
      </w:pPr>
      <w:r w:rsidRPr="002D42BA">
        <w:rPr>
          <w:b/>
        </w:rPr>
        <w:t>Plan de Mercadeo</w:t>
      </w:r>
      <w:r w:rsidRPr="002D42BA">
        <w:t xml:space="preserve">: </w:t>
      </w:r>
    </w:p>
    <w:p w14:paraId="4488F457" w14:textId="04621E68" w:rsidR="00700781" w:rsidRDefault="00700781" w:rsidP="00700781">
      <w:pPr>
        <w:pStyle w:val="Incontec"/>
        <w:rPr>
          <w:ins w:id="734" w:author="andres camilo santana bohorquez" w:date="2017-02-17T01:29:00Z"/>
        </w:rPr>
      </w:pPr>
      <w:r w:rsidRPr="002D42BA">
        <w:t xml:space="preserve">Este </w:t>
      </w:r>
      <w:r w:rsidR="002D42BA" w:rsidRPr="002D42BA">
        <w:t>sub-</w:t>
      </w:r>
      <w:r w:rsidRPr="002D42BA">
        <w:t>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comercialización.</w:t>
      </w:r>
    </w:p>
    <w:p w14:paraId="183F09BD" w14:textId="77777777" w:rsidR="009D2A9E" w:rsidRPr="009D2A9E" w:rsidRDefault="009D2A9E">
      <w:pPr>
        <w:pStyle w:val="Incontec"/>
      </w:pPr>
    </w:p>
    <w:p w14:paraId="2449C2A0" w14:textId="54373655" w:rsidR="00700781" w:rsidRPr="002D42BA" w:rsidRDefault="00700781">
      <w:pPr>
        <w:pStyle w:val="Incontec"/>
        <w:pPrChange w:id="735" w:author="andres camilo santana bohorquez" w:date="2017-02-17T01:28:00Z">
          <w:pPr>
            <w:pStyle w:val="Incontec"/>
            <w:ind w:firstLine="720"/>
          </w:pPr>
        </w:pPrChange>
      </w:pPr>
      <w:r w:rsidRPr="002D42BA">
        <w:rPr>
          <w:b/>
        </w:rPr>
        <w:t>Análisis Financiero</w:t>
      </w:r>
      <w:r w:rsidRPr="002D42BA">
        <w:t>:</w:t>
      </w:r>
    </w:p>
    <w:p w14:paraId="0A3B30AD" w14:textId="7BFFB7AB"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del w:id="736" w:author="andres camilo santana bohorquez" w:date="2017-02-17T03:14:00Z">
        <w:r w:rsidRPr="002D42BA" w:rsidDel="009C3DCF">
          <w:delText xml:space="preserve"> </w:delText>
        </w:r>
        <w:r w:rsidR="002D42BA" w:rsidRPr="002D42BA" w:rsidDel="009C3DCF">
          <w:delText>en el</w:delText>
        </w:r>
      </w:del>
      <w:r w:rsidR="002D42BA" w:rsidRPr="002D42BA">
        <w:t>, él lector encontrara s</w:t>
      </w:r>
      <w:r w:rsidRPr="002D42BA">
        <w:t>iguientes estados financieros</w:t>
      </w:r>
      <w:r w:rsidR="002D42BA" w:rsidRPr="002D42BA">
        <w:t xml:space="preserve"> como</w:t>
      </w:r>
      <w:r w:rsidRPr="002D42BA">
        <w:t>:</w:t>
      </w:r>
    </w:p>
    <w:p w14:paraId="1BC721C9" w14:textId="4AE975BF" w:rsidR="00700781" w:rsidRPr="002D42BA" w:rsidDel="009D2A9E" w:rsidRDefault="002D42BA">
      <w:pPr>
        <w:pStyle w:val="Incontec"/>
        <w:rPr>
          <w:del w:id="737" w:author="andres camilo santana bohorquez" w:date="2017-02-17T01:29:00Z"/>
        </w:rPr>
        <w:pPrChange w:id="738" w:author="andres camilo santana bohorquez" w:date="2017-02-17T01:30:00Z">
          <w:pPr>
            <w:pStyle w:val="Incontec"/>
            <w:numPr>
              <w:numId w:val="18"/>
            </w:numPr>
            <w:ind w:left="720" w:hanging="360"/>
          </w:pPr>
        </w:pPrChange>
      </w:pPr>
      <w:r w:rsidRPr="002D42BA">
        <w:t>Inversión</w:t>
      </w:r>
      <w:r w:rsidR="00700781" w:rsidRPr="002D42BA">
        <w:t xml:space="preserve"> Inicial</w:t>
      </w:r>
      <w:ins w:id="739" w:author="andres camilo santana bohorquez" w:date="2017-02-17T01:29:00Z">
        <w:r w:rsidR="009D2A9E">
          <w:t xml:space="preserve">, </w:t>
        </w:r>
      </w:ins>
    </w:p>
    <w:p w14:paraId="4167D3B1" w14:textId="4196BDBF" w:rsidR="00700781" w:rsidRPr="002D42BA" w:rsidDel="009D2A9E" w:rsidRDefault="00700781">
      <w:pPr>
        <w:pStyle w:val="Incontec"/>
        <w:rPr>
          <w:del w:id="740" w:author="andres camilo santana bohorquez" w:date="2017-02-17T01:29:00Z"/>
        </w:rPr>
        <w:pPrChange w:id="741" w:author="andres camilo santana bohorquez" w:date="2017-02-17T01:30:00Z">
          <w:pPr>
            <w:pStyle w:val="Incontec"/>
            <w:numPr>
              <w:numId w:val="18"/>
            </w:numPr>
            <w:ind w:left="720" w:hanging="360"/>
          </w:pPr>
        </w:pPrChange>
      </w:pPr>
      <w:r w:rsidRPr="002D42BA">
        <w:t>Costos Directos</w:t>
      </w:r>
    </w:p>
    <w:p w14:paraId="47310591" w14:textId="0A1F8BA4" w:rsidR="00700781" w:rsidRPr="002D42BA" w:rsidDel="009D2A9E" w:rsidRDefault="009D2A9E">
      <w:pPr>
        <w:pStyle w:val="Incontec"/>
        <w:rPr>
          <w:del w:id="742" w:author="andres camilo santana bohorquez" w:date="2017-02-17T01:30:00Z"/>
        </w:rPr>
        <w:pPrChange w:id="743" w:author="andres camilo santana bohorquez" w:date="2017-02-17T01:30:00Z">
          <w:pPr>
            <w:pStyle w:val="Incontec"/>
            <w:numPr>
              <w:numId w:val="18"/>
            </w:numPr>
            <w:ind w:left="720" w:hanging="360"/>
          </w:pPr>
        </w:pPrChange>
      </w:pPr>
      <w:ins w:id="744" w:author="andres camilo santana bohorquez" w:date="2017-02-17T01:30:00Z">
        <w:r>
          <w:t xml:space="preserve">, </w:t>
        </w:r>
      </w:ins>
      <w:r w:rsidR="00700781" w:rsidRPr="002D42BA">
        <w:t>Costos Fijos</w:t>
      </w:r>
      <w:ins w:id="745" w:author="andres camilo santana bohorquez" w:date="2017-02-17T01:30:00Z">
        <w:r>
          <w:t xml:space="preserve">, </w:t>
        </w:r>
      </w:ins>
    </w:p>
    <w:p w14:paraId="3EAF6477" w14:textId="184FE14A" w:rsidR="00700781" w:rsidRPr="002D42BA" w:rsidDel="009D2A9E" w:rsidRDefault="00700781">
      <w:pPr>
        <w:pStyle w:val="Incontec"/>
        <w:rPr>
          <w:del w:id="746" w:author="andres camilo santana bohorquez" w:date="2017-02-17T01:30:00Z"/>
        </w:rPr>
        <w:pPrChange w:id="747" w:author="andres camilo santana bohorquez" w:date="2017-02-17T01:30:00Z">
          <w:pPr>
            <w:pStyle w:val="Incontec"/>
            <w:numPr>
              <w:numId w:val="18"/>
            </w:numPr>
            <w:ind w:left="720" w:hanging="360"/>
          </w:pPr>
        </w:pPrChange>
      </w:pPr>
      <w:r w:rsidRPr="002D42BA">
        <w:t>Gastos Generales</w:t>
      </w:r>
      <w:ins w:id="748" w:author="andres camilo santana bohorquez" w:date="2017-02-17T01:30:00Z">
        <w:r w:rsidR="009D2A9E">
          <w:t xml:space="preserve">, </w:t>
        </w:r>
      </w:ins>
    </w:p>
    <w:p w14:paraId="69AE0C6F" w14:textId="3C6BF1D1" w:rsidR="00700781" w:rsidRPr="002D42BA" w:rsidDel="009D2A9E" w:rsidRDefault="00700781">
      <w:pPr>
        <w:pStyle w:val="Incontec"/>
        <w:rPr>
          <w:del w:id="749" w:author="andres camilo santana bohorquez" w:date="2017-02-17T01:30:00Z"/>
        </w:rPr>
        <w:pPrChange w:id="750" w:author="andres camilo santana bohorquez" w:date="2017-02-17T01:30:00Z">
          <w:pPr>
            <w:pStyle w:val="Incontec"/>
            <w:numPr>
              <w:numId w:val="18"/>
            </w:numPr>
            <w:ind w:left="720" w:hanging="360"/>
          </w:pPr>
        </w:pPrChange>
      </w:pPr>
      <w:r w:rsidRPr="002D42BA">
        <w:t>Ingresos</w:t>
      </w:r>
      <w:ins w:id="751" w:author="andres camilo santana bohorquez" w:date="2017-02-17T01:30:00Z">
        <w:r w:rsidR="009D2A9E">
          <w:t xml:space="preserve">, </w:t>
        </w:r>
      </w:ins>
    </w:p>
    <w:p w14:paraId="51D90D83" w14:textId="73AAD34E" w:rsidR="00700781" w:rsidRPr="002D42BA" w:rsidDel="009D2A9E" w:rsidRDefault="00700781">
      <w:pPr>
        <w:pStyle w:val="Incontec"/>
        <w:rPr>
          <w:del w:id="752" w:author="andres camilo santana bohorquez" w:date="2017-02-17T01:30:00Z"/>
        </w:rPr>
        <w:pPrChange w:id="753" w:author="andres camilo santana bohorquez" w:date="2017-02-17T01:30:00Z">
          <w:pPr>
            <w:pStyle w:val="Incontec"/>
            <w:numPr>
              <w:numId w:val="18"/>
            </w:numPr>
            <w:ind w:left="720" w:hanging="360"/>
          </w:pPr>
        </w:pPrChange>
      </w:pPr>
      <w:r w:rsidRPr="002D42BA">
        <w:t>Egresos</w:t>
      </w:r>
      <w:ins w:id="754" w:author="andres camilo santana bohorquez" w:date="2017-02-17T01:30:00Z">
        <w:r w:rsidR="009D2A9E">
          <w:t xml:space="preserve">, </w:t>
        </w:r>
      </w:ins>
    </w:p>
    <w:p w14:paraId="4EA6835A" w14:textId="7B794088" w:rsidR="00700781" w:rsidRDefault="00700781">
      <w:pPr>
        <w:pStyle w:val="Incontec"/>
        <w:rPr>
          <w:ins w:id="755" w:author="andres camilo santana bohorquez" w:date="2017-02-17T01:30:00Z"/>
        </w:rPr>
        <w:pPrChange w:id="756" w:author="andres camilo santana bohorquez" w:date="2017-02-17T01:30:00Z">
          <w:pPr>
            <w:pStyle w:val="Incontec"/>
            <w:numPr>
              <w:numId w:val="18"/>
            </w:numPr>
            <w:ind w:left="720" w:hanging="360"/>
          </w:pPr>
        </w:pPrChange>
      </w:pPr>
      <w:r w:rsidRPr="002D42BA">
        <w:t>Flujo de Caja</w:t>
      </w:r>
      <w:ins w:id="757" w:author="andres camilo santana bohorquez" w:date="2017-02-17T01:30:00Z">
        <w:r w:rsidR="009D2A9E">
          <w:t>.</w:t>
        </w:r>
      </w:ins>
      <w:commentRangeEnd w:id="728"/>
      <w:r w:rsidR="00B86080">
        <w:rPr>
          <w:rStyle w:val="Refdecomentario"/>
          <w:rFonts w:ascii="Cambria" w:eastAsia="Cambria" w:hAnsi="Cambria" w:cs="Cambria"/>
          <w:color w:val="000000"/>
          <w:shd w:val="clear" w:color="auto" w:fill="auto"/>
        </w:rPr>
        <w:commentReference w:id="728"/>
      </w:r>
    </w:p>
    <w:p w14:paraId="75ADA281" w14:textId="77777777" w:rsidR="009D2A9E" w:rsidRPr="009D2A9E" w:rsidRDefault="009D2A9E">
      <w:pPr>
        <w:pStyle w:val="Incontec"/>
        <w:pPrChange w:id="758" w:author="andres camilo santana bohorquez" w:date="2017-02-17T01:30:00Z">
          <w:pPr>
            <w:pStyle w:val="Incontec"/>
            <w:numPr>
              <w:numId w:val="18"/>
            </w:numPr>
            <w:ind w:left="720" w:hanging="360"/>
          </w:pPr>
        </w:pPrChange>
      </w:pPr>
    </w:p>
    <w:p w14:paraId="2E31A7CF" w14:textId="6B796DD1" w:rsidR="00700781" w:rsidRPr="002D42BA" w:rsidDel="001E61DE" w:rsidRDefault="00700781">
      <w:pPr>
        <w:rPr>
          <w:del w:id="759" w:author="andres camilo santana bohorquez" w:date="2017-02-15T05:45:00Z"/>
          <w:sz w:val="24"/>
          <w:szCs w:val="24"/>
        </w:rPr>
      </w:pPr>
    </w:p>
    <w:p w14:paraId="6DF3F1B0" w14:textId="71FE8095" w:rsidR="00700781" w:rsidRPr="002D42BA" w:rsidDel="001E61DE" w:rsidRDefault="00700781">
      <w:pPr>
        <w:rPr>
          <w:del w:id="760" w:author="andres camilo santana bohorquez" w:date="2017-02-15T05:45:00Z"/>
          <w:sz w:val="24"/>
          <w:szCs w:val="24"/>
        </w:rPr>
      </w:pPr>
    </w:p>
    <w:p w14:paraId="22A9422F" w14:textId="757627F0" w:rsidR="002D42BA" w:rsidRPr="002D42BA" w:rsidRDefault="002D42BA">
      <w:pPr>
        <w:pStyle w:val="Incontec"/>
        <w:rPr>
          <w:b/>
        </w:rPr>
        <w:pPrChange w:id="761" w:author="andres camilo santana bohorquez" w:date="2017-02-17T01:30:00Z">
          <w:pPr>
            <w:pStyle w:val="Incontec"/>
            <w:ind w:firstLine="720"/>
          </w:pPr>
        </w:pPrChange>
      </w:pPr>
      <w:r w:rsidRPr="002D42BA">
        <w:rPr>
          <w:b/>
        </w:rPr>
        <w:t>Análisis de Riesgos:</w:t>
      </w:r>
    </w:p>
    <w:p w14:paraId="4F4DEF46" w14:textId="77777777" w:rsidR="002D42BA" w:rsidRPr="002D42BA" w:rsidRDefault="002D42BA" w:rsidP="00700781">
      <w:pPr>
        <w:rPr>
          <w:sz w:val="24"/>
          <w:szCs w:val="24"/>
        </w:rPr>
      </w:pP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0F0B8C">
            <w:rPr>
              <w:noProof/>
            </w:rPr>
            <w:t>(31)</w:t>
          </w:r>
          <w:r w:rsidR="00261C9F" w:rsidRPr="00261C9F">
            <w:fldChar w:fldCharType="end"/>
          </w:r>
        </w:sdtContent>
      </w:sdt>
      <w:r w:rsidR="00261C9F" w:rsidRPr="00261C9F">
        <w:t>, como mecanismos para determinar y cuantificar los riesgos existentes.</w:t>
      </w:r>
    </w:p>
    <w:p w14:paraId="339D5086" w14:textId="72A40A24" w:rsidR="00261C9F" w:rsidDel="001E61DE" w:rsidRDefault="00261C9F">
      <w:pPr>
        <w:pStyle w:val="Incontec"/>
        <w:rPr>
          <w:del w:id="762" w:author="andres camilo santana bohorquez" w:date="2017-02-15T05:45:00Z"/>
        </w:rPr>
        <w:pPrChange w:id="763" w:author="andres camilo santana bohorquez" w:date="2017-02-15T05:45:00Z">
          <w:pPr/>
        </w:pPrChange>
      </w:pPr>
    </w:p>
    <w:p w14:paraId="1A50D458" w14:textId="4B97CAD1" w:rsidR="00261C9F" w:rsidDel="001E61DE" w:rsidRDefault="00261C9F">
      <w:pPr>
        <w:pStyle w:val="Incontec"/>
        <w:rPr>
          <w:del w:id="764" w:author="andres camilo santana bohorquez" w:date="2017-02-15T05:45:00Z"/>
        </w:rPr>
        <w:pPrChange w:id="765" w:author="andres camilo santana bohorquez" w:date="2017-02-15T05:45:00Z">
          <w:pPr/>
        </w:pPrChange>
      </w:pPr>
    </w:p>
    <w:p w14:paraId="3606D489" w14:textId="194C82FA" w:rsidR="00261C9F" w:rsidDel="001E61DE" w:rsidRDefault="00261C9F">
      <w:pPr>
        <w:pStyle w:val="Incontec"/>
        <w:rPr>
          <w:del w:id="766" w:author="andres camilo santana bohorquez" w:date="2017-02-15T05:45:00Z"/>
        </w:rPr>
        <w:pPrChange w:id="767" w:author="andres camilo santana bohorquez" w:date="2017-02-15T05:45:00Z">
          <w:pPr/>
        </w:pPrChange>
      </w:pPr>
    </w:p>
    <w:p w14:paraId="3F146529" w14:textId="27497C80" w:rsidR="00261C9F" w:rsidDel="001E61DE" w:rsidRDefault="00261C9F">
      <w:pPr>
        <w:pStyle w:val="Incontec"/>
        <w:rPr>
          <w:del w:id="768" w:author="andres camilo santana bohorquez" w:date="2017-02-15T05:45:00Z"/>
        </w:rPr>
        <w:pPrChange w:id="769" w:author="andres camilo santana bohorquez" w:date="2017-02-15T05:45:00Z">
          <w:pPr/>
        </w:pPrChange>
      </w:pPr>
    </w:p>
    <w:p w14:paraId="0C79A420" w14:textId="4939FF82" w:rsidR="00261C9F" w:rsidDel="001E61DE" w:rsidRDefault="00261C9F">
      <w:pPr>
        <w:pStyle w:val="Incontec"/>
        <w:rPr>
          <w:del w:id="770" w:author="andres camilo santana bohorquez" w:date="2017-02-15T05:45:00Z"/>
        </w:rPr>
        <w:pPrChange w:id="771" w:author="andres camilo santana bohorquez" w:date="2017-02-15T05:45:00Z">
          <w:pPr/>
        </w:pPrChange>
      </w:pPr>
    </w:p>
    <w:p w14:paraId="319A0504" w14:textId="510C033B" w:rsidR="00261C9F" w:rsidDel="001E61DE" w:rsidRDefault="00261C9F">
      <w:pPr>
        <w:pStyle w:val="Incontec"/>
        <w:rPr>
          <w:del w:id="772" w:author="andres camilo santana bohorquez" w:date="2017-02-15T05:45:00Z"/>
        </w:rPr>
        <w:pPrChange w:id="773" w:author="andres camilo santana bohorquez" w:date="2017-02-15T05:45:00Z">
          <w:pPr/>
        </w:pPrChange>
      </w:pPr>
    </w:p>
    <w:p w14:paraId="7CBF366D" w14:textId="54E4C294" w:rsidR="00261C9F" w:rsidDel="001E61DE" w:rsidRDefault="00261C9F">
      <w:pPr>
        <w:pStyle w:val="Incontec"/>
        <w:rPr>
          <w:del w:id="774" w:author="andres camilo santana bohorquez" w:date="2017-02-15T05:45:00Z"/>
        </w:rPr>
        <w:pPrChange w:id="775" w:author="andres camilo santana bohorquez" w:date="2017-02-15T05:45:00Z">
          <w:pPr/>
        </w:pPrChange>
      </w:pPr>
    </w:p>
    <w:p w14:paraId="4E97FAD8" w14:textId="670980EE" w:rsidR="00261C9F" w:rsidDel="001E61DE" w:rsidRDefault="00261C9F">
      <w:pPr>
        <w:pStyle w:val="Incontec"/>
        <w:rPr>
          <w:del w:id="776" w:author="andres camilo santana bohorquez" w:date="2017-02-15T05:45:00Z"/>
        </w:rPr>
        <w:pPrChange w:id="777" w:author="andres camilo santana bohorquez" w:date="2017-02-15T05:45:00Z">
          <w:pPr/>
        </w:pPrChange>
      </w:pPr>
    </w:p>
    <w:p w14:paraId="377F0510" w14:textId="1A26058F" w:rsidR="00261C9F" w:rsidDel="001E61DE" w:rsidRDefault="00261C9F">
      <w:pPr>
        <w:pStyle w:val="Incontec"/>
        <w:rPr>
          <w:del w:id="778" w:author="andres camilo santana bohorquez" w:date="2017-02-15T05:45:00Z"/>
        </w:rPr>
        <w:pPrChange w:id="779" w:author="andres camilo santana bohorquez" w:date="2017-02-15T05:45:00Z">
          <w:pPr/>
        </w:pPrChange>
      </w:pPr>
    </w:p>
    <w:p w14:paraId="1EF2136D" w14:textId="77777777" w:rsidR="00261C9F" w:rsidRDefault="00261C9F">
      <w:pPr>
        <w:pStyle w:val="Incontec"/>
        <w:pPrChange w:id="780" w:author="andres camilo santana bohorquez" w:date="2017-02-15T05:45:00Z">
          <w:pPr/>
        </w:pPrChange>
      </w:pPr>
    </w:p>
    <w:p w14:paraId="47E0038E" w14:textId="62C8D0A3" w:rsidR="00261C9F" w:rsidRDefault="009D2A9E" w:rsidP="009E670E">
      <w:pPr>
        <w:pStyle w:val="Incontec"/>
        <w:numPr>
          <w:ilvl w:val="1"/>
          <w:numId w:val="1"/>
        </w:numPr>
        <w:outlineLvl w:val="1"/>
        <w:rPr>
          <w:ins w:id="781" w:author="andres camilo santana bohorquez" w:date="2017-02-17T01:34:00Z"/>
          <w:sz w:val="28"/>
        </w:rPr>
        <w:pPrChange w:id="782" w:author="andres camilo santana bohorquez" w:date="2017-02-17T01:32:00Z">
          <w:pPr/>
        </w:pPrChange>
      </w:pPr>
      <w:bookmarkStart w:id="783" w:name="_Toc475092713"/>
      <w:ins w:id="784" w:author="andres camilo santana bohorquez" w:date="2017-02-17T01:32:00Z">
        <w:r w:rsidRPr="009D2A9E">
          <w:rPr>
            <w:sz w:val="28"/>
            <w:rPrChange w:id="785" w:author="andres camilo santana bohorquez" w:date="2017-02-17T01:33:00Z">
              <w:rPr/>
            </w:rPrChange>
          </w:rPr>
          <w:t>INFORMACI</w:t>
        </w:r>
      </w:ins>
      <w:ins w:id="786" w:author="andres camilo santana bohorquez" w:date="2017-02-17T03:20:00Z">
        <w:r w:rsidR="009C3DCF">
          <w:rPr>
            <w:sz w:val="28"/>
          </w:rPr>
          <w:t>Ó</w:t>
        </w:r>
      </w:ins>
      <w:ins w:id="787" w:author="andres camilo santana bohorquez" w:date="2017-02-17T01:32:00Z">
        <w:r w:rsidRPr="009D2A9E">
          <w:rPr>
            <w:sz w:val="28"/>
            <w:rPrChange w:id="788" w:author="andres camilo santana bohorquez" w:date="2017-02-17T01:33:00Z">
              <w:rPr/>
            </w:rPrChange>
          </w:rPr>
          <w:t>N DE LA EMPRESA</w:t>
        </w:r>
      </w:ins>
      <w:bookmarkEnd w:id="783"/>
    </w:p>
    <w:p w14:paraId="792B792C" w14:textId="77777777" w:rsidR="009D2A9E" w:rsidRDefault="009D2A9E">
      <w:pPr>
        <w:rPr>
          <w:ins w:id="789" w:author="andres camilo santana bohorquez" w:date="2017-02-17T01:34:00Z"/>
        </w:rPr>
      </w:pPr>
    </w:p>
    <w:p w14:paraId="13D49715" w14:textId="01E53FE0" w:rsidR="009D2A9E" w:rsidRPr="009D2A9E" w:rsidRDefault="009D2A9E">
      <w:pPr>
        <w:pStyle w:val="Incontec"/>
        <w:rPr>
          <w:ins w:id="790" w:author="andres camilo santana bohorquez" w:date="2017-02-17T01:33:00Z"/>
          <w:rPrChange w:id="791" w:author="andres camilo santana bohorquez" w:date="2017-02-17T01:34:00Z">
            <w:rPr>
              <w:ins w:id="792" w:author="andres camilo santana bohorquez" w:date="2017-02-17T01:33:00Z"/>
              <w:sz w:val="28"/>
            </w:rPr>
          </w:rPrChange>
        </w:rPr>
        <w:pPrChange w:id="793" w:author="andres camilo santana bohorquez" w:date="2017-02-17T01:34:00Z">
          <w:pPr/>
        </w:pPrChange>
      </w:pPr>
      <w:ins w:id="794" w:author="andres camilo santana bohorquez" w:date="2017-02-17T01:34:00Z">
        <w:r>
          <w:t xml:space="preserve">En este </w:t>
        </w:r>
      </w:ins>
      <w:ins w:id="795" w:author="andres camilo santana bohorquez" w:date="2017-02-17T01:35:00Z">
        <w:r>
          <w:t>módulo</w:t>
        </w:r>
      </w:ins>
      <w:ins w:id="796" w:author="andres camilo santana bohorquez" w:date="2017-02-17T01:34:00Z">
        <w:r>
          <w:t xml:space="preserve"> se </w:t>
        </w:r>
        <w:commentRangeStart w:id="797"/>
        <w:r>
          <w:t>presenta</w:t>
        </w:r>
      </w:ins>
      <w:commentRangeEnd w:id="797"/>
      <w:ins w:id="798" w:author="andres camilo santana bohorquez" w:date="2017-02-17T09:18:00Z">
        <w:r w:rsidR="0060341D">
          <w:rPr>
            <w:rStyle w:val="Refdecomentario"/>
            <w:rFonts w:ascii="Cambria" w:eastAsia="Cambria" w:hAnsi="Cambria" w:cs="Cambria"/>
            <w:color w:val="000000"/>
            <w:shd w:val="clear" w:color="auto" w:fill="auto"/>
          </w:rPr>
          <w:commentReference w:id="797"/>
        </w:r>
      </w:ins>
      <w:ins w:id="799" w:author="andres camilo santana bohorquez" w:date="2017-02-17T01:34:00Z">
        <w:r>
          <w:t xml:space="preserve"> </w:t>
        </w:r>
      </w:ins>
    </w:p>
    <w:p w14:paraId="32F2F26E" w14:textId="77777777" w:rsidR="009D2A9E" w:rsidRPr="00FD36E3" w:rsidRDefault="009D2A9E" w:rsidP="009E670E">
      <w:pPr>
        <w:pStyle w:val="Incontec"/>
        <w:numPr>
          <w:ilvl w:val="2"/>
          <w:numId w:val="1"/>
        </w:numPr>
        <w:outlineLvl w:val="2"/>
        <w:rPr>
          <w:rFonts w:cs="Times New Roman"/>
          <w:szCs w:val="28"/>
        </w:rPr>
      </w:pPr>
      <w:bookmarkStart w:id="800" w:name="_Toc475092714"/>
      <w:ins w:id="801" w:author="andres camilo santana bohorquez" w:date="2017-02-17T01:34:00Z">
        <w:r w:rsidRPr="00FD36E3">
          <w:rPr>
            <w:rFonts w:cs="Times New Roman"/>
            <w:szCs w:val="28"/>
          </w:rPr>
          <w:t>Misión</w:t>
        </w:r>
      </w:ins>
      <w:bookmarkEnd w:id="800"/>
    </w:p>
    <w:p w14:paraId="2D4B328A" w14:textId="77777777" w:rsidR="009D2A9E" w:rsidRDefault="009D2A9E" w:rsidP="009D2A9E"/>
    <w:p w14:paraId="38DEA409" w14:textId="77777777" w:rsidR="009D2A9E" w:rsidRPr="000D1054" w:rsidRDefault="009D2A9E" w:rsidP="009D2A9E"/>
    <w:p w14:paraId="5047C72F" w14:textId="77777777" w:rsidR="009D2A9E" w:rsidRPr="00011C81" w:rsidRDefault="009D2A9E" w:rsidP="009D2A9E">
      <w:pPr>
        <w:pStyle w:val="Incontec"/>
        <w:rPr>
          <w:rFonts w:cs="Times New Roman"/>
        </w:rPr>
      </w:pPr>
      <w:ins w:id="802" w:author="andres camilo santana bohorquez" w:date="2017-02-17T01:34:00Z">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ins>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9E670E">
      <w:pPr>
        <w:pStyle w:val="Incontec"/>
        <w:numPr>
          <w:ilvl w:val="2"/>
          <w:numId w:val="1"/>
        </w:numPr>
        <w:outlineLvl w:val="2"/>
        <w:rPr>
          <w:rFonts w:cs="Times New Roman"/>
          <w:szCs w:val="28"/>
        </w:rPr>
      </w:pPr>
      <w:bookmarkStart w:id="803" w:name="_Toc475092715"/>
      <w:ins w:id="804" w:author="andres camilo santana bohorquez" w:date="2017-02-17T01:34:00Z">
        <w:r w:rsidRPr="00FD36E3">
          <w:rPr>
            <w:rFonts w:cs="Times New Roman"/>
            <w:szCs w:val="28"/>
          </w:rPr>
          <w:t>Visión</w:t>
        </w:r>
      </w:ins>
      <w:bookmarkEnd w:id="803"/>
    </w:p>
    <w:p w14:paraId="6A824F7F" w14:textId="77777777" w:rsidR="009D2A9E" w:rsidRDefault="009D2A9E" w:rsidP="009D2A9E"/>
    <w:p w14:paraId="2430B7AB" w14:textId="77777777" w:rsidR="009D2A9E" w:rsidRPr="000D1054" w:rsidRDefault="009D2A9E" w:rsidP="009D2A9E"/>
    <w:p w14:paraId="7C02F09C" w14:textId="77777777" w:rsidR="009D2A9E" w:rsidRPr="00011C81" w:rsidRDefault="009D2A9E" w:rsidP="009D2A9E">
      <w:pPr>
        <w:pStyle w:val="Incontec"/>
        <w:rPr>
          <w:rFonts w:cs="Times New Roman"/>
        </w:rPr>
      </w:pPr>
      <w:ins w:id="805" w:author="andres camilo santana bohorquez" w:date="2017-02-17T01:34:00Z">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ins>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9E670E">
      <w:pPr>
        <w:pStyle w:val="Incontec"/>
        <w:numPr>
          <w:ilvl w:val="2"/>
          <w:numId w:val="1"/>
        </w:numPr>
        <w:outlineLvl w:val="2"/>
        <w:rPr>
          <w:rFonts w:cs="Times New Roman"/>
          <w:szCs w:val="28"/>
        </w:rPr>
      </w:pPr>
      <w:bookmarkStart w:id="806" w:name="_Toc475092716"/>
      <w:ins w:id="807" w:author="andres camilo santana bohorquez" w:date="2017-02-17T01:34:00Z">
        <w:r w:rsidRPr="00FD36E3">
          <w:rPr>
            <w:rFonts w:cs="Times New Roman"/>
            <w:szCs w:val="28"/>
          </w:rPr>
          <w:t>Valores</w:t>
        </w:r>
      </w:ins>
      <w:bookmarkEnd w:id="806"/>
    </w:p>
    <w:p w14:paraId="411408A5" w14:textId="77777777" w:rsidR="009D2A9E" w:rsidRDefault="009D2A9E" w:rsidP="009D2A9E"/>
    <w:p w14:paraId="389C7A48" w14:textId="77777777" w:rsidR="009D2A9E" w:rsidRPr="000D1054" w:rsidRDefault="009D2A9E" w:rsidP="009D2A9E"/>
    <w:p w14:paraId="660BFBEA" w14:textId="77777777" w:rsidR="009D2A9E" w:rsidRPr="00011C81" w:rsidRDefault="009D2A9E" w:rsidP="009D2A9E">
      <w:pPr>
        <w:pStyle w:val="Incontec"/>
        <w:rPr>
          <w:rFonts w:cs="Times New Roman"/>
        </w:rPr>
      </w:pPr>
      <w:ins w:id="808" w:author="andres camilo santana bohorquez" w:date="2017-02-17T01:34:00Z">
        <w:r w:rsidRPr="00011C81">
          <w:rPr>
            <w:rFonts w:cs="Times New Roman"/>
          </w:rPr>
          <w:t>La Equidad, nuestro principal valor, que nos permita proceder con justicia, igualdad e imparcialidad, buscando un impacto social positivo e inclusivo.</w:t>
        </w:r>
      </w:ins>
    </w:p>
    <w:p w14:paraId="74CC1F17" w14:textId="77777777" w:rsidR="009D2A9E" w:rsidRPr="00011C81" w:rsidRDefault="009D2A9E" w:rsidP="009D2A9E">
      <w:pPr>
        <w:pStyle w:val="Incontec"/>
        <w:rPr>
          <w:rFonts w:cs="Times New Roman"/>
        </w:rPr>
      </w:pPr>
      <w:ins w:id="809" w:author="andres camilo santana bohorquez" w:date="2017-02-17T01:34:00Z">
        <w:r w:rsidRPr="00011C81">
          <w:rPr>
            <w:rFonts w:cs="Times New Roman"/>
          </w:rPr>
          <w:t>La Transparencia, para realizar nuestra gestión de forma objetiva, clara y verificable.</w:t>
        </w:r>
      </w:ins>
    </w:p>
    <w:p w14:paraId="55D1A273" w14:textId="77777777" w:rsidR="009D2A9E" w:rsidRPr="00011C81" w:rsidRDefault="009D2A9E" w:rsidP="009D2A9E">
      <w:pPr>
        <w:pStyle w:val="Incontec"/>
        <w:rPr>
          <w:rFonts w:cs="Times New Roman"/>
        </w:rPr>
      </w:pPr>
      <w:ins w:id="810" w:author="andres camilo santana bohorquez" w:date="2017-02-17T01:34:00Z">
        <w:r w:rsidRPr="00011C81">
          <w:rPr>
            <w:rFonts w:cs="Times New Roman"/>
          </w:rPr>
          <w:t>La Integridad, para actuar con firmeza, rectitud, honestidad, coherencia y sinceridad.</w:t>
        </w:r>
      </w:ins>
    </w:p>
    <w:p w14:paraId="66520199" w14:textId="77777777" w:rsidR="009D2A9E" w:rsidRPr="00011C81" w:rsidRDefault="009D2A9E" w:rsidP="009D2A9E">
      <w:pPr>
        <w:pStyle w:val="Incontec"/>
      </w:pPr>
      <w:ins w:id="811" w:author="andres camilo santana bohorquez" w:date="2017-02-17T01:34:00Z">
        <w:r w:rsidRPr="00011C81">
          <w:t>El Respeto hacia nuestros congéneres, que nos permita reconocer la diversidad cultural y así reconocer la necesidad de cada cliente.</w:t>
        </w:r>
      </w:ins>
    </w:p>
    <w:p w14:paraId="73143307" w14:textId="77777777" w:rsidR="009D2A9E" w:rsidRPr="00011C81" w:rsidRDefault="009D2A9E" w:rsidP="009D2A9E">
      <w:pPr>
        <w:pStyle w:val="Incontec"/>
        <w:rPr>
          <w:rFonts w:cs="Times New Roman"/>
        </w:rPr>
      </w:pPr>
      <w:ins w:id="812" w:author="andres camilo santana bohorquez" w:date="2017-02-17T01:34:00Z">
        <w:r w:rsidRPr="00011C81">
          <w:rPr>
            <w:rFonts w:cs="Times New Roman"/>
          </w:rPr>
          <w:t>La Puntualidad, rasgo que nos caracterizara al momento de realizar las entregas de nuestros productos.</w:t>
        </w:r>
      </w:ins>
    </w:p>
    <w:p w14:paraId="68F69BAF" w14:textId="77777777" w:rsidR="009D2A9E" w:rsidRPr="00011C81" w:rsidRDefault="009D2A9E" w:rsidP="009D2A9E">
      <w:pPr>
        <w:pStyle w:val="Incontec"/>
        <w:rPr>
          <w:rFonts w:cs="Times New Roman"/>
        </w:rPr>
      </w:pPr>
      <w:ins w:id="813" w:author="andres camilo santana bohorquez" w:date="2017-02-17T01:34:00Z">
        <w:r w:rsidRPr="00011C81">
          <w:rPr>
            <w:rFonts w:cs="Times New Roman"/>
          </w:rPr>
          <w:t>La Calidad en nuestros servicios ofrecidos, nuestros productos son de excelencia y cumplirán con todos los requerimientos de nuestros clientes.</w:t>
        </w:r>
      </w:ins>
    </w:p>
    <w:p w14:paraId="57BF8A6C" w14:textId="77777777" w:rsidR="009D2A9E" w:rsidRPr="00011C81" w:rsidRDefault="009D2A9E" w:rsidP="009D2A9E">
      <w:pPr>
        <w:pStyle w:val="Incontec"/>
        <w:rPr>
          <w:rFonts w:cs="Times New Roman"/>
        </w:rPr>
      </w:pPr>
      <w:ins w:id="814" w:author="andres camilo santana bohorquez" w:date="2017-02-17T01:34:00Z">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ins>
    </w:p>
    <w:p w14:paraId="6A2E491E" w14:textId="77777777" w:rsidR="009D2A9E" w:rsidRPr="00011C81" w:rsidRDefault="009D2A9E" w:rsidP="009D2A9E">
      <w:pPr>
        <w:pStyle w:val="Incontec"/>
        <w:rPr>
          <w:rFonts w:cs="Times New Roman"/>
        </w:rPr>
      </w:pPr>
      <w:ins w:id="815" w:author="andres camilo santana bohorquez" w:date="2017-02-17T01:34:00Z">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ins>
    </w:p>
    <w:p w14:paraId="0CB7F5B8" w14:textId="77777777" w:rsidR="009D2A9E" w:rsidRPr="00011C81" w:rsidRDefault="009D2A9E" w:rsidP="009D2A9E">
      <w:pPr>
        <w:pStyle w:val="Incontec"/>
        <w:rPr>
          <w:rFonts w:cs="Times New Roman"/>
        </w:rPr>
      </w:pPr>
      <w:ins w:id="816" w:author="andres camilo santana bohorquez" w:date="2017-02-17T01:34:00Z">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ins>
    </w:p>
    <w:p w14:paraId="085A43F4" w14:textId="77777777" w:rsidR="009D2A9E" w:rsidRDefault="009D2A9E" w:rsidP="009D2A9E">
      <w:pPr>
        <w:pStyle w:val="Incontec"/>
        <w:rPr>
          <w:rFonts w:cs="Times New Roman"/>
        </w:rPr>
      </w:pPr>
      <w:ins w:id="817" w:author="andres camilo santana bohorquez" w:date="2017-02-17T01:34:00Z">
        <w:r w:rsidRPr="00011C81">
          <w:rPr>
            <w:rFonts w:cs="Times New Roman"/>
          </w:rPr>
          <w:t>El Trabajo en equipo ofrecerá participación de los distintos miembros de la empresa en diversos ámbitos.</w:t>
        </w:r>
      </w:ins>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606AF0C7" w14:textId="3D8987BA" w:rsidR="00E21B5B" w:rsidRPr="00E21B5B" w:rsidDel="00911F01" w:rsidRDefault="00E21B5B" w:rsidP="00911F01">
      <w:pPr>
        <w:pStyle w:val="Incontec"/>
        <w:rPr>
          <w:del w:id="818" w:author="andres camilo santana bohorquez" w:date="2017-02-17T09:33:00Z"/>
        </w:rPr>
        <w:pPrChange w:id="819" w:author="andres camilo santana bohorquez" w:date="2017-02-17T09:34:00Z">
          <w:pPr/>
        </w:pPrChange>
      </w:pPr>
      <w:moveFromRangeStart w:id="820" w:author="andres camilo santana bohorquez" w:date="2017-02-17T01:21:00Z" w:name="move475057847"/>
    </w:p>
    <w:p w14:paraId="48DE3AA7" w14:textId="16DD4663" w:rsidR="00483DF9" w:rsidRPr="00BE5779" w:rsidDel="00911F01" w:rsidRDefault="00E21B5B" w:rsidP="00911F01">
      <w:pPr>
        <w:pStyle w:val="Incontec"/>
        <w:rPr>
          <w:del w:id="821" w:author="andres camilo santana bohorquez" w:date="2017-02-17T09:33:00Z"/>
        </w:rPr>
        <w:pPrChange w:id="822" w:author="andres camilo santana bohorquez" w:date="2017-02-17T09:34:00Z">
          <w:pPr>
            <w:pStyle w:val="Incontec"/>
          </w:pPr>
        </w:pPrChange>
      </w:pPr>
      <w:bookmarkStart w:id="823" w:name="_7ovo93iqpnb" w:colFirst="0" w:colLast="0"/>
      <w:bookmarkStart w:id="824" w:name="_f3tf34c3dy1w" w:colFirst="0" w:colLast="0"/>
      <w:bookmarkStart w:id="825" w:name="_ke2gyw80a6qb" w:colFirst="0" w:colLast="0"/>
      <w:bookmarkStart w:id="826" w:name="_qqz5ugnl2tnw" w:colFirst="0" w:colLast="0"/>
      <w:bookmarkStart w:id="827" w:name="_fe5vedkwf20n" w:colFirst="0" w:colLast="0"/>
      <w:bookmarkStart w:id="828" w:name="_m6ec6huaf3hn" w:colFirst="0" w:colLast="0"/>
      <w:bookmarkStart w:id="829" w:name="_hts3rdwxqgjp" w:colFirst="0" w:colLast="0"/>
      <w:bookmarkStart w:id="830" w:name="_kvanf05o8zbs" w:colFirst="0" w:colLast="0"/>
      <w:bookmarkEnd w:id="823"/>
      <w:bookmarkEnd w:id="824"/>
      <w:bookmarkEnd w:id="825"/>
      <w:bookmarkEnd w:id="826"/>
      <w:bookmarkEnd w:id="827"/>
      <w:bookmarkEnd w:id="828"/>
      <w:bookmarkEnd w:id="829"/>
      <w:bookmarkEnd w:id="830"/>
      <w:moveFrom w:id="831" w:author="andres camilo santana bohorquez" w:date="2017-02-17T01:21:00Z">
        <w:del w:id="832" w:author="andres camilo santana bohorquez" w:date="2017-02-17T09:33:00Z">
          <w:r w:rsidRPr="00102649" w:rsidDel="00911F01">
            <w:rPr>
              <w:rFonts w:cs="Times New Roman"/>
            </w:rPr>
            <w:delText xml:space="preserve"> </w:delText>
          </w:r>
          <w:bookmarkStart w:id="833" w:name="_tezszfjl3f3w" w:colFirst="0" w:colLast="0"/>
          <w:bookmarkStart w:id="834" w:name="_iy32zp1prq9f" w:colFirst="0" w:colLast="0"/>
          <w:bookmarkStart w:id="835" w:name="_2z0wkedc0w0b" w:colFirst="0" w:colLast="0"/>
          <w:bookmarkStart w:id="836" w:name="_pt4jqd3b3jtx" w:colFirst="0" w:colLast="0"/>
          <w:bookmarkStart w:id="837" w:name="_1dfevach6qs0" w:colFirst="0" w:colLast="0"/>
          <w:bookmarkStart w:id="838" w:name="_6c3u71m42bln" w:colFirst="0" w:colLast="0"/>
          <w:bookmarkStart w:id="839" w:name="_lyq5q4kc6aop" w:colFirst="0" w:colLast="0"/>
          <w:bookmarkStart w:id="840" w:name="_msrfmhvybv9q" w:colFirst="0" w:colLast="0"/>
          <w:bookmarkStart w:id="841" w:name="_2vgnf5citbpq" w:colFirst="0" w:colLast="0"/>
          <w:bookmarkStart w:id="842" w:name="_pwlv157airys" w:colFirst="0" w:colLast="0"/>
          <w:bookmarkStart w:id="843" w:name="_bwsdt78frdds" w:colFirst="0" w:colLast="0"/>
          <w:bookmarkStart w:id="844" w:name="_ywmdd0jrv6i3" w:colFirst="0" w:colLast="0"/>
          <w:bookmarkEnd w:id="833"/>
          <w:bookmarkEnd w:id="834"/>
          <w:bookmarkEnd w:id="835"/>
          <w:bookmarkEnd w:id="836"/>
          <w:bookmarkEnd w:id="837"/>
          <w:bookmarkEnd w:id="838"/>
          <w:bookmarkEnd w:id="839"/>
          <w:bookmarkEnd w:id="840"/>
          <w:bookmarkEnd w:id="841"/>
          <w:bookmarkEnd w:id="842"/>
          <w:bookmarkEnd w:id="843"/>
          <w:bookmarkEnd w:id="844"/>
          <w:r w:rsidR="00CB3C59" w:rsidDel="00911F01">
            <w:rPr>
              <w:rFonts w:cs="Times New Roman"/>
            </w:rPr>
            <w:delText xml:space="preserve">Tabla 5-4. Normas ISO para el desarrollo de Software. Fuente: </w:delText>
          </w:r>
        </w:del>
      </w:moveFrom>
      <w:customXmlDelRangeStart w:id="845" w:author="andres camilo santana bohorquez" w:date="2017-02-17T09:33:00Z"/>
      <w:sdt>
        <w:sdtPr>
          <w:rPr>
            <w:rFonts w:cs="Times New Roman"/>
          </w:rPr>
          <w:id w:val="1110092094"/>
          <w:citation/>
        </w:sdtPr>
        <w:sdtContent>
          <w:customXmlDelRangeEnd w:id="845"/>
          <w:moveFrom w:id="846" w:author="andres camilo santana bohorquez" w:date="2017-02-17T01:21:00Z">
            <w:del w:id="847" w:author="andres camilo santana bohorquez" w:date="2017-02-17T09:33:00Z">
              <w:r w:rsidR="00A270CF" w:rsidDel="00911F01">
                <w:rPr>
                  <w:rFonts w:cs="Times New Roman"/>
                </w:rPr>
                <w:fldChar w:fldCharType="begin"/>
              </w:r>
              <w:r w:rsidR="00A270CF" w:rsidDel="00911F01">
                <w:rPr>
                  <w:rFonts w:cs="Times New Roman"/>
                </w:rPr>
                <w:delInstrText xml:space="preserve"> CITATION Ped13 \l 9226 </w:delInstrText>
              </w:r>
              <w:r w:rsidR="00A270CF" w:rsidDel="00911F01">
                <w:rPr>
                  <w:rFonts w:cs="Times New Roman"/>
                </w:rPr>
                <w:fldChar w:fldCharType="separate"/>
              </w:r>
              <w:r w:rsidR="00643776" w:rsidRPr="00643776" w:rsidDel="00911F01">
                <w:rPr>
                  <w:rFonts w:cs="Times New Roman"/>
                  <w:noProof/>
                </w:rPr>
                <w:delText>(34)</w:delText>
              </w:r>
              <w:r w:rsidR="00A270CF" w:rsidDel="00911F01">
                <w:rPr>
                  <w:rFonts w:cs="Times New Roman"/>
                </w:rPr>
                <w:fldChar w:fldCharType="end"/>
              </w:r>
            </w:del>
          </w:moveFrom>
          <w:customXmlDelRangeStart w:id="848" w:author="andres camilo santana bohorquez" w:date="2017-02-17T09:33:00Z"/>
        </w:sdtContent>
      </w:sdt>
      <w:customXmlDelRangeEnd w:id="848"/>
    </w:p>
    <w:p w14:paraId="2C3002C8" w14:textId="214E4C86" w:rsidR="00FD36E3" w:rsidRPr="00E21B5B" w:rsidDel="00911F01" w:rsidRDefault="00FD36E3" w:rsidP="00911F01">
      <w:pPr>
        <w:pStyle w:val="Incontec"/>
        <w:rPr>
          <w:del w:id="849" w:author="andres camilo santana bohorquez" w:date="2017-02-17T09:33:00Z"/>
          <w:rFonts w:cs="Times New Roman"/>
          <w:b/>
        </w:rPr>
        <w:pPrChange w:id="850" w:author="andres camilo santana bohorquez" w:date="2017-02-17T09:34:00Z">
          <w:pPr>
            <w:pStyle w:val="Incontec"/>
          </w:pPr>
        </w:pPrChange>
      </w:pPr>
      <w:bookmarkStart w:id="851" w:name="_ru6vyh6ezu7" w:colFirst="0" w:colLast="0"/>
      <w:bookmarkEnd w:id="851"/>
      <w:moveFrom w:id="852" w:author="andres camilo santana bohorquez" w:date="2017-02-17T01:21:00Z">
        <w:del w:id="853" w:author="andres camilo santana bohorquez" w:date="2017-02-17T09:33:00Z">
          <w:r w:rsidRPr="00E21B5B" w:rsidDel="00911F01">
            <w:rPr>
              <w:rFonts w:cs="Times New Roman"/>
              <w:b/>
            </w:rPr>
            <w:delText>Carga impositiva</w:delText>
          </w:r>
        </w:del>
      </w:moveFrom>
    </w:p>
    <w:p w14:paraId="48E7715F" w14:textId="53DA7251" w:rsidR="00FD36E3" w:rsidRPr="00102649" w:rsidDel="00911F01" w:rsidRDefault="00FD36E3" w:rsidP="00911F01">
      <w:pPr>
        <w:pStyle w:val="Incontec"/>
        <w:rPr>
          <w:del w:id="854" w:author="andres camilo santana bohorquez" w:date="2017-02-17T09:33:00Z"/>
          <w:rFonts w:cs="Times New Roman"/>
        </w:rPr>
        <w:pPrChange w:id="855" w:author="andres camilo santana bohorquez" w:date="2017-02-17T09:34:00Z">
          <w:pPr>
            <w:pStyle w:val="Incontec"/>
          </w:pPr>
        </w:pPrChange>
      </w:pPr>
    </w:p>
    <w:p w14:paraId="4661B496" w14:textId="031773FA" w:rsidR="007F7480" w:rsidRPr="007F7480" w:rsidDel="00911F01" w:rsidRDefault="007F7480" w:rsidP="00911F01">
      <w:pPr>
        <w:pStyle w:val="Incontec"/>
        <w:rPr>
          <w:del w:id="856" w:author="andres camilo santana bohorquez" w:date="2017-02-17T09:33:00Z"/>
          <w:rFonts w:cs="Times New Roman"/>
        </w:rPr>
        <w:pPrChange w:id="857" w:author="andres camilo santana bohorquez" w:date="2017-02-17T09:34:00Z">
          <w:pPr>
            <w:pStyle w:val="Prrafodelista"/>
            <w:numPr>
              <w:numId w:val="13"/>
            </w:numPr>
            <w:ind w:hanging="360"/>
            <w:jc w:val="both"/>
          </w:pPr>
        </w:pPrChange>
      </w:pPr>
      <w:bookmarkStart w:id="858" w:name="_fx6px8sjpx2x" w:colFirst="0" w:colLast="0"/>
      <w:bookmarkEnd w:id="858"/>
      <w:moveFrom w:id="859" w:author="andres camilo santana bohorquez" w:date="2017-02-17T01:21:00Z">
        <w:del w:id="860" w:author="andres camilo santana bohorquez" w:date="2017-02-17T09:33:00Z">
          <w:r w:rsidRPr="007F7480" w:rsidDel="00911F01">
            <w:rPr>
              <w:rFonts w:cs="Times New Roman"/>
            </w:rPr>
            <w:delText>Impuesto sobre la renta: 30% sobre utilidad neta del ejercicio, aplica sobre los ingresos que obtenga el contribuyente en el año, ingresos susceptibles de producir incremento neto, considerando los costos y gastos en q</w:delText>
          </w:r>
          <w:r w:rsidR="00441162" w:rsidDel="00911F01">
            <w:rPr>
              <w:rFonts w:cs="Times New Roman"/>
            </w:rPr>
            <w:delText>ue se incurre para producirlos.</w:delText>
          </w:r>
        </w:del>
      </w:moveFrom>
      <w:customXmlDelRangeStart w:id="861" w:author="andres camilo santana bohorquez" w:date="2017-02-17T09:33:00Z"/>
      <w:sdt>
        <w:sdtPr>
          <w:rPr>
            <w:rFonts w:cs="Times New Roman"/>
          </w:rPr>
          <w:id w:val="588576397"/>
          <w:citation/>
        </w:sdtPr>
        <w:sdtContent>
          <w:customXmlDelRangeEnd w:id="861"/>
          <w:moveFrom w:id="862" w:author="andres camilo santana bohorquez" w:date="2017-02-17T01:21:00Z">
            <w:del w:id="863" w:author="andres camilo santana bohorquez" w:date="2017-02-17T09:33:00Z">
              <w:r w:rsidR="00441162" w:rsidDel="00911F01">
                <w:rPr>
                  <w:rFonts w:cs="Times New Roman"/>
                </w:rPr>
                <w:fldChar w:fldCharType="begin"/>
              </w:r>
              <w:r w:rsidR="00441162" w:rsidDel="00911F01">
                <w:rPr>
                  <w:rFonts w:cs="Times New Roman"/>
                </w:rPr>
                <w:delInstrText xml:space="preserve"> CITATION DIA06 \l 9226 </w:delInstrText>
              </w:r>
              <w:r w:rsidR="00441162" w:rsidDel="00911F01">
                <w:rPr>
                  <w:rFonts w:cs="Times New Roman"/>
                </w:rPr>
                <w:fldChar w:fldCharType="separate"/>
              </w:r>
              <w:r w:rsidR="00643776" w:rsidDel="00911F01">
                <w:rPr>
                  <w:rFonts w:cs="Times New Roman"/>
                  <w:noProof/>
                </w:rPr>
                <w:delText xml:space="preserve"> </w:delText>
              </w:r>
              <w:r w:rsidR="00643776" w:rsidRPr="00643776" w:rsidDel="00911F01">
                <w:rPr>
                  <w:rFonts w:cs="Times New Roman"/>
                  <w:noProof/>
                </w:rPr>
                <w:delText>(35)</w:delText>
              </w:r>
              <w:r w:rsidR="00441162" w:rsidDel="00911F01">
                <w:rPr>
                  <w:rFonts w:cs="Times New Roman"/>
                </w:rPr>
                <w:fldChar w:fldCharType="end"/>
              </w:r>
            </w:del>
          </w:moveFrom>
          <w:customXmlDelRangeStart w:id="864" w:author="andres camilo santana bohorquez" w:date="2017-02-17T09:33:00Z"/>
        </w:sdtContent>
      </w:sdt>
      <w:customXmlDelRangeEnd w:id="864"/>
    </w:p>
    <w:p w14:paraId="50D4FEDD" w14:textId="42DA4CBA" w:rsidR="007F7480" w:rsidRPr="007F7480" w:rsidDel="00911F01" w:rsidRDefault="007F7480" w:rsidP="00911F01">
      <w:pPr>
        <w:pStyle w:val="Incontec"/>
        <w:rPr>
          <w:del w:id="865" w:author="andres camilo santana bohorquez" w:date="2017-02-17T09:33:00Z"/>
          <w:rFonts w:cs="Times New Roman"/>
        </w:rPr>
        <w:pPrChange w:id="866" w:author="andres camilo santana bohorquez" w:date="2017-02-17T09:34:00Z">
          <w:pPr>
            <w:pStyle w:val="Prrafodelista"/>
            <w:numPr>
              <w:numId w:val="13"/>
            </w:numPr>
            <w:ind w:hanging="360"/>
            <w:jc w:val="both"/>
          </w:pPr>
        </w:pPrChange>
      </w:pPr>
      <w:moveFrom w:id="867" w:author="andres camilo santana bohorquez" w:date="2017-02-17T01:21:00Z">
        <w:del w:id="868" w:author="andres camilo santana bohorquez" w:date="2017-02-17T09:33:00Z">
          <w:r w:rsidRPr="007F7480" w:rsidDel="00911F01">
            <w:rPr>
              <w:rFonts w:cs="Times New Roman"/>
            </w:rPr>
            <w:delText>Impuesto sobre la renta para la equidad: A partir de 2013, se aplica el impuesto CREE como aporte de las sociedades y personas jur</w:delText>
          </w:r>
          <w:r w:rsidDel="00911F01">
            <w:rPr>
              <w:rFonts w:cs="Times New Roman"/>
            </w:rPr>
            <w:delText>í</w:delText>
          </w:r>
          <w:r w:rsidRPr="007F7480" w:rsidDel="00911F01">
            <w:rPr>
              <w:rFonts w:cs="Times New Roman"/>
            </w:rPr>
            <w:delText xml:space="preserve">dicas en </w:delText>
          </w:r>
          <w:r w:rsidDel="00911F01">
            <w:rPr>
              <w:rFonts w:cs="Times New Roman"/>
            </w:rPr>
            <w:delText>beneficio</w:delText>
          </w:r>
          <w:r w:rsidRPr="007F7480" w:rsidDel="00911F01">
            <w:rPr>
              <w:rFonts w:cs="Times New Roman"/>
            </w:rPr>
            <w:delText xml:space="preserve"> de los trabajadores y la inversión social según la ley 1607 de 2012 </w:delText>
          </w:r>
        </w:del>
      </w:moveFrom>
      <w:customXmlDelRangeStart w:id="869" w:author="andres camilo santana bohorquez" w:date="2017-02-17T09:33:00Z"/>
      <w:sdt>
        <w:sdtPr>
          <w:rPr>
            <w:rFonts w:cs="Times New Roman"/>
          </w:rPr>
          <w:id w:val="465321453"/>
          <w:citation/>
        </w:sdtPr>
        <w:sdtContent>
          <w:customXmlDelRangeEnd w:id="869"/>
          <w:moveFrom w:id="870" w:author="andres camilo santana bohorquez" w:date="2017-02-17T01:21:00Z">
            <w:del w:id="871" w:author="andres camilo santana bohorquez" w:date="2017-02-17T09:33:00Z">
              <w:r w:rsidR="00441162" w:rsidDel="00911F01">
                <w:rPr>
                  <w:rFonts w:cs="Times New Roman"/>
                </w:rPr>
                <w:fldChar w:fldCharType="begin"/>
              </w:r>
              <w:r w:rsidR="00441162" w:rsidDel="00911F01">
                <w:rPr>
                  <w:rFonts w:cs="Times New Roman"/>
                </w:rPr>
                <w:delInstrText xml:space="preserve"> CITATION DIA16 \l 9226 </w:delInstrText>
              </w:r>
              <w:r w:rsidR="00441162" w:rsidDel="00911F01">
                <w:rPr>
                  <w:rFonts w:cs="Times New Roman"/>
                </w:rPr>
                <w:fldChar w:fldCharType="separate"/>
              </w:r>
              <w:r w:rsidR="00643776" w:rsidRPr="00643776" w:rsidDel="00911F01">
                <w:rPr>
                  <w:rFonts w:cs="Times New Roman"/>
                  <w:noProof/>
                </w:rPr>
                <w:delText>(36)</w:delText>
              </w:r>
              <w:r w:rsidR="00441162" w:rsidDel="00911F01">
                <w:rPr>
                  <w:rFonts w:cs="Times New Roman"/>
                </w:rPr>
                <w:fldChar w:fldCharType="end"/>
              </w:r>
            </w:del>
          </w:moveFrom>
          <w:customXmlDelRangeStart w:id="872" w:author="andres camilo santana bohorquez" w:date="2017-02-17T09:33:00Z"/>
        </w:sdtContent>
      </w:sdt>
      <w:customXmlDelRangeEnd w:id="872"/>
      <w:moveFrom w:id="873" w:author="andres camilo santana bohorquez" w:date="2017-02-17T01:21:00Z">
        <w:del w:id="874" w:author="andres camilo santana bohorquez" w:date="2017-02-17T09:33:00Z">
          <w:r w:rsidRPr="007F7480" w:rsidDel="00911F01">
            <w:rPr>
              <w:rFonts w:cs="Times New Roman"/>
            </w:rPr>
            <w:delText>. Es equivalente al 9% de la base gravable.</w:delText>
          </w:r>
          <w:r w:rsidDel="00911F01">
            <w:rPr>
              <w:rFonts w:cs="Times New Roman"/>
            </w:rPr>
            <w:delText xml:space="preserve"> </w:delText>
          </w:r>
        </w:del>
      </w:moveFrom>
    </w:p>
    <w:p w14:paraId="5CC2CD94" w14:textId="3CAA87E4" w:rsidR="007F7480" w:rsidRPr="007F7480" w:rsidDel="00911F01" w:rsidRDefault="007F7480" w:rsidP="00911F01">
      <w:pPr>
        <w:pStyle w:val="Incontec"/>
        <w:rPr>
          <w:del w:id="875" w:author="andres camilo santana bohorquez" w:date="2017-02-17T09:33:00Z"/>
          <w:rFonts w:cs="Times New Roman"/>
        </w:rPr>
        <w:pPrChange w:id="876" w:author="andres camilo santana bohorquez" w:date="2017-02-17T09:34:00Z">
          <w:pPr>
            <w:pStyle w:val="Prrafodelista"/>
            <w:numPr>
              <w:numId w:val="13"/>
            </w:numPr>
            <w:ind w:hanging="360"/>
            <w:jc w:val="both"/>
          </w:pPr>
        </w:pPrChange>
      </w:pPr>
      <w:moveFrom w:id="877" w:author="andres camilo santana bohorquez" w:date="2017-02-17T01:21:00Z">
        <w:del w:id="878" w:author="andres camilo santana bohorquez" w:date="2017-02-17T09:33:00Z">
          <w:r w:rsidRPr="007F7480" w:rsidDel="00911F01">
            <w:rPr>
              <w:rFonts w:cs="Times New Roman"/>
            </w:rPr>
            <w:delText xml:space="preserve">Retención en la fuente: Es un mecanismo encaminado a asegurar y facilitar a la administración tributaria el recaudo de impuestos. Busca que el impuesto se recaude el mismo periodo en el que es causado. </w:delText>
          </w:r>
        </w:del>
      </w:moveFrom>
      <w:customXmlDelRangeStart w:id="879" w:author="andres camilo santana bohorquez" w:date="2017-02-17T09:33:00Z"/>
      <w:sdt>
        <w:sdtPr>
          <w:rPr>
            <w:rFonts w:cs="Times New Roman"/>
          </w:rPr>
          <w:id w:val="-2015293861"/>
          <w:citation/>
        </w:sdtPr>
        <w:sdtContent>
          <w:customXmlDelRangeEnd w:id="879"/>
          <w:moveFrom w:id="880" w:author="andres camilo santana bohorquez" w:date="2017-02-17T01:21:00Z">
            <w:del w:id="881" w:author="andres camilo santana bohorquez" w:date="2017-02-17T09:33:00Z">
              <w:r w:rsidR="00810B7D" w:rsidDel="00911F01">
                <w:rPr>
                  <w:rFonts w:cs="Times New Roman"/>
                </w:rPr>
                <w:fldChar w:fldCharType="begin"/>
              </w:r>
              <w:r w:rsidR="00810B7D" w:rsidDel="00911F01">
                <w:rPr>
                  <w:rFonts w:cs="Times New Roman"/>
                </w:rPr>
                <w:delInstrText xml:space="preserve"> CITATION DIA06 \l 9226 </w:delInstrText>
              </w:r>
              <w:r w:rsidR="00810B7D" w:rsidDel="00911F01">
                <w:rPr>
                  <w:rFonts w:cs="Times New Roman"/>
                </w:rPr>
                <w:fldChar w:fldCharType="separate"/>
              </w:r>
              <w:r w:rsidR="00643776" w:rsidRPr="00643776" w:rsidDel="00911F01">
                <w:rPr>
                  <w:rFonts w:cs="Times New Roman"/>
                  <w:noProof/>
                </w:rPr>
                <w:delText>(35)</w:delText>
              </w:r>
              <w:r w:rsidR="00810B7D" w:rsidDel="00911F01">
                <w:rPr>
                  <w:rFonts w:cs="Times New Roman"/>
                </w:rPr>
                <w:fldChar w:fldCharType="end"/>
              </w:r>
            </w:del>
          </w:moveFrom>
          <w:customXmlDelRangeStart w:id="882" w:author="andres camilo santana bohorquez" w:date="2017-02-17T09:33:00Z"/>
        </w:sdtContent>
      </w:sdt>
      <w:customXmlDelRangeEnd w:id="882"/>
    </w:p>
    <w:p w14:paraId="5CB692BF" w14:textId="7B6CA7D2" w:rsidR="00FD36E3" w:rsidRPr="00FD36E3" w:rsidDel="00911F01" w:rsidRDefault="007F7480" w:rsidP="00911F01">
      <w:pPr>
        <w:pStyle w:val="Incontec"/>
        <w:rPr>
          <w:del w:id="883" w:author="andres camilo santana bohorquez" w:date="2017-02-17T09:33:00Z"/>
        </w:rPr>
        <w:pPrChange w:id="884" w:author="andres camilo santana bohorquez" w:date="2017-02-17T09:34:00Z">
          <w:pPr>
            <w:pStyle w:val="Prrafodelista"/>
            <w:numPr>
              <w:numId w:val="13"/>
            </w:numPr>
            <w:ind w:hanging="360"/>
            <w:jc w:val="both"/>
          </w:pPr>
        </w:pPrChange>
      </w:pPr>
      <w:moveFrom w:id="885" w:author="andres camilo santana bohorquez" w:date="2017-02-17T01:21:00Z">
        <w:del w:id="886" w:author="andres camilo santana bohorquez" w:date="2017-02-17T09:33:00Z">
          <w:r w:rsidRPr="007F7480" w:rsidDel="00911F01">
            <w:rPr>
              <w:rFonts w:cs="Times New Roman"/>
            </w:rPr>
            <w:delText>Información</w:delText>
          </w:r>
          <w:r w:rsidDel="00911F01">
            <w:rPr>
              <w:rFonts w:cs="Times New Roman"/>
            </w:rPr>
            <w:delText xml:space="preserve"> ex</w:delText>
          </w:r>
          <w:r w:rsidRPr="007F7480" w:rsidDel="00911F01">
            <w:rPr>
              <w:rFonts w:cs="Times New Roman"/>
            </w:rPr>
            <w:delText>ógena: Es el conjunto de datos qu</w:delText>
          </w:r>
          <w:r w:rsidDel="00911F01">
            <w:rPr>
              <w:rFonts w:cs="Times New Roman"/>
            </w:rPr>
            <w:delText>e las personas naturales y Jur</w:delText>
          </w:r>
          <w:r w:rsidRPr="007F7480" w:rsidDel="00911F01">
            <w:rPr>
              <w:rFonts w:cs="Times New Roman"/>
            </w:rPr>
            <w:delText>ídicas deben presentar a la DIAN sobre las operacione</w:delText>
          </w:r>
          <w:r w:rsidR="00810B7D" w:rsidDel="00911F01">
            <w:rPr>
              <w:rFonts w:cs="Times New Roman"/>
            </w:rPr>
            <w:delText xml:space="preserve">s con sus clientes y usuarios. </w:delText>
          </w:r>
        </w:del>
      </w:moveFrom>
      <w:customXmlDelRangeStart w:id="887" w:author="andres camilo santana bohorquez" w:date="2017-02-17T09:33:00Z"/>
      <w:sdt>
        <w:sdtPr>
          <w:rPr>
            <w:rFonts w:cs="Times New Roman"/>
          </w:rPr>
          <w:id w:val="-252446997"/>
          <w:citation/>
        </w:sdtPr>
        <w:sdtContent>
          <w:customXmlDelRangeEnd w:id="887"/>
          <w:moveFrom w:id="888" w:author="andres camilo santana bohorquez" w:date="2017-02-17T01:21:00Z">
            <w:del w:id="889" w:author="andres camilo santana bohorquez" w:date="2017-02-17T09:33:00Z">
              <w:r w:rsidR="00810B7D" w:rsidDel="00911F01">
                <w:rPr>
                  <w:rFonts w:cs="Times New Roman"/>
                </w:rPr>
                <w:fldChar w:fldCharType="begin"/>
              </w:r>
              <w:r w:rsidR="00810B7D" w:rsidDel="00911F01">
                <w:rPr>
                  <w:rFonts w:cs="Times New Roman"/>
                </w:rPr>
                <w:delInstrText xml:space="preserve">CITATION D \l 9226 </w:delInstrText>
              </w:r>
              <w:r w:rsidR="00810B7D" w:rsidDel="00911F01">
                <w:rPr>
                  <w:rFonts w:cs="Times New Roman"/>
                </w:rPr>
                <w:fldChar w:fldCharType="separate"/>
              </w:r>
              <w:r w:rsidR="00643776" w:rsidRPr="00643776" w:rsidDel="00911F01">
                <w:rPr>
                  <w:rFonts w:cs="Times New Roman"/>
                  <w:noProof/>
                </w:rPr>
                <w:delText>(37)</w:delText>
              </w:r>
              <w:r w:rsidR="00810B7D" w:rsidDel="00911F01">
                <w:rPr>
                  <w:rFonts w:cs="Times New Roman"/>
                </w:rPr>
                <w:fldChar w:fldCharType="end"/>
              </w:r>
            </w:del>
          </w:moveFrom>
          <w:customXmlDelRangeStart w:id="890" w:author="andres camilo santana bohorquez" w:date="2017-02-17T09:33:00Z"/>
        </w:sdtContent>
      </w:sdt>
      <w:customXmlDelRangeEnd w:id="890"/>
    </w:p>
    <w:moveFromRangeEnd w:id="820"/>
    <w:p w14:paraId="13FFB140" w14:textId="76C63209" w:rsidR="009C7339" w:rsidDel="007B694C" w:rsidRDefault="009C7339" w:rsidP="00911F01">
      <w:pPr>
        <w:pStyle w:val="Incontec"/>
        <w:rPr>
          <w:del w:id="891" w:author="andres camilo santana bohorquez" w:date="2017-02-15T06:29:00Z"/>
        </w:rPr>
        <w:pPrChange w:id="892" w:author="andres camilo santana bohorquez" w:date="2017-02-17T09:34:00Z">
          <w:pPr>
            <w:pStyle w:val="Incontec"/>
          </w:pPr>
        </w:pPrChange>
      </w:pPr>
    </w:p>
    <w:p w14:paraId="0C7460A5" w14:textId="2C7A8A71" w:rsidR="00E21B5B" w:rsidDel="007B694C" w:rsidRDefault="00E21B5B" w:rsidP="00911F01">
      <w:pPr>
        <w:pStyle w:val="Incontec"/>
        <w:rPr>
          <w:del w:id="893" w:author="andres camilo santana bohorquez" w:date="2017-02-15T06:29:00Z"/>
        </w:rPr>
        <w:pPrChange w:id="894" w:author="andres camilo santana bohorquez" w:date="2017-02-17T09:34:00Z">
          <w:pPr/>
        </w:pPrChange>
      </w:pPr>
    </w:p>
    <w:p w14:paraId="67AC5356" w14:textId="0C0743FD" w:rsidR="00E21B5B" w:rsidDel="00911F01" w:rsidRDefault="00E21B5B" w:rsidP="00911F01">
      <w:pPr>
        <w:pStyle w:val="Incontec"/>
        <w:rPr>
          <w:del w:id="895" w:author="andres camilo santana bohorquez" w:date="2017-02-17T09:34:00Z"/>
        </w:rPr>
        <w:pPrChange w:id="896" w:author="andres camilo santana bohorquez" w:date="2017-02-17T09:34:00Z">
          <w:pPr/>
        </w:pPrChange>
      </w:pPr>
    </w:p>
    <w:p w14:paraId="5905E953" w14:textId="0DC7F2D1" w:rsidR="00E21B5B" w:rsidDel="00911F01" w:rsidRDefault="00E21B5B" w:rsidP="00911F01">
      <w:pPr>
        <w:pStyle w:val="Incontec"/>
        <w:rPr>
          <w:del w:id="897" w:author="andres camilo santana bohorquez" w:date="2017-02-17T09:34:00Z"/>
        </w:rPr>
        <w:pPrChange w:id="898" w:author="andres camilo santana bohorquez" w:date="2017-02-17T09:34:00Z">
          <w:pPr/>
        </w:pPrChange>
      </w:pPr>
    </w:p>
    <w:p w14:paraId="52D5023F" w14:textId="77777777" w:rsidR="00E21B5B" w:rsidRDefault="00E21B5B" w:rsidP="00911F01">
      <w:pPr>
        <w:pStyle w:val="Incontec"/>
        <w:pPrChange w:id="899" w:author="andres camilo santana bohorquez" w:date="2017-02-17T09:34:00Z">
          <w:pPr/>
        </w:pPrChange>
      </w:pPr>
    </w:p>
    <w:p w14:paraId="5DCC2FB3" w14:textId="2052DF40" w:rsidR="00D30904" w:rsidRPr="00102649" w:rsidRDefault="009218C9" w:rsidP="00911F01">
      <w:pPr>
        <w:pStyle w:val="Incontec"/>
        <w:numPr>
          <w:ilvl w:val="1"/>
          <w:numId w:val="1"/>
        </w:numPr>
        <w:outlineLvl w:val="1"/>
        <w:rPr>
          <w:rFonts w:cs="Times New Roman"/>
          <w:sz w:val="28"/>
          <w:szCs w:val="28"/>
        </w:rPr>
      </w:pPr>
      <w:bookmarkStart w:id="900" w:name="_1t3h5sf" w:colFirst="0" w:colLast="0"/>
      <w:bookmarkStart w:id="901" w:name="_mazyiu3eafbk" w:colFirst="0" w:colLast="0"/>
      <w:bookmarkStart w:id="902" w:name="_Ref467583406"/>
      <w:bookmarkStart w:id="903" w:name="_Toc475092717"/>
      <w:bookmarkEnd w:id="900"/>
      <w:bookmarkEnd w:id="901"/>
      <w:r w:rsidRPr="00102649">
        <w:rPr>
          <w:rFonts w:cs="Times New Roman"/>
          <w:sz w:val="28"/>
          <w:szCs w:val="28"/>
        </w:rPr>
        <w:t>IDENTIFICACIÓN DEL PRODUCTO</w:t>
      </w:r>
      <w:bookmarkEnd w:id="902"/>
      <w:bookmarkEnd w:id="903"/>
    </w:p>
    <w:p w14:paraId="7BD4B395" w14:textId="77777777" w:rsidR="00E304BB" w:rsidRPr="00102649" w:rsidRDefault="00E304BB" w:rsidP="00F12A4C">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0F0B8C" w:rsidRPr="000F0B8C">
            <w:rPr>
              <w:rFonts w:cs="Times New Roman"/>
              <w:noProof/>
            </w:rPr>
            <w:t>(36)</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0F0B8C" w:rsidRPr="000F0B8C">
            <w:rPr>
              <w:rFonts w:cs="Times New Roman"/>
              <w:noProof/>
            </w:rPr>
            <w:t>(37)</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y el otro enfocado en Apoyar el Proceso de Aprendizaje de la Logica Matematica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16F807FE" w:rsidR="00CB3C59" w:rsidRPr="00BE5779" w:rsidDel="00E651FA" w:rsidRDefault="00CB3C59">
      <w:pPr>
        <w:pStyle w:val="Incontec"/>
        <w:rPr>
          <w:del w:id="904" w:author="andres camilo santana bohorquez" w:date="2017-02-15T06:29:00Z"/>
        </w:rPr>
        <w:pPrChange w:id="905" w:author="andres camilo santana bohorquez" w:date="2017-02-15T06:29:00Z">
          <w:pPr/>
        </w:pPrChange>
      </w:pPr>
    </w:p>
    <w:p w14:paraId="2EBC36D2" w14:textId="77777777" w:rsidR="00CB3C59" w:rsidRPr="00BE5779" w:rsidRDefault="00CB3C59">
      <w:pPr>
        <w:pStyle w:val="Incontec"/>
        <w:pPrChange w:id="906" w:author="andres camilo santana bohorquez" w:date="2017-02-15T06:29:00Z">
          <w:pPr/>
        </w:pPrChange>
      </w:pPr>
    </w:p>
    <w:p w14:paraId="6E71E9EA" w14:textId="77777777" w:rsidR="00274004" w:rsidRPr="00BE5779" w:rsidRDefault="00274004">
      <w:pPr>
        <w:pStyle w:val="Incontec"/>
        <w:pPrChange w:id="907" w:author="andres camilo santana bohorquez" w:date="2017-02-15T06:29:00Z">
          <w:pPr/>
        </w:pPrChange>
      </w:pPr>
    </w:p>
    <w:p w14:paraId="2327A0A2" w14:textId="3DC7042D" w:rsidR="00274004" w:rsidRPr="00274004" w:rsidDel="00E651FA" w:rsidRDefault="00274004" w:rsidP="00911F01">
      <w:pPr>
        <w:numPr>
          <w:ilvl w:val="0"/>
          <w:numId w:val="1"/>
        </w:numPr>
        <w:rPr>
          <w:del w:id="908" w:author="andres camilo santana bohorquez" w:date="2017-02-15T06:29:00Z"/>
        </w:rPr>
      </w:pPr>
      <w:bookmarkStart w:id="909" w:name="_Toc475091003"/>
      <w:bookmarkStart w:id="910" w:name="_Toc475091097"/>
      <w:bookmarkStart w:id="911" w:name="_Toc475092492"/>
      <w:bookmarkStart w:id="912" w:name="_Toc475092606"/>
      <w:bookmarkStart w:id="913" w:name="_Toc475092718"/>
      <w:bookmarkEnd w:id="909"/>
      <w:bookmarkEnd w:id="910"/>
      <w:bookmarkEnd w:id="911"/>
      <w:bookmarkEnd w:id="912"/>
      <w:bookmarkEnd w:id="913"/>
    </w:p>
    <w:p w14:paraId="7C9A011D" w14:textId="0D0058BE" w:rsidR="00B94B10" w:rsidRPr="00102649" w:rsidRDefault="009218C9" w:rsidP="009E670E">
      <w:pPr>
        <w:pStyle w:val="Incontec"/>
        <w:numPr>
          <w:ilvl w:val="2"/>
          <w:numId w:val="1"/>
        </w:numPr>
        <w:outlineLvl w:val="2"/>
        <w:rPr>
          <w:rFonts w:cs="Times New Roman"/>
        </w:rPr>
      </w:pPr>
      <w:bookmarkStart w:id="914" w:name="_Toc475092719"/>
      <w:r>
        <w:rPr>
          <w:rFonts w:cs="Times New Roman"/>
        </w:rPr>
        <w:t>Características del Producto.</w:t>
      </w:r>
      <w:bookmarkEnd w:id="914"/>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3E814AD"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 xml:space="preserve">5-6 </w:t>
      </w:r>
      <w:r w:rsidR="004908D9" w:rsidRPr="00102649">
        <w:rPr>
          <w:rFonts w:eastAsia="Arial" w:cs="Times New Roman"/>
        </w:rPr>
        <w:t xml:space="preserve"> </w:t>
      </w:r>
      <w:r w:rsidR="00253546">
        <w:rPr>
          <w:rFonts w:eastAsia="Arial" w:cs="Times New Roman"/>
        </w:rPr>
        <w:t>y 5-</w:t>
      </w:r>
      <w:r w:rsidR="00222573">
        <w:rPr>
          <w:rFonts w:eastAsia="Arial" w:cs="Times New Roman"/>
        </w:rPr>
        <w:t xml:space="preserve">7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4601" cy="2878942"/>
                    </a:xfrm>
                    <a:prstGeom prst="rect">
                      <a:avLst/>
                    </a:prstGeom>
                  </pic:spPr>
                </pic:pic>
              </a:graphicData>
            </a:graphic>
          </wp:inline>
        </w:drawing>
      </w:r>
    </w:p>
    <w:p w14:paraId="66F5BF7C" w14:textId="446C4973"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-6</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7B899CCE" w:rsidR="0002286F" w:rsidRPr="000A0072" w:rsidRDefault="0002286F" w:rsidP="0002286F">
      <w:pPr>
        <w:pStyle w:val="Incontec"/>
        <w:rPr>
          <w:rFonts w:eastAsia="Arial"/>
          <w:sz w:val="22"/>
          <w:szCs w:val="22"/>
        </w:rPr>
      </w:pPr>
      <w:r w:rsidRPr="000A0072">
        <w:rPr>
          <w:b/>
          <w:i/>
          <w:sz w:val="22"/>
          <w:szCs w:val="22"/>
        </w:rPr>
        <w:t>Figura 5-7</w:t>
      </w:r>
      <w:r w:rsidRPr="000A0072">
        <w:rPr>
          <w:sz w:val="22"/>
          <w:szCs w:val="22"/>
        </w:rPr>
        <w:t>. Estructura Software Orin. Fuente: Autores</w:t>
      </w:r>
    </w:p>
    <w:p w14:paraId="6E44479C" w14:textId="77777777" w:rsidR="0021647E" w:rsidRPr="00102649" w:rsidRDefault="0021647E" w:rsidP="00F12A4C">
      <w:pPr>
        <w:pStyle w:val="Incontec"/>
        <w:rPr>
          <w:rFonts w:eastAsia="Arial" w:cs="Times New Roman"/>
        </w:rPr>
      </w:pPr>
      <w:r w:rsidRPr="00102649">
        <w:rPr>
          <w:rFonts w:eastAsia="Arial" w:cs="Times New Roman"/>
        </w:rPr>
        <w:t xml:space="preserve"> </w:t>
      </w:r>
    </w:p>
    <w:p w14:paraId="3F0CDFE0" w14:textId="4BF46318"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5-8</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3B12FD4C" w14:textId="77777777" w:rsidR="00980A83" w:rsidRPr="00102649" w:rsidRDefault="00980A83" w:rsidP="00F12A4C">
      <w:pPr>
        <w:pStyle w:val="Incontec"/>
        <w:rPr>
          <w:rFonts w:eastAsia="Arial" w:cs="Times New Roman"/>
        </w:rPr>
      </w:pP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2"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73497C04"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DB693A" w:rsidRPr="000A0072">
        <w:rPr>
          <w:rFonts w:eastAsia="Arial" w:cs="Times New Roman"/>
          <w:b/>
          <w:i/>
          <w:sz w:val="22"/>
          <w:szCs w:val="22"/>
        </w:rPr>
        <w:t>8</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5CBF7691"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5-9</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3"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4527EF17"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911F01">
      <w:pPr>
        <w:pStyle w:val="Incontec"/>
      </w:pPr>
    </w:p>
    <w:p w14:paraId="004634FF" w14:textId="4D95E026" w:rsidR="005A28FB" w:rsidRPr="00976C24" w:rsidRDefault="005A28FB" w:rsidP="009E670E">
      <w:pPr>
        <w:pStyle w:val="Incontec"/>
        <w:numPr>
          <w:ilvl w:val="2"/>
          <w:numId w:val="1"/>
        </w:numPr>
        <w:outlineLvl w:val="2"/>
        <w:rPr>
          <w:rFonts w:cs="Times New Roman"/>
          <w:sz w:val="22"/>
        </w:rPr>
      </w:pPr>
      <w:bookmarkStart w:id="915" w:name="_Toc475092720"/>
      <w:r w:rsidRPr="00976C24">
        <w:rPr>
          <w:rFonts w:cs="Times New Roman"/>
          <w:szCs w:val="28"/>
        </w:rPr>
        <w:t>Plan de Aplicación</w:t>
      </w:r>
      <w:r w:rsidR="005E1712">
        <w:rPr>
          <w:rFonts w:cs="Times New Roman"/>
          <w:szCs w:val="28"/>
        </w:rPr>
        <w:t>.</w:t>
      </w:r>
      <w:bookmarkEnd w:id="915"/>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916" w:name="_i3qzz27lsh9g" w:colFirst="0" w:colLast="0"/>
      <w:bookmarkEnd w:id="916"/>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AF497C" w:rsidRDefault="00AF497C" w:rsidP="006B2BC8">
      <w:pPr>
        <w:pStyle w:val="Incontec"/>
        <w:rPr>
          <w:rFonts w:eastAsia="Nova Mono"/>
        </w:rPr>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6B2BC8">
      <w:pPr>
        <w:pStyle w:val="Incontec"/>
        <w:ind w:left="720" w:firstLine="720"/>
        <w:rPr>
          <w:rFonts w:eastAsia="Nova Mono"/>
        </w:rPr>
      </w:pPr>
      <w:r>
        <w:lastRenderedPageBreak/>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1C677B88" w14:textId="77777777" w:rsidR="007335F2" w:rsidRPr="007335F2" w:rsidRDefault="007335F2" w:rsidP="007335F2">
      <w:pPr>
        <w:pStyle w:val="Incontec"/>
      </w:pPr>
    </w:p>
    <w:p w14:paraId="2E9A99C7" w14:textId="4D0C27F4" w:rsidR="005454F8" w:rsidRDefault="002566A8" w:rsidP="007335F2">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7335F2">
      <w:pPr>
        <w:pStyle w:val="Incontec"/>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7C53D7AB" w:rsidR="0019538D" w:rsidRDefault="002566A8" w:rsidP="002566A8">
      <w:pPr>
        <w:pStyle w:val="Incontec"/>
        <w:rPr>
          <w:sz w:val="22"/>
        </w:rPr>
      </w:pPr>
      <w:r w:rsidRPr="00DB1E0A">
        <w:rPr>
          <w:b/>
          <w:i/>
          <w:sz w:val="22"/>
        </w:rPr>
        <w:t>Figura 5-1</w:t>
      </w:r>
      <w:r w:rsidR="00DB1E0A" w:rsidRPr="00DB1E0A">
        <w:rPr>
          <w:b/>
          <w:i/>
          <w:sz w:val="22"/>
        </w:rPr>
        <w:t>0</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21FAEEA" w14:textId="2814ADA2" w:rsidR="002566A8" w:rsidDel="005F7F06" w:rsidRDefault="00DB1E0A" w:rsidP="00DB1E0A">
      <w:pPr>
        <w:pStyle w:val="Incontec"/>
        <w:rPr>
          <w:del w:id="917" w:author="andres camilo santana bohorquez" w:date="2017-02-15T06:32:00Z"/>
        </w:rPr>
      </w:pPr>
      <w:r>
        <w:t>A continuación se presentan detalladamente los proyectos comprendidos en el Desarrollo de Software, En la Figura 5-11 se presenta la hoja de ruta para el desarrollo del aplicativo Eko.</w:t>
      </w:r>
    </w:p>
    <w:p w14:paraId="3C55EA1B" w14:textId="77777777" w:rsidR="005F7F06" w:rsidRDefault="005F7F06">
      <w:pPr>
        <w:pStyle w:val="Incontec"/>
        <w:rPr>
          <w:ins w:id="918" w:author="andres camilo santana bohorquez" w:date="2017-02-15T06:32:00Z"/>
        </w:rPr>
        <w:pPrChange w:id="919" w:author="andres camilo santana bohorquez" w:date="2017-02-15T06:32:00Z">
          <w:pPr/>
        </w:pPrChange>
      </w:pPr>
      <w:ins w:id="920" w:author="andres camilo santana bohorquez" w:date="2017-02-15T06:32:00Z">
        <w:r>
          <w:t xml:space="preserve"> </w:t>
        </w:r>
      </w:ins>
    </w:p>
    <w:p w14:paraId="6E4A5E05" w14:textId="37546007" w:rsidR="00DB1E0A" w:rsidRDefault="005F7F06">
      <w:pPr>
        <w:pStyle w:val="Incontec"/>
        <w:pPrChange w:id="921" w:author="andres camilo santana bohorquez" w:date="2017-02-15T06:32:00Z">
          <w:pPr/>
        </w:pPrChange>
      </w:pPr>
      <w:ins w:id="922" w:author="andres camilo santana bohorquez" w:date="2017-02-15T06:31:00Z">
        <w:r>
          <w:t>El desarrollo del aplicativo Eko se compone de 3 sub</w:t>
        </w:r>
      </w:ins>
      <w:ins w:id="923" w:author="andres camilo santana bohorquez" w:date="2017-02-15T06:32:00Z">
        <w:r>
          <w:t xml:space="preserve"> </w:t>
        </w:r>
      </w:ins>
      <w:ins w:id="924" w:author="andres camilo santana bohorquez" w:date="2017-02-15T06:31:00Z">
        <w:r>
          <w:t>proyectos (</w:t>
        </w:r>
      </w:ins>
      <w:ins w:id="925" w:author="andres camilo santana bohorquez" w:date="2017-02-15T06:33:00Z">
        <w:r>
          <w:t>Análisis</w:t>
        </w:r>
      </w:ins>
      <w:ins w:id="926" w:author="andres camilo santana bohorquez" w:date="2017-02-15T06:31:00Z">
        <w:r>
          <w:t>, Diseño</w:t>
        </w:r>
      </w:ins>
      <w:ins w:id="927" w:author="andres camilo santana bohorquez" w:date="2017-02-15T06:33:00Z">
        <w:r>
          <w:t xml:space="preserve"> y</w:t>
        </w:r>
      </w:ins>
      <w:ins w:id="928" w:author="andres camilo santana bohorquez" w:date="2017-02-15T06:31:00Z">
        <w:r>
          <w:t xml:space="preserve"> Desarrollo)</w:t>
        </w:r>
      </w:ins>
      <w:ins w:id="929" w:author="andres camilo santana bohorquez" w:date="2017-02-15T06:33:00Z">
        <w:r>
          <w:t xml:space="preserve"> principalmente fundamentados en las etapas que se presentan en el ciclo de vida de un producto de software </w:t>
        </w:r>
      </w:ins>
    </w:p>
    <w:p w14:paraId="3605C820" w14:textId="77777777" w:rsidR="00DB1E0A" w:rsidRPr="00DB1E0A" w:rsidRDefault="00DB1E0A" w:rsidP="00DB1E0A"/>
    <w:p w14:paraId="02DD27B8" w14:textId="15676E47" w:rsidR="0072537A" w:rsidRDefault="00633ABB">
      <w:pPr>
        <w:jc w:val="center"/>
        <w:pPrChange w:id="930" w:author="andres camilo santana bohorquez" w:date="2017-02-15T06:34:00Z">
          <w:pPr/>
        </w:pPrChange>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commentRangeStart w:id="931"/>
      <w:r w:rsidR="0014069D">
        <w:rPr>
          <w:noProof/>
          <w:lang w:val="es-ES" w:eastAsia="es-ES"/>
        </w:rPr>
        <w:drawing>
          <wp:inline distT="0" distB="0" distL="0" distR="0" wp14:anchorId="709C5241" wp14:editId="05227429">
            <wp:extent cx="5311887" cy="3718560"/>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1785" cy="3725489"/>
                    </a:xfrm>
                    <a:prstGeom prst="rect">
                      <a:avLst/>
                    </a:prstGeom>
                  </pic:spPr>
                </pic:pic>
              </a:graphicData>
            </a:graphic>
          </wp:inline>
        </w:drawing>
      </w:r>
      <w:commentRangeEnd w:id="931"/>
      <w:r w:rsidR="00881723">
        <w:rPr>
          <w:rStyle w:val="Refdecomentario"/>
        </w:rPr>
        <w:commentReference w:id="931"/>
      </w:r>
      <w:r w:rsidR="0014069D">
        <w:rPr>
          <w:noProof/>
        </w:rPr>
        <w:t xml:space="preserve"> </w:t>
      </w:r>
      <w:r w:rsidR="0014069D">
        <w:rPr>
          <w:noProof/>
          <w:lang w:val="es-ES" w:eastAsia="es-ES"/>
        </w:rPr>
        <w:drawing>
          <wp:inline distT="0" distB="0" distL="0" distR="0" wp14:anchorId="544B4A54" wp14:editId="692B9664">
            <wp:extent cx="5276850" cy="2417512"/>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8418" cy="2427393"/>
                    </a:xfrm>
                    <a:prstGeom prst="rect">
                      <a:avLst/>
                    </a:prstGeom>
                  </pic:spPr>
                </pic:pic>
              </a:graphicData>
            </a:graphic>
          </wp:inline>
        </w:drawing>
      </w:r>
    </w:p>
    <w:p w14:paraId="7AC42BD5" w14:textId="77777777" w:rsidR="00DB1E0A" w:rsidRDefault="00DB1E0A" w:rsidP="0072537A"/>
    <w:p w14:paraId="4E4D5E90" w14:textId="479BD077" w:rsidR="00DB1E0A" w:rsidRPr="0072537A" w:rsidRDefault="000256B3" w:rsidP="00DB1E0A">
      <w:pPr>
        <w:pStyle w:val="Incontec"/>
        <w:rPr>
          <w:sz w:val="22"/>
        </w:rPr>
      </w:pPr>
      <w:r>
        <w:rPr>
          <w:b/>
          <w:i/>
          <w:sz w:val="22"/>
        </w:rPr>
        <w:t>Figura 5-11</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Pr>
        <w:rPr>
          <w:ins w:id="932" w:author="andres camilo santana bohorquez" w:date="2017-02-15T06:34:00Z"/>
        </w:rPr>
      </w:pPr>
    </w:p>
    <w:p w14:paraId="48357211" w14:textId="3F69A051" w:rsidR="005F7F06" w:rsidRDefault="005F7F06">
      <w:pPr>
        <w:pStyle w:val="Incontec"/>
        <w:rPr>
          <w:ins w:id="933" w:author="andres camilo santana bohorquez" w:date="2017-02-15T06:37:00Z"/>
        </w:rPr>
        <w:pPrChange w:id="934" w:author="andres camilo santana bohorquez" w:date="2017-02-15T06:34:00Z">
          <w:pPr/>
        </w:pPrChange>
      </w:pPr>
      <w:ins w:id="935" w:author="andres camilo santana bohorquez" w:date="2017-02-15T06:34:00Z">
        <w:r>
          <w:t>En el primer Sub</w:t>
        </w:r>
      </w:ins>
      <w:ins w:id="936" w:author="andres camilo santana bohorquez" w:date="2017-02-15T06:38:00Z">
        <w:r>
          <w:t xml:space="preserve"> </w:t>
        </w:r>
      </w:ins>
      <w:ins w:id="937" w:author="andres camilo santana bohorquez" w:date="2017-02-15T06:34:00Z">
        <w:r>
          <w:t xml:space="preserve">proyecto denominado </w:t>
        </w:r>
      </w:ins>
      <w:ins w:id="938" w:author="andres camilo santana bohorquez" w:date="2017-02-15T06:38:00Z">
        <w:r>
          <w:t>Análisis</w:t>
        </w:r>
      </w:ins>
      <w:ins w:id="939" w:author="andres camilo santana bohorquez" w:date="2017-02-15T06:34:00Z">
        <w:r>
          <w:t xml:space="preserve"> de Requerimientos, se desarrollaran hitos que buscan conocer los requerimientos funcionales que </w:t>
        </w:r>
      </w:ins>
      <w:ins w:id="940" w:author="andres camilo santana bohorquez" w:date="2017-02-15T06:35:00Z">
        <w:r>
          <w:t>deberá</w:t>
        </w:r>
      </w:ins>
      <w:ins w:id="941" w:author="andres camilo santana bohorquez" w:date="2017-02-15T06:34:00Z">
        <w:r>
          <w:t xml:space="preserve"> </w:t>
        </w:r>
      </w:ins>
      <w:ins w:id="942" w:author="andres camilo santana bohorquez" w:date="2017-02-15T06:35:00Z">
        <w:r>
          <w:t xml:space="preserve">ofrecer el proyecto al usuario final, para conocer dichos requerimientos, se concretaran </w:t>
        </w:r>
      </w:ins>
      <w:ins w:id="943" w:author="andres camilo santana bohorquez" w:date="2017-02-15T06:36:00Z">
        <w:r>
          <w:lastRenderedPageBreak/>
          <w:t>entrevistas con pe</w:t>
        </w:r>
      </w:ins>
      <w:ins w:id="944" w:author="andres camilo santana bohorquez" w:date="2017-02-15T06:35:00Z">
        <w:r>
          <w:t xml:space="preserve">rsonas </w:t>
        </w:r>
      </w:ins>
      <w:ins w:id="945" w:author="andres camilo santana bohorquez" w:date="2017-02-15T06:36:00Z">
        <w:r>
          <w:t>con limitaciones cognitivas</w:t>
        </w:r>
      </w:ins>
      <w:ins w:id="946" w:author="andres camilo santana bohorquez" w:date="2017-02-15T06:37:00Z">
        <w:r>
          <w:t xml:space="preserve"> tarea que se </w:t>
        </w:r>
      </w:ins>
      <w:ins w:id="947" w:author="andres camilo santana bohorquez" w:date="2017-02-15T06:38:00Z">
        <w:r>
          <w:t>conocerá</w:t>
        </w:r>
      </w:ins>
      <w:ins w:id="948" w:author="andres camilo santana bohorquez" w:date="2017-02-15T06:37:00Z">
        <w:r>
          <w:t xml:space="preserve"> como: </w:t>
        </w:r>
      </w:ins>
      <w:ins w:id="949" w:author="andres camilo santana bohorquez" w:date="2017-02-15T06:38:00Z">
        <w:r>
          <w:t>Conociendo</w:t>
        </w:r>
      </w:ins>
      <w:ins w:id="950" w:author="andres camilo santana bohorquez" w:date="2017-02-15T06:37:00Z">
        <w:r>
          <w:t xml:space="preserve"> el cliente.</w:t>
        </w:r>
      </w:ins>
    </w:p>
    <w:p w14:paraId="432D52A1" w14:textId="33C1E8D1" w:rsidR="005F7F06" w:rsidRDefault="005F7F06">
      <w:pPr>
        <w:pStyle w:val="Incontec"/>
        <w:rPr>
          <w:ins w:id="951" w:author="andres camilo santana bohorquez" w:date="2017-02-15T06:43:00Z"/>
        </w:rPr>
        <w:pPrChange w:id="952" w:author="andres camilo santana bohorquez" w:date="2017-02-15T06:37:00Z">
          <w:pPr/>
        </w:pPrChange>
      </w:pPr>
      <w:ins w:id="953" w:author="andres camilo santana bohorquez" w:date="2017-02-15T06:37:00Z">
        <w:r>
          <w:t xml:space="preserve">A partir de que se tenga un listado con todos los requerimientos funcionales, </w:t>
        </w:r>
      </w:ins>
      <w:ins w:id="954" w:author="andres camilo santana bohorquez" w:date="2017-02-15T06:38:00Z">
        <w:r>
          <w:t xml:space="preserve">se generaran una serie de documentos que le permitirán al equipo de desarrollo conocer las actividades que podría </w:t>
        </w:r>
      </w:ins>
      <w:ins w:id="955" w:author="andres camilo santana bohorquez" w:date="2017-02-15T06:39:00Z">
        <w:r>
          <w:t>realizar</w:t>
        </w:r>
      </w:ins>
      <w:ins w:id="956" w:author="andres camilo santana bohorquez" w:date="2017-02-15T06:38:00Z">
        <w:r>
          <w:t xml:space="preserve"> el usuario final en </w:t>
        </w:r>
      </w:ins>
      <w:ins w:id="957" w:author="andres camilo santana bohorquez" w:date="2017-02-15T06:39:00Z">
        <w:r>
          <w:t xml:space="preserve">el </w:t>
        </w:r>
      </w:ins>
      <w:ins w:id="958" w:author="andres camilo santana bohorquez" w:date="2017-02-15T06:38:00Z">
        <w:r>
          <w:t>producto</w:t>
        </w:r>
      </w:ins>
      <w:ins w:id="959" w:author="andres camilo santana bohorquez" w:date="2017-02-15T06:39:00Z">
        <w:r>
          <w:t xml:space="preserve">, dicha tarea busca plasmar todo el proceso de </w:t>
        </w:r>
      </w:ins>
      <w:ins w:id="960" w:author="andres camilo santana bohorquez" w:date="2017-02-15T06:40:00Z">
        <w:r>
          <w:t>interacción</w:t>
        </w:r>
      </w:ins>
      <w:ins w:id="961" w:author="andres camilo santana bohorquez" w:date="2017-02-15T06:39:00Z">
        <w:r>
          <w:t xml:space="preserve"> entre el usuario final y el aplicativo</w:t>
        </w:r>
      </w:ins>
      <w:ins w:id="962" w:author="andres camilo santana bohorquez" w:date="2017-02-15T06:41:00Z">
        <w:r>
          <w:t xml:space="preserve"> en un lenguaje con el cual el equipo </w:t>
        </w:r>
        <w:r w:rsidR="00CE5DAB">
          <w:t xml:space="preserve">de desarrollo se siente </w:t>
        </w:r>
      </w:ins>
      <w:ins w:id="963" w:author="andres camilo santana bohorquez" w:date="2017-02-15T06:42:00Z">
        <w:r w:rsidR="00CE5DAB">
          <w:t>más</w:t>
        </w:r>
      </w:ins>
      <w:ins w:id="964" w:author="andres camilo santana bohorquez" w:date="2017-02-15T06:41:00Z">
        <w:r w:rsidR="00CE5DAB">
          <w:t xml:space="preserve"> </w:t>
        </w:r>
      </w:ins>
      <w:ins w:id="965" w:author="andres camilo santana bohorquez" w:date="2017-02-15T06:42:00Z">
        <w:r w:rsidR="00CE5DAB">
          <w:t>cómodo</w:t>
        </w:r>
      </w:ins>
      <w:ins w:id="966" w:author="andres camilo santana bohorquez" w:date="2017-02-15T06:41:00Z">
        <w:r w:rsidR="00CE5DAB">
          <w:t xml:space="preserve"> a la hora de realizar procesos de desarrollo de software</w:t>
        </w:r>
      </w:ins>
      <w:ins w:id="967" w:author="andres camilo santana bohorquez" w:date="2017-02-15T06:39:00Z">
        <w:r>
          <w:t xml:space="preserve">, este proceso </w:t>
        </w:r>
      </w:ins>
      <w:ins w:id="968" w:author="andres camilo santana bohorquez" w:date="2017-02-15T06:40:00Z">
        <w:r>
          <w:t>será</w:t>
        </w:r>
      </w:ins>
      <w:ins w:id="969" w:author="andres camilo santana bohorquez" w:date="2017-02-15T06:39:00Z">
        <w:r>
          <w:t xml:space="preserve"> </w:t>
        </w:r>
      </w:ins>
      <w:ins w:id="970" w:author="andres camilo santana bohorquez" w:date="2017-02-15T06:40:00Z">
        <w:r>
          <w:t xml:space="preserve">conocido como: </w:t>
        </w:r>
      </w:ins>
      <w:ins w:id="971" w:author="andres camilo santana bohorquez" w:date="2017-02-15T06:43:00Z">
        <w:r w:rsidR="00CE5DAB">
          <w:t>Documentación</w:t>
        </w:r>
      </w:ins>
      <w:ins w:id="972" w:author="andres camilo santana bohorquez" w:date="2017-02-15T06:40:00Z">
        <w:r>
          <w:t xml:space="preserve"> de Requerimientos, </w:t>
        </w:r>
      </w:ins>
      <w:ins w:id="973" w:author="andres camilo santana bohorquez" w:date="2017-02-15T06:43:00Z">
        <w:r w:rsidR="00CE5DAB">
          <w:t>Documentación</w:t>
        </w:r>
      </w:ins>
      <w:ins w:id="974" w:author="andres camilo santana bohorquez" w:date="2017-02-15T06:40:00Z">
        <w:r>
          <w:t xml:space="preserve"> de Casos de Uso y </w:t>
        </w:r>
      </w:ins>
      <w:ins w:id="975" w:author="andres camilo santana bohorquez" w:date="2017-02-15T06:43:00Z">
        <w:r w:rsidR="00CE5DAB">
          <w:t>Especificación</w:t>
        </w:r>
      </w:ins>
      <w:ins w:id="976" w:author="andres camilo santana bohorquez" w:date="2017-02-15T06:40:00Z">
        <w:r>
          <w:t xml:space="preserve"> Funcional.</w:t>
        </w:r>
      </w:ins>
      <w:ins w:id="977" w:author="andres camilo santana bohorquez" w:date="2017-02-15T06:38:00Z">
        <w:r>
          <w:t xml:space="preserve"> </w:t>
        </w:r>
      </w:ins>
    </w:p>
    <w:p w14:paraId="310D6E5F" w14:textId="77777777" w:rsidR="00CE5DAB" w:rsidRDefault="00CE5DAB">
      <w:pPr>
        <w:rPr>
          <w:ins w:id="978" w:author="andres camilo santana bohorquez" w:date="2017-02-15T06:43:00Z"/>
        </w:rPr>
      </w:pPr>
    </w:p>
    <w:p w14:paraId="6B50012F" w14:textId="3CC0B849" w:rsidR="00CE5DAB" w:rsidRDefault="00CE5DAB">
      <w:pPr>
        <w:pStyle w:val="Incontec"/>
        <w:rPr>
          <w:ins w:id="979" w:author="andres camilo santana bohorquez" w:date="2017-02-15T06:51:00Z"/>
        </w:rPr>
        <w:pPrChange w:id="980" w:author="andres camilo santana bohorquez" w:date="2017-02-15T06:43:00Z">
          <w:pPr/>
        </w:pPrChange>
      </w:pPr>
      <w:ins w:id="981" w:author="andres camilo santana bohorquez" w:date="2017-02-15T06:43:00Z">
        <w:r>
          <w:t xml:space="preserve">Luego de que el equipo de desarrollo tiene la documentación de todos los procesos que se deben codificar en lenguaje </w:t>
        </w:r>
      </w:ins>
      <w:ins w:id="982" w:author="andres camilo santana bohorquez" w:date="2017-02-15T06:44:00Z">
        <w:r>
          <w:t>máquina</w:t>
        </w:r>
      </w:ins>
      <w:ins w:id="983" w:author="andres camilo santana bohorquez" w:date="2017-02-15T06:43:00Z">
        <w:r>
          <w:t>, se debe especificar un</w:t>
        </w:r>
      </w:ins>
      <w:ins w:id="984" w:author="andres camilo santana bohorquez" w:date="2017-02-15T06:44:00Z">
        <w:r>
          <w:t>a</w:t>
        </w:r>
      </w:ins>
      <w:ins w:id="985" w:author="andres camilo santana bohorquez" w:date="2017-02-15T06:43:00Z">
        <w:r>
          <w:t xml:space="preserve"> arquitectura</w:t>
        </w:r>
      </w:ins>
      <w:ins w:id="986" w:author="andres camilo santana bohorquez" w:date="2017-02-15T06:44:00Z">
        <w:r>
          <w:t xml:space="preserve"> </w:t>
        </w:r>
      </w:ins>
      <w:ins w:id="987" w:author="andres camilo santana bohorquez" w:date="2017-02-15T06:48:00Z">
        <w:r>
          <w:t>que permita analizar los</w:t>
        </w:r>
      </w:ins>
      <w:ins w:id="988" w:author="andres camilo santana bohorquez" w:date="2017-02-15T06:46:00Z">
        <w:r>
          <w:t xml:space="preserve"> </w:t>
        </w:r>
      </w:ins>
      <w:ins w:id="989" w:author="andres camilo santana bohorquez" w:date="2017-02-15T06:47:00Z">
        <w:r>
          <w:t>módulos</w:t>
        </w:r>
      </w:ins>
      <w:ins w:id="990" w:author="andres camilo santana bohorquez" w:date="2017-02-15T06:46:00Z">
        <w:r>
          <w:t xml:space="preserve"> </w:t>
        </w:r>
      </w:ins>
      <w:ins w:id="991" w:author="andres camilo santana bohorquez" w:date="2017-02-15T06:47:00Z">
        <w:r>
          <w:t xml:space="preserve">funcionales </w:t>
        </w:r>
      </w:ins>
      <w:ins w:id="992" w:author="andres camilo santana bohorquez" w:date="2017-02-15T06:46:00Z">
        <w:r>
          <w:t xml:space="preserve">a desarrollar y la </w:t>
        </w:r>
      </w:ins>
      <w:ins w:id="993" w:author="andres camilo santana bohorquez" w:date="2017-02-15T06:47:00Z">
        <w:r>
          <w:t>interacción</w:t>
        </w:r>
      </w:ins>
      <w:ins w:id="994" w:author="andres camilo santana bohorquez" w:date="2017-02-15T06:46:00Z">
        <w:r>
          <w:t xml:space="preserve"> que estos presentan, </w:t>
        </w:r>
      </w:ins>
      <w:ins w:id="995" w:author="andres camilo santana bohorquez" w:date="2017-02-15T06:49:00Z">
        <w:r>
          <w:t>elegir la</w:t>
        </w:r>
      </w:ins>
      <w:ins w:id="996" w:author="andres camilo santana bohorquez" w:date="2017-02-15T06:46:00Z">
        <w:r>
          <w:t xml:space="preserve"> plataforma sobre la </w:t>
        </w:r>
      </w:ins>
      <w:ins w:id="997" w:author="andres camilo santana bohorquez" w:date="2017-02-15T06:49:00Z">
        <w:r>
          <w:t xml:space="preserve">que se </w:t>
        </w:r>
      </w:ins>
      <w:ins w:id="998" w:author="andres camilo santana bohorquez" w:date="2017-02-15T06:46:00Z">
        <w:r>
          <w:t xml:space="preserve">ejecuta la </w:t>
        </w:r>
      </w:ins>
      <w:ins w:id="999" w:author="andres camilo santana bohorquez" w:date="2017-02-15T06:47:00Z">
        <w:r>
          <w:t>aplicación</w:t>
        </w:r>
      </w:ins>
      <w:ins w:id="1000" w:author="andres camilo santana bohorquez" w:date="2017-02-15T06:44:00Z">
        <w:r>
          <w:t xml:space="preserve"> </w:t>
        </w:r>
      </w:ins>
      <w:ins w:id="1001" w:author="andres camilo santana bohorquez" w:date="2017-02-15T06:50:00Z">
        <w:r>
          <w:t>todo con el fin de conocer las bases sobre las cuales se ejecutara el desarrollo.</w:t>
        </w:r>
      </w:ins>
    </w:p>
    <w:p w14:paraId="486AA98D" w14:textId="77777777" w:rsidR="00CE5DAB" w:rsidRDefault="00CE5DAB">
      <w:pPr>
        <w:rPr>
          <w:ins w:id="1002" w:author="andres camilo santana bohorquez" w:date="2017-02-15T06:51:00Z"/>
        </w:rPr>
      </w:pPr>
    </w:p>
    <w:p w14:paraId="1AA3D2F9" w14:textId="10D3F517" w:rsidR="000C1140" w:rsidRDefault="00CE5DAB">
      <w:pPr>
        <w:pStyle w:val="Incontec"/>
        <w:rPr>
          <w:ins w:id="1003" w:author="andres camilo santana bohorquez" w:date="2017-02-15T06:57:00Z"/>
        </w:rPr>
        <w:pPrChange w:id="1004" w:author="andres camilo santana bohorquez" w:date="2017-02-15T06:54:00Z">
          <w:pPr/>
        </w:pPrChange>
      </w:pPr>
      <w:ins w:id="1005" w:author="andres camilo santana bohorquez" w:date="2017-02-15T06:51:00Z">
        <w:r>
          <w:t xml:space="preserve">Finalmente el equipo de desarrollo procederá a codificar todos los procesos anteriormente </w:t>
        </w:r>
      </w:ins>
      <w:ins w:id="1006" w:author="andres camilo santana bohorquez" w:date="2017-02-15T06:54:00Z">
        <w:r w:rsidR="000C1140">
          <w:t>mencionados,</w:t>
        </w:r>
      </w:ins>
      <w:ins w:id="1007" w:author="andres camilo santana bohorquez" w:date="2017-02-15T06:51:00Z">
        <w:r>
          <w:t xml:space="preserve"> dicho desarrollo se sub divide en dos etapas: Desarrollo del Back End que busca </w:t>
        </w:r>
      </w:ins>
      <w:ins w:id="1008" w:author="andres camilo santana bohorquez" w:date="2017-02-15T06:52:00Z">
        <w:r w:rsidR="000C1140">
          <w:t xml:space="preserve">definir el comportamiento principal de la aplicación, dicha etapa se refiere a la </w:t>
        </w:r>
      </w:ins>
      <w:ins w:id="1009" w:author="andres camilo santana bohorquez" w:date="2017-02-15T06:55:00Z">
        <w:r w:rsidR="000C1140">
          <w:t>programación</w:t>
        </w:r>
      </w:ins>
      <w:ins w:id="1010" w:author="andres camilo santana bohorquez" w:date="2017-02-15T06:54:00Z">
        <w:r w:rsidR="000C1140">
          <w:t xml:space="preserve"> </w:t>
        </w:r>
      </w:ins>
      <w:ins w:id="1011" w:author="andres camilo santana bohorquez" w:date="2017-02-15T06:55:00Z">
        <w:r w:rsidR="000C1140">
          <w:t xml:space="preserve">de la </w:t>
        </w:r>
      </w:ins>
      <w:ins w:id="1012" w:author="andres camilo santana bohorquez" w:date="2017-02-15T06:52:00Z">
        <w:r w:rsidR="000C1140">
          <w:t>lógica mediante la cual el programa realizar</w:t>
        </w:r>
      </w:ins>
      <w:ins w:id="1013" w:author="andres camilo santana bohorquez" w:date="2017-02-15T06:55:00Z">
        <w:r w:rsidR="000C1140">
          <w:t>á</w:t>
        </w:r>
      </w:ins>
      <w:ins w:id="1014" w:author="andres camilo santana bohorquez" w:date="2017-02-15T06:52:00Z">
        <w:r w:rsidR="000C1140">
          <w:t xml:space="preserve"> todas las tareas</w:t>
        </w:r>
      </w:ins>
      <w:ins w:id="1015" w:author="andres camilo santana bohorquez" w:date="2017-02-15T06:56:00Z">
        <w:r w:rsidR="000C1140">
          <w:t xml:space="preserve"> referente</w:t>
        </w:r>
      </w:ins>
      <w:ins w:id="1016" w:author="andres camilo santana bohorquez" w:date="2017-02-15T06:57:00Z">
        <w:r w:rsidR="000C1140">
          <w:t>s</w:t>
        </w:r>
      </w:ins>
      <w:ins w:id="1017" w:author="andres camilo santana bohorquez" w:date="2017-02-15T06:56:00Z">
        <w:r w:rsidR="000C1140">
          <w:t xml:space="preserve"> a como se </w:t>
        </w:r>
      </w:ins>
      <w:ins w:id="1018" w:author="andres camilo santana bohorquez" w:date="2017-02-15T06:57:00Z">
        <w:r w:rsidR="000C1140">
          <w:t>debería</w:t>
        </w:r>
      </w:ins>
      <w:ins w:id="1019" w:author="andres camilo santana bohorquez" w:date="2017-02-15T06:56:00Z">
        <w:r w:rsidR="000C1140">
          <w:t xml:space="preserve"> </w:t>
        </w:r>
      </w:ins>
      <w:ins w:id="1020" w:author="andres camilo santana bohorquez" w:date="2017-02-15T06:57:00Z">
        <w:r w:rsidR="000C1140">
          <w:t xml:space="preserve">comportar el aplicativo frente a </w:t>
        </w:r>
      </w:ins>
      <w:ins w:id="1021" w:author="andres camilo santana bohorquez" w:date="2017-02-15T06:58:00Z">
        <w:r w:rsidR="000C1140">
          <w:t>estímulos</w:t>
        </w:r>
      </w:ins>
      <w:ins w:id="1022" w:author="andres camilo santana bohorquez" w:date="2017-02-15T06:57:00Z">
        <w:r w:rsidR="000C1140">
          <w:t xml:space="preserve"> recibidos ya sea por parte del usuario</w:t>
        </w:r>
      </w:ins>
      <w:ins w:id="1023" w:author="andres camilo santana bohorquez" w:date="2017-02-15T06:52:00Z">
        <w:r w:rsidR="000C1140">
          <w:t xml:space="preserve">. </w:t>
        </w:r>
      </w:ins>
    </w:p>
    <w:p w14:paraId="3EF768AE" w14:textId="6B094F1F" w:rsidR="00CE5DAB" w:rsidRPr="00BE5779" w:rsidRDefault="000C1140">
      <w:pPr>
        <w:pStyle w:val="Incontec"/>
        <w:pPrChange w:id="1024" w:author="andres camilo santana bohorquez" w:date="2017-02-15T06:54:00Z">
          <w:pPr/>
        </w:pPrChange>
      </w:pPr>
      <w:ins w:id="1025" w:author="andres camilo santana bohorquez" w:date="2017-02-15T06:52:00Z">
        <w:r>
          <w:t>Luego se encuentra la Etapa de Desarrollo del Front End</w:t>
        </w:r>
      </w:ins>
      <w:ins w:id="1026" w:author="andres camilo santana bohorquez" w:date="2017-02-15T06:53:00Z">
        <w:r>
          <w:t>, Etapa que busca ofrecer una serie de interfaces que se comunicar</w:t>
        </w:r>
      </w:ins>
      <w:ins w:id="1027" w:author="andres camilo santana bohorquez" w:date="2017-02-15T06:55:00Z">
        <w:r>
          <w:t>á</w:t>
        </w:r>
      </w:ins>
      <w:ins w:id="1028" w:author="andres camilo santana bohorquez" w:date="2017-02-15T06:53:00Z">
        <w:r>
          <w:t xml:space="preserve">n con el comportamiento de la </w:t>
        </w:r>
      </w:ins>
      <w:ins w:id="1029" w:author="andres camilo santana bohorquez" w:date="2017-02-15T06:58:00Z">
        <w:r>
          <w:t>aplicación,</w:t>
        </w:r>
      </w:ins>
      <w:ins w:id="1030" w:author="andres camilo santana bohorquez" w:date="2017-02-15T06:55:00Z">
        <w:r>
          <w:t xml:space="preserve"> interfaces que permiten la comunicación entre el usuario y la </w:t>
        </w:r>
      </w:ins>
      <w:ins w:id="1031" w:author="andres camilo santana bohorquez" w:date="2017-02-15T06:56:00Z">
        <w:r>
          <w:t>máquina</w:t>
        </w:r>
      </w:ins>
      <w:ins w:id="1032" w:author="andres camilo santana bohorquez" w:date="2017-02-15T06:53:00Z">
        <w:r>
          <w:t>.</w:t>
        </w:r>
      </w:ins>
      <w:ins w:id="1033" w:author="andres camilo santana bohorquez" w:date="2017-02-15T06:52:00Z">
        <w:r>
          <w:t xml:space="preserve"> </w:t>
        </w:r>
      </w:ins>
    </w:p>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1034" w:name="_4f1mdlm" w:colFirst="0" w:colLast="0"/>
      <w:bookmarkEnd w:id="1034"/>
    </w:p>
    <w:p w14:paraId="76C5691A" w14:textId="77777777" w:rsidR="00B14796" w:rsidRDefault="00B14796" w:rsidP="00AF371B"/>
    <w:p w14:paraId="12E08027" w14:textId="67C55281" w:rsidR="0014069D" w:rsidRDefault="00633ABB" w:rsidP="00AF371B">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lang w:val="es-ES" w:eastAsia="es-ES"/>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43355"/>
                    </a:xfrm>
                    <a:prstGeom prst="rect">
                      <a:avLst/>
                    </a:prstGeom>
                  </pic:spPr>
                </pic:pic>
              </a:graphicData>
            </a:graphic>
          </wp:inline>
        </w:drawing>
      </w:r>
    </w:p>
    <w:p w14:paraId="0E5DFDB0" w14:textId="00A0DEA5" w:rsidR="00B14796" w:rsidRPr="0091486A" w:rsidRDefault="000256B3" w:rsidP="0091486A">
      <w:pPr>
        <w:pStyle w:val="Incontec"/>
        <w:rPr>
          <w:sz w:val="22"/>
        </w:rPr>
      </w:pPr>
      <w:r w:rsidRPr="0091486A">
        <w:rPr>
          <w:b/>
          <w:i/>
          <w:sz w:val="22"/>
        </w:rPr>
        <w:t>Figura 5-1</w:t>
      </w:r>
      <w:r w:rsidR="0091486A" w:rsidRPr="0091486A">
        <w:rPr>
          <w:b/>
          <w:i/>
          <w:sz w:val="22"/>
        </w:rPr>
        <w:t>2</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3E2683CA" w14:textId="77777777" w:rsidR="00633ABB" w:rsidRPr="00633ABB" w:rsidRDefault="00633ABB" w:rsidP="00633ABB">
      <w:pPr>
        <w:pStyle w:val="Incontec"/>
      </w:pPr>
    </w:p>
    <w:p w14:paraId="5ABA0D3C" w14:textId="582F00E1" w:rsidR="005454F8" w:rsidRDefault="0091486A" w:rsidP="0091486A">
      <w:pPr>
        <w:pStyle w:val="Incontec"/>
      </w:pPr>
      <w:r>
        <w:t xml:space="preserve">En la tabla </w:t>
      </w:r>
      <w:r w:rsidR="00AF497C">
        <w:t>5-5</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5BA3AB1F" w:rsidR="0091486A" w:rsidRDefault="00AF497C" w:rsidP="00AF497C">
      <w:pPr>
        <w:pStyle w:val="Incontec"/>
      </w:pPr>
      <w:r w:rsidRPr="00AF497C">
        <w:rPr>
          <w:b/>
          <w:i/>
        </w:rPr>
        <w:t>Tabla 5-5</w:t>
      </w:r>
      <w:r>
        <w:t>. Total Semanas Proyectos Plan de Negocios. Fuente: Autores.</w:t>
      </w:r>
    </w:p>
    <w:p w14:paraId="551301AF" w14:textId="7B3C2A25" w:rsidR="00704CBC" w:rsidRPr="00102649" w:rsidRDefault="00F804AA" w:rsidP="009E670E">
      <w:pPr>
        <w:pStyle w:val="Incontec"/>
        <w:numPr>
          <w:ilvl w:val="2"/>
          <w:numId w:val="1"/>
        </w:numPr>
        <w:outlineLvl w:val="2"/>
        <w:rPr>
          <w:rFonts w:cs="Times New Roman"/>
        </w:rPr>
      </w:pPr>
      <w:bookmarkStart w:id="1035" w:name="_nf0pmy2opq87" w:colFirst="0" w:colLast="0"/>
      <w:bookmarkStart w:id="1036" w:name="_k3gd6gimf0ek" w:colFirst="0" w:colLast="0"/>
      <w:bookmarkStart w:id="1037" w:name="_v2889wvynhgr" w:colFirst="0" w:colLast="0"/>
      <w:bookmarkStart w:id="1038" w:name="_n0dfq6xn9xjv" w:colFirst="0" w:colLast="0"/>
      <w:bookmarkStart w:id="1039" w:name="_2qk8i4e3apec" w:colFirst="0" w:colLast="0"/>
      <w:bookmarkStart w:id="1040" w:name="_ufoam58vdwi4" w:colFirst="0" w:colLast="0"/>
      <w:bookmarkStart w:id="1041" w:name="_qj7k9xmxqtaw" w:colFirst="0" w:colLast="0"/>
      <w:bookmarkStart w:id="1042" w:name="_Toc475092721"/>
      <w:bookmarkEnd w:id="1035"/>
      <w:bookmarkEnd w:id="1036"/>
      <w:bookmarkEnd w:id="1037"/>
      <w:bookmarkEnd w:id="1038"/>
      <w:bookmarkEnd w:id="1039"/>
      <w:bookmarkEnd w:id="1040"/>
      <w:bookmarkEnd w:id="1041"/>
      <w:r w:rsidRPr="00102649">
        <w:rPr>
          <w:rFonts w:cs="Times New Roman"/>
        </w:rPr>
        <w:lastRenderedPageBreak/>
        <w:t>Infraestructura y Arquitectura</w:t>
      </w:r>
      <w:r w:rsidR="00274004">
        <w:rPr>
          <w:rFonts w:cs="Times New Roman"/>
        </w:rPr>
        <w:t>.</w:t>
      </w:r>
      <w:bookmarkEnd w:id="1042"/>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05623">
      <w:pPr>
        <w:pStyle w:val="Incontec"/>
      </w:pPr>
    </w:p>
    <w:p w14:paraId="548AA333" w14:textId="02F83012" w:rsidR="000F7F74" w:rsidRPr="00102649"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tabla 5-6,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4414"/>
        <w:gridCol w:w="4414"/>
      </w:tblGrid>
      <w:tr w:rsidR="000F7F74" w:rsidRPr="00102649" w14:paraId="116EEED1" w14:textId="77777777" w:rsidTr="000F7F74">
        <w:tc>
          <w:tcPr>
            <w:tcW w:w="4414" w:type="dxa"/>
          </w:tcPr>
          <w:p w14:paraId="775A9741" w14:textId="0D49DCF6" w:rsidR="000F7F74" w:rsidRPr="00102649" w:rsidRDefault="000F7F74" w:rsidP="00F12A4C">
            <w:pPr>
              <w:pStyle w:val="Incontec"/>
              <w:rPr>
                <w:rFonts w:cs="Times New Roman"/>
                <w:b/>
              </w:rPr>
            </w:pPr>
            <w:r w:rsidRPr="00102649">
              <w:rPr>
                <w:rFonts w:cs="Times New Roman"/>
                <w:b/>
              </w:rPr>
              <w:t>Nombre</w:t>
            </w:r>
          </w:p>
        </w:tc>
        <w:tc>
          <w:tcPr>
            <w:tcW w:w="4414" w:type="dxa"/>
          </w:tcPr>
          <w:p w14:paraId="69698DB9" w14:textId="3DD38A87" w:rsidR="000F7F74" w:rsidRPr="00102649" w:rsidRDefault="003B3CA6" w:rsidP="00F12A4C">
            <w:pPr>
              <w:pStyle w:val="Incontec"/>
              <w:rPr>
                <w:rFonts w:cs="Times New Roman"/>
                <w:b/>
              </w:rPr>
            </w:pPr>
            <w:r w:rsidRPr="00102649">
              <w:rPr>
                <w:rFonts w:cs="Times New Roman"/>
                <w:b/>
              </w:rPr>
              <w:t>Intención</w:t>
            </w:r>
            <w:r w:rsidR="000F7F74" w:rsidRPr="00102649">
              <w:rPr>
                <w:rFonts w:cs="Times New Roman"/>
                <w:b/>
              </w:rPr>
              <w:t xml:space="preserve"> </w:t>
            </w:r>
          </w:p>
        </w:tc>
      </w:tr>
      <w:tr w:rsidR="000F7F74" w:rsidRPr="00102649" w14:paraId="5448F0C7" w14:textId="77777777" w:rsidTr="000F7F74">
        <w:tc>
          <w:tcPr>
            <w:tcW w:w="4414" w:type="dxa"/>
          </w:tcPr>
          <w:p w14:paraId="74F5F5EA" w14:textId="69B65AAF" w:rsidR="000F7F74" w:rsidRPr="00102649" w:rsidRDefault="000F7F74" w:rsidP="00F12A4C">
            <w:pPr>
              <w:pStyle w:val="Incontec"/>
              <w:rPr>
                <w:rFonts w:cs="Times New Roman"/>
              </w:rPr>
            </w:pPr>
            <w:r w:rsidRPr="00102649">
              <w:rPr>
                <w:rFonts w:cs="Times New Roman"/>
              </w:rPr>
              <w:t>Unity 3.D</w:t>
            </w:r>
            <w:r w:rsidR="00DB693A">
              <w:rPr>
                <w:rFonts w:cs="Times New Roman"/>
              </w:rPr>
              <w:t xml:space="preserve"> versión 5.4.3</w:t>
            </w:r>
          </w:p>
        </w:tc>
        <w:tc>
          <w:tcPr>
            <w:tcW w:w="4414" w:type="dxa"/>
          </w:tcPr>
          <w:p w14:paraId="1AE813B6" w14:textId="4A2E3EB1" w:rsidR="000F7F74" w:rsidRPr="00102649" w:rsidRDefault="009140E6" w:rsidP="00F12A4C">
            <w:pPr>
              <w:pStyle w:val="Incontec"/>
              <w:rPr>
                <w:rFonts w:cs="Times New Roman"/>
              </w:rPr>
            </w:pPr>
            <w:r w:rsidRPr="00102649">
              <w:rPr>
                <w:rFonts w:cs="Times New Roman"/>
              </w:rPr>
              <w:t>Herramienta de desarrollo de videojuegos para diversas plataformas</w:t>
            </w:r>
          </w:p>
        </w:tc>
      </w:tr>
      <w:tr w:rsidR="009140E6" w:rsidRPr="00102649" w14:paraId="7424A479" w14:textId="77777777" w:rsidTr="000F7F74">
        <w:tc>
          <w:tcPr>
            <w:tcW w:w="4414" w:type="dxa"/>
          </w:tcPr>
          <w:p w14:paraId="25FA5024" w14:textId="13C1EABB" w:rsidR="009140E6" w:rsidRPr="00102649" w:rsidRDefault="009140E6" w:rsidP="00F12A4C">
            <w:pPr>
              <w:pStyle w:val="Incontec"/>
              <w:rPr>
                <w:rFonts w:cs="Times New Roman"/>
              </w:rPr>
            </w:pPr>
            <w:r w:rsidRPr="00102649">
              <w:rPr>
                <w:rFonts w:cs="Times New Roman"/>
              </w:rPr>
              <w:t xml:space="preserve">Atom </w:t>
            </w:r>
            <w:r w:rsidR="00DB693A">
              <w:rPr>
                <w:rFonts w:cs="Times New Roman"/>
              </w:rPr>
              <w:t>1.10.2</w:t>
            </w:r>
          </w:p>
        </w:tc>
        <w:tc>
          <w:tcPr>
            <w:tcW w:w="4414" w:type="dxa"/>
          </w:tcPr>
          <w:p w14:paraId="0EE14BC6" w14:textId="08C60572" w:rsidR="009140E6" w:rsidRPr="00102649" w:rsidRDefault="009140E6" w:rsidP="00F12A4C">
            <w:pPr>
              <w:pStyle w:val="Incontec"/>
              <w:rPr>
                <w:rFonts w:cs="Times New Roman"/>
              </w:rPr>
            </w:pPr>
            <w:r w:rsidRPr="00102649">
              <w:rPr>
                <w:rFonts w:cs="Times New Roman"/>
              </w:rPr>
              <w:t>Editor de Código  que permite la programación bajo varios lenguajes de programación</w:t>
            </w:r>
          </w:p>
        </w:tc>
      </w:tr>
      <w:tr w:rsidR="009140E6" w:rsidRPr="00102649" w14:paraId="64A27DB9" w14:textId="77777777" w:rsidTr="000F7F74">
        <w:tc>
          <w:tcPr>
            <w:tcW w:w="4414" w:type="dxa"/>
          </w:tcPr>
          <w:p w14:paraId="05CBF4DA" w14:textId="585AD361" w:rsidR="009140E6" w:rsidRPr="00102649" w:rsidRDefault="00DB693A" w:rsidP="00F12A4C">
            <w:pPr>
              <w:pStyle w:val="Incontec"/>
              <w:rPr>
                <w:rFonts w:cs="Times New Roman"/>
              </w:rPr>
            </w:pPr>
            <w:r>
              <w:rPr>
                <w:rFonts w:cs="Times New Roman"/>
              </w:rPr>
              <w:t xml:space="preserve">Inskcape versión </w:t>
            </w:r>
            <w:r w:rsidRPr="00DB693A">
              <w:rPr>
                <w:rFonts w:cs="Times New Roman"/>
              </w:rPr>
              <w:t>0.91</w:t>
            </w:r>
          </w:p>
        </w:tc>
        <w:tc>
          <w:tcPr>
            <w:tcW w:w="4414" w:type="dxa"/>
          </w:tcPr>
          <w:p w14:paraId="7C7D0E82" w14:textId="2C5CF40B" w:rsidR="009140E6" w:rsidRPr="00102649" w:rsidRDefault="009140E6" w:rsidP="00F12A4C">
            <w:pPr>
              <w:pStyle w:val="Incontec"/>
              <w:rPr>
                <w:rFonts w:cs="Times New Roman"/>
              </w:rPr>
            </w:pPr>
            <w:r w:rsidRPr="00102649">
              <w:rPr>
                <w:rFonts w:cs="Times New Roman"/>
              </w:rPr>
              <w:t xml:space="preserve">Herramienta de diseño </w:t>
            </w:r>
            <w:r w:rsidR="00DB693A" w:rsidRPr="00102649">
              <w:rPr>
                <w:rFonts w:cs="Times New Roman"/>
              </w:rPr>
              <w:t>gráfico</w:t>
            </w:r>
            <w:r w:rsidRPr="00102649">
              <w:rPr>
                <w:rFonts w:cs="Times New Roman"/>
              </w:rPr>
              <w:t xml:space="preserve"> para el desarrollo de interfaces de usuario.</w:t>
            </w:r>
          </w:p>
        </w:tc>
      </w:tr>
      <w:tr w:rsidR="009140E6" w:rsidRPr="00102649" w14:paraId="21D4C1ED" w14:textId="77777777" w:rsidTr="000F7F74">
        <w:tc>
          <w:tcPr>
            <w:tcW w:w="4414" w:type="dxa"/>
          </w:tcPr>
          <w:p w14:paraId="2C28EFA0" w14:textId="5C00B1B3" w:rsidR="009140E6" w:rsidRPr="00102649" w:rsidRDefault="00DB693A" w:rsidP="00DB693A">
            <w:pPr>
              <w:pStyle w:val="Incontec"/>
              <w:rPr>
                <w:rFonts w:cs="Times New Roman"/>
              </w:rPr>
            </w:pPr>
            <w:r>
              <w:rPr>
                <w:rFonts w:cs="Times New Roman"/>
              </w:rPr>
              <w:t>Gimp</w:t>
            </w:r>
            <w:r w:rsidR="009140E6" w:rsidRPr="00102649">
              <w:rPr>
                <w:rFonts w:cs="Times New Roman"/>
              </w:rPr>
              <w:t xml:space="preserve"> </w:t>
            </w:r>
            <w:r>
              <w:rPr>
                <w:rFonts w:cs="Times New Roman"/>
              </w:rPr>
              <w:t>versión</w:t>
            </w:r>
            <w:r w:rsidRPr="00DB693A">
              <w:rPr>
                <w:rFonts w:cs="Times New Roman"/>
              </w:rPr>
              <w:t> 2.8.18</w:t>
            </w:r>
          </w:p>
        </w:tc>
        <w:tc>
          <w:tcPr>
            <w:tcW w:w="4414" w:type="dxa"/>
          </w:tcPr>
          <w:p w14:paraId="397D9548" w14:textId="741269D8" w:rsidR="009140E6" w:rsidRPr="00102649" w:rsidRDefault="009140E6" w:rsidP="00F12A4C">
            <w:pPr>
              <w:pStyle w:val="Incontec"/>
              <w:rPr>
                <w:rFonts w:cs="Times New Roman"/>
              </w:rPr>
            </w:pPr>
            <w:r w:rsidRPr="00102649">
              <w:rPr>
                <w:rFonts w:cs="Times New Roman"/>
              </w:rPr>
              <w:t>Herramienta de diseño gráfico para el desarrollo de interfaces de usuario</w:t>
            </w:r>
          </w:p>
        </w:tc>
      </w:tr>
    </w:tbl>
    <w:p w14:paraId="7C4117D1" w14:textId="3D740CE4"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C05623">
        <w:rPr>
          <w:rFonts w:cs="Times New Roman"/>
          <w:b/>
          <w:i/>
        </w:rPr>
        <w:t>6</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0658E5D4" w14:textId="77777777" w:rsidR="007335F2" w:rsidRPr="007335F2" w:rsidRDefault="007335F2" w:rsidP="007335F2">
      <w:pPr>
        <w:pStyle w:val="Incontec"/>
      </w:pPr>
    </w:p>
    <w:p w14:paraId="55A71EFC" w14:textId="0E814C56" w:rsidR="00C05623" w:rsidDel="004149B6" w:rsidRDefault="00C05623" w:rsidP="00F12A4C">
      <w:pPr>
        <w:pStyle w:val="Incontec"/>
        <w:rPr>
          <w:del w:id="1043" w:author="andres camilo santana bohorquez" w:date="2017-02-17T01:22:00Z"/>
          <w:rFonts w:cs="Times New Roman"/>
          <w:b/>
        </w:rPr>
      </w:pPr>
    </w:p>
    <w:p w14:paraId="075C814B" w14:textId="115A296E" w:rsidR="00C05623" w:rsidDel="004149B6" w:rsidRDefault="00C05623" w:rsidP="00F12A4C">
      <w:pPr>
        <w:pStyle w:val="Incontec"/>
        <w:rPr>
          <w:del w:id="1044" w:author="andres camilo santana bohorquez" w:date="2017-02-17T01:22:00Z"/>
          <w:rFonts w:cs="Times New Roman"/>
          <w:b/>
        </w:rPr>
      </w:pPr>
    </w:p>
    <w:p w14:paraId="02D8C243" w14:textId="4AF41E8D" w:rsidR="00C05623" w:rsidDel="004149B6" w:rsidRDefault="00C05623" w:rsidP="00F12A4C">
      <w:pPr>
        <w:pStyle w:val="Incontec"/>
        <w:rPr>
          <w:del w:id="1045" w:author="andres camilo santana bohorquez" w:date="2017-02-17T01:22:00Z"/>
          <w:rFonts w:cs="Times New Roman"/>
          <w:b/>
        </w:rPr>
      </w:pPr>
    </w:p>
    <w:p w14:paraId="50A137AA" w14:textId="1244ECE7" w:rsidR="00C05623" w:rsidDel="004149B6" w:rsidRDefault="00C05623" w:rsidP="00F12A4C">
      <w:pPr>
        <w:pStyle w:val="Incontec"/>
        <w:rPr>
          <w:del w:id="1046" w:author="andres camilo santana bohorquez" w:date="2017-02-17T01:22:00Z"/>
          <w:rFonts w:cs="Times New Roman"/>
          <w:b/>
        </w:rPr>
      </w:pPr>
    </w:p>
    <w:p w14:paraId="53E15EDC" w14:textId="7941200C" w:rsidR="00C05623" w:rsidDel="004149B6" w:rsidRDefault="00C05623" w:rsidP="00F12A4C">
      <w:pPr>
        <w:pStyle w:val="Incontec"/>
        <w:rPr>
          <w:del w:id="1047" w:author="andres camilo santana bohorquez" w:date="2017-02-17T01:22:00Z"/>
          <w:rFonts w:cs="Times New Roman"/>
          <w:b/>
        </w:rPr>
      </w:pPr>
    </w:p>
    <w:p w14:paraId="0800F032" w14:textId="52776D29" w:rsidR="00C05623" w:rsidDel="004149B6" w:rsidRDefault="00C05623" w:rsidP="00F12A4C">
      <w:pPr>
        <w:pStyle w:val="Incontec"/>
        <w:rPr>
          <w:del w:id="1048" w:author="andres camilo santana bohorquez" w:date="2017-02-17T01:22:00Z"/>
          <w:rFonts w:cs="Times New Roman"/>
          <w:b/>
        </w:rPr>
      </w:pPr>
    </w:p>
    <w:p w14:paraId="270B7293" w14:textId="4AA3A106" w:rsidR="00C05623" w:rsidDel="004149B6" w:rsidRDefault="00C05623" w:rsidP="00F12A4C">
      <w:pPr>
        <w:pStyle w:val="Incontec"/>
        <w:rPr>
          <w:del w:id="1049" w:author="andres camilo santana bohorquez" w:date="2017-02-17T01:22:00Z"/>
          <w:rFonts w:cs="Times New Roman"/>
          <w:b/>
        </w:rPr>
      </w:pPr>
    </w:p>
    <w:p w14:paraId="7D374505" w14:textId="026548F0" w:rsidR="00C05623" w:rsidDel="004149B6" w:rsidRDefault="00C05623" w:rsidP="00F12A4C">
      <w:pPr>
        <w:pStyle w:val="Incontec"/>
        <w:rPr>
          <w:del w:id="1050" w:author="andres camilo santana bohorquez" w:date="2017-02-17T01:22:00Z"/>
          <w:rFonts w:cs="Times New Roman"/>
          <w:b/>
        </w:rPr>
      </w:pPr>
    </w:p>
    <w:p w14:paraId="4C5FC5EE" w14:textId="02ABC5EE" w:rsidR="00C05623" w:rsidDel="004149B6" w:rsidRDefault="00C05623" w:rsidP="00F12A4C">
      <w:pPr>
        <w:pStyle w:val="Incontec"/>
        <w:rPr>
          <w:del w:id="1051" w:author="andres camilo santana bohorquez" w:date="2017-02-17T01:22:00Z"/>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1B75ADD8"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0F0B8C" w:rsidRPr="000F0B8C">
            <w:rPr>
              <w:rFonts w:cs="Times New Roman"/>
              <w:noProof/>
            </w:rPr>
            <w:t>(38)</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5-13</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556902DA" w:rsidR="000A0072" w:rsidRPr="000A0072" w:rsidRDefault="000A0072" w:rsidP="000A0072">
      <w:pPr>
        <w:rPr>
          <w:rFonts w:ascii="LM Roman 10" w:hAnsi="LM Roman 10"/>
        </w:rPr>
      </w:pPr>
      <w:r w:rsidRPr="00A75AB6">
        <w:rPr>
          <w:rFonts w:ascii="LM Roman 10" w:hAnsi="LM Roman 10"/>
          <w:b/>
          <w:i/>
        </w:rPr>
        <w:t>Figura 5-1</w:t>
      </w:r>
      <w:r w:rsidR="00C05623">
        <w:rPr>
          <w:rFonts w:ascii="LM Roman 10" w:hAnsi="LM Roman 10"/>
          <w:b/>
          <w:i/>
        </w:rPr>
        <w:t>3</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9E670E">
      <w:pPr>
        <w:pStyle w:val="Incontec"/>
        <w:numPr>
          <w:ilvl w:val="2"/>
          <w:numId w:val="1"/>
        </w:numPr>
        <w:outlineLvl w:val="2"/>
      </w:pPr>
      <w:bookmarkStart w:id="1052" w:name="_Ref467583859"/>
      <w:bookmarkStart w:id="1053" w:name="_Toc475092722"/>
      <w:r>
        <w:lastRenderedPageBreak/>
        <w:t>Metodología</w:t>
      </w:r>
      <w:r w:rsidR="00DB693A">
        <w:t xml:space="preserve"> del Desarrollo</w:t>
      </w:r>
      <w:bookmarkEnd w:id="1052"/>
      <w:bookmarkEnd w:id="1053"/>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54" w:name="_k4z850fl6gq1" w:colFirst="0" w:colLast="0"/>
      <w:bookmarkEnd w:id="1054"/>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55" w:name="_j0dm6ysjjcjc" w:colFirst="0" w:colLast="0"/>
      <w:bookmarkEnd w:id="1055"/>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0F0B8C" w:rsidRPr="000F0B8C">
            <w:rPr>
              <w:rFonts w:ascii="LM Roman 10" w:eastAsia="Arial" w:hAnsi="LM Roman 10" w:cs="Times New Roman"/>
              <w:noProof/>
              <w:color w:val="000000" w:themeColor="text1"/>
              <w:sz w:val="24"/>
              <w:szCs w:val="24"/>
              <w:shd w:val="clear" w:color="auto" w:fill="FEFEFE"/>
            </w:rPr>
            <w:t>(39)</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056" w:name="_dk8hl4e17rsi" w:colFirst="0" w:colLast="0"/>
      <w:bookmarkEnd w:id="1056"/>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1057" w:name="_3p6jbuears7n" w:colFirst="0" w:colLast="0"/>
      <w:bookmarkStart w:id="1058" w:name="_18wmm28esn2c" w:colFirst="0" w:colLast="0"/>
      <w:bookmarkStart w:id="1059" w:name="_bid7kx2si4o8" w:colFirst="0" w:colLast="0"/>
      <w:bookmarkStart w:id="1060" w:name="_g1ieggyfn6ke" w:colFirst="0" w:colLast="0"/>
      <w:bookmarkEnd w:id="1057"/>
      <w:bookmarkEnd w:id="1058"/>
      <w:bookmarkEnd w:id="1059"/>
      <w:bookmarkEnd w:id="1060"/>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0F0B8C">
            <w:rPr>
              <w:noProof/>
            </w:rPr>
            <w:t>(40)</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1061" w:name="_kqb85saknxtw" w:colFirst="0" w:colLast="0"/>
      <w:bookmarkEnd w:id="1061"/>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518CD6B9" w:rsidR="000A0072" w:rsidRDefault="00B34329" w:rsidP="00DE4FD8">
      <w:pPr>
        <w:pStyle w:val="Incontec"/>
      </w:pPr>
      <w:r w:rsidRPr="00DE4FD8">
        <w:rPr>
          <w:b/>
          <w:i/>
        </w:rPr>
        <w:t>Figura 5-14</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7335F2">
        <w:rPr>
          <w:b/>
          <w:i/>
        </w:rPr>
        <w:lastRenderedPageBreak/>
        <w:t>Sprint Pla</w:t>
      </w:r>
      <w:r w:rsidR="0053624D" w:rsidRPr="007335F2">
        <w:rPr>
          <w:b/>
          <w:i/>
        </w:rPr>
        <w:t>n</w:t>
      </w:r>
      <w:r w:rsidRPr="007335F2">
        <w:rPr>
          <w:b/>
          <w:i/>
        </w:rPr>
        <w:t xml:space="preserve">ning </w:t>
      </w:r>
      <w:r w:rsidR="0053624D" w:rsidRPr="007335F2">
        <w:rPr>
          <w:b/>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7335F2">
        <w:rPr>
          <w:b/>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7335F2">
        <w:rPr>
          <w:b/>
          <w:i/>
        </w:rPr>
        <w:t>Sprint Retrospective</w:t>
      </w:r>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Pr="00C12AAE" w:rsidRDefault="00C12AAE" w:rsidP="00C12AAE">
      <w:pPr>
        <w:pStyle w:val="Incontec"/>
      </w:pPr>
    </w:p>
    <w:p w14:paraId="7A332969" w14:textId="77777777" w:rsidR="005442F6" w:rsidRPr="005442F6" w:rsidRDefault="005442F6" w:rsidP="005442F6"/>
    <w:p w14:paraId="7C5FB9A9" w14:textId="77777777" w:rsidR="00C12AAE" w:rsidRDefault="00C12AAE" w:rsidP="009E670E">
      <w:pPr>
        <w:pStyle w:val="Prrafodelista"/>
        <w:numPr>
          <w:ilvl w:val="1"/>
          <w:numId w:val="1"/>
        </w:numPr>
        <w:outlineLvl w:val="1"/>
        <w:rPr>
          <w:rFonts w:ascii="LM Roman 10" w:hAnsi="LM Roman 10"/>
          <w:sz w:val="28"/>
        </w:rPr>
      </w:pPr>
      <w:bookmarkStart w:id="1062" w:name="_Toc475092723"/>
      <w:commentRangeStart w:id="1063"/>
      <w:r w:rsidRPr="00911F01">
        <w:rPr>
          <w:rFonts w:ascii="LM Roman 10" w:hAnsi="LM Roman 10"/>
          <w:sz w:val="28"/>
        </w:rPr>
        <w:lastRenderedPageBreak/>
        <w:t>ESTUDIO DE MERCADO</w:t>
      </w:r>
      <w:commentRangeEnd w:id="1063"/>
      <w:r>
        <w:rPr>
          <w:rStyle w:val="Refdecomentario"/>
        </w:rPr>
        <w:commentReference w:id="1063"/>
      </w:r>
      <w:bookmarkEnd w:id="1062"/>
    </w:p>
    <w:p w14:paraId="7F628B84" w14:textId="77777777" w:rsidR="00C12AAE" w:rsidRPr="00911F01" w:rsidRDefault="00C12AAE" w:rsidP="00C12AAE">
      <w:pPr>
        <w:pStyle w:val="Incontec"/>
      </w:pPr>
    </w:p>
    <w:p w14:paraId="028F425D" w14:textId="77777777" w:rsidR="00C12AAE" w:rsidRPr="009210B3" w:rsidRDefault="00C12AAE" w:rsidP="00C12AAE"/>
    <w:p w14:paraId="4CF1A38E" w14:textId="77777777" w:rsidR="00C12AAE" w:rsidRPr="00911F01" w:rsidRDefault="00C12AAE" w:rsidP="009E670E">
      <w:pPr>
        <w:pStyle w:val="Prrafodelista"/>
        <w:numPr>
          <w:ilvl w:val="2"/>
          <w:numId w:val="1"/>
        </w:numPr>
        <w:outlineLvl w:val="2"/>
        <w:rPr>
          <w:rFonts w:ascii="LM Roman 10" w:hAnsi="LM Roman 10"/>
        </w:rPr>
      </w:pPr>
      <w:bookmarkStart w:id="1064" w:name="_Toc475092724"/>
      <w:r w:rsidRPr="00911F01">
        <w:rPr>
          <w:rFonts w:ascii="LM Roman 10" w:hAnsi="LM Roman 10"/>
          <w:sz w:val="24"/>
        </w:rPr>
        <w:t>Demanda</w:t>
      </w:r>
      <w:r w:rsidRPr="00911F01">
        <w:rPr>
          <w:rFonts w:ascii="LM Roman 10" w:hAnsi="LM Roman 10"/>
        </w:rPr>
        <w:t>.</w:t>
      </w:r>
      <w:bookmarkEnd w:id="1064"/>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0F0B8C" w:rsidRPr="000F0B8C">
            <w:rPr>
              <w:rFonts w:cs="Times New Roman"/>
              <w:noProof/>
            </w:rPr>
            <w:t>(41)</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0F0B8C" w:rsidRPr="000F0B8C">
            <w:rPr>
              <w:rFonts w:cs="Times New Roman"/>
              <w:noProof/>
            </w:rPr>
            <w:t>(41)</w:t>
          </w:r>
          <w:r w:rsidRPr="00102649">
            <w:rPr>
              <w:rFonts w:cs="Times New Roman"/>
            </w:rPr>
            <w:fldChar w:fldCharType="end"/>
          </w:r>
        </w:sdtContent>
      </w:sdt>
    </w:p>
    <w:p w14:paraId="24F34EE7" w14:textId="77777777" w:rsidR="00C12AAE" w:rsidRPr="00102649"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0F0B8C" w:rsidRPr="000F0B8C">
            <w:rPr>
              <w:rFonts w:cs="Times New Roman"/>
              <w:noProof/>
            </w:rPr>
            <w:t>(41)</w:t>
          </w:r>
          <w:r w:rsidRPr="00102649">
            <w:rPr>
              <w:rFonts w:cs="Times New Roman"/>
            </w:rPr>
            <w:fldChar w:fldCharType="end"/>
          </w:r>
        </w:sdtContent>
      </w:sdt>
    </w:p>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0F0B8C" w:rsidRPr="000F0B8C">
            <w:rPr>
              <w:rFonts w:cs="Times New Roman"/>
              <w:noProof/>
            </w:rPr>
            <w:t>(42)</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60872FD3" w14:textId="77777777" w:rsidR="00C12AAE" w:rsidRPr="00911F01" w:rsidRDefault="00C12AAE" w:rsidP="00C12AAE">
      <w:pPr>
        <w:jc w:val="both"/>
        <w:rPr>
          <w:rFonts w:ascii="LM Roman 10" w:hAnsi="LM Roman 10"/>
          <w:sz w:val="24"/>
        </w:rPr>
      </w:pPr>
    </w:p>
    <w:p w14:paraId="3D42A8DD" w14:textId="77777777" w:rsidR="00C12AAE" w:rsidRPr="00911F01" w:rsidRDefault="00C12AAE" w:rsidP="00C12AAE">
      <w:pPr>
        <w:pStyle w:val="Incontec"/>
      </w:pPr>
      <w:r w:rsidRPr="00911F01">
        <w:t xml:space="preserve">Estas cifras nos indican que cerca de un 21% de la población en condición de Limitaciones Cognitivas está recibiendo algún tipo de apoyo en el proceso de satisfacer esas necesidades educativas especiales. </w:t>
      </w:r>
    </w:p>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Pr="00911F01" w:rsidRDefault="00C12AAE" w:rsidP="00C12AAE">
      <w:pPr>
        <w:pStyle w:val="Incontec"/>
      </w:pPr>
    </w:p>
    <w:p w14:paraId="7329348B" w14:textId="77777777" w:rsidR="00C12AAE" w:rsidRDefault="00C12AAE" w:rsidP="009E670E">
      <w:pPr>
        <w:pStyle w:val="Incontec"/>
        <w:numPr>
          <w:ilvl w:val="2"/>
          <w:numId w:val="1"/>
        </w:numPr>
        <w:outlineLvl w:val="2"/>
        <w:rPr>
          <w:ins w:id="1065" w:author="andres camilo santana bohorquez" w:date="2017-02-17T01:24:00Z"/>
          <w:rFonts w:cs="Times New Roman"/>
          <w:szCs w:val="28"/>
        </w:rPr>
      </w:pPr>
      <w:bookmarkStart w:id="1066" w:name="_Toc475092725"/>
      <w:ins w:id="1067" w:author="andres camilo santana bohorquez" w:date="2017-02-17T01:24:00Z">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1066"/>
      </w:ins>
    </w:p>
    <w:p w14:paraId="0ED1AB37" w14:textId="77777777" w:rsidR="00C12AAE" w:rsidRDefault="00C12AAE" w:rsidP="00C12AAE">
      <w:pPr>
        <w:rPr>
          <w:ins w:id="1068" w:author="andres camilo santana bohorquez" w:date="2017-02-17T01:24:00Z"/>
        </w:rPr>
      </w:pPr>
    </w:p>
    <w:p w14:paraId="1CA2140E" w14:textId="77777777" w:rsidR="00C12AAE" w:rsidRPr="00102649" w:rsidRDefault="00C12AAE" w:rsidP="00B65399">
      <w:pPr>
        <w:pStyle w:val="Incontec"/>
        <w:rPr>
          <w:ins w:id="1069" w:author="andres camilo santana bohorquez" w:date="2017-02-17T01:24:00Z"/>
          <w:rFonts w:cs="Times New Roman"/>
          <w:sz w:val="28"/>
          <w:szCs w:val="28"/>
        </w:rPr>
      </w:pPr>
      <w:ins w:id="1070" w:author="andres camilo santana bohorquez" w:date="2017-02-17T01:24:00Z">
        <w:r w:rsidRPr="0057135C">
          <w:rPr>
            <w:rFonts w:cs="Times New Roman"/>
            <w:b/>
            <w:i/>
            <w:szCs w:val="28"/>
          </w:rPr>
          <w:t>Análisis de la competencia</w:t>
        </w:r>
        <w:r w:rsidRPr="00102649">
          <w:rPr>
            <w:rFonts w:cs="Times New Roman"/>
            <w:sz w:val="28"/>
            <w:szCs w:val="28"/>
          </w:rPr>
          <w:t>.</w:t>
        </w:r>
      </w:ins>
    </w:p>
    <w:p w14:paraId="10E823F9" w14:textId="77777777" w:rsidR="00C12AAE" w:rsidRPr="00102649" w:rsidRDefault="00C12AAE" w:rsidP="00C12AAE">
      <w:pPr>
        <w:pStyle w:val="Incontec"/>
        <w:rPr>
          <w:ins w:id="1071" w:author="andres camilo santana bohorquez" w:date="2017-02-17T01:24:00Z"/>
        </w:rPr>
      </w:pPr>
    </w:p>
    <w:p w14:paraId="34B8B47D" w14:textId="77777777" w:rsidR="00C12AAE" w:rsidRPr="00102649" w:rsidRDefault="00C12AAE" w:rsidP="00C12AAE">
      <w:pPr>
        <w:pStyle w:val="Incontec"/>
        <w:rPr>
          <w:ins w:id="1072" w:author="andres camilo santana bohorquez" w:date="2017-02-17T01:24:00Z"/>
          <w:rFonts w:cs="Times New Roman"/>
        </w:rPr>
      </w:pPr>
      <w:ins w:id="1073" w:author="andres camilo santana bohorquez" w:date="2017-02-17T01:24:00Z">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5-15</w:t>
        </w:r>
        <w:r w:rsidRPr="00102649">
          <w:rPr>
            <w:rFonts w:cs="Times New Roman"/>
          </w:rPr>
          <w:t>.</w:t>
        </w:r>
      </w:ins>
    </w:p>
    <w:p w14:paraId="2CF0FF9F" w14:textId="77777777" w:rsidR="00C12AAE" w:rsidRPr="00102649" w:rsidRDefault="00C12AAE" w:rsidP="00C12AAE">
      <w:pPr>
        <w:pStyle w:val="Incontec"/>
        <w:rPr>
          <w:ins w:id="1074" w:author="andres camilo santana bohorquez" w:date="2017-02-17T01:24:00Z"/>
          <w:rFonts w:cs="Times New Roman"/>
        </w:rPr>
      </w:pPr>
      <w:ins w:id="1075" w:author="andres camilo santana bohorquez" w:date="2017-02-17T01:24:00Z">
        <w:r w:rsidRPr="00102649">
          <w:rPr>
            <w:rFonts w:cs="Times New Roman"/>
            <w:noProof/>
            <w:lang w:val="es-ES" w:eastAsia="es-ES"/>
            <w:rPrChange w:id="1076" w:author="Unknown">
              <w:rPr>
                <w:noProof/>
                <w:lang w:val="es-ES" w:eastAsia="es-ES"/>
              </w:rPr>
            </w:rPrChange>
          </w:rPr>
          <w:lastRenderedPageBreak/>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ins>
    </w:p>
    <w:p w14:paraId="348B32EE" w14:textId="77777777" w:rsidR="00C12AAE" w:rsidRPr="0057135C" w:rsidRDefault="00C12AAE" w:rsidP="00C12AAE">
      <w:pPr>
        <w:pStyle w:val="Incontec"/>
        <w:rPr>
          <w:ins w:id="1077" w:author="andres camilo santana bohorquez" w:date="2017-02-17T01:24:00Z"/>
          <w:rFonts w:cs="Times New Roman"/>
          <w:sz w:val="22"/>
        </w:rPr>
      </w:pPr>
      <w:ins w:id="1078" w:author="andres camilo santana bohorquez" w:date="2017-02-17T01:24:00Z">
        <w:r w:rsidRPr="0057135C">
          <w:rPr>
            <w:rFonts w:cs="Times New Roman"/>
            <w:b/>
            <w:i/>
            <w:sz w:val="22"/>
          </w:rPr>
          <w:t>Figura 5-1</w:t>
        </w:r>
        <w:r>
          <w:rPr>
            <w:rFonts w:cs="Times New Roman"/>
            <w:b/>
            <w:i/>
            <w:sz w:val="22"/>
          </w:rPr>
          <w:t>5</w:t>
        </w:r>
        <w:r w:rsidRPr="0057135C">
          <w:rPr>
            <w:rFonts w:cs="Times New Roman"/>
            <w:sz w:val="22"/>
          </w:rPr>
          <w:t xml:space="preserve">. Empresas encuestadas por Codigo CIIU. Fuente </w:t>
        </w:r>
      </w:ins>
      <w:customXmlInsRangeStart w:id="1079" w:author="andres camilo santana bohorquez" w:date="2017-02-17T01:24:00Z"/>
      <w:sdt>
        <w:sdtPr>
          <w:rPr>
            <w:rFonts w:cs="Times New Roman"/>
            <w:sz w:val="22"/>
          </w:rPr>
          <w:id w:val="-1195538566"/>
          <w:citation/>
        </w:sdtPr>
        <w:sdtContent>
          <w:customXmlInsRangeEnd w:id="1079"/>
          <w:ins w:id="1080"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0F0B8C" w:rsidRPr="000F0B8C">
            <w:rPr>
              <w:rFonts w:cs="Times New Roman"/>
              <w:noProof/>
              <w:sz w:val="22"/>
            </w:rPr>
            <w:t>(43)</w:t>
          </w:r>
          <w:ins w:id="1081" w:author="andres camilo santana bohorquez" w:date="2017-02-17T01:24:00Z">
            <w:r w:rsidRPr="0057135C">
              <w:rPr>
                <w:rFonts w:cs="Times New Roman"/>
                <w:sz w:val="22"/>
              </w:rPr>
              <w:fldChar w:fldCharType="end"/>
            </w:r>
          </w:ins>
          <w:customXmlInsRangeStart w:id="1082" w:author="andres camilo santana bohorquez" w:date="2017-02-17T01:24:00Z"/>
        </w:sdtContent>
      </w:sdt>
      <w:customXmlInsRangeEnd w:id="1082"/>
      <w:ins w:id="1083" w:author="andres camilo santana bohorquez" w:date="2017-02-17T01:24:00Z">
        <w:r w:rsidRPr="0057135C">
          <w:rPr>
            <w:rFonts w:cs="Times New Roman"/>
            <w:sz w:val="22"/>
          </w:rPr>
          <w:t>.</w:t>
        </w:r>
      </w:ins>
    </w:p>
    <w:p w14:paraId="5B2DA8D4" w14:textId="77777777" w:rsidR="00C12AAE" w:rsidRPr="00102649" w:rsidRDefault="00C12AAE" w:rsidP="00C12AAE">
      <w:pPr>
        <w:pStyle w:val="Incontec"/>
        <w:rPr>
          <w:ins w:id="1084" w:author="andres camilo santana bohorquez" w:date="2017-02-17T01:24:00Z"/>
          <w:rFonts w:cs="Times New Roman"/>
        </w:rPr>
      </w:pPr>
      <w:ins w:id="1085" w:author="andres camilo santana bohorquez" w:date="2017-02-17T01:24:00Z">
        <w:r w:rsidRPr="00102649">
          <w:rPr>
            <w:rFonts w:cs="Times New Roman"/>
          </w:rPr>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5-16</w:t>
        </w:r>
        <w:r w:rsidRPr="00102649">
          <w:rPr>
            <w:rFonts w:cs="Times New Roman"/>
          </w:rPr>
          <w:t xml:space="preserve">) son las principales competidoras directas ya que se encuentran en la región donde pretende entrar a competir la empresa. </w:t>
        </w:r>
      </w:ins>
    </w:p>
    <w:p w14:paraId="01B2BB17" w14:textId="77777777" w:rsidR="00C12AAE" w:rsidRPr="00102649" w:rsidRDefault="00C12AAE" w:rsidP="00C12AAE">
      <w:pPr>
        <w:pStyle w:val="Incontec"/>
        <w:rPr>
          <w:ins w:id="1086" w:author="andres camilo santana bohorquez" w:date="2017-02-17T01:24:00Z"/>
          <w:rFonts w:cs="Times New Roman"/>
        </w:rPr>
      </w:pPr>
      <w:ins w:id="1087" w:author="andres camilo santana bohorquez" w:date="2017-02-17T01:24:00Z">
        <w:r w:rsidRPr="00102649">
          <w:rPr>
            <w:rFonts w:cs="Times New Roman"/>
            <w:noProof/>
            <w:lang w:val="es-ES" w:eastAsia="es-ES"/>
            <w:rPrChange w:id="1088" w:author="Unknown">
              <w:rPr>
                <w:noProof/>
                <w:lang w:val="es-ES" w:eastAsia="es-ES"/>
              </w:rPr>
            </w:rPrChange>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ins>
    </w:p>
    <w:p w14:paraId="40C00E50" w14:textId="77777777" w:rsidR="00C12AAE" w:rsidRPr="0057135C" w:rsidRDefault="00C12AAE" w:rsidP="00C12AAE">
      <w:pPr>
        <w:pStyle w:val="Incontec"/>
        <w:rPr>
          <w:ins w:id="1089" w:author="andres camilo santana bohorquez" w:date="2017-02-17T01:24:00Z"/>
          <w:rFonts w:cs="Times New Roman"/>
          <w:sz w:val="22"/>
        </w:rPr>
      </w:pPr>
      <w:ins w:id="1090" w:author="andres camilo santana bohorquez" w:date="2017-02-17T01:24:00Z">
        <w:r w:rsidRPr="0057135C">
          <w:rPr>
            <w:rFonts w:cs="Times New Roman"/>
            <w:b/>
            <w:i/>
            <w:sz w:val="22"/>
          </w:rPr>
          <w:t>Figura 5-1</w:t>
        </w:r>
        <w:r>
          <w:rPr>
            <w:rFonts w:cs="Times New Roman"/>
            <w:b/>
            <w:i/>
            <w:sz w:val="22"/>
          </w:rPr>
          <w:t>6</w:t>
        </w:r>
        <w:r w:rsidRPr="0057135C">
          <w:rPr>
            <w:rFonts w:cs="Times New Roman"/>
            <w:sz w:val="22"/>
          </w:rPr>
          <w:t xml:space="preserve">. Empresas encuestadas por código CIUU y Región. Fuente </w:t>
        </w:r>
      </w:ins>
      <w:customXmlInsRangeStart w:id="1091" w:author="andres camilo santana bohorquez" w:date="2017-02-17T01:24:00Z"/>
      <w:sdt>
        <w:sdtPr>
          <w:rPr>
            <w:rFonts w:cs="Times New Roman"/>
            <w:sz w:val="22"/>
          </w:rPr>
          <w:id w:val="-1330984233"/>
          <w:citation/>
        </w:sdtPr>
        <w:sdtContent>
          <w:customXmlInsRangeEnd w:id="1091"/>
          <w:ins w:id="1092"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0F0B8C" w:rsidRPr="000F0B8C">
            <w:rPr>
              <w:rFonts w:cs="Times New Roman"/>
              <w:noProof/>
              <w:sz w:val="22"/>
            </w:rPr>
            <w:t>(43)</w:t>
          </w:r>
          <w:ins w:id="1093" w:author="andres camilo santana bohorquez" w:date="2017-02-17T01:24:00Z">
            <w:r w:rsidRPr="0057135C">
              <w:rPr>
                <w:rFonts w:cs="Times New Roman"/>
                <w:sz w:val="22"/>
              </w:rPr>
              <w:fldChar w:fldCharType="end"/>
            </w:r>
          </w:ins>
          <w:customXmlInsRangeStart w:id="1094" w:author="andres camilo santana bohorquez" w:date="2017-02-17T01:24:00Z"/>
        </w:sdtContent>
      </w:sdt>
      <w:customXmlInsRangeEnd w:id="1094"/>
      <w:ins w:id="1095" w:author="andres camilo santana bohorquez" w:date="2017-02-17T01:24:00Z">
        <w:r w:rsidRPr="0057135C">
          <w:rPr>
            <w:rFonts w:cs="Times New Roman"/>
            <w:sz w:val="22"/>
          </w:rPr>
          <w:t>.</w:t>
        </w:r>
      </w:ins>
    </w:p>
    <w:p w14:paraId="22F1EC4E" w14:textId="77777777" w:rsidR="00C12AAE" w:rsidRPr="00102649" w:rsidRDefault="00C12AAE" w:rsidP="00C12AAE">
      <w:pPr>
        <w:pStyle w:val="Incontec"/>
        <w:rPr>
          <w:ins w:id="1096" w:author="andres camilo santana bohorquez" w:date="2017-02-17T01:24:00Z"/>
          <w:rFonts w:cs="Times New Roman"/>
        </w:rPr>
      </w:pPr>
      <w:ins w:id="1097" w:author="andres camilo santana bohorquez" w:date="2017-02-17T01:24:00Z">
        <w:r w:rsidRPr="00102649">
          <w:rPr>
            <w:rFonts w:cs="Times New Roman"/>
          </w:rPr>
          <w:lastRenderedPageBreak/>
          <w:t>Cabe destacar que la región de Cundinamarca es una de las 6 regiones que se han identificado como regiones con potencial de desarrollo en la industria de “clusters”</w:t>
        </w:r>
      </w:ins>
    </w:p>
    <w:p w14:paraId="360343A1" w14:textId="77777777" w:rsidR="00C12AAE" w:rsidRPr="00102649" w:rsidRDefault="00C12AAE" w:rsidP="00C12AAE">
      <w:pPr>
        <w:pStyle w:val="Incontec"/>
        <w:rPr>
          <w:ins w:id="1098" w:author="andres camilo santana bohorquez" w:date="2017-02-17T01:24:00Z"/>
          <w:rFonts w:cs="Times New Roman"/>
        </w:rPr>
      </w:pPr>
      <w:ins w:id="1099" w:author="andres camilo santana bohorquez" w:date="2017-02-17T01:24:00Z">
        <w:r w:rsidRPr="00102649">
          <w:rPr>
            <w:rFonts w:cs="Times New Roman"/>
            <w:noProof/>
            <w:lang w:val="es-ES" w:eastAsia="es-ES"/>
            <w:rPrChange w:id="1100" w:author="Unknown">
              <w:rPr>
                <w:noProof/>
                <w:lang w:val="es-ES" w:eastAsia="es-ES"/>
              </w:rPr>
            </w:rPrChange>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ins>
    </w:p>
    <w:p w14:paraId="3646426B" w14:textId="77777777" w:rsidR="00C12AAE" w:rsidRPr="0057135C" w:rsidRDefault="00C12AAE" w:rsidP="00C12AAE">
      <w:pPr>
        <w:pStyle w:val="Incontec"/>
        <w:rPr>
          <w:ins w:id="1101" w:author="andres camilo santana bohorquez" w:date="2017-02-17T01:24:00Z"/>
          <w:rFonts w:cs="Times New Roman"/>
          <w:sz w:val="22"/>
        </w:rPr>
      </w:pPr>
      <w:ins w:id="1102" w:author="andres camilo santana bohorquez" w:date="2017-02-17T01:24:00Z">
        <w:r w:rsidRPr="0057135C">
          <w:rPr>
            <w:rFonts w:cs="Times New Roman"/>
            <w:b/>
            <w:i/>
            <w:sz w:val="22"/>
          </w:rPr>
          <w:t>Figura 5-1</w:t>
        </w:r>
        <w:r>
          <w:rPr>
            <w:rFonts w:cs="Times New Roman"/>
            <w:b/>
            <w:i/>
            <w:sz w:val="22"/>
          </w:rPr>
          <w:t>7</w:t>
        </w:r>
        <w:r w:rsidRPr="0057135C">
          <w:rPr>
            <w:rFonts w:cs="Times New Roman"/>
            <w:sz w:val="22"/>
          </w:rPr>
          <w:t xml:space="preserve">. Número de empresas por región. Fuente </w:t>
        </w:r>
      </w:ins>
      <w:customXmlInsRangeStart w:id="1103" w:author="andres camilo santana bohorquez" w:date="2017-02-17T01:24:00Z"/>
      <w:sdt>
        <w:sdtPr>
          <w:rPr>
            <w:rFonts w:cs="Times New Roman"/>
            <w:sz w:val="22"/>
          </w:rPr>
          <w:id w:val="-34120212"/>
          <w:citation/>
        </w:sdtPr>
        <w:sdtContent>
          <w:customXmlInsRangeEnd w:id="1103"/>
          <w:ins w:id="1104"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0F0B8C" w:rsidRPr="000F0B8C">
            <w:rPr>
              <w:rFonts w:cs="Times New Roman"/>
              <w:noProof/>
              <w:sz w:val="22"/>
            </w:rPr>
            <w:t>(43)</w:t>
          </w:r>
          <w:ins w:id="1105" w:author="andres camilo santana bohorquez" w:date="2017-02-17T01:24:00Z">
            <w:r w:rsidRPr="0057135C">
              <w:rPr>
                <w:rFonts w:cs="Times New Roman"/>
                <w:sz w:val="22"/>
              </w:rPr>
              <w:fldChar w:fldCharType="end"/>
            </w:r>
          </w:ins>
          <w:customXmlInsRangeStart w:id="1106" w:author="andres camilo santana bohorquez" w:date="2017-02-17T01:24:00Z"/>
        </w:sdtContent>
      </w:sdt>
      <w:customXmlInsRangeEnd w:id="1106"/>
    </w:p>
    <w:p w14:paraId="406ECEEC" w14:textId="77777777" w:rsidR="00C12AAE" w:rsidRPr="00102649" w:rsidRDefault="00C12AAE" w:rsidP="00C12AAE">
      <w:pPr>
        <w:pStyle w:val="Incontec"/>
        <w:rPr>
          <w:ins w:id="1107" w:author="andres camilo santana bohorquez" w:date="2017-02-17T01:24:00Z"/>
          <w:rFonts w:cs="Times New Roman"/>
        </w:rPr>
      </w:pPr>
    </w:p>
    <w:p w14:paraId="76051B95" w14:textId="77777777" w:rsidR="00C12AAE" w:rsidRPr="00102649" w:rsidRDefault="00C12AAE" w:rsidP="00C12AAE">
      <w:pPr>
        <w:pStyle w:val="Incontec"/>
        <w:rPr>
          <w:ins w:id="1108" w:author="andres camilo santana bohorquez" w:date="2017-02-17T01:24:00Z"/>
          <w:rFonts w:cs="Times New Roman"/>
        </w:rPr>
      </w:pPr>
      <w:ins w:id="1109" w:author="andres camilo santana bohorquez" w:date="2017-02-17T01:24:00Z">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5-18</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ins>
    </w:p>
    <w:p w14:paraId="3D0019E4" w14:textId="77777777" w:rsidR="00C12AAE" w:rsidRPr="00102649" w:rsidRDefault="00C12AAE" w:rsidP="00C12AAE">
      <w:pPr>
        <w:pStyle w:val="Incontec"/>
        <w:rPr>
          <w:ins w:id="1110" w:author="andres camilo santana bohorquez" w:date="2017-02-17T01:24:00Z"/>
          <w:rFonts w:cs="Times New Roman"/>
        </w:rPr>
      </w:pPr>
      <w:ins w:id="1111" w:author="andres camilo santana bohorquez" w:date="2017-02-17T01:24:00Z">
        <w:r w:rsidRPr="00102649">
          <w:rPr>
            <w:rFonts w:cs="Times New Roman"/>
            <w:noProof/>
            <w:lang w:val="es-ES" w:eastAsia="es-ES"/>
            <w:rPrChange w:id="1112" w:author="Unknown">
              <w:rPr>
                <w:noProof/>
                <w:lang w:val="es-ES" w:eastAsia="es-ES"/>
              </w:rPr>
            </w:rPrChange>
          </w:rPr>
          <w:lastRenderedPageBreak/>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ins>
    </w:p>
    <w:p w14:paraId="47EE15EC" w14:textId="77777777" w:rsidR="00C12AAE" w:rsidRPr="00102649" w:rsidRDefault="00C12AAE" w:rsidP="00C12AAE">
      <w:pPr>
        <w:pStyle w:val="Incontec"/>
        <w:rPr>
          <w:ins w:id="1113" w:author="andres camilo santana bohorquez" w:date="2017-02-17T01:24:00Z"/>
          <w:rFonts w:cs="Times New Roman"/>
        </w:rPr>
      </w:pPr>
      <w:ins w:id="1114" w:author="andres camilo santana bohorquez" w:date="2017-02-17T01:24:00Z">
        <w:r w:rsidRPr="00102649">
          <w:rPr>
            <w:rFonts w:cs="Times New Roman"/>
            <w:noProof/>
            <w:lang w:val="es-ES" w:eastAsia="es-ES"/>
            <w:rPrChange w:id="1115" w:author="Unknown">
              <w:rPr>
                <w:noProof/>
                <w:lang w:val="es-ES" w:eastAsia="es-ES"/>
              </w:rPr>
            </w:rPrChange>
          </w:rPr>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ins>
    </w:p>
    <w:p w14:paraId="13CBCD43" w14:textId="77777777" w:rsidR="00C12AAE" w:rsidRPr="0057135C" w:rsidRDefault="00C12AAE" w:rsidP="00C12AAE">
      <w:pPr>
        <w:pStyle w:val="Incontec"/>
        <w:rPr>
          <w:ins w:id="1116" w:author="andres camilo santana bohorquez" w:date="2017-02-17T01:24:00Z"/>
          <w:rFonts w:cs="Times New Roman"/>
          <w:sz w:val="22"/>
        </w:rPr>
      </w:pPr>
      <w:ins w:id="1117" w:author="andres camilo santana bohorquez" w:date="2017-02-17T01:24:00Z">
        <w:r w:rsidRPr="0057135C">
          <w:rPr>
            <w:rFonts w:cs="Times New Roman"/>
            <w:b/>
            <w:sz w:val="22"/>
          </w:rPr>
          <w:t>Figura 5.1</w:t>
        </w:r>
        <w:r>
          <w:rPr>
            <w:rFonts w:cs="Times New Roman"/>
            <w:b/>
            <w:sz w:val="22"/>
          </w:rPr>
          <w:t>8</w:t>
        </w:r>
        <w:r w:rsidRPr="0057135C">
          <w:rPr>
            <w:rFonts w:cs="Times New Roman"/>
            <w:sz w:val="22"/>
          </w:rPr>
          <w:t xml:space="preserve">. Líneas de negocio seleccionadas por número de empresas. Fuente </w:t>
        </w:r>
      </w:ins>
      <w:customXmlInsRangeStart w:id="1118" w:author="andres camilo santana bohorquez" w:date="2017-02-17T01:24:00Z"/>
      <w:sdt>
        <w:sdtPr>
          <w:rPr>
            <w:rFonts w:cs="Times New Roman"/>
            <w:sz w:val="22"/>
          </w:rPr>
          <w:id w:val="-2088751207"/>
          <w:citation/>
        </w:sdtPr>
        <w:sdtContent>
          <w:customXmlInsRangeEnd w:id="1118"/>
          <w:ins w:id="1119"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0F0B8C" w:rsidRPr="000F0B8C">
            <w:rPr>
              <w:rFonts w:cs="Times New Roman"/>
              <w:noProof/>
              <w:sz w:val="22"/>
            </w:rPr>
            <w:t>(43)</w:t>
          </w:r>
          <w:ins w:id="1120" w:author="andres camilo santana bohorquez" w:date="2017-02-17T01:24:00Z">
            <w:r w:rsidRPr="0057135C">
              <w:rPr>
                <w:rFonts w:cs="Times New Roman"/>
                <w:sz w:val="22"/>
              </w:rPr>
              <w:fldChar w:fldCharType="end"/>
            </w:r>
          </w:ins>
          <w:customXmlInsRangeStart w:id="1121" w:author="andres camilo santana bohorquez" w:date="2017-02-17T01:24:00Z"/>
        </w:sdtContent>
      </w:sdt>
      <w:customXmlInsRangeEnd w:id="1121"/>
      <w:ins w:id="1122" w:author="andres camilo santana bohorquez" w:date="2017-02-17T01:24:00Z">
        <w:r w:rsidRPr="0057135C">
          <w:rPr>
            <w:rFonts w:cs="Times New Roman"/>
            <w:sz w:val="22"/>
          </w:rPr>
          <w:t>.</w:t>
        </w:r>
      </w:ins>
    </w:p>
    <w:p w14:paraId="0C8E449B" w14:textId="77777777" w:rsidR="00C12AAE" w:rsidRDefault="00C12AAE" w:rsidP="00C12AAE">
      <w:pPr>
        <w:pStyle w:val="Incontec"/>
        <w:rPr>
          <w:ins w:id="1123" w:author="andres camilo santana bohorquez" w:date="2017-02-17T01:24:00Z"/>
        </w:rPr>
      </w:pPr>
    </w:p>
    <w:p w14:paraId="48EAA9CD" w14:textId="77777777" w:rsidR="00C12AAE" w:rsidRDefault="00C12AAE" w:rsidP="00C12AAE">
      <w:pPr>
        <w:pStyle w:val="Incontec"/>
        <w:rPr>
          <w:ins w:id="1124" w:author="andres camilo santana bohorquez" w:date="2017-02-17T01:24:00Z"/>
        </w:rPr>
      </w:pPr>
    </w:p>
    <w:p w14:paraId="6D80FFDA" w14:textId="77777777" w:rsidR="00C12AAE" w:rsidRPr="0057135C" w:rsidRDefault="00C12AAE" w:rsidP="00B65399">
      <w:pPr>
        <w:rPr>
          <w:ins w:id="1125" w:author="andres camilo santana bohorquez" w:date="2017-02-17T01:24:00Z"/>
          <w:rFonts w:ascii="LM Roman 10" w:hAnsi="LM Roman 10"/>
          <w:b/>
          <w:i/>
          <w:sz w:val="24"/>
        </w:rPr>
      </w:pPr>
      <w:ins w:id="1126" w:author="andres camilo santana bohorquez" w:date="2017-02-17T01:24:00Z">
        <w:r w:rsidRPr="0057135C">
          <w:rPr>
            <w:rFonts w:ascii="LM Roman 10" w:hAnsi="LM Roman 10"/>
            <w:b/>
            <w:i/>
            <w:sz w:val="24"/>
          </w:rPr>
          <w:lastRenderedPageBreak/>
          <w:t>Oferta</w:t>
        </w:r>
      </w:ins>
    </w:p>
    <w:p w14:paraId="08E43AFF" w14:textId="77777777" w:rsidR="00C12AAE" w:rsidRPr="00102649" w:rsidRDefault="00C12AAE" w:rsidP="00C12AAE">
      <w:pPr>
        <w:pStyle w:val="Incontec"/>
        <w:rPr>
          <w:ins w:id="1127" w:author="andres camilo santana bohorquez" w:date="2017-02-17T01:24:00Z"/>
          <w:rFonts w:cs="Times New Roman"/>
        </w:rPr>
      </w:pPr>
      <w:ins w:id="1128" w:author="andres camilo santana bohorquez" w:date="2017-02-17T01:24:00Z">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ins>
    </w:p>
    <w:p w14:paraId="36B7F239" w14:textId="77777777" w:rsidR="00C12AAE" w:rsidRPr="00102649" w:rsidRDefault="00C12AAE" w:rsidP="00C12AAE">
      <w:pPr>
        <w:pStyle w:val="Incontec"/>
        <w:rPr>
          <w:ins w:id="1131" w:author="andres camilo santana bohorquez" w:date="2017-02-17T01:24:00Z"/>
          <w:rFonts w:cs="Times New Roman"/>
        </w:rPr>
      </w:pPr>
      <w:ins w:id="1132" w:author="andres camilo santana bohorquez" w:date="2017-02-17T01:24:00Z">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ins>
    </w:p>
    <w:p w14:paraId="49D44747" w14:textId="77777777" w:rsidR="00C12AAE" w:rsidRPr="00102649" w:rsidRDefault="00C12AAE" w:rsidP="00C12AAE">
      <w:pPr>
        <w:pStyle w:val="Incontec"/>
        <w:rPr>
          <w:ins w:id="1133" w:author="andres camilo santana bohorquez" w:date="2017-02-17T01:24:00Z"/>
          <w:rFonts w:cs="Times New Roman"/>
        </w:rPr>
      </w:pPr>
    </w:p>
    <w:p w14:paraId="6FBF4F13" w14:textId="77777777" w:rsidR="00C12AAE" w:rsidRPr="00102649" w:rsidRDefault="00C12AAE" w:rsidP="00C12AAE">
      <w:pPr>
        <w:pStyle w:val="Incontec"/>
        <w:rPr>
          <w:ins w:id="1134" w:author="andres camilo santana bohorquez" w:date="2017-02-17T01:24:00Z"/>
          <w:rFonts w:cs="Times New Roman"/>
          <w:color w:val="auto"/>
        </w:rPr>
      </w:pPr>
      <w:ins w:id="1135" w:author="andres camilo santana bohorquez" w:date="2017-02-17T01:24:00Z">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ins>
      <w:customXmlInsRangeStart w:id="1136" w:author="andres camilo santana bohorquez" w:date="2017-02-17T01:24:00Z"/>
      <w:sdt>
        <w:sdtPr>
          <w:rPr>
            <w:rFonts w:cs="Times New Roman"/>
            <w:bCs/>
            <w:color w:val="auto"/>
            <w:shd w:val="clear" w:color="auto" w:fill="FFFFFF"/>
          </w:rPr>
          <w:id w:val="1551117472"/>
          <w:citation/>
        </w:sdtPr>
        <w:sdtContent>
          <w:customXmlInsRangeEnd w:id="1136"/>
          <w:ins w:id="1137" w:author="andres camilo santana bohorquez" w:date="2017-02-17T01:24:00Z">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ins>
          <w:r w:rsidR="000F0B8C" w:rsidRPr="000F0B8C">
            <w:rPr>
              <w:rFonts w:cs="Times New Roman"/>
              <w:noProof/>
              <w:color w:val="auto"/>
              <w:shd w:val="clear" w:color="auto" w:fill="FFFFFF"/>
            </w:rPr>
            <w:t>(44)</w:t>
          </w:r>
          <w:ins w:id="1138" w:author="andres camilo santana bohorquez" w:date="2017-02-17T01:24:00Z">
            <w:r w:rsidRPr="00102649">
              <w:rPr>
                <w:rFonts w:cs="Times New Roman"/>
                <w:bCs/>
                <w:color w:val="auto"/>
                <w:shd w:val="clear" w:color="auto" w:fill="FFFFFF"/>
              </w:rPr>
              <w:fldChar w:fldCharType="end"/>
            </w:r>
          </w:ins>
          <w:customXmlInsRangeStart w:id="1139" w:author="andres camilo santana bohorquez" w:date="2017-02-17T01:24:00Z"/>
        </w:sdtContent>
      </w:sdt>
      <w:customXmlInsRangeEnd w:id="1139"/>
    </w:p>
    <w:p w14:paraId="19497567" w14:textId="77777777" w:rsidR="00C12AAE" w:rsidRPr="00102649" w:rsidRDefault="00C12AAE" w:rsidP="00C12AAE">
      <w:pPr>
        <w:pStyle w:val="Incontec"/>
        <w:jc w:val="center"/>
        <w:rPr>
          <w:ins w:id="1140" w:author="andres camilo santana bohorquez" w:date="2017-02-17T01:24:00Z"/>
          <w:rFonts w:cs="Times New Roman"/>
          <w:color w:val="auto"/>
        </w:rPr>
      </w:pPr>
      <w:ins w:id="1141" w:author="andres camilo santana bohorquez" w:date="2017-02-17T01:24:00Z">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ins>
    </w:p>
    <w:p w14:paraId="3229C0AB" w14:textId="77777777" w:rsidR="00C12AAE" w:rsidRPr="000A0072" w:rsidRDefault="00C12AAE" w:rsidP="00C12AAE">
      <w:pPr>
        <w:pStyle w:val="Incontec"/>
        <w:rPr>
          <w:ins w:id="1142" w:author="andres camilo santana bohorquez" w:date="2017-02-17T01:24:00Z"/>
          <w:rFonts w:cs="Times New Roman"/>
          <w:color w:val="auto"/>
          <w:sz w:val="22"/>
          <w:szCs w:val="22"/>
        </w:rPr>
      </w:pPr>
      <w:ins w:id="1143" w:author="andres camilo santana bohorquez" w:date="2017-02-17T01:24:00Z">
        <w:r w:rsidRPr="000A0072">
          <w:rPr>
            <w:rFonts w:cs="Times New Roman"/>
            <w:b/>
            <w:i/>
            <w:color w:val="auto"/>
            <w:sz w:val="22"/>
            <w:szCs w:val="22"/>
          </w:rPr>
          <w:t>Figura 5-1</w:t>
        </w:r>
        <w:r>
          <w:rPr>
            <w:rFonts w:cs="Times New Roman"/>
            <w:b/>
            <w:i/>
            <w:color w:val="auto"/>
            <w:sz w:val="22"/>
            <w:szCs w:val="22"/>
          </w:rPr>
          <w:t>9</w:t>
        </w:r>
        <w:r w:rsidRPr="000A0072">
          <w:rPr>
            <w:rFonts w:cs="Times New Roman"/>
            <w:b/>
            <w:color w:val="auto"/>
            <w:sz w:val="22"/>
            <w:szCs w:val="22"/>
          </w:rPr>
          <w:t>.</w:t>
        </w:r>
        <w:r w:rsidRPr="000A0072">
          <w:rPr>
            <w:rFonts w:cs="Times New Roman"/>
            <w:color w:val="auto"/>
            <w:sz w:val="22"/>
            <w:szCs w:val="22"/>
          </w:rPr>
          <w:t xml:space="preserve"> Software Adapro. Fuente: </w:t>
        </w:r>
      </w:ins>
      <w:customXmlInsRangeStart w:id="1144" w:author="andres camilo santana bohorquez" w:date="2017-02-17T01:24:00Z"/>
      <w:sdt>
        <w:sdtPr>
          <w:rPr>
            <w:rFonts w:cs="Times New Roman"/>
            <w:color w:val="auto"/>
            <w:sz w:val="22"/>
            <w:szCs w:val="22"/>
          </w:rPr>
          <w:id w:val="909429896"/>
          <w:citation/>
        </w:sdtPr>
        <w:sdtContent>
          <w:customXmlInsRangeEnd w:id="1144"/>
          <w:ins w:id="1145"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ins>
          <w:r w:rsidR="000F0B8C" w:rsidRPr="000F0B8C">
            <w:rPr>
              <w:rFonts w:cs="Times New Roman"/>
              <w:noProof/>
              <w:color w:val="auto"/>
              <w:sz w:val="22"/>
              <w:szCs w:val="22"/>
            </w:rPr>
            <w:t>(44)</w:t>
          </w:r>
          <w:ins w:id="1146" w:author="andres camilo santana bohorquez" w:date="2017-02-17T01:24:00Z">
            <w:r>
              <w:rPr>
                <w:rFonts w:cs="Times New Roman"/>
                <w:color w:val="auto"/>
                <w:sz w:val="22"/>
                <w:szCs w:val="22"/>
              </w:rPr>
              <w:fldChar w:fldCharType="end"/>
            </w:r>
          </w:ins>
          <w:customXmlInsRangeStart w:id="1147" w:author="andres camilo santana bohorquez" w:date="2017-02-17T01:24:00Z"/>
        </w:sdtContent>
      </w:sdt>
      <w:customXmlInsRangeEnd w:id="1147"/>
    </w:p>
    <w:p w14:paraId="06D12835" w14:textId="77777777" w:rsidR="00C12AAE" w:rsidRPr="00102649" w:rsidRDefault="00C12AAE" w:rsidP="00C12AAE">
      <w:pPr>
        <w:pStyle w:val="Incontec"/>
        <w:rPr>
          <w:ins w:id="1148" w:author="andres camilo santana bohorquez" w:date="2017-02-17T01:24:00Z"/>
          <w:rFonts w:cs="Times New Roman"/>
          <w:color w:val="auto"/>
        </w:rPr>
      </w:pPr>
    </w:p>
    <w:p w14:paraId="210022B1" w14:textId="77777777" w:rsidR="00C12AAE" w:rsidRPr="00102649" w:rsidRDefault="00C12AAE" w:rsidP="00C12AAE">
      <w:pPr>
        <w:pStyle w:val="Incontec"/>
        <w:rPr>
          <w:ins w:id="1149" w:author="andres camilo santana bohorquez" w:date="2017-02-17T01:24:00Z"/>
          <w:rFonts w:cs="Times New Roman"/>
          <w:color w:val="auto"/>
        </w:rPr>
      </w:pPr>
      <w:ins w:id="1150" w:author="andres camilo santana bohorquez" w:date="2017-02-17T01:24:00Z">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ins>
      <w:customXmlInsRangeStart w:id="1151" w:author="andres camilo santana bohorquez" w:date="2017-02-17T01:24:00Z"/>
      <w:sdt>
        <w:sdtPr>
          <w:rPr>
            <w:rFonts w:cs="Times New Roman"/>
            <w:color w:val="auto"/>
          </w:rPr>
          <w:id w:val="-649592748"/>
          <w:citation/>
        </w:sdtPr>
        <w:sdtContent>
          <w:customXmlInsRangeEnd w:id="1151"/>
          <w:ins w:id="1152" w:author="andres camilo santana bohorquez" w:date="2017-02-17T01:24:00Z">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ins>
          <w:r w:rsidR="000F0B8C" w:rsidRPr="000F0B8C">
            <w:rPr>
              <w:rFonts w:cs="Times New Roman"/>
              <w:noProof/>
              <w:color w:val="auto"/>
            </w:rPr>
            <w:t>(45)</w:t>
          </w:r>
          <w:ins w:id="1153" w:author="andres camilo santana bohorquez" w:date="2017-02-17T01:24:00Z">
            <w:r w:rsidRPr="00102649">
              <w:rPr>
                <w:rFonts w:cs="Times New Roman"/>
                <w:color w:val="auto"/>
              </w:rPr>
              <w:fldChar w:fldCharType="end"/>
            </w:r>
          </w:ins>
          <w:customXmlInsRangeStart w:id="1154" w:author="andres camilo santana bohorquez" w:date="2017-02-17T01:24:00Z"/>
        </w:sdtContent>
      </w:sdt>
      <w:customXmlInsRangeEnd w:id="1154"/>
    </w:p>
    <w:p w14:paraId="1D3FA4F0" w14:textId="77777777" w:rsidR="00C12AAE" w:rsidRPr="00102649" w:rsidRDefault="00C12AAE" w:rsidP="00C12AAE">
      <w:pPr>
        <w:pStyle w:val="Incontec"/>
        <w:jc w:val="center"/>
        <w:rPr>
          <w:ins w:id="1155" w:author="andres camilo santana bohorquez" w:date="2017-02-17T01:24:00Z"/>
          <w:rFonts w:cs="Times New Roman"/>
          <w:color w:val="auto"/>
        </w:rPr>
      </w:pPr>
      <w:ins w:id="1156" w:author="andres camilo santana bohorquez" w:date="2017-02-17T01:24:00Z">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ins>
    </w:p>
    <w:p w14:paraId="2DA74D5A" w14:textId="77777777" w:rsidR="00C12AAE" w:rsidRPr="00A75AB6" w:rsidRDefault="00C12AAE" w:rsidP="00C12AAE">
      <w:pPr>
        <w:pStyle w:val="Incontec"/>
        <w:rPr>
          <w:ins w:id="1157" w:author="andres camilo santana bohorquez" w:date="2017-02-17T01:24:00Z"/>
          <w:rFonts w:cs="Times New Roman"/>
          <w:color w:val="auto"/>
          <w:sz w:val="22"/>
          <w:szCs w:val="22"/>
        </w:rPr>
      </w:pPr>
      <w:ins w:id="1158" w:author="andres camilo santana bohorquez" w:date="2017-02-17T01:24:00Z">
        <w:r w:rsidRPr="00A75AB6">
          <w:rPr>
            <w:rFonts w:cs="Times New Roman"/>
            <w:b/>
            <w:i/>
            <w:color w:val="auto"/>
            <w:sz w:val="22"/>
            <w:szCs w:val="22"/>
          </w:rPr>
          <w:t>Figura 5-</w:t>
        </w:r>
        <w:r>
          <w:rPr>
            <w:rFonts w:cs="Times New Roman"/>
            <w:b/>
            <w:i/>
            <w:color w:val="auto"/>
            <w:sz w:val="22"/>
            <w:szCs w:val="22"/>
          </w:rPr>
          <w:t>20</w:t>
        </w:r>
        <w:r w:rsidRPr="00A75AB6">
          <w:rPr>
            <w:rFonts w:cs="Times New Roman"/>
            <w:b/>
            <w:color w:val="auto"/>
            <w:sz w:val="22"/>
            <w:szCs w:val="22"/>
          </w:rPr>
          <w:t>.</w:t>
        </w:r>
        <w:r w:rsidRPr="00A75AB6">
          <w:rPr>
            <w:rFonts w:cs="Times New Roman"/>
            <w:color w:val="auto"/>
            <w:sz w:val="22"/>
            <w:szCs w:val="22"/>
          </w:rPr>
          <w:t xml:space="preserve"> Software AraBoard. Fuente: </w:t>
        </w:r>
      </w:ins>
      <w:customXmlInsRangeStart w:id="1159" w:author="andres camilo santana bohorquez" w:date="2017-02-17T01:24:00Z"/>
      <w:sdt>
        <w:sdtPr>
          <w:rPr>
            <w:rFonts w:cs="Times New Roman"/>
            <w:color w:val="auto"/>
            <w:sz w:val="22"/>
            <w:szCs w:val="22"/>
          </w:rPr>
          <w:id w:val="-596169087"/>
          <w:citation/>
        </w:sdtPr>
        <w:sdtContent>
          <w:customXmlInsRangeEnd w:id="1159"/>
          <w:ins w:id="1160"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ins>
          <w:r w:rsidR="000F0B8C" w:rsidRPr="000F0B8C">
            <w:rPr>
              <w:rFonts w:cs="Times New Roman"/>
              <w:noProof/>
              <w:color w:val="auto"/>
              <w:sz w:val="22"/>
              <w:szCs w:val="22"/>
            </w:rPr>
            <w:t>(45)</w:t>
          </w:r>
          <w:ins w:id="1161" w:author="andres camilo santana bohorquez" w:date="2017-02-17T01:24:00Z">
            <w:r w:rsidRPr="00A75AB6">
              <w:rPr>
                <w:rFonts w:cs="Times New Roman"/>
                <w:color w:val="auto"/>
                <w:sz w:val="22"/>
                <w:szCs w:val="22"/>
              </w:rPr>
              <w:fldChar w:fldCharType="end"/>
            </w:r>
          </w:ins>
          <w:customXmlInsRangeStart w:id="1162" w:author="andres camilo santana bohorquez" w:date="2017-02-17T01:24:00Z"/>
        </w:sdtContent>
      </w:sdt>
      <w:customXmlInsRangeEnd w:id="1162"/>
    </w:p>
    <w:p w14:paraId="064F3816" w14:textId="77777777" w:rsidR="00C12AAE" w:rsidRPr="00102649" w:rsidRDefault="00C12AAE" w:rsidP="00C12AAE">
      <w:pPr>
        <w:pStyle w:val="Incontec"/>
        <w:rPr>
          <w:ins w:id="1163" w:author="andres camilo santana bohorquez" w:date="2017-02-17T01:24:00Z"/>
          <w:rFonts w:cs="Times New Roman"/>
          <w:color w:val="auto"/>
        </w:rPr>
      </w:pPr>
    </w:p>
    <w:p w14:paraId="282754EC" w14:textId="77777777" w:rsidR="00C12AAE" w:rsidRPr="00102649" w:rsidRDefault="00C12AAE" w:rsidP="00C12AAE">
      <w:pPr>
        <w:pStyle w:val="Incontec"/>
        <w:rPr>
          <w:ins w:id="1164" w:author="andres camilo santana bohorquez" w:date="2017-02-17T01:24:00Z"/>
          <w:rFonts w:cs="Times New Roman"/>
          <w:color w:val="auto"/>
        </w:rPr>
      </w:pPr>
      <w:ins w:id="1165" w:author="andres camilo santana bohorquez" w:date="2017-02-17T01:24:00Z">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ins>
      <w:customXmlInsRangeStart w:id="1166" w:author="andres camilo santana bohorquez" w:date="2017-02-17T01:24:00Z"/>
      <w:sdt>
        <w:sdtPr>
          <w:rPr>
            <w:rFonts w:cs="Times New Roman"/>
            <w:color w:val="auto"/>
          </w:rPr>
          <w:id w:val="1334803558"/>
          <w:citation/>
        </w:sdtPr>
        <w:sdtContent>
          <w:customXmlInsRangeEnd w:id="1166"/>
          <w:ins w:id="1167" w:author="andres camilo santana bohorquez" w:date="2017-02-17T01:24:00Z">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ins>
          <w:r w:rsidR="000F0B8C" w:rsidRPr="000F0B8C">
            <w:rPr>
              <w:rFonts w:cs="Times New Roman"/>
              <w:noProof/>
              <w:color w:val="auto"/>
            </w:rPr>
            <w:t>(46)</w:t>
          </w:r>
          <w:ins w:id="1168" w:author="andres camilo santana bohorquez" w:date="2017-02-17T01:24:00Z">
            <w:r w:rsidRPr="00102649">
              <w:rPr>
                <w:rFonts w:cs="Times New Roman"/>
                <w:color w:val="auto"/>
              </w:rPr>
              <w:fldChar w:fldCharType="end"/>
            </w:r>
          </w:ins>
          <w:customXmlInsRangeStart w:id="1169" w:author="andres camilo santana bohorquez" w:date="2017-02-17T01:24:00Z"/>
        </w:sdtContent>
      </w:sdt>
      <w:customXmlInsRangeEnd w:id="1169"/>
    </w:p>
    <w:p w14:paraId="07F1ACAB" w14:textId="77777777" w:rsidR="00C12AAE" w:rsidRPr="00102649" w:rsidRDefault="00C12AAE" w:rsidP="00C12AAE">
      <w:pPr>
        <w:pStyle w:val="Incontec"/>
        <w:rPr>
          <w:ins w:id="1170" w:author="andres camilo santana bohorquez" w:date="2017-02-17T01:24:00Z"/>
          <w:rFonts w:cs="Times New Roman"/>
          <w:color w:val="auto"/>
        </w:rPr>
      </w:pPr>
    </w:p>
    <w:p w14:paraId="5D79C1CF" w14:textId="77777777" w:rsidR="00C12AAE" w:rsidRPr="00102649" w:rsidRDefault="00C12AAE" w:rsidP="00C12AAE">
      <w:pPr>
        <w:pStyle w:val="Incontec"/>
        <w:jc w:val="center"/>
        <w:rPr>
          <w:ins w:id="1171" w:author="andres camilo santana bohorquez" w:date="2017-02-17T01:24:00Z"/>
          <w:rFonts w:cs="Times New Roman"/>
          <w:color w:val="auto"/>
        </w:rPr>
      </w:pPr>
      <w:ins w:id="1172" w:author="andres camilo santana bohorquez" w:date="2017-02-17T01:24:00Z">
        <w:r w:rsidRPr="00102649">
          <w:rPr>
            <w:noProof/>
            <w:lang w:val="es-ES" w:eastAsia="es-ES"/>
          </w:rPr>
          <w:lastRenderedPageBreak/>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ins>
    </w:p>
    <w:p w14:paraId="230D0A0D" w14:textId="77777777" w:rsidR="00C12AAE" w:rsidRPr="00A75AB6" w:rsidRDefault="00C12AAE" w:rsidP="00C12AAE">
      <w:pPr>
        <w:pStyle w:val="Incontec"/>
        <w:rPr>
          <w:ins w:id="1173" w:author="andres camilo santana bohorquez" w:date="2017-02-17T01:24:00Z"/>
          <w:rFonts w:cs="Times New Roman"/>
          <w:color w:val="auto"/>
          <w:sz w:val="22"/>
          <w:szCs w:val="22"/>
        </w:rPr>
      </w:pPr>
      <w:ins w:id="1174" w:author="andres camilo santana bohorquez" w:date="2017-02-17T01:24:00Z">
        <w:r w:rsidRPr="00A75AB6">
          <w:rPr>
            <w:rFonts w:cs="Times New Roman"/>
            <w:b/>
            <w:i/>
            <w:color w:val="auto"/>
            <w:sz w:val="22"/>
            <w:szCs w:val="22"/>
          </w:rPr>
          <w:t>Figura 5-</w:t>
        </w:r>
        <w:r>
          <w:rPr>
            <w:rFonts w:cs="Times New Roman"/>
            <w:b/>
            <w:i/>
            <w:color w:val="auto"/>
            <w:sz w:val="22"/>
            <w:szCs w:val="22"/>
          </w:rPr>
          <w:t>21.</w:t>
        </w:r>
        <w:r w:rsidRPr="00A75AB6">
          <w:rPr>
            <w:rFonts w:cs="Times New Roman"/>
            <w:color w:val="auto"/>
            <w:sz w:val="22"/>
            <w:szCs w:val="22"/>
          </w:rPr>
          <w:t xml:space="preserve"> Software AraWord. Fuente: </w:t>
        </w:r>
      </w:ins>
      <w:customXmlInsRangeStart w:id="1175" w:author="andres camilo santana bohorquez" w:date="2017-02-17T01:24:00Z"/>
      <w:sdt>
        <w:sdtPr>
          <w:rPr>
            <w:rFonts w:cs="Times New Roman"/>
            <w:color w:val="auto"/>
            <w:sz w:val="22"/>
            <w:szCs w:val="22"/>
          </w:rPr>
          <w:id w:val="-1492552923"/>
          <w:citation/>
        </w:sdtPr>
        <w:sdtContent>
          <w:customXmlInsRangeEnd w:id="1175"/>
          <w:ins w:id="1176"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ins>
          <w:r w:rsidR="000F0B8C" w:rsidRPr="000F0B8C">
            <w:rPr>
              <w:rFonts w:cs="Times New Roman"/>
              <w:noProof/>
              <w:color w:val="auto"/>
              <w:sz w:val="22"/>
              <w:szCs w:val="22"/>
            </w:rPr>
            <w:t>(46)</w:t>
          </w:r>
          <w:ins w:id="1177" w:author="andres camilo santana bohorquez" w:date="2017-02-17T01:24:00Z">
            <w:r w:rsidRPr="00A75AB6">
              <w:rPr>
                <w:rFonts w:cs="Times New Roman"/>
                <w:color w:val="auto"/>
                <w:sz w:val="22"/>
                <w:szCs w:val="22"/>
              </w:rPr>
              <w:fldChar w:fldCharType="end"/>
            </w:r>
          </w:ins>
          <w:customXmlInsRangeStart w:id="1178" w:author="andres camilo santana bohorquez" w:date="2017-02-17T01:24:00Z"/>
        </w:sdtContent>
      </w:sdt>
      <w:customXmlInsRangeEnd w:id="1178"/>
    </w:p>
    <w:p w14:paraId="4647651F" w14:textId="77777777" w:rsidR="00C12AAE" w:rsidRPr="00102649" w:rsidRDefault="00C12AAE" w:rsidP="00C12AAE">
      <w:pPr>
        <w:pStyle w:val="Incontec"/>
        <w:rPr>
          <w:ins w:id="1179" w:author="andres camilo santana bohorquez" w:date="2017-02-17T01:24:00Z"/>
          <w:rFonts w:cs="Times New Roman"/>
          <w:color w:val="auto"/>
        </w:rPr>
      </w:pPr>
    </w:p>
    <w:p w14:paraId="3BFF2C48" w14:textId="77777777" w:rsidR="00C12AAE" w:rsidRPr="00102649" w:rsidRDefault="00C12AAE" w:rsidP="00C12AAE">
      <w:pPr>
        <w:pStyle w:val="Incontec"/>
        <w:rPr>
          <w:ins w:id="1180" w:author="andres camilo santana bohorquez" w:date="2017-02-17T01:24:00Z"/>
          <w:rFonts w:cs="Times New Roman"/>
        </w:rPr>
      </w:pPr>
      <w:ins w:id="1181" w:author="andres camilo santana bohorquez" w:date="2017-02-17T01:24:00Z">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ins>
      <w:customXmlInsRangeStart w:id="1182" w:author="andres camilo santana bohorquez" w:date="2017-02-17T01:24:00Z"/>
      <w:sdt>
        <w:sdtPr>
          <w:rPr>
            <w:rFonts w:cs="Times New Roman"/>
          </w:rPr>
          <w:id w:val="-1204394110"/>
          <w:citation/>
        </w:sdtPr>
        <w:sdtContent>
          <w:customXmlInsRangeEnd w:id="1182"/>
          <w:ins w:id="1183" w:author="andres camilo santana bohorquez" w:date="2017-02-17T01:24:00Z">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ins>
          <w:r w:rsidR="000F0B8C" w:rsidRPr="000F0B8C">
            <w:rPr>
              <w:rFonts w:cs="Times New Roman"/>
              <w:noProof/>
            </w:rPr>
            <w:t>(47)</w:t>
          </w:r>
          <w:ins w:id="1184" w:author="andres camilo santana bohorquez" w:date="2017-02-17T01:24:00Z">
            <w:r w:rsidRPr="00102649">
              <w:rPr>
                <w:rFonts w:cs="Times New Roman"/>
              </w:rPr>
              <w:fldChar w:fldCharType="end"/>
            </w:r>
          </w:ins>
          <w:customXmlInsRangeStart w:id="1185" w:author="andres camilo santana bohorquez" w:date="2017-02-17T01:24:00Z"/>
        </w:sdtContent>
      </w:sdt>
      <w:customXmlInsRangeEnd w:id="1185"/>
    </w:p>
    <w:p w14:paraId="47528DB6" w14:textId="77777777" w:rsidR="00C12AAE" w:rsidRPr="00102649" w:rsidRDefault="00C12AAE" w:rsidP="00C12AAE">
      <w:pPr>
        <w:pStyle w:val="Incontec"/>
        <w:rPr>
          <w:ins w:id="1186" w:author="andres camilo santana bohorquez" w:date="2017-02-17T01:24:00Z"/>
          <w:rFonts w:cs="Times New Roman"/>
        </w:rPr>
      </w:pPr>
    </w:p>
    <w:p w14:paraId="45136ADD" w14:textId="77777777" w:rsidR="00C12AAE" w:rsidRPr="00102649" w:rsidRDefault="00C12AAE" w:rsidP="00C12AAE">
      <w:pPr>
        <w:pStyle w:val="Incontec"/>
        <w:jc w:val="center"/>
        <w:rPr>
          <w:ins w:id="1187" w:author="andres camilo santana bohorquez" w:date="2017-02-17T01:24:00Z"/>
          <w:rFonts w:cs="Times New Roman"/>
        </w:rPr>
      </w:pPr>
      <w:ins w:id="1188" w:author="andres camilo santana bohorquez" w:date="2017-02-17T01:24:00Z">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ins>
    </w:p>
    <w:p w14:paraId="14F781C5" w14:textId="77777777" w:rsidR="00C12AAE" w:rsidRPr="00A75AB6" w:rsidRDefault="00C12AAE" w:rsidP="00C12AAE">
      <w:pPr>
        <w:pStyle w:val="Incontec"/>
        <w:rPr>
          <w:ins w:id="1189" w:author="andres camilo santana bohorquez" w:date="2017-02-17T01:24:00Z"/>
          <w:rFonts w:cs="Times New Roman"/>
          <w:sz w:val="22"/>
          <w:szCs w:val="22"/>
        </w:rPr>
      </w:pPr>
      <w:ins w:id="1190" w:author="andres camilo santana bohorquez" w:date="2017-02-17T01:24:00Z">
        <w:r w:rsidRPr="00A75AB6">
          <w:rPr>
            <w:rFonts w:cs="Times New Roman"/>
            <w:b/>
            <w:i/>
            <w:sz w:val="22"/>
            <w:szCs w:val="22"/>
          </w:rPr>
          <w:t>Figura 5-</w:t>
        </w:r>
        <w:r>
          <w:rPr>
            <w:rFonts w:cs="Times New Roman"/>
            <w:b/>
            <w:i/>
            <w:sz w:val="22"/>
            <w:szCs w:val="22"/>
          </w:rPr>
          <w:t>22</w:t>
        </w:r>
        <w:r w:rsidRPr="00A75AB6">
          <w:rPr>
            <w:rFonts w:cs="Times New Roman"/>
            <w:sz w:val="22"/>
            <w:szCs w:val="22"/>
          </w:rPr>
          <w:t xml:space="preserve">. Software Azahar. Fuente: </w:t>
        </w:r>
      </w:ins>
      <w:customXmlInsRangeStart w:id="1191" w:author="andres camilo santana bohorquez" w:date="2017-02-17T01:24:00Z"/>
      <w:sdt>
        <w:sdtPr>
          <w:rPr>
            <w:rFonts w:cs="Times New Roman"/>
            <w:sz w:val="22"/>
            <w:szCs w:val="22"/>
          </w:rPr>
          <w:id w:val="761649138"/>
          <w:citation/>
        </w:sdtPr>
        <w:sdtContent>
          <w:customXmlInsRangeEnd w:id="1191"/>
          <w:ins w:id="1192" w:author="andres camilo santana bohorquez" w:date="2017-02-17T01:24:00Z">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ins>
          <w:r w:rsidR="000F0B8C" w:rsidRPr="000F0B8C">
            <w:rPr>
              <w:rFonts w:cs="Times New Roman"/>
              <w:noProof/>
              <w:sz w:val="22"/>
              <w:szCs w:val="22"/>
            </w:rPr>
            <w:t>(47)</w:t>
          </w:r>
          <w:ins w:id="1193" w:author="andres camilo santana bohorquez" w:date="2017-02-17T01:24:00Z">
            <w:r w:rsidRPr="00A75AB6">
              <w:rPr>
                <w:rFonts w:cs="Times New Roman"/>
                <w:sz w:val="22"/>
                <w:szCs w:val="22"/>
              </w:rPr>
              <w:fldChar w:fldCharType="end"/>
            </w:r>
          </w:ins>
          <w:customXmlInsRangeStart w:id="1194" w:author="andres camilo santana bohorquez" w:date="2017-02-17T01:24:00Z"/>
        </w:sdtContent>
      </w:sdt>
      <w:customXmlInsRangeEnd w:id="1194"/>
    </w:p>
    <w:p w14:paraId="763A221A" w14:textId="77777777" w:rsidR="00C12AAE" w:rsidRPr="00102649" w:rsidRDefault="00C12AAE" w:rsidP="00C12AAE">
      <w:pPr>
        <w:pStyle w:val="Incontec"/>
        <w:rPr>
          <w:ins w:id="1195" w:author="andres camilo santana bohorquez" w:date="2017-02-17T01:24:00Z"/>
          <w:rFonts w:cs="Times New Roman"/>
          <w:color w:val="auto"/>
        </w:rPr>
      </w:pPr>
    </w:p>
    <w:p w14:paraId="2F3B40D9" w14:textId="77777777" w:rsidR="00C12AAE" w:rsidRPr="00102649" w:rsidRDefault="00C12AAE" w:rsidP="00C12AAE">
      <w:pPr>
        <w:pStyle w:val="Incontec"/>
        <w:rPr>
          <w:ins w:id="1196" w:author="andres camilo santana bohorquez" w:date="2017-02-17T01:24:00Z"/>
          <w:rFonts w:cs="Times New Roman"/>
          <w:color w:val="auto"/>
        </w:rPr>
      </w:pPr>
      <w:ins w:id="1197" w:author="andres camilo santana bohorquez" w:date="2017-02-17T01:24:00Z">
        <w:r w:rsidRPr="00102649">
          <w:rPr>
            <w:rFonts w:cs="Times New Roman"/>
            <w:color w:val="auto"/>
          </w:rPr>
          <w:lastRenderedPageBreak/>
          <w:t xml:space="preserve">LetMeTalk - Talker SAC : es una aplicación para dispositivos con S.O. Android e iOs que te permite construir frases con imágenes o pictogramas y cuyo objetivo es la comunicación funcional en cualquier entorno donde se desenvuelve el usuario. </w:t>
        </w:r>
      </w:ins>
      <w:customXmlInsRangeStart w:id="1198" w:author="andres camilo santana bohorquez" w:date="2017-02-17T01:24:00Z"/>
      <w:sdt>
        <w:sdtPr>
          <w:rPr>
            <w:rFonts w:cs="Times New Roman"/>
            <w:color w:val="auto"/>
          </w:rPr>
          <w:id w:val="-742266348"/>
          <w:citation/>
        </w:sdtPr>
        <w:sdtContent>
          <w:customXmlInsRangeEnd w:id="1198"/>
          <w:ins w:id="1199" w:author="andres camilo santana bohorquez" w:date="2017-02-17T01:24:00Z">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ins>
          <w:r w:rsidR="000F0B8C" w:rsidRPr="000F0B8C">
            <w:rPr>
              <w:rFonts w:cs="Times New Roman"/>
              <w:noProof/>
              <w:color w:val="auto"/>
            </w:rPr>
            <w:t>(48)</w:t>
          </w:r>
          <w:ins w:id="1200" w:author="andres camilo santana bohorquez" w:date="2017-02-17T01:24:00Z">
            <w:r w:rsidRPr="00102649">
              <w:rPr>
                <w:rFonts w:cs="Times New Roman"/>
                <w:color w:val="auto"/>
              </w:rPr>
              <w:fldChar w:fldCharType="end"/>
            </w:r>
          </w:ins>
          <w:customXmlInsRangeStart w:id="1201" w:author="andres camilo santana bohorquez" w:date="2017-02-17T01:24:00Z"/>
        </w:sdtContent>
      </w:sdt>
      <w:customXmlInsRangeEnd w:id="1201"/>
    </w:p>
    <w:p w14:paraId="0F3392FC" w14:textId="77777777" w:rsidR="00C12AAE" w:rsidRPr="00102649" w:rsidRDefault="00C12AAE" w:rsidP="00C12AAE">
      <w:pPr>
        <w:pStyle w:val="Incontec"/>
        <w:rPr>
          <w:ins w:id="1202" w:author="andres camilo santana bohorquez" w:date="2017-02-17T01:24:00Z"/>
          <w:rFonts w:cs="Times New Roman"/>
          <w:color w:val="auto"/>
        </w:rPr>
      </w:pPr>
    </w:p>
    <w:p w14:paraId="489A9255" w14:textId="77777777" w:rsidR="00C12AAE" w:rsidRPr="00102649" w:rsidRDefault="00C12AAE" w:rsidP="00C12AAE">
      <w:pPr>
        <w:pStyle w:val="Incontec"/>
        <w:jc w:val="center"/>
        <w:rPr>
          <w:ins w:id="1203" w:author="andres camilo santana bohorquez" w:date="2017-02-17T01:24:00Z"/>
          <w:rFonts w:cs="Times New Roman"/>
          <w:color w:val="auto"/>
        </w:rPr>
      </w:pPr>
      <w:ins w:id="1204" w:author="andres camilo santana bohorquez" w:date="2017-02-17T01:24:00Z">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ins>
    </w:p>
    <w:p w14:paraId="6CEC96FA" w14:textId="77777777" w:rsidR="00C12AAE" w:rsidRPr="00102649" w:rsidRDefault="00C12AAE" w:rsidP="00C12AAE">
      <w:pPr>
        <w:pStyle w:val="Incontec"/>
        <w:rPr>
          <w:ins w:id="1205" w:author="andres camilo santana bohorquez" w:date="2017-02-17T01:24:00Z"/>
          <w:rFonts w:cs="Times New Roman"/>
          <w:color w:val="auto"/>
        </w:rPr>
      </w:pPr>
      <w:ins w:id="1206" w:author="andres camilo santana bohorquez" w:date="2017-02-17T01:24:00Z">
        <w:r w:rsidRPr="00A75AB6">
          <w:rPr>
            <w:rFonts w:cs="Times New Roman"/>
            <w:b/>
            <w:i/>
            <w:color w:val="auto"/>
            <w:sz w:val="22"/>
            <w:szCs w:val="22"/>
          </w:rPr>
          <w:t xml:space="preserve">Figura </w:t>
        </w:r>
        <w:r>
          <w:rPr>
            <w:rFonts w:cs="Times New Roman"/>
            <w:b/>
            <w:i/>
            <w:color w:val="auto"/>
            <w:sz w:val="22"/>
            <w:szCs w:val="22"/>
          </w:rPr>
          <w:t>5-23</w:t>
        </w:r>
        <w:r w:rsidRPr="00A75AB6">
          <w:rPr>
            <w:rFonts w:cs="Times New Roman"/>
            <w:color w:val="auto"/>
            <w:sz w:val="22"/>
            <w:szCs w:val="22"/>
          </w:rPr>
          <w:t xml:space="preserve">. Software LetMetalk. Fuente: </w:t>
        </w:r>
      </w:ins>
      <w:customXmlInsRangeStart w:id="1207" w:author="andres camilo santana bohorquez" w:date="2017-02-17T01:24:00Z"/>
      <w:sdt>
        <w:sdtPr>
          <w:rPr>
            <w:rFonts w:cs="Times New Roman"/>
            <w:color w:val="auto"/>
            <w:sz w:val="22"/>
            <w:szCs w:val="22"/>
          </w:rPr>
          <w:id w:val="1596213713"/>
          <w:citation/>
        </w:sdtPr>
        <w:sdtContent>
          <w:customXmlInsRangeEnd w:id="1207"/>
          <w:ins w:id="1208"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ins>
          <w:r w:rsidR="000F0B8C" w:rsidRPr="000F0B8C">
            <w:rPr>
              <w:rFonts w:cs="Times New Roman"/>
              <w:noProof/>
              <w:color w:val="auto"/>
              <w:sz w:val="22"/>
              <w:szCs w:val="22"/>
            </w:rPr>
            <w:t>(48)</w:t>
          </w:r>
          <w:ins w:id="1209" w:author="andres camilo santana bohorquez" w:date="2017-02-17T01:24:00Z">
            <w:r>
              <w:rPr>
                <w:rFonts w:cs="Times New Roman"/>
                <w:color w:val="auto"/>
                <w:sz w:val="22"/>
                <w:szCs w:val="22"/>
              </w:rPr>
              <w:fldChar w:fldCharType="end"/>
            </w:r>
          </w:ins>
          <w:customXmlInsRangeStart w:id="1210" w:author="andres camilo santana bohorquez" w:date="2017-02-17T01:24:00Z"/>
        </w:sdtContent>
      </w:sdt>
      <w:customXmlInsRangeEnd w:id="1210"/>
    </w:p>
    <w:p w14:paraId="4B68D554" w14:textId="77777777" w:rsidR="00C12AAE" w:rsidRPr="00102649" w:rsidRDefault="00C12AAE" w:rsidP="00C12AAE">
      <w:pPr>
        <w:pStyle w:val="Incontec"/>
        <w:rPr>
          <w:ins w:id="1211" w:author="andres camilo santana bohorquez" w:date="2017-02-17T01:24:00Z"/>
          <w:rFonts w:cs="Times New Roman"/>
          <w:color w:val="auto"/>
        </w:rPr>
      </w:pPr>
      <w:ins w:id="1212" w:author="andres camilo santana bohorquez" w:date="2017-02-17T01:24:00Z">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ins>
      <w:customXmlInsRangeStart w:id="1213" w:author="andres camilo santana bohorquez" w:date="2017-02-17T01:24:00Z"/>
      <w:sdt>
        <w:sdtPr>
          <w:rPr>
            <w:rFonts w:cs="Times New Roman"/>
            <w:color w:val="auto"/>
          </w:rPr>
          <w:id w:val="815913709"/>
          <w:citation/>
        </w:sdtPr>
        <w:sdtContent>
          <w:customXmlInsRangeEnd w:id="1213"/>
          <w:ins w:id="1214" w:author="andres camilo santana bohorquez" w:date="2017-02-17T01:24:00Z">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ins>
          <w:r w:rsidR="000F0B8C" w:rsidRPr="000F0B8C">
            <w:rPr>
              <w:rFonts w:cs="Times New Roman"/>
              <w:noProof/>
              <w:color w:val="auto"/>
            </w:rPr>
            <w:t>(49)</w:t>
          </w:r>
          <w:ins w:id="1215" w:author="andres camilo santana bohorquez" w:date="2017-02-17T01:24:00Z">
            <w:r w:rsidRPr="00102649">
              <w:rPr>
                <w:rFonts w:cs="Times New Roman"/>
                <w:color w:val="auto"/>
              </w:rPr>
              <w:fldChar w:fldCharType="end"/>
            </w:r>
          </w:ins>
          <w:customXmlInsRangeStart w:id="1216" w:author="andres camilo santana bohorquez" w:date="2017-02-17T01:24:00Z"/>
        </w:sdtContent>
      </w:sdt>
      <w:customXmlInsRangeEnd w:id="1216"/>
    </w:p>
    <w:p w14:paraId="0FCCCF8F" w14:textId="77777777" w:rsidR="00C12AAE" w:rsidRPr="00102649" w:rsidRDefault="00C12AAE" w:rsidP="00C12AAE">
      <w:pPr>
        <w:pStyle w:val="Incontec"/>
        <w:rPr>
          <w:ins w:id="1217" w:author="andres camilo santana bohorquez" w:date="2017-02-17T01:24:00Z"/>
          <w:rFonts w:cs="Times New Roman"/>
          <w:color w:val="auto"/>
        </w:rPr>
      </w:pPr>
    </w:p>
    <w:p w14:paraId="3F4364D6" w14:textId="77777777" w:rsidR="00C12AAE" w:rsidRPr="00102649" w:rsidRDefault="00C12AAE" w:rsidP="00C12AAE">
      <w:pPr>
        <w:pStyle w:val="Incontec"/>
        <w:jc w:val="center"/>
        <w:rPr>
          <w:ins w:id="1218" w:author="andres camilo santana bohorquez" w:date="2017-02-17T01:24:00Z"/>
          <w:rFonts w:cs="Times New Roman"/>
          <w:color w:val="auto"/>
        </w:rPr>
      </w:pPr>
      <w:ins w:id="1219" w:author="andres camilo santana bohorquez" w:date="2017-02-17T01:24:00Z">
        <w:r w:rsidRPr="00102649">
          <w:rPr>
            <w:noProof/>
            <w:lang w:val="es-ES" w:eastAsia="es-ES"/>
          </w:rPr>
          <w:lastRenderedPageBreak/>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802EF3" w14:textId="77777777" w:rsidR="00C12AAE" w:rsidRDefault="00C12AAE" w:rsidP="00C12AAE">
      <w:pPr>
        <w:pStyle w:val="Incontec"/>
        <w:rPr>
          <w:rFonts w:cs="Times New Roman"/>
          <w:color w:val="auto"/>
          <w:sz w:val="22"/>
          <w:szCs w:val="22"/>
        </w:rPr>
      </w:pPr>
      <w:commentRangeStart w:id="1220"/>
      <w:ins w:id="1221" w:author="andres camilo santana bohorquez" w:date="2017-02-17T01:24:00Z">
        <w:r w:rsidRPr="00A17D5E">
          <w:rPr>
            <w:rFonts w:cs="Times New Roman"/>
            <w:b/>
            <w:i/>
            <w:color w:val="auto"/>
            <w:sz w:val="22"/>
            <w:szCs w:val="22"/>
          </w:rPr>
          <w:t>Figura 5-</w:t>
        </w:r>
        <w:r>
          <w:rPr>
            <w:rFonts w:cs="Times New Roman"/>
            <w:b/>
            <w:i/>
            <w:color w:val="auto"/>
            <w:sz w:val="22"/>
            <w:szCs w:val="22"/>
          </w:rPr>
          <w:t>24</w:t>
        </w:r>
        <w:r w:rsidRPr="00A17D5E">
          <w:rPr>
            <w:rFonts w:cs="Times New Roman"/>
            <w:color w:val="auto"/>
            <w:sz w:val="22"/>
            <w:szCs w:val="22"/>
          </w:rPr>
          <w:t xml:space="preserve">. Software Sígueme. Fuente: </w:t>
        </w:r>
      </w:ins>
      <w:customXmlInsRangeStart w:id="1222" w:author="andres camilo santana bohorquez" w:date="2017-02-17T01:24:00Z"/>
      <w:sdt>
        <w:sdtPr>
          <w:rPr>
            <w:rFonts w:cs="Times New Roman"/>
            <w:color w:val="auto"/>
            <w:sz w:val="22"/>
            <w:szCs w:val="22"/>
          </w:rPr>
          <w:id w:val="851538772"/>
          <w:citation/>
        </w:sdtPr>
        <w:sdtContent>
          <w:customXmlInsRangeEnd w:id="1222"/>
          <w:ins w:id="1223" w:author="andres camilo santana bohorquez" w:date="2017-02-17T01:24:00Z">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ins>
          <w:r w:rsidR="000F0B8C" w:rsidRPr="000F0B8C">
            <w:rPr>
              <w:rFonts w:cs="Times New Roman"/>
              <w:noProof/>
              <w:color w:val="auto"/>
              <w:sz w:val="22"/>
              <w:szCs w:val="22"/>
            </w:rPr>
            <w:t>(49)</w:t>
          </w:r>
          <w:ins w:id="1224" w:author="andres camilo santana bohorquez" w:date="2017-02-17T01:24:00Z">
            <w:r w:rsidRPr="00A17D5E">
              <w:rPr>
                <w:rFonts w:cs="Times New Roman"/>
                <w:color w:val="auto"/>
                <w:sz w:val="22"/>
                <w:szCs w:val="22"/>
              </w:rPr>
              <w:fldChar w:fldCharType="end"/>
            </w:r>
          </w:ins>
          <w:customXmlInsRangeStart w:id="1225" w:author="andres camilo santana bohorquez" w:date="2017-02-17T01:24:00Z"/>
        </w:sdtContent>
      </w:sdt>
      <w:customXmlInsRangeEnd w:id="1225"/>
      <w:commentRangeEnd w:id="1220"/>
      <w:r>
        <w:rPr>
          <w:rStyle w:val="Refdecomentario"/>
          <w:rFonts w:ascii="Cambria" w:eastAsia="Cambria" w:hAnsi="Cambria" w:cs="Cambria"/>
          <w:color w:val="000000"/>
          <w:shd w:val="clear" w:color="auto" w:fill="auto"/>
        </w:rPr>
        <w:commentReference w:id="1220"/>
      </w:r>
    </w:p>
    <w:p w14:paraId="2B95E583" w14:textId="77777777" w:rsidR="00C12AAE" w:rsidRPr="00911F01" w:rsidRDefault="00C12AAE" w:rsidP="00C12AAE">
      <w:pPr>
        <w:pStyle w:val="Incontec"/>
        <w:rPr>
          <w:ins w:id="1226" w:author="andres camilo santana bohorquez" w:date="2017-02-17T01:24:00Z"/>
        </w:rPr>
      </w:pPr>
    </w:p>
    <w:p w14:paraId="3092A623" w14:textId="77777777" w:rsidR="00C12AAE" w:rsidRDefault="00C12AAE" w:rsidP="00C12AAE">
      <w:pPr>
        <w:pStyle w:val="Incontec"/>
        <w:rPr>
          <w:ins w:id="1227" w:author="andres camilo santana bohorquez" w:date="2017-02-17T01:24:00Z"/>
          <w:rFonts w:cs="Times New Roman"/>
          <w:color w:val="auto"/>
        </w:rPr>
      </w:pPr>
      <w:ins w:id="1228" w:author="andres camilo santana bohorquez" w:date="2017-02-17T01:24:00Z">
        <w:r w:rsidRPr="00102649">
          <w:rPr>
            <w:rFonts w:cs="Times New Roman"/>
            <w:color w:val="auto"/>
          </w:rPr>
          <w:t xml:space="preserve">Para el año 2016 el </w:t>
        </w:r>
        <w:r>
          <w:rPr>
            <w:rFonts w:cs="Times New Roman"/>
            <w:color w:val="auto"/>
          </w:rPr>
          <w:t xml:space="preserve">MINTIC </w:t>
        </w:r>
      </w:ins>
      <w:customXmlInsRangeStart w:id="1229" w:author="andres camilo santana bohorquez" w:date="2017-02-17T01:24:00Z"/>
      <w:sdt>
        <w:sdtPr>
          <w:rPr>
            <w:rFonts w:cs="Times New Roman"/>
            <w:color w:val="auto"/>
          </w:rPr>
          <w:id w:val="-989166457"/>
          <w:citation/>
        </w:sdtPr>
        <w:sdtContent>
          <w:customXmlInsRangeEnd w:id="1229"/>
          <w:ins w:id="1230" w:author="andres camilo santana bohorquez" w:date="2017-02-17T01:24:00Z">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ins>
          <w:r w:rsidR="000F0B8C" w:rsidRPr="000F0B8C">
            <w:rPr>
              <w:rFonts w:cs="Times New Roman"/>
              <w:noProof/>
              <w:color w:val="auto"/>
            </w:rPr>
            <w:t>(50)</w:t>
          </w:r>
          <w:ins w:id="1231" w:author="andres camilo santana bohorquez" w:date="2017-02-17T01:24:00Z">
            <w:r w:rsidRPr="00102649">
              <w:rPr>
                <w:rFonts w:cs="Times New Roman"/>
                <w:color w:val="auto"/>
              </w:rPr>
              <w:fldChar w:fldCharType="end"/>
            </w:r>
          </w:ins>
          <w:customXmlInsRangeStart w:id="1232" w:author="andres camilo santana bohorquez" w:date="2017-02-17T01:24:00Z"/>
        </w:sdtContent>
      </w:sdt>
      <w:customXmlInsRangeEnd w:id="1232"/>
      <w:ins w:id="1233" w:author="andres camilo santana bohorquez" w:date="2017-02-17T01:24:00Z">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w:t>
        </w:r>
        <w:commentRangeStart w:id="1234"/>
        <w:r w:rsidRPr="00102649">
          <w:rPr>
            <w:rFonts w:cs="Times New Roman"/>
            <w:color w:val="auto"/>
          </w:rPr>
          <w:t>en</w:t>
        </w:r>
        <w:commentRangeEnd w:id="1234"/>
        <w:r>
          <w:rPr>
            <w:rStyle w:val="Refdecomentario"/>
            <w:rFonts w:ascii="Cambria" w:eastAsia="Cambria" w:hAnsi="Cambria" w:cs="Cambria"/>
            <w:color w:val="000000"/>
            <w:shd w:val="clear" w:color="auto" w:fill="auto"/>
          </w:rPr>
          <w:commentReference w:id="1234"/>
        </w:r>
        <w:r w:rsidRPr="00102649">
          <w:rPr>
            <w:rFonts w:cs="Times New Roman"/>
            <w:color w:val="auto"/>
          </w:rPr>
          <w:t xml:space="preserve">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Innpulsa, Fondo emprender  (ver Figura 5-25)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ins>
      <w:r>
        <w:rPr>
          <w:rFonts w:cs="Times New Roman"/>
          <w:color w:val="auto"/>
        </w:rPr>
      </w:r>
      <w:ins w:id="1235" w:author="andres camilo santana bohorquez" w:date="2017-02-17T01:24:00Z">
        <w:r>
          <w:rPr>
            <w:rFonts w:cs="Times New Roman"/>
            <w:color w:val="auto"/>
          </w:rPr>
          <w:fldChar w:fldCharType="separate"/>
        </w:r>
        <w:r>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ins>
    </w:p>
    <w:p w14:paraId="04FC5480" w14:textId="77777777" w:rsidR="00C12AAE" w:rsidRDefault="00C12AAE" w:rsidP="00C12AAE">
      <w:pPr>
        <w:rPr>
          <w:ins w:id="1236" w:author="andres camilo santana bohorquez" w:date="2017-02-17T01:24:00Z"/>
        </w:rPr>
      </w:pPr>
    </w:p>
    <w:p w14:paraId="5F42666C" w14:textId="77777777" w:rsidR="00C12AAE" w:rsidRDefault="00C12AAE" w:rsidP="00C12AAE">
      <w:pPr>
        <w:rPr>
          <w:ins w:id="1237" w:author="andres camilo santana bohorquez" w:date="2017-02-17T01:24:00Z"/>
        </w:rPr>
      </w:pPr>
      <w:ins w:id="1238" w:author="andres camilo santana bohorquez" w:date="2017-02-17T01:24:00Z">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ins>
    </w:p>
    <w:p w14:paraId="116038B8" w14:textId="77777777" w:rsidR="00C12AAE" w:rsidRPr="00C01C4D" w:rsidRDefault="00C12AAE" w:rsidP="00C12AAE">
      <w:pPr>
        <w:pStyle w:val="Incontec"/>
        <w:rPr>
          <w:ins w:id="1239" w:author="andres camilo santana bohorquez" w:date="2017-02-17T01:24:00Z"/>
          <w:sz w:val="22"/>
          <w:szCs w:val="22"/>
        </w:rPr>
      </w:pPr>
      <w:ins w:id="1240" w:author="andres camilo santana bohorquez" w:date="2017-02-17T01:24:00Z">
        <w:r w:rsidRPr="00C01C4D">
          <w:rPr>
            <w:b/>
            <w:i/>
            <w:sz w:val="22"/>
            <w:szCs w:val="22"/>
          </w:rPr>
          <w:t>Figura 5-</w:t>
        </w:r>
        <w:r>
          <w:rPr>
            <w:b/>
            <w:i/>
            <w:sz w:val="22"/>
            <w:szCs w:val="22"/>
          </w:rPr>
          <w:t>25</w:t>
        </w:r>
        <w:r w:rsidRPr="00C01C4D">
          <w:rPr>
            <w:sz w:val="22"/>
            <w:szCs w:val="22"/>
          </w:rPr>
          <w:t xml:space="preserve">. Alternativas de Apoyo al Emprendimiento en Colombia. Fuente: </w:t>
        </w:r>
      </w:ins>
      <w:customXmlInsRangeStart w:id="1241" w:author="andres camilo santana bohorquez" w:date="2017-02-17T01:24:00Z"/>
      <w:sdt>
        <w:sdtPr>
          <w:rPr>
            <w:sz w:val="22"/>
            <w:szCs w:val="22"/>
          </w:rPr>
          <w:id w:val="-1695230247"/>
          <w:citation/>
        </w:sdtPr>
        <w:sdtContent>
          <w:customXmlInsRangeEnd w:id="1241"/>
          <w:ins w:id="1242" w:author="andres camilo santana bohorquez" w:date="2017-02-17T01:24:00Z">
            <w:r>
              <w:rPr>
                <w:sz w:val="22"/>
                <w:szCs w:val="22"/>
              </w:rPr>
              <w:fldChar w:fldCharType="begin"/>
            </w:r>
            <w:r>
              <w:rPr>
                <w:sz w:val="22"/>
                <w:szCs w:val="22"/>
              </w:rPr>
              <w:instrText xml:space="preserve"> CITATION APP16 \l 9226 </w:instrText>
            </w:r>
            <w:r>
              <w:rPr>
                <w:sz w:val="22"/>
                <w:szCs w:val="22"/>
              </w:rPr>
              <w:fldChar w:fldCharType="separate"/>
            </w:r>
          </w:ins>
          <w:r w:rsidR="000F0B8C" w:rsidRPr="000F0B8C">
            <w:rPr>
              <w:noProof/>
              <w:sz w:val="22"/>
              <w:szCs w:val="22"/>
            </w:rPr>
            <w:t>(51)</w:t>
          </w:r>
          <w:ins w:id="1243" w:author="andres camilo santana bohorquez" w:date="2017-02-17T01:24:00Z">
            <w:r>
              <w:rPr>
                <w:sz w:val="22"/>
                <w:szCs w:val="22"/>
              </w:rPr>
              <w:fldChar w:fldCharType="end"/>
            </w:r>
          </w:ins>
          <w:customXmlInsRangeStart w:id="1244" w:author="andres camilo santana bohorquez" w:date="2017-02-17T01:24:00Z"/>
        </w:sdtContent>
      </w:sdt>
      <w:customXmlInsRangeEnd w:id="1244"/>
    </w:p>
    <w:p w14:paraId="336CAB82" w14:textId="77777777" w:rsidR="00C12AAE" w:rsidRPr="00C96A61" w:rsidRDefault="00C12AAE" w:rsidP="00B65399">
      <w:pPr>
        <w:pStyle w:val="Incontec"/>
        <w:numPr>
          <w:ilvl w:val="2"/>
          <w:numId w:val="1"/>
        </w:numPr>
        <w:outlineLvl w:val="2"/>
        <w:rPr>
          <w:ins w:id="1245" w:author="andres camilo santana bohorquez" w:date="2017-02-17T01:24:00Z"/>
          <w:rFonts w:cs="Times New Roman"/>
        </w:rPr>
      </w:pPr>
      <w:bookmarkStart w:id="1246" w:name="_Toc475092726"/>
      <w:ins w:id="1247" w:author="andres camilo santana bohorquez" w:date="2017-02-17T01:24:00Z">
        <w:r w:rsidRPr="00C96A61">
          <w:rPr>
            <w:rFonts w:cs="Times New Roman"/>
          </w:rPr>
          <w:lastRenderedPageBreak/>
          <w:t>Oferta Vs Demanda</w:t>
        </w:r>
        <w:r>
          <w:rPr>
            <w:rFonts w:cs="Times New Roman"/>
          </w:rPr>
          <w:t>.</w:t>
        </w:r>
        <w:bookmarkEnd w:id="1246"/>
      </w:ins>
    </w:p>
    <w:p w14:paraId="6AFC6AB2" w14:textId="77777777" w:rsidR="00C12AAE" w:rsidRDefault="00C12AAE" w:rsidP="00C12AAE">
      <w:pPr>
        <w:pStyle w:val="Incontec"/>
        <w:rPr>
          <w:ins w:id="1248" w:author="andres camilo santana bohorquez" w:date="2017-02-17T01:24:00Z"/>
        </w:rPr>
      </w:pPr>
    </w:p>
    <w:p w14:paraId="70963203" w14:textId="77777777" w:rsidR="00C12AAE" w:rsidRDefault="00C12AAE" w:rsidP="00C12AAE">
      <w:pPr>
        <w:pStyle w:val="Incontec"/>
        <w:rPr>
          <w:ins w:id="1249" w:author="andres camilo santana bohorquez" w:date="2017-02-17T01:24:00Z"/>
        </w:rPr>
      </w:pPr>
      <w:commentRangeStart w:id="1250"/>
      <w:ins w:id="1251" w:author="andres camilo santana bohorquez" w:date="2017-02-17T01:24:00Z">
        <w:r>
          <w:t xml:space="preserve">A pesar de que las ofertas analizadas en la sección </w:t>
        </w:r>
        <w:r>
          <w:fldChar w:fldCharType="begin"/>
        </w:r>
        <w:r>
          <w:instrText xml:space="preserve"> REF _Ref467639396 \r \h  \* MERGEFORMAT </w:instrText>
        </w:r>
      </w:ins>
      <w:ins w:id="1252" w:author="andres camilo santana bohorquez" w:date="2017-02-17T01:24:00Z">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ins>
    </w:p>
    <w:p w14:paraId="4D0986F7" w14:textId="77777777" w:rsidR="00C12AAE" w:rsidRDefault="00C12AAE" w:rsidP="00C12AAE">
      <w:pPr>
        <w:pStyle w:val="Incontec"/>
        <w:rPr>
          <w:ins w:id="1253" w:author="andres camilo santana bohorquez" w:date="2017-02-17T01:24:00Z"/>
        </w:rPr>
      </w:pPr>
      <w:ins w:id="1254" w:author="andres camilo santana bohorquez" w:date="2017-02-17T01:24:00Z">
        <w:r>
          <w:t xml:space="preserve">Al analizar dichas ofertas se encontró que el 99% de dichos programas son producidos por casas de software internacionales (España), las cuales no tienen una campaña de distribución en Colombia que permita que dicho mercado acceda a sus productos. </w:t>
        </w:r>
      </w:ins>
    </w:p>
    <w:p w14:paraId="018B7E89" w14:textId="77777777" w:rsidR="00C12AAE" w:rsidRDefault="00C12AAE" w:rsidP="00C12AAE">
      <w:pPr>
        <w:pStyle w:val="Incontec"/>
        <w:rPr>
          <w:ins w:id="1255" w:author="andres camilo santana bohorquez" w:date="2017-02-17T01:24:00Z"/>
        </w:rPr>
      </w:pPr>
      <w:ins w:id="1256" w:author="andres camilo santana bohorquez" w:date="2017-02-17T01:24:00Z">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ins>
      <w:commentRangeEnd w:id="1250"/>
      <w:r>
        <w:rPr>
          <w:rStyle w:val="Refdecomentario"/>
          <w:rFonts w:ascii="Cambria" w:eastAsia="Cambria" w:hAnsi="Cambria" w:cs="Cambria"/>
          <w:color w:val="000000"/>
          <w:shd w:val="clear" w:color="auto" w:fill="auto"/>
        </w:rPr>
        <w:commentReference w:id="1250"/>
      </w:r>
    </w:p>
    <w:p w14:paraId="5F820836" w14:textId="77777777" w:rsidR="00C12AAE" w:rsidRDefault="00C12AAE" w:rsidP="00C12AAE">
      <w:pPr>
        <w:rPr>
          <w:ins w:id="1257" w:author="andres camilo santana bohorquez" w:date="2017-02-17T01:24:00Z"/>
        </w:rPr>
      </w:pPr>
    </w:p>
    <w:p w14:paraId="1A81F389" w14:textId="77777777" w:rsidR="00C12AAE" w:rsidRPr="00527418" w:rsidRDefault="00C12AAE" w:rsidP="00C12AAE">
      <w:pPr>
        <w:pStyle w:val="Incontec"/>
        <w:rPr>
          <w:ins w:id="1258" w:author="andres camilo santana bohorquez" w:date="2017-02-17T01:24:00Z"/>
          <w:rFonts w:ascii="Times New Roman" w:hAnsi="Times New Roman" w:cs="Times New Roman"/>
        </w:rPr>
      </w:pPr>
    </w:p>
    <w:p w14:paraId="06688DA3" w14:textId="77777777" w:rsidR="00C12AAE" w:rsidRPr="00C96A61" w:rsidRDefault="00C12AAE" w:rsidP="00C12AAE">
      <w:pPr>
        <w:pStyle w:val="Incontec"/>
        <w:numPr>
          <w:ilvl w:val="2"/>
          <w:numId w:val="1"/>
        </w:numPr>
        <w:outlineLvl w:val="2"/>
        <w:rPr>
          <w:ins w:id="1259" w:author="andres camilo santana bohorquez" w:date="2017-02-17T01:24:00Z"/>
          <w:rFonts w:cs="Times New Roman"/>
        </w:rPr>
      </w:pPr>
      <w:bookmarkStart w:id="1260" w:name="_Toc475092727"/>
      <w:commentRangeStart w:id="1261"/>
      <w:ins w:id="1262" w:author="andres camilo santana bohorquez" w:date="2017-02-17T01:24:00Z">
        <w:r w:rsidRPr="00C96A61">
          <w:rPr>
            <w:rFonts w:cs="Times New Roman"/>
          </w:rPr>
          <w:t>Precio</w:t>
        </w:r>
        <w:commentRangeEnd w:id="1261"/>
        <w:r w:rsidRPr="00C96A61">
          <w:rPr>
            <w:rStyle w:val="Refdecomentario"/>
            <w:rFonts w:cs="Times New Roman"/>
            <w:sz w:val="24"/>
            <w:szCs w:val="24"/>
          </w:rPr>
          <w:commentReference w:id="1261"/>
        </w:r>
        <w:r w:rsidRPr="00C96A61">
          <w:rPr>
            <w:rFonts w:cs="Times New Roman"/>
          </w:rPr>
          <w:t>.</w:t>
        </w:r>
        <w:bookmarkEnd w:id="1260"/>
      </w:ins>
    </w:p>
    <w:p w14:paraId="740E68E6" w14:textId="77777777" w:rsidR="00C12AAE" w:rsidRPr="00102649" w:rsidRDefault="00C12AAE" w:rsidP="00C12AAE">
      <w:pPr>
        <w:pStyle w:val="Incontec"/>
        <w:rPr>
          <w:ins w:id="1263" w:author="andres camilo santana bohorquez" w:date="2017-02-17T01:24:00Z"/>
          <w:rFonts w:cs="Times New Roman"/>
          <w:sz w:val="28"/>
          <w:szCs w:val="28"/>
        </w:rPr>
      </w:pPr>
    </w:p>
    <w:p w14:paraId="67DB32B8" w14:textId="77777777" w:rsidR="00C12AAE" w:rsidRPr="00102649" w:rsidRDefault="00C12AAE" w:rsidP="00C12AAE">
      <w:pPr>
        <w:pStyle w:val="Incontec"/>
        <w:rPr>
          <w:ins w:id="1264" w:author="andres camilo santana bohorquez" w:date="2017-02-17T01:24:00Z"/>
          <w:rFonts w:cs="Times New Roman"/>
        </w:rPr>
      </w:pPr>
      <w:ins w:id="1265" w:author="andres camilo santana bohorquez" w:date="2017-02-17T01:24:00Z">
        <w:r w:rsidRPr="00102649">
          <w:rPr>
            <w:rFonts w:cs="Times New Roman"/>
          </w:rPr>
          <w:t>Tras hacer una proyección del nivel de descargas del aplicativo inicialmente en la ciudad de Bogotá en un mercado de 14.200 personas cerca del 80% de esta población accedería a la aplicación lo cual nos indica que cerca de 11.300 personas serian nuestro nivel de usuarios iniciales.</w:t>
        </w:r>
      </w:ins>
    </w:p>
    <w:p w14:paraId="5F359DB9" w14:textId="77777777" w:rsidR="00C12AAE" w:rsidRPr="00102649" w:rsidRDefault="00C12AAE" w:rsidP="00C12AAE">
      <w:pPr>
        <w:pStyle w:val="Incontec"/>
        <w:rPr>
          <w:ins w:id="1266" w:author="andres camilo santana bohorquez" w:date="2017-02-17T01:24:00Z"/>
          <w:rFonts w:cs="Times New Roman"/>
        </w:rPr>
      </w:pPr>
    </w:p>
    <w:p w14:paraId="26F0BD17" w14:textId="77777777" w:rsidR="00C12AAE" w:rsidRPr="00102649" w:rsidRDefault="00C12AAE" w:rsidP="00C12AAE">
      <w:pPr>
        <w:pStyle w:val="Incontec"/>
        <w:rPr>
          <w:ins w:id="1267" w:author="andres camilo santana bohorquez" w:date="2017-02-17T01:24:00Z"/>
          <w:rFonts w:cs="Times New Roman"/>
        </w:rPr>
      </w:pPr>
      <w:ins w:id="1268" w:author="andres camilo santana bohorquez" w:date="2017-02-17T01:24:00Z">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ins>
      <w:r>
        <w:rPr>
          <w:rFonts w:cs="Times New Roman"/>
        </w:rPr>
      </w:r>
      <w:ins w:id="1269" w:author="andres camilo santana bohorquez" w:date="2017-02-17T01:24:00Z">
        <w:r>
          <w:rPr>
            <w:rFonts w:cs="Times New Roman"/>
          </w:rPr>
          <w:fldChar w:fldCharType="separate"/>
        </w:r>
        <w:r>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ins>
    </w:p>
    <w:p w14:paraId="7C92F0FF" w14:textId="77777777" w:rsidR="00C12AAE" w:rsidRPr="00102649" w:rsidRDefault="00C12AAE" w:rsidP="00C12AAE">
      <w:pPr>
        <w:pStyle w:val="Incontec"/>
        <w:rPr>
          <w:ins w:id="1270" w:author="andres camilo santana bohorquez" w:date="2017-02-17T01:24:00Z"/>
          <w:rFonts w:cs="Times New Roman"/>
        </w:rPr>
      </w:pPr>
    </w:p>
    <w:p w14:paraId="2C345814" w14:textId="77777777" w:rsidR="00C12AAE" w:rsidRPr="00102649" w:rsidRDefault="00C12AAE" w:rsidP="00B65399">
      <w:pPr>
        <w:pStyle w:val="Incontec"/>
        <w:numPr>
          <w:ilvl w:val="2"/>
          <w:numId w:val="1"/>
        </w:numPr>
        <w:outlineLvl w:val="2"/>
        <w:rPr>
          <w:ins w:id="1271" w:author="andres camilo santana bohorquez" w:date="2017-02-17T01:24:00Z"/>
          <w:rFonts w:cs="Times New Roman"/>
        </w:rPr>
      </w:pPr>
      <w:bookmarkStart w:id="1272" w:name="_Toc475092728"/>
      <w:commentRangeStart w:id="1273"/>
      <w:ins w:id="1274" w:author="andres camilo santana bohorquez" w:date="2017-02-17T01:24:00Z">
        <w:r w:rsidRPr="005C519E">
          <w:rPr>
            <w:rFonts w:cs="Times New Roman"/>
            <w:szCs w:val="28"/>
          </w:rPr>
          <w:lastRenderedPageBreak/>
          <w:t>Comercialización</w:t>
        </w:r>
      </w:ins>
      <w:commentRangeEnd w:id="1273"/>
      <w:r>
        <w:rPr>
          <w:rStyle w:val="Refdecomentario"/>
          <w:rFonts w:ascii="Cambria" w:eastAsia="Cambria" w:hAnsi="Cambria" w:cs="Cambria"/>
          <w:color w:val="000000"/>
          <w:shd w:val="clear" w:color="auto" w:fill="auto"/>
        </w:rPr>
        <w:commentReference w:id="1273"/>
      </w:r>
      <w:ins w:id="1275" w:author="andres camilo santana bohorquez" w:date="2017-02-17T01:24:00Z">
        <w:r>
          <w:rPr>
            <w:rFonts w:cs="Times New Roman"/>
            <w:szCs w:val="28"/>
          </w:rPr>
          <w:t>.</w:t>
        </w:r>
        <w:bookmarkEnd w:id="1272"/>
      </w:ins>
    </w:p>
    <w:p w14:paraId="6F23D167" w14:textId="77777777" w:rsidR="00C12AAE" w:rsidRDefault="00C12AAE" w:rsidP="00C12AAE">
      <w:pPr>
        <w:pStyle w:val="Incontec"/>
        <w:rPr>
          <w:ins w:id="1276" w:author="andres camilo santana bohorquez" w:date="2017-02-17T01:24:00Z"/>
          <w:rFonts w:cs="Times New Roman"/>
        </w:rPr>
      </w:pPr>
      <w:ins w:id="1277" w:author="andres camilo santana bohorquez" w:date="2017-02-17T01:24:00Z">
        <w:r>
          <w:rPr>
            <w:rFonts w:cs="Times New Roman"/>
          </w:rPr>
          <w:t xml:space="preserve">Para la comercialización de dicho producto, se han propuesto una serie de estrategias enfocadas en combatir el nivel de desinformación de la población Colombiana. </w:t>
        </w:r>
      </w:ins>
    </w:p>
    <w:p w14:paraId="4C2549F6" w14:textId="77777777" w:rsidR="00C12AAE" w:rsidRDefault="00C12AAE" w:rsidP="00C12AAE">
      <w:pPr>
        <w:rPr>
          <w:ins w:id="1278" w:author="andres camilo santana bohorquez" w:date="2017-02-17T01:24:00Z"/>
        </w:rPr>
      </w:pPr>
    </w:p>
    <w:p w14:paraId="4D9351C9" w14:textId="77777777" w:rsidR="00C12AAE" w:rsidRDefault="00C12AAE" w:rsidP="00C12AAE">
      <w:pPr>
        <w:pStyle w:val="Incontec"/>
        <w:rPr>
          <w:ins w:id="1279" w:author="andres camilo santana bohorquez" w:date="2017-02-17T01:24:00Z"/>
          <w:b/>
          <w:i/>
        </w:rPr>
      </w:pPr>
      <w:ins w:id="1280" w:author="andres camilo santana bohorquez" w:date="2017-02-17T01:24:00Z">
        <w:r w:rsidRPr="006141D5">
          <w:rPr>
            <w:b/>
            <w:i/>
          </w:rPr>
          <w:t>Sensibilización Masiva</w:t>
        </w:r>
        <w:r>
          <w:rPr>
            <w:b/>
            <w:i/>
          </w:rPr>
          <w:t>,</w:t>
        </w:r>
      </w:ins>
    </w:p>
    <w:p w14:paraId="27B569AF" w14:textId="77777777" w:rsidR="00C12AAE" w:rsidRPr="000C63C2" w:rsidRDefault="00C12AAE" w:rsidP="00C12AAE">
      <w:pPr>
        <w:pStyle w:val="Incontec"/>
        <w:rPr>
          <w:ins w:id="1281" w:author="andres camilo santana bohorquez" w:date="2017-02-17T01:24:00Z"/>
        </w:rPr>
      </w:pPr>
    </w:p>
    <w:p w14:paraId="75A413FF" w14:textId="77777777" w:rsidR="00C12AAE" w:rsidRDefault="00C12AAE" w:rsidP="00C12AAE">
      <w:pPr>
        <w:pStyle w:val="Incontec"/>
        <w:rPr>
          <w:ins w:id="1282" w:author="andres camilo santana bohorquez" w:date="2017-02-17T01:24:00Z"/>
        </w:rPr>
      </w:pPr>
      <w:ins w:id="1283" w:author="andres camilo santana bohorquez" w:date="2017-02-17T01:24:00Z">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ins>
    </w:p>
    <w:p w14:paraId="32A00B08" w14:textId="77777777" w:rsidR="00C12AAE" w:rsidRDefault="00C12AAE" w:rsidP="00C12AAE">
      <w:pPr>
        <w:rPr>
          <w:ins w:id="1284" w:author="andres camilo santana bohorquez" w:date="2017-02-17T01:24:00Z"/>
        </w:rPr>
      </w:pPr>
    </w:p>
    <w:p w14:paraId="40D4133D" w14:textId="77777777" w:rsidR="00C12AAE" w:rsidRDefault="00C12AAE" w:rsidP="00C12AAE">
      <w:pPr>
        <w:pStyle w:val="Incontec"/>
        <w:numPr>
          <w:ilvl w:val="0"/>
          <w:numId w:val="32"/>
        </w:numPr>
        <w:rPr>
          <w:ins w:id="1285" w:author="andres camilo santana bohorquez" w:date="2017-02-17T01:24:00Z"/>
        </w:rPr>
      </w:pPr>
      <w:ins w:id="1286" w:author="andres camilo santana bohorquez" w:date="2017-02-17T01:24:00Z">
        <w:r>
          <w:t>Realizar la alianza o contrato para participar en cada espacio.</w:t>
        </w:r>
      </w:ins>
    </w:p>
    <w:p w14:paraId="22F2E321" w14:textId="77777777" w:rsidR="00C12AAE" w:rsidRDefault="00C12AAE" w:rsidP="00C12AAE">
      <w:pPr>
        <w:pStyle w:val="Incontec"/>
        <w:numPr>
          <w:ilvl w:val="0"/>
          <w:numId w:val="32"/>
        </w:numPr>
        <w:rPr>
          <w:ins w:id="1287" w:author="andres camilo santana bohorquez" w:date="2017-02-17T01:24:00Z"/>
        </w:rPr>
      </w:pPr>
      <w:ins w:id="1288" w:author="andres camilo santana bohorquez" w:date="2017-02-17T01:24:00Z">
        <w:r>
          <w:t>Seleccionar y presentar un tema de sensibilización: atención de las Necesidades Educativas Especiales.</w:t>
        </w:r>
      </w:ins>
    </w:p>
    <w:p w14:paraId="5B0025E7" w14:textId="77777777" w:rsidR="00C12AAE" w:rsidRPr="001C1676" w:rsidRDefault="00C12AAE" w:rsidP="00C12AAE">
      <w:pPr>
        <w:pStyle w:val="Incontec"/>
        <w:ind w:left="720"/>
        <w:rPr>
          <w:ins w:id="1289" w:author="andres camilo santana bohorquez" w:date="2017-02-17T01:24:00Z"/>
          <w:rFonts w:cs="Times New Roman"/>
        </w:rPr>
      </w:pPr>
    </w:p>
    <w:p w14:paraId="2FBB029C" w14:textId="77777777" w:rsidR="00C12AAE" w:rsidRDefault="00C12AAE" w:rsidP="00C12AAE">
      <w:pPr>
        <w:pStyle w:val="Incontec"/>
        <w:rPr>
          <w:ins w:id="1290" w:author="andres camilo santana bohorquez" w:date="2017-02-17T01:24:00Z"/>
          <w:rFonts w:cs="Times New Roman"/>
          <w:b/>
          <w:i/>
        </w:rPr>
      </w:pPr>
      <w:ins w:id="1291" w:author="andres camilo santana bohorquez" w:date="2017-02-17T01:24:00Z">
        <w:r w:rsidRPr="000C63C2">
          <w:rPr>
            <w:rFonts w:cs="Times New Roman"/>
            <w:b/>
            <w:i/>
          </w:rPr>
          <w:t>Buzz Marketing (Voz a Voz).</w:t>
        </w:r>
      </w:ins>
    </w:p>
    <w:p w14:paraId="345FDF88" w14:textId="77777777" w:rsidR="00C12AAE" w:rsidRDefault="00C12AAE" w:rsidP="00C12AAE">
      <w:pPr>
        <w:pStyle w:val="Incontec"/>
        <w:rPr>
          <w:ins w:id="1292" w:author="andres camilo santana bohorquez" w:date="2017-02-17T01:24:00Z"/>
        </w:rPr>
      </w:pPr>
    </w:p>
    <w:p w14:paraId="5D0F3B79" w14:textId="77777777" w:rsidR="00C12AAE" w:rsidRPr="00102649" w:rsidRDefault="00C12AAE" w:rsidP="00C12AAE">
      <w:pPr>
        <w:pStyle w:val="Incontec"/>
        <w:rPr>
          <w:ins w:id="1293" w:author="andres camilo santana bohorquez" w:date="2017-02-17T01:24:00Z"/>
          <w:rFonts w:cs="Times New Roman"/>
        </w:rPr>
      </w:pPr>
      <w:ins w:id="1294" w:author="andres camilo santana bohorquez" w:date="2017-02-17T01:24:00Z">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ins>
    </w:p>
    <w:p w14:paraId="2C696D58" w14:textId="77777777" w:rsidR="00C12AAE" w:rsidRDefault="00C12AAE" w:rsidP="00C12AAE">
      <w:pPr>
        <w:pStyle w:val="Incontec"/>
        <w:rPr>
          <w:ins w:id="1295" w:author="andres camilo santana bohorquez" w:date="2017-02-17T01:24:00Z"/>
          <w:rFonts w:cs="Times New Roman"/>
          <w:b/>
          <w:i/>
        </w:rPr>
      </w:pPr>
    </w:p>
    <w:p w14:paraId="6394A162" w14:textId="77777777" w:rsidR="00C12AAE" w:rsidRDefault="00C12AAE" w:rsidP="00C12AAE">
      <w:pPr>
        <w:pStyle w:val="Incontec"/>
        <w:rPr>
          <w:ins w:id="1296" w:author="andres camilo santana bohorquez" w:date="2017-02-17T01:24:00Z"/>
          <w:rFonts w:cs="Times New Roman"/>
          <w:b/>
          <w:i/>
        </w:rPr>
      </w:pPr>
      <w:ins w:id="1297" w:author="andres camilo santana bohorquez" w:date="2017-02-17T01:24:00Z">
        <w:r w:rsidRPr="000C63C2">
          <w:rPr>
            <w:rFonts w:cs="Times New Roman"/>
            <w:b/>
            <w:i/>
          </w:rPr>
          <w:lastRenderedPageBreak/>
          <w:t>Free press / PR</w:t>
        </w:r>
      </w:ins>
    </w:p>
    <w:p w14:paraId="58001354" w14:textId="77777777" w:rsidR="00C12AAE" w:rsidRPr="000C63C2" w:rsidRDefault="00C12AAE" w:rsidP="00C12AAE">
      <w:pPr>
        <w:pStyle w:val="Incontec"/>
        <w:rPr>
          <w:ins w:id="1298" w:author="andres camilo santana bohorquez" w:date="2017-02-17T01:24:00Z"/>
        </w:rPr>
      </w:pPr>
    </w:p>
    <w:p w14:paraId="15F2587B" w14:textId="77777777" w:rsidR="00C12AAE" w:rsidRPr="001C1676" w:rsidRDefault="00C12AAE" w:rsidP="00C12AAE">
      <w:pPr>
        <w:pStyle w:val="Incontec"/>
        <w:rPr>
          <w:ins w:id="1299" w:author="andres camilo santana bohorquez" w:date="2017-02-17T01:24:00Z"/>
        </w:rPr>
      </w:pPr>
      <w:ins w:id="1300" w:author="andres camilo santana bohorquez" w:date="2017-02-17T01:24:00Z">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ins>
    </w:p>
    <w:p w14:paraId="0D392DCB" w14:textId="77777777" w:rsidR="00C12AAE" w:rsidRDefault="00C12AAE" w:rsidP="00C12AAE">
      <w:pPr>
        <w:pStyle w:val="Incontec"/>
        <w:numPr>
          <w:ilvl w:val="0"/>
          <w:numId w:val="35"/>
        </w:numPr>
        <w:rPr>
          <w:ins w:id="1301" w:author="andres camilo santana bohorquez" w:date="2017-02-17T01:24:00Z"/>
        </w:rPr>
      </w:pPr>
      <w:ins w:id="1302" w:author="andres camilo santana bohorquez" w:date="2017-02-17T01:24:00Z">
        <w:r w:rsidRPr="001C1676">
          <w:t>Creación de campañas pensadas para medios: Periódicos, secciones en periódicos, revistas especializadas en el sector de Educación</w:t>
        </w:r>
        <w:r>
          <w:t>.</w:t>
        </w:r>
      </w:ins>
    </w:p>
    <w:p w14:paraId="659E86AE" w14:textId="77777777" w:rsidR="00C12AAE" w:rsidRPr="001C1676" w:rsidRDefault="00C12AAE" w:rsidP="00C12AAE">
      <w:pPr>
        <w:pStyle w:val="Incontec"/>
        <w:numPr>
          <w:ilvl w:val="0"/>
          <w:numId w:val="35"/>
        </w:numPr>
        <w:rPr>
          <w:ins w:id="1303" w:author="andres camilo santana bohorquez" w:date="2017-02-17T01:24:00Z"/>
        </w:rPr>
      </w:pPr>
      <w:ins w:id="1304" w:author="andres camilo santana bohorquez" w:date="2017-02-17T01:24:00Z">
        <w:r>
          <w:t>Aprovechar campañas ofrecidas por medios Televisivos  como “Titanes Caracol” en el cual se aproveche un espacio AAA para la promoción del producto.</w:t>
        </w:r>
      </w:ins>
    </w:p>
    <w:p w14:paraId="0DA1BB6C" w14:textId="77777777" w:rsidR="00C12AAE" w:rsidRPr="00F73137" w:rsidDel="00911F01" w:rsidRDefault="00C12AAE" w:rsidP="00C12AAE">
      <w:pPr>
        <w:pStyle w:val="Incontec"/>
        <w:rPr>
          <w:del w:id="1305" w:author="andres camilo santana bohorquez" w:date="2017-02-17T09:34:00Z"/>
        </w:rPr>
      </w:pPr>
    </w:p>
    <w:p w14:paraId="109FDB87" w14:textId="77777777" w:rsidR="00C12AAE" w:rsidRPr="00CE5512" w:rsidDel="00911F01" w:rsidRDefault="00C12AAE" w:rsidP="00C12AAE">
      <w:pPr>
        <w:pStyle w:val="Incontec"/>
        <w:numPr>
          <w:ilvl w:val="1"/>
          <w:numId w:val="1"/>
        </w:numPr>
        <w:outlineLvl w:val="1"/>
        <w:rPr>
          <w:del w:id="1306" w:author="andres camilo santana bohorquez" w:date="2017-02-17T09:33:00Z"/>
          <w:rFonts w:cs="Times New Roman"/>
          <w:sz w:val="28"/>
        </w:rPr>
      </w:pPr>
      <w:bookmarkStart w:id="1307" w:name="_3dy6vkm" w:colFirst="0" w:colLast="0"/>
      <w:bookmarkEnd w:id="1307"/>
      <w:del w:id="1308" w:author="andres camilo santana bohorquez" w:date="2017-02-17T01:21:00Z">
        <w:r w:rsidDel="00911F01">
          <w:rPr>
            <w:rFonts w:cs="Times New Roman"/>
            <w:sz w:val="28"/>
          </w:rPr>
          <w:delText>ESTUDIO LEGAL</w:delText>
        </w:r>
      </w:del>
    </w:p>
    <w:p w14:paraId="5FB593D9" w14:textId="77777777" w:rsidR="00C12AAE" w:rsidDel="00911F01" w:rsidRDefault="00C12AAE" w:rsidP="00C12AAE">
      <w:pPr>
        <w:rPr>
          <w:del w:id="1309" w:author="andres camilo santana bohorquez" w:date="2017-02-17T09:33:00Z"/>
        </w:rPr>
      </w:pPr>
    </w:p>
    <w:p w14:paraId="53F5C273" w14:textId="77777777" w:rsidR="00C12AAE" w:rsidRPr="00102649" w:rsidDel="00911F01" w:rsidRDefault="00C12AAE" w:rsidP="00C12AAE">
      <w:pPr>
        <w:pStyle w:val="Incontec"/>
        <w:rPr>
          <w:del w:id="1310" w:author="andres camilo santana bohorquez" w:date="2017-02-17T09:33:00Z"/>
          <w:rFonts w:cs="Times New Roman"/>
        </w:rPr>
      </w:pPr>
      <w:del w:id="1311" w:author="andres camilo santana bohorquez" w:date="2017-02-17T01:21:00Z">
        <w:r w:rsidRPr="00102649" w:rsidDel="00911F01">
          <w:rPr>
            <w:rFonts w:cs="Times New Roman"/>
          </w:rPr>
          <w:delTex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delText>
        </w:r>
      </w:del>
    </w:p>
    <w:p w14:paraId="16318EB8" w14:textId="77777777" w:rsidR="00C12AAE" w:rsidRPr="00102649" w:rsidDel="00911F01" w:rsidRDefault="00C12AAE" w:rsidP="00C12AAE">
      <w:pPr>
        <w:pStyle w:val="Incontec"/>
        <w:rPr>
          <w:del w:id="1312" w:author="andres camilo santana bohorquez" w:date="2017-02-17T09:33:00Z"/>
          <w:rFonts w:cs="Times New Roman"/>
        </w:rPr>
      </w:pPr>
    </w:p>
    <w:p w14:paraId="063CF3A0" w14:textId="77777777" w:rsidR="00C12AAE" w:rsidRPr="00A46D04" w:rsidDel="00911F01" w:rsidRDefault="00C12AAE" w:rsidP="00C12AAE">
      <w:pPr>
        <w:pStyle w:val="Incontec"/>
        <w:ind w:firstLine="720"/>
        <w:rPr>
          <w:del w:id="1313" w:author="andres camilo santana bohorquez" w:date="2017-02-17T09:33:00Z"/>
          <w:rFonts w:cs="Times New Roman"/>
          <w:b/>
          <w:i/>
          <w:szCs w:val="28"/>
        </w:rPr>
      </w:pPr>
      <w:bookmarkStart w:id="1314" w:name="_1y810tw" w:colFirst="0" w:colLast="0"/>
      <w:bookmarkEnd w:id="1314"/>
      <w:del w:id="1315" w:author="andres camilo santana bohorquez" w:date="2017-02-17T01:21:00Z">
        <w:r w:rsidRPr="00A46D04" w:rsidDel="00911F01">
          <w:rPr>
            <w:rFonts w:cs="Times New Roman"/>
            <w:b/>
            <w:i/>
            <w:szCs w:val="28"/>
          </w:rPr>
          <w:delText>Tipo de sociedad</w:delText>
        </w:r>
      </w:del>
    </w:p>
    <w:p w14:paraId="6B5AFF3D" w14:textId="77777777" w:rsidR="00C12AAE" w:rsidRPr="00F165AF" w:rsidDel="00911F01" w:rsidRDefault="00C12AAE" w:rsidP="00C12AAE">
      <w:pPr>
        <w:pStyle w:val="Incontec"/>
        <w:rPr>
          <w:del w:id="1316" w:author="andres camilo santana bohorquez" w:date="2017-02-17T09:33:00Z"/>
        </w:rPr>
      </w:pPr>
    </w:p>
    <w:p w14:paraId="1CFEB741" w14:textId="77777777" w:rsidR="00C12AAE" w:rsidRPr="00102649" w:rsidDel="00911F01" w:rsidRDefault="00C12AAE" w:rsidP="00C12AAE">
      <w:pPr>
        <w:pStyle w:val="Incontec"/>
        <w:rPr>
          <w:del w:id="1317" w:author="andres camilo santana bohorquez" w:date="2017-02-17T09:33:00Z"/>
          <w:rFonts w:cs="Times New Roman"/>
        </w:rPr>
      </w:pPr>
      <w:del w:id="1318" w:author="andres camilo santana bohorquez" w:date="2017-02-17T01:21:00Z">
        <w:r w:rsidRPr="00F165AF" w:rsidDel="00911F01">
          <w:delText>In</w:delText>
        </w:r>
        <w:r w:rsidRPr="00102649" w:rsidDel="00911F01">
          <w:rPr>
            <w:rFonts w:cs="Times New Roman"/>
          </w:rPr>
          <w:delText xml:space="preserve">cluSoft será constituida como una </w:delText>
        </w:r>
        <w:r w:rsidDel="00911F01">
          <w:rPr>
            <w:rFonts w:cs="Times New Roman"/>
          </w:rPr>
          <w:delText>Sociedad por Acciones Simplifi</w:delText>
        </w:r>
        <w:r w:rsidRPr="00F165AF" w:rsidDel="00911F01">
          <w:rPr>
            <w:rFonts w:cs="Times New Roman"/>
          </w:rPr>
          <w:delText>cadas</w:delText>
        </w:r>
        <w:r w:rsidRPr="00102649" w:rsidDel="00911F01">
          <w:rPr>
            <w:rFonts w:cs="Times New Roman"/>
          </w:rPr>
          <w:delText>, Este tipo de sociedad permite desarrollar sus funciones a cabalidad, bajo la normatividad Colombiana, y con las bondades que tiene esta novedosa metodología de asociación.</w:delText>
        </w:r>
      </w:del>
    </w:p>
    <w:p w14:paraId="72C90842" w14:textId="77777777" w:rsidR="00C12AAE" w:rsidRPr="00102649" w:rsidDel="00911F01" w:rsidRDefault="00C12AAE" w:rsidP="00C12AAE">
      <w:pPr>
        <w:pStyle w:val="Incontec"/>
        <w:rPr>
          <w:del w:id="1319" w:author="andres camilo santana bohorquez" w:date="2017-02-17T09:33:00Z"/>
          <w:rFonts w:cs="Times New Roman"/>
        </w:rPr>
      </w:pPr>
      <w:del w:id="1320" w:author="andres camilo santana bohorquez" w:date="2017-02-17T01:21:00Z">
        <w:r w:rsidRPr="00102649" w:rsidDel="00911F01">
          <w:rPr>
            <w:rFonts w:cs="Times New Roman"/>
          </w:rPr>
          <w:delText>Este tipo modalidad de asociación, facilita la proyección de la empresa, puesto que en cuestiones de asociación, es más flexible que otro tipo de sociedad, permite operar con tranquilidad el objeto social de la compañía, ya que no tiene ningún tipo de restricción.</w:delText>
        </w:r>
      </w:del>
    </w:p>
    <w:p w14:paraId="254ECF67" w14:textId="77777777" w:rsidR="00C12AAE" w:rsidRPr="00102649" w:rsidDel="00911F01" w:rsidRDefault="00C12AAE" w:rsidP="00C12AAE">
      <w:pPr>
        <w:pStyle w:val="Incontec"/>
        <w:rPr>
          <w:del w:id="1321" w:author="andres camilo santana bohorquez" w:date="2017-02-17T09:33:00Z"/>
          <w:rFonts w:cs="Times New Roman"/>
        </w:rPr>
      </w:pPr>
      <w:del w:id="1322" w:author="andres camilo santana bohorquez" w:date="2017-02-17T01:21:00Z">
        <w:r w:rsidRPr="00102649" w:rsidDel="00911F01">
          <w:rPr>
            <w:rFonts w:cs="Times New Roman"/>
          </w:rPr>
          <w:delText>Este tipo de sociedad, se encuentra reglamentada por la Ley 1258 de 2008, en la cual, las características generales para la constitución y funcionamiento de la misma, esta se constituye por una o varias</w:delText>
        </w:r>
        <w:r w:rsidDel="00911F01">
          <w:rPr>
            <w:rFonts w:cs="Times New Roman"/>
          </w:rPr>
          <w:delText xml:space="preserve"> personas naturales o jurídicas, mediante Escritura P</w:delText>
        </w:r>
        <w:r w:rsidRPr="003611B9" w:rsidDel="00911F01">
          <w:rPr>
            <w:rFonts w:cs="Times New Roman"/>
          </w:rPr>
          <w:delText>ública ante notar</w:delText>
        </w:r>
        <w:r w:rsidDel="00911F01">
          <w:rPr>
            <w:rFonts w:cs="Times New Roman"/>
          </w:rPr>
          <w:delText>io, según lo dispuesto en el artí</w:delText>
        </w:r>
        <w:r w:rsidRPr="003611B9" w:rsidDel="00911F01">
          <w:rPr>
            <w:rFonts w:cs="Times New Roman"/>
          </w:rPr>
          <w:delText>culo</w:delText>
        </w:r>
        <w:r w:rsidDel="00911F01">
          <w:rPr>
            <w:rFonts w:cs="Times New Roman"/>
          </w:rPr>
          <w:delText xml:space="preserve"> </w:delText>
        </w:r>
        <w:r w:rsidRPr="003611B9" w:rsidDel="00911F01">
          <w:rPr>
            <w:rFonts w:cs="Times New Roman"/>
          </w:rPr>
          <w:delText>5</w:delText>
        </w:r>
        <w:r w:rsidDel="00911F01">
          <w:rPr>
            <w:rFonts w:cs="Times New Roman"/>
          </w:rPr>
          <w:delText xml:space="preserve">  de esta ley.</w:delText>
        </w:r>
      </w:del>
    </w:p>
    <w:p w14:paraId="5B776CF8" w14:textId="77777777" w:rsidR="00C12AAE" w:rsidRPr="00102649" w:rsidDel="00911F01" w:rsidRDefault="00C12AAE" w:rsidP="00C12AAE">
      <w:pPr>
        <w:pStyle w:val="Incontec"/>
        <w:rPr>
          <w:del w:id="1323" w:author="andres camilo santana bohorquez" w:date="2017-02-17T09:33:00Z"/>
          <w:rFonts w:cs="Times New Roman"/>
        </w:rPr>
      </w:pPr>
      <w:del w:id="1324" w:author="andres camilo santana bohorquez" w:date="2017-02-17T01:21:00Z">
        <w:r w:rsidRPr="00102649" w:rsidDel="00911F01">
          <w:rPr>
            <w:rFonts w:cs="Times New Roman"/>
          </w:rPr>
          <w:delTex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delText>
        </w:r>
      </w:del>
    </w:p>
    <w:p w14:paraId="0F9C5C09" w14:textId="77777777" w:rsidR="00C12AAE" w:rsidRPr="00102649" w:rsidDel="00911F01" w:rsidRDefault="00C12AAE" w:rsidP="00C12AAE">
      <w:pPr>
        <w:pStyle w:val="Incontec"/>
        <w:rPr>
          <w:del w:id="1325" w:author="andres camilo santana bohorquez" w:date="2017-02-17T09:33:00Z"/>
          <w:rFonts w:cs="Times New Roman"/>
        </w:rPr>
      </w:pPr>
    </w:p>
    <w:p w14:paraId="7C8374FF" w14:textId="77777777" w:rsidR="00C12AAE" w:rsidRPr="00A46D04" w:rsidDel="00911F01" w:rsidRDefault="00C12AAE" w:rsidP="00C12AAE">
      <w:pPr>
        <w:pStyle w:val="Incontec"/>
        <w:ind w:firstLine="720"/>
        <w:rPr>
          <w:del w:id="1326" w:author="andres camilo santana bohorquez" w:date="2017-02-17T09:33:00Z"/>
          <w:rFonts w:cs="Times New Roman"/>
          <w:b/>
          <w:i/>
          <w:szCs w:val="28"/>
        </w:rPr>
      </w:pPr>
      <w:bookmarkStart w:id="1327" w:name="_aidwzkqlt95h" w:colFirst="0" w:colLast="0"/>
      <w:bookmarkEnd w:id="1327"/>
      <w:del w:id="1328" w:author="andres camilo santana bohorquez" w:date="2017-02-17T01:21:00Z">
        <w:r w:rsidRPr="00A46D04" w:rsidDel="00911F01">
          <w:rPr>
            <w:rFonts w:cs="Times New Roman"/>
            <w:b/>
            <w:i/>
            <w:szCs w:val="28"/>
          </w:rPr>
          <w:delText>Políticas</w:delText>
        </w:r>
      </w:del>
    </w:p>
    <w:p w14:paraId="5A2C4F86" w14:textId="77777777" w:rsidR="00C12AAE" w:rsidRPr="00102649" w:rsidDel="00911F01" w:rsidRDefault="00C12AAE" w:rsidP="00C12AAE">
      <w:pPr>
        <w:pStyle w:val="Incontec"/>
        <w:rPr>
          <w:del w:id="1329" w:author="andres camilo santana bohorquez" w:date="2017-02-17T09:33:00Z"/>
        </w:rPr>
      </w:pPr>
    </w:p>
    <w:p w14:paraId="70F3AF4E" w14:textId="77777777" w:rsidR="00C12AAE" w:rsidRPr="00102649" w:rsidDel="00911F01" w:rsidRDefault="00C12AAE" w:rsidP="00C12AAE">
      <w:pPr>
        <w:pStyle w:val="Incontec"/>
        <w:rPr>
          <w:del w:id="1330" w:author="andres camilo santana bohorquez" w:date="2017-02-17T09:33:00Z"/>
          <w:rFonts w:cs="Times New Roman"/>
        </w:rPr>
      </w:pPr>
      <w:bookmarkStart w:id="1331" w:name="_qkcphrbiucyh" w:colFirst="0" w:colLast="0"/>
      <w:bookmarkEnd w:id="1331"/>
      <w:del w:id="1332" w:author="andres camilo santana bohorquez" w:date="2017-02-17T01:21:00Z">
        <w:r w:rsidRPr="00102649" w:rsidDel="00911F01">
          <w:rPr>
            <w:rFonts w:cs="Times New Roman"/>
          </w:rPr>
          <w:delText xml:space="preserve">Con el fin de posicionar IncluSoft como una de las mayores empresas de desarrollo para personas </w:delText>
        </w:r>
        <w:r w:rsidDel="00911F01">
          <w:rPr>
            <w:rFonts w:cs="Times New Roman"/>
          </w:rPr>
          <w:delText>con Limitaciones</w:delText>
        </w:r>
        <w:r w:rsidRPr="00102649" w:rsidDel="00911F01">
          <w:rPr>
            <w:rFonts w:cs="Times New Roman"/>
          </w:rPr>
          <w:delText xml:space="preserve"> es necesario definir un conjunto de políticas que reflejen la identidad y buenas prácticas que la empresa debería aplicar en el desarrollo de sus actividades:</w:delText>
        </w:r>
      </w:del>
    </w:p>
    <w:p w14:paraId="4F992531" w14:textId="77777777" w:rsidR="00C12AAE" w:rsidRPr="00102649" w:rsidDel="00911F01" w:rsidRDefault="00C12AAE" w:rsidP="00C12AAE">
      <w:pPr>
        <w:pStyle w:val="Incontec"/>
        <w:rPr>
          <w:del w:id="1333" w:author="andres camilo santana bohorquez" w:date="2017-02-17T09:33:00Z"/>
          <w:rFonts w:cs="Times New Roman"/>
        </w:rPr>
      </w:pPr>
      <w:bookmarkStart w:id="1334" w:name="_wb5p4ds2r90k" w:colFirst="0" w:colLast="0"/>
      <w:bookmarkEnd w:id="1334"/>
      <w:del w:id="1335" w:author="andres camilo santana bohorquez" w:date="2017-02-17T01:21:00Z">
        <w:r w:rsidRPr="00102649" w:rsidDel="00911F01">
          <w:rPr>
            <w:rFonts w:cs="Times New Roman"/>
          </w:rPr>
          <w:delText>La empresa mejorará continuamente su rentabilidad para asegurar su permanencia en el negocio y aumentar la satisfacción de sus accionistas.</w:delText>
        </w:r>
      </w:del>
    </w:p>
    <w:p w14:paraId="4134AB55" w14:textId="77777777" w:rsidR="00C12AAE" w:rsidRPr="00102649" w:rsidDel="00911F01" w:rsidRDefault="00C12AAE" w:rsidP="00C12AAE">
      <w:pPr>
        <w:pStyle w:val="Incontec"/>
        <w:rPr>
          <w:del w:id="1336" w:author="andres camilo santana bohorquez" w:date="2017-02-17T09:33:00Z"/>
          <w:rFonts w:cs="Times New Roman"/>
        </w:rPr>
      </w:pPr>
      <w:bookmarkStart w:id="1337" w:name="_6nju97tk8b5h" w:colFirst="0" w:colLast="0"/>
      <w:bookmarkEnd w:id="1337"/>
      <w:del w:id="1338" w:author="andres camilo santana bohorquez" w:date="2017-02-17T01:21:00Z">
        <w:r w:rsidRPr="00102649" w:rsidDel="00911F01">
          <w:rPr>
            <w:rFonts w:cs="Times New Roman"/>
          </w:rPr>
          <w:delText>Mantener un trato amable y respetuoso hacia nuestros clientes.</w:delText>
        </w:r>
      </w:del>
    </w:p>
    <w:p w14:paraId="1C9DB040" w14:textId="77777777" w:rsidR="00C12AAE" w:rsidRPr="00102649" w:rsidDel="00911F01" w:rsidRDefault="00C12AAE" w:rsidP="00C12AAE">
      <w:pPr>
        <w:pStyle w:val="Incontec"/>
        <w:rPr>
          <w:del w:id="1339" w:author="andres camilo santana bohorquez" w:date="2017-02-17T09:33:00Z"/>
          <w:rFonts w:cs="Times New Roman"/>
        </w:rPr>
      </w:pPr>
      <w:bookmarkStart w:id="1340" w:name="_lqx03aryu8nj" w:colFirst="0" w:colLast="0"/>
      <w:bookmarkEnd w:id="1340"/>
      <w:del w:id="1341" w:author="andres camilo santana bohorquez" w:date="2017-02-17T01:21:00Z">
        <w:r w:rsidRPr="00102649" w:rsidDel="00911F01">
          <w:rPr>
            <w:rFonts w:cs="Times New Roman"/>
          </w:rPr>
          <w:delTex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delText>
        </w:r>
      </w:del>
    </w:p>
    <w:p w14:paraId="687F4EF4" w14:textId="77777777" w:rsidR="00C12AAE" w:rsidRPr="00102649" w:rsidDel="00911F01" w:rsidRDefault="00C12AAE" w:rsidP="00C12AAE">
      <w:pPr>
        <w:pStyle w:val="Incontec"/>
        <w:rPr>
          <w:del w:id="1342" w:author="andres camilo santana bohorquez" w:date="2017-02-17T09:33:00Z"/>
          <w:rFonts w:cs="Times New Roman"/>
        </w:rPr>
      </w:pPr>
      <w:bookmarkStart w:id="1343" w:name="_q99vnpi8md0" w:colFirst="0" w:colLast="0"/>
      <w:bookmarkEnd w:id="1343"/>
      <w:del w:id="1344" w:author="andres camilo santana bohorquez" w:date="2017-02-17T01:21:00Z">
        <w:r w:rsidRPr="00102649" w:rsidDel="00911F01">
          <w:rPr>
            <w:rFonts w:cs="Times New Roman"/>
          </w:rPr>
          <w:delText>Toda modificación en la estructura organizacional deberá ser aprobada por el  directorio en base a estudios o análisis de procesos organizacionales.</w:delText>
        </w:r>
      </w:del>
    </w:p>
    <w:p w14:paraId="7704E052" w14:textId="77777777" w:rsidR="00C12AAE" w:rsidRPr="00102649" w:rsidDel="00911F01" w:rsidRDefault="00C12AAE" w:rsidP="00C12AAE">
      <w:pPr>
        <w:pStyle w:val="Incontec"/>
        <w:rPr>
          <w:del w:id="1345" w:author="andres camilo santana bohorquez" w:date="2017-02-17T09:33:00Z"/>
          <w:rFonts w:cs="Times New Roman"/>
        </w:rPr>
      </w:pPr>
      <w:bookmarkStart w:id="1346" w:name="_a1z60bqpy003" w:colFirst="0" w:colLast="0"/>
      <w:bookmarkEnd w:id="1346"/>
      <w:del w:id="1347" w:author="andres camilo santana bohorquez" w:date="2017-02-17T01:21:00Z">
        <w:r w:rsidRPr="00102649" w:rsidDel="00911F01">
          <w:rPr>
            <w:rFonts w:cs="Times New Roman"/>
          </w:rPr>
          <w:delTex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delText>
        </w:r>
      </w:del>
    </w:p>
    <w:p w14:paraId="111EA965" w14:textId="77777777" w:rsidR="00C12AAE" w:rsidRPr="00102649" w:rsidDel="00911F01" w:rsidRDefault="00C12AAE" w:rsidP="00C12AAE">
      <w:pPr>
        <w:pStyle w:val="Incontec"/>
        <w:rPr>
          <w:del w:id="1348" w:author="andres camilo santana bohorquez" w:date="2017-02-17T09:33:00Z"/>
          <w:rFonts w:cs="Times New Roman"/>
        </w:rPr>
      </w:pPr>
      <w:bookmarkStart w:id="1349" w:name="_did084qksvoo" w:colFirst="0" w:colLast="0"/>
      <w:bookmarkEnd w:id="1349"/>
      <w:del w:id="1350" w:author="andres camilo santana bohorquez" w:date="2017-02-17T01:21:00Z">
        <w:r w:rsidRPr="00102649" w:rsidDel="00911F01">
          <w:rPr>
            <w:rFonts w:cs="Times New Roman"/>
          </w:rPr>
          <w:delText xml:space="preserve">El sistema de remuneración de la organización obedecerá a un modelo internacionalmente aceptado y su valoración estará de acuerdo con el mercado laboral local del sector de las tecnologías. </w:delText>
        </w:r>
      </w:del>
    </w:p>
    <w:p w14:paraId="6055480E" w14:textId="77777777" w:rsidR="00C12AAE" w:rsidRPr="00102649" w:rsidDel="00911F01" w:rsidRDefault="00C12AAE" w:rsidP="00C12AAE">
      <w:pPr>
        <w:pStyle w:val="Incontec"/>
        <w:rPr>
          <w:del w:id="1351" w:author="andres camilo santana bohorquez" w:date="2017-02-17T09:33:00Z"/>
          <w:rFonts w:cs="Times New Roman"/>
        </w:rPr>
      </w:pPr>
      <w:bookmarkStart w:id="1352" w:name="_my0hua41o1ti" w:colFirst="0" w:colLast="0"/>
      <w:bookmarkEnd w:id="1352"/>
      <w:del w:id="1353" w:author="andres camilo santana bohorquez" w:date="2017-02-17T01:21:00Z">
        <w:r w:rsidRPr="00102649" w:rsidDel="00911F01">
          <w:rPr>
            <w:rFonts w:cs="Times New Roman"/>
          </w:rPr>
          <w:delText xml:space="preserve">Las elevaciones salariales se realizarán únicamente como consecuencia de la evaluación de desempeño y la situación financiera de la empresa, se exceptúan las disposiciones gubernamentales y legales aplicables a la Compañía. </w:delText>
        </w:r>
      </w:del>
    </w:p>
    <w:p w14:paraId="42BA1C0D" w14:textId="77777777" w:rsidR="00C12AAE" w:rsidRPr="00102649" w:rsidDel="00911F01" w:rsidRDefault="00C12AAE" w:rsidP="00C12AAE">
      <w:pPr>
        <w:pStyle w:val="Incontec"/>
        <w:rPr>
          <w:del w:id="1354" w:author="andres camilo santana bohorquez" w:date="2017-02-17T09:33:00Z"/>
          <w:rFonts w:cs="Times New Roman"/>
        </w:rPr>
      </w:pPr>
      <w:bookmarkStart w:id="1355" w:name="_lbql2gcfs653" w:colFirst="0" w:colLast="0"/>
      <w:bookmarkEnd w:id="1355"/>
      <w:del w:id="1356" w:author="andres camilo santana bohorquez" w:date="2017-02-17T01:21:00Z">
        <w:r w:rsidRPr="00102649" w:rsidDel="00911F01">
          <w:rPr>
            <w:rFonts w:cs="Times New Roman"/>
          </w:rPr>
          <w:delTex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delText>
        </w:r>
      </w:del>
    </w:p>
    <w:p w14:paraId="78D2E5D4" w14:textId="77777777" w:rsidR="00C12AAE" w:rsidRPr="00102649" w:rsidDel="00911F01" w:rsidRDefault="00C12AAE" w:rsidP="00C12AAE">
      <w:pPr>
        <w:pStyle w:val="Incontec"/>
        <w:rPr>
          <w:del w:id="1357" w:author="andres camilo santana bohorquez" w:date="2017-02-17T09:33:00Z"/>
          <w:rFonts w:cs="Times New Roman"/>
        </w:rPr>
      </w:pPr>
      <w:bookmarkStart w:id="1358" w:name="_288jymkurjj3" w:colFirst="0" w:colLast="0"/>
      <w:bookmarkEnd w:id="1358"/>
      <w:del w:id="1359" w:author="andres camilo santana bohorquez" w:date="2017-02-17T01:21:00Z">
        <w:r w:rsidRPr="00102649" w:rsidDel="00911F01">
          <w:rPr>
            <w:rFonts w:cs="Times New Roman"/>
          </w:rPr>
          <w:delTex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delText>
        </w:r>
      </w:del>
    </w:p>
    <w:p w14:paraId="4DC7DE51" w14:textId="77777777" w:rsidR="00C12AAE" w:rsidRPr="00102649" w:rsidDel="00911F01" w:rsidRDefault="00C12AAE" w:rsidP="00C12AAE">
      <w:pPr>
        <w:pStyle w:val="Incontec"/>
        <w:rPr>
          <w:del w:id="1360" w:author="andres camilo santana bohorquez" w:date="2017-02-17T09:33:00Z"/>
          <w:rFonts w:cs="Times New Roman"/>
        </w:rPr>
      </w:pPr>
      <w:bookmarkStart w:id="1361" w:name="_1judlrihp9r3" w:colFirst="0" w:colLast="0"/>
      <w:bookmarkEnd w:id="1361"/>
    </w:p>
    <w:p w14:paraId="07A89D46" w14:textId="77777777" w:rsidR="00C12AAE" w:rsidRPr="00E21B5B" w:rsidDel="00911F01" w:rsidRDefault="00C12AAE" w:rsidP="00C12AAE">
      <w:pPr>
        <w:pStyle w:val="Incontec"/>
        <w:rPr>
          <w:del w:id="1362" w:author="andres camilo santana bohorquez" w:date="2017-02-17T09:33:00Z"/>
          <w:rFonts w:cs="Times New Roman"/>
          <w:b/>
          <w:szCs w:val="28"/>
        </w:rPr>
      </w:pPr>
      <w:bookmarkStart w:id="1363" w:name="_944ehxzb7408" w:colFirst="0" w:colLast="0"/>
      <w:bookmarkEnd w:id="1363"/>
      <w:del w:id="1364" w:author="andres camilo santana bohorquez" w:date="2017-02-17T01:21:00Z">
        <w:r w:rsidRPr="00E21B5B" w:rsidDel="00911F01">
          <w:rPr>
            <w:rFonts w:cs="Times New Roman"/>
            <w:b/>
            <w:szCs w:val="28"/>
          </w:rPr>
          <w:delText>Normas</w:delText>
        </w:r>
      </w:del>
    </w:p>
    <w:p w14:paraId="6AA643B8" w14:textId="77777777" w:rsidR="00C12AAE" w:rsidRPr="00102649" w:rsidDel="00911F01" w:rsidRDefault="00C12AAE" w:rsidP="00C12AAE">
      <w:pPr>
        <w:pStyle w:val="Incontec"/>
        <w:rPr>
          <w:del w:id="1365" w:author="andres camilo santana bohorquez" w:date="2017-02-17T09:33:00Z"/>
        </w:rPr>
      </w:pPr>
    </w:p>
    <w:p w14:paraId="0780DA04" w14:textId="77777777" w:rsidR="00C12AAE" w:rsidRPr="00102649" w:rsidDel="00911F01" w:rsidRDefault="00C12AAE" w:rsidP="00C12AAE">
      <w:pPr>
        <w:pStyle w:val="Incontec"/>
        <w:rPr>
          <w:del w:id="1366" w:author="andres camilo santana bohorquez" w:date="2017-02-17T09:33:00Z"/>
          <w:rFonts w:cs="Times New Roman"/>
        </w:rPr>
      </w:pPr>
      <w:del w:id="1367" w:author="andres camilo santana bohorquez" w:date="2017-02-17T01:21:00Z">
        <w:r w:rsidRPr="00102649" w:rsidDel="00911F01">
          <w:rPr>
            <w:rFonts w:eastAsia="Arial" w:cs="Times New Roman"/>
          </w:rPr>
          <w:delText>E</w:delText>
        </w:r>
        <w:r w:rsidDel="00911F01">
          <w:rPr>
            <w:rFonts w:eastAsia="Arial" w:cs="Times New Roman"/>
          </w:rPr>
          <w:delText>n</w:delText>
        </w:r>
        <w:r w:rsidRPr="00102649" w:rsidDel="00911F01">
          <w:rPr>
            <w:rFonts w:eastAsia="Arial" w:cs="Times New Roman"/>
          </w:rPr>
          <w:delText xml:space="preserve"> la iniciación de cualquier proyecto de negocio es necesario contar con el conocimiento de la  Ley Tributaria, que tienen incidencia con la industria de Software, en Colombia  la Federación Colombiana de la Industria de Software y tecnologías informáticas.</w:delText>
        </w:r>
      </w:del>
    </w:p>
    <w:p w14:paraId="75387BB4" w14:textId="77777777" w:rsidR="00C12AAE" w:rsidRPr="00102649" w:rsidDel="00911F01" w:rsidRDefault="00C12AAE" w:rsidP="00C12AAE">
      <w:pPr>
        <w:pStyle w:val="Incontec"/>
        <w:rPr>
          <w:del w:id="1368" w:author="andres camilo santana bohorquez" w:date="2017-02-17T09:33:00Z"/>
          <w:rFonts w:cs="Times New Roman"/>
        </w:rPr>
      </w:pPr>
      <w:del w:id="1369" w:author="andres camilo santana bohorquez" w:date="2017-02-17T01:21:00Z">
        <w:r w:rsidRPr="00102649" w:rsidDel="00911F01">
          <w:rPr>
            <w:rFonts w:eastAsia="Arial" w:cs="Times New Roman"/>
          </w:rPr>
          <w:delTex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delText>
        </w:r>
      </w:del>
    </w:p>
    <w:p w14:paraId="12EEA7B2" w14:textId="77777777" w:rsidR="00C12AAE" w:rsidRPr="00102649" w:rsidDel="00911F01" w:rsidRDefault="00C12AAE" w:rsidP="00C12AAE">
      <w:pPr>
        <w:pStyle w:val="Incontec"/>
        <w:rPr>
          <w:del w:id="1370" w:author="andres camilo santana bohorquez" w:date="2017-02-17T09:33:00Z"/>
          <w:rFonts w:cs="Times New Roman"/>
        </w:rPr>
      </w:pPr>
      <w:del w:id="1371" w:author="andres camilo santana bohorquez" w:date="2017-02-17T01:21:00Z">
        <w:r w:rsidRPr="00102649" w:rsidDel="00911F01">
          <w:rPr>
            <w:rFonts w:eastAsia="Arial" w:cs="Times New Roman"/>
          </w:rPr>
          <w:delTex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delText>
        </w:r>
      </w:del>
    </w:p>
    <w:p w14:paraId="68A42284" w14:textId="77777777" w:rsidR="00C12AAE" w:rsidRPr="00102649" w:rsidDel="00911F01" w:rsidRDefault="00C12AAE" w:rsidP="00C12AAE">
      <w:pPr>
        <w:pStyle w:val="Incontec"/>
        <w:rPr>
          <w:del w:id="1372" w:author="andres camilo santana bohorquez" w:date="2017-02-17T09:33:00Z"/>
          <w:rFonts w:cs="Times New Roman"/>
        </w:rPr>
      </w:pPr>
      <w:del w:id="1373" w:author="andres camilo santana bohorquez" w:date="2017-02-17T01:21:00Z">
        <w:r w:rsidRPr="00102649" w:rsidDel="00911F01">
          <w:rPr>
            <w:rFonts w:eastAsia="Arial" w:cs="Times New Roman"/>
          </w:rPr>
          <w:delTex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delText>
        </w:r>
      </w:del>
    </w:p>
    <w:p w14:paraId="7BCD0D66" w14:textId="77777777" w:rsidR="00C12AAE" w:rsidRPr="00102649" w:rsidDel="00911F01" w:rsidRDefault="00C12AAE" w:rsidP="00C12AAE">
      <w:pPr>
        <w:pStyle w:val="Incontec"/>
        <w:rPr>
          <w:del w:id="1374" w:author="andres camilo santana bohorquez" w:date="2017-02-17T09:33:00Z"/>
          <w:rFonts w:cs="Times New Roman"/>
        </w:rPr>
      </w:pPr>
      <w:del w:id="1375" w:author="andres camilo santana bohorquez" w:date="2017-02-17T01:21:00Z">
        <w:r w:rsidRPr="00102649" w:rsidDel="00911F01">
          <w:rPr>
            <w:rFonts w:eastAsia="Arial" w:cs="Times New Roman"/>
          </w:rPr>
          <w:delText>La legislación colombiana en forma explícita establec</w:delText>
        </w:r>
        <w:r w:rsidDel="00911F01">
          <w:rPr>
            <w:rFonts w:eastAsia="Arial" w:cs="Times New Roman"/>
          </w:rPr>
          <w:delText xml:space="preserve">e sanciones de "prisión de dos </w:delText>
        </w:r>
        <w:r w:rsidRPr="00102649" w:rsidDel="00911F01">
          <w:rPr>
            <w:rFonts w:eastAsia="Arial" w:cs="Times New Roman"/>
          </w:rPr>
          <w:delTex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delText>
        </w:r>
      </w:del>
    </w:p>
    <w:p w14:paraId="0487EE08" w14:textId="77777777" w:rsidR="00C12AAE" w:rsidDel="00911F01" w:rsidRDefault="00C12AAE" w:rsidP="00C12AAE">
      <w:pPr>
        <w:pStyle w:val="Incontec"/>
        <w:rPr>
          <w:del w:id="1376" w:author="andres camilo santana bohorquez" w:date="2017-02-17T09:33:00Z"/>
          <w:rFonts w:cs="Times New Roman"/>
        </w:rPr>
      </w:pPr>
      <w:bookmarkStart w:id="1377" w:name="_7vg6yx7qv3gz" w:colFirst="0" w:colLast="0"/>
      <w:bookmarkEnd w:id="1377"/>
    </w:p>
    <w:p w14:paraId="6DC352A4" w14:textId="77777777" w:rsidR="00C12AAE" w:rsidRPr="00102649" w:rsidDel="00911F01" w:rsidRDefault="00C12AAE" w:rsidP="00C12AAE">
      <w:pPr>
        <w:pStyle w:val="Incontec"/>
        <w:rPr>
          <w:del w:id="1378" w:author="andres camilo santana bohorquez" w:date="2017-02-17T09:33:00Z"/>
          <w:rFonts w:cs="Times New Roman"/>
        </w:rPr>
      </w:pPr>
      <w:del w:id="1379" w:author="andres camilo santana bohorquez" w:date="2017-02-17T01:21:00Z">
        <w:r w:rsidRPr="00102649" w:rsidDel="00911F01">
          <w:rPr>
            <w:rFonts w:cs="Times New Roman"/>
          </w:rPr>
          <w:delText xml:space="preserve">Algunas normas </w:delText>
        </w:r>
        <w:r w:rsidDel="00911F01">
          <w:rPr>
            <w:rFonts w:cs="Times New Roman"/>
          </w:rPr>
          <w:delText xml:space="preserve">que se deben tener en cuenta para </w:delText>
        </w:r>
        <w:r w:rsidRPr="00102649" w:rsidDel="00911F01">
          <w:rPr>
            <w:rFonts w:cs="Times New Roman"/>
          </w:rPr>
          <w:delText>el desarrollo de software</w:delText>
        </w:r>
        <w:r w:rsidDel="00911F01">
          <w:rPr>
            <w:rFonts w:cs="Times New Roman"/>
          </w:rPr>
          <w:delText xml:space="preserve"> para lograr proceso de alta calidad son:</w:delText>
        </w:r>
      </w:del>
    </w:p>
    <w:p w14:paraId="79463E15" w14:textId="77777777" w:rsidR="00C12AAE" w:rsidDel="00911F01" w:rsidRDefault="00C12AAE" w:rsidP="00C12AAE">
      <w:pPr>
        <w:pStyle w:val="Incontec"/>
        <w:rPr>
          <w:del w:id="1380" w:author="andres camilo santana bohorquez" w:date="2017-02-17T09:33:00Z"/>
          <w:rFonts w:cs="Times New Roman"/>
          <w:b/>
        </w:rPr>
      </w:pPr>
      <w:bookmarkStart w:id="1381" w:name="_6yd65t5kl5go" w:colFirst="0" w:colLast="0"/>
      <w:bookmarkEnd w:id="1381"/>
      <w:del w:id="1382" w:author="andres camilo santana bohorquez" w:date="2017-02-17T01:21:00Z">
        <w:r w:rsidRPr="00102649" w:rsidDel="00911F01">
          <w:rPr>
            <w:rFonts w:cs="Times New Roman"/>
            <w:b/>
          </w:rPr>
          <w:delText>Normas I</w:delText>
        </w:r>
        <w:r w:rsidDel="00911F01">
          <w:rPr>
            <w:rFonts w:cs="Times New Roman"/>
            <w:b/>
          </w:rPr>
          <w:delText>SO</w:delText>
        </w:r>
        <w:r w:rsidRPr="00102649" w:rsidDel="00911F01">
          <w:rPr>
            <w:rFonts w:cs="Times New Roman"/>
            <w:b/>
          </w:rPr>
          <w:delText xml:space="preserve"> para el desarrollo de software</w:delText>
        </w:r>
      </w:del>
    </w:p>
    <w:p w14:paraId="16C8AA09" w14:textId="77777777" w:rsidR="00C12AAE" w:rsidDel="00911F01" w:rsidRDefault="00C12AAE" w:rsidP="00C12AAE">
      <w:pPr>
        <w:rPr>
          <w:del w:id="1383" w:author="andres camilo santana bohorquez" w:date="2017-02-17T09:33:00Z"/>
        </w:rPr>
      </w:pPr>
    </w:p>
    <w:tbl>
      <w:tblPr>
        <w:tblStyle w:val="Tablaconcuadrcula"/>
        <w:tblW w:w="0" w:type="auto"/>
        <w:tblLook w:val="04A0" w:firstRow="1" w:lastRow="0" w:firstColumn="1" w:lastColumn="0" w:noHBand="0" w:noVBand="1"/>
      </w:tblPr>
      <w:tblGrid>
        <w:gridCol w:w="2689"/>
        <w:gridCol w:w="6139"/>
      </w:tblGrid>
      <w:tr w:rsidR="00C12AAE" w:rsidDel="00911F01" w14:paraId="4A04E3C9" w14:textId="77777777" w:rsidTr="007B1D63">
        <w:trPr>
          <w:del w:id="1384" w:author="andres camilo santana bohorquez" w:date="2017-02-17T09:33:00Z"/>
        </w:trPr>
        <w:tc>
          <w:tcPr>
            <w:tcW w:w="2689" w:type="dxa"/>
            <w:shd w:val="clear" w:color="auto" w:fill="1F4E79" w:themeFill="accent1" w:themeFillShade="80"/>
          </w:tcPr>
          <w:p w14:paraId="2B2FDF3B" w14:textId="77777777" w:rsidR="00C12AAE" w:rsidRPr="00E21B5B" w:rsidDel="00911F01" w:rsidRDefault="00C12AAE" w:rsidP="007B1D63">
            <w:pPr>
              <w:rPr>
                <w:del w:id="1385" w:author="andres camilo santana bohorquez" w:date="2017-02-17T09:33:00Z"/>
                <w:rFonts w:ascii="LM Roman 10" w:hAnsi="LM Roman 10"/>
                <w:b/>
                <w:color w:val="FFFFFF" w:themeColor="background1"/>
                <w:sz w:val="24"/>
                <w:szCs w:val="24"/>
              </w:rPr>
            </w:pPr>
            <w:del w:id="1386" w:author="andres camilo santana bohorquez" w:date="2017-02-17T01:21:00Z">
              <w:r w:rsidRPr="00E21B5B" w:rsidDel="00911F01">
                <w:rPr>
                  <w:rFonts w:ascii="LM Roman 10" w:hAnsi="LM Roman 10"/>
                  <w:b/>
                  <w:color w:val="FFFFFF" w:themeColor="background1"/>
                  <w:sz w:val="24"/>
                  <w:szCs w:val="24"/>
                </w:rPr>
                <w:delText>Norma</w:delText>
              </w:r>
            </w:del>
          </w:p>
        </w:tc>
        <w:tc>
          <w:tcPr>
            <w:tcW w:w="6139" w:type="dxa"/>
            <w:shd w:val="clear" w:color="auto" w:fill="1F4E79" w:themeFill="accent1" w:themeFillShade="80"/>
          </w:tcPr>
          <w:p w14:paraId="6693AA9B" w14:textId="77777777" w:rsidR="00C12AAE" w:rsidRPr="00E21B5B" w:rsidDel="00911F01" w:rsidRDefault="00C12AAE" w:rsidP="007B1D63">
            <w:pPr>
              <w:rPr>
                <w:del w:id="1387" w:author="andres camilo santana bohorquez" w:date="2017-02-17T09:33:00Z"/>
                <w:rFonts w:ascii="LM Roman 10" w:hAnsi="LM Roman 10"/>
                <w:b/>
                <w:color w:val="FFFFFF" w:themeColor="background1"/>
                <w:sz w:val="24"/>
                <w:szCs w:val="24"/>
              </w:rPr>
            </w:pPr>
            <w:del w:id="1388" w:author="andres camilo santana bohorquez" w:date="2017-02-17T01:21:00Z">
              <w:r w:rsidRPr="00E21B5B" w:rsidDel="00911F01">
                <w:rPr>
                  <w:rFonts w:ascii="LM Roman 10" w:hAnsi="LM Roman 10"/>
                  <w:b/>
                  <w:color w:val="FFFFFF" w:themeColor="background1"/>
                  <w:sz w:val="24"/>
                  <w:szCs w:val="24"/>
                </w:rPr>
                <w:delText>Descripción</w:delText>
              </w:r>
            </w:del>
          </w:p>
        </w:tc>
      </w:tr>
      <w:tr w:rsidR="00C12AAE" w:rsidDel="00911F01" w14:paraId="1E898B08" w14:textId="77777777" w:rsidTr="007B1D63">
        <w:trPr>
          <w:del w:id="1389" w:author="andres camilo santana bohorquez" w:date="2017-02-17T09:33:00Z"/>
        </w:trPr>
        <w:tc>
          <w:tcPr>
            <w:tcW w:w="2689" w:type="dxa"/>
          </w:tcPr>
          <w:p w14:paraId="38A369F1" w14:textId="77777777" w:rsidR="00C12AAE" w:rsidRPr="00E21B5B" w:rsidDel="00911F01" w:rsidRDefault="00C12AAE" w:rsidP="007B1D63">
            <w:pPr>
              <w:pStyle w:val="Incontec"/>
              <w:rPr>
                <w:del w:id="1390" w:author="andres camilo santana bohorquez" w:date="2017-02-17T09:33:00Z"/>
                <w:rFonts w:cs="Times New Roman"/>
              </w:rPr>
            </w:pPr>
            <w:del w:id="1391" w:author="andres camilo santana bohorquez" w:date="2017-02-17T01:21:00Z">
              <w:r w:rsidRPr="00E21B5B" w:rsidDel="00911F01">
                <w:rPr>
                  <w:rFonts w:cs="Times New Roman"/>
                  <w:b/>
                </w:rPr>
                <w:delText>ISO 9001</w:delText>
              </w:r>
            </w:del>
          </w:p>
          <w:p w14:paraId="702406CF" w14:textId="77777777" w:rsidR="00C12AAE" w:rsidRPr="00E21B5B" w:rsidDel="00911F01" w:rsidRDefault="00C12AAE" w:rsidP="007B1D63">
            <w:pPr>
              <w:rPr>
                <w:del w:id="1392" w:author="andres camilo santana bohorquez" w:date="2017-02-17T09:33:00Z"/>
                <w:sz w:val="24"/>
                <w:szCs w:val="24"/>
              </w:rPr>
            </w:pPr>
          </w:p>
        </w:tc>
        <w:tc>
          <w:tcPr>
            <w:tcW w:w="6139" w:type="dxa"/>
          </w:tcPr>
          <w:p w14:paraId="31261F3F" w14:textId="77777777" w:rsidR="00C12AAE" w:rsidRPr="00E21B5B" w:rsidDel="00911F01" w:rsidRDefault="00C12AAE" w:rsidP="007B1D63">
            <w:pPr>
              <w:pStyle w:val="Incontec"/>
              <w:rPr>
                <w:del w:id="1393" w:author="andres camilo santana bohorquez" w:date="2017-02-17T09:33:00Z"/>
              </w:rPr>
            </w:pPr>
            <w:del w:id="1394" w:author="andres camilo santana bohorquez" w:date="2017-02-17T01:21:00Z">
              <w:r w:rsidRPr="00E21B5B" w:rsidDel="00911F01">
                <w:rPr>
                  <w:rFonts w:cs="Times New Roman"/>
                </w:rPr>
                <w:delText>Este es un estándar que describe el sistema de calidad utilizado para mantener el desarrollo de un producto que implique diseño.</w:delText>
              </w:r>
            </w:del>
          </w:p>
        </w:tc>
      </w:tr>
      <w:tr w:rsidR="00C12AAE" w:rsidDel="00911F01" w14:paraId="7C489043" w14:textId="77777777" w:rsidTr="007B1D63">
        <w:trPr>
          <w:del w:id="1395" w:author="andres camilo santana bohorquez" w:date="2017-02-17T09:33:00Z"/>
        </w:trPr>
        <w:tc>
          <w:tcPr>
            <w:tcW w:w="2689" w:type="dxa"/>
          </w:tcPr>
          <w:p w14:paraId="1DA76EE6" w14:textId="77777777" w:rsidR="00C12AAE" w:rsidRPr="00E21B5B" w:rsidDel="00911F01" w:rsidRDefault="00C12AAE" w:rsidP="007B1D63">
            <w:pPr>
              <w:pStyle w:val="Incontec"/>
              <w:rPr>
                <w:del w:id="1396" w:author="andres camilo santana bohorquez" w:date="2017-02-17T09:33:00Z"/>
                <w:rFonts w:cs="Times New Roman"/>
              </w:rPr>
            </w:pPr>
            <w:del w:id="1397" w:author="andres camilo santana bohorquez" w:date="2017-02-17T01:21:00Z">
              <w:r w:rsidRPr="00E21B5B" w:rsidDel="00911F01">
                <w:rPr>
                  <w:rFonts w:cs="Times New Roman"/>
                  <w:b/>
                </w:rPr>
                <w:delText>ISO/IEC 9003</w:delText>
              </w:r>
            </w:del>
          </w:p>
          <w:p w14:paraId="3B5641DA" w14:textId="77777777" w:rsidR="00C12AAE" w:rsidRPr="00E21B5B" w:rsidDel="00911F01" w:rsidRDefault="00C12AAE" w:rsidP="007B1D63">
            <w:pPr>
              <w:rPr>
                <w:del w:id="1398" w:author="andres camilo santana bohorquez" w:date="2017-02-17T09:33:00Z"/>
                <w:sz w:val="24"/>
                <w:szCs w:val="24"/>
              </w:rPr>
            </w:pPr>
          </w:p>
        </w:tc>
        <w:tc>
          <w:tcPr>
            <w:tcW w:w="6139" w:type="dxa"/>
          </w:tcPr>
          <w:p w14:paraId="772908EE" w14:textId="77777777" w:rsidR="00C12AAE" w:rsidRPr="00E21B5B" w:rsidDel="00911F01" w:rsidRDefault="00C12AAE" w:rsidP="007B1D63">
            <w:pPr>
              <w:pStyle w:val="Incontec"/>
              <w:rPr>
                <w:del w:id="1399" w:author="andres camilo santana bohorquez" w:date="2017-02-17T09:33:00Z"/>
              </w:rPr>
            </w:pPr>
            <w:del w:id="1400" w:author="andres camilo santana bohorquez" w:date="2017-02-17T01:21:00Z">
              <w:r w:rsidRPr="00E21B5B" w:rsidDel="00911F01">
                <w:rPr>
                  <w:rFonts w:cs="Times New Roman"/>
                </w:rPr>
                <w:delText>Este es un documento específico que interpreta el I</w:delText>
              </w:r>
              <w:r w:rsidDel="00911F01">
                <w:rPr>
                  <w:rFonts w:cs="Times New Roman"/>
                </w:rPr>
                <w:delText>SO</w:delText>
              </w:r>
              <w:r w:rsidRPr="00E21B5B" w:rsidDel="00911F01">
                <w:rPr>
                  <w:rFonts w:cs="Times New Roman"/>
                </w:rPr>
                <w:delText xml:space="preserve"> 9001 para el desarrollador de software.</w:delText>
              </w:r>
            </w:del>
          </w:p>
        </w:tc>
      </w:tr>
      <w:tr w:rsidR="00C12AAE" w:rsidDel="00911F01" w14:paraId="024E3FED" w14:textId="77777777" w:rsidTr="007B1D63">
        <w:trPr>
          <w:del w:id="1401" w:author="andres camilo santana bohorquez" w:date="2017-02-17T09:33:00Z"/>
        </w:trPr>
        <w:tc>
          <w:tcPr>
            <w:tcW w:w="2689" w:type="dxa"/>
          </w:tcPr>
          <w:p w14:paraId="06D359A6" w14:textId="77777777" w:rsidR="00C12AAE" w:rsidRPr="00E21B5B" w:rsidDel="00911F01" w:rsidRDefault="00C12AAE" w:rsidP="007B1D63">
            <w:pPr>
              <w:pStyle w:val="Incontec"/>
              <w:rPr>
                <w:del w:id="1402" w:author="andres camilo santana bohorquez" w:date="2017-02-17T09:33:00Z"/>
                <w:rFonts w:cs="Times New Roman"/>
              </w:rPr>
            </w:pPr>
            <w:del w:id="1403" w:author="andres camilo santana bohorquez" w:date="2017-02-17T01:21:00Z">
              <w:r w:rsidRPr="00E21B5B" w:rsidDel="00911F01">
                <w:rPr>
                  <w:rFonts w:cs="Times New Roman"/>
                  <w:b/>
                </w:rPr>
                <w:delText>ISO/IEC 12207</w:delText>
              </w:r>
            </w:del>
          </w:p>
          <w:p w14:paraId="7522D9CB" w14:textId="77777777" w:rsidR="00C12AAE" w:rsidRPr="00E21B5B" w:rsidDel="00911F01" w:rsidRDefault="00C12AAE" w:rsidP="007B1D63">
            <w:pPr>
              <w:rPr>
                <w:del w:id="1404" w:author="andres camilo santana bohorquez" w:date="2017-02-17T09:33:00Z"/>
                <w:sz w:val="24"/>
                <w:szCs w:val="24"/>
              </w:rPr>
            </w:pPr>
          </w:p>
        </w:tc>
        <w:tc>
          <w:tcPr>
            <w:tcW w:w="6139" w:type="dxa"/>
          </w:tcPr>
          <w:p w14:paraId="550A2C31" w14:textId="77777777" w:rsidR="00C12AAE" w:rsidRPr="00E21B5B" w:rsidDel="00911F01" w:rsidRDefault="00C12AAE" w:rsidP="007B1D63">
            <w:pPr>
              <w:pStyle w:val="Incontec"/>
              <w:rPr>
                <w:del w:id="1405" w:author="andres camilo santana bohorquez" w:date="2017-02-17T09:33:00Z"/>
              </w:rPr>
            </w:pPr>
            <w:del w:id="1406" w:author="andres camilo santana bohorquez" w:date="2017-02-17T01:21:00Z">
              <w:r w:rsidRPr="00E21B5B" w:rsidDel="00911F01">
                <w:rPr>
                  <w:rFonts w:cs="Times New Roman"/>
                </w:rPr>
                <w:delText>Es el estándar para los procesos de ciclo de vida del software de la organización. Es la base para ISO 15505-SPICE.</w:delText>
              </w:r>
            </w:del>
          </w:p>
        </w:tc>
      </w:tr>
      <w:tr w:rsidR="00C12AAE" w:rsidDel="00911F01" w14:paraId="31C44BEC" w14:textId="77777777" w:rsidTr="007B1D63">
        <w:trPr>
          <w:del w:id="1407" w:author="andres camilo santana bohorquez" w:date="2017-02-17T09:33:00Z"/>
        </w:trPr>
        <w:tc>
          <w:tcPr>
            <w:tcW w:w="2689" w:type="dxa"/>
          </w:tcPr>
          <w:p w14:paraId="0EF71EB3" w14:textId="77777777" w:rsidR="00C12AAE" w:rsidRPr="00E21B5B" w:rsidDel="00911F01" w:rsidRDefault="00C12AAE" w:rsidP="007B1D63">
            <w:pPr>
              <w:pStyle w:val="Incontec"/>
              <w:rPr>
                <w:del w:id="1408" w:author="andres camilo santana bohorquez" w:date="2017-02-17T09:33:00Z"/>
                <w:rFonts w:cs="Times New Roman"/>
              </w:rPr>
            </w:pPr>
            <w:del w:id="1409" w:author="andres camilo santana bohorquez" w:date="2017-02-17T01:21:00Z">
              <w:r w:rsidRPr="00E21B5B" w:rsidDel="00911F01">
                <w:rPr>
                  <w:rFonts w:cs="Times New Roman"/>
                  <w:b/>
                </w:rPr>
                <w:delText>ISO/IEC 15504</w:delText>
              </w:r>
            </w:del>
          </w:p>
          <w:p w14:paraId="396163F7" w14:textId="77777777" w:rsidR="00C12AAE" w:rsidRPr="00E21B5B" w:rsidDel="00911F01" w:rsidRDefault="00C12AAE" w:rsidP="007B1D63">
            <w:pPr>
              <w:rPr>
                <w:del w:id="1410" w:author="andres camilo santana bohorquez" w:date="2017-02-17T09:33:00Z"/>
                <w:sz w:val="24"/>
                <w:szCs w:val="24"/>
              </w:rPr>
            </w:pPr>
          </w:p>
        </w:tc>
        <w:tc>
          <w:tcPr>
            <w:tcW w:w="6139" w:type="dxa"/>
          </w:tcPr>
          <w:p w14:paraId="6844C847" w14:textId="77777777" w:rsidR="00C12AAE" w:rsidRPr="00E21B5B" w:rsidDel="00911F01" w:rsidRDefault="00C12AAE" w:rsidP="007B1D63">
            <w:pPr>
              <w:pStyle w:val="Incontec"/>
              <w:rPr>
                <w:del w:id="1411" w:author="andres camilo santana bohorquez" w:date="2017-02-17T09:33:00Z"/>
              </w:rPr>
            </w:pPr>
            <w:del w:id="1412" w:author="andres camilo santana bohorquez" w:date="2017-02-17T01:21:00Z">
              <w:r w:rsidRPr="00E21B5B" w:rsidDel="00911F01">
                <w:rPr>
                  <w:rFonts w:cs="Times New Roman"/>
                </w:rPr>
                <w:delTex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delText>
              </w:r>
            </w:del>
          </w:p>
        </w:tc>
      </w:tr>
      <w:tr w:rsidR="00C12AAE" w:rsidDel="00911F01" w14:paraId="1CE91B84" w14:textId="77777777" w:rsidTr="007B1D63">
        <w:trPr>
          <w:del w:id="1413" w:author="andres camilo santana bohorquez" w:date="2017-02-17T09:33:00Z"/>
        </w:trPr>
        <w:tc>
          <w:tcPr>
            <w:tcW w:w="2689" w:type="dxa"/>
          </w:tcPr>
          <w:p w14:paraId="52A16770" w14:textId="77777777" w:rsidR="00C12AAE" w:rsidRPr="00E21B5B" w:rsidDel="00911F01" w:rsidRDefault="00C12AAE" w:rsidP="007B1D63">
            <w:pPr>
              <w:pStyle w:val="Incontec"/>
              <w:rPr>
                <w:del w:id="1414" w:author="andres camilo santana bohorquez" w:date="2017-02-17T09:33:00Z"/>
                <w:rFonts w:cs="Times New Roman"/>
              </w:rPr>
            </w:pPr>
            <w:del w:id="1415" w:author="andres camilo santana bohorquez" w:date="2017-02-17T01:21:00Z">
              <w:r w:rsidRPr="00E21B5B" w:rsidDel="00911F01">
                <w:rPr>
                  <w:rFonts w:cs="Times New Roman"/>
                  <w:b/>
                </w:rPr>
                <w:delText>ISO/IEC 14598</w:delText>
              </w:r>
            </w:del>
          </w:p>
          <w:p w14:paraId="150A1133" w14:textId="77777777" w:rsidR="00C12AAE" w:rsidRPr="00E21B5B" w:rsidDel="00911F01" w:rsidRDefault="00C12AAE" w:rsidP="007B1D63">
            <w:pPr>
              <w:pStyle w:val="Incontec"/>
              <w:rPr>
                <w:del w:id="1416" w:author="andres camilo santana bohorquez" w:date="2017-02-17T09:33:00Z"/>
                <w:rFonts w:cs="Times New Roman"/>
                <w:b/>
              </w:rPr>
            </w:pPr>
          </w:p>
        </w:tc>
        <w:tc>
          <w:tcPr>
            <w:tcW w:w="6139" w:type="dxa"/>
          </w:tcPr>
          <w:p w14:paraId="3E429F61" w14:textId="77777777" w:rsidR="00C12AAE" w:rsidRPr="00E21B5B" w:rsidDel="00911F01" w:rsidRDefault="00C12AAE" w:rsidP="007B1D63">
            <w:pPr>
              <w:pStyle w:val="Incontec"/>
              <w:rPr>
                <w:del w:id="1417" w:author="andres camilo santana bohorquez" w:date="2017-02-17T09:33:00Z"/>
                <w:rFonts w:cs="Times New Roman"/>
              </w:rPr>
            </w:pPr>
            <w:del w:id="1418" w:author="andres camilo santana bohorquez" w:date="2017-02-17T01:21:00Z">
              <w:r w:rsidRPr="00E21B5B" w:rsidDel="00911F01">
                <w:rPr>
                  <w:rFonts w:cs="Times New Roman"/>
                </w:rPr>
                <w:delText>Desarrolladas entre 1999 y 2001. Software product evaluation. Evaluación del producto de software.</w:delText>
              </w:r>
            </w:del>
          </w:p>
        </w:tc>
      </w:tr>
      <w:tr w:rsidR="00C12AAE" w:rsidDel="00911F01" w14:paraId="0EE7D200" w14:textId="77777777" w:rsidTr="007B1D63">
        <w:trPr>
          <w:del w:id="1419" w:author="andres camilo santana bohorquez" w:date="2017-02-17T09:33:00Z"/>
        </w:trPr>
        <w:tc>
          <w:tcPr>
            <w:tcW w:w="2689" w:type="dxa"/>
          </w:tcPr>
          <w:p w14:paraId="35D1512C" w14:textId="77777777" w:rsidR="00C12AAE" w:rsidRPr="00E21B5B" w:rsidDel="00911F01" w:rsidRDefault="00C12AAE" w:rsidP="007B1D63">
            <w:pPr>
              <w:pStyle w:val="Incontec"/>
              <w:rPr>
                <w:del w:id="1420" w:author="andres camilo santana bohorquez" w:date="2017-02-17T09:33:00Z"/>
                <w:rFonts w:cs="Times New Roman"/>
              </w:rPr>
            </w:pPr>
            <w:del w:id="1421" w:author="andres camilo santana bohorquez" w:date="2017-02-17T01:21:00Z">
              <w:r w:rsidRPr="00E21B5B" w:rsidDel="00911F01">
                <w:rPr>
                  <w:rFonts w:cs="Times New Roman"/>
                  <w:b/>
                </w:rPr>
                <w:delText>ISO 25000</w:delText>
              </w:r>
            </w:del>
          </w:p>
          <w:p w14:paraId="3A23E3FE" w14:textId="77777777" w:rsidR="00C12AAE" w:rsidRPr="00E21B5B" w:rsidDel="00911F01" w:rsidRDefault="00C12AAE" w:rsidP="007B1D63">
            <w:pPr>
              <w:pStyle w:val="Incontec"/>
              <w:rPr>
                <w:del w:id="1422" w:author="andres camilo santana bohorquez" w:date="2017-02-17T09:33:00Z"/>
                <w:rFonts w:cs="Times New Roman"/>
                <w:b/>
              </w:rPr>
            </w:pPr>
          </w:p>
        </w:tc>
        <w:tc>
          <w:tcPr>
            <w:tcW w:w="6139" w:type="dxa"/>
          </w:tcPr>
          <w:p w14:paraId="0DEE6D67" w14:textId="77777777" w:rsidR="00C12AAE" w:rsidRPr="00E21B5B" w:rsidDel="00911F01" w:rsidRDefault="00C12AAE" w:rsidP="007B1D63">
            <w:pPr>
              <w:pStyle w:val="Incontec"/>
              <w:rPr>
                <w:del w:id="1423" w:author="andres camilo santana bohorquez" w:date="2017-02-17T09:33:00Z"/>
                <w:rFonts w:cs="Times New Roman"/>
              </w:rPr>
            </w:pPr>
            <w:del w:id="1424" w:author="andres camilo santana bohorquez" w:date="2017-02-17T01:21:00Z">
              <w:r w:rsidRPr="00E21B5B" w:rsidDel="00911F01">
                <w:rPr>
                  <w:rFonts w:cs="Times New Roman"/>
                </w:rPr>
                <w:delText>La familia de normas 25000 establecen un modelo de calidad para el producto software además de definir la evaluación de la calidad del producto.</w:delText>
              </w:r>
            </w:del>
          </w:p>
        </w:tc>
      </w:tr>
    </w:tbl>
    <w:p w14:paraId="6A0F7958" w14:textId="5D1EE34C" w:rsidR="00DA045D" w:rsidRPr="000A0072" w:rsidDel="004149B6" w:rsidRDefault="005E09E3" w:rsidP="00B43D6F">
      <w:pPr>
        <w:pStyle w:val="Incontec"/>
        <w:numPr>
          <w:ilvl w:val="1"/>
          <w:numId w:val="1"/>
        </w:numPr>
        <w:jc w:val="left"/>
        <w:outlineLvl w:val="1"/>
        <w:rPr>
          <w:del w:id="1425" w:author="andres camilo santana bohorquez" w:date="2017-02-17T01:24:00Z"/>
          <w:sz w:val="28"/>
          <w:szCs w:val="28"/>
        </w:rPr>
      </w:pPr>
      <w:del w:id="1426" w:author="andres camilo santana bohorquez" w:date="2017-02-17T01:24:00Z">
        <w:r w:rsidDel="004149B6">
          <w:rPr>
            <w:sz w:val="28"/>
            <w:szCs w:val="28"/>
          </w:rPr>
          <w:delText>ESTUDIO DE MERCADO</w:delText>
        </w:r>
      </w:del>
    </w:p>
    <w:p w14:paraId="0DD6C45A" w14:textId="29211FA7" w:rsidR="000A0072" w:rsidRPr="000A0072" w:rsidDel="004149B6" w:rsidRDefault="000A0072" w:rsidP="000A0072">
      <w:pPr>
        <w:rPr>
          <w:del w:id="1427" w:author="andres camilo santana bohorquez" w:date="2017-02-17T01:24:00Z"/>
        </w:rPr>
      </w:pPr>
    </w:p>
    <w:p w14:paraId="55346A91" w14:textId="76D905F7" w:rsidR="00704CBC" w:rsidRPr="0057135C" w:rsidDel="004149B6" w:rsidRDefault="00C96A61" w:rsidP="00B43D6F">
      <w:pPr>
        <w:pStyle w:val="Incontec"/>
        <w:numPr>
          <w:ilvl w:val="2"/>
          <w:numId w:val="1"/>
        </w:numPr>
        <w:outlineLvl w:val="2"/>
        <w:rPr>
          <w:del w:id="1428" w:author="andres camilo santana bohorquez" w:date="2017-02-17T01:24:00Z"/>
          <w:rFonts w:cs="Times New Roman"/>
          <w:szCs w:val="28"/>
        </w:rPr>
      </w:pPr>
      <w:del w:id="1429" w:author="andres camilo santana bohorquez" w:date="2017-02-17T01:24:00Z">
        <w:r w:rsidRPr="0057135C" w:rsidDel="004149B6">
          <w:rPr>
            <w:rFonts w:cs="Times New Roman"/>
            <w:szCs w:val="28"/>
          </w:rPr>
          <w:delText>Demanda.</w:delText>
        </w:r>
      </w:del>
    </w:p>
    <w:p w14:paraId="44FF47E6" w14:textId="31FFDAC9" w:rsidR="00423F1C" w:rsidRPr="004A0580" w:rsidDel="004149B6" w:rsidRDefault="004A0580" w:rsidP="00F12A4C">
      <w:pPr>
        <w:pStyle w:val="Incontec"/>
        <w:rPr>
          <w:del w:id="1430" w:author="andres camilo santana bohorquez" w:date="2017-02-17T01:24:00Z"/>
          <w:rFonts w:cs="Times New Roman"/>
          <w:i/>
          <w:szCs w:val="28"/>
        </w:rPr>
      </w:pPr>
      <w:del w:id="1431" w:author="andres camilo santana bohorquez" w:date="2017-02-17T01:24:00Z">
        <w:r w:rsidRPr="004A0580" w:rsidDel="004149B6">
          <w:rPr>
            <w:rFonts w:cs="Times New Roman"/>
            <w:i/>
            <w:szCs w:val="28"/>
          </w:rPr>
          <w:delText xml:space="preserve">Análisis Internacional – Nacional </w:delText>
        </w:r>
        <w:r w:rsidDel="004149B6">
          <w:rPr>
            <w:rFonts w:cs="Times New Roman"/>
            <w:i/>
            <w:szCs w:val="28"/>
          </w:rPr>
          <w:delText>del mercado de Software.</w:delText>
        </w:r>
      </w:del>
    </w:p>
    <w:p w14:paraId="4AA0CEA1" w14:textId="011F748E" w:rsidR="00D30904" w:rsidRPr="00102649" w:rsidDel="004149B6" w:rsidRDefault="00D868FD" w:rsidP="00F12A4C">
      <w:pPr>
        <w:pStyle w:val="Incontec"/>
        <w:rPr>
          <w:del w:id="1432" w:author="andres camilo santana bohorquez" w:date="2017-02-17T01:24:00Z"/>
          <w:rFonts w:cs="Times New Roman"/>
        </w:rPr>
      </w:pPr>
      <w:bookmarkStart w:id="1433" w:name="_4d34og8" w:colFirst="0" w:colLast="0"/>
      <w:bookmarkEnd w:id="1433"/>
      <w:del w:id="1434" w:author="andres camilo santana bohorquez" w:date="2017-02-17T01:24:00Z">
        <w:r w:rsidRPr="00102649" w:rsidDel="004149B6">
          <w:rPr>
            <w:rFonts w:cs="Times New Roman"/>
          </w:rPr>
          <w:delText xml:space="preserve">Colombia pasó de exportar 12 millones de dólares en el 2010 a 37 millones de dólares durante 2014. Además, la proyección del Ministerio es que en el 2016 las empresas del sector alcancen ventas en el exterior por unos 50 millones de dólares. </w:delText>
        </w:r>
      </w:del>
      <w:customXmlDelRangeStart w:id="1435" w:author="andres camilo santana bohorquez" w:date="2017-02-17T01:24:00Z"/>
      <w:sdt>
        <w:sdtPr>
          <w:rPr>
            <w:rFonts w:cs="Times New Roman"/>
          </w:rPr>
          <w:id w:val="2091115753"/>
          <w:citation/>
        </w:sdtPr>
        <w:sdtContent>
          <w:customXmlDelRangeEnd w:id="1435"/>
          <w:del w:id="1436"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437" w:author="andres camilo santana bohorquez" w:date="2017-02-17T01:24:00Z"/>
        </w:sdtContent>
      </w:sdt>
      <w:customXmlDelRangeEnd w:id="1437"/>
    </w:p>
    <w:p w14:paraId="1623CDDC" w14:textId="12F82B34" w:rsidR="00D30904" w:rsidRPr="00102649" w:rsidDel="004149B6" w:rsidRDefault="00D868FD" w:rsidP="00F12A4C">
      <w:pPr>
        <w:pStyle w:val="Incontec"/>
        <w:rPr>
          <w:del w:id="1438" w:author="andres camilo santana bohorquez" w:date="2017-02-17T01:24:00Z"/>
          <w:rFonts w:cs="Times New Roman"/>
        </w:rPr>
      </w:pPr>
      <w:del w:id="1439" w:author="andres camilo santana bohorquez" w:date="2017-02-17T01:24:00Z">
        <w:r w:rsidRPr="00102649" w:rsidDel="004149B6">
          <w:rPr>
            <w:rFonts w:cs="Times New Roman"/>
          </w:rPr>
          <w:delText xml:space="preserve">Al analizar los destinos a los que Colombia exportó contenidos digitales durante el 2014, se puede observar que Estados Unidos (82 por ciento) es el principal mercado al que le apunta la industria nacional. </w:delText>
        </w:r>
      </w:del>
      <w:customXmlDelRangeStart w:id="1440" w:author="andres camilo santana bohorquez" w:date="2017-02-17T01:24:00Z"/>
      <w:sdt>
        <w:sdtPr>
          <w:rPr>
            <w:rFonts w:cs="Times New Roman"/>
          </w:rPr>
          <w:id w:val="-497962545"/>
          <w:citation/>
        </w:sdtPr>
        <w:sdtContent>
          <w:customXmlDelRangeEnd w:id="1440"/>
          <w:del w:id="1441"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442" w:author="andres camilo santana bohorquez" w:date="2017-02-17T01:24:00Z"/>
        </w:sdtContent>
      </w:sdt>
      <w:customXmlDelRangeEnd w:id="1442"/>
    </w:p>
    <w:p w14:paraId="769D1C74" w14:textId="496AD93C" w:rsidR="00D30904" w:rsidRPr="00102649" w:rsidDel="004149B6" w:rsidRDefault="00D868FD" w:rsidP="00F12A4C">
      <w:pPr>
        <w:pStyle w:val="Incontec"/>
        <w:rPr>
          <w:del w:id="1443" w:author="andres camilo santana bohorquez" w:date="2017-02-17T01:24:00Z"/>
          <w:rFonts w:cs="Times New Roman"/>
        </w:rPr>
      </w:pPr>
      <w:del w:id="1444" w:author="andres camilo santana bohorquez" w:date="2017-02-17T01:24:00Z">
        <w:r w:rsidRPr="00102649" w:rsidDel="004149B6">
          <w:rPr>
            <w:rFonts w:cs="Times New Roman"/>
          </w:rPr>
          <w:delText xml:space="preserve">El país norteamericano ha aumentado el consumo de contenidos digitales colombianos de forma radical durante los últimos años, teniendo en cuenta que en el 2012 la participación estadounidense en las exportaciones de la industria local era de 25 por ciento. </w:delText>
        </w:r>
      </w:del>
      <w:customXmlDelRangeStart w:id="1445" w:author="andres camilo santana bohorquez" w:date="2017-02-17T01:24:00Z"/>
      <w:sdt>
        <w:sdtPr>
          <w:rPr>
            <w:rFonts w:cs="Times New Roman"/>
          </w:rPr>
          <w:id w:val="1613863094"/>
          <w:citation/>
        </w:sdtPr>
        <w:sdtContent>
          <w:customXmlDelRangeEnd w:id="1445"/>
          <w:del w:id="1446" w:author="andres camilo santana bohorquez" w:date="2017-02-17T01:24:00Z">
            <w:r w:rsidR="00E41122" w:rsidRPr="00102649" w:rsidDel="004149B6">
              <w:rPr>
                <w:rFonts w:cs="Times New Roman"/>
              </w:rPr>
              <w:fldChar w:fldCharType="begin"/>
            </w:r>
            <w:r w:rsidR="00E41122" w:rsidRPr="00102649" w:rsidDel="004149B6">
              <w:rPr>
                <w:rFonts w:cs="Times New Roman"/>
              </w:rPr>
              <w:delInstrText xml:space="preserve"> CITATION TEC15 \l 9226 </w:delInstrText>
            </w:r>
            <w:r w:rsidR="00E41122" w:rsidRPr="00102649" w:rsidDel="004149B6">
              <w:rPr>
                <w:rFonts w:cs="Times New Roman"/>
              </w:rPr>
              <w:fldChar w:fldCharType="separate"/>
            </w:r>
            <w:r w:rsidR="00643776" w:rsidRPr="00643776" w:rsidDel="004149B6">
              <w:rPr>
                <w:rFonts w:cs="Times New Roman"/>
                <w:noProof/>
              </w:rPr>
              <w:delText>(43)</w:delText>
            </w:r>
            <w:r w:rsidR="00E41122" w:rsidRPr="00102649" w:rsidDel="004149B6">
              <w:rPr>
                <w:rFonts w:cs="Times New Roman"/>
              </w:rPr>
              <w:fldChar w:fldCharType="end"/>
            </w:r>
          </w:del>
          <w:customXmlDelRangeStart w:id="1447" w:author="andres camilo santana bohorquez" w:date="2017-02-17T01:24:00Z"/>
        </w:sdtContent>
      </w:sdt>
      <w:customXmlDelRangeEnd w:id="1447"/>
    </w:p>
    <w:p w14:paraId="29E72F99" w14:textId="2AA7867E" w:rsidR="004A0580" w:rsidRPr="004A0580" w:rsidDel="004149B6" w:rsidRDefault="004A0580" w:rsidP="00F12A4C">
      <w:pPr>
        <w:pStyle w:val="Incontec"/>
        <w:rPr>
          <w:del w:id="1448" w:author="andres camilo santana bohorquez" w:date="2017-02-17T01:24:00Z"/>
          <w:rFonts w:cs="Times New Roman"/>
          <w:i/>
        </w:rPr>
      </w:pPr>
      <w:del w:id="1449" w:author="andres camilo santana bohorquez" w:date="2017-02-17T01:24:00Z">
        <w:r w:rsidRPr="004A0580" w:rsidDel="004149B6">
          <w:rPr>
            <w:rFonts w:cs="Times New Roman"/>
            <w:i/>
          </w:rPr>
          <w:delText>Análisis demanda Educativa población con L.C</w:delText>
        </w:r>
      </w:del>
    </w:p>
    <w:p w14:paraId="04597C70" w14:textId="7A47D448" w:rsidR="00D30904" w:rsidRPr="00102649" w:rsidDel="004149B6" w:rsidRDefault="00D868FD" w:rsidP="00F12A4C">
      <w:pPr>
        <w:pStyle w:val="Incontec"/>
        <w:rPr>
          <w:del w:id="1450" w:author="andres camilo santana bohorquez" w:date="2017-02-17T01:24:00Z"/>
          <w:rFonts w:cs="Times New Roman"/>
        </w:rPr>
      </w:pPr>
      <w:del w:id="1451" w:author="andres camilo santana bohorquez" w:date="2017-02-17T01:24:00Z">
        <w:r w:rsidRPr="00102649" w:rsidDel="004149B6">
          <w:rPr>
            <w:rFonts w:cs="Times New Roman"/>
          </w:rPr>
          <w:delText xml:space="preserve">Hablando sobre la demanda de este tipo de negocio debemos identificar las variables que intervienen para comprender el ambiente en el cual se piensa desarrollar el modelo de negocio. </w:delText>
        </w:r>
      </w:del>
    </w:p>
    <w:p w14:paraId="68460B1F" w14:textId="60426B19" w:rsidR="00613C0F" w:rsidRPr="00102649" w:rsidDel="004149B6" w:rsidRDefault="00613C0F" w:rsidP="00F12A4C">
      <w:pPr>
        <w:pStyle w:val="Incontec"/>
        <w:rPr>
          <w:del w:id="1452" w:author="andres camilo santana bohorquez" w:date="2017-02-17T01:24:00Z"/>
          <w:rFonts w:cs="Times New Roman"/>
        </w:rPr>
      </w:pPr>
      <w:del w:id="1453" w:author="andres camilo santana bohorquez" w:date="2017-02-17T01:24:00Z">
        <w:r w:rsidRPr="00102649" w:rsidDel="004149B6">
          <w:rPr>
            <w:rFonts w:cs="Times New Roman"/>
          </w:rPr>
          <w:delText xml:space="preserve">En cuanto a cifras de la población con </w:delText>
        </w:r>
        <w:r w:rsidR="00192E49" w:rsidRPr="00102649" w:rsidDel="004149B6">
          <w:rPr>
            <w:rFonts w:cs="Times New Roman"/>
          </w:rPr>
          <w:delText>Limitaciones Cognitivas</w:delText>
        </w:r>
        <w:r w:rsidRPr="00102649" w:rsidDel="004149B6">
          <w:rPr>
            <w:rFonts w:cs="Times New Roman"/>
          </w:rPr>
          <w:delText xml:space="preserve"> se encuentra que cerca de </w:delText>
        </w:r>
        <w:r w:rsidRPr="00102649" w:rsidDel="004149B6">
          <w:rPr>
            <w:rFonts w:cs="Times New Roman"/>
            <w:b/>
          </w:rPr>
          <w:delText>14.205</w:delText>
        </w:r>
        <w:r w:rsidRPr="00102649" w:rsidDel="004149B6">
          <w:rPr>
            <w:rStyle w:val="Refdenotaalpie"/>
            <w:rFonts w:cs="Times New Roman"/>
            <w:b/>
          </w:rPr>
          <w:footnoteReference w:id="7"/>
        </w:r>
        <w:r w:rsidRPr="00102649" w:rsidDel="004149B6">
          <w:rPr>
            <w:rFonts w:cs="Times New Roman"/>
          </w:rPr>
          <w:delText xml:space="preserve"> personas de las más de 315.000 personas en condición de </w:delText>
        </w:r>
        <w:r w:rsidR="00192E49" w:rsidRPr="00102649" w:rsidDel="004149B6">
          <w:rPr>
            <w:rFonts w:cs="Times New Roman"/>
          </w:rPr>
          <w:delText>Limitaciones Cognitivas</w:delText>
        </w:r>
        <w:r w:rsidRPr="00102649" w:rsidDel="004149B6">
          <w:rPr>
            <w:rFonts w:cs="Times New Roman"/>
          </w:rPr>
          <w:delText xml:space="preserve"> residen en la ciudad de Bogotá. </w:delText>
        </w:r>
      </w:del>
    </w:p>
    <w:p w14:paraId="622590D5" w14:textId="52155870" w:rsidR="00613C0F" w:rsidRPr="00102649" w:rsidDel="004149B6" w:rsidRDefault="00613C0F" w:rsidP="00F12A4C">
      <w:pPr>
        <w:pStyle w:val="Incontec"/>
        <w:rPr>
          <w:del w:id="1456" w:author="andres camilo santana bohorquez" w:date="2017-02-17T01:24:00Z"/>
          <w:rFonts w:cs="Times New Roman"/>
        </w:rPr>
      </w:pPr>
      <w:del w:id="1457" w:author="andres camilo santana bohorquez" w:date="2017-02-17T01:24:00Z">
        <w:r w:rsidRPr="00102649" w:rsidDel="004149B6">
          <w:rPr>
            <w:rFonts w:cs="Times New Roman"/>
          </w:rPr>
          <w:delText xml:space="preserve">Al hacer un análisis sobre sector de la educación, la Secretaría de Educación Distrital indica </w:delText>
        </w:r>
        <w:r w:rsidR="001C7BB2" w:rsidRPr="00102649" w:rsidDel="004149B6">
          <w:rPr>
            <w:rFonts w:cs="Times New Roman"/>
          </w:rPr>
          <w:delText>que,</w:delText>
        </w:r>
        <w:r w:rsidRPr="00102649" w:rsidDel="004149B6">
          <w:rPr>
            <w:rFonts w:cs="Times New Roman"/>
          </w:rPr>
          <w:delText xml:space="preserve"> para mayo de 2005, en Bogotá había 7147 estudiantes con discapacidad con edades comprendidas entre los 5 y 24 años, matriculados en Instituciones Educativas Distritales, de los cuales </w:delText>
        </w:r>
        <w:r w:rsidRPr="00102649" w:rsidDel="004149B6">
          <w:rPr>
            <w:rFonts w:cs="Times New Roman"/>
            <w:b/>
            <w:color w:val="auto"/>
          </w:rPr>
          <w:delText>2976</w:delText>
        </w:r>
        <w:r w:rsidRPr="00102649" w:rsidDel="004149B6">
          <w:rPr>
            <w:rFonts w:cs="Times New Roman"/>
          </w:rPr>
          <w:delText xml:space="preserve"> estaban caracterizados con “</w:delText>
        </w:r>
        <w:r w:rsidR="00192E49" w:rsidRPr="00102649" w:rsidDel="004149B6">
          <w:rPr>
            <w:rFonts w:cs="Times New Roman"/>
          </w:rPr>
          <w:delText>Limitaciones Cognitivas</w:delText>
        </w:r>
        <w:r w:rsidR="001C7BB2" w:rsidRPr="00102649" w:rsidDel="004149B6">
          <w:rPr>
            <w:rFonts w:cs="Times New Roman"/>
          </w:rPr>
          <w:delText>” y 100 de ellos con “S</w:delText>
        </w:r>
        <w:r w:rsidRPr="00102649" w:rsidDel="004149B6">
          <w:rPr>
            <w:rFonts w:cs="Times New Roman"/>
          </w:rPr>
          <w:delText>índrome de Down</w:delText>
        </w:r>
        <w:r w:rsidR="001C7BB2" w:rsidRPr="00102649" w:rsidDel="004149B6">
          <w:rPr>
            <w:rFonts w:cs="Times New Roman"/>
          </w:rPr>
          <w:delText>”</w:delText>
        </w:r>
        <w:r w:rsidRPr="00102649" w:rsidDel="004149B6">
          <w:rPr>
            <w:rFonts w:cs="Times New Roman"/>
          </w:rPr>
          <w:delText xml:space="preserve">. </w:delText>
        </w:r>
      </w:del>
      <w:customXmlDelRangeStart w:id="1458" w:author="andres camilo santana bohorquez" w:date="2017-02-17T01:24:00Z"/>
      <w:sdt>
        <w:sdtPr>
          <w:rPr>
            <w:rFonts w:cs="Times New Roman"/>
          </w:rPr>
          <w:id w:val="-1352340027"/>
          <w:citation/>
        </w:sdtPr>
        <w:sdtContent>
          <w:customXmlDelRangeEnd w:id="1458"/>
          <w:del w:id="1459" w:author="andres camilo santana bohorquez" w:date="2017-02-17T01:24:00Z">
            <w:r w:rsidRPr="00102649" w:rsidDel="004149B6">
              <w:rPr>
                <w:rFonts w:cs="Times New Roman"/>
              </w:rPr>
              <w:fldChar w:fldCharType="begin"/>
            </w:r>
            <w:r w:rsidRPr="00102649" w:rsidDel="004149B6">
              <w:rPr>
                <w:rFonts w:cs="Times New Roman"/>
              </w:rPr>
              <w:delInstrText xml:space="preserve"> CITATION Car16 \l 9226 </w:delInstrText>
            </w:r>
            <w:r w:rsidRPr="00102649" w:rsidDel="004149B6">
              <w:rPr>
                <w:rFonts w:cs="Times New Roman"/>
              </w:rPr>
              <w:fldChar w:fldCharType="separate"/>
            </w:r>
            <w:r w:rsidR="00643776" w:rsidRPr="00643776" w:rsidDel="004149B6">
              <w:rPr>
                <w:rFonts w:cs="Times New Roman"/>
                <w:noProof/>
              </w:rPr>
              <w:delText>(44)</w:delText>
            </w:r>
            <w:r w:rsidRPr="00102649" w:rsidDel="004149B6">
              <w:rPr>
                <w:rFonts w:cs="Times New Roman"/>
              </w:rPr>
              <w:fldChar w:fldCharType="end"/>
            </w:r>
          </w:del>
          <w:customXmlDelRangeStart w:id="1460" w:author="andres camilo santana bohorquez" w:date="2017-02-17T01:24:00Z"/>
        </w:sdtContent>
      </w:sdt>
      <w:customXmlDelRangeEnd w:id="1460"/>
      <w:del w:id="1461" w:author="andres camilo santana bohorquez" w:date="2017-02-17T01:24:00Z">
        <w:r w:rsidRPr="00102649" w:rsidDel="004149B6">
          <w:rPr>
            <w:rFonts w:cs="Times New Roman"/>
          </w:rPr>
          <w:delText xml:space="preserve"> </w:delText>
        </w:r>
      </w:del>
    </w:p>
    <w:p w14:paraId="56321CC9" w14:textId="56DABF1E" w:rsidR="00613C0F" w:rsidRPr="00102649" w:rsidDel="004149B6" w:rsidRDefault="00613C0F" w:rsidP="00F12A4C">
      <w:pPr>
        <w:pStyle w:val="Incontec"/>
        <w:rPr>
          <w:del w:id="1462" w:author="andres camilo santana bohorquez" w:date="2017-02-17T01:24:00Z"/>
          <w:rFonts w:cs="Times New Roman"/>
        </w:rPr>
      </w:pPr>
      <w:del w:id="1463" w:author="andres camilo santana bohorquez" w:date="2017-02-17T01:24:00Z">
        <w:r w:rsidRPr="00102649" w:rsidDel="004149B6">
          <w:rPr>
            <w:rFonts w:cs="Times New Roman"/>
          </w:rPr>
          <w:delText xml:space="preserve">Estas cifras nos indican que cerca de un 21% de la población en condición de </w:delText>
        </w:r>
        <w:r w:rsidR="00192E49" w:rsidRPr="00102649" w:rsidDel="004149B6">
          <w:rPr>
            <w:rFonts w:cs="Times New Roman"/>
          </w:rPr>
          <w:delText>Limitaciones Cognitivas</w:delText>
        </w:r>
        <w:r w:rsidRPr="00102649" w:rsidDel="004149B6">
          <w:rPr>
            <w:rFonts w:cs="Times New Roman"/>
          </w:rPr>
          <w:delText xml:space="preserve"> está recibiendo algún tipo de apoyo en el proceso de satisfacer esas necesidades educativas especiales. </w:delText>
        </w:r>
      </w:del>
    </w:p>
    <w:p w14:paraId="7807968C" w14:textId="2862D740" w:rsidR="00D30904" w:rsidRPr="00102649" w:rsidDel="004149B6" w:rsidRDefault="00D868FD" w:rsidP="00F12A4C">
      <w:pPr>
        <w:pStyle w:val="Incontec"/>
        <w:rPr>
          <w:del w:id="1464" w:author="andres camilo santana bohorquez" w:date="2017-02-17T01:24:00Z"/>
          <w:rFonts w:cs="Times New Roman"/>
        </w:rPr>
      </w:pPr>
      <w:del w:id="1465" w:author="andres camilo santana bohorquez" w:date="2017-02-17T01:24:00Z">
        <w:r w:rsidRPr="00102649" w:rsidDel="004149B6">
          <w:rPr>
            <w:rFonts w:cs="Times New Roman"/>
          </w:rPr>
          <w:delText xml:space="preserve">Dado que la idea de negocio está dirigida a sectores de mercado como familias que presenten en su nicho familiar una persona con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las mismas personas que presentan la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y finalmente Instituciones </w:delText>
        </w:r>
        <w:r w:rsidR="004A0580" w:rsidDel="004149B6">
          <w:rPr>
            <w:rFonts w:cs="Times New Roman"/>
          </w:rPr>
          <w:delText>privadas</w:delText>
        </w:r>
        <w:r w:rsidRPr="00102649" w:rsidDel="004149B6">
          <w:rPr>
            <w:rFonts w:cs="Times New Roman"/>
          </w:rPr>
          <w:delText xml:space="preserve"> </w:delText>
        </w:r>
        <w:r w:rsidR="004A0580" w:rsidDel="004149B6">
          <w:rPr>
            <w:rFonts w:cs="Times New Roman"/>
          </w:rPr>
          <w:delText>en las cuales tengan como objetivo social trabajar</w:delText>
        </w:r>
        <w:r w:rsidRPr="00102649" w:rsidDel="004149B6">
          <w:rPr>
            <w:rFonts w:cs="Times New Roman"/>
          </w:rPr>
          <w:delText xml:space="preserve"> en proyectos para personas con </w:delText>
        </w:r>
        <w:r w:rsidR="004A0580" w:rsidDel="004149B6">
          <w:rPr>
            <w:rFonts w:cs="Times New Roman"/>
          </w:rPr>
          <w:delText>Limitaciones.</w:delText>
        </w:r>
        <w:r w:rsidRPr="00102649" w:rsidDel="004149B6">
          <w:rPr>
            <w:rFonts w:cs="Times New Roman"/>
          </w:rPr>
          <w:delTex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delText>
        </w:r>
      </w:del>
    </w:p>
    <w:p w14:paraId="56276C19" w14:textId="72E88DA9" w:rsidR="00D30904" w:rsidRPr="00102649" w:rsidDel="004149B6" w:rsidRDefault="00D30904" w:rsidP="00F12A4C">
      <w:pPr>
        <w:pStyle w:val="Incontec"/>
        <w:rPr>
          <w:del w:id="1466" w:author="andres camilo santana bohorquez" w:date="2017-02-17T01:24:00Z"/>
          <w:rFonts w:cs="Times New Roman"/>
        </w:rPr>
      </w:pPr>
    </w:p>
    <w:p w14:paraId="0E2AAA55" w14:textId="356E3696" w:rsidR="00D30904" w:rsidDel="004149B6" w:rsidRDefault="0057135C" w:rsidP="00B43D6F">
      <w:pPr>
        <w:pStyle w:val="Incontec"/>
        <w:numPr>
          <w:ilvl w:val="2"/>
          <w:numId w:val="1"/>
        </w:numPr>
        <w:outlineLvl w:val="2"/>
        <w:rPr>
          <w:del w:id="1467" w:author="andres camilo santana bohorquez" w:date="2017-02-17T01:24:00Z"/>
          <w:rFonts w:cs="Times New Roman"/>
          <w:szCs w:val="28"/>
        </w:rPr>
      </w:pPr>
      <w:bookmarkStart w:id="1468" w:name="_17dp8vu" w:colFirst="0" w:colLast="0"/>
      <w:bookmarkStart w:id="1469" w:name="_Ref467493439"/>
      <w:bookmarkStart w:id="1470" w:name="_Ref467493474"/>
      <w:bookmarkStart w:id="1471" w:name="_Ref467493476"/>
      <w:bookmarkStart w:id="1472" w:name="_Ref467639396"/>
      <w:bookmarkEnd w:id="1468"/>
      <w:del w:id="1473" w:author="andres camilo santana bohorquez" w:date="2017-02-17T01:24:00Z">
        <w:r w:rsidRPr="0057135C" w:rsidDel="004149B6">
          <w:rPr>
            <w:rFonts w:cs="Times New Roman"/>
            <w:szCs w:val="28"/>
          </w:rPr>
          <w:delText xml:space="preserve">Análisis de la Competencia </w:delText>
        </w:r>
        <w:r w:rsidDel="004149B6">
          <w:rPr>
            <w:rFonts w:cs="Times New Roman"/>
            <w:szCs w:val="28"/>
          </w:rPr>
          <w:delText>–</w:delText>
        </w:r>
        <w:r w:rsidRPr="0057135C" w:rsidDel="004149B6">
          <w:rPr>
            <w:rFonts w:cs="Times New Roman"/>
            <w:szCs w:val="28"/>
          </w:rPr>
          <w:delText xml:space="preserve"> </w:delText>
        </w:r>
        <w:r w:rsidR="00D868FD" w:rsidRPr="0057135C" w:rsidDel="004149B6">
          <w:rPr>
            <w:rFonts w:cs="Times New Roman"/>
            <w:szCs w:val="28"/>
          </w:rPr>
          <w:delText>Oferta</w:delText>
        </w:r>
        <w:r w:rsidDel="004149B6">
          <w:rPr>
            <w:rFonts w:cs="Times New Roman"/>
            <w:szCs w:val="28"/>
          </w:rPr>
          <w:delText xml:space="preserve"> disponible en el Mercado</w:delText>
        </w:r>
        <w:r w:rsidR="00C96A61" w:rsidRPr="0057135C" w:rsidDel="004149B6">
          <w:rPr>
            <w:rFonts w:cs="Times New Roman"/>
            <w:szCs w:val="28"/>
          </w:rPr>
          <w:delText>.</w:delText>
        </w:r>
        <w:bookmarkEnd w:id="1469"/>
        <w:bookmarkEnd w:id="1470"/>
        <w:bookmarkEnd w:id="1471"/>
        <w:bookmarkEnd w:id="1472"/>
      </w:del>
    </w:p>
    <w:p w14:paraId="26EAA1A9" w14:textId="4A986F18" w:rsidR="0057135C" w:rsidDel="004149B6" w:rsidRDefault="0057135C" w:rsidP="0057135C">
      <w:pPr>
        <w:rPr>
          <w:del w:id="1474" w:author="andres camilo santana bohorquez" w:date="2017-02-17T01:24:00Z"/>
        </w:rPr>
      </w:pPr>
    </w:p>
    <w:p w14:paraId="0186B9DC" w14:textId="4C09035F" w:rsidR="0057135C" w:rsidRPr="00102649" w:rsidDel="004149B6" w:rsidRDefault="0057135C" w:rsidP="0057135C">
      <w:pPr>
        <w:pStyle w:val="Incontec"/>
        <w:ind w:firstLine="720"/>
        <w:rPr>
          <w:del w:id="1475" w:author="andres camilo santana bohorquez" w:date="2017-02-17T01:24:00Z"/>
          <w:rFonts w:cs="Times New Roman"/>
          <w:sz w:val="28"/>
          <w:szCs w:val="28"/>
        </w:rPr>
      </w:pPr>
      <w:del w:id="1476" w:author="andres camilo santana bohorquez" w:date="2017-02-17T01:24:00Z">
        <w:r w:rsidRPr="0057135C" w:rsidDel="004149B6">
          <w:rPr>
            <w:rFonts w:cs="Times New Roman"/>
            <w:b/>
            <w:i/>
            <w:szCs w:val="28"/>
          </w:rPr>
          <w:delText>Análisis de la competencia</w:delText>
        </w:r>
        <w:r w:rsidRPr="00102649" w:rsidDel="004149B6">
          <w:rPr>
            <w:rFonts w:cs="Times New Roman"/>
            <w:sz w:val="28"/>
            <w:szCs w:val="28"/>
          </w:rPr>
          <w:delText>.</w:delText>
        </w:r>
      </w:del>
    </w:p>
    <w:p w14:paraId="2894E02D" w14:textId="10D34302" w:rsidR="0057135C" w:rsidRPr="00102649" w:rsidDel="004149B6" w:rsidRDefault="0057135C" w:rsidP="0057135C">
      <w:pPr>
        <w:pStyle w:val="Incontec"/>
        <w:rPr>
          <w:del w:id="1477" w:author="andres camilo santana bohorquez" w:date="2017-02-17T01:24:00Z"/>
        </w:rPr>
      </w:pPr>
    </w:p>
    <w:p w14:paraId="7268DB1D" w14:textId="1F7A82AD" w:rsidR="0057135C" w:rsidRPr="00102649" w:rsidDel="004149B6" w:rsidRDefault="0057135C" w:rsidP="0057135C">
      <w:pPr>
        <w:pStyle w:val="Incontec"/>
        <w:rPr>
          <w:del w:id="1478" w:author="andres camilo santana bohorquez" w:date="2017-02-17T01:24:00Z"/>
          <w:rFonts w:cs="Times New Roman"/>
        </w:rPr>
      </w:pPr>
      <w:del w:id="1479" w:author="andres camilo santana bohorquez" w:date="2017-02-17T01:24:00Z">
        <w:r w:rsidRPr="00102649" w:rsidDel="004149B6">
          <w:rPr>
            <w:rFonts w:cs="Times New Roman"/>
          </w:rPr>
          <w:delTex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delText>
        </w:r>
        <w:r w:rsidR="00DD1C2C" w:rsidDel="004149B6">
          <w:rPr>
            <w:rFonts w:cs="Times New Roman"/>
          </w:rPr>
          <w:delText>5-1</w:delText>
        </w:r>
        <w:r w:rsidR="004A0580" w:rsidDel="004149B6">
          <w:rPr>
            <w:rFonts w:cs="Times New Roman"/>
          </w:rPr>
          <w:delText>5</w:delText>
        </w:r>
        <w:r w:rsidRPr="00102649" w:rsidDel="004149B6">
          <w:rPr>
            <w:rFonts w:cs="Times New Roman"/>
          </w:rPr>
          <w:delText>.</w:delText>
        </w:r>
      </w:del>
    </w:p>
    <w:p w14:paraId="3BAAD8CA" w14:textId="5C4D6557" w:rsidR="0057135C" w:rsidRPr="00102649" w:rsidDel="004149B6" w:rsidRDefault="0057135C" w:rsidP="0057135C">
      <w:pPr>
        <w:pStyle w:val="Incontec"/>
        <w:rPr>
          <w:del w:id="1480" w:author="andres camilo santana bohorquez" w:date="2017-02-17T01:24:00Z"/>
          <w:rFonts w:cs="Times New Roman"/>
        </w:rPr>
      </w:pPr>
      <w:del w:id="1481" w:author="andres camilo santana bohorquez" w:date="2017-02-17T01:24:00Z">
        <w:r w:rsidRPr="00102649" w:rsidDel="004149B6">
          <w:rPr>
            <w:rFonts w:cs="Times New Roman"/>
            <w:noProof/>
            <w:lang w:val="es-ES" w:eastAsia="es-ES"/>
            <w:rPrChange w:id="1482" w:author="Unknown">
              <w:rPr>
                <w:noProof/>
                <w:lang w:val="es-ES" w:eastAsia="es-ES"/>
              </w:rPr>
            </w:rPrChange>
          </w:rPr>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del>
    </w:p>
    <w:p w14:paraId="244B992C" w14:textId="35CDD5B3" w:rsidR="0057135C" w:rsidRPr="0057135C" w:rsidDel="004149B6" w:rsidRDefault="0057135C" w:rsidP="0057135C">
      <w:pPr>
        <w:pStyle w:val="Incontec"/>
        <w:rPr>
          <w:del w:id="1483" w:author="andres camilo santana bohorquez" w:date="2017-02-17T01:24:00Z"/>
          <w:rFonts w:cs="Times New Roman"/>
          <w:sz w:val="22"/>
        </w:rPr>
      </w:pPr>
      <w:del w:id="1484" w:author="andres camilo santana bohorquez" w:date="2017-02-17T01:24:00Z">
        <w:r w:rsidRPr="0057135C" w:rsidDel="004149B6">
          <w:rPr>
            <w:rFonts w:cs="Times New Roman"/>
            <w:b/>
            <w:i/>
            <w:sz w:val="22"/>
          </w:rPr>
          <w:delText>Figura 5-1</w:delText>
        </w:r>
        <w:r w:rsidR="004A0580" w:rsidDel="004149B6">
          <w:rPr>
            <w:rFonts w:cs="Times New Roman"/>
            <w:b/>
            <w:i/>
            <w:sz w:val="22"/>
          </w:rPr>
          <w:delText>5</w:delText>
        </w:r>
        <w:r w:rsidRPr="0057135C" w:rsidDel="004149B6">
          <w:rPr>
            <w:rFonts w:cs="Times New Roman"/>
            <w:sz w:val="22"/>
          </w:rPr>
          <w:delText xml:space="preserve">. Empresas encuestadas por Codigo CIIU. Fuente </w:delText>
        </w:r>
      </w:del>
      <w:customXmlDelRangeStart w:id="1485" w:author="andres camilo santana bohorquez" w:date="2017-02-17T01:24:00Z"/>
      <w:sdt>
        <w:sdtPr>
          <w:rPr>
            <w:rFonts w:cs="Times New Roman"/>
          </w:rPr>
          <w:id w:val="2115633164"/>
          <w:citation/>
        </w:sdtPr>
        <w:sdtContent>
          <w:customXmlDelRangeEnd w:id="1485"/>
          <w:del w:id="1486"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487" w:author="andres camilo santana bohorquez" w:date="2017-02-17T01:24:00Z"/>
        </w:sdtContent>
      </w:sdt>
      <w:customXmlDelRangeEnd w:id="1487"/>
      <w:del w:id="1488" w:author="andres camilo santana bohorquez" w:date="2017-02-17T01:24:00Z">
        <w:r w:rsidRPr="0057135C" w:rsidDel="004149B6">
          <w:rPr>
            <w:rFonts w:cs="Times New Roman"/>
            <w:sz w:val="22"/>
          </w:rPr>
          <w:delText>.</w:delText>
        </w:r>
      </w:del>
    </w:p>
    <w:p w14:paraId="47811EC9" w14:textId="74A04202" w:rsidR="0057135C" w:rsidRPr="00102649" w:rsidDel="004149B6" w:rsidRDefault="0057135C" w:rsidP="0057135C">
      <w:pPr>
        <w:pStyle w:val="Incontec"/>
        <w:rPr>
          <w:del w:id="1489" w:author="andres camilo santana bohorquez" w:date="2017-02-17T01:24:00Z"/>
          <w:rFonts w:cs="Times New Roman"/>
        </w:rPr>
      </w:pPr>
      <w:del w:id="1490" w:author="andres camilo santana bohorquez" w:date="2017-02-17T01:24:00Z">
        <w:r w:rsidRPr="00102649" w:rsidDel="004149B6">
          <w:rPr>
            <w:rFonts w:cs="Times New Roman"/>
          </w:rPr>
          <w:delText xml:space="preserve">Por lo cual es de vital importancia analizar el sector de las empresas catalogadas bajo el código CIIU K7220 , </w:delText>
        </w:r>
        <w:r w:rsidR="004A0580" w:rsidDel="004149B6">
          <w:rPr>
            <w:rFonts w:cs="Times New Roman"/>
          </w:rPr>
          <w:delText>donde encontraríamos los principales competidores para nuestro</w:delText>
        </w:r>
        <w:r w:rsidRPr="00102649" w:rsidDel="004149B6">
          <w:rPr>
            <w:rFonts w:cs="Times New Roman"/>
          </w:rPr>
          <w:delText xml:space="preserve"> </w:delText>
        </w:r>
        <w:r w:rsidR="004A0580" w:rsidDel="004149B6">
          <w:rPr>
            <w:rFonts w:cs="Times New Roman"/>
          </w:rPr>
          <w:delText>producto</w:delText>
        </w:r>
        <w:r w:rsidRPr="00102649" w:rsidDel="004149B6">
          <w:rPr>
            <w:rFonts w:cs="Times New Roman"/>
          </w:rPr>
          <w:delText xml:space="preserve">. De estas 765 empresas cerca de 478 (Figura </w:delText>
        </w:r>
        <w:r w:rsidR="00DD1C2C" w:rsidDel="004149B6">
          <w:rPr>
            <w:rFonts w:cs="Times New Roman"/>
          </w:rPr>
          <w:delText>5-1</w:delText>
        </w:r>
        <w:r w:rsidR="003D6975" w:rsidDel="004149B6">
          <w:rPr>
            <w:rFonts w:cs="Times New Roman"/>
          </w:rPr>
          <w:delText>6</w:delText>
        </w:r>
        <w:r w:rsidRPr="00102649" w:rsidDel="004149B6">
          <w:rPr>
            <w:rFonts w:cs="Times New Roman"/>
          </w:rPr>
          <w:delText xml:space="preserve">) son las principales competidoras directas ya que se encuentran en la región donde pretende entrar a competir la empresa. </w:delText>
        </w:r>
      </w:del>
    </w:p>
    <w:p w14:paraId="3F86DCFD" w14:textId="0590B02E" w:rsidR="0057135C" w:rsidRPr="00102649" w:rsidDel="004149B6" w:rsidRDefault="0057135C" w:rsidP="0057135C">
      <w:pPr>
        <w:pStyle w:val="Incontec"/>
        <w:rPr>
          <w:del w:id="1491" w:author="andres camilo santana bohorquez" w:date="2017-02-17T01:24:00Z"/>
          <w:rFonts w:cs="Times New Roman"/>
        </w:rPr>
      </w:pPr>
      <w:del w:id="1492" w:author="andres camilo santana bohorquez" w:date="2017-02-17T01:24:00Z">
        <w:r w:rsidRPr="00102649" w:rsidDel="004149B6">
          <w:rPr>
            <w:rFonts w:cs="Times New Roman"/>
            <w:noProof/>
            <w:lang w:val="es-ES" w:eastAsia="es-ES"/>
            <w:rPrChange w:id="1493" w:author="Unknown">
              <w:rPr>
                <w:noProof/>
                <w:lang w:val="es-ES" w:eastAsia="es-ES"/>
              </w:rPr>
            </w:rPrChange>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del>
    </w:p>
    <w:p w14:paraId="33D8A9D5" w14:textId="1743213B" w:rsidR="0057135C" w:rsidRPr="0057135C" w:rsidDel="004149B6" w:rsidRDefault="0057135C" w:rsidP="0057135C">
      <w:pPr>
        <w:pStyle w:val="Incontec"/>
        <w:rPr>
          <w:del w:id="1494" w:author="andres camilo santana bohorquez" w:date="2017-02-17T01:24:00Z"/>
          <w:rFonts w:cs="Times New Roman"/>
          <w:sz w:val="22"/>
        </w:rPr>
      </w:pPr>
      <w:del w:id="1495" w:author="andres camilo santana bohorquez" w:date="2017-02-17T01:24:00Z">
        <w:r w:rsidRPr="0057135C" w:rsidDel="004149B6">
          <w:rPr>
            <w:rFonts w:cs="Times New Roman"/>
            <w:b/>
            <w:i/>
            <w:sz w:val="22"/>
          </w:rPr>
          <w:delText>Figura 5-1</w:delText>
        </w:r>
        <w:r w:rsidR="003D6975" w:rsidDel="004149B6">
          <w:rPr>
            <w:rFonts w:cs="Times New Roman"/>
            <w:b/>
            <w:i/>
            <w:sz w:val="22"/>
          </w:rPr>
          <w:delText>6</w:delText>
        </w:r>
        <w:r w:rsidRPr="0057135C" w:rsidDel="004149B6">
          <w:rPr>
            <w:rFonts w:cs="Times New Roman"/>
            <w:sz w:val="22"/>
          </w:rPr>
          <w:delText xml:space="preserve">. Empresas encuestadas por código CIUU y Región. Fuente </w:delText>
        </w:r>
      </w:del>
      <w:customXmlDelRangeStart w:id="1496" w:author="andres camilo santana bohorquez" w:date="2017-02-17T01:24:00Z"/>
      <w:sdt>
        <w:sdtPr>
          <w:rPr>
            <w:rFonts w:cs="Times New Roman"/>
          </w:rPr>
          <w:id w:val="1535151959"/>
          <w:citation/>
        </w:sdtPr>
        <w:sdtContent>
          <w:customXmlDelRangeEnd w:id="1496"/>
          <w:del w:id="1497"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498" w:author="andres camilo santana bohorquez" w:date="2017-02-17T01:24:00Z"/>
        </w:sdtContent>
      </w:sdt>
      <w:customXmlDelRangeEnd w:id="1498"/>
      <w:del w:id="1499" w:author="andres camilo santana bohorquez" w:date="2017-02-17T01:24:00Z">
        <w:r w:rsidRPr="0057135C" w:rsidDel="004149B6">
          <w:rPr>
            <w:rFonts w:cs="Times New Roman"/>
            <w:sz w:val="22"/>
          </w:rPr>
          <w:delText>.</w:delText>
        </w:r>
      </w:del>
    </w:p>
    <w:p w14:paraId="5D3C9D43" w14:textId="51CBD648" w:rsidR="0057135C" w:rsidRPr="00102649" w:rsidDel="004149B6" w:rsidRDefault="0057135C" w:rsidP="0057135C">
      <w:pPr>
        <w:pStyle w:val="Incontec"/>
        <w:rPr>
          <w:del w:id="1500" w:author="andres camilo santana bohorquez" w:date="2017-02-17T01:24:00Z"/>
          <w:rFonts w:cs="Times New Roman"/>
        </w:rPr>
      </w:pPr>
      <w:del w:id="1501" w:author="andres camilo santana bohorquez" w:date="2017-02-17T01:24:00Z">
        <w:r w:rsidRPr="00102649" w:rsidDel="004149B6">
          <w:rPr>
            <w:rFonts w:cs="Times New Roman"/>
          </w:rPr>
          <w:delText>Cabe destacar que la región de Cundinamarca es una de las 6 regiones que se han identificado como regiones con potencial de desarrollo en la industria de “clusters”</w:delText>
        </w:r>
      </w:del>
    </w:p>
    <w:p w14:paraId="7969EA54" w14:textId="570C8DE6" w:rsidR="0057135C" w:rsidRPr="00102649" w:rsidDel="004149B6" w:rsidRDefault="0057135C" w:rsidP="0057135C">
      <w:pPr>
        <w:pStyle w:val="Incontec"/>
        <w:rPr>
          <w:del w:id="1502" w:author="andres camilo santana bohorquez" w:date="2017-02-17T01:24:00Z"/>
          <w:rFonts w:cs="Times New Roman"/>
        </w:rPr>
      </w:pPr>
      <w:del w:id="1503" w:author="andres camilo santana bohorquez" w:date="2017-02-17T01:24:00Z">
        <w:r w:rsidRPr="00102649" w:rsidDel="004149B6">
          <w:rPr>
            <w:rFonts w:cs="Times New Roman"/>
            <w:noProof/>
            <w:lang w:val="es-ES" w:eastAsia="es-ES"/>
            <w:rPrChange w:id="1504" w:author="Unknown">
              <w:rPr>
                <w:noProof/>
                <w:lang w:val="es-ES" w:eastAsia="es-ES"/>
              </w:rPr>
            </w:rPrChange>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del>
    </w:p>
    <w:p w14:paraId="6F4F944B" w14:textId="76553ACE" w:rsidR="0057135C" w:rsidRPr="0057135C" w:rsidDel="004149B6" w:rsidRDefault="0057135C" w:rsidP="0057135C">
      <w:pPr>
        <w:pStyle w:val="Incontec"/>
        <w:rPr>
          <w:del w:id="1505" w:author="andres camilo santana bohorquez" w:date="2017-02-17T01:24:00Z"/>
          <w:rFonts w:cs="Times New Roman"/>
          <w:sz w:val="22"/>
        </w:rPr>
      </w:pPr>
      <w:del w:id="1506" w:author="andres camilo santana bohorquez" w:date="2017-02-17T01:24:00Z">
        <w:r w:rsidRPr="0057135C" w:rsidDel="004149B6">
          <w:rPr>
            <w:rFonts w:cs="Times New Roman"/>
            <w:b/>
            <w:i/>
            <w:sz w:val="22"/>
          </w:rPr>
          <w:delText>Figura 5-1</w:delText>
        </w:r>
        <w:r w:rsidR="003D6975" w:rsidDel="004149B6">
          <w:rPr>
            <w:rFonts w:cs="Times New Roman"/>
            <w:b/>
            <w:i/>
            <w:sz w:val="22"/>
          </w:rPr>
          <w:delText>7</w:delText>
        </w:r>
        <w:r w:rsidRPr="0057135C" w:rsidDel="004149B6">
          <w:rPr>
            <w:rFonts w:cs="Times New Roman"/>
            <w:sz w:val="22"/>
          </w:rPr>
          <w:delText xml:space="preserve">. </w:delText>
        </w:r>
        <w:r w:rsidR="00DD1C2C" w:rsidRPr="0057135C" w:rsidDel="004149B6">
          <w:rPr>
            <w:rFonts w:cs="Times New Roman"/>
            <w:sz w:val="22"/>
          </w:rPr>
          <w:delText>Número</w:delText>
        </w:r>
        <w:r w:rsidRPr="0057135C" w:rsidDel="004149B6">
          <w:rPr>
            <w:rFonts w:cs="Times New Roman"/>
            <w:sz w:val="22"/>
          </w:rPr>
          <w:delText xml:space="preserve"> de empresas por región. Fuente </w:delText>
        </w:r>
      </w:del>
      <w:customXmlDelRangeStart w:id="1507" w:author="andres camilo santana bohorquez" w:date="2017-02-17T01:24:00Z"/>
      <w:sdt>
        <w:sdtPr>
          <w:rPr>
            <w:rFonts w:cs="Times New Roman"/>
          </w:rPr>
          <w:id w:val="-975827266"/>
          <w:citation/>
        </w:sdtPr>
        <w:sdtContent>
          <w:customXmlDelRangeEnd w:id="1507"/>
          <w:del w:id="1508"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09" w:author="andres camilo santana bohorquez" w:date="2017-02-17T01:24:00Z"/>
        </w:sdtContent>
      </w:sdt>
      <w:customXmlDelRangeEnd w:id="1509"/>
    </w:p>
    <w:p w14:paraId="5AF90425" w14:textId="392270A7" w:rsidR="0057135C" w:rsidRPr="00102649" w:rsidDel="004149B6" w:rsidRDefault="0057135C" w:rsidP="0057135C">
      <w:pPr>
        <w:pStyle w:val="Incontec"/>
        <w:rPr>
          <w:del w:id="1510" w:author="andres camilo santana bohorquez" w:date="2017-02-17T01:24:00Z"/>
          <w:rFonts w:cs="Times New Roman"/>
        </w:rPr>
      </w:pPr>
    </w:p>
    <w:p w14:paraId="1E20E5DF" w14:textId="2A73CAD7" w:rsidR="0057135C" w:rsidRPr="00102649" w:rsidDel="004149B6" w:rsidRDefault="0057135C" w:rsidP="0057135C">
      <w:pPr>
        <w:pStyle w:val="Incontec"/>
        <w:rPr>
          <w:del w:id="1511" w:author="andres camilo santana bohorquez" w:date="2017-02-17T01:24:00Z"/>
          <w:rFonts w:cs="Times New Roman"/>
        </w:rPr>
      </w:pPr>
      <w:del w:id="1512" w:author="andres camilo santana bohorquez" w:date="2017-02-17T01:24:00Z">
        <w:r w:rsidRPr="00102649" w:rsidDel="004149B6">
          <w:rPr>
            <w:rFonts w:cs="Times New Roman"/>
          </w:rPr>
          <w:delText xml:space="preserve">Como </w:delText>
        </w:r>
        <w:r w:rsidR="006859C7" w:rsidDel="004149B6">
          <w:rPr>
            <w:rFonts w:cs="Times New Roman"/>
          </w:rPr>
          <w:delText>IncluSoft</w:delText>
        </w:r>
        <w:r w:rsidRPr="00102649" w:rsidDel="004149B6">
          <w:rPr>
            <w:rFonts w:cs="Times New Roman"/>
          </w:rPr>
          <w:delText xml:space="preserve"> desea ofrecer soluciones informáticas que puedan mejorar la calidad de vida de </w:delText>
        </w:r>
        <w:r w:rsidR="006859C7" w:rsidDel="004149B6">
          <w:rPr>
            <w:rFonts w:cs="Times New Roman"/>
          </w:rPr>
          <w:delText>la población con limitaciones cognitivas</w:delText>
        </w:r>
        <w:r w:rsidRPr="00102649" w:rsidDel="004149B6">
          <w:rPr>
            <w:rFonts w:cs="Times New Roman"/>
          </w:rPr>
          <w:delText xml:space="preserve"> </w:delText>
        </w:r>
        <w:r w:rsidR="006859C7" w:rsidDel="004149B6">
          <w:rPr>
            <w:rFonts w:cs="Times New Roman"/>
          </w:rPr>
          <w:delText xml:space="preserve">se hizo necesario </w:delText>
        </w:r>
        <w:r w:rsidRPr="00102649" w:rsidDel="004149B6">
          <w:rPr>
            <w:rFonts w:cs="Times New Roman"/>
          </w:rPr>
          <w:delText xml:space="preserve">identificar las empresas nacionales </w:delText>
        </w:r>
        <w:r w:rsidR="006859C7" w:rsidDel="004149B6">
          <w:rPr>
            <w:rFonts w:cs="Times New Roman"/>
          </w:rPr>
          <w:delText>dedicadas</w:delText>
        </w:r>
        <w:r w:rsidRPr="00102649" w:rsidDel="004149B6">
          <w:rPr>
            <w:rFonts w:cs="Times New Roman"/>
          </w:rPr>
          <w:delText xml:space="preserve"> a</w:delText>
        </w:r>
        <w:r w:rsidR="006859C7" w:rsidDel="004149B6">
          <w:rPr>
            <w:rFonts w:cs="Times New Roman"/>
          </w:rPr>
          <w:delText>l</w:delText>
        </w:r>
        <w:r w:rsidRPr="00102649" w:rsidDel="004149B6">
          <w:rPr>
            <w:rFonts w:cs="Times New Roman"/>
          </w:rPr>
          <w:delText xml:space="preserve"> desarrollar </w:delText>
        </w:r>
        <w:r w:rsidR="006859C7" w:rsidDel="004149B6">
          <w:rPr>
            <w:rFonts w:cs="Times New Roman"/>
          </w:rPr>
          <w:delText xml:space="preserve">de </w:delText>
        </w:r>
        <w:r w:rsidRPr="00102649" w:rsidDel="004149B6">
          <w:rPr>
            <w:rFonts w:cs="Times New Roman"/>
          </w:rPr>
          <w:delText xml:space="preserve">aplicaciones </w:delText>
        </w:r>
        <w:r w:rsidR="006859C7" w:rsidDel="004149B6">
          <w:rPr>
            <w:rFonts w:cs="Times New Roman"/>
          </w:rPr>
          <w:delText xml:space="preserve">para esta población, se realizó un filtro en el cual se tuvieron variables como: desarrollo </w:delText>
        </w:r>
        <w:r w:rsidRPr="00102649" w:rsidDel="004149B6">
          <w:rPr>
            <w:rFonts w:cs="Times New Roman"/>
          </w:rPr>
          <w:delText xml:space="preserve">a la medida, </w:delText>
        </w:r>
        <w:r w:rsidR="006859C7" w:rsidDel="004149B6">
          <w:rPr>
            <w:rFonts w:cs="Times New Roman"/>
          </w:rPr>
          <w:delText>desarrollo de</w:delText>
        </w:r>
        <w:r w:rsidRPr="00102649" w:rsidDel="004149B6">
          <w:rPr>
            <w:rFonts w:cs="Times New Roman"/>
          </w:rPr>
          <w:delText xml:space="preserve"> aplicaciones móviles, desarrollo de aplicaciones web, sistemas personales, e-learning </w:delText>
        </w:r>
        <w:r w:rsidDel="004149B6">
          <w:rPr>
            <w:rFonts w:cs="Times New Roman"/>
          </w:rPr>
          <w:delText>e</w:delText>
        </w:r>
        <w:r w:rsidRPr="00102649" w:rsidDel="004149B6">
          <w:rPr>
            <w:rFonts w:cs="Times New Roman"/>
          </w:rPr>
          <w:delText xml:space="preserve"> institución académica logrando obtener los siguientes datos que </w:delText>
        </w:r>
        <w:r w:rsidR="006859C7" w:rsidDel="004149B6">
          <w:rPr>
            <w:rFonts w:cs="Times New Roman"/>
          </w:rPr>
          <w:delText>permitieron</w:delText>
        </w:r>
        <w:r w:rsidRPr="00102649" w:rsidDel="004149B6">
          <w:rPr>
            <w:rFonts w:cs="Times New Roman"/>
          </w:rPr>
          <w:delText xml:space="preserve"> </w:delText>
        </w:r>
        <w:r w:rsidR="006859C7" w:rsidDel="004149B6">
          <w:rPr>
            <w:rFonts w:cs="Times New Roman"/>
          </w:rPr>
          <w:delText xml:space="preserve">dimensionar el </w:delText>
        </w:r>
        <w:r w:rsidRPr="00102649" w:rsidDel="004149B6">
          <w:rPr>
            <w:rFonts w:cs="Times New Roman"/>
          </w:rPr>
          <w:delText>nivel de competencia en el mercado</w:delText>
        </w:r>
        <w:r w:rsidR="006859C7" w:rsidDel="004149B6">
          <w:rPr>
            <w:rFonts w:cs="Times New Roman"/>
          </w:rPr>
          <w:delText xml:space="preserve"> de software</w:delText>
        </w:r>
        <w:r w:rsidRPr="00102649" w:rsidDel="004149B6">
          <w:rPr>
            <w:rFonts w:cs="Times New Roman"/>
          </w:rPr>
          <w:delText xml:space="preserve">. En la figura </w:delText>
        </w:r>
        <w:r w:rsidR="00DD1C2C" w:rsidDel="004149B6">
          <w:rPr>
            <w:rFonts w:cs="Times New Roman"/>
          </w:rPr>
          <w:delText>5-1</w:delText>
        </w:r>
        <w:r w:rsidR="00575B69" w:rsidDel="004149B6">
          <w:rPr>
            <w:rFonts w:cs="Times New Roman"/>
          </w:rPr>
          <w:delText>8</w:delText>
        </w:r>
        <w:r w:rsidRPr="00102649" w:rsidDel="004149B6">
          <w:rPr>
            <w:rFonts w:cs="Times New Roman"/>
          </w:rPr>
          <w:delText xml:space="preserve"> </w:delText>
        </w:r>
        <w:r w:rsidR="006859C7" w:rsidDel="004149B6">
          <w:rPr>
            <w:rFonts w:cs="Times New Roman"/>
          </w:rPr>
          <w:delText>se logra identificar</w:delText>
        </w:r>
        <w:r w:rsidRPr="00102649" w:rsidDel="004149B6">
          <w:rPr>
            <w:rFonts w:cs="Times New Roman"/>
          </w:rPr>
          <w:delText xml:space="preserve"> el número de empresas que se dedican a las líneas de negocio sobre las cuales pretende trabajar </w:delText>
        </w:r>
        <w:r w:rsidR="006859C7" w:rsidDel="004149B6">
          <w:rPr>
            <w:rFonts w:cs="Times New Roman"/>
          </w:rPr>
          <w:delText>IncluSoft</w:delText>
        </w:r>
        <w:r w:rsidRPr="00102649" w:rsidDel="004149B6">
          <w:rPr>
            <w:rFonts w:cs="Times New Roman"/>
          </w:rPr>
          <w:delText>.</w:delText>
        </w:r>
      </w:del>
    </w:p>
    <w:p w14:paraId="6F1F5B19" w14:textId="31B4A180" w:rsidR="0057135C" w:rsidRPr="00102649" w:rsidDel="004149B6" w:rsidRDefault="0057135C" w:rsidP="0057135C">
      <w:pPr>
        <w:pStyle w:val="Incontec"/>
        <w:rPr>
          <w:del w:id="1513" w:author="andres camilo santana bohorquez" w:date="2017-02-17T01:24:00Z"/>
          <w:rFonts w:cs="Times New Roman"/>
        </w:rPr>
      </w:pPr>
      <w:del w:id="1514" w:author="andres camilo santana bohorquez" w:date="2017-02-17T01:24:00Z">
        <w:r w:rsidRPr="00102649" w:rsidDel="004149B6">
          <w:rPr>
            <w:rFonts w:cs="Times New Roman"/>
            <w:noProof/>
            <w:lang w:val="es-ES" w:eastAsia="es-ES"/>
            <w:rPrChange w:id="1515" w:author="Unknown">
              <w:rPr>
                <w:noProof/>
                <w:lang w:val="es-ES" w:eastAsia="es-ES"/>
              </w:rPr>
            </w:rPrChange>
          </w:rPr>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del>
    </w:p>
    <w:p w14:paraId="20F6CC0A" w14:textId="13D1258D" w:rsidR="0057135C" w:rsidRPr="00102649" w:rsidDel="004149B6" w:rsidRDefault="0057135C" w:rsidP="0057135C">
      <w:pPr>
        <w:pStyle w:val="Incontec"/>
        <w:rPr>
          <w:del w:id="1516" w:author="andres camilo santana bohorquez" w:date="2017-02-17T01:24:00Z"/>
          <w:rFonts w:cs="Times New Roman"/>
        </w:rPr>
      </w:pPr>
      <w:del w:id="1517" w:author="andres camilo santana bohorquez" w:date="2017-02-17T01:24:00Z">
        <w:r w:rsidRPr="00102649" w:rsidDel="004149B6">
          <w:rPr>
            <w:rFonts w:cs="Times New Roman"/>
            <w:noProof/>
            <w:lang w:val="es-ES" w:eastAsia="es-ES"/>
            <w:rPrChange w:id="1518" w:author="Unknown">
              <w:rPr>
                <w:noProof/>
                <w:lang w:val="es-ES" w:eastAsia="es-ES"/>
              </w:rPr>
            </w:rPrChange>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del>
    </w:p>
    <w:p w14:paraId="36FE5C26" w14:textId="17DA1FD3" w:rsidR="0057135C" w:rsidRPr="0057135C" w:rsidDel="004149B6" w:rsidRDefault="0057135C" w:rsidP="0057135C">
      <w:pPr>
        <w:pStyle w:val="Incontec"/>
        <w:rPr>
          <w:del w:id="1519" w:author="andres camilo santana bohorquez" w:date="2017-02-17T01:24:00Z"/>
          <w:rFonts w:cs="Times New Roman"/>
          <w:sz w:val="22"/>
        </w:rPr>
      </w:pPr>
      <w:del w:id="1520" w:author="andres camilo santana bohorquez" w:date="2017-02-17T01:24:00Z">
        <w:r w:rsidRPr="0057135C" w:rsidDel="004149B6">
          <w:rPr>
            <w:rFonts w:cs="Times New Roman"/>
            <w:b/>
            <w:sz w:val="22"/>
          </w:rPr>
          <w:delText>Figura 5.1</w:delText>
        </w:r>
        <w:r w:rsidR="00575B69" w:rsidDel="004149B6">
          <w:rPr>
            <w:rFonts w:cs="Times New Roman"/>
            <w:b/>
            <w:sz w:val="22"/>
          </w:rPr>
          <w:delText>8</w:delText>
        </w:r>
        <w:r w:rsidRPr="0057135C" w:rsidDel="004149B6">
          <w:rPr>
            <w:rFonts w:cs="Times New Roman"/>
            <w:sz w:val="22"/>
          </w:rPr>
          <w:delText xml:space="preserve">. Líneas de negocio seleccionadas por número de empresas. Fuente </w:delText>
        </w:r>
      </w:del>
      <w:customXmlDelRangeStart w:id="1521" w:author="andres camilo santana bohorquez" w:date="2017-02-17T01:24:00Z"/>
      <w:sdt>
        <w:sdtPr>
          <w:rPr>
            <w:rFonts w:cs="Times New Roman"/>
          </w:rPr>
          <w:id w:val="-1322582112"/>
          <w:citation/>
        </w:sdtPr>
        <w:sdtContent>
          <w:customXmlDelRangeEnd w:id="1521"/>
          <w:del w:id="1522"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23" w:author="andres camilo santana bohorquez" w:date="2017-02-17T01:24:00Z"/>
        </w:sdtContent>
      </w:sdt>
      <w:customXmlDelRangeEnd w:id="1523"/>
      <w:del w:id="1524" w:author="andres camilo santana bohorquez" w:date="2017-02-17T01:24:00Z">
        <w:r w:rsidRPr="0057135C" w:rsidDel="004149B6">
          <w:rPr>
            <w:rFonts w:cs="Times New Roman"/>
            <w:sz w:val="22"/>
          </w:rPr>
          <w:delText>.</w:delText>
        </w:r>
      </w:del>
    </w:p>
    <w:p w14:paraId="5E45F7BE" w14:textId="54E550AD" w:rsidR="006859C7" w:rsidDel="004149B6" w:rsidRDefault="006859C7" w:rsidP="006859C7">
      <w:pPr>
        <w:pStyle w:val="Incontec"/>
        <w:rPr>
          <w:del w:id="1525" w:author="andres camilo santana bohorquez" w:date="2017-02-17T01:24:00Z"/>
        </w:rPr>
      </w:pPr>
      <w:bookmarkStart w:id="1526" w:name="_3fwokq0" w:colFirst="0" w:colLast="0"/>
      <w:bookmarkEnd w:id="1526"/>
    </w:p>
    <w:p w14:paraId="3D3E0F83" w14:textId="7C54D569" w:rsidR="006859C7" w:rsidDel="004149B6" w:rsidRDefault="006859C7" w:rsidP="006859C7">
      <w:pPr>
        <w:pStyle w:val="Incontec"/>
        <w:rPr>
          <w:del w:id="1527" w:author="andres camilo santana bohorquez" w:date="2017-02-17T01:24:00Z"/>
        </w:rPr>
      </w:pPr>
    </w:p>
    <w:p w14:paraId="1248A4D8" w14:textId="5D8C11CE" w:rsidR="0057135C" w:rsidRPr="0057135C" w:rsidDel="004149B6" w:rsidRDefault="0057135C" w:rsidP="0057135C">
      <w:pPr>
        <w:ind w:left="720" w:firstLine="720"/>
        <w:rPr>
          <w:del w:id="1528" w:author="andres camilo santana bohorquez" w:date="2017-02-17T01:24:00Z"/>
          <w:rFonts w:ascii="LM Roman 10" w:hAnsi="LM Roman 10"/>
          <w:b/>
          <w:i/>
          <w:sz w:val="24"/>
        </w:rPr>
      </w:pPr>
      <w:del w:id="1529" w:author="andres camilo santana bohorquez" w:date="2017-02-17T01:24:00Z">
        <w:r w:rsidRPr="0057135C" w:rsidDel="004149B6">
          <w:rPr>
            <w:rFonts w:ascii="LM Roman 10" w:hAnsi="LM Roman 10"/>
            <w:b/>
            <w:i/>
            <w:sz w:val="24"/>
          </w:rPr>
          <w:delText>Oferta</w:delText>
        </w:r>
      </w:del>
    </w:p>
    <w:p w14:paraId="05D63909" w14:textId="36EE1475" w:rsidR="000A0072" w:rsidRPr="00102649" w:rsidDel="004149B6" w:rsidRDefault="000A0072" w:rsidP="000A0072">
      <w:pPr>
        <w:pStyle w:val="Incontec"/>
        <w:rPr>
          <w:del w:id="1530" w:author="andres camilo santana bohorquez" w:date="2017-02-17T01:24:00Z"/>
          <w:rFonts w:cs="Times New Roman"/>
        </w:rPr>
      </w:pPr>
      <w:del w:id="1531" w:author="andres camilo santana bohorquez" w:date="2017-02-17T01:24:00Z">
        <w:r w:rsidRPr="00102649" w:rsidDel="004149B6">
          <w:rPr>
            <w:rFonts w:cs="Times New Roman"/>
          </w:rPr>
          <w:delText>Tras realizar un análisis en el banco de apps expuestas en el programa de Apps.co bajo la clasificación de apps enfocadas a ofrecer soluciones en el campo Educativo solo encontramos una aplicación llamada FonoPlay</w:delText>
        </w:r>
        <w:r w:rsidRPr="00102649" w:rsidDel="004149B6">
          <w:rPr>
            <w:rStyle w:val="Refdenotaalpie"/>
            <w:rFonts w:cs="Times New Roman"/>
          </w:rPr>
          <w:footnoteReference w:id="8"/>
        </w:r>
        <w:r w:rsidRPr="00102649" w:rsidDel="004149B6">
          <w:rPr>
            <w:rFonts w:cs="Times New Roman"/>
          </w:rPr>
          <w:delText xml:space="preserve"> que pretende ofrecer una herramienta de </w:delText>
        </w:r>
        <w:r w:rsidRPr="00102649" w:rsidDel="004149B6">
          <w:rPr>
            <w:rFonts w:cs="Times New Roman"/>
            <w:b/>
            <w:bCs/>
            <w:i/>
            <w:iCs/>
            <w:color w:val="auto"/>
            <w:shd w:val="clear" w:color="auto" w:fill="F5F6F5"/>
          </w:rPr>
          <w:delText>detección temprana de problema de lenguaje,  para reducir futuros problemas de aprendizaje</w:delText>
        </w:r>
        <w:r w:rsidRPr="00102649" w:rsidDel="004149B6">
          <w:rPr>
            <w:rFonts w:cs="Times New Roman"/>
            <w:bCs/>
            <w:iCs/>
            <w:color w:val="575756"/>
            <w:shd w:val="clear" w:color="auto" w:fill="F5F6F5"/>
          </w:rPr>
          <w:delText xml:space="preserve">,  </w:delText>
        </w:r>
        <w:r w:rsidRPr="00102649" w:rsidDel="004149B6">
          <w:rPr>
            <w:rFonts w:cs="Times New Roman"/>
            <w:bCs/>
            <w:iCs/>
            <w:color w:val="auto"/>
            <w:shd w:val="clear" w:color="auto" w:fill="F5F6F5"/>
          </w:rPr>
          <w:delText xml:space="preserve">Lo cual nos demuestra que este sector necesita urgente una entidad que ofrezca soluciones a la población con Limitacion Cognitiva que apoyen su proceso educativo y entienda las necesidades especiales de esta población. </w:delText>
        </w:r>
      </w:del>
    </w:p>
    <w:p w14:paraId="75093467" w14:textId="5095CDB2" w:rsidR="005877A3" w:rsidRPr="00102649" w:rsidDel="004149B6" w:rsidRDefault="005877A3" w:rsidP="00F12A4C">
      <w:pPr>
        <w:pStyle w:val="Incontec"/>
        <w:rPr>
          <w:del w:id="1534" w:author="andres camilo santana bohorquez" w:date="2017-02-17T01:24:00Z"/>
          <w:rFonts w:cs="Times New Roman"/>
        </w:rPr>
      </w:pPr>
      <w:del w:id="1535" w:author="andres camilo santana bohorquez" w:date="2017-02-17T01:24:00Z">
        <w:r w:rsidRPr="00102649" w:rsidDel="004149B6">
          <w:rPr>
            <w:rFonts w:cs="Times New Roman"/>
          </w:rPr>
          <w:delText xml:space="preserve">Al analizar las propuestas Tecnológicas </w:delText>
        </w:r>
        <w:r w:rsidR="00BA1428" w:rsidRPr="00102649" w:rsidDel="004149B6">
          <w:rPr>
            <w:rFonts w:cs="Times New Roman"/>
          </w:rPr>
          <w:delText xml:space="preserve">ofrecidas en una escala global </w:delText>
        </w:r>
        <w:r w:rsidRPr="00102649" w:rsidDel="004149B6">
          <w:rPr>
            <w:rFonts w:cs="Times New Roman"/>
          </w:rPr>
          <w:delText xml:space="preserve">bajo el Concepto de la Comunicación Aumentativa y alternativa, encontramos una serie de productos de software </w:delText>
        </w:r>
        <w:r w:rsidR="00FE7614" w:rsidRPr="00102649" w:rsidDel="004149B6">
          <w:rPr>
            <w:rFonts w:cs="Times New Roman"/>
          </w:rPr>
          <w:delText xml:space="preserve">que serán expuestos a </w:delText>
        </w:r>
        <w:r w:rsidR="000A0072" w:rsidRPr="00102649" w:rsidDel="004149B6">
          <w:rPr>
            <w:rFonts w:cs="Times New Roman"/>
          </w:rPr>
          <w:delText>continuación</w:delText>
        </w:r>
        <w:r w:rsidR="00FE7614" w:rsidRPr="00102649" w:rsidDel="004149B6">
          <w:rPr>
            <w:rFonts w:cs="Times New Roman"/>
          </w:rPr>
          <w:delText>.</w:delText>
        </w:r>
      </w:del>
    </w:p>
    <w:p w14:paraId="685E9B6A" w14:textId="1E010606" w:rsidR="00FE7614" w:rsidRPr="00102649" w:rsidDel="004149B6" w:rsidRDefault="00FE7614" w:rsidP="00F12A4C">
      <w:pPr>
        <w:pStyle w:val="Incontec"/>
        <w:rPr>
          <w:del w:id="1536" w:author="andres camilo santana bohorquez" w:date="2017-02-17T01:24:00Z"/>
          <w:rFonts w:cs="Times New Roman"/>
        </w:rPr>
      </w:pPr>
    </w:p>
    <w:p w14:paraId="107D2640" w14:textId="2DB90EEB" w:rsidR="00FE7614" w:rsidRPr="00102649" w:rsidDel="004149B6" w:rsidRDefault="00FE7614" w:rsidP="00F12A4C">
      <w:pPr>
        <w:pStyle w:val="Incontec"/>
        <w:rPr>
          <w:del w:id="1537" w:author="andres camilo santana bohorquez" w:date="2017-02-17T01:24:00Z"/>
          <w:rFonts w:cs="Times New Roman"/>
          <w:color w:val="auto"/>
        </w:rPr>
      </w:pPr>
      <w:del w:id="1538" w:author="andres camilo santana bohorquez" w:date="2017-02-17T01:24:00Z">
        <w:r w:rsidRPr="00102649" w:rsidDel="004149B6">
          <w:rPr>
            <w:rFonts w:cs="Times New Roman"/>
            <w:bCs/>
            <w:color w:val="auto"/>
            <w:shd w:val="clear" w:color="auto" w:fill="FFFFFF"/>
          </w:rPr>
          <w:delText>Adapro</w:delText>
        </w:r>
        <w:r w:rsidRPr="00102649" w:rsidDel="004149B6">
          <w:rPr>
            <w:rFonts w:cs="Times New Roman"/>
            <w:b/>
            <w:bCs/>
            <w:color w:val="auto"/>
            <w:shd w:val="clear" w:color="auto" w:fill="FFFFFF"/>
          </w:rPr>
          <w:delText xml:space="preserve">: </w:delText>
        </w:r>
        <w:r w:rsidRPr="00102649" w:rsidDel="004149B6">
          <w:rPr>
            <w:rFonts w:cs="Times New Roman"/>
            <w:bCs/>
            <w:color w:val="auto"/>
            <w:shd w:val="clear" w:color="auto" w:fill="FFFFFF"/>
          </w:rPr>
          <w:delText>es un procesador de texto gratuito orientado a personas con dificultades de aprendizaje como la dislexia u otro tipo de diversidad funcional como autismo.</w:delText>
        </w:r>
        <w:r w:rsidR="00BA1428" w:rsidRPr="00102649" w:rsidDel="004149B6">
          <w:rPr>
            <w:rFonts w:cs="Times New Roman"/>
            <w:bCs/>
            <w:color w:val="auto"/>
            <w:shd w:val="clear" w:color="auto" w:fill="FFFFFF"/>
          </w:rPr>
          <w:delText xml:space="preserve"> </w:delText>
        </w:r>
      </w:del>
      <w:customXmlDelRangeStart w:id="1539" w:author="andres camilo santana bohorquez" w:date="2017-02-17T01:24:00Z"/>
      <w:sdt>
        <w:sdtPr>
          <w:rPr>
            <w:rFonts w:cs="Times New Roman"/>
            <w:bCs/>
            <w:color w:val="auto"/>
            <w:shd w:val="clear" w:color="auto" w:fill="FFFFFF"/>
          </w:rPr>
          <w:id w:val="29610190"/>
          <w:citation/>
        </w:sdtPr>
        <w:sdtContent>
          <w:customXmlDelRangeEnd w:id="1539"/>
          <w:del w:id="1540" w:author="andres camilo santana bohorquez" w:date="2017-02-17T01:24:00Z">
            <w:r w:rsidR="00BA1428" w:rsidRPr="00102649" w:rsidDel="004149B6">
              <w:rPr>
                <w:rFonts w:cs="Times New Roman"/>
                <w:bCs/>
                <w:color w:val="auto"/>
                <w:shd w:val="clear" w:color="auto" w:fill="FFFFFF"/>
              </w:rPr>
              <w:fldChar w:fldCharType="begin"/>
            </w:r>
            <w:r w:rsidR="00BA1428" w:rsidRPr="00102649" w:rsidDel="004149B6">
              <w:rPr>
                <w:rFonts w:cs="Times New Roman"/>
                <w:bCs/>
                <w:color w:val="auto"/>
                <w:shd w:val="clear" w:color="auto" w:fill="FFFFFF"/>
              </w:rPr>
              <w:delInstrText xml:space="preserve"> CITATION Ada12 \l 9226 </w:delInstrText>
            </w:r>
            <w:r w:rsidR="00BA1428" w:rsidRPr="00102649" w:rsidDel="004149B6">
              <w:rPr>
                <w:rFonts w:cs="Times New Roman"/>
                <w:bCs/>
                <w:color w:val="auto"/>
                <w:shd w:val="clear" w:color="auto" w:fill="FFFFFF"/>
              </w:rPr>
              <w:fldChar w:fldCharType="separate"/>
            </w:r>
            <w:r w:rsidR="00643776" w:rsidRPr="00643776" w:rsidDel="004149B6">
              <w:rPr>
                <w:rFonts w:cs="Times New Roman"/>
                <w:noProof/>
                <w:color w:val="auto"/>
                <w:shd w:val="clear" w:color="auto" w:fill="FFFFFF"/>
              </w:rPr>
              <w:delText>(46)</w:delText>
            </w:r>
            <w:r w:rsidR="00BA1428" w:rsidRPr="00102649" w:rsidDel="004149B6">
              <w:rPr>
                <w:rFonts w:cs="Times New Roman"/>
                <w:bCs/>
                <w:color w:val="auto"/>
                <w:shd w:val="clear" w:color="auto" w:fill="FFFFFF"/>
              </w:rPr>
              <w:fldChar w:fldCharType="end"/>
            </w:r>
          </w:del>
          <w:customXmlDelRangeStart w:id="1541" w:author="andres camilo santana bohorquez" w:date="2017-02-17T01:24:00Z"/>
        </w:sdtContent>
      </w:sdt>
      <w:customXmlDelRangeEnd w:id="1541"/>
    </w:p>
    <w:p w14:paraId="76D78E47" w14:textId="433D61C2" w:rsidR="00FE7614" w:rsidRPr="00102649" w:rsidDel="004149B6" w:rsidRDefault="00FE7614" w:rsidP="00A75AB6">
      <w:pPr>
        <w:pStyle w:val="Incontec"/>
        <w:jc w:val="center"/>
        <w:rPr>
          <w:del w:id="1542" w:author="andres camilo santana bohorquez" w:date="2017-02-17T01:24:00Z"/>
          <w:rFonts w:cs="Times New Roman"/>
          <w:color w:val="auto"/>
        </w:rPr>
      </w:pPr>
      <w:del w:id="1543" w:author="andres camilo santana bohorquez" w:date="2017-02-17T01:24:00Z">
        <w:r w:rsidRPr="00102649" w:rsidDel="004149B6">
          <w:rPr>
            <w:noProof/>
            <w:lang w:val="es-ES" w:eastAsia="es-ES"/>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del>
    </w:p>
    <w:p w14:paraId="7EBBB729" w14:textId="1094A527" w:rsidR="00FE7614" w:rsidRPr="000A0072" w:rsidDel="004149B6" w:rsidRDefault="00FE7614" w:rsidP="00F12A4C">
      <w:pPr>
        <w:pStyle w:val="Incontec"/>
        <w:rPr>
          <w:del w:id="1544" w:author="andres camilo santana bohorquez" w:date="2017-02-17T01:24:00Z"/>
          <w:rFonts w:cs="Times New Roman"/>
          <w:color w:val="auto"/>
          <w:sz w:val="22"/>
          <w:szCs w:val="22"/>
        </w:rPr>
      </w:pPr>
      <w:del w:id="1545" w:author="andres camilo santana bohorquez" w:date="2017-02-17T01:24:00Z">
        <w:r w:rsidRPr="000A0072" w:rsidDel="004149B6">
          <w:rPr>
            <w:rFonts w:cs="Times New Roman"/>
            <w:b/>
            <w:i/>
            <w:color w:val="auto"/>
            <w:sz w:val="22"/>
            <w:szCs w:val="22"/>
          </w:rPr>
          <w:delText xml:space="preserve">Figura </w:delText>
        </w:r>
        <w:r w:rsidR="000A0072" w:rsidRPr="000A0072" w:rsidDel="004149B6">
          <w:rPr>
            <w:rFonts w:cs="Times New Roman"/>
            <w:b/>
            <w:i/>
            <w:color w:val="auto"/>
            <w:sz w:val="22"/>
            <w:szCs w:val="22"/>
          </w:rPr>
          <w:delText>5-1</w:delText>
        </w:r>
        <w:r w:rsidR="0044616D" w:rsidDel="004149B6">
          <w:rPr>
            <w:rFonts w:cs="Times New Roman"/>
            <w:b/>
            <w:i/>
            <w:color w:val="auto"/>
            <w:sz w:val="22"/>
            <w:szCs w:val="22"/>
          </w:rPr>
          <w:delText>9</w:delText>
        </w:r>
        <w:r w:rsidRPr="000A0072" w:rsidDel="004149B6">
          <w:rPr>
            <w:rFonts w:cs="Times New Roman"/>
            <w:b/>
            <w:color w:val="auto"/>
            <w:sz w:val="22"/>
            <w:szCs w:val="22"/>
          </w:rPr>
          <w:delText>.</w:delText>
        </w:r>
        <w:r w:rsidRPr="000A0072" w:rsidDel="004149B6">
          <w:rPr>
            <w:rFonts w:cs="Times New Roman"/>
            <w:color w:val="auto"/>
            <w:sz w:val="22"/>
            <w:szCs w:val="22"/>
          </w:rPr>
          <w:delText xml:space="preserve"> Software Adapro. Fuente: </w:delText>
        </w:r>
      </w:del>
      <w:customXmlDelRangeStart w:id="1546" w:author="andres camilo santana bohorquez" w:date="2017-02-17T01:24:00Z"/>
      <w:sdt>
        <w:sdtPr>
          <w:rPr>
            <w:rFonts w:cs="Times New Roman"/>
            <w:color w:val="auto"/>
          </w:rPr>
          <w:id w:val="-596865023"/>
          <w:citation/>
        </w:sdtPr>
        <w:sdtContent>
          <w:customXmlDelRangeEnd w:id="1546"/>
          <w:del w:id="1547" w:author="andres camilo santana bohorquez" w:date="2017-02-17T01:24:00Z">
            <w:r w:rsidR="002A0C42" w:rsidDel="004149B6">
              <w:rPr>
                <w:rFonts w:cs="Times New Roman"/>
                <w:color w:val="auto"/>
              </w:rPr>
              <w:fldChar w:fldCharType="begin"/>
            </w:r>
            <w:r w:rsidR="002A0C42" w:rsidDel="004149B6">
              <w:rPr>
                <w:rFonts w:cs="Times New Roman"/>
                <w:color w:val="auto"/>
                <w:sz w:val="22"/>
                <w:szCs w:val="22"/>
              </w:rPr>
              <w:delInstrText xml:space="preserve"> CITATION Ada12 \l 9226 </w:delInstrText>
            </w:r>
            <w:r w:rsidR="002A0C42" w:rsidDel="004149B6">
              <w:rPr>
                <w:rFonts w:cs="Times New Roman"/>
                <w:color w:val="auto"/>
              </w:rPr>
              <w:fldChar w:fldCharType="separate"/>
            </w:r>
            <w:r w:rsidR="00643776" w:rsidRPr="00643776" w:rsidDel="004149B6">
              <w:rPr>
                <w:rFonts w:cs="Times New Roman"/>
                <w:noProof/>
                <w:color w:val="auto"/>
                <w:sz w:val="22"/>
                <w:szCs w:val="22"/>
              </w:rPr>
              <w:delText>(46)</w:delText>
            </w:r>
            <w:r w:rsidR="002A0C42" w:rsidDel="004149B6">
              <w:rPr>
                <w:rFonts w:cs="Times New Roman"/>
                <w:color w:val="auto"/>
              </w:rPr>
              <w:fldChar w:fldCharType="end"/>
            </w:r>
          </w:del>
          <w:customXmlDelRangeStart w:id="1548" w:author="andres camilo santana bohorquez" w:date="2017-02-17T01:24:00Z"/>
        </w:sdtContent>
      </w:sdt>
      <w:customXmlDelRangeEnd w:id="1548"/>
    </w:p>
    <w:p w14:paraId="4B1650D0" w14:textId="14111F55" w:rsidR="00FE7614" w:rsidRPr="00102649" w:rsidDel="004149B6" w:rsidRDefault="00FE7614" w:rsidP="00F12A4C">
      <w:pPr>
        <w:pStyle w:val="Incontec"/>
        <w:rPr>
          <w:del w:id="1549" w:author="andres camilo santana bohorquez" w:date="2017-02-17T01:24:00Z"/>
          <w:rFonts w:cs="Times New Roman"/>
          <w:color w:val="auto"/>
        </w:rPr>
      </w:pPr>
    </w:p>
    <w:p w14:paraId="194DD8F3" w14:textId="7E98F47F" w:rsidR="00FE7614" w:rsidRPr="00102649" w:rsidDel="004149B6" w:rsidRDefault="00FE7614" w:rsidP="00F12A4C">
      <w:pPr>
        <w:pStyle w:val="Incontec"/>
        <w:rPr>
          <w:del w:id="1550" w:author="andres camilo santana bohorquez" w:date="2017-02-17T01:24:00Z"/>
          <w:rFonts w:cs="Times New Roman"/>
          <w:color w:val="auto"/>
        </w:rPr>
      </w:pPr>
      <w:del w:id="1551" w:author="andres camilo santana bohorquez" w:date="2017-02-17T01:24:00Z">
        <w:r w:rsidRPr="00102649" w:rsidDel="004149B6">
          <w:rPr>
            <w:rFonts w:cs="Times New Roman"/>
            <w:color w:val="auto"/>
          </w:rPr>
          <w:delTex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delText>
        </w:r>
      </w:del>
      <w:customXmlDelRangeStart w:id="1552" w:author="andres camilo santana bohorquez" w:date="2017-02-17T01:24:00Z"/>
      <w:sdt>
        <w:sdtPr>
          <w:rPr>
            <w:rFonts w:cs="Times New Roman"/>
            <w:color w:val="auto"/>
          </w:rPr>
          <w:id w:val="-290363669"/>
          <w:citation/>
        </w:sdtPr>
        <w:sdtContent>
          <w:customXmlDelRangeEnd w:id="1552"/>
          <w:del w:id="1553" w:author="andres camilo santana bohorquez" w:date="2017-02-17T01:24:00Z">
            <w:r w:rsidR="00BA1428" w:rsidRPr="00102649" w:rsidDel="004149B6">
              <w:rPr>
                <w:rFonts w:cs="Times New Roman"/>
                <w:color w:val="auto"/>
              </w:rPr>
              <w:fldChar w:fldCharType="begin"/>
            </w:r>
            <w:r w:rsidR="00BA1428" w:rsidRPr="00102649" w:rsidDel="004149B6">
              <w:rPr>
                <w:rFonts w:cs="Times New Roman"/>
                <w:color w:val="auto"/>
              </w:rPr>
              <w:delInstrText xml:space="preserve"> CITATION GIG \l 9226 </w:delInstrText>
            </w:r>
            <w:r w:rsidR="00BA1428" w:rsidRPr="00102649" w:rsidDel="004149B6">
              <w:rPr>
                <w:rFonts w:cs="Times New Roman"/>
                <w:color w:val="auto"/>
              </w:rPr>
              <w:fldChar w:fldCharType="separate"/>
            </w:r>
            <w:r w:rsidR="00643776" w:rsidRPr="00643776" w:rsidDel="004149B6">
              <w:rPr>
                <w:rFonts w:cs="Times New Roman"/>
                <w:noProof/>
                <w:color w:val="auto"/>
              </w:rPr>
              <w:delText>(47)</w:delText>
            </w:r>
            <w:r w:rsidR="00BA1428" w:rsidRPr="00102649" w:rsidDel="004149B6">
              <w:rPr>
                <w:rFonts w:cs="Times New Roman"/>
                <w:color w:val="auto"/>
              </w:rPr>
              <w:fldChar w:fldCharType="end"/>
            </w:r>
          </w:del>
          <w:customXmlDelRangeStart w:id="1554" w:author="andres camilo santana bohorquez" w:date="2017-02-17T01:24:00Z"/>
        </w:sdtContent>
      </w:sdt>
      <w:customXmlDelRangeEnd w:id="1554"/>
    </w:p>
    <w:p w14:paraId="4CC43BDD" w14:textId="765068CD" w:rsidR="00FE7614" w:rsidRPr="00102649" w:rsidDel="004149B6" w:rsidRDefault="00FE7614" w:rsidP="00A75AB6">
      <w:pPr>
        <w:pStyle w:val="Incontec"/>
        <w:jc w:val="center"/>
        <w:rPr>
          <w:del w:id="1555" w:author="andres camilo santana bohorquez" w:date="2017-02-17T01:24:00Z"/>
          <w:rFonts w:cs="Times New Roman"/>
          <w:color w:val="auto"/>
        </w:rPr>
      </w:pPr>
      <w:del w:id="1556" w:author="andres camilo santana bohorquez" w:date="2017-02-17T01:24:00Z">
        <w:r w:rsidRPr="00102649" w:rsidDel="004149B6">
          <w:rPr>
            <w:noProof/>
            <w:lang w:val="es-ES" w:eastAsia="es-ES"/>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del>
    </w:p>
    <w:p w14:paraId="74BA84D9" w14:textId="0E960456" w:rsidR="00FE7614" w:rsidRPr="00A75AB6" w:rsidDel="004149B6" w:rsidRDefault="00FE7614" w:rsidP="00F12A4C">
      <w:pPr>
        <w:pStyle w:val="Incontec"/>
        <w:rPr>
          <w:del w:id="1557" w:author="andres camilo santana bohorquez" w:date="2017-02-17T01:24:00Z"/>
          <w:rFonts w:cs="Times New Roman"/>
          <w:color w:val="auto"/>
          <w:sz w:val="22"/>
          <w:szCs w:val="22"/>
        </w:rPr>
      </w:pPr>
      <w:del w:id="1558"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20</w:delText>
        </w:r>
        <w:r w:rsidR="00A75AB6" w:rsidRPr="00A75AB6" w:rsidDel="004149B6">
          <w:rPr>
            <w:rFonts w:cs="Times New Roman"/>
            <w:b/>
            <w:color w:val="auto"/>
            <w:sz w:val="22"/>
            <w:szCs w:val="22"/>
          </w:rPr>
          <w:delText>.</w:delText>
        </w:r>
        <w:r w:rsidRPr="00A75AB6" w:rsidDel="004149B6">
          <w:rPr>
            <w:rFonts w:cs="Times New Roman"/>
            <w:color w:val="auto"/>
            <w:sz w:val="22"/>
            <w:szCs w:val="22"/>
          </w:rPr>
          <w:delText xml:space="preserve"> Software AraBoard. Fuente: </w:delText>
        </w:r>
      </w:del>
      <w:customXmlDelRangeStart w:id="1559" w:author="andres camilo santana bohorquez" w:date="2017-02-17T01:24:00Z"/>
      <w:sdt>
        <w:sdtPr>
          <w:rPr>
            <w:rFonts w:cs="Times New Roman"/>
            <w:color w:val="auto"/>
          </w:rPr>
          <w:id w:val="-1493254535"/>
          <w:citation/>
        </w:sdtPr>
        <w:sdtContent>
          <w:customXmlDelRangeEnd w:id="1559"/>
          <w:del w:id="1560"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GIG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(47)</w:delText>
            </w:r>
            <w:r w:rsidR="00A75AB6" w:rsidRPr="00A75AB6" w:rsidDel="004149B6">
              <w:rPr>
                <w:rFonts w:cs="Times New Roman"/>
                <w:color w:val="auto"/>
              </w:rPr>
              <w:fldChar w:fldCharType="end"/>
            </w:r>
          </w:del>
          <w:customXmlDelRangeStart w:id="1561" w:author="andres camilo santana bohorquez" w:date="2017-02-17T01:24:00Z"/>
        </w:sdtContent>
      </w:sdt>
      <w:customXmlDelRangeEnd w:id="1561"/>
    </w:p>
    <w:p w14:paraId="0E11A9AB" w14:textId="033B26BD" w:rsidR="00FE7614" w:rsidRPr="00102649" w:rsidDel="004149B6" w:rsidRDefault="00FE7614" w:rsidP="00F12A4C">
      <w:pPr>
        <w:pStyle w:val="Incontec"/>
        <w:rPr>
          <w:del w:id="1562" w:author="andres camilo santana bohorquez" w:date="2017-02-17T01:24:00Z"/>
          <w:rFonts w:cs="Times New Roman"/>
          <w:color w:val="auto"/>
        </w:rPr>
      </w:pPr>
    </w:p>
    <w:p w14:paraId="095ED52C" w14:textId="3436553E" w:rsidR="00FE7614" w:rsidRPr="00102649" w:rsidDel="004149B6" w:rsidRDefault="00FE7614" w:rsidP="00F12A4C">
      <w:pPr>
        <w:pStyle w:val="Incontec"/>
        <w:rPr>
          <w:del w:id="1563" w:author="andres camilo santana bohorquez" w:date="2017-02-17T01:24:00Z"/>
          <w:rFonts w:cs="Times New Roman"/>
          <w:color w:val="auto"/>
        </w:rPr>
      </w:pPr>
      <w:del w:id="1564" w:author="andres camilo santana bohorquez" w:date="2017-02-17T01:24:00Z">
        <w:r w:rsidRPr="00102649" w:rsidDel="004149B6">
          <w:rPr>
            <w:rFonts w:cs="Times New Roman"/>
            <w:color w:val="auto"/>
          </w:rPr>
          <w:delTex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delText>
        </w:r>
      </w:del>
      <w:customXmlDelRangeStart w:id="1565" w:author="andres camilo santana bohorquez" w:date="2017-02-17T01:24:00Z"/>
      <w:sdt>
        <w:sdtPr>
          <w:rPr>
            <w:rFonts w:cs="Times New Roman"/>
            <w:color w:val="auto"/>
          </w:rPr>
          <w:id w:val="398634061"/>
          <w:citation/>
        </w:sdtPr>
        <w:sdtContent>
          <w:customXmlDelRangeEnd w:id="1565"/>
          <w:del w:id="1566"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 CITATION ARA14 \l 9226 </w:delInstrText>
            </w:r>
            <w:r w:rsidRPr="00102649" w:rsidDel="004149B6">
              <w:rPr>
                <w:rFonts w:cs="Times New Roman"/>
                <w:color w:val="auto"/>
              </w:rPr>
              <w:fldChar w:fldCharType="separate"/>
            </w:r>
            <w:r w:rsidR="00643776" w:rsidRPr="00643776" w:rsidDel="004149B6">
              <w:rPr>
                <w:rFonts w:cs="Times New Roman"/>
                <w:noProof/>
                <w:color w:val="auto"/>
              </w:rPr>
              <w:delText>(48)</w:delText>
            </w:r>
            <w:r w:rsidRPr="00102649" w:rsidDel="004149B6">
              <w:rPr>
                <w:rFonts w:cs="Times New Roman"/>
                <w:color w:val="auto"/>
              </w:rPr>
              <w:fldChar w:fldCharType="end"/>
            </w:r>
          </w:del>
          <w:customXmlDelRangeStart w:id="1567" w:author="andres camilo santana bohorquez" w:date="2017-02-17T01:24:00Z"/>
        </w:sdtContent>
      </w:sdt>
      <w:customXmlDelRangeEnd w:id="1567"/>
    </w:p>
    <w:p w14:paraId="4CC11F18" w14:textId="5B798131" w:rsidR="00206113" w:rsidRPr="00102649" w:rsidDel="004149B6" w:rsidRDefault="00206113" w:rsidP="00F12A4C">
      <w:pPr>
        <w:pStyle w:val="Incontec"/>
        <w:rPr>
          <w:del w:id="1568" w:author="andres camilo santana bohorquez" w:date="2017-02-17T01:24:00Z"/>
          <w:rFonts w:cs="Times New Roman"/>
          <w:color w:val="auto"/>
        </w:rPr>
      </w:pPr>
    </w:p>
    <w:p w14:paraId="3EC7C7A9" w14:textId="38BD4039" w:rsidR="00FE7614" w:rsidRPr="00102649" w:rsidDel="004149B6" w:rsidRDefault="00FE7614" w:rsidP="00A75AB6">
      <w:pPr>
        <w:pStyle w:val="Incontec"/>
        <w:jc w:val="center"/>
        <w:rPr>
          <w:del w:id="1569" w:author="andres camilo santana bohorquez" w:date="2017-02-17T01:24:00Z"/>
          <w:rFonts w:cs="Times New Roman"/>
          <w:color w:val="auto"/>
        </w:rPr>
      </w:pPr>
      <w:del w:id="1570" w:author="andres camilo santana bohorquez" w:date="2017-02-17T01:24:00Z">
        <w:r w:rsidRPr="00102649" w:rsidDel="004149B6">
          <w:rPr>
            <w:noProof/>
            <w:lang w:val="es-ES" w:eastAsia="es-ES"/>
          </w:rPr>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del>
    </w:p>
    <w:p w14:paraId="0E0B2C5D" w14:textId="199234DC" w:rsidR="00FE7614" w:rsidRPr="00A75AB6" w:rsidDel="004149B6" w:rsidRDefault="00FE7614" w:rsidP="00F12A4C">
      <w:pPr>
        <w:pStyle w:val="Incontec"/>
        <w:rPr>
          <w:del w:id="1571" w:author="andres camilo santana bohorquez" w:date="2017-02-17T01:24:00Z"/>
          <w:rFonts w:cs="Times New Roman"/>
          <w:color w:val="auto"/>
          <w:sz w:val="22"/>
          <w:szCs w:val="22"/>
        </w:rPr>
      </w:pPr>
      <w:del w:id="1572"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21.</w:delText>
        </w:r>
        <w:r w:rsidR="00A75AB6" w:rsidRPr="00A75AB6" w:rsidDel="004149B6">
          <w:rPr>
            <w:rFonts w:cs="Times New Roman"/>
            <w:color w:val="auto"/>
            <w:sz w:val="22"/>
            <w:szCs w:val="22"/>
          </w:rPr>
          <w:delText xml:space="preserve"> Software AraWord</w:delText>
        </w:r>
        <w:r w:rsidRPr="00A75AB6" w:rsidDel="004149B6">
          <w:rPr>
            <w:rFonts w:cs="Times New Roman"/>
            <w:color w:val="auto"/>
            <w:sz w:val="22"/>
            <w:szCs w:val="22"/>
          </w:rPr>
          <w:delText xml:space="preserve">. Fuente: </w:delText>
        </w:r>
      </w:del>
      <w:customXmlDelRangeStart w:id="1573" w:author="andres camilo santana bohorquez" w:date="2017-02-17T01:24:00Z"/>
      <w:sdt>
        <w:sdtPr>
          <w:rPr>
            <w:rFonts w:cs="Times New Roman"/>
            <w:color w:val="auto"/>
          </w:rPr>
          <w:id w:val="-757903916"/>
          <w:citation/>
        </w:sdtPr>
        <w:sdtContent>
          <w:customXmlDelRangeEnd w:id="1573"/>
          <w:del w:id="1574"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ARA14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(48)</w:delText>
            </w:r>
            <w:r w:rsidR="00A75AB6" w:rsidRPr="00A75AB6" w:rsidDel="004149B6">
              <w:rPr>
                <w:rFonts w:cs="Times New Roman"/>
                <w:color w:val="auto"/>
              </w:rPr>
              <w:fldChar w:fldCharType="end"/>
            </w:r>
          </w:del>
          <w:customXmlDelRangeStart w:id="1575" w:author="andres camilo santana bohorquez" w:date="2017-02-17T01:24:00Z"/>
        </w:sdtContent>
      </w:sdt>
      <w:customXmlDelRangeEnd w:id="1575"/>
    </w:p>
    <w:p w14:paraId="7599B9A4" w14:textId="2F22BDCE" w:rsidR="00FE7614" w:rsidRPr="00102649" w:rsidDel="004149B6" w:rsidRDefault="00FE7614" w:rsidP="00F12A4C">
      <w:pPr>
        <w:pStyle w:val="Incontec"/>
        <w:rPr>
          <w:del w:id="1576" w:author="andres camilo santana bohorquez" w:date="2017-02-17T01:24:00Z"/>
          <w:rFonts w:cs="Times New Roman"/>
          <w:color w:val="auto"/>
        </w:rPr>
      </w:pPr>
    </w:p>
    <w:p w14:paraId="116AD287" w14:textId="3FDE253F" w:rsidR="0051229E" w:rsidRPr="00102649" w:rsidDel="004149B6" w:rsidRDefault="0051229E" w:rsidP="00F12A4C">
      <w:pPr>
        <w:pStyle w:val="Incontec"/>
        <w:rPr>
          <w:del w:id="1577" w:author="andres camilo santana bohorquez" w:date="2017-02-17T01:24:00Z"/>
          <w:rFonts w:cs="Times New Roman"/>
        </w:rPr>
      </w:pPr>
      <w:del w:id="1578" w:author="andres camilo santana bohorquez" w:date="2017-02-17T01:24:00Z">
        <w:r w:rsidRPr="00102649" w:rsidDel="004149B6">
          <w:rPr>
            <w:rFonts w:cs="Times New Roman"/>
          </w:rPr>
          <w:delText xml:space="preserve">Azahar: Azahar es un conjunto de aplicaciones gratuitas y personalizables que permiten a personas con autismo y/o discapacidad intelectual mejorar su comunicación, la planificación de sus tareas y disfrutar de sus actividades de ocio. </w:delText>
        </w:r>
      </w:del>
      <w:customXmlDelRangeStart w:id="1579" w:author="andres camilo santana bohorquez" w:date="2017-02-17T01:24:00Z"/>
      <w:sdt>
        <w:sdtPr>
          <w:rPr>
            <w:rFonts w:cs="Times New Roman"/>
          </w:rPr>
          <w:id w:val="-1766528511"/>
          <w:citation/>
        </w:sdtPr>
        <w:sdtContent>
          <w:customXmlDelRangeEnd w:id="1579"/>
          <w:del w:id="1580" w:author="andres camilo santana bohorquez" w:date="2017-02-17T01:24:00Z">
            <w:r w:rsidRPr="00102649" w:rsidDel="004149B6">
              <w:rPr>
                <w:rFonts w:cs="Times New Roman"/>
              </w:rPr>
              <w:fldChar w:fldCharType="begin"/>
            </w:r>
            <w:r w:rsidRPr="00102649" w:rsidDel="004149B6">
              <w:rPr>
                <w:rFonts w:cs="Times New Roman"/>
              </w:rPr>
              <w:delInstrText xml:space="preserve">CITATION Aza13 \l 9226 </w:delInstrText>
            </w:r>
            <w:r w:rsidRPr="00102649" w:rsidDel="004149B6">
              <w:rPr>
                <w:rFonts w:cs="Times New Roman"/>
              </w:rPr>
              <w:fldChar w:fldCharType="separate"/>
            </w:r>
            <w:r w:rsidR="00643776" w:rsidRPr="00643776" w:rsidDel="004149B6">
              <w:rPr>
                <w:rFonts w:cs="Times New Roman"/>
                <w:noProof/>
              </w:rPr>
              <w:delText>(49)</w:delText>
            </w:r>
            <w:r w:rsidRPr="00102649" w:rsidDel="004149B6">
              <w:rPr>
                <w:rFonts w:cs="Times New Roman"/>
              </w:rPr>
              <w:fldChar w:fldCharType="end"/>
            </w:r>
          </w:del>
          <w:customXmlDelRangeStart w:id="1581" w:author="andres camilo santana bohorquez" w:date="2017-02-17T01:24:00Z"/>
        </w:sdtContent>
      </w:sdt>
      <w:customXmlDelRangeEnd w:id="1581"/>
    </w:p>
    <w:p w14:paraId="4A1B3F56" w14:textId="1573AF66" w:rsidR="0051229E" w:rsidRPr="00102649" w:rsidDel="004149B6" w:rsidRDefault="0051229E" w:rsidP="00F12A4C">
      <w:pPr>
        <w:pStyle w:val="Incontec"/>
        <w:rPr>
          <w:del w:id="1582" w:author="andres camilo santana bohorquez" w:date="2017-02-17T01:24:00Z"/>
          <w:rFonts w:cs="Times New Roman"/>
        </w:rPr>
      </w:pPr>
    </w:p>
    <w:p w14:paraId="1259AC39" w14:textId="6C8A4846" w:rsidR="0051229E" w:rsidRPr="00102649" w:rsidDel="004149B6" w:rsidRDefault="0051229E" w:rsidP="00A75AB6">
      <w:pPr>
        <w:pStyle w:val="Incontec"/>
        <w:jc w:val="center"/>
        <w:rPr>
          <w:del w:id="1583" w:author="andres camilo santana bohorquez" w:date="2017-02-17T01:24:00Z"/>
          <w:rFonts w:cs="Times New Roman"/>
        </w:rPr>
      </w:pPr>
      <w:del w:id="1584" w:author="andres camilo santana bohorquez" w:date="2017-02-17T01:24:00Z">
        <w:r w:rsidRPr="00102649" w:rsidDel="004149B6">
          <w:rPr>
            <w:noProof/>
            <w:lang w:val="es-ES" w:eastAsia="es-ES"/>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del>
    </w:p>
    <w:p w14:paraId="1530C25A" w14:textId="23F8988A" w:rsidR="0051229E" w:rsidRPr="00A75AB6" w:rsidDel="004149B6" w:rsidRDefault="0051229E" w:rsidP="00F12A4C">
      <w:pPr>
        <w:pStyle w:val="Incontec"/>
        <w:rPr>
          <w:del w:id="1585" w:author="andres camilo santana bohorquez" w:date="2017-02-17T01:24:00Z"/>
          <w:rFonts w:cs="Times New Roman"/>
          <w:sz w:val="22"/>
          <w:szCs w:val="22"/>
        </w:rPr>
      </w:pPr>
      <w:del w:id="1586" w:author="andres camilo santana bohorquez" w:date="2017-02-17T01:24:00Z">
        <w:r w:rsidRPr="00A75AB6" w:rsidDel="004149B6">
          <w:rPr>
            <w:rFonts w:cs="Times New Roman"/>
            <w:b/>
            <w:i/>
            <w:sz w:val="22"/>
            <w:szCs w:val="22"/>
          </w:rPr>
          <w:delText xml:space="preserve">Figura </w:delText>
        </w:r>
        <w:r w:rsidR="00A75AB6" w:rsidRPr="00A75AB6" w:rsidDel="004149B6">
          <w:rPr>
            <w:rFonts w:cs="Times New Roman"/>
            <w:b/>
            <w:i/>
            <w:sz w:val="22"/>
            <w:szCs w:val="22"/>
          </w:rPr>
          <w:delText>5-</w:delText>
        </w:r>
        <w:r w:rsidR="0044616D" w:rsidDel="004149B6">
          <w:rPr>
            <w:rFonts w:cs="Times New Roman"/>
            <w:b/>
            <w:i/>
            <w:sz w:val="22"/>
            <w:szCs w:val="22"/>
          </w:rPr>
          <w:delText>22</w:delText>
        </w:r>
        <w:r w:rsidRPr="00A75AB6" w:rsidDel="004149B6">
          <w:rPr>
            <w:rFonts w:cs="Times New Roman"/>
            <w:sz w:val="22"/>
            <w:szCs w:val="22"/>
          </w:rPr>
          <w:delText xml:space="preserve">. Software Azahar. Fuente: </w:delText>
        </w:r>
      </w:del>
      <w:customXmlDelRangeStart w:id="1587" w:author="andres camilo santana bohorquez" w:date="2017-02-17T01:24:00Z"/>
      <w:sdt>
        <w:sdtPr>
          <w:rPr>
            <w:rFonts w:cs="Times New Roman"/>
          </w:rPr>
          <w:id w:val="1082955287"/>
          <w:citation/>
        </w:sdtPr>
        <w:sdtContent>
          <w:customXmlDelRangeEnd w:id="1587"/>
          <w:del w:id="1588" w:author="andres camilo santana bohorquez" w:date="2017-02-17T01:24:00Z">
            <w:r w:rsidR="00A75AB6" w:rsidRPr="00A75AB6" w:rsidDel="004149B6">
              <w:rPr>
                <w:rFonts w:cs="Times New Roman"/>
              </w:rPr>
              <w:fldChar w:fldCharType="begin"/>
            </w:r>
            <w:r w:rsidR="00A75AB6" w:rsidRPr="00A75AB6" w:rsidDel="004149B6">
              <w:rPr>
                <w:rFonts w:cs="Times New Roman"/>
                <w:sz w:val="22"/>
                <w:szCs w:val="22"/>
              </w:rPr>
              <w:delInstrText xml:space="preserve"> CITATION Aza13 \l 9226 </w:delInstrText>
            </w:r>
            <w:r w:rsidR="00A75AB6" w:rsidRPr="00A75AB6" w:rsidDel="004149B6">
              <w:rPr>
                <w:rFonts w:cs="Times New Roman"/>
              </w:rPr>
              <w:fldChar w:fldCharType="separate"/>
            </w:r>
            <w:r w:rsidR="00643776" w:rsidRPr="00643776" w:rsidDel="004149B6">
              <w:rPr>
                <w:rFonts w:cs="Times New Roman"/>
                <w:noProof/>
                <w:sz w:val="22"/>
                <w:szCs w:val="22"/>
              </w:rPr>
              <w:delText>(49)</w:delText>
            </w:r>
            <w:r w:rsidR="00A75AB6" w:rsidRPr="00A75AB6" w:rsidDel="004149B6">
              <w:rPr>
                <w:rFonts w:cs="Times New Roman"/>
              </w:rPr>
              <w:fldChar w:fldCharType="end"/>
            </w:r>
          </w:del>
          <w:customXmlDelRangeStart w:id="1589" w:author="andres camilo santana bohorquez" w:date="2017-02-17T01:24:00Z"/>
        </w:sdtContent>
      </w:sdt>
      <w:customXmlDelRangeEnd w:id="1589"/>
    </w:p>
    <w:p w14:paraId="2F314D2F" w14:textId="2D592FC8" w:rsidR="0051229E" w:rsidRPr="00102649" w:rsidDel="004149B6" w:rsidRDefault="0051229E" w:rsidP="00F12A4C">
      <w:pPr>
        <w:pStyle w:val="Incontec"/>
        <w:rPr>
          <w:del w:id="1590" w:author="andres camilo santana bohorquez" w:date="2017-02-17T01:24:00Z"/>
          <w:rFonts w:cs="Times New Roman"/>
          <w:color w:val="auto"/>
        </w:rPr>
      </w:pPr>
    </w:p>
    <w:p w14:paraId="5B905477" w14:textId="41E63087" w:rsidR="0051229E" w:rsidRPr="00102649" w:rsidDel="004149B6" w:rsidRDefault="0051229E" w:rsidP="00F12A4C">
      <w:pPr>
        <w:pStyle w:val="Incontec"/>
        <w:rPr>
          <w:del w:id="1591" w:author="andres camilo santana bohorquez" w:date="2017-02-17T01:24:00Z"/>
          <w:rFonts w:cs="Times New Roman"/>
          <w:color w:val="auto"/>
        </w:rPr>
      </w:pPr>
      <w:del w:id="1592" w:author="andres camilo santana bohorquez" w:date="2017-02-17T01:24:00Z">
        <w:r w:rsidRPr="00102649" w:rsidDel="004149B6">
          <w:rPr>
            <w:rFonts w:cs="Times New Roman"/>
            <w:color w:val="auto"/>
          </w:rPr>
          <w:delText xml:space="preserve">LetMeTalk - Talker SAC : es una aplicación para dispositivos con S.O. Android e iOs que te permite construir frases con imágenes o pictogramas y cuyo objetivo es la comunicación funcional en cualquier entorno donde se desenvuelve el usuario. </w:delText>
        </w:r>
      </w:del>
      <w:customXmlDelRangeStart w:id="1593" w:author="andres camilo santana bohorquez" w:date="2017-02-17T01:24:00Z"/>
      <w:sdt>
        <w:sdtPr>
          <w:rPr>
            <w:rFonts w:cs="Times New Roman"/>
            <w:color w:val="auto"/>
          </w:rPr>
          <w:id w:val="-688759630"/>
          <w:citation/>
        </w:sdtPr>
        <w:sdtContent>
          <w:customXmlDelRangeEnd w:id="1593"/>
          <w:del w:id="1594"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CITATION Let14 \l 9226 </w:delInstrText>
            </w:r>
            <w:r w:rsidRPr="00102649" w:rsidDel="004149B6">
              <w:rPr>
                <w:rFonts w:cs="Times New Roman"/>
                <w:color w:val="auto"/>
              </w:rPr>
              <w:fldChar w:fldCharType="separate"/>
            </w:r>
            <w:r w:rsidR="00643776" w:rsidRPr="00643776" w:rsidDel="004149B6">
              <w:rPr>
                <w:rFonts w:cs="Times New Roman"/>
                <w:noProof/>
                <w:color w:val="auto"/>
              </w:rPr>
              <w:delText>(50)</w:delText>
            </w:r>
            <w:r w:rsidRPr="00102649" w:rsidDel="004149B6">
              <w:rPr>
                <w:rFonts w:cs="Times New Roman"/>
                <w:color w:val="auto"/>
              </w:rPr>
              <w:fldChar w:fldCharType="end"/>
            </w:r>
          </w:del>
          <w:customXmlDelRangeStart w:id="1595" w:author="andres camilo santana bohorquez" w:date="2017-02-17T01:24:00Z"/>
        </w:sdtContent>
      </w:sdt>
      <w:customXmlDelRangeEnd w:id="1595"/>
    </w:p>
    <w:p w14:paraId="4B0547F9" w14:textId="7004B20D" w:rsidR="0051229E" w:rsidRPr="00102649" w:rsidDel="004149B6" w:rsidRDefault="0051229E" w:rsidP="00F12A4C">
      <w:pPr>
        <w:pStyle w:val="Incontec"/>
        <w:rPr>
          <w:del w:id="1596" w:author="andres camilo santana bohorquez" w:date="2017-02-17T01:24:00Z"/>
          <w:rFonts w:cs="Times New Roman"/>
          <w:color w:val="auto"/>
        </w:rPr>
      </w:pPr>
    </w:p>
    <w:p w14:paraId="24A70722" w14:textId="60E61EF1" w:rsidR="0051229E" w:rsidRPr="00102649" w:rsidDel="004149B6" w:rsidRDefault="0051229E" w:rsidP="00A75AB6">
      <w:pPr>
        <w:pStyle w:val="Incontec"/>
        <w:jc w:val="center"/>
        <w:rPr>
          <w:del w:id="1597" w:author="andres camilo santana bohorquez" w:date="2017-02-17T01:24:00Z"/>
          <w:rFonts w:cs="Times New Roman"/>
          <w:color w:val="auto"/>
        </w:rPr>
      </w:pPr>
      <w:del w:id="1598" w:author="andres camilo santana bohorquez" w:date="2017-02-17T01:24:00Z">
        <w:r w:rsidRPr="00102649" w:rsidDel="004149B6">
          <w:rPr>
            <w:noProof/>
            <w:lang w:val="es-ES" w:eastAsia="es-ES"/>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del>
    </w:p>
    <w:p w14:paraId="30E1A554" w14:textId="73A96834" w:rsidR="0051229E" w:rsidRPr="00102649" w:rsidDel="004149B6" w:rsidRDefault="0051229E" w:rsidP="00F12A4C">
      <w:pPr>
        <w:pStyle w:val="Incontec"/>
        <w:rPr>
          <w:del w:id="1599" w:author="andres camilo santana bohorquez" w:date="2017-02-17T01:24:00Z"/>
          <w:rFonts w:cs="Times New Roman"/>
          <w:color w:val="auto"/>
        </w:rPr>
      </w:pPr>
      <w:del w:id="1600" w:author="andres camilo santana bohorquez" w:date="2017-02-17T01:24:00Z">
        <w:r w:rsidRPr="00A75AB6" w:rsidDel="004149B6">
          <w:rPr>
            <w:rFonts w:cs="Times New Roman"/>
            <w:b/>
            <w:i/>
            <w:color w:val="auto"/>
            <w:sz w:val="22"/>
            <w:szCs w:val="22"/>
          </w:rPr>
          <w:delText xml:space="preserve">Figura </w:delText>
        </w:r>
        <w:r w:rsidR="0044616D" w:rsidDel="004149B6">
          <w:rPr>
            <w:rFonts w:cs="Times New Roman"/>
            <w:b/>
            <w:i/>
            <w:color w:val="auto"/>
            <w:sz w:val="22"/>
            <w:szCs w:val="22"/>
          </w:rPr>
          <w:delText>5-23</w:delText>
        </w:r>
        <w:r w:rsidRPr="00A75AB6" w:rsidDel="004149B6">
          <w:rPr>
            <w:rFonts w:cs="Times New Roman"/>
            <w:color w:val="auto"/>
            <w:sz w:val="22"/>
            <w:szCs w:val="22"/>
          </w:rPr>
          <w:delText xml:space="preserve">. Software LetMetalk. Fuente: </w:delText>
        </w:r>
      </w:del>
      <w:customXmlDelRangeStart w:id="1601" w:author="andres camilo santana bohorquez" w:date="2017-02-17T01:24:00Z"/>
      <w:sdt>
        <w:sdtPr>
          <w:rPr>
            <w:rFonts w:cs="Times New Roman"/>
            <w:color w:val="auto"/>
          </w:rPr>
          <w:id w:val="1951198553"/>
          <w:citation/>
        </w:sdtPr>
        <w:sdtContent>
          <w:customXmlDelRangeEnd w:id="1601"/>
          <w:del w:id="1602" w:author="andres camilo santana bohorquez" w:date="2017-02-17T01:24:00Z">
            <w:r w:rsidR="00A75AB6" w:rsidDel="004149B6">
              <w:rPr>
                <w:rFonts w:cs="Times New Roman"/>
                <w:color w:val="auto"/>
              </w:rPr>
              <w:fldChar w:fldCharType="begin"/>
            </w:r>
            <w:r w:rsidR="00A75AB6" w:rsidDel="004149B6">
              <w:rPr>
                <w:rFonts w:cs="Times New Roman"/>
                <w:color w:val="auto"/>
                <w:sz w:val="22"/>
                <w:szCs w:val="22"/>
              </w:rPr>
              <w:delInstrText xml:space="preserve"> CITATION Let14 \l 9226 </w:delInstrText>
            </w:r>
            <w:r w:rsidR="00A75AB6" w:rsidDel="004149B6">
              <w:rPr>
                <w:rFonts w:cs="Times New Roman"/>
                <w:color w:val="auto"/>
              </w:rPr>
              <w:fldChar w:fldCharType="separate"/>
            </w:r>
            <w:r w:rsidR="00643776" w:rsidRPr="00643776" w:rsidDel="004149B6">
              <w:rPr>
                <w:rFonts w:cs="Times New Roman"/>
                <w:noProof/>
                <w:color w:val="auto"/>
                <w:sz w:val="22"/>
                <w:szCs w:val="22"/>
              </w:rPr>
              <w:delText>(50)</w:delText>
            </w:r>
            <w:r w:rsidR="00A75AB6" w:rsidDel="004149B6">
              <w:rPr>
                <w:rFonts w:cs="Times New Roman"/>
                <w:color w:val="auto"/>
              </w:rPr>
              <w:fldChar w:fldCharType="end"/>
            </w:r>
          </w:del>
          <w:customXmlDelRangeStart w:id="1603" w:author="andres camilo santana bohorquez" w:date="2017-02-17T01:24:00Z"/>
        </w:sdtContent>
      </w:sdt>
      <w:customXmlDelRangeEnd w:id="1603"/>
    </w:p>
    <w:p w14:paraId="15005D09" w14:textId="05F48936" w:rsidR="00FE7614" w:rsidRPr="00102649" w:rsidDel="004149B6" w:rsidRDefault="00BA1428" w:rsidP="00F12A4C">
      <w:pPr>
        <w:pStyle w:val="Incontec"/>
        <w:rPr>
          <w:del w:id="1604" w:author="andres camilo santana bohorquez" w:date="2017-02-17T01:24:00Z"/>
          <w:rFonts w:cs="Times New Roman"/>
          <w:color w:val="auto"/>
        </w:rPr>
      </w:pPr>
      <w:del w:id="1605" w:author="andres camilo santana bohorquez" w:date="2017-02-17T01:24:00Z">
        <w:r w:rsidRPr="00102649" w:rsidDel="004149B6">
          <w:rPr>
            <w:rFonts w:cs="Times New Roman"/>
            <w:color w:val="auto"/>
          </w:rPr>
          <w:delText>Sígueme: Sígueme es una aplicación gratuita diseñada para potenciar la atención visual y entrenar la adquisición del significado en personas con autismo.</w:delText>
        </w:r>
        <w:r w:rsidR="00206113" w:rsidRPr="00102649" w:rsidDel="004149B6">
          <w:rPr>
            <w:rFonts w:cs="Times New Roman"/>
            <w:color w:val="auto"/>
          </w:rPr>
          <w:delText xml:space="preserve"> Se presentan seis fases que van desde la estimulación basal a la adquisición de significado a partir de vídeos, fotografías, dibujos y pictogramas, incluyendo las últimas fases actividades de categorización y asociación mediante juegos. </w:delText>
        </w:r>
      </w:del>
      <w:customXmlDelRangeStart w:id="1606" w:author="andres camilo santana bohorquez" w:date="2017-02-17T01:24:00Z"/>
      <w:sdt>
        <w:sdtPr>
          <w:rPr>
            <w:rFonts w:cs="Times New Roman"/>
            <w:color w:val="auto"/>
          </w:rPr>
          <w:id w:val="2102298239"/>
          <w:citation/>
        </w:sdtPr>
        <w:sdtContent>
          <w:customXmlDelRangeEnd w:id="1606"/>
          <w:del w:id="1607" w:author="andres camilo santana bohorquez" w:date="2017-02-17T01:24:00Z">
            <w:r w:rsidR="00206113" w:rsidRPr="00102649" w:rsidDel="004149B6">
              <w:rPr>
                <w:rFonts w:cs="Times New Roman"/>
                <w:color w:val="auto"/>
              </w:rPr>
              <w:fldChar w:fldCharType="begin"/>
            </w:r>
            <w:r w:rsidR="00206113" w:rsidRPr="00102649" w:rsidDel="004149B6">
              <w:rPr>
                <w:rFonts w:cs="Times New Roman"/>
                <w:color w:val="auto"/>
              </w:rPr>
              <w:delInstrText xml:space="preserve"> CITATION Fun13 \l 9226 </w:delInstrText>
            </w:r>
            <w:r w:rsidR="00206113" w:rsidRPr="00102649" w:rsidDel="004149B6">
              <w:rPr>
                <w:rFonts w:cs="Times New Roman"/>
                <w:color w:val="auto"/>
              </w:rPr>
              <w:fldChar w:fldCharType="separate"/>
            </w:r>
            <w:r w:rsidR="00643776" w:rsidRPr="00643776" w:rsidDel="004149B6">
              <w:rPr>
                <w:rFonts w:cs="Times New Roman"/>
                <w:noProof/>
                <w:color w:val="auto"/>
              </w:rPr>
              <w:delText>(51)</w:delText>
            </w:r>
            <w:r w:rsidR="00206113" w:rsidRPr="00102649" w:rsidDel="004149B6">
              <w:rPr>
                <w:rFonts w:cs="Times New Roman"/>
                <w:color w:val="auto"/>
              </w:rPr>
              <w:fldChar w:fldCharType="end"/>
            </w:r>
          </w:del>
          <w:customXmlDelRangeStart w:id="1608" w:author="andres camilo santana bohorquez" w:date="2017-02-17T01:24:00Z"/>
        </w:sdtContent>
      </w:sdt>
      <w:customXmlDelRangeEnd w:id="1608"/>
    </w:p>
    <w:p w14:paraId="27D2BA21" w14:textId="05682CC0" w:rsidR="00206113" w:rsidRPr="00102649" w:rsidDel="004149B6" w:rsidRDefault="00206113" w:rsidP="00F12A4C">
      <w:pPr>
        <w:pStyle w:val="Incontec"/>
        <w:rPr>
          <w:del w:id="1609" w:author="andres camilo santana bohorquez" w:date="2017-02-17T01:24:00Z"/>
          <w:rFonts w:cs="Times New Roman"/>
          <w:color w:val="auto"/>
        </w:rPr>
      </w:pPr>
    </w:p>
    <w:p w14:paraId="39F1B4F6" w14:textId="1D713797" w:rsidR="00BA1428" w:rsidRPr="00102649" w:rsidDel="004149B6" w:rsidRDefault="00BA1428" w:rsidP="00A17D5E">
      <w:pPr>
        <w:pStyle w:val="Incontec"/>
        <w:jc w:val="center"/>
        <w:rPr>
          <w:del w:id="1610" w:author="andres camilo santana bohorquez" w:date="2017-02-17T01:24:00Z"/>
          <w:rFonts w:cs="Times New Roman"/>
          <w:color w:val="auto"/>
        </w:rPr>
      </w:pPr>
      <w:del w:id="1611" w:author="andres camilo santana bohorquez" w:date="2017-02-17T01:24:00Z">
        <w:r w:rsidRPr="00102649" w:rsidDel="004149B6">
          <w:rPr>
            <w:noProof/>
            <w:lang w:val="es-ES" w:eastAsia="es-ES"/>
          </w:rPr>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del>
    </w:p>
    <w:p w14:paraId="22CE1B8A" w14:textId="497EBB95" w:rsidR="00BA1428" w:rsidRPr="00A17D5E" w:rsidDel="004149B6" w:rsidRDefault="00BA1428" w:rsidP="00F12A4C">
      <w:pPr>
        <w:pStyle w:val="Incontec"/>
        <w:rPr>
          <w:del w:id="1612" w:author="andres camilo santana bohorquez" w:date="2017-02-17T01:24:00Z"/>
          <w:rFonts w:cs="Times New Roman"/>
          <w:color w:val="auto"/>
          <w:sz w:val="22"/>
          <w:szCs w:val="22"/>
        </w:rPr>
      </w:pPr>
      <w:del w:id="1613" w:author="andres camilo santana bohorquez" w:date="2017-02-17T01:24:00Z">
        <w:r w:rsidRPr="00A17D5E" w:rsidDel="004149B6">
          <w:rPr>
            <w:rFonts w:cs="Times New Roman"/>
            <w:b/>
            <w:i/>
            <w:color w:val="auto"/>
            <w:sz w:val="22"/>
            <w:szCs w:val="22"/>
          </w:rPr>
          <w:delText xml:space="preserve">Figura </w:delText>
        </w:r>
        <w:r w:rsidR="00A75AB6" w:rsidRPr="00A17D5E" w:rsidDel="004149B6">
          <w:rPr>
            <w:rFonts w:cs="Times New Roman"/>
            <w:b/>
            <w:i/>
            <w:color w:val="auto"/>
            <w:sz w:val="22"/>
            <w:szCs w:val="22"/>
          </w:rPr>
          <w:delText>5-</w:delText>
        </w:r>
        <w:r w:rsidR="0044616D" w:rsidDel="004149B6">
          <w:rPr>
            <w:rFonts w:cs="Times New Roman"/>
            <w:b/>
            <w:i/>
            <w:color w:val="auto"/>
            <w:sz w:val="22"/>
            <w:szCs w:val="22"/>
          </w:rPr>
          <w:delText>24</w:delText>
        </w:r>
        <w:r w:rsidRPr="00A17D5E" w:rsidDel="004149B6">
          <w:rPr>
            <w:rFonts w:cs="Times New Roman"/>
            <w:color w:val="auto"/>
            <w:sz w:val="22"/>
            <w:szCs w:val="22"/>
          </w:rPr>
          <w:delText>. Software Sígueme</w:delText>
        </w:r>
        <w:r w:rsidR="00206113" w:rsidRPr="00A17D5E" w:rsidDel="004149B6">
          <w:rPr>
            <w:rFonts w:cs="Times New Roman"/>
            <w:color w:val="auto"/>
            <w:sz w:val="22"/>
            <w:szCs w:val="22"/>
          </w:rPr>
          <w:delText xml:space="preserve">. Fuente: </w:delText>
        </w:r>
      </w:del>
      <w:customXmlDelRangeStart w:id="1614" w:author="andres camilo santana bohorquez" w:date="2017-02-17T01:24:00Z"/>
      <w:sdt>
        <w:sdtPr>
          <w:rPr>
            <w:rFonts w:cs="Times New Roman"/>
            <w:color w:val="auto"/>
          </w:rPr>
          <w:id w:val="-1775781745"/>
          <w:citation/>
        </w:sdtPr>
        <w:sdtContent>
          <w:customXmlDelRangeEnd w:id="1614"/>
          <w:del w:id="1615" w:author="andres camilo santana bohorquez" w:date="2017-02-17T01:24:00Z">
            <w:r w:rsidR="00A17D5E" w:rsidRPr="00A17D5E" w:rsidDel="004149B6">
              <w:rPr>
                <w:rFonts w:cs="Times New Roman"/>
                <w:color w:val="auto"/>
              </w:rPr>
              <w:fldChar w:fldCharType="begin"/>
            </w:r>
            <w:r w:rsidR="00A17D5E" w:rsidRPr="00A17D5E" w:rsidDel="004149B6">
              <w:rPr>
                <w:rFonts w:cs="Times New Roman"/>
                <w:color w:val="auto"/>
                <w:sz w:val="22"/>
                <w:szCs w:val="22"/>
              </w:rPr>
              <w:delInstrText xml:space="preserve"> CITATION Fun13 \l 9226 </w:delInstrText>
            </w:r>
            <w:r w:rsidR="00A17D5E" w:rsidRPr="00A17D5E" w:rsidDel="004149B6">
              <w:rPr>
                <w:rFonts w:cs="Times New Roman"/>
                <w:color w:val="auto"/>
              </w:rPr>
              <w:fldChar w:fldCharType="separate"/>
            </w:r>
            <w:r w:rsidR="00643776" w:rsidRPr="00643776" w:rsidDel="004149B6">
              <w:rPr>
                <w:rFonts w:cs="Times New Roman"/>
                <w:noProof/>
                <w:color w:val="auto"/>
                <w:sz w:val="22"/>
                <w:szCs w:val="22"/>
              </w:rPr>
              <w:delText>(51)</w:delText>
            </w:r>
            <w:r w:rsidR="00A17D5E" w:rsidRPr="00A17D5E" w:rsidDel="004149B6">
              <w:rPr>
                <w:rFonts w:cs="Times New Roman"/>
                <w:color w:val="auto"/>
              </w:rPr>
              <w:fldChar w:fldCharType="end"/>
            </w:r>
          </w:del>
          <w:customXmlDelRangeStart w:id="1616" w:author="andres camilo santana bohorquez" w:date="2017-02-17T01:24:00Z"/>
        </w:sdtContent>
      </w:sdt>
      <w:customXmlDelRangeEnd w:id="1616"/>
    </w:p>
    <w:p w14:paraId="49B2C9D6" w14:textId="41B504D4" w:rsidR="00890AEC" w:rsidDel="004149B6" w:rsidRDefault="00890AEC" w:rsidP="00F12A4C">
      <w:pPr>
        <w:pStyle w:val="Incontec"/>
        <w:rPr>
          <w:del w:id="1617" w:author="andres camilo santana bohorquez" w:date="2017-02-17T01:24:00Z"/>
          <w:rFonts w:cs="Times New Roman"/>
          <w:color w:val="auto"/>
        </w:rPr>
      </w:pPr>
      <w:del w:id="1618" w:author="andres camilo santana bohorquez" w:date="2017-02-17T01:24:00Z">
        <w:r w:rsidRPr="00102649" w:rsidDel="004149B6">
          <w:rPr>
            <w:rFonts w:cs="Times New Roman"/>
            <w:color w:val="auto"/>
          </w:rPr>
          <w:delText xml:space="preserve">Para el año 2016 </w:delText>
        </w:r>
        <w:r w:rsidR="0069232A" w:rsidRPr="00102649" w:rsidDel="004149B6">
          <w:rPr>
            <w:rFonts w:cs="Times New Roman"/>
            <w:color w:val="auto"/>
          </w:rPr>
          <w:delText xml:space="preserve">el </w:delText>
        </w:r>
        <w:r w:rsidR="00A17D5E" w:rsidDel="004149B6">
          <w:rPr>
            <w:rFonts w:cs="Times New Roman"/>
            <w:color w:val="auto"/>
          </w:rPr>
          <w:delText xml:space="preserve">MINTIC </w:delText>
        </w:r>
      </w:del>
      <w:customXmlDelRangeStart w:id="1619" w:author="andres camilo santana bohorquez" w:date="2017-02-17T01:24:00Z"/>
      <w:sdt>
        <w:sdtPr>
          <w:rPr>
            <w:rFonts w:cs="Times New Roman"/>
            <w:color w:val="auto"/>
          </w:rPr>
          <w:id w:val="277763525"/>
          <w:citation/>
        </w:sdtPr>
        <w:sdtContent>
          <w:customXmlDelRangeEnd w:id="1619"/>
          <w:del w:id="1620" w:author="andres camilo santana bohorquez" w:date="2017-02-17T01:24:00Z">
            <w:r w:rsidR="0069232A" w:rsidRPr="00102649" w:rsidDel="004149B6">
              <w:rPr>
                <w:rFonts w:cs="Times New Roman"/>
                <w:color w:val="auto"/>
              </w:rPr>
              <w:fldChar w:fldCharType="begin"/>
            </w:r>
            <w:r w:rsidR="00C462EF" w:rsidDel="004149B6">
              <w:rPr>
                <w:rFonts w:cs="Times New Roman"/>
                <w:color w:val="auto"/>
              </w:rPr>
              <w:delInstrText xml:space="preserve">CITATION Min16 \l 9226 </w:delInstrText>
            </w:r>
            <w:r w:rsidR="0069232A" w:rsidRPr="00102649" w:rsidDel="004149B6">
              <w:rPr>
                <w:rFonts w:cs="Times New Roman"/>
                <w:color w:val="auto"/>
              </w:rPr>
              <w:fldChar w:fldCharType="separate"/>
            </w:r>
            <w:r w:rsidR="00643776" w:rsidRPr="00643776" w:rsidDel="004149B6">
              <w:rPr>
                <w:rFonts w:cs="Times New Roman"/>
                <w:noProof/>
                <w:color w:val="auto"/>
              </w:rPr>
              <w:delText>(52)</w:delText>
            </w:r>
            <w:r w:rsidR="0069232A" w:rsidRPr="00102649" w:rsidDel="004149B6">
              <w:rPr>
                <w:rFonts w:cs="Times New Roman"/>
                <w:color w:val="auto"/>
              </w:rPr>
              <w:fldChar w:fldCharType="end"/>
            </w:r>
          </w:del>
          <w:customXmlDelRangeStart w:id="1621" w:author="andres camilo santana bohorquez" w:date="2017-02-17T01:24:00Z"/>
        </w:sdtContent>
      </w:sdt>
      <w:customXmlDelRangeEnd w:id="1621"/>
      <w:del w:id="1622" w:author="andres camilo santana bohorquez" w:date="2017-02-17T01:24:00Z">
        <w:r w:rsidR="0069232A" w:rsidRPr="00102649" w:rsidDel="004149B6">
          <w:rPr>
            <w:rFonts w:cs="Times New Roman"/>
            <w:color w:val="auto"/>
          </w:rPr>
          <w:delText xml:space="preserve">  destino</w:delText>
        </w:r>
        <w:r w:rsidRPr="00102649" w:rsidDel="004149B6">
          <w:rPr>
            <w:rFonts w:cs="Times New Roman"/>
            <w:color w:val="auto"/>
          </w:rPr>
          <w:delText xml:space="preserve"> cerca </w:delText>
        </w:r>
        <w:r w:rsidR="0069232A" w:rsidRPr="00102649" w:rsidDel="004149B6">
          <w:rPr>
            <w:rFonts w:cs="Times New Roman"/>
            <w:color w:val="auto"/>
          </w:rPr>
          <w:delText xml:space="preserve">de </w:delText>
        </w:r>
        <w:r w:rsidR="0069232A" w:rsidRPr="00102649" w:rsidDel="004149B6">
          <w:rPr>
            <w:rFonts w:cs="Times New Roman"/>
            <w:b/>
            <w:color w:val="auto"/>
          </w:rPr>
          <w:delText>$</w:delText>
        </w:r>
        <w:r w:rsidR="0069232A" w:rsidRPr="00102649" w:rsidDel="004149B6">
          <w:rPr>
            <w:rFonts w:cs="Times New Roman"/>
            <w:color w:val="auto"/>
          </w:rPr>
          <w:delText xml:space="preserve"> </w:delText>
        </w:r>
        <w:r w:rsidRPr="00102649" w:rsidDel="004149B6">
          <w:rPr>
            <w:rFonts w:cs="Times New Roman"/>
            <w:b/>
            <w:color w:val="auto"/>
          </w:rPr>
          <w:delText>61.161’000.000</w:delText>
        </w:r>
        <w:r w:rsidR="0069232A" w:rsidRPr="00102649" w:rsidDel="004149B6">
          <w:rPr>
            <w:rFonts w:cs="Times New Roman"/>
            <w:color w:val="auto"/>
          </w:rPr>
          <w:delText xml:space="preserve"> pesos </w:delText>
        </w:r>
        <w:commentRangeStart w:id="1623"/>
        <w:r w:rsidRPr="00102649" w:rsidDel="004149B6">
          <w:rPr>
            <w:rFonts w:cs="Times New Roman"/>
            <w:color w:val="auto"/>
          </w:rPr>
          <w:delText>en</w:delText>
        </w:r>
        <w:commentRangeEnd w:id="1623"/>
        <w:r w:rsidR="00881723" w:rsidDel="004149B6">
          <w:rPr>
            <w:rStyle w:val="Refdecomentario"/>
            <w:rFonts w:ascii="Cambria" w:eastAsia="Cambria" w:hAnsi="Cambria" w:cs="Cambria"/>
            <w:color w:val="000000"/>
            <w:shd w:val="clear" w:color="auto" w:fill="auto"/>
          </w:rPr>
          <w:commentReference w:id="1623"/>
        </w:r>
        <w:r w:rsidRPr="00102649" w:rsidDel="004149B6">
          <w:rPr>
            <w:rFonts w:cs="Times New Roman"/>
            <w:color w:val="auto"/>
          </w:rPr>
          <w:delText xml:space="preserve"> proyectos de inversión que buscan el fortalecimiento de</w:delText>
        </w:r>
        <w:r w:rsidR="0069232A" w:rsidRPr="00102649" w:rsidDel="004149B6">
          <w:rPr>
            <w:rFonts w:cs="Times New Roman"/>
            <w:color w:val="auto"/>
          </w:rPr>
          <w:delText xml:space="preserve"> tareas como</w:delText>
        </w:r>
        <w:r w:rsidRPr="00102649" w:rsidDel="004149B6">
          <w:rPr>
            <w:rFonts w:cs="Times New Roman"/>
            <w:color w:val="auto"/>
          </w:rPr>
          <w:delText xml:space="preserve"> </w:delText>
        </w:r>
        <w:r w:rsidR="0069232A" w:rsidRPr="00102649" w:rsidDel="004149B6">
          <w:rPr>
            <w:rFonts w:cs="Times New Roman"/>
            <w:color w:val="auto"/>
          </w:rPr>
          <w:delText xml:space="preserve">la </w:delText>
        </w:r>
        <w:r w:rsidR="0069232A" w:rsidRPr="00102649" w:rsidDel="004149B6">
          <w:rPr>
            <w:rFonts w:cs="Times New Roman"/>
            <w:i/>
          </w:rPr>
          <w:delText xml:space="preserve">asistencia capacitación y apoyo para el acceso, uso y beneficio social de </w:delText>
        </w:r>
        <w:r w:rsidR="00CF2206" w:rsidRPr="00102649" w:rsidDel="004149B6">
          <w:rPr>
            <w:rFonts w:cs="Times New Roman"/>
            <w:i/>
          </w:rPr>
          <w:delText>tecnologías</w:delText>
        </w:r>
        <w:r w:rsidR="0069232A" w:rsidRPr="00102649" w:rsidDel="004149B6">
          <w:rPr>
            <w:rFonts w:cs="Times New Roman"/>
            <w:i/>
          </w:rPr>
          <w:delText xml:space="preserve"> y servicios de telecomunicaciones</w:delText>
        </w:r>
        <w:r w:rsidR="0069232A" w:rsidRPr="00102649" w:rsidDel="004149B6">
          <w:rPr>
            <w:rFonts w:cs="Times New Roman"/>
          </w:rPr>
          <w:delText xml:space="preserve">  y e</w:delText>
        </w:r>
        <w:r w:rsidR="0069232A" w:rsidRPr="00102649" w:rsidDel="004149B6">
          <w:rPr>
            <w:rFonts w:cs="Times New Roman"/>
            <w:color w:val="auto"/>
          </w:rPr>
          <w:delText xml:space="preserve">l </w:delText>
        </w:r>
        <w:r w:rsidR="0069232A" w:rsidRPr="00102649" w:rsidDel="004149B6">
          <w:rPr>
            <w:rFonts w:cs="Times New Roman"/>
            <w:i/>
            <w:color w:val="auto"/>
          </w:rPr>
          <w:delText xml:space="preserve">fortalecimiento del sector de contenidos y aplicaciones digitales. </w:delText>
        </w:r>
        <w:r w:rsidR="0069232A" w:rsidRPr="00102649" w:rsidDel="004149B6">
          <w:rPr>
            <w:rFonts w:cs="Times New Roman"/>
            <w:color w:val="auto"/>
          </w:rPr>
          <w:delText xml:space="preserve">Esta cifra solo hace parte de un </w:delText>
        </w:r>
        <w:r w:rsidR="0069232A" w:rsidRPr="00102649" w:rsidDel="004149B6">
          <w:rPr>
            <w:rFonts w:cs="Times New Roman"/>
            <w:b/>
            <w:color w:val="auto"/>
          </w:rPr>
          <w:delText>6%</w:delText>
        </w:r>
        <w:r w:rsidR="0069232A" w:rsidRPr="00102649" w:rsidDel="004149B6">
          <w:rPr>
            <w:rFonts w:cs="Times New Roman"/>
            <w:color w:val="auto"/>
          </w:rPr>
          <w:delText xml:space="preserve"> </w:delText>
        </w:r>
        <w:r w:rsidR="00526FDF" w:rsidRPr="00102649" w:rsidDel="004149B6">
          <w:rPr>
            <w:rFonts w:cs="Times New Roman"/>
            <w:color w:val="auto"/>
          </w:rPr>
          <w:delText xml:space="preserve"> del presupuesto total destinado a la sustención de proyectos del Fondo de las Tecnologías de la Información y las Comunicaciones del estado Colombiano</w:delText>
        </w:r>
        <w:r w:rsidR="00F048EA" w:rsidDel="004149B6">
          <w:rPr>
            <w:rFonts w:cs="Times New Roman"/>
            <w:color w:val="auto"/>
          </w:rPr>
          <w:delText>,</w:delText>
        </w:r>
        <w:r w:rsidR="00A17D5E" w:rsidDel="004149B6">
          <w:rPr>
            <w:rFonts w:cs="Times New Roman"/>
            <w:color w:val="auto"/>
          </w:rPr>
          <w:delText xml:space="preserve"> </w:delText>
        </w:r>
        <w:r w:rsidR="00F048EA" w:rsidDel="004149B6">
          <w:rPr>
            <w:rFonts w:cs="Times New Roman"/>
            <w:color w:val="auto"/>
          </w:rPr>
          <w:delText>a</w:delText>
        </w:r>
        <w:r w:rsidR="00A17D5E" w:rsidDel="004149B6">
          <w:rPr>
            <w:rFonts w:cs="Times New Roman"/>
            <w:color w:val="auto"/>
          </w:rPr>
          <w:delText xml:space="preserve">demás en la actualidad </w:delText>
        </w:r>
        <w:r w:rsidR="00C01C4D" w:rsidDel="004149B6">
          <w:rPr>
            <w:rFonts w:cs="Times New Roman"/>
            <w:color w:val="auto"/>
          </w:rPr>
          <w:delText xml:space="preserve">iniciativas </w:delText>
        </w:r>
        <w:r w:rsidR="00A17D5E" w:rsidDel="004149B6">
          <w:rPr>
            <w:rFonts w:cs="Times New Roman"/>
            <w:color w:val="auto"/>
          </w:rPr>
          <w:delText>como App</w:delText>
        </w:r>
        <w:r w:rsidR="00C01C4D" w:rsidDel="004149B6">
          <w:rPr>
            <w:rFonts w:cs="Times New Roman"/>
            <w:color w:val="auto"/>
          </w:rPr>
          <w:delText>s.co</w:delText>
        </w:r>
        <w:r w:rsidR="00A17D5E" w:rsidDel="004149B6">
          <w:rPr>
            <w:rFonts w:cs="Times New Roman"/>
            <w:color w:val="auto"/>
          </w:rPr>
          <w:delText>, Innpulsa, Fondo emprender  (ver Figura 5-</w:delText>
        </w:r>
        <w:r w:rsidR="00ED21CE" w:rsidDel="004149B6">
          <w:rPr>
            <w:rFonts w:cs="Times New Roman"/>
            <w:color w:val="auto"/>
          </w:rPr>
          <w:delText>25</w:delText>
        </w:r>
        <w:r w:rsidR="00A17D5E" w:rsidDel="004149B6">
          <w:rPr>
            <w:rFonts w:cs="Times New Roman"/>
            <w:color w:val="auto"/>
          </w:rPr>
          <w:delText>)</w:delText>
        </w:r>
        <w:r w:rsidR="00C01C4D" w:rsidDel="004149B6">
          <w:rPr>
            <w:rFonts w:cs="Times New Roman"/>
            <w:color w:val="auto"/>
          </w:rPr>
          <w:delText xml:space="preserve"> entre otras </w:delText>
        </w:r>
        <w:r w:rsidR="00F048EA" w:rsidDel="004149B6">
          <w:rPr>
            <w:rFonts w:cs="Times New Roman"/>
            <w:color w:val="auto"/>
          </w:rPr>
          <w:delText>ofrecen un apoyo</w:delText>
        </w:r>
        <w:r w:rsidR="00A17D5E" w:rsidDel="004149B6">
          <w:rPr>
            <w:rFonts w:cs="Times New Roman"/>
            <w:color w:val="auto"/>
          </w:rPr>
          <w:delText xml:space="preserve"> </w:delText>
        </w:r>
        <w:r w:rsidR="00F048EA" w:rsidDel="004149B6">
          <w:rPr>
            <w:rFonts w:cs="Times New Roman"/>
            <w:color w:val="auto"/>
          </w:rPr>
          <w:delText xml:space="preserve">en </w:delText>
        </w:r>
        <w:r w:rsidR="00A17D5E" w:rsidDel="004149B6">
          <w:rPr>
            <w:rFonts w:cs="Times New Roman"/>
            <w:color w:val="auto"/>
          </w:rPr>
          <w:delText xml:space="preserve">proyectos de emprendimiento </w:delText>
        </w:r>
        <w:r w:rsidR="00F048EA" w:rsidDel="004149B6">
          <w:rPr>
            <w:rFonts w:cs="Times New Roman"/>
            <w:color w:val="auto"/>
          </w:rPr>
          <w:delText>mediante concursos abiertos</w:delText>
        </w:r>
        <w:r w:rsidR="00A17D5E" w:rsidDel="004149B6">
          <w:rPr>
            <w:rFonts w:cs="Times New Roman"/>
            <w:color w:val="auto"/>
          </w:rPr>
          <w:delText>.</w:delText>
        </w:r>
        <w:r w:rsidR="00691A4C" w:rsidDel="004149B6">
          <w:rPr>
            <w:rFonts w:cs="Times New Roman"/>
            <w:color w:val="auto"/>
          </w:rPr>
          <w:delText xml:space="preserve"> Por otra parte en la sección </w:delText>
        </w:r>
        <w:r w:rsidR="00691A4C" w:rsidDel="004149B6">
          <w:rPr>
            <w:rFonts w:cs="Times New Roman"/>
            <w:color w:val="auto"/>
          </w:rPr>
          <w:fldChar w:fldCharType="begin"/>
        </w:r>
        <w:r w:rsidR="00691A4C" w:rsidDel="004149B6">
          <w:rPr>
            <w:rFonts w:cs="Times New Roman"/>
            <w:color w:val="auto"/>
          </w:rPr>
          <w:delInstrText xml:space="preserve"> REF _Ref467638404 \r \h </w:delInstrText>
        </w:r>
        <w:r w:rsidR="00691A4C" w:rsidDel="004149B6">
          <w:rPr>
            <w:rFonts w:cs="Times New Roman"/>
            <w:color w:val="auto"/>
          </w:rPr>
        </w:r>
        <w:r w:rsidR="00691A4C" w:rsidDel="004149B6">
          <w:rPr>
            <w:rFonts w:cs="Times New Roman"/>
            <w:color w:val="auto"/>
          </w:rPr>
          <w:fldChar w:fldCharType="separate"/>
        </w:r>
        <w:r w:rsidR="00691A4C" w:rsidDel="004149B6">
          <w:rPr>
            <w:rFonts w:cs="Times New Roman"/>
            <w:color w:val="auto"/>
          </w:rPr>
          <w:delText>3.3</w:delText>
        </w:r>
        <w:r w:rsidR="00691A4C" w:rsidDel="004149B6">
          <w:rPr>
            <w:rFonts w:cs="Times New Roman"/>
            <w:color w:val="auto"/>
          </w:rPr>
          <w:fldChar w:fldCharType="end"/>
        </w:r>
        <w:r w:rsidR="00691A4C" w:rsidDel="004149B6">
          <w:rPr>
            <w:rFonts w:cs="Times New Roman"/>
            <w:color w:val="auto"/>
          </w:rPr>
          <w:delText xml:space="preserve"> se evidenciaron el nivel de inversiones por parte de entes privados comprometidos con el desarrollo social del país</w:delText>
        </w:r>
        <w:r w:rsidR="00F048EA" w:rsidDel="004149B6">
          <w:rPr>
            <w:rFonts w:cs="Times New Roman"/>
            <w:color w:val="auto"/>
          </w:rPr>
          <w:delText>, estas cifras solo permiten dimensionar el nivel de oferta ofrecido en el apoyo de proyectos de emprendimiento en el país.</w:delText>
        </w:r>
      </w:del>
    </w:p>
    <w:p w14:paraId="18CB85D8" w14:textId="58870D16" w:rsidR="00A17D5E" w:rsidDel="004149B6" w:rsidRDefault="00A17D5E" w:rsidP="00A17D5E">
      <w:pPr>
        <w:rPr>
          <w:del w:id="1624" w:author="andres camilo santana bohorquez" w:date="2017-02-17T01:24:00Z"/>
        </w:rPr>
      </w:pPr>
    </w:p>
    <w:p w14:paraId="57610CA2" w14:textId="3E05303E" w:rsidR="00A17D5E" w:rsidDel="004149B6" w:rsidRDefault="00A17D5E" w:rsidP="00A17D5E">
      <w:pPr>
        <w:rPr>
          <w:del w:id="1625" w:author="andres camilo santana bohorquez" w:date="2017-02-17T01:24:00Z"/>
        </w:rPr>
      </w:pPr>
      <w:del w:id="1626" w:author="andres camilo santana bohorquez" w:date="2017-02-17T01:24:00Z">
        <w:r w:rsidDel="004149B6">
          <w:rPr>
            <w:noProof/>
            <w:lang w:val="es-ES" w:eastAsia="es-ES"/>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del>
    </w:p>
    <w:p w14:paraId="65724BBD" w14:textId="6ADF15E5" w:rsidR="00A17D5E" w:rsidRPr="00C01C4D" w:rsidDel="004149B6" w:rsidRDefault="00A17D5E" w:rsidP="00C01C4D">
      <w:pPr>
        <w:pStyle w:val="Incontec"/>
        <w:rPr>
          <w:del w:id="1627" w:author="andres camilo santana bohorquez" w:date="2017-02-17T01:24:00Z"/>
          <w:sz w:val="22"/>
          <w:szCs w:val="22"/>
        </w:rPr>
      </w:pPr>
      <w:del w:id="1628" w:author="andres camilo santana bohorquez" w:date="2017-02-17T01:24:00Z">
        <w:r w:rsidRPr="00C01C4D" w:rsidDel="004149B6">
          <w:rPr>
            <w:b/>
            <w:i/>
            <w:sz w:val="22"/>
            <w:szCs w:val="22"/>
          </w:rPr>
          <w:delText>Figura 5-</w:delText>
        </w:r>
        <w:r w:rsidR="00ED21CE" w:rsidDel="004149B6">
          <w:rPr>
            <w:b/>
            <w:i/>
            <w:sz w:val="22"/>
            <w:szCs w:val="22"/>
          </w:rPr>
          <w:delText>25</w:delText>
        </w:r>
        <w:r w:rsidR="00C01C4D" w:rsidRPr="00C01C4D" w:rsidDel="004149B6">
          <w:rPr>
            <w:sz w:val="22"/>
            <w:szCs w:val="22"/>
          </w:rPr>
          <w:delText xml:space="preserve">. Alternativas de Apoyo al Emprendimiento en Colombia. Fuente: </w:delText>
        </w:r>
      </w:del>
      <w:customXmlDelRangeStart w:id="1629" w:author="andres camilo santana bohorquez" w:date="2017-02-17T01:24:00Z"/>
      <w:sdt>
        <w:sdtPr>
          <w:id w:val="-2078192882"/>
          <w:citation/>
        </w:sdtPr>
        <w:sdtContent>
          <w:customXmlDelRangeEnd w:id="1629"/>
          <w:del w:id="1630" w:author="andres camilo santana bohorquez" w:date="2017-02-17T01:24:00Z">
            <w:r w:rsidR="00C01C4D" w:rsidDel="004149B6">
              <w:fldChar w:fldCharType="begin"/>
            </w:r>
            <w:r w:rsidR="00C01C4D" w:rsidDel="004149B6">
              <w:rPr>
                <w:sz w:val="22"/>
                <w:szCs w:val="22"/>
              </w:rPr>
              <w:delInstrText xml:space="preserve"> CITATION APP16 \l 9226 </w:delInstrText>
            </w:r>
            <w:r w:rsidR="00C01C4D" w:rsidDel="004149B6">
              <w:fldChar w:fldCharType="separate"/>
            </w:r>
            <w:r w:rsidR="00643776" w:rsidRPr="00643776" w:rsidDel="004149B6">
              <w:rPr>
                <w:noProof/>
                <w:sz w:val="22"/>
                <w:szCs w:val="22"/>
              </w:rPr>
              <w:delText>(53)</w:delText>
            </w:r>
            <w:r w:rsidR="00C01C4D" w:rsidDel="004149B6">
              <w:fldChar w:fldCharType="end"/>
            </w:r>
          </w:del>
          <w:customXmlDelRangeStart w:id="1631" w:author="andres camilo santana bohorquez" w:date="2017-02-17T01:24:00Z"/>
        </w:sdtContent>
      </w:sdt>
      <w:customXmlDelRangeEnd w:id="1631"/>
    </w:p>
    <w:p w14:paraId="123E57A2" w14:textId="2FE6032E" w:rsidR="00CF2206" w:rsidRPr="00102649" w:rsidDel="004149B6" w:rsidRDefault="00462F7E" w:rsidP="00F12A4C">
      <w:pPr>
        <w:pStyle w:val="Incontec"/>
        <w:rPr>
          <w:del w:id="1632" w:author="andres camilo santana bohorquez" w:date="2017-02-17T01:24:00Z"/>
          <w:rFonts w:cs="Times New Roman"/>
          <w:color w:val="auto"/>
        </w:rPr>
      </w:pPr>
      <w:del w:id="1633" w:author="andres camilo santana bohorquez" w:date="2017-02-17T01:24:00Z">
        <w:r w:rsidRPr="00102649" w:rsidDel="004149B6">
          <w:rPr>
            <w:rFonts w:cs="Times New Roman"/>
            <w:color w:val="auto"/>
          </w:rPr>
          <w:delText xml:space="preserve"> </w:delText>
        </w:r>
      </w:del>
    </w:p>
    <w:p w14:paraId="4F0026E6" w14:textId="76823935" w:rsidR="00BB41D7" w:rsidRPr="00C96A61" w:rsidDel="004149B6" w:rsidRDefault="00C96A61" w:rsidP="00B43D6F">
      <w:pPr>
        <w:pStyle w:val="Incontec"/>
        <w:numPr>
          <w:ilvl w:val="2"/>
          <w:numId w:val="1"/>
        </w:numPr>
        <w:outlineLvl w:val="2"/>
        <w:rPr>
          <w:del w:id="1634" w:author="andres camilo santana bohorquez" w:date="2017-02-17T01:24:00Z"/>
          <w:rFonts w:cs="Times New Roman"/>
        </w:rPr>
      </w:pPr>
      <w:del w:id="1635" w:author="andres camilo santana bohorquez" w:date="2017-02-17T01:24:00Z">
        <w:r w:rsidRPr="00C96A61" w:rsidDel="004149B6">
          <w:rPr>
            <w:rFonts w:cs="Times New Roman"/>
          </w:rPr>
          <w:delText>Oferta Vs Demanda</w:delText>
        </w:r>
        <w:r w:rsidDel="004149B6">
          <w:rPr>
            <w:rFonts w:cs="Times New Roman"/>
          </w:rPr>
          <w:delText>.</w:delText>
        </w:r>
      </w:del>
    </w:p>
    <w:p w14:paraId="543BB37A" w14:textId="52C2C92A" w:rsidR="00597C4C" w:rsidDel="004149B6" w:rsidRDefault="00597C4C" w:rsidP="00597C4C">
      <w:pPr>
        <w:pStyle w:val="Incontec"/>
        <w:rPr>
          <w:del w:id="1636" w:author="andres camilo santana bohorquez" w:date="2017-02-17T01:24:00Z"/>
        </w:rPr>
      </w:pPr>
    </w:p>
    <w:p w14:paraId="6F597FB5" w14:textId="0F15DF2F" w:rsidR="006302CB" w:rsidDel="004149B6" w:rsidRDefault="006302CB" w:rsidP="00597C4C">
      <w:pPr>
        <w:pStyle w:val="Incontec"/>
        <w:rPr>
          <w:del w:id="1637" w:author="andres camilo santana bohorquez" w:date="2017-02-17T01:24:00Z"/>
        </w:rPr>
      </w:pPr>
      <w:del w:id="1638" w:author="andres camilo santana bohorquez" w:date="2017-02-17T01:24:00Z">
        <w:r w:rsidDel="004149B6">
          <w:delText xml:space="preserve">A pesar de que las ofertas analizadas en la sección </w:delText>
        </w:r>
        <w:r w:rsidDel="004149B6">
          <w:fldChar w:fldCharType="begin"/>
        </w:r>
        <w:r w:rsidDel="004149B6">
          <w:delInstrText xml:space="preserve"> REF _Ref467639396 \r \h  \* MERGEFORMAT </w:delInstrText>
        </w:r>
        <w:r w:rsidDel="004149B6">
          <w:fldChar w:fldCharType="separate"/>
        </w:r>
        <w:r w:rsidDel="004149B6">
          <w:delText>5.5.2</w:delText>
        </w:r>
        <w:r w:rsidDel="004149B6">
          <w:fldChar w:fldCharType="end"/>
        </w:r>
        <w:r w:rsidDel="004149B6">
          <w:delText xml:space="preserve"> se distribuyen bajo una licencia de libre distribución, en la población con Limitaciones cognitivas permanece una problemática de desinformación de dichos productos. </w:delText>
        </w:r>
      </w:del>
    </w:p>
    <w:p w14:paraId="2910D25C" w14:textId="332EBEBC" w:rsidR="003F7ECB" w:rsidDel="004149B6" w:rsidRDefault="006302CB" w:rsidP="00597C4C">
      <w:pPr>
        <w:pStyle w:val="Incontec"/>
        <w:rPr>
          <w:del w:id="1639" w:author="andres camilo santana bohorquez" w:date="2017-02-17T01:24:00Z"/>
        </w:rPr>
      </w:pPr>
      <w:del w:id="1640" w:author="andres camilo santana bohorquez" w:date="2017-02-17T01:24:00Z">
        <w:r w:rsidDel="004149B6">
          <w:delText xml:space="preserve">Al analizar dichas ofertas </w:delText>
        </w:r>
        <w:r w:rsidR="00597C4C" w:rsidDel="004149B6">
          <w:delText xml:space="preserve">se encontró </w:delText>
        </w:r>
        <w:r w:rsidDel="004149B6">
          <w:delText>que el 99% de dichos programas son producidos por casas de software internacionales</w:delText>
        </w:r>
        <w:r w:rsidR="003F7ECB" w:rsidDel="004149B6">
          <w:delText xml:space="preserve"> (España)</w:delText>
        </w:r>
        <w:r w:rsidDel="004149B6">
          <w:delText xml:space="preserve">, las cuales no tienen una campaña de </w:delText>
        </w:r>
        <w:r w:rsidR="003F7ECB" w:rsidDel="004149B6">
          <w:delText>distribución</w:delText>
        </w:r>
        <w:r w:rsidDel="004149B6">
          <w:delText xml:space="preserve"> en Colombia que permita que dicho mercado acceda a sus productos. </w:delText>
        </w:r>
      </w:del>
    </w:p>
    <w:p w14:paraId="0B0367D5" w14:textId="4AAB127D" w:rsidR="00BB41D7" w:rsidDel="004149B6" w:rsidRDefault="003F7ECB" w:rsidP="00F12A4C">
      <w:pPr>
        <w:pStyle w:val="Incontec"/>
        <w:rPr>
          <w:del w:id="1641" w:author="andres camilo santana bohorquez" w:date="2017-02-17T01:24:00Z"/>
        </w:rPr>
      </w:pPr>
      <w:del w:id="1642" w:author="andres camilo santana bohorquez" w:date="2017-02-17T01:24:00Z">
        <w:r w:rsidDel="004149B6">
          <w:delText xml:space="preserve">En los estratos socio-económicos bajos de la capital el nivel de desinformación </w:delText>
        </w:r>
        <w:r w:rsidR="00AC0E5D" w:rsidDel="004149B6">
          <w:delText>sobre productos tecnológicos que apoyen el proceso de aprendizaje de la población con L.C es muy grande, dicha población indica que d</w:delText>
        </w:r>
        <w:r w:rsidDel="004149B6">
          <w:delText xml:space="preserve">esconoce la existencia de </w:delText>
        </w:r>
        <w:r w:rsidR="00AC0E5D" w:rsidDel="004149B6">
          <w:delText>dichos productos. Por lo tanto La demanda existe pero no es cubierta por la falta de información del mercado.</w:delText>
        </w:r>
      </w:del>
    </w:p>
    <w:p w14:paraId="3E756BC0" w14:textId="1FF1264B" w:rsidR="00A5792D" w:rsidDel="004149B6" w:rsidRDefault="00A5792D" w:rsidP="00A5792D">
      <w:pPr>
        <w:rPr>
          <w:del w:id="1643" w:author="andres camilo santana bohorquez" w:date="2017-02-17T01:24:00Z"/>
        </w:rPr>
      </w:pPr>
    </w:p>
    <w:p w14:paraId="1C0A6FB6" w14:textId="0156DFC5" w:rsidR="00D30904" w:rsidRPr="00527418" w:rsidDel="004149B6" w:rsidRDefault="00D30904" w:rsidP="00A5792D">
      <w:pPr>
        <w:pStyle w:val="Incontec"/>
        <w:rPr>
          <w:del w:id="1644" w:author="andres camilo santana bohorquez" w:date="2017-02-17T01:24:00Z"/>
          <w:rFonts w:ascii="Times New Roman" w:hAnsi="Times New Roman" w:cs="Times New Roman"/>
        </w:rPr>
      </w:pPr>
      <w:bookmarkStart w:id="1645" w:name="_3rdcrjn" w:colFirst="0" w:colLast="0"/>
      <w:bookmarkEnd w:id="1645"/>
    </w:p>
    <w:p w14:paraId="576C5821" w14:textId="1750208C" w:rsidR="00D30904" w:rsidRPr="00C96A61" w:rsidDel="004149B6" w:rsidRDefault="00D868FD" w:rsidP="00B43D6F">
      <w:pPr>
        <w:pStyle w:val="Incontec"/>
        <w:numPr>
          <w:ilvl w:val="2"/>
          <w:numId w:val="1"/>
        </w:numPr>
        <w:outlineLvl w:val="2"/>
        <w:rPr>
          <w:del w:id="1646" w:author="andres camilo santana bohorquez" w:date="2017-02-17T01:24:00Z"/>
          <w:rFonts w:cs="Times New Roman"/>
        </w:rPr>
      </w:pPr>
      <w:bookmarkStart w:id="1647" w:name="_26in1rg" w:colFirst="0" w:colLast="0"/>
      <w:bookmarkEnd w:id="1647"/>
      <w:commentRangeStart w:id="1648"/>
      <w:del w:id="1649" w:author="andres camilo santana bohorquez" w:date="2017-02-17T01:24:00Z">
        <w:r w:rsidRPr="00C96A61" w:rsidDel="004149B6">
          <w:rPr>
            <w:rFonts w:cs="Times New Roman"/>
          </w:rPr>
          <w:delText>Precio</w:delText>
        </w:r>
        <w:commentRangeEnd w:id="1648"/>
        <w:r w:rsidR="00F5355D" w:rsidRPr="00C96A61" w:rsidDel="004149B6">
          <w:rPr>
            <w:rStyle w:val="Refdecomentario"/>
            <w:rFonts w:cs="Times New Roman"/>
            <w:sz w:val="24"/>
            <w:szCs w:val="24"/>
          </w:rPr>
          <w:commentReference w:id="1648"/>
        </w:r>
        <w:r w:rsidR="00C96A61" w:rsidRPr="00C96A61" w:rsidDel="004149B6">
          <w:rPr>
            <w:rFonts w:cs="Times New Roman"/>
          </w:rPr>
          <w:delText>.</w:delText>
        </w:r>
      </w:del>
    </w:p>
    <w:p w14:paraId="2697ABA0" w14:textId="37B7DCEB" w:rsidR="002C02DB" w:rsidRPr="00102649" w:rsidDel="004149B6" w:rsidRDefault="002C02DB" w:rsidP="00F12A4C">
      <w:pPr>
        <w:pStyle w:val="Incontec"/>
        <w:rPr>
          <w:del w:id="1650" w:author="andres camilo santana bohorquez" w:date="2017-02-17T01:24:00Z"/>
          <w:rFonts w:cs="Times New Roman"/>
          <w:sz w:val="28"/>
          <w:szCs w:val="28"/>
        </w:rPr>
      </w:pPr>
    </w:p>
    <w:p w14:paraId="3215630E" w14:textId="13DD1C1B" w:rsidR="005C54AF" w:rsidRPr="00102649" w:rsidDel="004149B6" w:rsidRDefault="002C02DB" w:rsidP="00F12A4C">
      <w:pPr>
        <w:pStyle w:val="Incontec"/>
        <w:rPr>
          <w:del w:id="1651" w:author="andres camilo santana bohorquez" w:date="2017-02-17T01:24:00Z"/>
          <w:rFonts w:cs="Times New Roman"/>
        </w:rPr>
      </w:pPr>
      <w:del w:id="1652" w:author="andres camilo santana bohorquez" w:date="2017-02-17T01:24:00Z">
        <w:r w:rsidRPr="00102649" w:rsidDel="004149B6">
          <w:rPr>
            <w:rFonts w:cs="Times New Roman"/>
          </w:rPr>
          <w:delText>Tras hacer una proyección del nivel d</w:delText>
        </w:r>
        <w:r w:rsidR="005C54AF" w:rsidRPr="00102649" w:rsidDel="004149B6">
          <w:rPr>
            <w:rFonts w:cs="Times New Roman"/>
          </w:rPr>
          <w:delText>e descargas del aplicativo inicialmente en la ciudad de Bogotá en un mercado de 14.200 personas cerca del 80% de esta población accedería a la aplicación lo cual nos indica que cerca de 11.300 personas serian nuestro nivel de usuarios iniciales.</w:delText>
        </w:r>
      </w:del>
    </w:p>
    <w:p w14:paraId="21327D5C" w14:textId="248BF780" w:rsidR="005C54AF" w:rsidRPr="00102649" w:rsidDel="004149B6" w:rsidRDefault="005C54AF" w:rsidP="00F12A4C">
      <w:pPr>
        <w:pStyle w:val="Incontec"/>
        <w:rPr>
          <w:del w:id="1653" w:author="andres camilo santana bohorquez" w:date="2017-02-17T01:24:00Z"/>
          <w:rFonts w:cs="Times New Roman"/>
        </w:rPr>
      </w:pPr>
    </w:p>
    <w:p w14:paraId="4924CBD1" w14:textId="2B0573D0" w:rsidR="002C02DB" w:rsidRPr="00102649" w:rsidDel="004149B6" w:rsidRDefault="0099712F" w:rsidP="00F12A4C">
      <w:pPr>
        <w:pStyle w:val="Incontec"/>
        <w:rPr>
          <w:del w:id="1654" w:author="andres camilo santana bohorquez" w:date="2017-02-17T01:24:00Z"/>
          <w:rFonts w:cs="Times New Roman"/>
        </w:rPr>
      </w:pPr>
      <w:del w:id="1655" w:author="andres camilo santana bohorquez" w:date="2017-02-17T01:24:00Z">
        <w:r w:rsidRPr="00102649" w:rsidDel="004149B6">
          <w:rPr>
            <w:rFonts w:cs="Times New Roman"/>
          </w:rPr>
          <w:delText>Después de</w:delText>
        </w:r>
        <w:r w:rsidR="005C54AF" w:rsidRPr="00102649" w:rsidDel="004149B6">
          <w:rPr>
            <w:rFonts w:cs="Times New Roman"/>
          </w:rPr>
          <w:delText xml:space="preserve"> analizar el precio de venta de los productos sustitutos </w:delText>
        </w:r>
        <w:r w:rsidR="001155D9" w:rsidRPr="00102649" w:rsidDel="004149B6">
          <w:rPr>
            <w:rFonts w:cs="Times New Roman"/>
          </w:rPr>
          <w:delText xml:space="preserve">(ver Anexo </w:delText>
        </w:r>
        <w:r w:rsidR="0073733E" w:rsidDel="004149B6">
          <w:rPr>
            <w:rFonts w:cs="Times New Roman"/>
          </w:rPr>
          <w:fldChar w:fldCharType="begin"/>
        </w:r>
        <w:r w:rsidR="0073733E" w:rsidDel="004149B6">
          <w:rPr>
            <w:rFonts w:cs="Times New Roman"/>
          </w:rPr>
          <w:delInstrText xml:space="preserve"> REF _Ref467494506 \r \h </w:delInstrText>
        </w:r>
        <w:r w:rsidR="0073733E" w:rsidDel="004149B6">
          <w:rPr>
            <w:rFonts w:cs="Times New Roman"/>
          </w:rPr>
        </w:r>
        <w:r w:rsidR="0073733E" w:rsidDel="004149B6">
          <w:rPr>
            <w:rFonts w:cs="Times New Roman"/>
          </w:rPr>
          <w:fldChar w:fldCharType="separate"/>
        </w:r>
        <w:r w:rsidR="0073733E" w:rsidDel="004149B6">
          <w:rPr>
            <w:rFonts w:cs="Times New Roman"/>
          </w:rPr>
          <w:delText>II</w:delText>
        </w:r>
        <w:r w:rsidR="0073733E" w:rsidDel="004149B6">
          <w:rPr>
            <w:rFonts w:cs="Times New Roman"/>
          </w:rPr>
          <w:fldChar w:fldCharType="end"/>
        </w:r>
        <w:r w:rsidR="001155D9" w:rsidRPr="00102649" w:rsidDel="004149B6">
          <w:rPr>
            <w:rFonts w:cs="Times New Roman"/>
          </w:rPr>
          <w:delText xml:space="preserve">) </w:delText>
        </w:r>
        <w:r w:rsidR="005C54AF" w:rsidRPr="00102649" w:rsidDel="004149B6">
          <w:rPr>
            <w:rFonts w:cs="Times New Roman"/>
          </w:rPr>
          <w:delText xml:space="preserve">encontramos que </w:delText>
        </w:r>
        <w:r w:rsidR="001155D9" w:rsidRPr="00102649" w:rsidDel="004149B6">
          <w:rPr>
            <w:rFonts w:cs="Times New Roman"/>
          </w:rPr>
          <w:delText>cerca de</w:delText>
        </w:r>
        <w:r w:rsidR="005C54AF" w:rsidRPr="00102649" w:rsidDel="004149B6">
          <w:rPr>
            <w:rFonts w:cs="Times New Roman"/>
          </w:rPr>
          <w:delText xml:space="preserve"> un </w:delText>
        </w:r>
        <w:r w:rsidR="001155D9" w:rsidRPr="00102649" w:rsidDel="004149B6">
          <w:rPr>
            <w:rFonts w:cs="Times New Roman"/>
          </w:rPr>
          <w:delText>57</w:delText>
        </w:r>
        <w:r w:rsidR="005C54AF" w:rsidRPr="00102649" w:rsidDel="004149B6">
          <w:rPr>
            <w:rFonts w:cs="Times New Roman"/>
          </w:rPr>
          <w:delText xml:space="preserve">% de las aplicaciones no tienen un costo de </w:delText>
        </w:r>
        <w:r w:rsidRPr="00102649" w:rsidDel="004149B6">
          <w:rPr>
            <w:rFonts w:cs="Times New Roman"/>
          </w:rPr>
          <w:delText>adquisición,</w:delText>
        </w:r>
        <w:r w:rsidR="00584973" w:rsidRPr="00102649" w:rsidDel="004149B6">
          <w:rPr>
            <w:rFonts w:cs="Times New Roman"/>
          </w:rPr>
          <w:delText xml:space="preserve"> y el otro </w:delText>
        </w:r>
        <w:r w:rsidR="001155D9" w:rsidRPr="00102649" w:rsidDel="004149B6">
          <w:rPr>
            <w:rFonts w:cs="Times New Roman"/>
          </w:rPr>
          <w:delText>43</w:delText>
        </w:r>
        <w:r w:rsidR="00584973" w:rsidRPr="00102649" w:rsidDel="004149B6">
          <w:rPr>
            <w:rFonts w:cs="Times New Roman"/>
          </w:rPr>
          <w:delText xml:space="preserve">% </w:delText>
        </w:r>
        <w:r w:rsidR="001155D9" w:rsidRPr="00102649" w:rsidDel="004149B6">
          <w:rPr>
            <w:rFonts w:cs="Times New Roman"/>
          </w:rPr>
          <w:delText>restante el promedio de venta</w:delText>
        </w:r>
        <w:r w:rsidR="00584973" w:rsidRPr="00102649" w:rsidDel="004149B6">
          <w:rPr>
            <w:rFonts w:cs="Times New Roman"/>
          </w:rPr>
          <w:delText xml:space="preserve"> del producto oscila entre los </w:delText>
        </w:r>
        <w:r w:rsidR="001155D9" w:rsidRPr="00102649" w:rsidDel="004149B6">
          <w:rPr>
            <w:rFonts w:cs="Times New Roman"/>
          </w:rPr>
          <w:delText>140</w:delText>
        </w:r>
        <w:r w:rsidRPr="00102649" w:rsidDel="004149B6">
          <w:rPr>
            <w:rFonts w:cs="Times New Roman"/>
          </w:rPr>
          <w:delText xml:space="preserve">  Euros aproximadamente que equivale a </w:delText>
        </w:r>
        <w:r w:rsidR="001155D9" w:rsidRPr="00102649" w:rsidDel="004149B6">
          <w:rPr>
            <w:rFonts w:cs="Times New Roman"/>
          </w:rPr>
          <w:delText>470</w:delText>
        </w:r>
        <w:r w:rsidRPr="00102649" w:rsidDel="004149B6">
          <w:rPr>
            <w:rFonts w:cs="Times New Roman"/>
          </w:rPr>
          <w:delText xml:space="preserve">.000 pesos Colombianos. </w:delText>
        </w:r>
      </w:del>
    </w:p>
    <w:p w14:paraId="727DE0F9" w14:textId="0B38BD6B" w:rsidR="00F5355D" w:rsidRPr="00102649" w:rsidDel="004149B6" w:rsidRDefault="00F5355D" w:rsidP="00F12A4C">
      <w:pPr>
        <w:pStyle w:val="Incontec"/>
        <w:rPr>
          <w:del w:id="1656" w:author="andres camilo santana bohorquez" w:date="2017-02-17T01:24:00Z"/>
          <w:rFonts w:cs="Times New Roman"/>
        </w:rPr>
      </w:pPr>
    </w:p>
    <w:p w14:paraId="622C9B61" w14:textId="2740090F" w:rsidR="00D30904" w:rsidRPr="00102649" w:rsidDel="004149B6" w:rsidRDefault="00D868FD" w:rsidP="00B43D6F">
      <w:pPr>
        <w:pStyle w:val="Incontec"/>
        <w:numPr>
          <w:ilvl w:val="2"/>
          <w:numId w:val="1"/>
        </w:numPr>
        <w:outlineLvl w:val="2"/>
        <w:rPr>
          <w:del w:id="1657" w:author="andres camilo santana bohorquez" w:date="2017-02-17T01:24:00Z"/>
          <w:rFonts w:cs="Times New Roman"/>
        </w:rPr>
      </w:pPr>
      <w:bookmarkStart w:id="1658" w:name="_lnxbz9" w:colFirst="0" w:colLast="0"/>
      <w:bookmarkEnd w:id="1658"/>
      <w:del w:id="1659" w:author="andres camilo santana bohorquez" w:date="2017-02-17T01:24:00Z">
        <w:r w:rsidRPr="005C519E" w:rsidDel="004149B6">
          <w:rPr>
            <w:rFonts w:cs="Times New Roman"/>
            <w:szCs w:val="28"/>
          </w:rPr>
          <w:delText>Comercialización</w:delText>
        </w:r>
        <w:r w:rsidR="005C519E" w:rsidDel="004149B6">
          <w:rPr>
            <w:rFonts w:cs="Times New Roman"/>
            <w:szCs w:val="28"/>
          </w:rPr>
          <w:delText>.</w:delText>
        </w:r>
      </w:del>
    </w:p>
    <w:p w14:paraId="1D7609F4" w14:textId="61AA8518" w:rsidR="004658FD" w:rsidDel="004149B6" w:rsidRDefault="004658FD" w:rsidP="00F12A4C">
      <w:pPr>
        <w:pStyle w:val="Incontec"/>
        <w:rPr>
          <w:del w:id="1660" w:author="andres camilo santana bohorquez" w:date="2017-02-17T01:24:00Z"/>
          <w:rFonts w:cs="Times New Roman"/>
        </w:rPr>
      </w:pPr>
      <w:del w:id="1661" w:author="andres camilo santana bohorquez" w:date="2017-02-17T01:24:00Z">
        <w:r w:rsidDel="004149B6">
          <w:rPr>
            <w:rFonts w:cs="Times New Roman"/>
          </w:rPr>
          <w:delText xml:space="preserve">Para la comercialización de dicho producto, se han propuesto una serie de estrategias enfocadas en combatir el nivel de desinformación de la población Colombiana. </w:delText>
        </w:r>
      </w:del>
    </w:p>
    <w:p w14:paraId="4C233FC2" w14:textId="65C0D085" w:rsidR="004658FD" w:rsidDel="004149B6" w:rsidRDefault="004658FD" w:rsidP="004658FD">
      <w:pPr>
        <w:rPr>
          <w:del w:id="1662" w:author="andres camilo santana bohorquez" w:date="2017-02-17T01:24:00Z"/>
        </w:rPr>
      </w:pPr>
    </w:p>
    <w:p w14:paraId="3C4DCE08" w14:textId="0927F87A" w:rsidR="004658FD" w:rsidDel="004149B6" w:rsidRDefault="004658FD" w:rsidP="004658FD">
      <w:pPr>
        <w:pStyle w:val="Incontec"/>
        <w:rPr>
          <w:del w:id="1663" w:author="andres camilo santana bohorquez" w:date="2017-02-17T01:24:00Z"/>
          <w:b/>
          <w:i/>
        </w:rPr>
      </w:pPr>
      <w:del w:id="1664" w:author="andres camilo santana bohorquez" w:date="2017-02-17T01:24:00Z">
        <w:r w:rsidRPr="006141D5" w:rsidDel="004149B6">
          <w:rPr>
            <w:b/>
            <w:i/>
          </w:rPr>
          <w:delText>Sensibilización Masiva</w:delText>
        </w:r>
        <w:r w:rsidR="000C63C2" w:rsidDel="004149B6">
          <w:rPr>
            <w:b/>
            <w:i/>
          </w:rPr>
          <w:delText>,</w:delText>
        </w:r>
      </w:del>
    </w:p>
    <w:p w14:paraId="23F806C8" w14:textId="5D740A47" w:rsidR="000C63C2" w:rsidRPr="000C63C2" w:rsidDel="004149B6" w:rsidRDefault="000C63C2" w:rsidP="000C63C2">
      <w:pPr>
        <w:pStyle w:val="Incontec"/>
        <w:rPr>
          <w:del w:id="1665" w:author="andres camilo santana bohorquez" w:date="2017-02-17T01:24:00Z"/>
        </w:rPr>
      </w:pPr>
    </w:p>
    <w:p w14:paraId="7EFE79F1" w14:textId="291A80D6" w:rsidR="004658FD" w:rsidDel="004149B6" w:rsidRDefault="004658FD" w:rsidP="004658FD">
      <w:pPr>
        <w:pStyle w:val="Incontec"/>
        <w:rPr>
          <w:del w:id="1666" w:author="andres camilo santana bohorquez" w:date="2017-02-17T01:24:00Z"/>
        </w:rPr>
      </w:pPr>
      <w:del w:id="1667" w:author="andres camilo santana bohorquez" w:date="2017-02-17T01:24:00Z">
        <w:r w:rsidRPr="004658FD" w:rsidDel="004149B6">
          <w:delText>Esta estrategia pretende llegar a la mayor cantidad de usuarios a través de conferencias o</w:delText>
        </w:r>
        <w:r w:rsidDel="004149B6">
          <w:delText xml:space="preserve"> </w:delText>
        </w:r>
        <w:r w:rsidRPr="004658FD" w:rsidDel="004149B6">
          <w:delText>talleres de su interés, en contextos en que una gran cantidad de clientes se congreguen, como</w:delText>
        </w:r>
        <w:r w:rsidDel="004149B6">
          <w:delText xml:space="preserve"> </w:delText>
        </w:r>
        <w:r w:rsidRPr="004658FD" w:rsidDel="004149B6">
          <w:delText>por ejemplo ferias educativas</w:delText>
        </w:r>
        <w:r w:rsidR="006141D5" w:rsidDel="004149B6">
          <w:delText>, ferias de inclusión social, etc.</w:delText>
        </w:r>
        <w:r w:rsidRPr="004658FD" w:rsidDel="004149B6">
          <w:delText xml:space="preserve"> Para ejecutar esta estrategia se debe</w:delText>
        </w:r>
        <w:r w:rsidDel="004149B6">
          <w:delText xml:space="preserve"> </w:delText>
        </w:r>
        <w:r w:rsidRPr="004658FD" w:rsidDel="004149B6">
          <w:delText>tener en cuenta los siguientes factores</w:delText>
        </w:r>
        <w:r w:rsidDel="004149B6">
          <w:delText>:</w:delText>
        </w:r>
      </w:del>
    </w:p>
    <w:p w14:paraId="16F5B83B" w14:textId="78CD5939" w:rsidR="004658FD" w:rsidDel="004149B6" w:rsidRDefault="004658FD" w:rsidP="004658FD">
      <w:pPr>
        <w:rPr>
          <w:del w:id="1668" w:author="andres camilo santana bohorquez" w:date="2017-02-17T01:24:00Z"/>
        </w:rPr>
      </w:pPr>
    </w:p>
    <w:p w14:paraId="42AB25AA" w14:textId="4D3FC9EE" w:rsidR="004658FD" w:rsidDel="004149B6" w:rsidRDefault="004658FD" w:rsidP="006141D5">
      <w:pPr>
        <w:pStyle w:val="Incontec"/>
        <w:numPr>
          <w:ilvl w:val="0"/>
          <w:numId w:val="32"/>
        </w:numPr>
        <w:rPr>
          <w:del w:id="1669" w:author="andres camilo santana bohorquez" w:date="2017-02-17T01:24:00Z"/>
        </w:rPr>
      </w:pPr>
      <w:del w:id="1670" w:author="andres camilo santana bohorquez" w:date="2017-02-17T01:24:00Z">
        <w:r w:rsidDel="004149B6">
          <w:delText>Realizar la alianza o contrato para participar en cada espacio</w:delText>
        </w:r>
        <w:r w:rsidR="006141D5" w:rsidDel="004149B6">
          <w:delText>.</w:delText>
        </w:r>
      </w:del>
    </w:p>
    <w:p w14:paraId="2685AE46" w14:textId="5CDEF45D" w:rsidR="004658FD" w:rsidDel="004149B6" w:rsidRDefault="004658FD" w:rsidP="00EC3C0A">
      <w:pPr>
        <w:pStyle w:val="Incontec"/>
        <w:numPr>
          <w:ilvl w:val="0"/>
          <w:numId w:val="32"/>
        </w:numPr>
        <w:rPr>
          <w:del w:id="1671" w:author="andres camilo santana bohorquez" w:date="2017-02-17T01:24:00Z"/>
        </w:rPr>
      </w:pPr>
      <w:del w:id="1672" w:author="andres camilo santana bohorquez" w:date="2017-02-17T01:24:00Z">
        <w:r w:rsidDel="004149B6">
          <w:delText xml:space="preserve">Seleccionar y presentar un tema de </w:delText>
        </w:r>
        <w:r w:rsidR="006141D5" w:rsidDel="004149B6">
          <w:delText>sensibilización</w:delText>
        </w:r>
        <w:r w:rsidDel="004149B6">
          <w:delText xml:space="preserve">: </w:delText>
        </w:r>
        <w:r w:rsidR="001C1676" w:rsidDel="004149B6">
          <w:delText>atención de las Necesidades Educativas Especiales.</w:delText>
        </w:r>
      </w:del>
    </w:p>
    <w:p w14:paraId="5468A3CA" w14:textId="70518C31" w:rsidR="004658FD" w:rsidRPr="001C1676" w:rsidDel="004149B6" w:rsidRDefault="004658FD" w:rsidP="001C1676">
      <w:pPr>
        <w:pStyle w:val="Incontec"/>
        <w:ind w:left="720"/>
        <w:rPr>
          <w:del w:id="1673" w:author="andres camilo santana bohorquez" w:date="2017-02-17T01:24:00Z"/>
          <w:rFonts w:cs="Times New Roman"/>
        </w:rPr>
      </w:pPr>
    </w:p>
    <w:p w14:paraId="0B2FB172" w14:textId="4E4B830A" w:rsidR="000C63C2" w:rsidDel="004149B6" w:rsidRDefault="000C63C2" w:rsidP="000C63C2">
      <w:pPr>
        <w:pStyle w:val="Incontec"/>
        <w:rPr>
          <w:del w:id="1674" w:author="andres camilo santana bohorquez" w:date="2017-02-17T01:24:00Z"/>
          <w:rFonts w:cs="Times New Roman"/>
          <w:b/>
          <w:i/>
        </w:rPr>
      </w:pPr>
      <w:del w:id="1675" w:author="andres camilo santana bohorquez" w:date="2017-02-17T01:24:00Z">
        <w:r w:rsidRPr="000C63C2" w:rsidDel="004149B6">
          <w:rPr>
            <w:rFonts w:cs="Times New Roman"/>
            <w:b/>
            <w:i/>
          </w:rPr>
          <w:delText>Buzz Marketing (Voz a Voz).</w:delText>
        </w:r>
      </w:del>
    </w:p>
    <w:p w14:paraId="3FB71823" w14:textId="41EEF232" w:rsidR="000C63C2" w:rsidDel="004149B6" w:rsidRDefault="000C63C2" w:rsidP="000C63C2">
      <w:pPr>
        <w:pStyle w:val="Incontec"/>
        <w:rPr>
          <w:del w:id="1676" w:author="andres camilo santana bohorquez" w:date="2017-02-17T01:24:00Z"/>
        </w:rPr>
      </w:pPr>
    </w:p>
    <w:p w14:paraId="6E25D99E" w14:textId="04EEC641" w:rsidR="000C63C2" w:rsidRPr="00102649" w:rsidDel="004149B6" w:rsidRDefault="000C63C2" w:rsidP="000C63C2">
      <w:pPr>
        <w:pStyle w:val="Incontec"/>
        <w:rPr>
          <w:del w:id="1677" w:author="andres camilo santana bohorquez" w:date="2017-02-17T01:24:00Z"/>
          <w:rFonts w:cs="Times New Roman"/>
        </w:rPr>
      </w:pPr>
      <w:del w:id="1678" w:author="andres camilo santana bohorquez" w:date="2017-02-17T01:24:00Z">
        <w:r w:rsidDel="004149B6">
          <w:delText xml:space="preserve">Nada mejor que un cliente satisfecho para una campaña de marketing voz a voz, donde un usuario satisfecho </w:delText>
        </w:r>
        <w:r w:rsidRPr="00090F8B" w:rsidDel="004149B6">
          <w:delText xml:space="preserve">le cuenta a otro lo bueno que es el producto y la forma como </w:delText>
        </w:r>
        <w:r w:rsidDel="004149B6">
          <w:delText xml:space="preserve">éste </w:delText>
        </w:r>
        <w:r w:rsidRPr="00090F8B" w:rsidDel="004149B6">
          <w:delText>puede ayudarle.</w:delText>
        </w:r>
        <w:r w:rsidDel="004149B6">
          <w:delText xml:space="preserve"> </w:delText>
        </w:r>
        <w:r w:rsidRPr="007932DD" w:rsidDel="004149B6">
          <w:delText>Vivimos en la era 2.0 y</w:delText>
        </w:r>
        <w:r w:rsidDel="004149B6">
          <w:delText xml:space="preserve"> </w:delText>
        </w:r>
        <w:r w:rsidRPr="007932DD" w:rsidDel="004149B6">
          <w:delText xml:space="preserve">hoy en día los blogs y las redes sociales son una herramienta que sirven como aliciente para el buzz marketing. </w:delText>
        </w:r>
        <w:r w:rsidDel="004149B6">
          <w:delText>Mediante el</w:delText>
        </w:r>
        <w:r w:rsidDel="004149B6">
          <w:rPr>
            <w:b/>
            <w:bCs/>
          </w:rPr>
          <w:delText xml:space="preserve"> </w:delText>
        </w:r>
        <w:r w:rsidRPr="007932DD" w:rsidDel="004149B6">
          <w:rPr>
            <w:bCs/>
          </w:rPr>
          <w:delText xml:space="preserve">marketing de contenidos </w:delText>
        </w:r>
        <w:r w:rsidDel="004149B6">
          <w:rPr>
            <w:bCs/>
          </w:rPr>
          <w:delText>se pretende generar</w:delText>
        </w:r>
        <w:r w:rsidRPr="007932DD" w:rsidDel="004149B6">
          <w:rPr>
            <w:bCs/>
          </w:rPr>
          <w:delText xml:space="preserve"> contenido orientado </w:delText>
        </w:r>
        <w:r w:rsidDel="004149B6">
          <w:rPr>
            <w:bCs/>
          </w:rPr>
          <w:delText>que la población relacionada con L.C</w:delText>
        </w:r>
        <w:r w:rsidRPr="007932DD" w:rsidDel="004149B6">
          <w:rPr>
            <w:bCs/>
          </w:rPr>
          <w:delText> </w:delText>
        </w:r>
        <w:r w:rsidDel="004149B6">
          <w:rPr>
            <w:bCs/>
          </w:rPr>
          <w:delText>hable</w:delText>
        </w:r>
        <w:r w:rsidRPr="007932DD" w:rsidDel="004149B6">
          <w:rPr>
            <w:bCs/>
          </w:rPr>
          <w:delText xml:space="preserve"> bien de</w:delText>
        </w:r>
        <w:r w:rsidDel="004149B6">
          <w:rPr>
            <w:bCs/>
          </w:rPr>
          <w:delText xml:space="preserve"> los productos ofrecidos, con esta campaña se busca convertir</w:delText>
        </w:r>
        <w:r w:rsidRPr="007932DD" w:rsidDel="004149B6">
          <w:rPr>
            <w:bCs/>
          </w:rPr>
          <w:delText xml:space="preserve"> a </w:delText>
        </w:r>
        <w:r w:rsidDel="004149B6">
          <w:rPr>
            <w:bCs/>
          </w:rPr>
          <w:delText xml:space="preserve">los consumidores </w:delText>
        </w:r>
        <w:r w:rsidRPr="007932DD" w:rsidDel="004149B6">
          <w:rPr>
            <w:bCs/>
          </w:rPr>
          <w:delText xml:space="preserve">en evangelistas, es decir, personas </w:delText>
        </w:r>
        <w:r w:rsidDel="004149B6">
          <w:rPr>
            <w:bCs/>
          </w:rPr>
          <w:delText xml:space="preserve">que ya </w:delText>
        </w:r>
        <w:r w:rsidRPr="007932DD" w:rsidDel="004149B6">
          <w:rPr>
            <w:bCs/>
          </w:rPr>
          <w:delText>sea por medio del tradicional “boca a boca” o en sus redes sociales</w:delText>
        </w:r>
        <w:r w:rsidDel="004149B6">
          <w:rPr>
            <w:bCs/>
          </w:rPr>
          <w:delText xml:space="preserve"> comparten el producto y genera un nivel de incertidumbre por el producto que finalmente se verá reflejado en nuevos clientes. </w:delText>
        </w:r>
      </w:del>
    </w:p>
    <w:p w14:paraId="69981A23" w14:textId="57384D5E" w:rsidR="000C63C2" w:rsidDel="004149B6" w:rsidRDefault="000C63C2" w:rsidP="001C1676">
      <w:pPr>
        <w:pStyle w:val="Incontec"/>
        <w:rPr>
          <w:del w:id="1679" w:author="andres camilo santana bohorquez" w:date="2017-02-17T01:24:00Z"/>
          <w:rFonts w:cs="Times New Roman"/>
          <w:b/>
          <w:i/>
        </w:rPr>
      </w:pPr>
    </w:p>
    <w:p w14:paraId="54196F16" w14:textId="74675DC0" w:rsidR="001C1676" w:rsidDel="004149B6" w:rsidRDefault="001C1676" w:rsidP="001C1676">
      <w:pPr>
        <w:pStyle w:val="Incontec"/>
        <w:rPr>
          <w:del w:id="1680" w:author="andres camilo santana bohorquez" w:date="2017-02-17T01:24:00Z"/>
          <w:rFonts w:cs="Times New Roman"/>
          <w:b/>
          <w:i/>
        </w:rPr>
      </w:pPr>
      <w:del w:id="1681" w:author="andres camilo santana bohorquez" w:date="2017-02-17T01:24:00Z">
        <w:r w:rsidRPr="000C63C2" w:rsidDel="004149B6">
          <w:rPr>
            <w:rFonts w:cs="Times New Roman"/>
            <w:b/>
            <w:i/>
          </w:rPr>
          <w:delText>Free press / PR</w:delText>
        </w:r>
      </w:del>
    </w:p>
    <w:p w14:paraId="563519A8" w14:textId="3C848729" w:rsidR="000C63C2" w:rsidRPr="000C63C2" w:rsidDel="004149B6" w:rsidRDefault="000C63C2" w:rsidP="000C63C2">
      <w:pPr>
        <w:pStyle w:val="Incontec"/>
        <w:rPr>
          <w:del w:id="1682" w:author="andres camilo santana bohorquez" w:date="2017-02-17T01:24:00Z"/>
        </w:rPr>
      </w:pPr>
    </w:p>
    <w:p w14:paraId="7816D6A8" w14:textId="4CECF1B9" w:rsidR="001C1676" w:rsidRPr="001C1676" w:rsidDel="004149B6" w:rsidRDefault="001C1676" w:rsidP="001C1676">
      <w:pPr>
        <w:pStyle w:val="Incontec"/>
        <w:rPr>
          <w:del w:id="1683" w:author="andres camilo santana bohorquez" w:date="2017-02-17T01:24:00Z"/>
        </w:rPr>
      </w:pPr>
      <w:del w:id="1684" w:author="andres camilo santana bohorquez" w:date="2017-02-17T01:24:00Z">
        <w:r w:rsidRPr="001C1676" w:rsidDel="004149B6">
          <w:delText xml:space="preserve">Es importante </w:delText>
        </w:r>
        <w:r w:rsidDel="004149B6">
          <w:delText xml:space="preserve">generar una campaña que permita a IncluSoft ser </w:delText>
        </w:r>
        <w:r w:rsidRPr="001C1676" w:rsidDel="004149B6">
          <w:delText xml:space="preserve">una marca reconocida </w:delText>
        </w:r>
        <w:r w:rsidDel="004149B6">
          <w:delText xml:space="preserve">en el sector de la Educación Especial por lo cual dicha campaña </w:delText>
        </w:r>
        <w:r w:rsidR="000C63C2" w:rsidDel="004149B6">
          <w:delText>se enfocará</w:delText>
        </w:r>
        <w:r w:rsidDel="004149B6">
          <w:delText xml:space="preserve"> en </w:delText>
        </w:r>
        <w:r w:rsidRPr="001C1676" w:rsidDel="004149B6">
          <w:delText xml:space="preserve">estar en el </w:delText>
        </w:r>
        <w:r w:rsidDel="004149B6">
          <w:delText>top of M</w:delText>
        </w:r>
        <w:r w:rsidRPr="001C1676" w:rsidDel="004149B6">
          <w:delText xml:space="preserve">ind de las personas </w:delText>
        </w:r>
        <w:r w:rsidDel="004149B6">
          <w:delText xml:space="preserve">mediante el apoyo de los medios de comunicación presentes en el país </w:delText>
        </w:r>
        <w:r w:rsidRPr="001C1676" w:rsidDel="004149B6">
          <w:delText>por ello será necesario:</w:delText>
        </w:r>
      </w:del>
    </w:p>
    <w:p w14:paraId="43843B67" w14:textId="10F843E9" w:rsidR="00D30904" w:rsidDel="004149B6" w:rsidRDefault="001C1676" w:rsidP="001C1676">
      <w:pPr>
        <w:pStyle w:val="Incontec"/>
        <w:numPr>
          <w:ilvl w:val="0"/>
          <w:numId w:val="35"/>
        </w:numPr>
        <w:rPr>
          <w:del w:id="1685" w:author="andres camilo santana bohorquez" w:date="2017-02-17T01:24:00Z"/>
        </w:rPr>
      </w:pPr>
      <w:del w:id="1686" w:author="andres camilo santana bohorquez" w:date="2017-02-17T01:24:00Z">
        <w:r w:rsidRPr="001C1676" w:rsidDel="004149B6">
          <w:delText>Creación de campañas pensadas para medios: Periódicos, secciones en periódicos, revistas especializadas en el sector de Educación</w:delText>
        </w:r>
        <w:r w:rsidDel="004149B6">
          <w:delText>.</w:delText>
        </w:r>
      </w:del>
    </w:p>
    <w:p w14:paraId="09324868" w14:textId="28E758E6" w:rsidR="001C1676" w:rsidRPr="001C1676" w:rsidDel="004149B6" w:rsidRDefault="001C1676" w:rsidP="001C1676">
      <w:pPr>
        <w:pStyle w:val="Incontec"/>
        <w:numPr>
          <w:ilvl w:val="0"/>
          <w:numId w:val="35"/>
        </w:numPr>
        <w:rPr>
          <w:del w:id="1687" w:author="andres camilo santana bohorquez" w:date="2017-02-17T01:24:00Z"/>
        </w:rPr>
      </w:pPr>
      <w:del w:id="1688" w:author="andres camilo santana bohorquez" w:date="2017-02-17T01:24:00Z">
        <w:r w:rsidDel="004149B6">
          <w:delText>Aprovechar campañas ofrecidas por medios Televisivos  como “Titanes Caracol” en el cual se aproveche un espacio AAA para la promoción del producto.</w:delText>
        </w:r>
      </w:del>
    </w:p>
    <w:p w14:paraId="736E7B45" w14:textId="4E4A2AF9" w:rsidR="001C1676" w:rsidDel="004149B6" w:rsidRDefault="001C1676" w:rsidP="001C1676">
      <w:pPr>
        <w:pStyle w:val="Incontec"/>
        <w:rPr>
          <w:del w:id="1689" w:author="andres camilo santana bohorquez" w:date="2017-02-17T01:24:00Z"/>
        </w:rPr>
      </w:pPr>
    </w:p>
    <w:p w14:paraId="4989C6AA" w14:textId="77777777" w:rsidR="001C1676" w:rsidRPr="001C1676" w:rsidRDefault="001C1676" w:rsidP="001C1676">
      <w:pPr>
        <w:pStyle w:val="Incontec"/>
      </w:pPr>
    </w:p>
    <w:p w14:paraId="463D8CF5" w14:textId="77777777" w:rsidR="00911F01" w:rsidRPr="00CE5512" w:rsidRDefault="00911F01" w:rsidP="00911F01">
      <w:pPr>
        <w:pStyle w:val="Prrafodelista"/>
        <w:numPr>
          <w:ilvl w:val="1"/>
          <w:numId w:val="1"/>
        </w:numPr>
        <w:outlineLvl w:val="1"/>
        <w:rPr>
          <w:ins w:id="1690" w:author="andres camilo santana bohorquez" w:date="2017-02-17T09:36:00Z"/>
          <w:rFonts w:ascii="LM Roman 10" w:hAnsi="LM Roman 10" w:cs="Times New Roman"/>
          <w:sz w:val="28"/>
          <w:szCs w:val="28"/>
        </w:rPr>
      </w:pPr>
      <w:bookmarkStart w:id="1691" w:name="_Toc475092729"/>
      <w:ins w:id="1692" w:author="andres camilo santana bohorquez" w:date="2017-02-17T09:36:00Z">
        <w:r>
          <w:rPr>
            <w:rFonts w:ascii="LM Roman 10" w:hAnsi="LM Roman 10" w:cs="Times New Roman"/>
            <w:sz w:val="28"/>
            <w:szCs w:val="28"/>
          </w:rPr>
          <w:t>ESTUDIO TÉCNICO</w:t>
        </w:r>
        <w:bookmarkEnd w:id="1691"/>
        <w:r>
          <w:rPr>
            <w:rFonts w:ascii="LM Roman 10" w:hAnsi="LM Roman 10" w:cs="Times New Roman"/>
            <w:sz w:val="28"/>
            <w:szCs w:val="28"/>
          </w:rPr>
          <w:t xml:space="preserve"> </w:t>
        </w:r>
      </w:ins>
    </w:p>
    <w:p w14:paraId="42557400" w14:textId="77777777" w:rsidR="00911F01" w:rsidRPr="00A97076" w:rsidRDefault="00911F01" w:rsidP="00911F01">
      <w:pPr>
        <w:pStyle w:val="Incontec"/>
        <w:rPr>
          <w:ins w:id="1693" w:author="andres camilo santana bohorquez" w:date="2017-02-17T09:36:00Z"/>
          <w:rFonts w:cs="Times New Roman"/>
        </w:rPr>
      </w:pPr>
      <w:ins w:id="1694" w:author="andres camilo santana bohorquez" w:date="2017-02-17T09:36:00Z">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ins>
      <w:customXmlInsRangeStart w:id="1695" w:author="andres camilo santana bohorquez" w:date="2017-02-17T09:36:00Z"/>
      <w:sdt>
        <w:sdtPr>
          <w:rPr>
            <w:rFonts w:cs="Times New Roman"/>
          </w:rPr>
          <w:id w:val="-1949464690"/>
          <w:citation/>
        </w:sdtPr>
        <w:sdtContent>
          <w:customXmlInsRangeEnd w:id="1695"/>
          <w:ins w:id="1696" w:author="andres camilo santana bohorquez" w:date="2017-02-17T09:36:00Z">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ins>
          <w:r w:rsidR="000F0B8C">
            <w:rPr>
              <w:rFonts w:cs="Times New Roman"/>
              <w:noProof/>
            </w:rPr>
            <w:t xml:space="preserve"> </w:t>
          </w:r>
          <w:r w:rsidR="000F0B8C" w:rsidRPr="000F0B8C">
            <w:rPr>
              <w:rFonts w:cs="Times New Roman"/>
              <w:noProof/>
            </w:rPr>
            <w:t>(52)</w:t>
          </w:r>
          <w:ins w:id="1697" w:author="andres camilo santana bohorquez" w:date="2017-02-17T09:36:00Z">
            <w:r w:rsidRPr="00A97076">
              <w:rPr>
                <w:rFonts w:cs="Times New Roman"/>
              </w:rPr>
              <w:fldChar w:fldCharType="end"/>
            </w:r>
          </w:ins>
          <w:customXmlInsRangeStart w:id="1698" w:author="andres camilo santana bohorquez" w:date="2017-02-17T09:36:00Z"/>
        </w:sdtContent>
      </w:sdt>
      <w:customXmlInsRangeEnd w:id="1698"/>
    </w:p>
    <w:p w14:paraId="634FEFD3" w14:textId="77777777" w:rsidR="00911F01" w:rsidRDefault="00911F01" w:rsidP="00911F01">
      <w:pPr>
        <w:pStyle w:val="Incontec"/>
        <w:rPr>
          <w:ins w:id="1699" w:author="andres camilo santana bohorquez" w:date="2017-02-17T09:36:00Z"/>
          <w:rFonts w:cs="Times New Roman"/>
        </w:rPr>
      </w:pPr>
      <w:ins w:id="1700" w:author="andres camilo santana bohorquez" w:date="2017-02-17T09:36:00Z">
        <w:r w:rsidRPr="00A97076">
          <w:rPr>
            <w:rFonts w:cs="Times New Roman"/>
          </w:rPr>
          <w:t>Por esta razón, a continuación se presentan los pilares fundamentales de cualquier organización:</w:t>
        </w:r>
      </w:ins>
    </w:p>
    <w:p w14:paraId="0CB06AF7" w14:textId="77777777" w:rsidR="00911F01" w:rsidRDefault="00911F01" w:rsidP="00911F01">
      <w:pPr>
        <w:rPr>
          <w:ins w:id="1701" w:author="andres camilo santana bohorquez" w:date="2017-02-17T09:36:00Z"/>
        </w:rPr>
      </w:pPr>
    </w:p>
    <w:p w14:paraId="67043C20" w14:textId="77777777" w:rsidR="00911F01" w:rsidRPr="00102649" w:rsidRDefault="00911F01" w:rsidP="00911F01">
      <w:pPr>
        <w:pStyle w:val="Incontec"/>
        <w:numPr>
          <w:ilvl w:val="2"/>
          <w:numId w:val="1"/>
        </w:numPr>
        <w:outlineLvl w:val="2"/>
        <w:rPr>
          <w:ins w:id="1702" w:author="andres camilo santana bohorquez" w:date="2017-02-17T09:36:00Z"/>
          <w:rFonts w:cs="Times New Roman"/>
        </w:rPr>
      </w:pPr>
      <w:bookmarkStart w:id="1703" w:name="_Toc475092730"/>
      <w:ins w:id="1704" w:author="andres camilo santana bohorquez" w:date="2017-02-17T09:36:00Z">
        <w:r w:rsidRPr="0090583F">
          <w:rPr>
            <w:rFonts w:cs="Times New Roman"/>
            <w:szCs w:val="28"/>
          </w:rPr>
          <w:t>Tamaño</w:t>
        </w:r>
        <w:bookmarkEnd w:id="1703"/>
      </w:ins>
    </w:p>
    <w:p w14:paraId="288392E2" w14:textId="77777777" w:rsidR="00911F01" w:rsidRPr="00102649" w:rsidRDefault="00911F01" w:rsidP="00911F01">
      <w:pPr>
        <w:pStyle w:val="Incontec"/>
        <w:rPr>
          <w:ins w:id="1705" w:author="andres camilo santana bohorquez" w:date="2017-02-17T09:36:00Z"/>
          <w:rFonts w:cs="Times New Roman"/>
        </w:rPr>
      </w:pPr>
    </w:p>
    <w:p w14:paraId="5AA6BA39" w14:textId="77777777" w:rsidR="00911F01" w:rsidRPr="005201D7" w:rsidRDefault="00911F01" w:rsidP="00911F01">
      <w:pPr>
        <w:pStyle w:val="Incontec"/>
        <w:rPr>
          <w:ins w:id="1706" w:author="andres camilo santana bohorquez" w:date="2017-02-17T09:36:00Z"/>
        </w:rPr>
      </w:pPr>
      <w:ins w:id="1707" w:author="andres camilo santana bohorquez" w:date="2017-02-17T09:36:00Z">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ins>
      <w:customXmlInsRangeStart w:id="1708" w:author="andres camilo santana bohorquez" w:date="2017-02-17T09:36:00Z"/>
      <w:sdt>
        <w:sdtPr>
          <w:rPr>
            <w:rFonts w:cs="Times New Roman"/>
          </w:rPr>
          <w:id w:val="-1111812924"/>
          <w:citation/>
        </w:sdtPr>
        <w:sdtContent>
          <w:customXmlInsRangeEnd w:id="1708"/>
          <w:ins w:id="1709" w:author="andres camilo santana bohorquez" w:date="2017-02-17T09:36:00Z">
            <w:r>
              <w:rPr>
                <w:rFonts w:cs="Times New Roman"/>
              </w:rPr>
              <w:fldChar w:fldCharType="begin"/>
            </w:r>
            <w:r>
              <w:rPr>
                <w:rFonts w:cs="Times New Roman"/>
              </w:rPr>
              <w:instrText xml:space="preserve"> CITATION ElC00 \l 9226 </w:instrText>
            </w:r>
            <w:r>
              <w:rPr>
                <w:rFonts w:cs="Times New Roman"/>
              </w:rPr>
              <w:fldChar w:fldCharType="separate"/>
            </w:r>
          </w:ins>
          <w:r w:rsidR="000F0B8C" w:rsidRPr="000F0B8C">
            <w:rPr>
              <w:rFonts w:cs="Times New Roman"/>
              <w:noProof/>
            </w:rPr>
            <w:t>(53)</w:t>
          </w:r>
          <w:ins w:id="1710" w:author="andres camilo santana bohorquez" w:date="2017-02-17T09:36:00Z">
            <w:r>
              <w:rPr>
                <w:rFonts w:cs="Times New Roman"/>
              </w:rPr>
              <w:fldChar w:fldCharType="end"/>
            </w:r>
          </w:ins>
          <w:customXmlInsRangeStart w:id="1711" w:author="andres camilo santana bohorquez" w:date="2017-02-17T09:36:00Z"/>
        </w:sdtContent>
      </w:sdt>
      <w:customXmlInsRangeEnd w:id="1711"/>
      <w:ins w:id="1712" w:author="andres camilo santana bohorquez" w:date="2017-02-17T09:36:00Z">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ins>
    </w:p>
    <w:p w14:paraId="4942F98B" w14:textId="77777777" w:rsidR="00911F01" w:rsidRDefault="00911F01" w:rsidP="00911F01">
      <w:pPr>
        <w:pStyle w:val="Incontec"/>
        <w:rPr>
          <w:ins w:id="1713" w:author="andres camilo santana bohorquez" w:date="2017-02-17T09:36:00Z"/>
          <w:rFonts w:cs="Times New Roman"/>
          <w:b/>
          <w:bCs/>
        </w:rPr>
      </w:pPr>
      <w:ins w:id="1714" w:author="andres camilo santana bohorquez" w:date="2017-02-17T09:36:00Z">
        <w:r w:rsidRPr="000A2E4F">
          <w:rPr>
            <w:rFonts w:cs="Times New Roman"/>
            <w:b/>
            <w:bCs/>
          </w:rPr>
          <w:t>¿Qué beneficios directos reciben las pequeñas empresas nuevas?</w:t>
        </w:r>
      </w:ins>
    </w:p>
    <w:p w14:paraId="296C255C" w14:textId="77777777" w:rsidR="00911F01" w:rsidRDefault="00911F01" w:rsidP="00911F01">
      <w:pPr>
        <w:rPr>
          <w:ins w:id="1715" w:author="andres camilo santana bohorquez" w:date="2017-02-17T09:36:00Z"/>
        </w:rPr>
      </w:pPr>
    </w:p>
    <w:p w14:paraId="34E2086C" w14:textId="77777777" w:rsidR="00911F01" w:rsidRPr="003E0A5A" w:rsidRDefault="00911F01" w:rsidP="00911F01">
      <w:pPr>
        <w:pStyle w:val="Incontec"/>
        <w:rPr>
          <w:ins w:id="1716" w:author="andres camilo santana bohorquez" w:date="2017-02-17T09:36:00Z"/>
          <w:rFonts w:ascii="Cambria" w:eastAsia="Cambria" w:hAnsi="Cambria" w:cs="Cambria"/>
          <w:color w:val="000000"/>
          <w:sz w:val="22"/>
          <w:szCs w:val="22"/>
        </w:rPr>
      </w:pPr>
      <w:ins w:id="1717" w:author="andres camilo santana bohorquez" w:date="2017-02-17T09:36:00Z">
        <w:r w:rsidRPr="0018414A">
          <w:t xml:space="preserve">Según el ministerio de Trabajo </w:t>
        </w:r>
      </w:ins>
      <w:customXmlInsRangeStart w:id="1718" w:author="andres camilo santana bohorquez" w:date="2017-02-17T09:36:00Z"/>
      <w:sdt>
        <w:sdtPr>
          <w:id w:val="18682346"/>
          <w:citation/>
        </w:sdtPr>
        <w:sdtContent>
          <w:customXmlInsRangeEnd w:id="1718"/>
          <w:ins w:id="1719" w:author="andres camilo santana bohorquez" w:date="2017-02-17T09:36:00Z">
            <w:r w:rsidRPr="0018414A">
              <w:fldChar w:fldCharType="begin"/>
            </w:r>
            <w:r w:rsidRPr="0018414A">
              <w:instrText xml:space="preserve"> CITATION MIN161 \l 9226 </w:instrText>
            </w:r>
            <w:r w:rsidRPr="0018414A">
              <w:fldChar w:fldCharType="separate"/>
            </w:r>
          </w:ins>
          <w:r w:rsidR="000F0B8C">
            <w:rPr>
              <w:noProof/>
            </w:rPr>
            <w:t>(54)</w:t>
          </w:r>
          <w:ins w:id="1720" w:author="andres camilo santana bohorquez" w:date="2017-02-17T09:36:00Z">
            <w:r w:rsidRPr="0018414A">
              <w:fldChar w:fldCharType="end"/>
            </w:r>
          </w:ins>
          <w:customXmlInsRangeStart w:id="1721" w:author="andres camilo santana bohorquez" w:date="2017-02-17T09:36:00Z"/>
        </w:sdtContent>
      </w:sdt>
      <w:customXmlInsRangeEnd w:id="1721"/>
      <w:ins w:id="1722" w:author="andres camilo santana bohorquez" w:date="2017-02-17T09:36:00Z">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ins>
    </w:p>
    <w:p w14:paraId="5E69F472" w14:textId="77777777" w:rsidR="00911F01" w:rsidRPr="003E0A5A" w:rsidRDefault="00911F01" w:rsidP="00911F01">
      <w:pPr>
        <w:pStyle w:val="Incontec"/>
        <w:rPr>
          <w:ins w:id="1723" w:author="andres camilo santana bohorquez" w:date="2017-02-17T09:36:00Z"/>
        </w:rPr>
      </w:pPr>
    </w:p>
    <w:p w14:paraId="21D391C2" w14:textId="77777777" w:rsidR="00911F01" w:rsidRPr="000A2E4F" w:rsidRDefault="00911F01" w:rsidP="00911F01">
      <w:pPr>
        <w:pStyle w:val="Incontec"/>
        <w:rPr>
          <w:ins w:id="1724" w:author="andres camilo santana bohorquez" w:date="2017-02-17T09:36:00Z"/>
          <w:rFonts w:cs="Times New Roman"/>
        </w:rPr>
      </w:pPr>
      <w:ins w:id="1725" w:author="andres camilo santana bohorquez" w:date="2017-02-17T09:36:00Z">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ins>
    </w:p>
    <w:p w14:paraId="4C8B78DF" w14:textId="77777777" w:rsidR="00911F01" w:rsidRPr="000A2E4F" w:rsidRDefault="00911F01" w:rsidP="00911F01">
      <w:pPr>
        <w:pStyle w:val="Incontec"/>
        <w:rPr>
          <w:ins w:id="1726" w:author="andres camilo santana bohorquez" w:date="2017-02-17T09:36:00Z"/>
          <w:rFonts w:cs="Times New Roman"/>
        </w:rPr>
      </w:pPr>
      <w:ins w:id="1727" w:author="andres camilo santana bohorquez" w:date="2017-02-17T09:36:00Z">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ins>
    </w:p>
    <w:p w14:paraId="1DA8E219" w14:textId="77777777" w:rsidR="00911F01" w:rsidRPr="000A2E4F" w:rsidRDefault="00911F01" w:rsidP="00911F01">
      <w:pPr>
        <w:pStyle w:val="Incontec"/>
        <w:rPr>
          <w:ins w:id="1728" w:author="andres camilo santana bohorquez" w:date="2017-02-17T09:36:00Z"/>
          <w:rFonts w:cs="Times New Roman"/>
        </w:rPr>
      </w:pPr>
      <w:ins w:id="1729" w:author="andres camilo santana bohorquez" w:date="2017-02-17T09:36:00Z">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ins>
    </w:p>
    <w:p w14:paraId="72F69FD0" w14:textId="77777777" w:rsidR="00911F01" w:rsidRDefault="00911F01" w:rsidP="00911F01">
      <w:pPr>
        <w:pStyle w:val="Incontec"/>
        <w:rPr>
          <w:ins w:id="1730" w:author="andres camilo santana bohorquez" w:date="2017-02-17T09:36:00Z"/>
          <w:rFonts w:cs="Times New Roman"/>
        </w:rPr>
      </w:pPr>
      <w:ins w:id="1731" w:author="andres camilo santana bohorquez" w:date="2017-02-17T09:36:00Z">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ins>
    </w:p>
    <w:p w14:paraId="7A5DDA62" w14:textId="77777777" w:rsidR="00911F01" w:rsidRDefault="00911F01" w:rsidP="00911F01">
      <w:pPr>
        <w:rPr>
          <w:ins w:id="1732" w:author="andres camilo santana bohorquez" w:date="2017-02-17T09:36:00Z"/>
        </w:rPr>
      </w:pPr>
    </w:p>
    <w:p w14:paraId="7D8FCA20" w14:textId="77777777" w:rsidR="00911F01" w:rsidRPr="000A2E4F" w:rsidRDefault="00911F01" w:rsidP="00911F01">
      <w:pPr>
        <w:rPr>
          <w:ins w:id="1733" w:author="andres camilo santana bohorquez" w:date="2017-02-17T09:36:00Z"/>
        </w:rPr>
      </w:pPr>
    </w:p>
    <w:p w14:paraId="104A1674" w14:textId="77777777" w:rsidR="00911F01" w:rsidRPr="003C2B75" w:rsidRDefault="00911F01" w:rsidP="00911F01">
      <w:pPr>
        <w:pStyle w:val="Incontec"/>
        <w:rPr>
          <w:ins w:id="1734" w:author="andres camilo santana bohorquez" w:date="2017-02-17T09:36:00Z"/>
          <w:rFonts w:cs="Times New Roman"/>
        </w:rPr>
      </w:pPr>
      <w:ins w:id="1735" w:author="andres camilo santana bohorquez" w:date="2017-02-17T09:36:00Z">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ins>
    </w:p>
    <w:p w14:paraId="054C181E" w14:textId="77777777" w:rsidR="00911F01" w:rsidRDefault="00911F01" w:rsidP="00911F01">
      <w:pPr>
        <w:pStyle w:val="Incontec"/>
        <w:rPr>
          <w:ins w:id="1736" w:author="andres camilo santana bohorquez" w:date="2017-02-17T09:36:00Z"/>
        </w:rPr>
      </w:pPr>
      <w:ins w:id="1737" w:author="andres camilo santana bohorquez" w:date="2017-02-17T09:36:00Z">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ins>
    </w:p>
    <w:p w14:paraId="5345DE4F" w14:textId="77777777" w:rsidR="00911F01" w:rsidRPr="003D249A" w:rsidRDefault="00911F01" w:rsidP="00911F01">
      <w:pPr>
        <w:rPr>
          <w:ins w:id="1738" w:author="andres camilo santana bohorquez" w:date="2017-02-17T09:36:00Z"/>
        </w:rPr>
      </w:pPr>
    </w:p>
    <w:p w14:paraId="3A6E6B5E" w14:textId="77777777" w:rsidR="00911F01" w:rsidRDefault="00911F01" w:rsidP="00911F01">
      <w:pPr>
        <w:pStyle w:val="Incontec"/>
        <w:rPr>
          <w:ins w:id="1739" w:author="andres camilo santana bohorquez" w:date="2017-02-17T09:36:00Z"/>
        </w:rPr>
      </w:pPr>
      <w:ins w:id="1740" w:author="andres camilo santana bohorquez" w:date="2017-02-17T09:36:00Z">
        <w:r w:rsidRPr="003C2B75">
          <w:rPr>
            <w:b/>
            <w:i/>
          </w:rPr>
          <w:lastRenderedPageBreak/>
          <w:t>Para el proceso de Pruebas</w:t>
        </w:r>
        <w:r w:rsidRPr="003C2B75">
          <w:t>:</w:t>
        </w:r>
        <w:r>
          <w:t xml:space="preserve"> Para testear las aplicaciones bastara contar con  </w:t>
        </w:r>
        <w:r w:rsidRPr="003C2B75">
          <w:t>1 Smartphone</w:t>
        </w:r>
        <w:r>
          <w:t xml:space="preserve"> que permita observar el funcionamiento de las mismas. </w:t>
        </w:r>
      </w:ins>
    </w:p>
    <w:p w14:paraId="3919D9DA" w14:textId="77777777" w:rsidR="00911F01" w:rsidRPr="00A50E1A" w:rsidRDefault="00911F01" w:rsidP="00911F01">
      <w:pPr>
        <w:pStyle w:val="Incontec"/>
        <w:rPr>
          <w:ins w:id="1741" w:author="andres camilo santana bohorquez" w:date="2017-02-17T09:36:00Z"/>
        </w:rPr>
      </w:pPr>
    </w:p>
    <w:p w14:paraId="2FC75ED5" w14:textId="77777777" w:rsidR="00911F01" w:rsidRDefault="00911F01" w:rsidP="00911F01">
      <w:pPr>
        <w:pStyle w:val="Incontec"/>
        <w:rPr>
          <w:ins w:id="1742" w:author="andres camilo santana bohorquez" w:date="2017-02-17T09:36:00Z"/>
          <w:rFonts w:eastAsia="Arial" w:cs="Times New Roman"/>
        </w:rPr>
      </w:pPr>
      <w:ins w:id="1743" w:author="andres camilo santana bohorquez" w:date="2017-02-17T09:36:00Z">
        <w:r>
          <w:rPr>
            <w:rFonts w:eastAsia="Arial" w:cs="Times New Roman"/>
          </w:rPr>
          <w:t>Descripción de los Componentes Lógicos del Sistema. (Software).</w:t>
        </w:r>
      </w:ins>
    </w:p>
    <w:p w14:paraId="0E8DD4AB" w14:textId="77777777" w:rsidR="00911F01" w:rsidRPr="00A50E1A" w:rsidRDefault="00911F01" w:rsidP="00911F01">
      <w:pPr>
        <w:rPr>
          <w:ins w:id="1744" w:author="andres camilo santana bohorquez" w:date="2017-02-17T09:36:00Z"/>
        </w:rPr>
      </w:pPr>
    </w:p>
    <w:p w14:paraId="72245BF1" w14:textId="77777777" w:rsidR="00911F01" w:rsidRDefault="00911F01" w:rsidP="00911F01">
      <w:pPr>
        <w:rPr>
          <w:ins w:id="1745" w:author="andres camilo santana bohorquez" w:date="2017-02-17T09:36:00Z"/>
        </w:rPr>
      </w:pPr>
    </w:p>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rPr>
          <w:ins w:id="1746" w:author="andres camilo santana bohorquez" w:date="2017-02-17T09:36:00Z"/>
        </w:trPr>
        <w:tc>
          <w:tcPr>
            <w:tcW w:w="1843" w:type="dxa"/>
          </w:tcPr>
          <w:p w14:paraId="77E812C0" w14:textId="77777777" w:rsidR="00911F01" w:rsidRPr="002D449E" w:rsidRDefault="00911F01" w:rsidP="007B1D63">
            <w:pPr>
              <w:pStyle w:val="Incontec"/>
              <w:rPr>
                <w:ins w:id="1747" w:author="andres camilo santana bohorquez" w:date="2017-02-17T09:36:00Z"/>
                <w:rFonts w:cs="Times New Roman"/>
                <w:sz w:val="18"/>
                <w:szCs w:val="18"/>
              </w:rPr>
            </w:pPr>
            <w:ins w:id="1748" w:author="andres camilo santana bohorquez" w:date="2017-02-17T09:36:00Z">
              <w:r w:rsidRPr="002D449E">
                <w:rPr>
                  <w:rFonts w:eastAsia="Arial" w:cs="Times New Roman"/>
                  <w:sz w:val="18"/>
                  <w:szCs w:val="18"/>
                </w:rPr>
                <w:t>Elemento</w:t>
              </w:r>
            </w:ins>
          </w:p>
        </w:tc>
        <w:tc>
          <w:tcPr>
            <w:tcW w:w="992" w:type="dxa"/>
          </w:tcPr>
          <w:p w14:paraId="1D2446AA" w14:textId="77777777" w:rsidR="00911F01" w:rsidRPr="002D449E" w:rsidRDefault="00911F01" w:rsidP="007B1D63">
            <w:pPr>
              <w:pStyle w:val="Incontec"/>
              <w:rPr>
                <w:ins w:id="1749" w:author="andres camilo santana bohorquez" w:date="2017-02-17T09:36:00Z"/>
                <w:rFonts w:cs="Times New Roman"/>
                <w:sz w:val="18"/>
                <w:szCs w:val="18"/>
              </w:rPr>
            </w:pPr>
            <w:ins w:id="1750" w:author="andres camilo santana bohorquez" w:date="2017-02-17T09:36:00Z">
              <w:r w:rsidRPr="002D449E">
                <w:rPr>
                  <w:rFonts w:eastAsia="Arial" w:cs="Times New Roman"/>
                  <w:sz w:val="18"/>
                  <w:szCs w:val="18"/>
                </w:rPr>
                <w:t>Cantidad</w:t>
              </w:r>
            </w:ins>
          </w:p>
        </w:tc>
        <w:tc>
          <w:tcPr>
            <w:tcW w:w="2552" w:type="dxa"/>
          </w:tcPr>
          <w:p w14:paraId="13B7A56D" w14:textId="77777777" w:rsidR="00911F01" w:rsidRPr="002D449E" w:rsidRDefault="00911F01" w:rsidP="007B1D63">
            <w:pPr>
              <w:pStyle w:val="Incontec"/>
              <w:rPr>
                <w:ins w:id="1751" w:author="andres camilo santana bohorquez" w:date="2017-02-17T09:36:00Z"/>
                <w:rFonts w:cs="Times New Roman"/>
                <w:sz w:val="18"/>
                <w:szCs w:val="18"/>
              </w:rPr>
            </w:pPr>
            <w:ins w:id="1752" w:author="andres camilo santana bohorquez" w:date="2017-02-17T09:36:00Z">
              <w:r w:rsidRPr="002D449E">
                <w:rPr>
                  <w:rFonts w:eastAsia="Arial" w:cs="Times New Roman"/>
                  <w:sz w:val="18"/>
                  <w:szCs w:val="18"/>
                </w:rPr>
                <w:t xml:space="preserve">Descripción </w:t>
              </w:r>
            </w:ins>
          </w:p>
        </w:tc>
        <w:tc>
          <w:tcPr>
            <w:tcW w:w="3118" w:type="dxa"/>
          </w:tcPr>
          <w:p w14:paraId="07520CE2" w14:textId="77777777" w:rsidR="00911F01" w:rsidRPr="002D449E" w:rsidRDefault="00911F01" w:rsidP="007B1D63">
            <w:pPr>
              <w:pStyle w:val="Incontec"/>
              <w:rPr>
                <w:ins w:id="1753" w:author="andres camilo santana bohorquez" w:date="2017-02-17T09:36:00Z"/>
                <w:rFonts w:cs="Times New Roman"/>
                <w:sz w:val="18"/>
                <w:szCs w:val="18"/>
              </w:rPr>
            </w:pPr>
            <w:ins w:id="1754" w:author="andres camilo santana bohorquez" w:date="2017-02-17T09:36:00Z">
              <w:r w:rsidRPr="002D449E">
                <w:rPr>
                  <w:rFonts w:eastAsia="Arial" w:cs="Times New Roman"/>
                  <w:sz w:val="18"/>
                  <w:szCs w:val="18"/>
                </w:rPr>
                <w:t>Uso</w:t>
              </w:r>
            </w:ins>
          </w:p>
        </w:tc>
      </w:tr>
      <w:tr w:rsidR="00911F01" w:rsidRPr="002D449E" w14:paraId="3B3B4ADF" w14:textId="77777777" w:rsidTr="007B1D63">
        <w:trPr>
          <w:ins w:id="1755" w:author="andres camilo santana bohorquez" w:date="2017-02-17T09:36:00Z"/>
        </w:trPr>
        <w:tc>
          <w:tcPr>
            <w:tcW w:w="1843" w:type="dxa"/>
          </w:tcPr>
          <w:p w14:paraId="2D08BF5A" w14:textId="77777777" w:rsidR="00911F01" w:rsidRPr="00CC452C" w:rsidRDefault="00911F01" w:rsidP="007B1D63">
            <w:pPr>
              <w:pStyle w:val="Incontec"/>
              <w:rPr>
                <w:ins w:id="1756" w:author="andres camilo santana bohorquez" w:date="2017-02-17T09:36:00Z"/>
                <w:sz w:val="18"/>
                <w:szCs w:val="18"/>
              </w:rPr>
            </w:pPr>
            <w:ins w:id="1757" w:author="andres camilo santana bohorquez" w:date="2017-02-17T09:36:00Z">
              <w:r w:rsidRPr="00CC452C">
                <w:rPr>
                  <w:rFonts w:eastAsia="Arial"/>
                  <w:sz w:val="18"/>
                  <w:szCs w:val="18"/>
                </w:rPr>
                <w:t>Unity 3D</w:t>
              </w:r>
            </w:ins>
          </w:p>
        </w:tc>
        <w:tc>
          <w:tcPr>
            <w:tcW w:w="992" w:type="dxa"/>
          </w:tcPr>
          <w:p w14:paraId="43A198DE" w14:textId="77777777" w:rsidR="00911F01" w:rsidRPr="00CC452C" w:rsidRDefault="00911F01" w:rsidP="007B1D63">
            <w:pPr>
              <w:pStyle w:val="Incontec"/>
              <w:rPr>
                <w:ins w:id="1758" w:author="andres camilo santana bohorquez" w:date="2017-02-17T09:36:00Z"/>
                <w:sz w:val="18"/>
                <w:szCs w:val="18"/>
              </w:rPr>
            </w:pPr>
            <w:ins w:id="1759" w:author="andres camilo santana bohorquez" w:date="2017-02-17T09:36:00Z">
              <w:r w:rsidRPr="00CC452C">
                <w:rPr>
                  <w:rFonts w:eastAsia="Arial"/>
                  <w:sz w:val="18"/>
                  <w:szCs w:val="18"/>
                </w:rPr>
                <w:t>1</w:t>
              </w:r>
            </w:ins>
          </w:p>
        </w:tc>
        <w:tc>
          <w:tcPr>
            <w:tcW w:w="2552" w:type="dxa"/>
          </w:tcPr>
          <w:p w14:paraId="297246D4" w14:textId="77777777" w:rsidR="00911F01" w:rsidRPr="00CC452C" w:rsidRDefault="00911F01" w:rsidP="007B1D63">
            <w:pPr>
              <w:pStyle w:val="Incontec"/>
              <w:rPr>
                <w:ins w:id="1760" w:author="andres camilo santana bohorquez" w:date="2017-02-17T09:36:00Z"/>
                <w:sz w:val="18"/>
                <w:szCs w:val="18"/>
              </w:rPr>
            </w:pPr>
            <w:ins w:id="1761" w:author="andres camilo santana bohorquez" w:date="2017-02-17T09:36:00Z">
              <w:r w:rsidRPr="00CC452C">
                <w:rPr>
                  <w:sz w:val="18"/>
                  <w:szCs w:val="18"/>
                </w:rPr>
                <w:t>Motor para el desarrollo de VideoJuegos</w:t>
              </w:r>
              <w:r>
                <w:rPr>
                  <w:sz w:val="18"/>
                  <w:szCs w:val="18"/>
                </w:rPr>
                <w:t>.</w:t>
              </w:r>
            </w:ins>
          </w:p>
        </w:tc>
        <w:tc>
          <w:tcPr>
            <w:tcW w:w="3118" w:type="dxa"/>
          </w:tcPr>
          <w:p w14:paraId="2014061D" w14:textId="77777777" w:rsidR="00911F01" w:rsidRPr="00CC452C" w:rsidRDefault="00911F01" w:rsidP="007B1D63">
            <w:pPr>
              <w:pStyle w:val="Incontec"/>
              <w:rPr>
                <w:ins w:id="1762" w:author="andres camilo santana bohorquez" w:date="2017-02-17T09:36:00Z"/>
                <w:sz w:val="18"/>
                <w:szCs w:val="18"/>
              </w:rPr>
            </w:pPr>
            <w:ins w:id="1763" w:author="andres camilo santana bohorquez" w:date="2017-02-17T09:36:00Z">
              <w:r>
                <w:rPr>
                  <w:rFonts w:eastAsia="Arial"/>
                  <w:sz w:val="18"/>
                  <w:szCs w:val="18"/>
                </w:rPr>
                <w:t xml:space="preserve">Desarrollo </w:t>
              </w:r>
              <w:r w:rsidRPr="00CC452C">
                <w:rPr>
                  <w:rFonts w:eastAsia="Arial"/>
                  <w:sz w:val="18"/>
                  <w:szCs w:val="18"/>
                </w:rPr>
                <w:t>de</w:t>
              </w:r>
              <w:r>
                <w:rPr>
                  <w:rFonts w:eastAsia="Arial"/>
                  <w:sz w:val="18"/>
                  <w:szCs w:val="18"/>
                </w:rPr>
                <w:t xml:space="preserve"> las características del </w:t>
              </w:r>
              <w:r w:rsidRPr="00CC452C">
                <w:rPr>
                  <w:rFonts w:eastAsia="Arial"/>
                  <w:sz w:val="18"/>
                  <w:szCs w:val="18"/>
                </w:rPr>
                <w:t>VideoJuego</w:t>
              </w:r>
            </w:ins>
          </w:p>
        </w:tc>
      </w:tr>
      <w:tr w:rsidR="00911F01" w:rsidRPr="002D449E" w14:paraId="61427F83" w14:textId="77777777" w:rsidTr="007B1D63">
        <w:trPr>
          <w:ins w:id="1764" w:author="andres camilo santana bohorquez" w:date="2017-02-17T09:36:00Z"/>
        </w:trPr>
        <w:tc>
          <w:tcPr>
            <w:tcW w:w="1843" w:type="dxa"/>
          </w:tcPr>
          <w:p w14:paraId="6CB419A9" w14:textId="77777777" w:rsidR="00911F01" w:rsidRPr="00CC452C" w:rsidRDefault="00911F01" w:rsidP="007B1D63">
            <w:pPr>
              <w:pStyle w:val="Incontec"/>
              <w:rPr>
                <w:ins w:id="1765" w:author="andres camilo santana bohorquez" w:date="2017-02-17T09:36:00Z"/>
                <w:sz w:val="18"/>
                <w:szCs w:val="18"/>
              </w:rPr>
            </w:pPr>
            <w:ins w:id="1766" w:author="andres camilo santana bohorquez" w:date="2017-02-17T09:36:00Z">
              <w:r w:rsidRPr="00CC452C">
                <w:rPr>
                  <w:rFonts w:eastAsia="Arial"/>
                  <w:sz w:val="18"/>
                  <w:szCs w:val="18"/>
                </w:rPr>
                <w:t>Windows 7</w:t>
              </w:r>
            </w:ins>
          </w:p>
        </w:tc>
        <w:tc>
          <w:tcPr>
            <w:tcW w:w="992" w:type="dxa"/>
          </w:tcPr>
          <w:p w14:paraId="544961A1" w14:textId="77777777" w:rsidR="00911F01" w:rsidRPr="00CC452C" w:rsidRDefault="00911F01" w:rsidP="007B1D63">
            <w:pPr>
              <w:pStyle w:val="Incontec"/>
              <w:rPr>
                <w:ins w:id="1767" w:author="andres camilo santana bohorquez" w:date="2017-02-17T09:36:00Z"/>
                <w:sz w:val="18"/>
                <w:szCs w:val="18"/>
              </w:rPr>
            </w:pPr>
            <w:ins w:id="1768" w:author="andres camilo santana bohorquez" w:date="2017-02-17T09:36:00Z">
              <w:r w:rsidRPr="00CC452C">
                <w:rPr>
                  <w:rFonts w:eastAsia="Arial"/>
                  <w:sz w:val="18"/>
                  <w:szCs w:val="18"/>
                </w:rPr>
                <w:t>1</w:t>
              </w:r>
            </w:ins>
          </w:p>
        </w:tc>
        <w:tc>
          <w:tcPr>
            <w:tcW w:w="2552" w:type="dxa"/>
          </w:tcPr>
          <w:p w14:paraId="1E33336F" w14:textId="77777777" w:rsidR="00911F01" w:rsidRPr="00CC452C" w:rsidRDefault="00911F01" w:rsidP="007B1D63">
            <w:pPr>
              <w:pStyle w:val="Incontec"/>
              <w:rPr>
                <w:ins w:id="1769" w:author="andres camilo santana bohorquez" w:date="2017-02-17T09:36:00Z"/>
                <w:sz w:val="18"/>
                <w:szCs w:val="18"/>
              </w:rPr>
            </w:pPr>
            <w:ins w:id="1770" w:author="andres camilo santana bohorquez" w:date="2017-02-17T09:36:00Z">
              <w:r w:rsidRPr="00CC452C">
                <w:rPr>
                  <w:sz w:val="18"/>
                  <w:szCs w:val="18"/>
                </w:rPr>
                <w:t>Sistema operativo desarrollado por Microsoft</w:t>
              </w:r>
            </w:ins>
          </w:p>
        </w:tc>
        <w:tc>
          <w:tcPr>
            <w:tcW w:w="3118" w:type="dxa"/>
          </w:tcPr>
          <w:p w14:paraId="2D48E9EA" w14:textId="77777777" w:rsidR="00911F01" w:rsidRPr="00CC452C" w:rsidRDefault="00911F01" w:rsidP="007B1D63">
            <w:pPr>
              <w:pStyle w:val="Incontec"/>
              <w:rPr>
                <w:ins w:id="1771" w:author="andres camilo santana bohorquez" w:date="2017-02-17T09:36:00Z"/>
                <w:sz w:val="18"/>
                <w:szCs w:val="18"/>
              </w:rPr>
            </w:pPr>
            <w:ins w:id="1772" w:author="andres camilo santana bohorquez" w:date="2017-02-17T09:36:00Z">
              <w:r>
                <w:rPr>
                  <w:rFonts w:eastAsia="Arial"/>
                  <w:sz w:val="18"/>
                  <w:szCs w:val="18"/>
                </w:rPr>
                <w:t>Gestor de los Recursos de Hardware y Software</w:t>
              </w:r>
            </w:ins>
          </w:p>
        </w:tc>
      </w:tr>
      <w:tr w:rsidR="00911F01" w:rsidRPr="002D449E" w14:paraId="74D1968B" w14:textId="77777777" w:rsidTr="007B1D63">
        <w:trPr>
          <w:ins w:id="1773" w:author="andres camilo santana bohorquez" w:date="2017-02-17T09:36:00Z"/>
        </w:trPr>
        <w:tc>
          <w:tcPr>
            <w:tcW w:w="1843" w:type="dxa"/>
          </w:tcPr>
          <w:p w14:paraId="4F22A5B2" w14:textId="77777777" w:rsidR="00911F01" w:rsidRPr="00BE69CB" w:rsidRDefault="00911F01" w:rsidP="007B1D63">
            <w:pPr>
              <w:pStyle w:val="Incontec"/>
              <w:rPr>
                <w:ins w:id="1774" w:author="andres camilo santana bohorquez" w:date="2017-02-17T09:36:00Z"/>
                <w:rFonts w:eastAsia="Arial"/>
                <w:sz w:val="18"/>
                <w:szCs w:val="18"/>
              </w:rPr>
            </w:pPr>
            <w:ins w:id="1775" w:author="andres camilo santana bohorquez" w:date="2017-02-17T09:36:00Z">
              <w:r w:rsidRPr="00BE69CB">
                <w:rPr>
                  <w:rFonts w:eastAsia="Arial"/>
                  <w:sz w:val="18"/>
                  <w:szCs w:val="18"/>
                </w:rPr>
                <w:t>Ubuntu 16.04.1 LTS</w:t>
              </w:r>
            </w:ins>
          </w:p>
          <w:p w14:paraId="7F3B8716" w14:textId="77777777" w:rsidR="00911F01" w:rsidRPr="00BE69CB" w:rsidRDefault="00911F01" w:rsidP="007B1D63">
            <w:pPr>
              <w:pStyle w:val="Incontec"/>
              <w:rPr>
                <w:ins w:id="1776" w:author="andres camilo santana bohorquez" w:date="2017-02-17T09:36:00Z"/>
                <w:rFonts w:eastAsia="Arial"/>
                <w:sz w:val="18"/>
                <w:szCs w:val="18"/>
              </w:rPr>
            </w:pPr>
          </w:p>
        </w:tc>
        <w:tc>
          <w:tcPr>
            <w:tcW w:w="992" w:type="dxa"/>
          </w:tcPr>
          <w:p w14:paraId="29BA46A3" w14:textId="77777777" w:rsidR="00911F01" w:rsidRPr="00BE69CB" w:rsidRDefault="00911F01" w:rsidP="007B1D63">
            <w:pPr>
              <w:pStyle w:val="Incontec"/>
              <w:rPr>
                <w:ins w:id="1777" w:author="andres camilo santana bohorquez" w:date="2017-02-17T09:36:00Z"/>
                <w:rFonts w:eastAsia="Arial"/>
                <w:sz w:val="18"/>
                <w:szCs w:val="18"/>
              </w:rPr>
            </w:pPr>
            <w:ins w:id="1778" w:author="andres camilo santana bohorquez" w:date="2017-02-17T09:36:00Z">
              <w:r w:rsidRPr="00BE69CB">
                <w:rPr>
                  <w:rFonts w:eastAsia="Arial"/>
                  <w:sz w:val="18"/>
                  <w:szCs w:val="18"/>
                </w:rPr>
                <w:t>1</w:t>
              </w:r>
            </w:ins>
          </w:p>
        </w:tc>
        <w:tc>
          <w:tcPr>
            <w:tcW w:w="2552" w:type="dxa"/>
          </w:tcPr>
          <w:p w14:paraId="6A34A791" w14:textId="77777777" w:rsidR="00911F01" w:rsidRPr="00BE69CB" w:rsidRDefault="00911F01" w:rsidP="007B1D63">
            <w:pPr>
              <w:pStyle w:val="Incontec"/>
              <w:rPr>
                <w:ins w:id="1779" w:author="andres camilo santana bohorquez" w:date="2017-02-17T09:36:00Z"/>
                <w:sz w:val="18"/>
                <w:szCs w:val="18"/>
              </w:rPr>
            </w:pPr>
            <w:ins w:id="1780" w:author="andres camilo santana bohorquez" w:date="2017-02-17T09:36:00Z">
              <w:r w:rsidRPr="00BE69CB">
                <w:rPr>
                  <w:sz w:val="18"/>
                  <w:szCs w:val="18"/>
                </w:rPr>
                <w:t xml:space="preserve">Sistema operativo </w:t>
              </w:r>
              <w:r>
                <w:rPr>
                  <w:sz w:val="18"/>
                  <w:szCs w:val="18"/>
                </w:rPr>
                <w:t>bajo plataforma Linux</w:t>
              </w:r>
            </w:ins>
          </w:p>
        </w:tc>
        <w:tc>
          <w:tcPr>
            <w:tcW w:w="3118" w:type="dxa"/>
          </w:tcPr>
          <w:p w14:paraId="010D430A" w14:textId="77777777" w:rsidR="00911F01" w:rsidRPr="00BE69CB" w:rsidRDefault="00911F01" w:rsidP="007B1D63">
            <w:pPr>
              <w:pStyle w:val="Incontec"/>
              <w:rPr>
                <w:ins w:id="1781" w:author="andres camilo santana bohorquez" w:date="2017-02-17T09:36:00Z"/>
                <w:rFonts w:eastAsia="Arial"/>
                <w:sz w:val="18"/>
                <w:szCs w:val="18"/>
              </w:rPr>
            </w:pPr>
            <w:ins w:id="1782" w:author="andres camilo santana bohorquez" w:date="2017-02-17T09:36:00Z">
              <w:r w:rsidRPr="00BE69CB">
                <w:rPr>
                  <w:rFonts w:eastAsia="Arial"/>
                  <w:sz w:val="18"/>
                  <w:szCs w:val="18"/>
                </w:rPr>
                <w:t>Gestor de los Recursos de Hardware y Software</w:t>
              </w:r>
            </w:ins>
          </w:p>
        </w:tc>
      </w:tr>
      <w:tr w:rsidR="00911F01" w14:paraId="4E05029F" w14:textId="77777777" w:rsidTr="007B1D63">
        <w:trPr>
          <w:ins w:id="1783" w:author="andres camilo santana bohorquez" w:date="2017-02-17T09:36:00Z"/>
        </w:trPr>
        <w:tc>
          <w:tcPr>
            <w:tcW w:w="1843" w:type="dxa"/>
          </w:tcPr>
          <w:p w14:paraId="27895061" w14:textId="77777777" w:rsidR="00911F01" w:rsidRPr="00CC452C" w:rsidRDefault="00911F01" w:rsidP="007B1D63">
            <w:pPr>
              <w:pStyle w:val="Incontec"/>
              <w:rPr>
                <w:ins w:id="1784" w:author="andres camilo santana bohorquez" w:date="2017-02-17T09:36:00Z"/>
                <w:rFonts w:eastAsia="Arial"/>
                <w:sz w:val="18"/>
                <w:szCs w:val="18"/>
              </w:rPr>
            </w:pPr>
            <w:ins w:id="1785" w:author="andres camilo santana bohorquez" w:date="2017-02-17T09:36:00Z">
              <w:r w:rsidRPr="00CC452C">
                <w:rPr>
                  <w:rFonts w:eastAsia="Arial"/>
                  <w:sz w:val="18"/>
                  <w:szCs w:val="18"/>
                </w:rPr>
                <w:t>Inkscape</w:t>
              </w:r>
            </w:ins>
          </w:p>
        </w:tc>
        <w:tc>
          <w:tcPr>
            <w:tcW w:w="992" w:type="dxa"/>
          </w:tcPr>
          <w:p w14:paraId="59DD5E3F" w14:textId="77777777" w:rsidR="00911F01" w:rsidRPr="00CC452C" w:rsidRDefault="00911F01" w:rsidP="007B1D63">
            <w:pPr>
              <w:pStyle w:val="Incontec"/>
              <w:rPr>
                <w:ins w:id="1786" w:author="andres camilo santana bohorquez" w:date="2017-02-17T09:36:00Z"/>
                <w:rFonts w:eastAsia="Arial"/>
                <w:sz w:val="18"/>
                <w:szCs w:val="18"/>
              </w:rPr>
            </w:pPr>
            <w:ins w:id="1787" w:author="andres camilo santana bohorquez" w:date="2017-02-17T09:36:00Z">
              <w:r w:rsidRPr="00CC452C">
                <w:rPr>
                  <w:rFonts w:eastAsia="Arial"/>
                  <w:sz w:val="18"/>
                  <w:szCs w:val="18"/>
                </w:rPr>
                <w:t>1</w:t>
              </w:r>
            </w:ins>
          </w:p>
        </w:tc>
        <w:tc>
          <w:tcPr>
            <w:tcW w:w="2552" w:type="dxa"/>
          </w:tcPr>
          <w:p w14:paraId="1C757BE4" w14:textId="77777777" w:rsidR="00911F01" w:rsidRPr="00CC452C" w:rsidRDefault="00911F01" w:rsidP="007B1D63">
            <w:pPr>
              <w:pStyle w:val="Incontec"/>
              <w:rPr>
                <w:ins w:id="1788" w:author="andres camilo santana bohorquez" w:date="2017-02-17T09:36:00Z"/>
                <w:rFonts w:eastAsia="Arial"/>
                <w:sz w:val="18"/>
                <w:szCs w:val="18"/>
              </w:rPr>
            </w:pPr>
            <w:ins w:id="1789" w:author="andres camilo santana bohorquez" w:date="2017-02-17T09:36:00Z">
              <w:r w:rsidRPr="00CC452C">
                <w:rPr>
                  <w:rFonts w:eastAsia="Arial"/>
                  <w:sz w:val="18"/>
                  <w:szCs w:val="18"/>
                </w:rPr>
                <w:t>Es un editor Profesional de gráficos vectoriales</w:t>
              </w:r>
            </w:ins>
          </w:p>
        </w:tc>
        <w:tc>
          <w:tcPr>
            <w:tcW w:w="3118" w:type="dxa"/>
          </w:tcPr>
          <w:p w14:paraId="621EADF9" w14:textId="77777777" w:rsidR="00911F01" w:rsidRPr="00CC452C" w:rsidRDefault="00911F01" w:rsidP="007B1D63">
            <w:pPr>
              <w:pStyle w:val="Incontec"/>
              <w:rPr>
                <w:ins w:id="1790" w:author="andres camilo santana bohorquez" w:date="2017-02-17T09:36:00Z"/>
                <w:rFonts w:eastAsia="Arial"/>
                <w:sz w:val="18"/>
                <w:szCs w:val="18"/>
              </w:rPr>
            </w:pPr>
            <w:ins w:id="1791" w:author="andres camilo santana bohorquez" w:date="2017-02-17T09:36:00Z">
              <w:r w:rsidRPr="00CC452C">
                <w:rPr>
                  <w:rFonts w:eastAsia="Arial"/>
                  <w:sz w:val="18"/>
                  <w:szCs w:val="18"/>
                </w:rPr>
                <w:t>Diseño de objetos Visuales.</w:t>
              </w:r>
            </w:ins>
          </w:p>
        </w:tc>
      </w:tr>
      <w:tr w:rsidR="00911F01" w14:paraId="447B785B" w14:textId="77777777" w:rsidTr="007B1D63">
        <w:trPr>
          <w:ins w:id="1792" w:author="andres camilo santana bohorquez" w:date="2017-02-17T09:36:00Z"/>
        </w:trPr>
        <w:tc>
          <w:tcPr>
            <w:tcW w:w="1843" w:type="dxa"/>
          </w:tcPr>
          <w:p w14:paraId="31426D72" w14:textId="77777777" w:rsidR="00911F01" w:rsidRPr="00CC452C" w:rsidRDefault="00911F01" w:rsidP="007B1D63">
            <w:pPr>
              <w:pStyle w:val="Incontec"/>
              <w:rPr>
                <w:ins w:id="1793" w:author="andres camilo santana bohorquez" w:date="2017-02-17T09:36:00Z"/>
                <w:rFonts w:eastAsia="Arial"/>
                <w:sz w:val="18"/>
                <w:szCs w:val="18"/>
              </w:rPr>
            </w:pPr>
            <w:ins w:id="1794" w:author="andres camilo santana bohorquez" w:date="2017-02-17T09:36:00Z">
              <w:r w:rsidRPr="00CC452C">
                <w:rPr>
                  <w:rFonts w:eastAsia="Arial"/>
                  <w:sz w:val="18"/>
                  <w:szCs w:val="18"/>
                </w:rPr>
                <w:t>Gimp</w:t>
              </w:r>
            </w:ins>
          </w:p>
        </w:tc>
        <w:tc>
          <w:tcPr>
            <w:tcW w:w="992" w:type="dxa"/>
          </w:tcPr>
          <w:p w14:paraId="5C6D8687" w14:textId="77777777" w:rsidR="00911F01" w:rsidRPr="00CC452C" w:rsidRDefault="00911F01" w:rsidP="007B1D63">
            <w:pPr>
              <w:pStyle w:val="Incontec"/>
              <w:rPr>
                <w:ins w:id="1795" w:author="andres camilo santana bohorquez" w:date="2017-02-17T09:36:00Z"/>
                <w:rFonts w:eastAsia="Arial"/>
                <w:sz w:val="18"/>
                <w:szCs w:val="18"/>
              </w:rPr>
            </w:pPr>
            <w:ins w:id="1796" w:author="andres camilo santana bohorquez" w:date="2017-02-17T09:36:00Z">
              <w:r>
                <w:rPr>
                  <w:rFonts w:eastAsia="Arial"/>
                  <w:sz w:val="18"/>
                  <w:szCs w:val="18"/>
                </w:rPr>
                <w:t>1</w:t>
              </w:r>
            </w:ins>
          </w:p>
        </w:tc>
        <w:tc>
          <w:tcPr>
            <w:tcW w:w="2552" w:type="dxa"/>
          </w:tcPr>
          <w:p w14:paraId="70CEDA42" w14:textId="77777777" w:rsidR="00911F01" w:rsidRPr="00CC452C" w:rsidRDefault="00911F01" w:rsidP="007B1D63">
            <w:pPr>
              <w:pStyle w:val="Incontec"/>
              <w:rPr>
                <w:ins w:id="1797" w:author="andres camilo santana bohorquez" w:date="2017-02-17T09:36:00Z"/>
                <w:sz w:val="18"/>
                <w:szCs w:val="18"/>
              </w:rPr>
            </w:pPr>
            <w:ins w:id="1798" w:author="andres camilo santana bohorquez" w:date="2017-02-17T09:36:00Z">
              <w:r w:rsidRPr="00CC452C">
                <w:rPr>
                  <w:sz w:val="18"/>
                  <w:szCs w:val="18"/>
                </w:rPr>
                <w:t>Es un programa libremente distribuido para tareas tales como retoque fotográfico, composición de imágenes y creación de imágenes</w:t>
              </w:r>
              <w:r>
                <w:rPr>
                  <w:sz w:val="18"/>
                  <w:szCs w:val="18"/>
                </w:rPr>
                <w:t>.</w:t>
              </w:r>
            </w:ins>
          </w:p>
        </w:tc>
        <w:tc>
          <w:tcPr>
            <w:tcW w:w="3118" w:type="dxa"/>
          </w:tcPr>
          <w:p w14:paraId="4A98016C" w14:textId="77777777" w:rsidR="00911F01" w:rsidRPr="00CC452C" w:rsidRDefault="00911F01" w:rsidP="007B1D63">
            <w:pPr>
              <w:pStyle w:val="Incontec"/>
              <w:rPr>
                <w:ins w:id="1799" w:author="andres camilo santana bohorquez" w:date="2017-02-17T09:36:00Z"/>
                <w:rFonts w:eastAsia="Arial"/>
                <w:sz w:val="18"/>
                <w:szCs w:val="18"/>
              </w:rPr>
            </w:pPr>
            <w:ins w:id="1800" w:author="andres camilo santana bohorquez" w:date="2017-02-17T09:36:00Z">
              <w:r>
                <w:rPr>
                  <w:rFonts w:eastAsia="Arial"/>
                  <w:sz w:val="18"/>
                  <w:szCs w:val="18"/>
                </w:rPr>
                <w:t>Diseño de objetos para interfaces visuales.</w:t>
              </w:r>
            </w:ins>
          </w:p>
        </w:tc>
      </w:tr>
      <w:tr w:rsidR="00911F01" w14:paraId="17F12DC5" w14:textId="77777777" w:rsidTr="007B1D63">
        <w:trPr>
          <w:ins w:id="1801" w:author="andres camilo santana bohorquez" w:date="2017-02-17T09:36:00Z"/>
        </w:trPr>
        <w:tc>
          <w:tcPr>
            <w:tcW w:w="1843" w:type="dxa"/>
          </w:tcPr>
          <w:p w14:paraId="4FC51905" w14:textId="77777777" w:rsidR="00911F01" w:rsidRPr="00CC452C" w:rsidRDefault="00911F01" w:rsidP="007B1D63">
            <w:pPr>
              <w:pStyle w:val="Incontec"/>
              <w:rPr>
                <w:ins w:id="1802" w:author="andres camilo santana bohorquez" w:date="2017-02-17T09:36:00Z"/>
                <w:rFonts w:eastAsia="Arial"/>
                <w:sz w:val="18"/>
                <w:szCs w:val="18"/>
              </w:rPr>
            </w:pPr>
            <w:ins w:id="1803" w:author="andres camilo santana bohorquez" w:date="2017-02-17T09:36:00Z">
              <w:r>
                <w:rPr>
                  <w:rFonts w:eastAsia="Arial"/>
                  <w:sz w:val="18"/>
                  <w:szCs w:val="18"/>
                </w:rPr>
                <w:t>Git</w:t>
              </w:r>
            </w:ins>
          </w:p>
        </w:tc>
        <w:tc>
          <w:tcPr>
            <w:tcW w:w="992" w:type="dxa"/>
          </w:tcPr>
          <w:p w14:paraId="575DA61D" w14:textId="77777777" w:rsidR="00911F01" w:rsidRDefault="00911F01" w:rsidP="007B1D63">
            <w:pPr>
              <w:pStyle w:val="Incontec"/>
              <w:rPr>
                <w:ins w:id="1804" w:author="andres camilo santana bohorquez" w:date="2017-02-17T09:36:00Z"/>
                <w:rFonts w:eastAsia="Arial"/>
                <w:sz w:val="18"/>
                <w:szCs w:val="18"/>
              </w:rPr>
            </w:pPr>
            <w:ins w:id="1805" w:author="andres camilo santana bohorquez" w:date="2017-02-17T09:36:00Z">
              <w:r>
                <w:rPr>
                  <w:rFonts w:eastAsia="Arial"/>
                  <w:sz w:val="18"/>
                  <w:szCs w:val="18"/>
                </w:rPr>
                <w:t>2</w:t>
              </w:r>
            </w:ins>
          </w:p>
        </w:tc>
        <w:tc>
          <w:tcPr>
            <w:tcW w:w="2552" w:type="dxa"/>
          </w:tcPr>
          <w:p w14:paraId="3EBA8372" w14:textId="77777777" w:rsidR="00911F01" w:rsidRPr="00CC452C" w:rsidRDefault="00911F01" w:rsidP="007B1D63">
            <w:pPr>
              <w:pStyle w:val="Incontec"/>
              <w:rPr>
                <w:ins w:id="1806" w:author="andres camilo santana bohorquez" w:date="2017-02-17T09:36:00Z"/>
                <w:sz w:val="18"/>
                <w:szCs w:val="18"/>
              </w:rPr>
            </w:pPr>
            <w:ins w:id="1807" w:author="andres camilo santana bohorquez" w:date="2017-02-17T09:36:00Z">
              <w:r w:rsidRPr="00BE69CB">
                <w:rPr>
                  <w:sz w:val="18"/>
                  <w:szCs w:val="18"/>
                </w:rPr>
                <w:t>Sistema de control de versiones</w:t>
              </w:r>
            </w:ins>
          </w:p>
        </w:tc>
        <w:tc>
          <w:tcPr>
            <w:tcW w:w="3118" w:type="dxa"/>
          </w:tcPr>
          <w:p w14:paraId="14518F3F" w14:textId="77777777" w:rsidR="00911F01" w:rsidRDefault="00911F01" w:rsidP="007B1D63">
            <w:pPr>
              <w:pStyle w:val="Incontec"/>
              <w:rPr>
                <w:ins w:id="1808" w:author="andres camilo santana bohorquez" w:date="2017-02-17T09:36:00Z"/>
                <w:rFonts w:eastAsia="Arial"/>
                <w:sz w:val="18"/>
                <w:szCs w:val="18"/>
              </w:rPr>
            </w:pPr>
            <w:ins w:id="1809" w:author="andres camilo santana bohorquez" w:date="2017-02-17T09:36:00Z">
              <w:r>
                <w:rPr>
                  <w:rFonts w:eastAsia="Arial"/>
                  <w:sz w:val="18"/>
                  <w:szCs w:val="18"/>
                </w:rPr>
                <w:t>Usado para llevar un Control de Versiones de los aplicativos.</w:t>
              </w:r>
            </w:ins>
          </w:p>
        </w:tc>
      </w:tr>
      <w:tr w:rsidR="00911F01" w14:paraId="225D0721" w14:textId="77777777" w:rsidTr="007B1D63">
        <w:trPr>
          <w:ins w:id="1810" w:author="andres camilo santana bohorquez" w:date="2017-02-17T09:36:00Z"/>
        </w:trPr>
        <w:tc>
          <w:tcPr>
            <w:tcW w:w="1843" w:type="dxa"/>
          </w:tcPr>
          <w:p w14:paraId="1A7595CB" w14:textId="77777777" w:rsidR="00911F01" w:rsidRDefault="00911F01" w:rsidP="007B1D63">
            <w:pPr>
              <w:pStyle w:val="Incontec"/>
              <w:rPr>
                <w:ins w:id="1811" w:author="andres camilo santana bohorquez" w:date="2017-02-17T09:36:00Z"/>
                <w:rFonts w:eastAsia="Arial"/>
                <w:sz w:val="18"/>
                <w:szCs w:val="18"/>
              </w:rPr>
            </w:pPr>
            <w:ins w:id="1812" w:author="andres camilo santana bohorquez" w:date="2017-02-17T09:36:00Z">
              <w:r>
                <w:rPr>
                  <w:rFonts w:eastAsia="Arial"/>
                  <w:sz w:val="18"/>
                  <w:szCs w:val="18"/>
                </w:rPr>
                <w:t xml:space="preserve">Atom </w:t>
              </w:r>
            </w:ins>
          </w:p>
        </w:tc>
        <w:tc>
          <w:tcPr>
            <w:tcW w:w="992" w:type="dxa"/>
          </w:tcPr>
          <w:p w14:paraId="2C003B34" w14:textId="77777777" w:rsidR="00911F01" w:rsidRDefault="00911F01" w:rsidP="007B1D63">
            <w:pPr>
              <w:pStyle w:val="Incontec"/>
              <w:rPr>
                <w:ins w:id="1813" w:author="andres camilo santana bohorquez" w:date="2017-02-17T09:36:00Z"/>
                <w:rFonts w:eastAsia="Arial"/>
                <w:sz w:val="18"/>
                <w:szCs w:val="18"/>
              </w:rPr>
            </w:pPr>
            <w:ins w:id="1814" w:author="andres camilo santana bohorquez" w:date="2017-02-17T09:36:00Z">
              <w:r>
                <w:rPr>
                  <w:rFonts w:eastAsia="Arial"/>
                  <w:sz w:val="18"/>
                  <w:szCs w:val="18"/>
                </w:rPr>
                <w:t>2</w:t>
              </w:r>
            </w:ins>
          </w:p>
        </w:tc>
        <w:tc>
          <w:tcPr>
            <w:tcW w:w="2552" w:type="dxa"/>
          </w:tcPr>
          <w:p w14:paraId="1FEC050C" w14:textId="77777777" w:rsidR="00911F01" w:rsidRPr="00BE69CB" w:rsidRDefault="00911F01" w:rsidP="007B1D63">
            <w:pPr>
              <w:pStyle w:val="Incontec"/>
              <w:rPr>
                <w:ins w:id="1815" w:author="andres camilo santana bohorquez" w:date="2017-02-17T09:36:00Z"/>
                <w:sz w:val="18"/>
                <w:szCs w:val="18"/>
              </w:rPr>
            </w:pPr>
            <w:ins w:id="1816" w:author="andres camilo santana bohorquez" w:date="2017-02-17T09:36:00Z">
              <w:r>
                <w:rPr>
                  <w:sz w:val="18"/>
                  <w:szCs w:val="18"/>
                </w:rPr>
                <w:t>Editor de Texto para la construcción de aplicaciones.</w:t>
              </w:r>
            </w:ins>
          </w:p>
        </w:tc>
        <w:tc>
          <w:tcPr>
            <w:tcW w:w="3118" w:type="dxa"/>
          </w:tcPr>
          <w:p w14:paraId="3C8A57F4" w14:textId="77777777" w:rsidR="00911F01" w:rsidRDefault="00911F01" w:rsidP="007B1D63">
            <w:pPr>
              <w:pStyle w:val="Incontec"/>
              <w:rPr>
                <w:ins w:id="1817" w:author="andres camilo santana bohorquez" w:date="2017-02-17T09:36:00Z"/>
                <w:rFonts w:eastAsia="Arial"/>
                <w:sz w:val="18"/>
                <w:szCs w:val="18"/>
              </w:rPr>
            </w:pPr>
            <w:ins w:id="1818" w:author="andres camilo santana bohorquez" w:date="2017-02-17T09:36:00Z">
              <w:r>
                <w:rPr>
                  <w:rFonts w:eastAsia="Arial"/>
                  <w:sz w:val="18"/>
                  <w:szCs w:val="18"/>
                </w:rPr>
                <w:t xml:space="preserve">Desarrollo del Back – End de las aplicaciones. </w:t>
              </w:r>
            </w:ins>
          </w:p>
        </w:tc>
      </w:tr>
      <w:tr w:rsidR="00911F01" w14:paraId="2AE9DB8F" w14:textId="77777777" w:rsidTr="007B1D63">
        <w:trPr>
          <w:ins w:id="1819" w:author="andres camilo santana bohorquez" w:date="2017-02-17T09:36:00Z"/>
        </w:trPr>
        <w:tc>
          <w:tcPr>
            <w:tcW w:w="1843" w:type="dxa"/>
          </w:tcPr>
          <w:p w14:paraId="65E74E82" w14:textId="77777777" w:rsidR="00911F01" w:rsidRDefault="00911F01" w:rsidP="007B1D63">
            <w:pPr>
              <w:pStyle w:val="Incontec"/>
              <w:rPr>
                <w:ins w:id="1820" w:author="andres camilo santana bohorquez" w:date="2017-02-17T09:36:00Z"/>
                <w:rFonts w:eastAsia="Arial"/>
                <w:sz w:val="18"/>
                <w:szCs w:val="18"/>
              </w:rPr>
            </w:pPr>
            <w:ins w:id="1821" w:author="andres camilo santana bohorquez" w:date="2017-02-17T09:36:00Z">
              <w:r>
                <w:rPr>
                  <w:rFonts w:eastAsia="Arial"/>
                  <w:sz w:val="18"/>
                  <w:szCs w:val="18"/>
                </w:rPr>
                <w:t>OpenOffice y/o Google Documents</w:t>
              </w:r>
            </w:ins>
          </w:p>
        </w:tc>
        <w:tc>
          <w:tcPr>
            <w:tcW w:w="992" w:type="dxa"/>
          </w:tcPr>
          <w:p w14:paraId="75BBC30A" w14:textId="77777777" w:rsidR="00911F01" w:rsidRDefault="00911F01" w:rsidP="007B1D63">
            <w:pPr>
              <w:pStyle w:val="Incontec"/>
              <w:rPr>
                <w:ins w:id="1822" w:author="andres camilo santana bohorquez" w:date="2017-02-17T09:36:00Z"/>
                <w:rFonts w:eastAsia="Arial"/>
                <w:sz w:val="18"/>
                <w:szCs w:val="18"/>
              </w:rPr>
            </w:pPr>
            <w:ins w:id="1823" w:author="andres camilo santana bohorquez" w:date="2017-02-17T09:36:00Z">
              <w:r>
                <w:rPr>
                  <w:rFonts w:eastAsia="Arial"/>
                  <w:sz w:val="18"/>
                  <w:szCs w:val="18"/>
                </w:rPr>
                <w:t>2</w:t>
              </w:r>
            </w:ins>
          </w:p>
        </w:tc>
        <w:tc>
          <w:tcPr>
            <w:tcW w:w="2552" w:type="dxa"/>
          </w:tcPr>
          <w:p w14:paraId="3F365377" w14:textId="77777777" w:rsidR="00911F01" w:rsidRDefault="00911F01" w:rsidP="007B1D63">
            <w:pPr>
              <w:pStyle w:val="Incontec"/>
              <w:rPr>
                <w:ins w:id="1824" w:author="andres camilo santana bohorquez" w:date="2017-02-17T09:36:00Z"/>
                <w:sz w:val="18"/>
                <w:szCs w:val="18"/>
              </w:rPr>
            </w:pPr>
            <w:ins w:id="1825" w:author="andres camilo santana bohorquez" w:date="2017-02-17T09:36:00Z">
              <w:r>
                <w:rPr>
                  <w:sz w:val="18"/>
                  <w:szCs w:val="18"/>
                </w:rPr>
                <w:t>Suite Ofimática con herramientas que permiten la creación edición de hojas de cálculo, documentos, presentaciones</w:t>
              </w:r>
            </w:ins>
          </w:p>
        </w:tc>
        <w:tc>
          <w:tcPr>
            <w:tcW w:w="3118" w:type="dxa"/>
          </w:tcPr>
          <w:p w14:paraId="222CC763" w14:textId="77777777" w:rsidR="00911F01" w:rsidRDefault="00911F01" w:rsidP="007B1D63">
            <w:pPr>
              <w:pStyle w:val="Incontec"/>
              <w:rPr>
                <w:ins w:id="1826" w:author="andres camilo santana bohorquez" w:date="2017-02-17T09:36:00Z"/>
                <w:rFonts w:eastAsia="Arial"/>
                <w:sz w:val="18"/>
                <w:szCs w:val="18"/>
              </w:rPr>
            </w:pPr>
            <w:ins w:id="1827" w:author="andres camilo santana bohorquez" w:date="2017-02-17T09:36:00Z">
              <w:r>
                <w:rPr>
                  <w:rFonts w:eastAsia="Arial"/>
                  <w:sz w:val="18"/>
                  <w:szCs w:val="18"/>
                </w:rPr>
                <w:t xml:space="preserve">Creación de documentación, presentaciones. </w:t>
              </w:r>
            </w:ins>
          </w:p>
        </w:tc>
      </w:tr>
    </w:tbl>
    <w:p w14:paraId="6898D86F" w14:textId="77777777" w:rsidR="00911F01" w:rsidRDefault="00911F01" w:rsidP="00911F01">
      <w:pPr>
        <w:pStyle w:val="Incontec"/>
        <w:rPr>
          <w:ins w:id="1828" w:author="andres camilo santana bohorquez" w:date="2017-02-17T09:36:00Z"/>
          <w:rFonts w:cs="Times New Roman"/>
        </w:rPr>
      </w:pPr>
      <w:ins w:id="1829" w:author="andres camilo santana bohorquez" w:date="2017-02-17T09:36:00Z">
        <w:r w:rsidRPr="00BE69CB">
          <w:rPr>
            <w:rFonts w:cs="Times New Roman"/>
            <w:b/>
            <w:i/>
          </w:rPr>
          <w:t>Tabla 5-</w:t>
        </w:r>
        <w:r>
          <w:rPr>
            <w:rFonts w:cs="Times New Roman"/>
            <w:b/>
            <w:i/>
          </w:rPr>
          <w:t>1</w:t>
        </w:r>
        <w:r>
          <w:rPr>
            <w:rFonts w:cs="Times New Roman"/>
          </w:rPr>
          <w:t xml:space="preserve">. </w:t>
        </w:r>
        <w:r w:rsidRPr="00BE69CB">
          <w:rPr>
            <w:rFonts w:cs="Times New Roman"/>
          </w:rPr>
          <w:t>Componentes Lógicos del Sistema</w:t>
        </w:r>
        <w:r>
          <w:rPr>
            <w:rFonts w:cs="Times New Roman"/>
          </w:rPr>
          <w:t>. Fuente: Autores</w:t>
        </w:r>
      </w:ins>
    </w:p>
    <w:p w14:paraId="4AB41236" w14:textId="77777777" w:rsidR="00911F01" w:rsidRDefault="00911F01" w:rsidP="00911F01">
      <w:pPr>
        <w:pStyle w:val="Incontec"/>
        <w:rPr>
          <w:ins w:id="1830" w:author="andres camilo santana bohorquez" w:date="2017-02-17T09:36:00Z"/>
          <w:rFonts w:cs="Times New Roman"/>
        </w:rPr>
      </w:pPr>
    </w:p>
    <w:p w14:paraId="792B6D11" w14:textId="77777777" w:rsidR="00911F01" w:rsidRPr="00A50E1A" w:rsidRDefault="00911F01" w:rsidP="00911F01">
      <w:pPr>
        <w:rPr>
          <w:ins w:id="1831" w:author="andres camilo santana bohorquez" w:date="2017-02-17T09:36:00Z"/>
        </w:rPr>
      </w:pPr>
    </w:p>
    <w:p w14:paraId="12042202" w14:textId="77777777" w:rsidR="00911F01" w:rsidRPr="00102649" w:rsidRDefault="00911F01" w:rsidP="00911F01">
      <w:pPr>
        <w:pStyle w:val="Incontec"/>
        <w:rPr>
          <w:ins w:id="1832" w:author="andres camilo santana bohorquez" w:date="2017-02-17T09:36:00Z"/>
          <w:rFonts w:cs="Times New Roman"/>
        </w:rPr>
      </w:pPr>
      <w:ins w:id="1833" w:author="andres camilo santana bohorquez" w:date="2017-02-17T09:36:00Z">
        <w:r w:rsidRPr="00102649">
          <w:rPr>
            <w:rFonts w:eastAsia="Arial" w:cs="Times New Roman"/>
          </w:rPr>
          <w:t xml:space="preserve"> Descripción De Los </w:t>
        </w:r>
        <w:r>
          <w:rPr>
            <w:rFonts w:eastAsia="Arial" w:cs="Times New Roman"/>
          </w:rPr>
          <w:t>Componentes Fiscos Tecnológicos (Hardware)</w:t>
        </w:r>
        <w:r w:rsidRPr="00102649">
          <w:rPr>
            <w:rFonts w:eastAsia="Arial" w:cs="Times New Roman"/>
          </w:rPr>
          <w:t>.</w:t>
        </w:r>
      </w:ins>
    </w:p>
    <w:p w14:paraId="439971E1" w14:textId="77777777" w:rsidR="00911F01" w:rsidRPr="00102649" w:rsidRDefault="00911F01" w:rsidP="00911F01">
      <w:pPr>
        <w:pStyle w:val="Incontec"/>
        <w:rPr>
          <w:ins w:id="1834" w:author="andres camilo santana bohorquez" w:date="2017-02-17T09:36:00Z"/>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rPr>
          <w:ins w:id="1835" w:author="andres camilo santana bohorquez" w:date="2017-02-17T09:36:00Z"/>
        </w:trPr>
        <w:tc>
          <w:tcPr>
            <w:tcW w:w="1843" w:type="dxa"/>
          </w:tcPr>
          <w:p w14:paraId="70B2A5B1" w14:textId="77777777" w:rsidR="00911F01" w:rsidRPr="002D449E" w:rsidRDefault="00911F01" w:rsidP="007B1D63">
            <w:pPr>
              <w:pStyle w:val="Incontec"/>
              <w:rPr>
                <w:ins w:id="1836" w:author="andres camilo santana bohorquez" w:date="2017-02-17T09:36:00Z"/>
                <w:rFonts w:cs="Times New Roman"/>
                <w:sz w:val="18"/>
                <w:szCs w:val="18"/>
              </w:rPr>
            </w:pPr>
            <w:ins w:id="1837" w:author="andres camilo santana bohorquez" w:date="2017-02-17T09:36:00Z">
              <w:r w:rsidRPr="002D449E">
                <w:rPr>
                  <w:rFonts w:eastAsia="Arial" w:cs="Times New Roman"/>
                  <w:sz w:val="18"/>
                  <w:szCs w:val="18"/>
                </w:rPr>
                <w:t>Elemento</w:t>
              </w:r>
            </w:ins>
          </w:p>
        </w:tc>
        <w:tc>
          <w:tcPr>
            <w:tcW w:w="992" w:type="dxa"/>
          </w:tcPr>
          <w:p w14:paraId="108B7928" w14:textId="77777777" w:rsidR="00911F01" w:rsidRPr="002D449E" w:rsidRDefault="00911F01" w:rsidP="007B1D63">
            <w:pPr>
              <w:pStyle w:val="Incontec"/>
              <w:rPr>
                <w:ins w:id="1838" w:author="andres camilo santana bohorquez" w:date="2017-02-17T09:36:00Z"/>
                <w:rFonts w:cs="Times New Roman"/>
                <w:sz w:val="18"/>
                <w:szCs w:val="18"/>
              </w:rPr>
            </w:pPr>
            <w:ins w:id="1839" w:author="andres camilo santana bohorquez" w:date="2017-02-17T09:36:00Z">
              <w:r w:rsidRPr="002D449E">
                <w:rPr>
                  <w:rFonts w:eastAsia="Arial" w:cs="Times New Roman"/>
                  <w:sz w:val="18"/>
                  <w:szCs w:val="18"/>
                </w:rPr>
                <w:t>Cantidad</w:t>
              </w:r>
            </w:ins>
          </w:p>
        </w:tc>
        <w:tc>
          <w:tcPr>
            <w:tcW w:w="2552" w:type="dxa"/>
          </w:tcPr>
          <w:p w14:paraId="51B39EC4" w14:textId="77777777" w:rsidR="00911F01" w:rsidRPr="002D449E" w:rsidRDefault="00911F01" w:rsidP="007B1D63">
            <w:pPr>
              <w:pStyle w:val="Incontec"/>
              <w:rPr>
                <w:ins w:id="1840" w:author="andres camilo santana bohorquez" w:date="2017-02-17T09:36:00Z"/>
                <w:rFonts w:cs="Times New Roman"/>
                <w:sz w:val="18"/>
                <w:szCs w:val="18"/>
              </w:rPr>
            </w:pPr>
            <w:ins w:id="1841" w:author="andres camilo santana bohorquez" w:date="2017-02-17T09:36:00Z">
              <w:r w:rsidRPr="002D449E">
                <w:rPr>
                  <w:rFonts w:eastAsia="Arial" w:cs="Times New Roman"/>
                  <w:sz w:val="18"/>
                  <w:szCs w:val="18"/>
                </w:rPr>
                <w:t xml:space="preserve">Descripción </w:t>
              </w:r>
            </w:ins>
          </w:p>
        </w:tc>
        <w:tc>
          <w:tcPr>
            <w:tcW w:w="1276" w:type="dxa"/>
          </w:tcPr>
          <w:p w14:paraId="72DE979F" w14:textId="77777777" w:rsidR="00911F01" w:rsidRPr="002D449E" w:rsidRDefault="00911F01" w:rsidP="007B1D63">
            <w:pPr>
              <w:pStyle w:val="Incontec"/>
              <w:rPr>
                <w:ins w:id="1842" w:author="andres camilo santana bohorquez" w:date="2017-02-17T09:36:00Z"/>
                <w:rFonts w:cs="Times New Roman"/>
                <w:sz w:val="18"/>
                <w:szCs w:val="18"/>
              </w:rPr>
            </w:pPr>
            <w:ins w:id="1843" w:author="andres camilo santana bohorquez" w:date="2017-02-17T09:36:00Z">
              <w:r w:rsidRPr="002D449E">
                <w:rPr>
                  <w:rFonts w:eastAsia="Arial" w:cs="Times New Roman"/>
                  <w:sz w:val="18"/>
                  <w:szCs w:val="18"/>
                </w:rPr>
                <w:t>Consumo de energía</w:t>
              </w:r>
            </w:ins>
          </w:p>
        </w:tc>
        <w:tc>
          <w:tcPr>
            <w:tcW w:w="2126" w:type="dxa"/>
          </w:tcPr>
          <w:p w14:paraId="606BA778" w14:textId="77777777" w:rsidR="00911F01" w:rsidRPr="002D449E" w:rsidRDefault="00911F01" w:rsidP="007B1D63">
            <w:pPr>
              <w:pStyle w:val="Incontec"/>
              <w:rPr>
                <w:ins w:id="1844" w:author="andres camilo santana bohorquez" w:date="2017-02-17T09:36:00Z"/>
                <w:rFonts w:cs="Times New Roman"/>
                <w:sz w:val="18"/>
                <w:szCs w:val="18"/>
              </w:rPr>
            </w:pPr>
            <w:ins w:id="1845" w:author="andres camilo santana bohorquez" w:date="2017-02-17T09:36:00Z">
              <w:r w:rsidRPr="002D449E">
                <w:rPr>
                  <w:rFonts w:eastAsia="Arial" w:cs="Times New Roman"/>
                  <w:sz w:val="18"/>
                  <w:szCs w:val="18"/>
                </w:rPr>
                <w:t>Uso</w:t>
              </w:r>
            </w:ins>
          </w:p>
        </w:tc>
      </w:tr>
      <w:tr w:rsidR="00911F01" w:rsidRPr="00102649" w14:paraId="62F35381" w14:textId="77777777" w:rsidTr="007B1D63">
        <w:trPr>
          <w:ins w:id="1846" w:author="andres camilo santana bohorquez" w:date="2017-02-17T09:36:00Z"/>
        </w:trPr>
        <w:tc>
          <w:tcPr>
            <w:tcW w:w="1843" w:type="dxa"/>
          </w:tcPr>
          <w:p w14:paraId="5457CA9C" w14:textId="77777777" w:rsidR="00911F01" w:rsidRPr="002D449E" w:rsidRDefault="00911F01" w:rsidP="007B1D63">
            <w:pPr>
              <w:pStyle w:val="Incontec"/>
              <w:rPr>
                <w:ins w:id="1847" w:author="andres camilo santana bohorquez" w:date="2017-02-17T09:36:00Z"/>
                <w:rFonts w:cs="Times New Roman"/>
                <w:sz w:val="18"/>
                <w:szCs w:val="18"/>
              </w:rPr>
            </w:pPr>
            <w:ins w:id="1848" w:author="andres camilo santana bohorquez" w:date="2017-02-17T09:36:00Z">
              <w:r w:rsidRPr="002D449E">
                <w:rPr>
                  <w:rFonts w:eastAsia="Arial" w:cs="Times New Roman"/>
                  <w:sz w:val="18"/>
                  <w:szCs w:val="18"/>
                </w:rPr>
                <w:lastRenderedPageBreak/>
                <w:t>Terminal Windows</w:t>
              </w:r>
            </w:ins>
          </w:p>
        </w:tc>
        <w:tc>
          <w:tcPr>
            <w:tcW w:w="992" w:type="dxa"/>
          </w:tcPr>
          <w:p w14:paraId="4704B40A" w14:textId="77777777" w:rsidR="00911F01" w:rsidRPr="002D449E" w:rsidRDefault="00911F01" w:rsidP="007B1D63">
            <w:pPr>
              <w:pStyle w:val="Incontec"/>
              <w:rPr>
                <w:ins w:id="1849" w:author="andres camilo santana bohorquez" w:date="2017-02-17T09:36:00Z"/>
                <w:rFonts w:cs="Times New Roman"/>
                <w:sz w:val="18"/>
                <w:szCs w:val="18"/>
              </w:rPr>
            </w:pPr>
            <w:ins w:id="1850" w:author="andres camilo santana bohorquez" w:date="2017-02-17T09:36:00Z">
              <w:r w:rsidRPr="002D449E">
                <w:rPr>
                  <w:rFonts w:eastAsia="Arial" w:cs="Times New Roman"/>
                  <w:sz w:val="18"/>
                  <w:szCs w:val="18"/>
                </w:rPr>
                <w:t>1</w:t>
              </w:r>
            </w:ins>
          </w:p>
        </w:tc>
        <w:tc>
          <w:tcPr>
            <w:tcW w:w="2552" w:type="dxa"/>
          </w:tcPr>
          <w:p w14:paraId="1A7BB6A8" w14:textId="77777777" w:rsidR="00911F01" w:rsidRPr="002D449E" w:rsidRDefault="00911F01" w:rsidP="007B1D63">
            <w:pPr>
              <w:pStyle w:val="Incontec"/>
              <w:rPr>
                <w:ins w:id="1851" w:author="andres camilo santana bohorquez" w:date="2017-02-17T09:36:00Z"/>
                <w:rFonts w:eastAsia="Arial" w:cs="Times New Roman"/>
                <w:sz w:val="18"/>
                <w:szCs w:val="18"/>
              </w:rPr>
            </w:pPr>
            <w:ins w:id="1852" w:author="andres camilo santana bohorquez" w:date="2017-02-17T09:36:00Z">
              <w:r w:rsidRPr="002D449E">
                <w:rPr>
                  <w:rFonts w:eastAsia="Arial" w:cs="Times New Roman"/>
                  <w:sz w:val="18"/>
                  <w:szCs w:val="18"/>
                </w:rPr>
                <w:t>4 GB RAM</w:t>
              </w:r>
            </w:ins>
          </w:p>
          <w:p w14:paraId="171B0866" w14:textId="77777777" w:rsidR="00911F01" w:rsidRPr="002D449E" w:rsidRDefault="00911F01" w:rsidP="007B1D63">
            <w:pPr>
              <w:rPr>
                <w:ins w:id="1853" w:author="andres camilo santana bohorquez" w:date="2017-02-17T09:36:00Z"/>
                <w:rFonts w:ascii="LM Roman 10" w:hAnsi="LM Roman 10"/>
                <w:sz w:val="18"/>
                <w:szCs w:val="18"/>
              </w:rPr>
            </w:pPr>
            <w:ins w:id="1854" w:author="andres camilo santana bohorquez" w:date="2017-02-17T09:36:00Z">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ins>
          </w:p>
          <w:p w14:paraId="031E01D5" w14:textId="77777777" w:rsidR="00911F01" w:rsidRDefault="00911F01" w:rsidP="007B1D63">
            <w:pPr>
              <w:rPr>
                <w:ins w:id="1855" w:author="andres camilo santana bohorquez" w:date="2017-02-17T09:36:00Z"/>
                <w:rFonts w:ascii="LM Roman 10" w:hAnsi="LM Roman 10"/>
                <w:sz w:val="18"/>
                <w:szCs w:val="18"/>
              </w:rPr>
            </w:pPr>
            <w:ins w:id="1856" w:author="andres camilo santana bohorquez" w:date="2017-02-17T09:36:00Z">
              <w:r w:rsidRPr="002D449E">
                <w:rPr>
                  <w:rFonts w:ascii="LM Roman 10" w:hAnsi="LM Roman 10"/>
                  <w:sz w:val="18"/>
                  <w:szCs w:val="18"/>
                </w:rPr>
                <w:t>1 TB de Almacenamiento</w:t>
              </w:r>
            </w:ins>
          </w:p>
          <w:p w14:paraId="3138F483" w14:textId="77777777" w:rsidR="00911F01" w:rsidRDefault="00911F01" w:rsidP="007B1D63">
            <w:pPr>
              <w:rPr>
                <w:ins w:id="1857" w:author="andres camilo santana bohorquez" w:date="2017-02-17T09:36:00Z"/>
                <w:rFonts w:ascii="LM Roman 10" w:hAnsi="LM Roman 10"/>
                <w:sz w:val="18"/>
                <w:szCs w:val="18"/>
              </w:rPr>
            </w:pPr>
            <w:ins w:id="1858" w:author="andres camilo santana bohorquez" w:date="2017-02-17T09:36:00Z">
              <w:r>
                <w:rPr>
                  <w:rFonts w:ascii="LM Roman 10" w:hAnsi="LM Roman 10"/>
                  <w:sz w:val="18"/>
                  <w:szCs w:val="18"/>
                </w:rPr>
                <w:t>Pantalla de 17”</w:t>
              </w:r>
            </w:ins>
          </w:p>
          <w:p w14:paraId="71091EE7" w14:textId="77777777" w:rsidR="00911F01" w:rsidRPr="002D449E" w:rsidRDefault="00911F01" w:rsidP="007B1D63">
            <w:pPr>
              <w:rPr>
                <w:ins w:id="1859" w:author="andres camilo santana bohorquez" w:date="2017-02-17T09:36:00Z"/>
                <w:sz w:val="18"/>
                <w:szCs w:val="18"/>
              </w:rPr>
            </w:pPr>
            <w:ins w:id="1860" w:author="andres camilo santana bohorquez" w:date="2017-02-17T09:36:00Z">
              <w:r>
                <w:rPr>
                  <w:rFonts w:ascii="LM Roman 10" w:hAnsi="LM Roman 10"/>
                  <w:sz w:val="18"/>
                  <w:szCs w:val="18"/>
                </w:rPr>
                <w:t>Windows 7 Ultimate</w:t>
              </w:r>
            </w:ins>
          </w:p>
        </w:tc>
        <w:tc>
          <w:tcPr>
            <w:tcW w:w="1276" w:type="dxa"/>
          </w:tcPr>
          <w:p w14:paraId="05F3888C" w14:textId="77777777" w:rsidR="00911F01" w:rsidRPr="002D449E" w:rsidRDefault="00911F01" w:rsidP="007B1D63">
            <w:pPr>
              <w:pStyle w:val="Incontec"/>
              <w:rPr>
                <w:ins w:id="1861" w:author="andres camilo santana bohorquez" w:date="2017-02-17T09:36:00Z"/>
                <w:rFonts w:cs="Times New Roman"/>
                <w:sz w:val="18"/>
                <w:szCs w:val="18"/>
              </w:rPr>
            </w:pPr>
            <w:ins w:id="1862" w:author="andres camilo santana bohorquez" w:date="2017-02-17T09:36:00Z">
              <w:r>
                <w:rPr>
                  <w:rFonts w:eastAsia="Arial" w:cs="Times New Roman"/>
                  <w:sz w:val="18"/>
                  <w:szCs w:val="18"/>
                </w:rPr>
                <w:t>Medio</w:t>
              </w:r>
            </w:ins>
          </w:p>
        </w:tc>
        <w:tc>
          <w:tcPr>
            <w:tcW w:w="2126" w:type="dxa"/>
          </w:tcPr>
          <w:p w14:paraId="6ACA0373" w14:textId="77777777" w:rsidR="00911F01" w:rsidRPr="002D449E" w:rsidRDefault="00911F01" w:rsidP="007B1D63">
            <w:pPr>
              <w:pStyle w:val="Incontec"/>
              <w:rPr>
                <w:ins w:id="1863" w:author="andres camilo santana bohorquez" w:date="2017-02-17T09:36:00Z"/>
                <w:rFonts w:cs="Times New Roman"/>
                <w:sz w:val="18"/>
                <w:szCs w:val="18"/>
              </w:rPr>
            </w:pPr>
            <w:ins w:id="1864" w:author="andres camilo santana bohorquez" w:date="2017-02-17T09:36:00Z">
              <w:r w:rsidRPr="002D449E">
                <w:rPr>
                  <w:rFonts w:eastAsia="Arial" w:cs="Times New Roman"/>
                  <w:sz w:val="18"/>
                  <w:szCs w:val="18"/>
                </w:rPr>
                <w:t>Desarrollo de aplicativos bajo Unity</w:t>
              </w:r>
              <w:r>
                <w:rPr>
                  <w:rFonts w:eastAsia="Arial" w:cs="Times New Roman"/>
                  <w:sz w:val="18"/>
                  <w:szCs w:val="18"/>
                </w:rPr>
                <w:t>, Diseño de Interfaces de usuario</w:t>
              </w:r>
            </w:ins>
          </w:p>
        </w:tc>
      </w:tr>
      <w:tr w:rsidR="00911F01" w:rsidRPr="00102649" w14:paraId="79C1BACE" w14:textId="77777777" w:rsidTr="007B1D63">
        <w:trPr>
          <w:ins w:id="1865" w:author="andres camilo santana bohorquez" w:date="2017-02-17T09:36:00Z"/>
        </w:trPr>
        <w:tc>
          <w:tcPr>
            <w:tcW w:w="1843" w:type="dxa"/>
          </w:tcPr>
          <w:p w14:paraId="2BD7581A" w14:textId="77777777" w:rsidR="00911F01" w:rsidRPr="002D449E" w:rsidRDefault="00911F01" w:rsidP="007B1D63">
            <w:pPr>
              <w:pStyle w:val="Incontec"/>
              <w:rPr>
                <w:ins w:id="1866" w:author="andres camilo santana bohorquez" w:date="2017-02-17T09:36:00Z"/>
                <w:rFonts w:cs="Times New Roman"/>
                <w:sz w:val="18"/>
                <w:szCs w:val="18"/>
              </w:rPr>
            </w:pPr>
            <w:ins w:id="1867" w:author="andres camilo santana bohorquez" w:date="2017-02-17T09:36:00Z">
              <w:r w:rsidRPr="002D449E">
                <w:rPr>
                  <w:rFonts w:eastAsia="Arial" w:cs="Times New Roman"/>
                  <w:sz w:val="18"/>
                  <w:szCs w:val="18"/>
                </w:rPr>
                <w:t>Terminal Linux</w:t>
              </w:r>
            </w:ins>
          </w:p>
        </w:tc>
        <w:tc>
          <w:tcPr>
            <w:tcW w:w="992" w:type="dxa"/>
          </w:tcPr>
          <w:p w14:paraId="7F5BA7EC" w14:textId="77777777" w:rsidR="00911F01" w:rsidRPr="002D449E" w:rsidRDefault="00911F01" w:rsidP="007B1D63">
            <w:pPr>
              <w:pStyle w:val="Incontec"/>
              <w:rPr>
                <w:ins w:id="1868" w:author="andres camilo santana bohorquez" w:date="2017-02-17T09:36:00Z"/>
                <w:rFonts w:cs="Times New Roman"/>
                <w:sz w:val="18"/>
                <w:szCs w:val="18"/>
              </w:rPr>
            </w:pPr>
            <w:ins w:id="1869" w:author="andres camilo santana bohorquez" w:date="2017-02-17T09:36:00Z">
              <w:r w:rsidRPr="002D449E">
                <w:rPr>
                  <w:rFonts w:eastAsia="Arial" w:cs="Times New Roman"/>
                  <w:sz w:val="18"/>
                  <w:szCs w:val="18"/>
                </w:rPr>
                <w:t>1</w:t>
              </w:r>
            </w:ins>
          </w:p>
        </w:tc>
        <w:tc>
          <w:tcPr>
            <w:tcW w:w="2552" w:type="dxa"/>
          </w:tcPr>
          <w:p w14:paraId="7A45F7B3" w14:textId="77777777" w:rsidR="00911F01" w:rsidRPr="002D449E" w:rsidRDefault="00911F01" w:rsidP="007B1D63">
            <w:pPr>
              <w:pStyle w:val="Incontec"/>
              <w:rPr>
                <w:ins w:id="1870" w:author="andres camilo santana bohorquez" w:date="2017-02-17T09:36:00Z"/>
                <w:rFonts w:eastAsia="Arial" w:cs="Times New Roman"/>
                <w:sz w:val="18"/>
                <w:szCs w:val="18"/>
              </w:rPr>
            </w:pPr>
            <w:ins w:id="1871" w:author="andres camilo santana bohorquez" w:date="2017-02-17T09:36:00Z">
              <w:r w:rsidRPr="002D449E">
                <w:rPr>
                  <w:rFonts w:eastAsia="Arial" w:cs="Times New Roman"/>
                  <w:sz w:val="18"/>
                  <w:szCs w:val="18"/>
                </w:rPr>
                <w:t>8 GB RAM</w:t>
              </w:r>
            </w:ins>
          </w:p>
          <w:p w14:paraId="693C8EAD" w14:textId="77777777" w:rsidR="00911F01" w:rsidRPr="002D449E" w:rsidRDefault="00911F01" w:rsidP="007B1D63">
            <w:pPr>
              <w:rPr>
                <w:ins w:id="1872" w:author="andres camilo santana bohorquez" w:date="2017-02-17T09:36:00Z"/>
                <w:rFonts w:ascii="LM Roman 10" w:hAnsi="LM Roman 10"/>
                <w:sz w:val="18"/>
                <w:szCs w:val="18"/>
              </w:rPr>
            </w:pPr>
            <w:ins w:id="1873" w:author="andres camilo santana bohorquez" w:date="2017-02-17T09:36:00Z">
              <w:r w:rsidRPr="002D449E">
                <w:rPr>
                  <w:rFonts w:ascii="LM Roman 10" w:hAnsi="LM Roman 10"/>
                  <w:sz w:val="18"/>
                  <w:szCs w:val="18"/>
                </w:rPr>
                <w:t>4 CPU Cores</w:t>
              </w:r>
            </w:ins>
          </w:p>
          <w:p w14:paraId="533A7E67" w14:textId="77777777" w:rsidR="00911F01" w:rsidRDefault="00911F01" w:rsidP="007B1D63">
            <w:pPr>
              <w:rPr>
                <w:ins w:id="1874" w:author="andres camilo santana bohorquez" w:date="2017-02-17T09:36:00Z"/>
                <w:rFonts w:ascii="LM Roman 10" w:hAnsi="LM Roman 10"/>
                <w:sz w:val="18"/>
                <w:szCs w:val="18"/>
              </w:rPr>
            </w:pPr>
            <w:ins w:id="1875" w:author="andres camilo santana bohorquez" w:date="2017-02-17T09:36:00Z">
              <w:r w:rsidRPr="002D449E">
                <w:rPr>
                  <w:rFonts w:ascii="LM Roman 10" w:hAnsi="LM Roman 10"/>
                  <w:sz w:val="18"/>
                  <w:szCs w:val="18"/>
                </w:rPr>
                <w:t>1.25 TB de Almacenamiento</w:t>
              </w:r>
            </w:ins>
          </w:p>
          <w:p w14:paraId="0610236B" w14:textId="77777777" w:rsidR="00911F01" w:rsidRDefault="00911F01" w:rsidP="007B1D63">
            <w:pPr>
              <w:rPr>
                <w:ins w:id="1876" w:author="andres camilo santana bohorquez" w:date="2017-02-17T09:36:00Z"/>
                <w:rFonts w:ascii="LM Roman 10" w:hAnsi="LM Roman 10"/>
                <w:sz w:val="18"/>
                <w:szCs w:val="18"/>
              </w:rPr>
            </w:pPr>
            <w:ins w:id="1877" w:author="andres camilo santana bohorquez" w:date="2017-02-17T09:36:00Z">
              <w:r>
                <w:rPr>
                  <w:rFonts w:ascii="LM Roman 10" w:hAnsi="LM Roman 10"/>
                  <w:sz w:val="18"/>
                  <w:szCs w:val="18"/>
                </w:rPr>
                <w:t>Pantalla de 22”</w:t>
              </w:r>
            </w:ins>
          </w:p>
          <w:p w14:paraId="342B65DC" w14:textId="77777777" w:rsidR="00911F01" w:rsidRPr="002D449E" w:rsidRDefault="00911F01" w:rsidP="007B1D63">
            <w:pPr>
              <w:rPr>
                <w:ins w:id="1878" w:author="andres camilo santana bohorquez" w:date="2017-02-17T09:36:00Z"/>
                <w:rFonts w:ascii="LM Roman 10" w:hAnsi="LM Roman 10"/>
                <w:sz w:val="18"/>
                <w:szCs w:val="18"/>
              </w:rPr>
            </w:pPr>
            <w:ins w:id="1879" w:author="andres camilo santana bohorquez" w:date="2017-02-17T09:36:00Z">
              <w:r>
                <w:rPr>
                  <w:rFonts w:ascii="LM Roman 10" w:hAnsi="LM Roman 10"/>
                  <w:sz w:val="18"/>
                  <w:szCs w:val="18"/>
                </w:rPr>
                <w:t>Ubuntu 14.10</w:t>
              </w:r>
            </w:ins>
          </w:p>
          <w:p w14:paraId="7FEF8647" w14:textId="77777777" w:rsidR="00911F01" w:rsidRPr="002D449E" w:rsidRDefault="00911F01" w:rsidP="007B1D63">
            <w:pPr>
              <w:rPr>
                <w:ins w:id="1880" w:author="andres camilo santana bohorquez" w:date="2017-02-17T09:36:00Z"/>
              </w:rPr>
            </w:pPr>
          </w:p>
        </w:tc>
        <w:tc>
          <w:tcPr>
            <w:tcW w:w="1276" w:type="dxa"/>
          </w:tcPr>
          <w:p w14:paraId="22FF5E6F" w14:textId="77777777" w:rsidR="00911F01" w:rsidRPr="002D449E" w:rsidRDefault="00911F01" w:rsidP="007B1D63">
            <w:pPr>
              <w:pStyle w:val="Incontec"/>
              <w:rPr>
                <w:ins w:id="1881" w:author="andres camilo santana bohorquez" w:date="2017-02-17T09:36:00Z"/>
                <w:rFonts w:cs="Times New Roman"/>
                <w:sz w:val="18"/>
                <w:szCs w:val="18"/>
              </w:rPr>
            </w:pPr>
            <w:ins w:id="1882" w:author="andres camilo santana bohorquez" w:date="2017-02-17T09:36:00Z">
              <w:r>
                <w:rPr>
                  <w:rFonts w:eastAsia="Arial" w:cs="Times New Roman"/>
                  <w:sz w:val="18"/>
                  <w:szCs w:val="18"/>
                </w:rPr>
                <w:t>Medio-Alto</w:t>
              </w:r>
            </w:ins>
          </w:p>
        </w:tc>
        <w:tc>
          <w:tcPr>
            <w:tcW w:w="2126" w:type="dxa"/>
          </w:tcPr>
          <w:p w14:paraId="39D69FEB" w14:textId="77777777" w:rsidR="00911F01" w:rsidRPr="002D449E" w:rsidRDefault="00911F01" w:rsidP="007B1D63">
            <w:pPr>
              <w:pStyle w:val="Incontec"/>
              <w:rPr>
                <w:ins w:id="1883" w:author="andres camilo santana bohorquez" w:date="2017-02-17T09:36:00Z"/>
                <w:rFonts w:cs="Times New Roman"/>
                <w:sz w:val="18"/>
                <w:szCs w:val="18"/>
              </w:rPr>
            </w:pPr>
            <w:ins w:id="1884" w:author="andres camilo santana bohorquez" w:date="2017-02-17T09:36:00Z">
              <w:r>
                <w:rPr>
                  <w:rFonts w:eastAsia="Arial" w:cs="Times New Roman"/>
                  <w:sz w:val="18"/>
                  <w:szCs w:val="18"/>
                </w:rPr>
                <w:t>Desarrollo back-end de las Aplicaciones</w:t>
              </w:r>
            </w:ins>
          </w:p>
        </w:tc>
      </w:tr>
      <w:tr w:rsidR="00911F01" w:rsidRPr="00102649" w14:paraId="19FB7F14" w14:textId="77777777" w:rsidTr="007B1D63">
        <w:trPr>
          <w:ins w:id="1885" w:author="andres camilo santana bohorquez" w:date="2017-02-17T09:36:00Z"/>
        </w:trPr>
        <w:tc>
          <w:tcPr>
            <w:tcW w:w="1843" w:type="dxa"/>
          </w:tcPr>
          <w:p w14:paraId="18287922" w14:textId="77777777" w:rsidR="00911F01" w:rsidRPr="002D449E" w:rsidRDefault="00911F01" w:rsidP="007B1D63">
            <w:pPr>
              <w:pStyle w:val="Incontec"/>
              <w:rPr>
                <w:ins w:id="1886" w:author="andres camilo santana bohorquez" w:date="2017-02-17T09:36:00Z"/>
                <w:rFonts w:eastAsia="Arial" w:cs="Times New Roman"/>
                <w:sz w:val="18"/>
                <w:szCs w:val="18"/>
              </w:rPr>
            </w:pPr>
            <w:ins w:id="1887" w:author="andres camilo santana bohorquez" w:date="2017-02-17T09:36:00Z">
              <w:r>
                <w:rPr>
                  <w:rFonts w:eastAsia="Arial" w:cs="Times New Roman"/>
                  <w:sz w:val="18"/>
                  <w:szCs w:val="18"/>
                </w:rPr>
                <w:t>Smartphone</w:t>
              </w:r>
            </w:ins>
          </w:p>
        </w:tc>
        <w:tc>
          <w:tcPr>
            <w:tcW w:w="992" w:type="dxa"/>
          </w:tcPr>
          <w:p w14:paraId="63BBD069" w14:textId="77777777" w:rsidR="00911F01" w:rsidRPr="002D449E" w:rsidRDefault="00911F01" w:rsidP="007B1D63">
            <w:pPr>
              <w:pStyle w:val="Incontec"/>
              <w:rPr>
                <w:ins w:id="1888" w:author="andres camilo santana bohorquez" w:date="2017-02-17T09:36:00Z"/>
                <w:rFonts w:eastAsia="Arial" w:cs="Times New Roman"/>
                <w:sz w:val="18"/>
                <w:szCs w:val="18"/>
              </w:rPr>
            </w:pPr>
            <w:ins w:id="1889" w:author="andres camilo santana bohorquez" w:date="2017-02-17T09:36:00Z">
              <w:r>
                <w:rPr>
                  <w:rFonts w:eastAsia="Arial" w:cs="Times New Roman"/>
                  <w:sz w:val="18"/>
                  <w:szCs w:val="18"/>
                </w:rPr>
                <w:t>1</w:t>
              </w:r>
            </w:ins>
          </w:p>
        </w:tc>
        <w:tc>
          <w:tcPr>
            <w:tcW w:w="2552" w:type="dxa"/>
          </w:tcPr>
          <w:p w14:paraId="37373BCA" w14:textId="77777777" w:rsidR="00911F01" w:rsidRDefault="00911F01" w:rsidP="007B1D63">
            <w:pPr>
              <w:pStyle w:val="Sinespaciado"/>
              <w:rPr>
                <w:ins w:id="1890" w:author="andres camilo santana bohorquez" w:date="2017-02-17T09:36:00Z"/>
                <w:rFonts w:ascii="LM Roman 10" w:hAnsi="LM Roman 10"/>
              </w:rPr>
            </w:pPr>
          </w:p>
          <w:p w14:paraId="5CFD8095" w14:textId="77777777" w:rsidR="00911F01" w:rsidRPr="003C2B75" w:rsidRDefault="00911F01" w:rsidP="007B1D63">
            <w:pPr>
              <w:pStyle w:val="Sinespaciado"/>
              <w:rPr>
                <w:ins w:id="1891" w:author="andres camilo santana bohorquez" w:date="2017-02-17T09:36:00Z"/>
                <w:rFonts w:ascii="LM Roman 10" w:hAnsi="LM Roman 10"/>
                <w:sz w:val="18"/>
                <w:szCs w:val="18"/>
              </w:rPr>
            </w:pPr>
            <w:ins w:id="1892" w:author="andres camilo santana bohorquez" w:date="2017-02-17T09:36:00Z">
              <w:r w:rsidRPr="003C2B75">
                <w:rPr>
                  <w:rFonts w:ascii="LM Roman 10" w:hAnsi="LM Roman 10"/>
                  <w:sz w:val="18"/>
                  <w:szCs w:val="18"/>
                </w:rPr>
                <w:t>1 GB RAM</w:t>
              </w:r>
            </w:ins>
          </w:p>
          <w:p w14:paraId="043AC9EC" w14:textId="77777777" w:rsidR="00911F01" w:rsidRPr="003C2B75" w:rsidRDefault="00911F01" w:rsidP="007B1D63">
            <w:pPr>
              <w:pStyle w:val="Sinespaciado"/>
              <w:rPr>
                <w:ins w:id="1893" w:author="andres camilo santana bohorquez" w:date="2017-02-17T09:36:00Z"/>
                <w:rFonts w:ascii="LM Roman 10" w:eastAsia="Arial" w:hAnsi="LM Roman 10" w:cs="Times New Roman"/>
                <w:sz w:val="18"/>
                <w:szCs w:val="18"/>
              </w:rPr>
            </w:pPr>
            <w:ins w:id="1894" w:author="andres camilo santana bohorquez" w:date="2017-02-17T09:36:00Z">
              <w:r w:rsidRPr="003C2B75">
                <w:rPr>
                  <w:rFonts w:ascii="LM Roman 10" w:eastAsia="Arial" w:hAnsi="LM Roman 10" w:cs="Times New Roman"/>
                  <w:sz w:val="18"/>
                  <w:szCs w:val="18"/>
                </w:rPr>
                <w:t>4 CPU Cores</w:t>
              </w:r>
            </w:ins>
          </w:p>
          <w:p w14:paraId="5E610487" w14:textId="77777777" w:rsidR="00911F01" w:rsidRPr="003C2B75" w:rsidRDefault="00911F01" w:rsidP="007B1D63">
            <w:pPr>
              <w:pStyle w:val="Sinespaciado"/>
              <w:rPr>
                <w:ins w:id="1895" w:author="andres camilo santana bohorquez" w:date="2017-02-17T09:36:00Z"/>
                <w:rFonts w:ascii="LM Roman 10" w:eastAsia="Arial" w:hAnsi="LM Roman 10" w:cs="Times New Roman"/>
                <w:sz w:val="18"/>
                <w:szCs w:val="18"/>
              </w:rPr>
            </w:pPr>
            <w:ins w:id="1896" w:author="andres camilo santana bohorquez" w:date="2017-02-17T09:36:00Z">
              <w:r w:rsidRPr="003C2B75">
                <w:rPr>
                  <w:rFonts w:ascii="LM Roman 10" w:eastAsia="Arial" w:hAnsi="LM Roman 10" w:cs="Times New Roman"/>
                  <w:sz w:val="18"/>
                  <w:szCs w:val="18"/>
                </w:rPr>
                <w:t>4 GB de Almacenamiento</w:t>
              </w:r>
            </w:ins>
          </w:p>
          <w:p w14:paraId="4AF785CF" w14:textId="77777777" w:rsidR="00911F01" w:rsidRPr="003C2B75" w:rsidRDefault="00911F01" w:rsidP="007B1D63">
            <w:pPr>
              <w:pStyle w:val="Sinespaciado"/>
              <w:rPr>
                <w:ins w:id="1897" w:author="andres camilo santana bohorquez" w:date="2017-02-17T09:36:00Z"/>
                <w:rFonts w:ascii="LM Roman 10" w:eastAsia="Arial" w:hAnsi="LM Roman 10" w:cs="Times New Roman"/>
                <w:sz w:val="18"/>
                <w:szCs w:val="18"/>
              </w:rPr>
            </w:pPr>
            <w:ins w:id="1898" w:author="andres camilo santana bohorquez" w:date="2017-02-17T09:36:00Z">
              <w:r w:rsidRPr="003C2B75">
                <w:rPr>
                  <w:rFonts w:ascii="LM Roman 10" w:eastAsia="Arial" w:hAnsi="LM Roman 10" w:cs="Times New Roman"/>
                  <w:sz w:val="18"/>
                  <w:szCs w:val="18"/>
                </w:rPr>
                <w:t>Pantalla de 4.7”</w:t>
              </w:r>
            </w:ins>
          </w:p>
          <w:p w14:paraId="14D53D14" w14:textId="77777777" w:rsidR="00911F01" w:rsidRPr="002D449E" w:rsidRDefault="00911F01" w:rsidP="007B1D63">
            <w:pPr>
              <w:pStyle w:val="Sinespaciado"/>
              <w:rPr>
                <w:ins w:id="1899" w:author="andres camilo santana bohorquez" w:date="2017-02-17T09:36:00Z"/>
                <w:rFonts w:eastAsia="Arial" w:cs="Times New Roman"/>
                <w:sz w:val="18"/>
                <w:szCs w:val="18"/>
              </w:rPr>
            </w:pPr>
            <w:ins w:id="1900" w:author="andres camilo santana bohorquez" w:date="2017-02-17T09:36:00Z">
              <w:r w:rsidRPr="003C2B75">
                <w:rPr>
                  <w:rFonts w:ascii="LM Roman 10" w:eastAsia="Arial" w:hAnsi="LM Roman 10" w:cs="Times New Roman"/>
                  <w:sz w:val="18"/>
                  <w:szCs w:val="18"/>
                </w:rPr>
                <w:t>Android 4.4.4</w:t>
              </w:r>
              <w:r w:rsidRPr="003C2B75">
                <w:rPr>
                  <w:rFonts w:eastAsia="Arial" w:cs="Times New Roman"/>
                  <w:sz w:val="18"/>
                  <w:szCs w:val="18"/>
                </w:rPr>
                <w:t> </w:t>
              </w:r>
            </w:ins>
          </w:p>
        </w:tc>
        <w:tc>
          <w:tcPr>
            <w:tcW w:w="1276" w:type="dxa"/>
          </w:tcPr>
          <w:p w14:paraId="5394EACD" w14:textId="77777777" w:rsidR="00911F01" w:rsidRDefault="00911F01" w:rsidP="007B1D63">
            <w:pPr>
              <w:pStyle w:val="Incontec"/>
              <w:rPr>
                <w:ins w:id="1901" w:author="andres camilo santana bohorquez" w:date="2017-02-17T09:36:00Z"/>
                <w:rFonts w:eastAsia="Arial" w:cs="Times New Roman"/>
                <w:sz w:val="18"/>
                <w:szCs w:val="18"/>
              </w:rPr>
            </w:pPr>
            <w:ins w:id="1902" w:author="andres camilo santana bohorquez" w:date="2017-02-17T09:36:00Z">
              <w:r>
                <w:rPr>
                  <w:rFonts w:eastAsia="Arial" w:cs="Times New Roman"/>
                  <w:sz w:val="18"/>
                  <w:szCs w:val="18"/>
                </w:rPr>
                <w:t>Bajo</w:t>
              </w:r>
            </w:ins>
          </w:p>
        </w:tc>
        <w:tc>
          <w:tcPr>
            <w:tcW w:w="2126" w:type="dxa"/>
          </w:tcPr>
          <w:p w14:paraId="13009FB4" w14:textId="77777777" w:rsidR="00911F01" w:rsidRDefault="00911F01" w:rsidP="007B1D63">
            <w:pPr>
              <w:pStyle w:val="Incontec"/>
              <w:rPr>
                <w:ins w:id="1903" w:author="andres camilo santana bohorquez" w:date="2017-02-17T09:36:00Z"/>
                <w:rFonts w:eastAsia="Arial" w:cs="Times New Roman"/>
                <w:sz w:val="18"/>
                <w:szCs w:val="18"/>
              </w:rPr>
            </w:pPr>
            <w:ins w:id="1904" w:author="andres camilo santana bohorquez" w:date="2017-02-17T09:36:00Z">
              <w:r>
                <w:rPr>
                  <w:rFonts w:eastAsia="Arial" w:cs="Times New Roman"/>
                  <w:sz w:val="18"/>
                  <w:szCs w:val="18"/>
                </w:rPr>
                <w:t>Dispositivo Movil para pruebas del Aplicativo</w:t>
              </w:r>
            </w:ins>
          </w:p>
        </w:tc>
      </w:tr>
    </w:tbl>
    <w:p w14:paraId="6046EF11" w14:textId="77777777" w:rsidR="00911F01" w:rsidRDefault="00911F01" w:rsidP="00911F01">
      <w:pPr>
        <w:pStyle w:val="Incontec"/>
        <w:rPr>
          <w:ins w:id="1905" w:author="andres camilo santana bohorquez" w:date="2017-02-17T09:36:00Z"/>
          <w:rFonts w:cs="Times New Roman"/>
        </w:rPr>
      </w:pPr>
      <w:ins w:id="1906" w:author="andres camilo santana bohorquez" w:date="2017-02-17T09:36:00Z">
        <w:r w:rsidRPr="003C2B75">
          <w:rPr>
            <w:rFonts w:cs="Times New Roman"/>
            <w:b/>
            <w:i/>
          </w:rPr>
          <w:t>Tabla 5-</w:t>
        </w:r>
        <w:r>
          <w:rPr>
            <w:rFonts w:cs="Times New Roman"/>
            <w:b/>
            <w:i/>
          </w:rPr>
          <w:t>2</w:t>
        </w:r>
        <w:r>
          <w:rPr>
            <w:rFonts w:cs="Times New Roman"/>
          </w:rPr>
          <w:t xml:space="preserve">. </w:t>
        </w:r>
        <w:r w:rsidRPr="00BE69CB">
          <w:rPr>
            <w:rFonts w:cs="Times New Roman"/>
          </w:rPr>
          <w:t>Componentes Fiscos Tecnológicos</w:t>
        </w:r>
        <w:r>
          <w:rPr>
            <w:rFonts w:cs="Times New Roman"/>
          </w:rPr>
          <w:t>. Fuente: Autores.</w:t>
        </w:r>
      </w:ins>
    </w:p>
    <w:p w14:paraId="00F9741A" w14:textId="77777777" w:rsidR="00911F01" w:rsidRPr="00102649" w:rsidRDefault="00911F01" w:rsidP="00911F01">
      <w:pPr>
        <w:pStyle w:val="Incontec"/>
        <w:numPr>
          <w:ilvl w:val="2"/>
          <w:numId w:val="1"/>
        </w:numPr>
        <w:outlineLvl w:val="2"/>
        <w:rPr>
          <w:ins w:id="1907" w:author="andres camilo santana bohorquez" w:date="2017-02-17T09:36:00Z"/>
          <w:rFonts w:cs="Times New Roman"/>
          <w:sz w:val="28"/>
          <w:szCs w:val="28"/>
        </w:rPr>
      </w:pPr>
      <w:bookmarkStart w:id="1908" w:name="_Toc475092731"/>
      <w:ins w:id="1909" w:author="andres camilo santana bohorquez" w:date="2017-02-17T09:36:00Z">
        <w:r w:rsidRPr="0090583F">
          <w:rPr>
            <w:rFonts w:cs="Times New Roman"/>
            <w:szCs w:val="28"/>
          </w:rPr>
          <w:t>Localización</w:t>
        </w:r>
        <w:bookmarkEnd w:id="1908"/>
      </w:ins>
    </w:p>
    <w:p w14:paraId="7CE7BCD8" w14:textId="77777777" w:rsidR="00911F01" w:rsidRPr="00102649" w:rsidRDefault="00911F01" w:rsidP="00911F01">
      <w:pPr>
        <w:pStyle w:val="Incontec"/>
        <w:rPr>
          <w:ins w:id="1910" w:author="andres camilo santana bohorquez" w:date="2017-02-17T09:36:00Z"/>
        </w:rPr>
      </w:pPr>
    </w:p>
    <w:p w14:paraId="61449B89" w14:textId="77777777" w:rsidR="00911F01" w:rsidRPr="00102649" w:rsidRDefault="00911F01" w:rsidP="00911F01">
      <w:pPr>
        <w:pStyle w:val="Incontec"/>
        <w:rPr>
          <w:ins w:id="1911" w:author="andres camilo santana bohorquez" w:date="2017-02-17T09:36:00Z"/>
          <w:rFonts w:cs="Times New Roman"/>
        </w:rPr>
      </w:pPr>
      <w:ins w:id="1912" w:author="andres camilo santana bohorquez" w:date="2017-02-17T09:36:00Z">
        <w:r w:rsidRPr="00102649">
          <w:rPr>
            <w:rFonts w:cs="Times New Roman"/>
          </w:rPr>
          <w:t>Para encontrar una buena localización de la empresa, se hizo un estudio que ayudó a elegir el inmueble más apropiado para dicho proyecto, donde se tuvieron en cuenta 3 etapas;</w:t>
        </w:r>
      </w:ins>
    </w:p>
    <w:p w14:paraId="200FBFE5" w14:textId="77777777" w:rsidR="00911F01" w:rsidRPr="00102649" w:rsidRDefault="00911F01" w:rsidP="00911F01">
      <w:pPr>
        <w:pStyle w:val="Incontec"/>
        <w:rPr>
          <w:ins w:id="1913" w:author="andres camilo santana bohorquez" w:date="2017-02-17T09:36:00Z"/>
          <w:rFonts w:cs="Times New Roman"/>
        </w:rPr>
      </w:pPr>
    </w:p>
    <w:p w14:paraId="174187F7" w14:textId="77777777" w:rsidR="00911F01" w:rsidRPr="00102649" w:rsidRDefault="00911F01" w:rsidP="00911F01">
      <w:pPr>
        <w:pStyle w:val="Incontec"/>
        <w:rPr>
          <w:ins w:id="1914" w:author="andres camilo santana bohorquez" w:date="2017-02-17T09:36:00Z"/>
          <w:rFonts w:cs="Times New Roman"/>
        </w:rPr>
      </w:pPr>
      <w:ins w:id="1915" w:author="andres camilo santana bohorquez" w:date="2017-02-17T09:36:00Z">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r w:rsidRPr="00102649">
          <w:rPr>
            <w:rFonts w:cs="Times New Roman"/>
          </w:rPr>
          <w:t>1.</w:t>
        </w:r>
      </w:ins>
    </w:p>
    <w:p w14:paraId="4809C50E" w14:textId="77777777" w:rsidR="00911F01" w:rsidRPr="00102649" w:rsidRDefault="00911F01" w:rsidP="00911F01">
      <w:pPr>
        <w:pStyle w:val="Incontec"/>
        <w:jc w:val="center"/>
        <w:rPr>
          <w:ins w:id="1916" w:author="andres camilo santana bohorquez" w:date="2017-02-17T09:36:00Z"/>
          <w:rFonts w:cs="Times New Roman"/>
        </w:rPr>
      </w:pPr>
      <w:ins w:id="1917" w:author="andres camilo santana bohorquez" w:date="2017-02-17T09:36:00Z">
        <w:r w:rsidRPr="00102649">
          <w:rPr>
            <w:rFonts w:cs="Times New Roman"/>
            <w:noProof/>
            <w:lang w:val="es-ES" w:eastAsia="es-ES"/>
          </w:rPr>
          <w:lastRenderedPageBreak/>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69">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ins>
    </w:p>
    <w:p w14:paraId="39D97803" w14:textId="77777777" w:rsidR="00911F01" w:rsidRPr="000A0072" w:rsidRDefault="00911F01" w:rsidP="00911F01">
      <w:pPr>
        <w:pStyle w:val="Incontec"/>
        <w:rPr>
          <w:ins w:id="1918" w:author="andres camilo santana bohorquez" w:date="2017-02-17T09:36:00Z"/>
          <w:rFonts w:cs="Times New Roman"/>
          <w:sz w:val="22"/>
          <w:szCs w:val="22"/>
        </w:rPr>
      </w:pPr>
      <w:ins w:id="1919" w:author="andres camilo santana bohorquez" w:date="2017-02-17T09:36:00Z">
        <w:r w:rsidRPr="000A0072">
          <w:rPr>
            <w:rFonts w:cs="Times New Roman"/>
            <w:b/>
            <w:i/>
            <w:sz w:val="22"/>
            <w:szCs w:val="22"/>
          </w:rPr>
          <w:t>Figura 5-1</w:t>
        </w:r>
        <w:r w:rsidRPr="000A0072">
          <w:rPr>
            <w:rFonts w:cs="Times New Roman"/>
            <w:sz w:val="22"/>
            <w:szCs w:val="22"/>
          </w:rPr>
          <w:t>. Localización Centros Crecer y Centros de Desarrollo para personas mayores de 18 años con discapacidad  Fuente: Autores</w:t>
        </w:r>
      </w:ins>
    </w:p>
    <w:p w14:paraId="66DDE155" w14:textId="77777777" w:rsidR="00911F01" w:rsidRPr="00102649" w:rsidRDefault="00911F01" w:rsidP="00911F01">
      <w:pPr>
        <w:pStyle w:val="Incontec"/>
        <w:rPr>
          <w:ins w:id="1920" w:author="andres camilo santana bohorquez" w:date="2017-02-17T09:36:00Z"/>
          <w:rFonts w:cs="Times New Roman"/>
        </w:rPr>
      </w:pPr>
    </w:p>
    <w:p w14:paraId="691A5657" w14:textId="77777777" w:rsidR="00911F01" w:rsidRPr="00102649" w:rsidRDefault="00911F01" w:rsidP="00911F01">
      <w:pPr>
        <w:pStyle w:val="Incontec"/>
        <w:rPr>
          <w:ins w:id="1921" w:author="andres camilo santana bohorquez" w:date="2017-02-17T09:36:00Z"/>
          <w:rFonts w:cs="Times New Roman"/>
        </w:rPr>
      </w:pPr>
      <w:ins w:id="1922" w:author="andres camilo santana bohorquez" w:date="2017-02-17T09:36:00Z">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Pr="00102649">
          <w:rPr>
            <w:rFonts w:cs="Times New Roman"/>
          </w:rPr>
          <w:t>2</w:t>
        </w:r>
      </w:ins>
    </w:p>
    <w:p w14:paraId="326F26FE" w14:textId="77777777" w:rsidR="00911F01" w:rsidRPr="00102649" w:rsidRDefault="00911F01" w:rsidP="00911F01">
      <w:pPr>
        <w:pStyle w:val="Incontec"/>
        <w:rPr>
          <w:ins w:id="1923" w:author="andres camilo santana bohorquez" w:date="2017-02-17T09:36:00Z"/>
          <w:rFonts w:cs="Times New Roman"/>
        </w:rPr>
      </w:pPr>
    </w:p>
    <w:p w14:paraId="6D379A83" w14:textId="77777777" w:rsidR="00911F01" w:rsidRPr="00102649" w:rsidRDefault="00911F01" w:rsidP="00911F01">
      <w:pPr>
        <w:pStyle w:val="Incontec"/>
        <w:rPr>
          <w:ins w:id="1924" w:author="andres camilo santana bohorquez" w:date="2017-02-17T09:36:00Z"/>
          <w:rFonts w:cs="Times New Roman"/>
        </w:rPr>
      </w:pPr>
      <w:ins w:id="1925" w:author="andres camilo santana bohorquez" w:date="2017-02-17T09:36:00Z">
        <w:r>
          <w:rPr>
            <w:noProof/>
            <w:lang w:val="es-ES" w:eastAsia="es-ES"/>
          </w:rPr>
          <w:lastRenderedPageBreak/>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751705"/>
                      </a:xfrm>
                      <a:prstGeom prst="rect">
                        <a:avLst/>
                      </a:prstGeom>
                    </pic:spPr>
                  </pic:pic>
                </a:graphicData>
              </a:graphic>
            </wp:inline>
          </w:drawing>
        </w:r>
      </w:ins>
    </w:p>
    <w:p w14:paraId="092F954B" w14:textId="77777777" w:rsidR="00911F01" w:rsidRPr="000A0072" w:rsidRDefault="00911F01" w:rsidP="00911F01">
      <w:pPr>
        <w:pStyle w:val="Incontec"/>
        <w:rPr>
          <w:ins w:id="1926" w:author="andres camilo santana bohorquez" w:date="2017-02-17T09:36:00Z"/>
          <w:rFonts w:cs="Times New Roman"/>
          <w:sz w:val="22"/>
          <w:szCs w:val="22"/>
        </w:rPr>
      </w:pPr>
      <w:ins w:id="1927" w:author="andres camilo santana bohorquez" w:date="2017-02-17T09:36:00Z">
        <w:r w:rsidRPr="000A0072">
          <w:rPr>
            <w:rFonts w:cs="Times New Roman"/>
            <w:b/>
            <w:i/>
            <w:sz w:val="22"/>
            <w:szCs w:val="22"/>
          </w:rPr>
          <w:t>Figura 5-2</w:t>
        </w:r>
        <w:r w:rsidRPr="000A0072">
          <w:rPr>
            <w:rFonts w:cs="Times New Roman"/>
            <w:sz w:val="22"/>
            <w:szCs w:val="22"/>
          </w:rPr>
          <w:t>.  Zona escogida para la ubicación del Inmueble Fuente: Autores</w:t>
        </w:r>
      </w:ins>
    </w:p>
    <w:p w14:paraId="017F21E9" w14:textId="77777777" w:rsidR="00911F01" w:rsidRPr="00102649" w:rsidRDefault="00911F01" w:rsidP="00911F01">
      <w:pPr>
        <w:pStyle w:val="Incontec"/>
        <w:rPr>
          <w:ins w:id="1928" w:author="andres camilo santana bohorquez" w:date="2017-02-17T09:36:00Z"/>
          <w:rFonts w:cs="Times New Roman"/>
        </w:rPr>
      </w:pPr>
    </w:p>
    <w:p w14:paraId="05449BF3" w14:textId="77777777" w:rsidR="00911F01" w:rsidRPr="00102649" w:rsidRDefault="00911F01" w:rsidP="00911F01">
      <w:pPr>
        <w:pStyle w:val="Incontec"/>
        <w:rPr>
          <w:ins w:id="1929" w:author="andres camilo santana bohorquez" w:date="2017-02-17T09:36:00Z"/>
          <w:rFonts w:cs="Times New Roman"/>
        </w:rPr>
      </w:pPr>
      <w:ins w:id="1930" w:author="andres camilo santana bohorquez" w:date="2017-02-17T09:36:00Z">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ins>
    </w:p>
    <w:p w14:paraId="341F6483" w14:textId="77777777" w:rsidR="00911F01" w:rsidRDefault="00911F01" w:rsidP="00911F01">
      <w:pPr>
        <w:rPr>
          <w:ins w:id="1931" w:author="andres camilo santana bohorquez" w:date="2017-02-17T09:36:00Z"/>
        </w:rPr>
      </w:pPr>
    </w:p>
    <w:p w14:paraId="335FD382" w14:textId="77777777" w:rsidR="00911F01" w:rsidRPr="00F10F68" w:rsidRDefault="00911F01" w:rsidP="00911F01">
      <w:pPr>
        <w:jc w:val="both"/>
        <w:rPr>
          <w:ins w:id="1932" w:author="andres camilo santana bohorquez" w:date="2017-02-17T09:36:00Z"/>
          <w:rFonts w:ascii="LM Roman 10" w:hAnsi="LM Roman 10"/>
          <w:sz w:val="24"/>
        </w:rPr>
      </w:pPr>
      <w:ins w:id="1933" w:author="andres camilo santana bohorquez" w:date="2017-02-17T09:36:00Z">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ins>
    </w:p>
    <w:p w14:paraId="7E41FB93" w14:textId="77777777" w:rsidR="00911F01" w:rsidRDefault="00911F01" w:rsidP="00911F01">
      <w:pPr>
        <w:jc w:val="both"/>
        <w:rPr>
          <w:ins w:id="1934" w:author="andres camilo santana bohorquez" w:date="2017-02-17T09:36:00Z"/>
          <w:rFonts w:ascii="LM Roman 10" w:hAnsi="LM Roman 10"/>
          <w:sz w:val="24"/>
        </w:rPr>
      </w:pPr>
      <w:ins w:id="1935" w:author="andres camilo santana bohorquez" w:date="2017-02-17T09:36:00Z">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5-3) </w:t>
        </w:r>
        <w:r w:rsidRPr="00F10F68">
          <w:rPr>
            <w:rFonts w:ascii="LM Roman 10" w:hAnsi="LM Roman 10"/>
            <w:sz w:val="24"/>
          </w:rPr>
          <w:t xml:space="preserve">arrienda un puesto de trabajo </w:t>
        </w:r>
        <w:r w:rsidRPr="00F10F68">
          <w:rPr>
            <w:rFonts w:ascii="LM Roman 10" w:hAnsi="LM Roman 10"/>
            <w:sz w:val="24"/>
          </w:rPr>
          <w:lastRenderedPageBreak/>
          <w:t xml:space="preserve">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ins>
    </w:p>
    <w:p w14:paraId="445D3AB0" w14:textId="77777777" w:rsidR="00911F01" w:rsidRDefault="00911F01" w:rsidP="00911F01">
      <w:pPr>
        <w:jc w:val="both"/>
        <w:rPr>
          <w:ins w:id="1936" w:author="andres camilo santana bohorquez" w:date="2017-02-17T09:36:00Z"/>
          <w:rFonts w:ascii="LM Roman 10" w:hAnsi="LM Roman 10"/>
          <w:sz w:val="24"/>
        </w:rPr>
      </w:pPr>
    </w:p>
    <w:p w14:paraId="47A152F8" w14:textId="77777777" w:rsidR="00911F01" w:rsidRDefault="00911F01" w:rsidP="00911F01">
      <w:pPr>
        <w:jc w:val="center"/>
        <w:rPr>
          <w:ins w:id="1937" w:author="andres camilo santana bohorquez" w:date="2017-02-17T09:36:00Z"/>
          <w:rFonts w:ascii="LM Roman 10" w:hAnsi="LM Roman 10"/>
          <w:sz w:val="24"/>
        </w:rPr>
      </w:pPr>
      <w:ins w:id="1938" w:author="andres camilo santana bohorquez" w:date="2017-02-17T09:36:00Z">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ins>
    </w:p>
    <w:p w14:paraId="12F8D68D" w14:textId="77777777" w:rsidR="00911F01" w:rsidRPr="000A0072" w:rsidRDefault="00911F01" w:rsidP="00911F01">
      <w:pPr>
        <w:jc w:val="both"/>
        <w:rPr>
          <w:ins w:id="1939" w:author="andres camilo santana bohorquez" w:date="2017-02-17T09:36:00Z"/>
          <w:rFonts w:ascii="LM Roman 10" w:hAnsi="LM Roman 10"/>
        </w:rPr>
      </w:pPr>
      <w:ins w:id="1940" w:author="andres camilo santana bohorquez" w:date="2017-02-17T09:36:00Z">
        <w:r w:rsidRPr="000A0072">
          <w:rPr>
            <w:rFonts w:ascii="LM Roman 10" w:hAnsi="LM Roman 10"/>
            <w:b/>
            <w:i/>
          </w:rPr>
          <w:t>Figura 5-3</w:t>
        </w:r>
        <w:r w:rsidRPr="000A0072">
          <w:rPr>
            <w:rFonts w:ascii="LM Roman 10" w:hAnsi="LM Roman 10"/>
          </w:rPr>
          <w:t>. Ubicación Parquesoft. Fuente: Autores.</w:t>
        </w:r>
      </w:ins>
    </w:p>
    <w:p w14:paraId="6F4BAC9F" w14:textId="77777777" w:rsidR="00911F01" w:rsidRDefault="00911F01" w:rsidP="00911F01">
      <w:pPr>
        <w:jc w:val="both"/>
        <w:rPr>
          <w:ins w:id="1941" w:author="andres camilo santana bohorquez" w:date="2017-02-17T09:36:00Z"/>
          <w:rFonts w:ascii="LM Roman 10" w:hAnsi="LM Roman 10"/>
          <w:sz w:val="24"/>
        </w:rPr>
      </w:pPr>
    </w:p>
    <w:p w14:paraId="452A41F4" w14:textId="77777777" w:rsidR="00911F01" w:rsidRDefault="00911F01" w:rsidP="00911F01">
      <w:pPr>
        <w:jc w:val="both"/>
        <w:rPr>
          <w:ins w:id="1942" w:author="andres camilo santana bohorquez" w:date="2017-02-17T09:36:00Z"/>
          <w:rFonts w:ascii="LM Roman 10" w:hAnsi="LM Roman 10"/>
          <w:sz w:val="24"/>
        </w:rPr>
      </w:pPr>
    </w:p>
    <w:p w14:paraId="01310097" w14:textId="77777777" w:rsidR="00911F01" w:rsidRDefault="00911F01" w:rsidP="00911F01">
      <w:pPr>
        <w:jc w:val="both"/>
        <w:rPr>
          <w:ins w:id="1943" w:author="andres camilo santana bohorquez" w:date="2017-02-17T09:36:00Z"/>
          <w:rFonts w:ascii="LM Roman 10" w:hAnsi="LM Roman 10"/>
          <w:sz w:val="24"/>
        </w:rPr>
      </w:pPr>
    </w:p>
    <w:p w14:paraId="4FF05741" w14:textId="77777777" w:rsidR="00911F01" w:rsidRDefault="00911F01" w:rsidP="00911F01">
      <w:pPr>
        <w:jc w:val="both"/>
        <w:rPr>
          <w:ins w:id="1944" w:author="andres camilo santana bohorquez" w:date="2017-02-17T09:36:00Z"/>
          <w:rFonts w:ascii="LM Roman 10" w:hAnsi="LM Roman 10"/>
          <w:sz w:val="24"/>
        </w:rPr>
      </w:pPr>
    </w:p>
    <w:p w14:paraId="52502D82" w14:textId="77777777" w:rsidR="00911F01" w:rsidRPr="0018414A" w:rsidRDefault="00911F01" w:rsidP="00911F01">
      <w:pPr>
        <w:pStyle w:val="Incontec"/>
        <w:rPr>
          <w:ins w:id="1945" w:author="andres camilo santana bohorquez" w:date="2017-02-17T09:36:00Z"/>
          <w:rFonts w:cs="Times New Roman"/>
          <w:i/>
        </w:rPr>
      </w:pPr>
      <w:ins w:id="1946" w:author="andres camilo santana bohorquez" w:date="2017-02-17T09:36:00Z">
        <w:r w:rsidRPr="0018414A">
          <w:rPr>
            <w:rFonts w:eastAsia="Arial" w:cs="Times New Roman"/>
            <w:i/>
          </w:rPr>
          <w:t>Distribución Espacial.</w:t>
        </w:r>
      </w:ins>
    </w:p>
    <w:p w14:paraId="68EEB1CF" w14:textId="6633F763" w:rsidR="00911F01" w:rsidRPr="00102649" w:rsidRDefault="00911F01" w:rsidP="00911F01">
      <w:pPr>
        <w:pStyle w:val="Incontec"/>
        <w:rPr>
          <w:ins w:id="1947" w:author="andres camilo santana bohorquez" w:date="2017-02-17T09:36:00Z"/>
          <w:rFonts w:cs="Times New Roman"/>
        </w:rPr>
      </w:pPr>
      <w:ins w:id="1948" w:author="andres camilo santana bohorquez" w:date="2017-02-17T09:36:00Z">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ins>
      <w:r w:rsidR="00B65399">
        <w:rPr>
          <w:rFonts w:eastAsia="Arial" w:cs="Times New Roman"/>
        </w:rPr>
        <w:t xml:space="preserve"> ver figura 5-4</w:t>
      </w:r>
      <w:ins w:id="1949" w:author="andres camilo santana bohorquez" w:date="2017-02-17T09:36:00Z">
        <w:r>
          <w:rPr>
            <w:rFonts w:eastAsia="Arial" w:cs="Times New Roman"/>
          </w:rPr>
          <w:t>.</w:t>
        </w:r>
      </w:ins>
    </w:p>
    <w:p w14:paraId="28284D62" w14:textId="77777777" w:rsidR="00911F01" w:rsidRPr="00102649" w:rsidRDefault="00911F01" w:rsidP="00911F01">
      <w:pPr>
        <w:pStyle w:val="Incontec"/>
        <w:rPr>
          <w:ins w:id="1950" w:author="andres camilo santana bohorquez" w:date="2017-02-17T09:36:00Z"/>
          <w:rFonts w:cs="Times New Roman"/>
        </w:rPr>
      </w:pPr>
      <w:ins w:id="1951" w:author="andres camilo santana bohorquez" w:date="2017-02-17T09:36:00Z">
        <w:r w:rsidRPr="00102649">
          <w:rPr>
            <w:rFonts w:eastAsia="Arial" w:cs="Times New Roman"/>
          </w:rPr>
          <w:lastRenderedPageBreak/>
          <w:t xml:space="preserve"> Distribución Interna</w:t>
        </w:r>
      </w:ins>
    </w:p>
    <w:p w14:paraId="2D2D73C2" w14:textId="77777777" w:rsidR="00911F01" w:rsidRPr="00102649" w:rsidRDefault="00911F01" w:rsidP="00911F01">
      <w:pPr>
        <w:pStyle w:val="Incontec"/>
        <w:rPr>
          <w:ins w:id="1952" w:author="andres camilo santana bohorquez" w:date="2017-02-17T09:36:00Z"/>
          <w:rFonts w:cs="Times New Roman"/>
        </w:rPr>
      </w:pPr>
      <w:ins w:id="1953" w:author="andres camilo santana bohorquez" w:date="2017-02-17T09:36:00Z">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ins>
    </w:p>
    <w:p w14:paraId="43BE9412" w14:textId="77777777" w:rsidR="00911F01" w:rsidRDefault="00911F01" w:rsidP="00911F01">
      <w:pPr>
        <w:pStyle w:val="Incontec"/>
        <w:jc w:val="center"/>
        <w:rPr>
          <w:ins w:id="1954" w:author="andres camilo santana bohorquez" w:date="2017-02-17T09:36:00Z"/>
          <w:rFonts w:cs="Times New Roman"/>
        </w:rPr>
      </w:pPr>
      <w:ins w:id="1955" w:author="andres camilo santana bohorquez" w:date="2017-02-17T09:36:00Z">
        <w:r>
          <w:rPr>
            <w:rFonts w:cs="Times New Roman"/>
            <w:noProof/>
            <w:lang w:val="es-ES" w:eastAsia="es-ES"/>
          </w:rPr>
          <w:drawing>
            <wp:inline distT="0" distB="0" distL="0" distR="0" wp14:anchorId="376A2229" wp14:editId="7DAD5FEC">
              <wp:extent cx="4401879" cy="5083727"/>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2">
                        <a:extLst>
                          <a:ext uri="{28A0092B-C50C-407E-A947-70E740481C1C}">
                            <a14:useLocalDpi xmlns:a14="http://schemas.microsoft.com/office/drawing/2010/main" val="0"/>
                          </a:ext>
                        </a:extLst>
                      </a:blip>
                      <a:stretch>
                        <a:fillRect/>
                      </a:stretch>
                    </pic:blipFill>
                    <pic:spPr>
                      <a:xfrm>
                        <a:off x="0" y="0"/>
                        <a:ext cx="4407409" cy="5090114"/>
                      </a:xfrm>
                      <a:prstGeom prst="rect">
                        <a:avLst/>
                      </a:prstGeom>
                    </pic:spPr>
                  </pic:pic>
                </a:graphicData>
              </a:graphic>
            </wp:inline>
          </w:drawing>
        </w:r>
      </w:ins>
    </w:p>
    <w:p w14:paraId="01435208" w14:textId="77777777" w:rsidR="00911F01" w:rsidRPr="000A0072" w:rsidRDefault="00911F01" w:rsidP="00911F01">
      <w:pPr>
        <w:pStyle w:val="Incontec"/>
        <w:rPr>
          <w:ins w:id="1956" w:author="andres camilo santana bohorquez" w:date="2017-02-17T09:36:00Z"/>
          <w:rFonts w:cs="Times New Roman"/>
          <w:sz w:val="22"/>
          <w:szCs w:val="22"/>
        </w:rPr>
      </w:pPr>
      <w:ins w:id="1957" w:author="andres camilo santana bohorquez" w:date="2017-02-17T09:36:00Z">
        <w:r w:rsidRPr="000A0072">
          <w:rPr>
            <w:rFonts w:cs="Times New Roman"/>
            <w:b/>
            <w:i/>
            <w:sz w:val="22"/>
            <w:szCs w:val="22"/>
          </w:rPr>
          <w:t>Figura 5-4</w:t>
        </w:r>
        <w:r w:rsidRPr="000A0072">
          <w:rPr>
            <w:rFonts w:cs="Times New Roman"/>
            <w:sz w:val="22"/>
            <w:szCs w:val="22"/>
          </w:rPr>
          <w:t xml:space="preserve">. Plano de distribución </w:t>
        </w:r>
        <w:r>
          <w:rPr>
            <w:rFonts w:cs="Times New Roman"/>
            <w:sz w:val="22"/>
            <w:szCs w:val="22"/>
          </w:rPr>
          <w:t>primera planta. Fuente: Autores</w:t>
        </w:r>
      </w:ins>
    </w:p>
    <w:p w14:paraId="0EAEA811" w14:textId="77777777" w:rsidR="00911F01" w:rsidRPr="00F10F68" w:rsidRDefault="00911F01" w:rsidP="00911F01">
      <w:pPr>
        <w:pStyle w:val="Incontec"/>
        <w:rPr>
          <w:ins w:id="1958" w:author="andres camilo santana bohorquez" w:date="2017-02-17T09:36:00Z"/>
        </w:rPr>
      </w:pPr>
    </w:p>
    <w:p w14:paraId="5D725FA1" w14:textId="77777777" w:rsidR="00911F01" w:rsidRPr="00F73137" w:rsidRDefault="00911F01" w:rsidP="00911F01">
      <w:pPr>
        <w:pStyle w:val="Prrafodelista"/>
        <w:numPr>
          <w:ilvl w:val="2"/>
          <w:numId w:val="1"/>
        </w:numPr>
        <w:outlineLvl w:val="2"/>
        <w:rPr>
          <w:ins w:id="1959" w:author="andres camilo santana bohorquez" w:date="2017-02-17T09:36:00Z"/>
          <w:rFonts w:ascii="LM Roman 10" w:hAnsi="LM Roman 10"/>
          <w:sz w:val="24"/>
        </w:rPr>
      </w:pPr>
      <w:bookmarkStart w:id="1960" w:name="_Toc475092732"/>
      <w:ins w:id="1961" w:author="andres camilo santana bohorquez" w:date="2017-02-17T09:36:00Z">
        <w:r w:rsidRPr="00F73137">
          <w:rPr>
            <w:rFonts w:ascii="LM Roman 10" w:hAnsi="LM Roman 10"/>
            <w:sz w:val="24"/>
          </w:rPr>
          <w:t>Estructura Organizacional</w:t>
        </w:r>
        <w:bookmarkEnd w:id="1960"/>
      </w:ins>
    </w:p>
    <w:p w14:paraId="07CB8576" w14:textId="77777777" w:rsidR="00911F01" w:rsidRPr="00F73137" w:rsidRDefault="00911F01" w:rsidP="00911F01">
      <w:pPr>
        <w:rPr>
          <w:ins w:id="1962" w:author="andres camilo santana bohorquez" w:date="2017-02-17T09:36:00Z"/>
          <w:rFonts w:ascii="LM Roman 10" w:hAnsi="LM Roman 10"/>
          <w:sz w:val="24"/>
        </w:rPr>
      </w:pPr>
    </w:p>
    <w:p w14:paraId="25CBB31F" w14:textId="77777777" w:rsidR="00911F01" w:rsidRDefault="00911F01" w:rsidP="00911F01">
      <w:pPr>
        <w:pStyle w:val="Incontec"/>
        <w:rPr>
          <w:ins w:id="1963" w:author="andres camilo santana bohorquez" w:date="2017-02-17T09:36:00Z"/>
          <w:rFonts w:eastAsia="Arial" w:cs="Times New Roman"/>
        </w:rPr>
      </w:pPr>
      <w:ins w:id="1964" w:author="andres camilo santana bohorquez" w:date="2017-02-17T09:36:00Z">
        <w:r w:rsidRPr="00102649">
          <w:rPr>
            <w:rFonts w:eastAsia="Arial" w:cs="Times New Roman"/>
          </w:rPr>
          <w:t>Para el proyecto se determinó que la mejor forma de organización es la siguiente:</w:t>
        </w:r>
      </w:ins>
    </w:p>
    <w:p w14:paraId="12A36908" w14:textId="77777777" w:rsidR="00911F01" w:rsidRDefault="00911F01" w:rsidP="00911F01">
      <w:pPr>
        <w:rPr>
          <w:ins w:id="1965" w:author="andres camilo santana bohorquez" w:date="2017-02-17T09:36:00Z"/>
        </w:rPr>
      </w:pPr>
    </w:p>
    <w:p w14:paraId="2201174C" w14:textId="77777777" w:rsidR="00911F01" w:rsidRPr="00102649" w:rsidRDefault="00911F01" w:rsidP="00911F01">
      <w:pPr>
        <w:pStyle w:val="Incontec"/>
        <w:rPr>
          <w:ins w:id="1966" w:author="andres camilo santana bohorquez" w:date="2017-02-17T09:36:00Z"/>
          <w:rFonts w:cs="Times New Roman"/>
        </w:rPr>
      </w:pPr>
      <w:ins w:id="1967" w:author="andres camilo santana bohorquez" w:date="2017-02-17T09:36:00Z">
        <w:r w:rsidRPr="0022378D">
          <w:rPr>
            <w:rFonts w:eastAsia="Arial" w:cs="Times New Roman"/>
            <w:i/>
          </w:rPr>
          <w:lastRenderedPageBreak/>
          <w:t>Modelo Administrativo para la Operación</w:t>
        </w:r>
        <w:r w:rsidRPr="00102649">
          <w:rPr>
            <w:rFonts w:eastAsia="Arial" w:cs="Times New Roman"/>
          </w:rPr>
          <w:t>.</w:t>
        </w:r>
      </w:ins>
    </w:p>
    <w:p w14:paraId="1EE78BB7" w14:textId="77777777" w:rsidR="00911F01" w:rsidRPr="0022378D" w:rsidRDefault="00911F01" w:rsidP="00911F01">
      <w:pPr>
        <w:pStyle w:val="Incontec"/>
        <w:rPr>
          <w:ins w:id="1968" w:author="andres camilo santana bohorquez" w:date="2017-02-17T09:36:00Z"/>
          <w:rFonts w:eastAsia="Arial" w:cs="Times New Roman"/>
        </w:rPr>
      </w:pPr>
      <w:ins w:id="1969" w:author="andres camilo santana bohorquez" w:date="2017-02-17T09:36:00Z">
        <w:r>
          <w:rPr>
            <w:rFonts w:eastAsia="Arial" w:cs="Times New Roman"/>
          </w:rPr>
          <w:t xml:space="preserve">La empresa se dividirá en 4 </w:t>
        </w:r>
        <w:r w:rsidRPr="0022378D">
          <w:rPr>
            <w:rFonts w:eastAsia="Arial" w:cs="Times New Roman"/>
          </w:rPr>
          <w:t>áreas principales:</w:t>
        </w:r>
      </w:ins>
    </w:p>
    <w:p w14:paraId="33E79B70" w14:textId="77777777" w:rsidR="00911F01" w:rsidRDefault="00911F01" w:rsidP="00911F01">
      <w:pPr>
        <w:pStyle w:val="Incontec"/>
        <w:numPr>
          <w:ilvl w:val="0"/>
          <w:numId w:val="12"/>
        </w:numPr>
        <w:rPr>
          <w:ins w:id="1970" w:author="andres camilo santana bohorquez" w:date="2017-02-17T09:36:00Z"/>
          <w:rFonts w:eastAsia="Arial"/>
        </w:rPr>
      </w:pPr>
      <w:ins w:id="1971" w:author="andres camilo santana bohorquez" w:date="2017-02-17T09:36:00Z">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ins>
    </w:p>
    <w:p w14:paraId="5742D4C1" w14:textId="77777777" w:rsidR="00911F01" w:rsidRPr="000D61A3" w:rsidRDefault="00911F01" w:rsidP="00911F01">
      <w:pPr>
        <w:rPr>
          <w:ins w:id="1972" w:author="andres camilo santana bohorquez" w:date="2017-02-17T09:36:00Z"/>
        </w:rPr>
      </w:pPr>
    </w:p>
    <w:p w14:paraId="39E8CB60" w14:textId="77777777" w:rsidR="00911F01" w:rsidRPr="0022378D" w:rsidRDefault="00911F01" w:rsidP="00911F01">
      <w:pPr>
        <w:pStyle w:val="Incontec"/>
        <w:numPr>
          <w:ilvl w:val="0"/>
          <w:numId w:val="12"/>
        </w:numPr>
        <w:rPr>
          <w:ins w:id="1973" w:author="andres camilo santana bohorquez" w:date="2017-02-17T09:36:00Z"/>
          <w:rFonts w:eastAsia="Arial"/>
        </w:rPr>
      </w:pPr>
      <w:ins w:id="1974" w:author="andres camilo santana bohorquez" w:date="2017-02-17T09:36:00Z">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ins>
    </w:p>
    <w:p w14:paraId="32CF04DB" w14:textId="77777777" w:rsidR="00911F01" w:rsidRDefault="00911F01" w:rsidP="00911F01">
      <w:pPr>
        <w:pStyle w:val="Incontec"/>
        <w:numPr>
          <w:ilvl w:val="0"/>
          <w:numId w:val="12"/>
        </w:numPr>
        <w:rPr>
          <w:ins w:id="1975" w:author="andres camilo santana bohorquez" w:date="2017-02-17T09:36:00Z"/>
          <w:rFonts w:cs="CMR12"/>
        </w:rPr>
      </w:pPr>
      <w:ins w:id="1976" w:author="andres camilo santana bohorquez" w:date="2017-02-17T09:36:00Z">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ins>
    </w:p>
    <w:p w14:paraId="4AFA1D60" w14:textId="77777777" w:rsidR="00911F01" w:rsidRDefault="00911F01" w:rsidP="00911F01">
      <w:pPr>
        <w:rPr>
          <w:ins w:id="1977" w:author="andres camilo santana bohorquez" w:date="2017-02-17T09:36:00Z"/>
        </w:rPr>
      </w:pPr>
    </w:p>
    <w:p w14:paraId="7845C137" w14:textId="77777777" w:rsidR="00911F01" w:rsidRPr="0022378D" w:rsidRDefault="00911F01" w:rsidP="00911F01">
      <w:pPr>
        <w:pStyle w:val="Incontec"/>
        <w:numPr>
          <w:ilvl w:val="0"/>
          <w:numId w:val="12"/>
        </w:numPr>
        <w:rPr>
          <w:ins w:id="1978" w:author="andres camilo santana bohorquez" w:date="2017-02-17T09:36:00Z"/>
        </w:rPr>
      </w:pPr>
      <w:ins w:id="1979" w:author="andres camilo santana bohorquez" w:date="2017-02-17T09:36:00Z">
        <w:r w:rsidRPr="000D61A3">
          <w:t>Managment</w:t>
        </w:r>
        <w:r>
          <w:t>: Esta</w:t>
        </w:r>
        <w:r w:rsidRPr="000D61A3">
          <w:t xml:space="preserve"> área se encarga del control de las finanzas de la empresa y el control legal de la misma.</w:t>
        </w:r>
      </w:ins>
    </w:p>
    <w:p w14:paraId="271256EA" w14:textId="77777777" w:rsidR="00911F01" w:rsidRDefault="00911F01" w:rsidP="00911F01">
      <w:pPr>
        <w:rPr>
          <w:ins w:id="1980" w:author="andres camilo santana bohorquez" w:date="2017-02-17T09:36:00Z"/>
        </w:rPr>
      </w:pPr>
    </w:p>
    <w:p w14:paraId="059D1345" w14:textId="77777777" w:rsidR="00911F01" w:rsidRPr="0022378D" w:rsidRDefault="00911F01" w:rsidP="00911F01">
      <w:pPr>
        <w:rPr>
          <w:ins w:id="1981" w:author="andres camilo santana bohorquez" w:date="2017-02-17T09:36:00Z"/>
        </w:rPr>
      </w:pPr>
    </w:p>
    <w:p w14:paraId="75F903BF" w14:textId="77777777" w:rsidR="00911F01" w:rsidRPr="00102649" w:rsidRDefault="00911F01" w:rsidP="00911F01">
      <w:pPr>
        <w:pStyle w:val="Incontec"/>
        <w:jc w:val="center"/>
        <w:rPr>
          <w:ins w:id="1982" w:author="andres camilo santana bohorquez" w:date="2017-02-17T09:36:00Z"/>
          <w:rFonts w:eastAsia="Arial" w:cs="Times New Roman"/>
        </w:rPr>
      </w:pPr>
      <w:ins w:id="1983" w:author="andres camilo santana bohorquez" w:date="2017-02-17T09:36:00Z">
        <w:r>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ins>
    </w:p>
    <w:p w14:paraId="6D11B3BD" w14:textId="77777777" w:rsidR="00911F01" w:rsidRPr="000A0072" w:rsidRDefault="00911F01" w:rsidP="00911F01">
      <w:pPr>
        <w:pStyle w:val="Incontec"/>
        <w:rPr>
          <w:ins w:id="1984" w:author="andres camilo santana bohorquez" w:date="2017-02-17T09:36:00Z"/>
          <w:rFonts w:eastAsia="Arial" w:cs="Times New Roman"/>
          <w:sz w:val="22"/>
          <w:szCs w:val="22"/>
        </w:rPr>
      </w:pPr>
      <w:ins w:id="1985" w:author="andres camilo santana bohorquez" w:date="2017-02-17T09:36:00Z">
        <w:r w:rsidRPr="000A0072">
          <w:rPr>
            <w:rFonts w:eastAsia="Arial" w:cs="Times New Roman"/>
            <w:b/>
            <w:i/>
            <w:sz w:val="22"/>
            <w:szCs w:val="22"/>
          </w:rPr>
          <w:t>Figura 5-5</w:t>
        </w:r>
        <w:r w:rsidRPr="000A0072">
          <w:rPr>
            <w:rFonts w:eastAsia="Arial" w:cs="Times New Roman"/>
            <w:sz w:val="22"/>
            <w:szCs w:val="22"/>
          </w:rPr>
          <w:t>. Estructura Organizacional de la empresa. Fuente: Autores.</w:t>
        </w:r>
      </w:ins>
    </w:p>
    <w:p w14:paraId="5196269B" w14:textId="77777777" w:rsidR="00911F01" w:rsidRDefault="00911F01" w:rsidP="00911F01">
      <w:pPr>
        <w:pStyle w:val="Incontec"/>
        <w:rPr>
          <w:ins w:id="1986" w:author="andres camilo santana bohorquez" w:date="2017-02-17T09:36:00Z"/>
          <w:rFonts w:eastAsia="Arial" w:cs="Times New Roman"/>
          <w:i/>
        </w:rPr>
      </w:pPr>
      <w:ins w:id="1987" w:author="andres camilo santana bohorquez" w:date="2017-02-17T09:36:00Z">
        <w:r w:rsidRPr="00A46D04">
          <w:rPr>
            <w:rFonts w:eastAsia="Arial" w:cs="Times New Roman"/>
            <w:i/>
          </w:rPr>
          <w:t>Modelo Administrativo de Ejecución.</w:t>
        </w:r>
      </w:ins>
    </w:p>
    <w:p w14:paraId="0853E30D" w14:textId="77777777" w:rsidR="00911F01" w:rsidRPr="00A46D04" w:rsidRDefault="00911F01" w:rsidP="00911F01">
      <w:pPr>
        <w:rPr>
          <w:ins w:id="1988" w:author="andres camilo santana bohorquez" w:date="2017-02-17T09:36:00Z"/>
        </w:rPr>
      </w:pPr>
    </w:p>
    <w:p w14:paraId="153A1BED" w14:textId="77777777" w:rsidR="00911F01" w:rsidRDefault="00911F01" w:rsidP="00911F01">
      <w:pPr>
        <w:pStyle w:val="Incontec"/>
        <w:rPr>
          <w:ins w:id="1989" w:author="andres camilo santana bohorquez" w:date="2017-02-17T09:36:00Z"/>
          <w:rFonts w:eastAsia="Arial" w:cs="Times New Roman"/>
        </w:rPr>
      </w:pPr>
      <w:ins w:id="1990" w:author="andres camilo santana bohorquez" w:date="2017-02-17T09:36:00Z">
        <w:r w:rsidRPr="00102649">
          <w:rPr>
            <w:rFonts w:eastAsia="Arial" w:cs="Times New Roman"/>
          </w:rPr>
          <w:t>El personal necesario para el desarrollo del proyecto, es el siguiente:</w:t>
        </w:r>
      </w:ins>
    </w:p>
    <w:p w14:paraId="714E2165" w14:textId="77777777" w:rsidR="00911F01" w:rsidRPr="00BD1E6A" w:rsidRDefault="00911F01" w:rsidP="00911F01">
      <w:pPr>
        <w:rPr>
          <w:ins w:id="1991" w:author="andres camilo santana bohorquez" w:date="2017-02-17T09:36:00Z"/>
        </w:rPr>
      </w:pPr>
    </w:p>
    <w:tbl>
      <w:tblPr>
        <w:tblStyle w:val="4"/>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2"/>
        <w:gridCol w:w="1408"/>
        <w:gridCol w:w="2268"/>
        <w:gridCol w:w="2835"/>
      </w:tblGrid>
      <w:tr w:rsidR="00911F01" w:rsidRPr="00102649" w14:paraId="19578FAE" w14:textId="77777777" w:rsidTr="007B1D63">
        <w:trPr>
          <w:ins w:id="1992" w:author="andres camilo santana bohorquez" w:date="2017-02-17T09:36:00Z"/>
        </w:trPr>
        <w:tc>
          <w:tcPr>
            <w:tcW w:w="1852" w:type="dxa"/>
          </w:tcPr>
          <w:p w14:paraId="5D6418C6" w14:textId="77777777" w:rsidR="00911F01" w:rsidRPr="00102649" w:rsidRDefault="00911F01" w:rsidP="007B1D63">
            <w:pPr>
              <w:pStyle w:val="Incontec"/>
              <w:rPr>
                <w:ins w:id="1993" w:author="andres camilo santana bohorquez" w:date="2017-02-17T09:36:00Z"/>
                <w:rFonts w:eastAsia="Arial" w:cs="Times New Roman"/>
                <w:b/>
              </w:rPr>
            </w:pPr>
            <w:ins w:id="1994" w:author="andres camilo santana bohorquez" w:date="2017-02-17T09:36:00Z">
              <w:r>
                <w:rPr>
                  <w:rFonts w:eastAsia="Arial" w:cs="Times New Roman"/>
                  <w:b/>
                </w:rPr>
                <w:t>Área</w:t>
              </w:r>
            </w:ins>
          </w:p>
        </w:tc>
        <w:tc>
          <w:tcPr>
            <w:tcW w:w="1408" w:type="dxa"/>
          </w:tcPr>
          <w:p w14:paraId="64175226" w14:textId="77777777" w:rsidR="00911F01" w:rsidRPr="00102649" w:rsidRDefault="00911F01" w:rsidP="007B1D63">
            <w:pPr>
              <w:pStyle w:val="Incontec"/>
              <w:rPr>
                <w:ins w:id="1995" w:author="andres camilo santana bohorquez" w:date="2017-02-17T09:36:00Z"/>
                <w:rFonts w:cs="Times New Roman"/>
              </w:rPr>
            </w:pPr>
            <w:ins w:id="1996" w:author="andres camilo santana bohorquez" w:date="2017-02-17T09:36:00Z">
              <w:r w:rsidRPr="00102649">
                <w:rPr>
                  <w:rFonts w:eastAsia="Arial" w:cs="Times New Roman"/>
                  <w:b/>
                </w:rPr>
                <w:t>Cantidad</w:t>
              </w:r>
            </w:ins>
          </w:p>
        </w:tc>
        <w:tc>
          <w:tcPr>
            <w:tcW w:w="2268" w:type="dxa"/>
          </w:tcPr>
          <w:p w14:paraId="6DB75D0F" w14:textId="77777777" w:rsidR="00911F01" w:rsidRPr="00102649" w:rsidRDefault="00911F01" w:rsidP="007B1D63">
            <w:pPr>
              <w:pStyle w:val="Incontec"/>
              <w:rPr>
                <w:ins w:id="1997" w:author="andres camilo santana bohorquez" w:date="2017-02-17T09:36:00Z"/>
                <w:rFonts w:cs="Times New Roman"/>
              </w:rPr>
            </w:pPr>
            <w:ins w:id="1998" w:author="andres camilo santana bohorquez" w:date="2017-02-17T09:36:00Z">
              <w:r w:rsidRPr="00102649">
                <w:rPr>
                  <w:rFonts w:eastAsia="Arial" w:cs="Times New Roman"/>
                  <w:b/>
                </w:rPr>
                <w:t>Puesto</w:t>
              </w:r>
            </w:ins>
          </w:p>
        </w:tc>
        <w:tc>
          <w:tcPr>
            <w:tcW w:w="2835" w:type="dxa"/>
          </w:tcPr>
          <w:p w14:paraId="2E79FFD0" w14:textId="77777777" w:rsidR="00911F01" w:rsidRPr="00102649" w:rsidRDefault="00911F01" w:rsidP="007B1D63">
            <w:pPr>
              <w:pStyle w:val="Incontec"/>
              <w:rPr>
                <w:ins w:id="1999" w:author="andres camilo santana bohorquez" w:date="2017-02-17T09:36:00Z"/>
                <w:rFonts w:cs="Times New Roman"/>
              </w:rPr>
            </w:pPr>
            <w:ins w:id="2000" w:author="andres camilo santana bohorquez" w:date="2017-02-17T09:36:00Z">
              <w:r w:rsidRPr="00102649">
                <w:rPr>
                  <w:rFonts w:eastAsia="Arial" w:cs="Times New Roman"/>
                  <w:b/>
                </w:rPr>
                <w:t>Tipo de contrato</w:t>
              </w:r>
            </w:ins>
          </w:p>
        </w:tc>
      </w:tr>
      <w:tr w:rsidR="00911F01" w:rsidRPr="00102649" w14:paraId="7C6400F9" w14:textId="77777777" w:rsidTr="007B1D63">
        <w:trPr>
          <w:ins w:id="2001" w:author="andres camilo santana bohorquez" w:date="2017-02-17T09:36:00Z"/>
        </w:trPr>
        <w:tc>
          <w:tcPr>
            <w:tcW w:w="1852" w:type="dxa"/>
          </w:tcPr>
          <w:p w14:paraId="4F2FB3C4" w14:textId="77777777" w:rsidR="00911F01" w:rsidRPr="00102649" w:rsidRDefault="00911F01" w:rsidP="007B1D63">
            <w:pPr>
              <w:pStyle w:val="Incontec"/>
              <w:rPr>
                <w:ins w:id="2002" w:author="andres camilo santana bohorquez" w:date="2017-02-17T09:36:00Z"/>
                <w:rFonts w:eastAsia="Arial" w:cs="Times New Roman"/>
              </w:rPr>
            </w:pPr>
            <w:ins w:id="2003" w:author="andres camilo santana bohorquez" w:date="2017-02-17T09:36:00Z">
              <w:r>
                <w:rPr>
                  <w:rFonts w:eastAsia="Arial" w:cs="Times New Roman"/>
                </w:rPr>
                <w:t>Dirección</w:t>
              </w:r>
            </w:ins>
          </w:p>
        </w:tc>
        <w:tc>
          <w:tcPr>
            <w:tcW w:w="1408" w:type="dxa"/>
          </w:tcPr>
          <w:p w14:paraId="741050D3" w14:textId="77777777" w:rsidR="00911F01" w:rsidRPr="00102649" w:rsidRDefault="00911F01" w:rsidP="007B1D63">
            <w:pPr>
              <w:pStyle w:val="Incontec"/>
              <w:rPr>
                <w:ins w:id="2004" w:author="andres camilo santana bohorquez" w:date="2017-02-17T09:36:00Z"/>
                <w:rFonts w:cs="Times New Roman"/>
              </w:rPr>
            </w:pPr>
            <w:ins w:id="2005" w:author="andres camilo santana bohorquez" w:date="2017-02-17T09:36:00Z">
              <w:r w:rsidRPr="00102649">
                <w:rPr>
                  <w:rFonts w:eastAsia="Arial" w:cs="Times New Roman"/>
                </w:rPr>
                <w:t>1</w:t>
              </w:r>
            </w:ins>
          </w:p>
        </w:tc>
        <w:tc>
          <w:tcPr>
            <w:tcW w:w="2268" w:type="dxa"/>
          </w:tcPr>
          <w:p w14:paraId="30F99AB3" w14:textId="77777777" w:rsidR="00911F01" w:rsidRPr="00102649" w:rsidRDefault="00911F01" w:rsidP="007B1D63">
            <w:pPr>
              <w:pStyle w:val="Incontec"/>
              <w:rPr>
                <w:ins w:id="2006" w:author="andres camilo santana bohorquez" w:date="2017-02-17T09:36:00Z"/>
                <w:rFonts w:cs="Times New Roman"/>
              </w:rPr>
            </w:pPr>
            <w:ins w:id="2007" w:author="andres camilo santana bohorquez" w:date="2017-02-17T09:36:00Z">
              <w:r w:rsidRPr="00102649">
                <w:rPr>
                  <w:rFonts w:eastAsia="Arial" w:cs="Times New Roman"/>
                </w:rPr>
                <w:t>Gerente general</w:t>
              </w:r>
            </w:ins>
          </w:p>
        </w:tc>
        <w:tc>
          <w:tcPr>
            <w:tcW w:w="2835" w:type="dxa"/>
          </w:tcPr>
          <w:p w14:paraId="72B09C2B" w14:textId="77777777" w:rsidR="00911F01" w:rsidRPr="00102649" w:rsidRDefault="00911F01" w:rsidP="007B1D63">
            <w:pPr>
              <w:pStyle w:val="Incontec"/>
              <w:rPr>
                <w:ins w:id="2008" w:author="andres camilo santana bohorquez" w:date="2017-02-17T09:36:00Z"/>
                <w:rFonts w:cs="Times New Roman"/>
              </w:rPr>
            </w:pPr>
            <w:ins w:id="2009" w:author="andres camilo santana bohorquez" w:date="2017-02-17T09:36:00Z">
              <w:r w:rsidRPr="00102649">
                <w:rPr>
                  <w:rFonts w:eastAsia="Arial" w:cs="Times New Roman"/>
                </w:rPr>
                <w:t>A tiempo Indefinido</w:t>
              </w:r>
            </w:ins>
          </w:p>
        </w:tc>
      </w:tr>
      <w:tr w:rsidR="00911F01" w:rsidRPr="00102649" w14:paraId="2639975A" w14:textId="77777777" w:rsidTr="007B1D63">
        <w:trPr>
          <w:ins w:id="2010" w:author="andres camilo santana bohorquez" w:date="2017-02-17T09:36:00Z"/>
        </w:trPr>
        <w:tc>
          <w:tcPr>
            <w:tcW w:w="1852" w:type="dxa"/>
          </w:tcPr>
          <w:p w14:paraId="23864B44" w14:textId="77777777" w:rsidR="00911F01" w:rsidRDefault="00911F01" w:rsidP="007B1D63">
            <w:pPr>
              <w:pStyle w:val="Incontec"/>
              <w:rPr>
                <w:ins w:id="2011" w:author="andres camilo santana bohorquez" w:date="2017-02-17T09:36:00Z"/>
                <w:rFonts w:eastAsia="Arial" w:cs="Times New Roman"/>
              </w:rPr>
            </w:pPr>
            <w:ins w:id="2012" w:author="andres camilo santana bohorquez" w:date="2017-02-17T09:36:00Z">
              <w:r>
                <w:rPr>
                  <w:rFonts w:eastAsia="Arial" w:cs="Times New Roman"/>
                </w:rPr>
                <w:t xml:space="preserve">Diseño y Desarrollo </w:t>
              </w:r>
            </w:ins>
          </w:p>
        </w:tc>
        <w:tc>
          <w:tcPr>
            <w:tcW w:w="1408" w:type="dxa"/>
          </w:tcPr>
          <w:p w14:paraId="72023E73" w14:textId="77777777" w:rsidR="00911F01" w:rsidRPr="00102649" w:rsidRDefault="00911F01" w:rsidP="007B1D63">
            <w:pPr>
              <w:pStyle w:val="Incontec"/>
              <w:rPr>
                <w:ins w:id="2013" w:author="andres camilo santana bohorquez" w:date="2017-02-17T09:36:00Z"/>
                <w:rFonts w:cs="Times New Roman"/>
              </w:rPr>
            </w:pPr>
            <w:ins w:id="2014" w:author="andres camilo santana bohorquez" w:date="2017-02-17T09:36:00Z">
              <w:r>
                <w:rPr>
                  <w:rFonts w:eastAsia="Arial" w:cs="Times New Roman"/>
                </w:rPr>
                <w:t>2</w:t>
              </w:r>
            </w:ins>
          </w:p>
        </w:tc>
        <w:tc>
          <w:tcPr>
            <w:tcW w:w="2268" w:type="dxa"/>
          </w:tcPr>
          <w:p w14:paraId="5B22BE4F" w14:textId="77777777" w:rsidR="00911F01" w:rsidRPr="00102649" w:rsidRDefault="00911F01" w:rsidP="007B1D63">
            <w:pPr>
              <w:pStyle w:val="Incontec"/>
              <w:rPr>
                <w:ins w:id="2015" w:author="andres camilo santana bohorquez" w:date="2017-02-17T09:36:00Z"/>
                <w:rFonts w:cs="Times New Roman"/>
              </w:rPr>
            </w:pPr>
            <w:ins w:id="2016" w:author="andres camilo santana bohorquez" w:date="2017-02-17T09:36:00Z">
              <w:r w:rsidRPr="00102649">
                <w:rPr>
                  <w:rFonts w:eastAsia="Arial" w:cs="Times New Roman"/>
                </w:rPr>
                <w:t>Ingeniero desarrollador</w:t>
              </w:r>
            </w:ins>
          </w:p>
        </w:tc>
        <w:tc>
          <w:tcPr>
            <w:tcW w:w="2835" w:type="dxa"/>
          </w:tcPr>
          <w:p w14:paraId="5EEBB257" w14:textId="77777777" w:rsidR="00911F01" w:rsidRDefault="00911F01" w:rsidP="007B1D63">
            <w:pPr>
              <w:pStyle w:val="Incontec"/>
              <w:rPr>
                <w:ins w:id="2017" w:author="andres camilo santana bohorquez" w:date="2017-02-17T09:36:00Z"/>
                <w:rFonts w:eastAsia="Arial"/>
              </w:rPr>
            </w:pPr>
            <w:ins w:id="2018" w:author="andres camilo santana bohorquez" w:date="2017-02-17T09:36:00Z">
              <w:r>
                <w:rPr>
                  <w:rFonts w:eastAsia="Arial"/>
                </w:rPr>
                <w:t>1 contrato p</w:t>
              </w:r>
              <w:r w:rsidRPr="00102649">
                <w:rPr>
                  <w:rFonts w:eastAsia="Arial"/>
                </w:rPr>
                <w:t>or prestación de servicios</w:t>
              </w:r>
              <w:r>
                <w:rPr>
                  <w:rFonts w:eastAsia="Arial"/>
                </w:rPr>
                <w:t>.</w:t>
              </w:r>
            </w:ins>
          </w:p>
          <w:p w14:paraId="1325A50D" w14:textId="77777777" w:rsidR="00911F01" w:rsidRPr="00107988" w:rsidRDefault="00911F01" w:rsidP="007B1D63">
            <w:pPr>
              <w:pStyle w:val="Incontec"/>
              <w:rPr>
                <w:ins w:id="2019" w:author="andres camilo santana bohorquez" w:date="2017-02-17T09:36:00Z"/>
              </w:rPr>
            </w:pPr>
            <w:ins w:id="2020" w:author="andres camilo santana bohorquez" w:date="2017-02-17T09:36:00Z">
              <w:r>
                <w:t>1 contrato por tracto Sucesivo.</w:t>
              </w:r>
            </w:ins>
          </w:p>
        </w:tc>
      </w:tr>
      <w:tr w:rsidR="00911F01" w:rsidRPr="00102649" w14:paraId="542CE908" w14:textId="77777777" w:rsidTr="007B1D63">
        <w:trPr>
          <w:ins w:id="2021" w:author="andres camilo santana bohorquez" w:date="2017-02-17T09:36:00Z"/>
        </w:trPr>
        <w:tc>
          <w:tcPr>
            <w:tcW w:w="1852" w:type="dxa"/>
          </w:tcPr>
          <w:p w14:paraId="0A7010F2" w14:textId="77777777" w:rsidR="00911F01" w:rsidRDefault="00911F01" w:rsidP="007B1D63">
            <w:pPr>
              <w:pStyle w:val="Incontec"/>
              <w:rPr>
                <w:ins w:id="2022" w:author="andres camilo santana bohorquez" w:date="2017-02-17T09:36:00Z"/>
                <w:rFonts w:eastAsia="Arial" w:cs="Times New Roman"/>
              </w:rPr>
            </w:pPr>
            <w:ins w:id="2023" w:author="andres camilo santana bohorquez" w:date="2017-02-17T09:36:00Z">
              <w:r>
                <w:rPr>
                  <w:rFonts w:eastAsia="Arial" w:cs="Times New Roman"/>
                </w:rPr>
                <w:t>Mercadeo y Atención al Cliente</w:t>
              </w:r>
            </w:ins>
          </w:p>
        </w:tc>
        <w:tc>
          <w:tcPr>
            <w:tcW w:w="1408" w:type="dxa"/>
          </w:tcPr>
          <w:p w14:paraId="0846BEB4" w14:textId="77777777" w:rsidR="00911F01" w:rsidRDefault="00911F01" w:rsidP="007B1D63">
            <w:pPr>
              <w:pStyle w:val="Incontec"/>
              <w:rPr>
                <w:ins w:id="2024" w:author="andres camilo santana bohorquez" w:date="2017-02-17T09:36:00Z"/>
                <w:rFonts w:eastAsia="Arial" w:cs="Times New Roman"/>
              </w:rPr>
            </w:pPr>
            <w:ins w:id="2025" w:author="andres camilo santana bohorquez" w:date="2017-02-17T09:36:00Z">
              <w:r>
                <w:rPr>
                  <w:rFonts w:eastAsia="Arial" w:cs="Times New Roman"/>
                </w:rPr>
                <w:t>1</w:t>
              </w:r>
            </w:ins>
          </w:p>
        </w:tc>
        <w:tc>
          <w:tcPr>
            <w:tcW w:w="2268" w:type="dxa"/>
          </w:tcPr>
          <w:p w14:paraId="1D0EA801" w14:textId="77777777" w:rsidR="00911F01" w:rsidRPr="00BD1E6A" w:rsidRDefault="00911F01" w:rsidP="007B1D63">
            <w:pPr>
              <w:pStyle w:val="Incontec"/>
              <w:rPr>
                <w:ins w:id="2026" w:author="andres camilo santana bohorquez" w:date="2017-02-17T09:36:00Z"/>
                <w:rFonts w:eastAsia="Arial" w:cs="Times New Roman"/>
                <w:bCs/>
              </w:rPr>
            </w:pPr>
            <w:ins w:id="2027" w:author="andres camilo santana bohorquez" w:date="2017-02-17T09:36:00Z">
              <w:r>
                <w:rPr>
                  <w:rFonts w:eastAsia="Arial" w:cs="Times New Roman"/>
                  <w:bCs/>
                </w:rPr>
                <w:t>Agente Comercial</w:t>
              </w:r>
            </w:ins>
          </w:p>
        </w:tc>
        <w:tc>
          <w:tcPr>
            <w:tcW w:w="2835" w:type="dxa"/>
          </w:tcPr>
          <w:p w14:paraId="564FF312" w14:textId="77777777" w:rsidR="00911F01" w:rsidRPr="00102649" w:rsidRDefault="00911F01" w:rsidP="007B1D63">
            <w:pPr>
              <w:pStyle w:val="Incontec"/>
              <w:rPr>
                <w:ins w:id="2028" w:author="andres camilo santana bohorquez" w:date="2017-02-17T09:36:00Z"/>
                <w:rFonts w:eastAsia="Arial" w:cs="Times New Roman"/>
              </w:rPr>
            </w:pPr>
            <w:ins w:id="2029" w:author="andres camilo santana bohorquez" w:date="2017-02-17T09:36:00Z">
              <w:r>
                <w:rPr>
                  <w:rFonts w:eastAsia="Arial" w:cs="Times New Roman"/>
                </w:rPr>
                <w:t xml:space="preserve">Tracto Sucesivo. </w:t>
              </w:r>
            </w:ins>
          </w:p>
        </w:tc>
      </w:tr>
      <w:tr w:rsidR="00911F01" w:rsidRPr="00102649" w14:paraId="3E7669C4" w14:textId="77777777" w:rsidTr="007B1D63">
        <w:trPr>
          <w:ins w:id="2030" w:author="andres camilo santana bohorquez" w:date="2017-02-17T09:36:00Z"/>
        </w:trPr>
        <w:tc>
          <w:tcPr>
            <w:tcW w:w="1852" w:type="dxa"/>
          </w:tcPr>
          <w:p w14:paraId="59F4BC89" w14:textId="77777777" w:rsidR="00911F01" w:rsidRDefault="00911F01" w:rsidP="007B1D63">
            <w:pPr>
              <w:pStyle w:val="Incontec"/>
              <w:rPr>
                <w:ins w:id="2031" w:author="andres camilo santana bohorquez" w:date="2017-02-17T09:36:00Z"/>
                <w:rFonts w:eastAsia="Arial" w:cs="Times New Roman"/>
              </w:rPr>
            </w:pPr>
            <w:ins w:id="2032" w:author="andres camilo santana bohorquez" w:date="2017-02-17T09:36:00Z">
              <w:r>
                <w:rPr>
                  <w:rFonts w:eastAsia="Arial" w:cs="Times New Roman"/>
                </w:rPr>
                <w:lastRenderedPageBreak/>
                <w:t>Mercadeo y Atención al Cliente</w:t>
              </w:r>
            </w:ins>
          </w:p>
        </w:tc>
        <w:tc>
          <w:tcPr>
            <w:tcW w:w="1408" w:type="dxa"/>
          </w:tcPr>
          <w:p w14:paraId="1CF1AB70" w14:textId="77777777" w:rsidR="00911F01" w:rsidRDefault="00911F01" w:rsidP="007B1D63">
            <w:pPr>
              <w:pStyle w:val="Incontec"/>
              <w:rPr>
                <w:ins w:id="2033" w:author="andres camilo santana bohorquez" w:date="2017-02-17T09:36:00Z"/>
                <w:rFonts w:eastAsia="Arial" w:cs="Times New Roman"/>
              </w:rPr>
            </w:pPr>
            <w:ins w:id="2034" w:author="andres camilo santana bohorquez" w:date="2017-02-17T09:36:00Z">
              <w:r>
                <w:rPr>
                  <w:rFonts w:eastAsia="Arial" w:cs="Times New Roman"/>
                </w:rPr>
                <w:t>1</w:t>
              </w:r>
            </w:ins>
          </w:p>
        </w:tc>
        <w:tc>
          <w:tcPr>
            <w:tcW w:w="2268" w:type="dxa"/>
          </w:tcPr>
          <w:p w14:paraId="7E4AAF17" w14:textId="77777777" w:rsidR="00911F01" w:rsidRPr="00BD1E6A" w:rsidRDefault="00911F01" w:rsidP="007B1D63">
            <w:pPr>
              <w:pStyle w:val="Incontec"/>
              <w:rPr>
                <w:ins w:id="2035" w:author="andres camilo santana bohorquez" w:date="2017-02-17T09:36:00Z"/>
                <w:rFonts w:eastAsia="Arial" w:cs="Times New Roman"/>
                <w:bCs/>
              </w:rPr>
            </w:pPr>
            <w:ins w:id="2036" w:author="andres camilo santana bohorquez" w:date="2017-02-17T09:36:00Z">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ins>
          </w:p>
        </w:tc>
        <w:tc>
          <w:tcPr>
            <w:tcW w:w="2835" w:type="dxa"/>
          </w:tcPr>
          <w:p w14:paraId="122C0988" w14:textId="77777777" w:rsidR="00911F01" w:rsidRDefault="00911F01" w:rsidP="007B1D63">
            <w:pPr>
              <w:pStyle w:val="Incontec"/>
              <w:rPr>
                <w:ins w:id="2037" w:author="andres camilo santana bohorquez" w:date="2017-02-17T09:36:00Z"/>
                <w:rFonts w:eastAsia="Arial" w:cs="Times New Roman"/>
              </w:rPr>
            </w:pPr>
            <w:ins w:id="2038" w:author="andres camilo santana bohorquez" w:date="2017-02-17T09:36:00Z">
              <w:r>
                <w:rPr>
                  <w:rFonts w:eastAsia="Arial" w:cs="Times New Roman"/>
                </w:rPr>
                <w:t>Tracto Sucesivo.</w:t>
              </w:r>
            </w:ins>
          </w:p>
        </w:tc>
      </w:tr>
      <w:tr w:rsidR="00911F01" w:rsidRPr="00102649" w14:paraId="093A8B7A" w14:textId="77777777" w:rsidTr="007B1D63">
        <w:trPr>
          <w:ins w:id="2039" w:author="andres camilo santana bohorquez" w:date="2017-02-17T09:36:00Z"/>
        </w:trPr>
        <w:tc>
          <w:tcPr>
            <w:tcW w:w="1852" w:type="dxa"/>
          </w:tcPr>
          <w:p w14:paraId="5FC4695B" w14:textId="77777777" w:rsidR="00911F01" w:rsidRDefault="00911F01" w:rsidP="007B1D63">
            <w:pPr>
              <w:pStyle w:val="Incontec"/>
              <w:rPr>
                <w:ins w:id="2040" w:author="andres camilo santana bohorquez" w:date="2017-02-17T09:36:00Z"/>
                <w:rFonts w:eastAsia="Arial" w:cs="Times New Roman"/>
              </w:rPr>
            </w:pPr>
            <w:ins w:id="2041" w:author="andres camilo santana bohorquez" w:date="2017-02-17T09:36:00Z">
              <w:r>
                <w:rPr>
                  <w:rFonts w:eastAsia="Arial" w:cs="Times New Roman"/>
                </w:rPr>
                <w:t>Managment</w:t>
              </w:r>
            </w:ins>
          </w:p>
        </w:tc>
        <w:tc>
          <w:tcPr>
            <w:tcW w:w="1408" w:type="dxa"/>
          </w:tcPr>
          <w:p w14:paraId="0D0AAA25" w14:textId="77777777" w:rsidR="00911F01" w:rsidRDefault="00911F01" w:rsidP="007B1D63">
            <w:pPr>
              <w:pStyle w:val="Incontec"/>
              <w:rPr>
                <w:ins w:id="2042" w:author="andres camilo santana bohorquez" w:date="2017-02-17T09:36:00Z"/>
                <w:rFonts w:eastAsia="Arial" w:cs="Times New Roman"/>
              </w:rPr>
            </w:pPr>
            <w:ins w:id="2043" w:author="andres camilo santana bohorquez" w:date="2017-02-17T09:36:00Z">
              <w:r>
                <w:rPr>
                  <w:rFonts w:eastAsia="Arial" w:cs="Times New Roman"/>
                </w:rPr>
                <w:t>1</w:t>
              </w:r>
            </w:ins>
          </w:p>
        </w:tc>
        <w:tc>
          <w:tcPr>
            <w:tcW w:w="2268" w:type="dxa"/>
          </w:tcPr>
          <w:p w14:paraId="6D2DF800" w14:textId="77777777" w:rsidR="00911F01" w:rsidRPr="00BD1E6A" w:rsidRDefault="00911F01" w:rsidP="007B1D63">
            <w:pPr>
              <w:pStyle w:val="Incontec"/>
              <w:rPr>
                <w:ins w:id="2044" w:author="andres camilo santana bohorquez" w:date="2017-02-17T09:36:00Z"/>
                <w:rFonts w:eastAsia="Arial" w:cs="Times New Roman"/>
                <w:bCs/>
              </w:rPr>
            </w:pPr>
            <w:ins w:id="2045" w:author="andres camilo santana bohorquez" w:date="2017-02-17T09:36:00Z">
              <w:r>
                <w:rPr>
                  <w:rFonts w:eastAsia="Arial" w:cs="Times New Roman"/>
                  <w:bCs/>
                </w:rPr>
                <w:t>Contador</w:t>
              </w:r>
            </w:ins>
          </w:p>
        </w:tc>
        <w:tc>
          <w:tcPr>
            <w:tcW w:w="2835" w:type="dxa"/>
          </w:tcPr>
          <w:p w14:paraId="178FF86F" w14:textId="77777777" w:rsidR="00911F01" w:rsidRDefault="00911F01" w:rsidP="007B1D63">
            <w:pPr>
              <w:pStyle w:val="Incontec"/>
              <w:rPr>
                <w:ins w:id="2046" w:author="andres camilo santana bohorquez" w:date="2017-02-17T09:36:00Z"/>
                <w:rFonts w:eastAsia="Arial" w:cs="Times New Roman"/>
              </w:rPr>
            </w:pPr>
            <w:ins w:id="2047" w:author="andres camilo santana bohorquez" w:date="2017-02-17T09:36:00Z">
              <w:r>
                <w:rPr>
                  <w:rFonts w:eastAsia="Arial" w:cs="Times New Roman"/>
                </w:rPr>
                <w:t>Tracto Sucesivo.</w:t>
              </w:r>
            </w:ins>
          </w:p>
        </w:tc>
      </w:tr>
    </w:tbl>
    <w:p w14:paraId="26056FEF" w14:textId="77777777" w:rsidR="00911F01" w:rsidRDefault="00911F01" w:rsidP="00911F01">
      <w:pPr>
        <w:pStyle w:val="Incontec"/>
        <w:rPr>
          <w:ins w:id="2048" w:author="andres camilo santana bohorquez" w:date="2017-02-17T09:36:00Z"/>
          <w:rFonts w:eastAsia="Arial" w:cs="Times New Roman"/>
        </w:rPr>
      </w:pPr>
      <w:ins w:id="2049" w:author="andres camilo santana bohorquez" w:date="2017-02-17T09:36:00Z">
        <w:r w:rsidRPr="00997201">
          <w:rPr>
            <w:rFonts w:eastAsia="Arial" w:cs="Times New Roman"/>
            <w:b/>
            <w:i/>
          </w:rPr>
          <w:t>Tabla 5.</w:t>
        </w:r>
        <w:r>
          <w:rPr>
            <w:rFonts w:eastAsia="Arial" w:cs="Times New Roman"/>
            <w:b/>
            <w:i/>
          </w:rPr>
          <w:t>3</w:t>
        </w:r>
        <w:r>
          <w:rPr>
            <w:rFonts w:eastAsia="Arial" w:cs="Times New Roman"/>
          </w:rPr>
          <w:t>. Personal y Tipo de Contrato. Fuente: Autores.</w:t>
        </w:r>
      </w:ins>
    </w:p>
    <w:p w14:paraId="42E7AFCA" w14:textId="77777777" w:rsidR="00D868FD" w:rsidRPr="00102649" w:rsidRDefault="00D868FD" w:rsidP="00F12A4C">
      <w:pPr>
        <w:pStyle w:val="Incontec"/>
        <w:rPr>
          <w:rFonts w:cs="Times New Roman"/>
        </w:rPr>
      </w:pPr>
    </w:p>
    <w:p w14:paraId="1404C059" w14:textId="77777777" w:rsidR="004149B6" w:rsidRPr="00CE5512" w:rsidRDefault="004149B6" w:rsidP="00911F01">
      <w:pPr>
        <w:pStyle w:val="Incontec"/>
        <w:numPr>
          <w:ilvl w:val="1"/>
          <w:numId w:val="1"/>
        </w:numPr>
        <w:outlineLvl w:val="1"/>
        <w:rPr>
          <w:rFonts w:cs="Times New Roman"/>
          <w:sz w:val="28"/>
        </w:rPr>
      </w:pPr>
      <w:bookmarkStart w:id="2050" w:name="_Toc475092733"/>
      <w:moveToRangeStart w:id="2051" w:author="andres camilo santana bohorquez" w:date="2017-02-17T01:21:00Z" w:name="move475057847"/>
      <w:moveTo w:id="2052" w:author="andres camilo santana bohorquez" w:date="2017-02-17T01:21:00Z">
        <w:r>
          <w:rPr>
            <w:rFonts w:cs="Times New Roman"/>
            <w:sz w:val="28"/>
          </w:rPr>
          <w:t>ESTUDIO LEGAL</w:t>
        </w:r>
      </w:moveTo>
      <w:bookmarkEnd w:id="2050"/>
    </w:p>
    <w:p w14:paraId="1553CCCF" w14:textId="77777777" w:rsidR="004149B6" w:rsidRDefault="004149B6" w:rsidP="004149B6"/>
    <w:p w14:paraId="4AE4D6B3" w14:textId="77777777" w:rsidR="004149B6" w:rsidRPr="00102649" w:rsidRDefault="004149B6" w:rsidP="004149B6">
      <w:pPr>
        <w:pStyle w:val="Incontec"/>
        <w:rPr>
          <w:rFonts w:cs="Times New Roman"/>
        </w:rPr>
      </w:pPr>
      <w:moveTo w:id="2053" w:author="andres camilo santana bohorquez" w:date="2017-02-17T01:21:00Z">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moveTo>
    </w:p>
    <w:p w14:paraId="480D5F07" w14:textId="77777777" w:rsidR="004149B6" w:rsidRPr="00102649" w:rsidRDefault="004149B6" w:rsidP="004149B6">
      <w:pPr>
        <w:pStyle w:val="Incontec"/>
        <w:rPr>
          <w:rFonts w:cs="Times New Roman"/>
        </w:rPr>
      </w:pPr>
    </w:p>
    <w:p w14:paraId="44036CC1" w14:textId="7825126F" w:rsidR="004149B6" w:rsidRPr="00B65399" w:rsidRDefault="004149B6" w:rsidP="00B65399">
      <w:pPr>
        <w:pStyle w:val="Incontec"/>
        <w:numPr>
          <w:ilvl w:val="2"/>
          <w:numId w:val="1"/>
        </w:numPr>
        <w:outlineLvl w:val="2"/>
        <w:rPr>
          <w:rFonts w:cs="Times New Roman"/>
          <w:szCs w:val="28"/>
        </w:rPr>
      </w:pPr>
      <w:bookmarkStart w:id="2054" w:name="_Toc475092734"/>
      <w:moveTo w:id="2055" w:author="andres camilo santana bohorquez" w:date="2017-02-17T01:21:00Z">
        <w:r w:rsidRPr="00B65399">
          <w:rPr>
            <w:rFonts w:cs="Times New Roman"/>
            <w:szCs w:val="28"/>
          </w:rPr>
          <w:t>Tipo de sociedad</w:t>
        </w:r>
      </w:moveTo>
      <w:bookmarkEnd w:id="2054"/>
    </w:p>
    <w:p w14:paraId="52700074" w14:textId="77777777" w:rsidR="004149B6" w:rsidRPr="00F165AF" w:rsidRDefault="004149B6" w:rsidP="004149B6">
      <w:pPr>
        <w:pStyle w:val="Incontec"/>
      </w:pPr>
    </w:p>
    <w:p w14:paraId="2DCE41E7" w14:textId="77777777" w:rsidR="004149B6" w:rsidRPr="00102649" w:rsidRDefault="004149B6" w:rsidP="004149B6">
      <w:pPr>
        <w:pStyle w:val="Incontec"/>
        <w:rPr>
          <w:rFonts w:cs="Times New Roman"/>
        </w:rPr>
      </w:pPr>
      <w:moveTo w:id="2056" w:author="andres camilo santana bohorquez" w:date="2017-02-17T01:21:00Z">
        <w:r w:rsidRPr="00F165AF">
          <w:t>In</w:t>
        </w:r>
        <w:r w:rsidRPr="00102649">
          <w:rPr>
            <w:rFonts w:cs="Times New Roman"/>
          </w:rPr>
          <w:t xml:space="preserve">cluSoft será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moveTo>
    </w:p>
    <w:p w14:paraId="5CC2F3A3" w14:textId="77777777" w:rsidR="004149B6" w:rsidRPr="00102649" w:rsidRDefault="004149B6" w:rsidP="004149B6">
      <w:pPr>
        <w:pStyle w:val="Incontec"/>
        <w:rPr>
          <w:rFonts w:cs="Times New Roman"/>
        </w:rPr>
      </w:pPr>
      <w:moveTo w:id="2057" w:author="andres camilo santana bohorquez" w:date="2017-02-17T01:21:00Z">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moveTo>
    </w:p>
    <w:p w14:paraId="3E09A150" w14:textId="77777777" w:rsidR="004149B6" w:rsidRPr="00102649" w:rsidRDefault="004149B6" w:rsidP="004149B6">
      <w:pPr>
        <w:pStyle w:val="Incontec"/>
        <w:rPr>
          <w:rFonts w:cs="Times New Roman"/>
        </w:rPr>
      </w:pPr>
      <w:moveTo w:id="2058" w:author="andres camilo santana bohorquez" w:date="2017-02-17T01:21:00Z">
        <w:r w:rsidRPr="00102649">
          <w:rPr>
            <w:rFonts w:cs="Times New Roman"/>
          </w:rPr>
          <w:t xml:space="preserve">Este tipo de sociedad, se encuentra reglamentada por la Ley 1258 de 2008, en la cual, las características generales para la constitución y funcionamiento de la misma, esta </w:t>
        </w:r>
        <w:r w:rsidRPr="00102649">
          <w:rPr>
            <w:rFonts w:cs="Times New Roman"/>
          </w:rPr>
          <w:lastRenderedPageBreak/>
          <w:t>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moveTo>
    </w:p>
    <w:p w14:paraId="127E3F86" w14:textId="77777777" w:rsidR="004149B6" w:rsidRPr="00102649" w:rsidRDefault="004149B6" w:rsidP="004149B6">
      <w:pPr>
        <w:pStyle w:val="Incontec"/>
        <w:rPr>
          <w:rFonts w:cs="Times New Roman"/>
        </w:rPr>
      </w:pPr>
      <w:moveTo w:id="2059" w:author="andres camilo santana bohorquez" w:date="2017-02-17T01:21:00Z">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moveTo>
    </w:p>
    <w:p w14:paraId="1057B9C5" w14:textId="77777777" w:rsidR="004149B6" w:rsidRPr="00102649" w:rsidRDefault="004149B6" w:rsidP="004149B6">
      <w:pPr>
        <w:pStyle w:val="Incontec"/>
        <w:rPr>
          <w:rFonts w:cs="Times New Roman"/>
        </w:rPr>
      </w:pPr>
    </w:p>
    <w:p w14:paraId="107E75FD" w14:textId="789BB3B9" w:rsidR="004149B6" w:rsidRPr="00B65399" w:rsidRDefault="004149B6" w:rsidP="00B65399">
      <w:pPr>
        <w:pStyle w:val="Incontec"/>
        <w:numPr>
          <w:ilvl w:val="2"/>
          <w:numId w:val="1"/>
        </w:numPr>
        <w:outlineLvl w:val="2"/>
        <w:rPr>
          <w:rFonts w:cs="Times New Roman"/>
          <w:szCs w:val="28"/>
        </w:rPr>
      </w:pPr>
      <w:bookmarkStart w:id="2060" w:name="_Toc475092735"/>
      <w:moveTo w:id="2061" w:author="andres camilo santana bohorquez" w:date="2017-02-17T01:21:00Z">
        <w:r w:rsidRPr="00B65399">
          <w:rPr>
            <w:rFonts w:cs="Times New Roman"/>
            <w:szCs w:val="28"/>
          </w:rPr>
          <w:t>Políticas</w:t>
        </w:r>
      </w:moveTo>
      <w:bookmarkEnd w:id="2060"/>
    </w:p>
    <w:p w14:paraId="5E811FF5" w14:textId="77777777" w:rsidR="004149B6" w:rsidRPr="00102649" w:rsidRDefault="004149B6" w:rsidP="004149B6">
      <w:pPr>
        <w:pStyle w:val="Incontec"/>
      </w:pPr>
    </w:p>
    <w:p w14:paraId="1AB3EAEC" w14:textId="77777777" w:rsidR="004149B6" w:rsidRPr="00102649" w:rsidRDefault="004149B6" w:rsidP="004149B6">
      <w:pPr>
        <w:pStyle w:val="Incontec"/>
        <w:rPr>
          <w:rFonts w:cs="Times New Roman"/>
        </w:rPr>
      </w:pPr>
      <w:moveTo w:id="2062" w:author="andres camilo santana bohorquez" w:date="2017-02-17T01:21:00Z">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moveTo>
    </w:p>
    <w:p w14:paraId="03482F50" w14:textId="77777777" w:rsidR="004149B6" w:rsidRPr="00102649" w:rsidRDefault="004149B6" w:rsidP="004149B6">
      <w:pPr>
        <w:pStyle w:val="Incontec"/>
        <w:rPr>
          <w:rFonts w:cs="Times New Roman"/>
        </w:rPr>
      </w:pPr>
      <w:moveTo w:id="2063" w:author="andres camilo santana bohorquez" w:date="2017-02-17T01:21:00Z">
        <w:r w:rsidRPr="00102649">
          <w:rPr>
            <w:rFonts w:cs="Times New Roman"/>
          </w:rPr>
          <w:t>La empresa mejorará continuamente su rentabilidad para asegurar su permanencia en el negocio y aumentar la satisfacción de sus accionistas.</w:t>
        </w:r>
      </w:moveTo>
    </w:p>
    <w:p w14:paraId="034BBFCC" w14:textId="77777777" w:rsidR="004149B6" w:rsidRPr="00102649" w:rsidRDefault="004149B6" w:rsidP="004149B6">
      <w:pPr>
        <w:pStyle w:val="Incontec"/>
        <w:rPr>
          <w:rFonts w:cs="Times New Roman"/>
        </w:rPr>
      </w:pPr>
      <w:moveTo w:id="2064" w:author="andres camilo santana bohorquez" w:date="2017-02-17T01:21:00Z">
        <w:r w:rsidRPr="00102649">
          <w:rPr>
            <w:rFonts w:cs="Times New Roman"/>
          </w:rPr>
          <w:t>Mantener un trato amable y respetuoso hacia nuestros clientes.</w:t>
        </w:r>
      </w:moveTo>
    </w:p>
    <w:p w14:paraId="0C099D47" w14:textId="77777777" w:rsidR="004149B6" w:rsidRPr="00102649" w:rsidRDefault="004149B6" w:rsidP="004149B6">
      <w:pPr>
        <w:pStyle w:val="Incontec"/>
        <w:rPr>
          <w:rFonts w:cs="Times New Roman"/>
        </w:rPr>
      </w:pPr>
      <w:moveTo w:id="2065" w:author="andres camilo santana bohorquez" w:date="2017-02-17T01:21:00Z">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moveTo>
    </w:p>
    <w:p w14:paraId="67E35EB0" w14:textId="77777777" w:rsidR="004149B6" w:rsidRPr="00102649" w:rsidRDefault="004149B6" w:rsidP="004149B6">
      <w:pPr>
        <w:pStyle w:val="Incontec"/>
        <w:rPr>
          <w:rFonts w:cs="Times New Roman"/>
        </w:rPr>
      </w:pPr>
      <w:moveTo w:id="2066" w:author="andres camilo santana bohorquez" w:date="2017-02-17T01:21:00Z">
        <w:r w:rsidRPr="00102649">
          <w:rPr>
            <w:rFonts w:cs="Times New Roman"/>
          </w:rPr>
          <w:t>Toda modificación en la estructura organizacional deberá ser aprobada por el  directorio en base a estudios o análisis de procesos organizacionales.</w:t>
        </w:r>
      </w:moveTo>
    </w:p>
    <w:p w14:paraId="18B47D78" w14:textId="77777777" w:rsidR="004149B6" w:rsidRPr="00102649" w:rsidRDefault="004149B6" w:rsidP="004149B6">
      <w:pPr>
        <w:pStyle w:val="Incontec"/>
        <w:rPr>
          <w:rFonts w:cs="Times New Roman"/>
        </w:rPr>
      </w:pPr>
      <w:moveTo w:id="2067" w:author="andres camilo santana bohorquez" w:date="2017-02-17T01:21:00Z">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moveTo>
    </w:p>
    <w:p w14:paraId="5F3E2BB3" w14:textId="77777777" w:rsidR="004149B6" w:rsidRPr="00102649" w:rsidRDefault="004149B6" w:rsidP="004149B6">
      <w:pPr>
        <w:pStyle w:val="Incontec"/>
        <w:rPr>
          <w:rFonts w:cs="Times New Roman"/>
        </w:rPr>
      </w:pPr>
      <w:moveTo w:id="2068" w:author="andres camilo santana bohorquez" w:date="2017-02-17T01:21:00Z">
        <w:r w:rsidRPr="00102649">
          <w:rPr>
            <w:rFonts w:cs="Times New Roman"/>
          </w:rPr>
          <w:lastRenderedPageBreak/>
          <w:t xml:space="preserve">El sistema de remuneración de la organización obedecerá a un modelo internacionalmente aceptado y su valoración estará de acuerdo con el mercado laboral local del sector de las tecnologías. </w:t>
        </w:r>
      </w:moveTo>
    </w:p>
    <w:p w14:paraId="6F1F5A53" w14:textId="77777777" w:rsidR="004149B6" w:rsidRPr="00102649" w:rsidRDefault="004149B6" w:rsidP="004149B6">
      <w:pPr>
        <w:pStyle w:val="Incontec"/>
        <w:rPr>
          <w:rFonts w:cs="Times New Roman"/>
        </w:rPr>
      </w:pPr>
      <w:moveTo w:id="2069" w:author="andres camilo santana bohorquez" w:date="2017-02-17T01:21:00Z">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moveTo>
    </w:p>
    <w:p w14:paraId="20D91C5D" w14:textId="77777777" w:rsidR="004149B6" w:rsidRPr="00102649" w:rsidRDefault="004149B6" w:rsidP="004149B6">
      <w:pPr>
        <w:pStyle w:val="Incontec"/>
        <w:rPr>
          <w:rFonts w:cs="Times New Roman"/>
        </w:rPr>
      </w:pPr>
      <w:moveTo w:id="2070" w:author="andres camilo santana bohorquez" w:date="2017-02-17T01:21:00Z">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moveTo>
    </w:p>
    <w:p w14:paraId="4421D927" w14:textId="77777777" w:rsidR="004149B6" w:rsidRPr="00102649" w:rsidRDefault="004149B6" w:rsidP="004149B6">
      <w:pPr>
        <w:pStyle w:val="Incontec"/>
        <w:rPr>
          <w:rFonts w:cs="Times New Roman"/>
        </w:rPr>
      </w:pPr>
      <w:moveTo w:id="2071" w:author="andres camilo santana bohorquez" w:date="2017-02-17T01:21:00Z">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moveTo>
    </w:p>
    <w:p w14:paraId="61947DF0" w14:textId="77777777" w:rsidR="004149B6" w:rsidRPr="00102649" w:rsidRDefault="004149B6" w:rsidP="004149B6">
      <w:pPr>
        <w:pStyle w:val="Incontec"/>
        <w:rPr>
          <w:rFonts w:cs="Times New Roman"/>
        </w:rPr>
      </w:pPr>
    </w:p>
    <w:p w14:paraId="18B0590D" w14:textId="35CFF8F6" w:rsidR="004149B6" w:rsidRPr="00B65399" w:rsidRDefault="004149B6" w:rsidP="00B65399">
      <w:pPr>
        <w:pStyle w:val="Incontec"/>
        <w:numPr>
          <w:ilvl w:val="2"/>
          <w:numId w:val="1"/>
        </w:numPr>
        <w:outlineLvl w:val="2"/>
        <w:rPr>
          <w:rFonts w:cs="Times New Roman"/>
          <w:szCs w:val="28"/>
        </w:rPr>
      </w:pPr>
      <w:bookmarkStart w:id="2072" w:name="_Toc475092736"/>
      <w:moveTo w:id="2073" w:author="andres camilo santana bohorquez" w:date="2017-02-17T01:21:00Z">
        <w:r w:rsidRPr="00B65399">
          <w:rPr>
            <w:rFonts w:cs="Times New Roman"/>
            <w:szCs w:val="28"/>
          </w:rPr>
          <w:t>Normas</w:t>
        </w:r>
      </w:moveTo>
      <w:bookmarkEnd w:id="2072"/>
    </w:p>
    <w:p w14:paraId="4054FAAD" w14:textId="77777777" w:rsidR="004149B6" w:rsidRPr="00102649" w:rsidRDefault="004149B6" w:rsidP="004149B6">
      <w:pPr>
        <w:pStyle w:val="Incontec"/>
      </w:pPr>
    </w:p>
    <w:p w14:paraId="1721861B" w14:textId="77777777" w:rsidR="004149B6" w:rsidRPr="00102649" w:rsidRDefault="004149B6" w:rsidP="004149B6">
      <w:pPr>
        <w:pStyle w:val="Incontec"/>
        <w:rPr>
          <w:rFonts w:cs="Times New Roman"/>
        </w:rPr>
      </w:pPr>
      <w:moveTo w:id="2074" w:author="andres camilo santana bohorquez" w:date="2017-02-17T01:21:00Z">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moveTo>
    </w:p>
    <w:p w14:paraId="7C2289AE" w14:textId="77777777" w:rsidR="004149B6" w:rsidRPr="00102649" w:rsidRDefault="004149B6" w:rsidP="004149B6">
      <w:pPr>
        <w:pStyle w:val="Incontec"/>
        <w:rPr>
          <w:rFonts w:cs="Times New Roman"/>
        </w:rPr>
      </w:pPr>
      <w:moveTo w:id="2075" w:author="andres camilo santana bohorquez" w:date="2017-02-17T01:21:00Z">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moveTo>
    </w:p>
    <w:p w14:paraId="5408CA2D" w14:textId="77777777" w:rsidR="004149B6" w:rsidRPr="00102649" w:rsidRDefault="004149B6" w:rsidP="004149B6">
      <w:pPr>
        <w:pStyle w:val="Incontec"/>
        <w:rPr>
          <w:rFonts w:cs="Times New Roman"/>
        </w:rPr>
      </w:pPr>
      <w:moveTo w:id="2076" w:author="andres camilo santana bohorquez" w:date="2017-02-17T01:21:00Z">
        <w:r w:rsidRPr="00102649">
          <w:rPr>
            <w:rFonts w:eastAsia="Arial" w:cs="Times New Roman"/>
          </w:rPr>
          <w:t xml:space="preserve">La Ley 23 de 1982 sobre derechos de autor considera por vez primera al software ("soporte lógico") como una creación propia del dominio literario. Posteriormente, </w:t>
        </w:r>
        <w:r w:rsidRPr="00102649">
          <w:rPr>
            <w:rFonts w:eastAsia="Arial" w:cs="Times New Roman"/>
          </w:rPr>
          <w:lastRenderedPageBreak/>
          <w:t>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moveTo>
    </w:p>
    <w:p w14:paraId="704104D3" w14:textId="77777777" w:rsidR="004149B6" w:rsidRPr="00102649" w:rsidRDefault="004149B6" w:rsidP="004149B6">
      <w:pPr>
        <w:pStyle w:val="Incontec"/>
        <w:rPr>
          <w:rFonts w:cs="Times New Roman"/>
        </w:rPr>
      </w:pPr>
      <w:moveTo w:id="2077" w:author="andres camilo santana bohorquez" w:date="2017-02-17T01:21:00Z">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moveTo>
    </w:p>
    <w:p w14:paraId="096302C0" w14:textId="77777777" w:rsidR="004149B6" w:rsidRPr="00102649" w:rsidRDefault="004149B6" w:rsidP="004149B6">
      <w:pPr>
        <w:pStyle w:val="Incontec"/>
        <w:rPr>
          <w:rFonts w:cs="Times New Roman"/>
        </w:rPr>
      </w:pPr>
      <w:moveTo w:id="2078" w:author="andres camilo santana bohorquez" w:date="2017-02-17T01:21:00Z">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moveTo>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moveTo w:id="2079" w:author="andres camilo santana bohorquez" w:date="2017-02-17T01:21:00Z">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moveTo>
    </w:p>
    <w:p w14:paraId="75415648" w14:textId="77777777" w:rsidR="004149B6" w:rsidRDefault="004149B6" w:rsidP="004149B6">
      <w:pPr>
        <w:pStyle w:val="Incontec"/>
        <w:rPr>
          <w:rFonts w:cs="Times New Roman"/>
          <w:b/>
        </w:rPr>
      </w:pPr>
      <w:moveTo w:id="2080" w:author="andres camilo santana bohorquez" w:date="2017-02-17T01:21:00Z">
        <w:r w:rsidRPr="00102649">
          <w:rPr>
            <w:rFonts w:cs="Times New Roman"/>
            <w:b/>
          </w:rPr>
          <w:t>Normas I</w:t>
        </w:r>
        <w:r>
          <w:rPr>
            <w:rFonts w:cs="Times New Roman"/>
            <w:b/>
          </w:rPr>
          <w:t>SO</w:t>
        </w:r>
        <w:r w:rsidRPr="00102649">
          <w:rPr>
            <w:rFonts w:cs="Times New Roman"/>
            <w:b/>
          </w:rPr>
          <w:t xml:space="preserve"> para el desarrollo de software</w:t>
        </w:r>
      </w:moveTo>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moveTo w:id="2081" w:author="andres camilo santana bohorquez" w:date="2017-02-17T01:21:00Z">
              <w:r w:rsidRPr="00E21B5B">
                <w:rPr>
                  <w:rFonts w:ascii="LM Roman 10" w:hAnsi="LM Roman 10"/>
                  <w:b/>
                  <w:color w:val="FFFFFF" w:themeColor="background1"/>
                  <w:sz w:val="24"/>
                  <w:szCs w:val="24"/>
                </w:rPr>
                <w:t>Norma</w:t>
              </w:r>
            </w:moveTo>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moveTo w:id="2082" w:author="andres camilo santana bohorquez" w:date="2017-02-17T01:21:00Z">
              <w:r w:rsidRPr="00E21B5B">
                <w:rPr>
                  <w:rFonts w:ascii="LM Roman 10" w:hAnsi="LM Roman 10"/>
                  <w:b/>
                  <w:color w:val="FFFFFF" w:themeColor="background1"/>
                  <w:sz w:val="24"/>
                  <w:szCs w:val="24"/>
                </w:rPr>
                <w:t>Descripción</w:t>
              </w:r>
            </w:moveTo>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moveTo w:id="2083" w:author="andres camilo santana bohorquez" w:date="2017-02-17T01:21:00Z">
              <w:r w:rsidRPr="00E21B5B">
                <w:rPr>
                  <w:rFonts w:cs="Times New Roman"/>
                  <w:b/>
                </w:rPr>
                <w:t>ISO 9001</w:t>
              </w:r>
            </w:moveTo>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moveTo w:id="2084" w:author="andres camilo santana bohorquez" w:date="2017-02-17T01:21:00Z">
              <w:r w:rsidRPr="00E21B5B">
                <w:rPr>
                  <w:rFonts w:cs="Times New Roman"/>
                </w:rPr>
                <w:t>Este es un estándar que describe el sistema de calidad utilizado para mantener el desarrollo de un producto que implique diseño.</w:t>
              </w:r>
            </w:moveTo>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moveTo w:id="2085" w:author="andres camilo santana bohorquez" w:date="2017-02-17T01:21:00Z">
              <w:r w:rsidRPr="00E21B5B">
                <w:rPr>
                  <w:rFonts w:cs="Times New Roman"/>
                  <w:b/>
                </w:rPr>
                <w:t>ISO/IEC 9003</w:t>
              </w:r>
            </w:moveTo>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moveTo w:id="2086" w:author="andres camilo santana bohorquez" w:date="2017-02-17T01:21:00Z">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moveTo>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moveTo w:id="2087" w:author="andres camilo santana bohorquez" w:date="2017-02-17T01:21:00Z">
              <w:r w:rsidRPr="00E21B5B">
                <w:rPr>
                  <w:rFonts w:cs="Times New Roman"/>
                  <w:b/>
                </w:rPr>
                <w:t>ISO/IEC 12207</w:t>
              </w:r>
            </w:moveTo>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moveTo w:id="2088" w:author="andres camilo santana bohorquez" w:date="2017-02-17T01:21:00Z">
              <w:r w:rsidRPr="00E21B5B">
                <w:rPr>
                  <w:rFonts w:cs="Times New Roman"/>
                </w:rPr>
                <w:t>Es el estándar para los procesos de ciclo de vida del software de la organización. Es la base para ISO 15505-SPICE.</w:t>
              </w:r>
            </w:moveTo>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moveTo w:id="2089" w:author="andres camilo santana bohorquez" w:date="2017-02-17T01:21:00Z">
              <w:r w:rsidRPr="00E21B5B">
                <w:rPr>
                  <w:rFonts w:cs="Times New Roman"/>
                  <w:b/>
                </w:rPr>
                <w:lastRenderedPageBreak/>
                <w:t>ISO/IEC 15504</w:t>
              </w:r>
            </w:moveTo>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moveTo w:id="2090" w:author="andres camilo santana bohorquez" w:date="2017-02-17T01:21:00Z">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moveTo>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moveTo w:id="2091" w:author="andres camilo santana bohorquez" w:date="2017-02-17T01:21:00Z">
              <w:r w:rsidRPr="00E21B5B">
                <w:rPr>
                  <w:rFonts w:cs="Times New Roman"/>
                  <w:b/>
                </w:rPr>
                <w:t>ISO/IEC 14598</w:t>
              </w:r>
            </w:moveTo>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moveTo w:id="2092" w:author="andres camilo santana bohorquez" w:date="2017-02-17T01:21:00Z">
              <w:r w:rsidRPr="00E21B5B">
                <w:rPr>
                  <w:rFonts w:cs="Times New Roman"/>
                </w:rPr>
                <w:t>Desarrolladas entre 1999 y 2001. Software product evaluation. Evaluación del producto de software.</w:t>
              </w:r>
            </w:moveTo>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moveTo w:id="2093" w:author="andres camilo santana bohorquez" w:date="2017-02-17T01:21:00Z">
              <w:r w:rsidRPr="00E21B5B">
                <w:rPr>
                  <w:rFonts w:cs="Times New Roman"/>
                  <w:b/>
                </w:rPr>
                <w:t>ISO 25000</w:t>
              </w:r>
            </w:moveTo>
          </w:p>
          <w:p w14:paraId="36508898" w14:textId="77777777" w:rsidR="004149B6" w:rsidRPr="00E21B5B" w:rsidRDefault="004149B6" w:rsidP="009C3DCF">
            <w:pPr>
              <w:pStyle w:val="Incontec"/>
              <w:rPr>
                <w:rFonts w:cs="Times New Roman"/>
                <w:b/>
              </w:rPr>
            </w:pPr>
          </w:p>
        </w:tc>
        <w:tc>
          <w:tcPr>
            <w:tcW w:w="6139" w:type="dxa"/>
          </w:tcPr>
          <w:p w14:paraId="4A95096F" w14:textId="77777777" w:rsidR="004149B6" w:rsidRPr="00E21B5B" w:rsidRDefault="004149B6" w:rsidP="009C3DCF">
            <w:pPr>
              <w:pStyle w:val="Incontec"/>
              <w:rPr>
                <w:rFonts w:cs="Times New Roman"/>
              </w:rPr>
            </w:pPr>
            <w:moveTo w:id="2094" w:author="andres camilo santana bohorquez" w:date="2017-02-17T01:21:00Z">
              <w:r w:rsidRPr="00E21B5B">
                <w:rPr>
                  <w:rFonts w:cs="Times New Roman"/>
                </w:rPr>
                <w:t>La familia de normas 25000 establecen un modelo de calidad para el producto software además de definir la evaluación de la calidad del producto.</w:t>
              </w:r>
            </w:moveTo>
          </w:p>
        </w:tc>
      </w:tr>
    </w:tbl>
    <w:p w14:paraId="2119CE1B" w14:textId="77777777" w:rsidR="004149B6" w:rsidRPr="00E21B5B" w:rsidRDefault="004149B6" w:rsidP="004149B6"/>
    <w:p w14:paraId="7604B1E7" w14:textId="77777777" w:rsidR="004149B6" w:rsidRDefault="004149B6" w:rsidP="004149B6">
      <w:pPr>
        <w:pStyle w:val="Incontec"/>
        <w:rPr>
          <w:rFonts w:cs="Times New Roman"/>
        </w:rPr>
      </w:pPr>
      <w:moveTo w:id="2095" w:author="andres camilo santana bohorquez" w:date="2017-02-17T01:21:00Z">
        <w:r w:rsidRPr="00102649">
          <w:rPr>
            <w:rFonts w:cs="Times New Roman"/>
          </w:rPr>
          <w:t xml:space="preserve"> </w:t>
        </w:r>
        <w:r>
          <w:rPr>
            <w:rFonts w:cs="Times New Roman"/>
          </w:rPr>
          <w:t xml:space="preserve">Tabla 5-4. Normas ISO para el desarrollo de Software. Fuente: </w:t>
        </w:r>
      </w:moveTo>
      <w:sdt>
        <w:sdtPr>
          <w:rPr>
            <w:rFonts w:cs="Times New Roman"/>
          </w:rPr>
          <w:id w:val="736444539"/>
          <w:citation/>
        </w:sdtPr>
        <w:sdtContent>
          <w:moveTo w:id="2096"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moveTo>
          <w:r w:rsidR="000F0B8C" w:rsidRPr="000F0B8C">
            <w:rPr>
              <w:rFonts w:cs="Times New Roman"/>
              <w:noProof/>
            </w:rPr>
            <w:t>(32)</w:t>
          </w:r>
          <w:moveTo w:id="2097" w:author="andres camilo santana bohorquez" w:date="2017-02-17T01:21:00Z">
            <w:r>
              <w:rPr>
                <w:rFonts w:cs="Times New Roman"/>
              </w:rPr>
              <w:fldChar w:fldCharType="end"/>
            </w:r>
          </w:moveTo>
        </w:sdtContent>
      </w:sdt>
    </w:p>
    <w:p w14:paraId="2D29F1CA" w14:textId="77777777" w:rsidR="004149B6" w:rsidRDefault="004149B6" w:rsidP="004149B6">
      <w:pPr>
        <w:pStyle w:val="Incontec"/>
      </w:pPr>
    </w:p>
    <w:p w14:paraId="06719BDA" w14:textId="2CB63833" w:rsidR="004149B6" w:rsidRPr="00B65399" w:rsidRDefault="004149B6" w:rsidP="00B65399">
      <w:pPr>
        <w:pStyle w:val="Incontec"/>
        <w:numPr>
          <w:ilvl w:val="2"/>
          <w:numId w:val="1"/>
        </w:numPr>
        <w:outlineLvl w:val="2"/>
        <w:rPr>
          <w:rFonts w:cs="Times New Roman"/>
        </w:rPr>
      </w:pPr>
      <w:bookmarkStart w:id="2098" w:name="_Toc475092737"/>
      <w:moveTo w:id="2099" w:author="andres camilo santana bohorquez" w:date="2017-02-17T01:21:00Z">
        <w:r w:rsidRPr="00B65399">
          <w:rPr>
            <w:rFonts w:cs="Times New Roman"/>
          </w:rPr>
          <w:t>Carga impositiva</w:t>
        </w:r>
      </w:moveTo>
      <w:bookmarkEnd w:id="2098"/>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00"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moveTo>
      <w:sdt>
        <w:sdtPr>
          <w:rPr>
            <w:rFonts w:ascii="LM Roman 10" w:eastAsia="Times New Roman" w:hAnsi="LM Roman 10" w:cs="Times New Roman"/>
            <w:color w:val="000000" w:themeColor="text1"/>
            <w:sz w:val="24"/>
            <w:szCs w:val="24"/>
            <w:shd w:val="clear" w:color="auto" w:fill="FEFEFE"/>
          </w:rPr>
          <w:id w:val="132830437"/>
          <w:citation/>
        </w:sdtPr>
        <w:sdtContent>
          <w:moveTo w:id="2101"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0F0B8C">
            <w:rPr>
              <w:rFonts w:ascii="LM Roman 10" w:eastAsia="Times New Roman" w:hAnsi="LM Roman 10" w:cs="Times New Roman"/>
              <w:noProof/>
              <w:color w:val="000000" w:themeColor="text1"/>
              <w:sz w:val="24"/>
              <w:szCs w:val="24"/>
              <w:shd w:val="clear" w:color="auto" w:fill="FEFEFE"/>
            </w:rPr>
            <w:t xml:space="preserve"> </w:t>
          </w:r>
          <w:r w:rsidR="000F0B8C" w:rsidRPr="000F0B8C">
            <w:rPr>
              <w:rFonts w:ascii="LM Roman 10" w:eastAsia="Times New Roman" w:hAnsi="LM Roman 10" w:cs="Times New Roman"/>
              <w:noProof/>
              <w:color w:val="000000" w:themeColor="text1"/>
              <w:sz w:val="24"/>
              <w:szCs w:val="24"/>
              <w:shd w:val="clear" w:color="auto" w:fill="FEFEFE"/>
            </w:rPr>
            <w:t>(33)</w:t>
          </w:r>
          <w:moveTo w:id="210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03"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moveTo>
      <w:sdt>
        <w:sdtPr>
          <w:rPr>
            <w:rFonts w:ascii="LM Roman 10" w:eastAsia="Times New Roman" w:hAnsi="LM Roman 10" w:cs="Times New Roman"/>
            <w:color w:val="000000" w:themeColor="text1"/>
            <w:sz w:val="24"/>
            <w:szCs w:val="24"/>
            <w:shd w:val="clear" w:color="auto" w:fill="FEFEFE"/>
          </w:rPr>
          <w:id w:val="-1330901129"/>
          <w:citation/>
        </w:sdtPr>
        <w:sdtContent>
          <w:moveTo w:id="2104"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moveTo>
          <w:r w:rsidR="000F0B8C" w:rsidRPr="000F0B8C">
            <w:rPr>
              <w:rFonts w:ascii="LM Roman 10" w:eastAsia="Times New Roman" w:hAnsi="LM Roman 10" w:cs="Times New Roman"/>
              <w:noProof/>
              <w:color w:val="000000" w:themeColor="text1"/>
              <w:sz w:val="24"/>
              <w:szCs w:val="24"/>
              <w:shd w:val="clear" w:color="auto" w:fill="FEFEFE"/>
            </w:rPr>
            <w:t>(34)</w:t>
          </w:r>
          <w:moveTo w:id="2105"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moveTo w:id="2106"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moveTo>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107"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moveTo>
      <w:sdt>
        <w:sdtPr>
          <w:rPr>
            <w:rFonts w:ascii="LM Roman 10" w:eastAsia="Times New Roman" w:hAnsi="LM Roman 10" w:cs="Times New Roman"/>
            <w:color w:val="000000" w:themeColor="text1"/>
            <w:sz w:val="24"/>
            <w:szCs w:val="24"/>
            <w:shd w:val="clear" w:color="auto" w:fill="FEFEFE"/>
          </w:rPr>
          <w:id w:val="-1623763181"/>
          <w:citation/>
        </w:sdtPr>
        <w:sdtContent>
          <w:moveTo w:id="2108"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0F0B8C" w:rsidRPr="000F0B8C">
            <w:rPr>
              <w:rFonts w:ascii="LM Roman 10" w:eastAsia="Times New Roman" w:hAnsi="LM Roman 10" w:cs="Times New Roman"/>
              <w:noProof/>
              <w:color w:val="000000" w:themeColor="text1"/>
              <w:sz w:val="24"/>
              <w:szCs w:val="24"/>
              <w:shd w:val="clear" w:color="auto" w:fill="FEFEFE"/>
            </w:rPr>
            <w:t>(33)</w:t>
          </w:r>
          <w:moveTo w:id="2109"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6F2FA11F" w14:textId="77777777" w:rsidR="004149B6" w:rsidRPr="00FD36E3" w:rsidRDefault="004149B6" w:rsidP="004149B6">
      <w:pPr>
        <w:pStyle w:val="Prrafodelista"/>
        <w:numPr>
          <w:ilvl w:val="0"/>
          <w:numId w:val="13"/>
        </w:numPr>
        <w:jc w:val="both"/>
      </w:pPr>
      <w:moveTo w:id="2110"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moveTo>
      <w:sdt>
        <w:sdtPr>
          <w:rPr>
            <w:rFonts w:ascii="LM Roman 10" w:eastAsia="Times New Roman" w:hAnsi="LM Roman 10" w:cs="Times New Roman"/>
            <w:color w:val="000000" w:themeColor="text1"/>
            <w:sz w:val="24"/>
            <w:szCs w:val="24"/>
            <w:shd w:val="clear" w:color="auto" w:fill="FEFEFE"/>
          </w:rPr>
          <w:id w:val="-729918962"/>
          <w:citation/>
        </w:sdtPr>
        <w:sdtContent>
          <w:moveTo w:id="2111"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moveTo>
          <w:r w:rsidR="000F0B8C" w:rsidRPr="000F0B8C">
            <w:rPr>
              <w:rFonts w:ascii="LM Roman 10" w:eastAsia="Times New Roman" w:hAnsi="LM Roman 10" w:cs="Times New Roman"/>
              <w:noProof/>
              <w:color w:val="000000" w:themeColor="text1"/>
              <w:sz w:val="24"/>
              <w:szCs w:val="24"/>
              <w:shd w:val="clear" w:color="auto" w:fill="FEFEFE"/>
            </w:rPr>
            <w:t>(35)</w:t>
          </w:r>
          <w:moveTo w:id="211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moveToRangeEnd w:id="2051"/>
    <w:p w14:paraId="7BB51DBC" w14:textId="77777777" w:rsidR="000C63C2" w:rsidRDefault="000C63C2" w:rsidP="000C63C2"/>
    <w:p w14:paraId="370A78C5" w14:textId="286BE157" w:rsidR="00D30904" w:rsidRPr="0042684F" w:rsidRDefault="00D868FD" w:rsidP="00911F01">
      <w:pPr>
        <w:pStyle w:val="Incontec"/>
        <w:numPr>
          <w:ilvl w:val="1"/>
          <w:numId w:val="1"/>
        </w:numPr>
        <w:outlineLvl w:val="1"/>
        <w:rPr>
          <w:rFonts w:cs="Times New Roman"/>
          <w:sz w:val="28"/>
        </w:rPr>
      </w:pPr>
      <w:bookmarkStart w:id="2113" w:name="_35nkun2" w:colFirst="0" w:colLast="0"/>
      <w:bookmarkStart w:id="2114" w:name="_3whwml4" w:colFirst="0" w:colLast="0"/>
      <w:bookmarkStart w:id="2115" w:name="_Toc475092738"/>
      <w:bookmarkEnd w:id="2113"/>
      <w:bookmarkEnd w:id="2114"/>
      <w:commentRangeStart w:id="2116"/>
      <w:r w:rsidRPr="0042684F">
        <w:rPr>
          <w:rFonts w:cs="Times New Roman"/>
          <w:sz w:val="28"/>
        </w:rPr>
        <w:lastRenderedPageBreak/>
        <w:t>ESTUDIO AMBIENTAL</w:t>
      </w:r>
      <w:commentRangeEnd w:id="2116"/>
      <w:r w:rsidR="00C12AAE">
        <w:rPr>
          <w:rStyle w:val="Refdecomentario"/>
          <w:rFonts w:ascii="Cambria" w:eastAsia="Cambria" w:hAnsi="Cambria" w:cs="Cambria"/>
          <w:color w:val="000000"/>
          <w:shd w:val="clear" w:color="auto" w:fill="auto"/>
        </w:rPr>
        <w:commentReference w:id="2116"/>
      </w:r>
      <w:bookmarkEnd w:id="2115"/>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911F01">
      <w:pPr>
        <w:pStyle w:val="Incontec"/>
        <w:numPr>
          <w:ilvl w:val="2"/>
          <w:numId w:val="1"/>
        </w:numPr>
        <w:outlineLvl w:val="2"/>
        <w:rPr>
          <w:rFonts w:cs="Times New Roman"/>
          <w:szCs w:val="28"/>
        </w:rPr>
      </w:pPr>
      <w:bookmarkStart w:id="2117" w:name="_x328y3xgg699" w:colFirst="0" w:colLast="0"/>
      <w:bookmarkStart w:id="2118" w:name="_Toc475092739"/>
      <w:bookmarkEnd w:id="2117"/>
      <w:r w:rsidRPr="0042684F">
        <w:rPr>
          <w:rFonts w:cs="Times New Roman"/>
          <w:szCs w:val="28"/>
        </w:rPr>
        <w:t>Aspectos legales</w:t>
      </w:r>
      <w:r w:rsidR="0042684F" w:rsidRPr="0042684F">
        <w:rPr>
          <w:rFonts w:cs="Times New Roman"/>
          <w:szCs w:val="28"/>
        </w:rPr>
        <w:t>.</w:t>
      </w:r>
      <w:bookmarkEnd w:id="2118"/>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2119" w:name="_lgog6b96zelp" w:colFirst="0" w:colLast="0"/>
      <w:bookmarkEnd w:id="2119"/>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2120" w:name="_p67jgb9yy86c" w:colFirst="0" w:colLast="0"/>
      <w:bookmarkEnd w:id="2120"/>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2121" w:name="_c6fjvdajjp9u" w:colFirst="0" w:colLast="0"/>
      <w:bookmarkEnd w:id="2121"/>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2122" w:name="_fm1wq2b1sv0k" w:colFirst="0" w:colLast="0"/>
      <w:bookmarkEnd w:id="2122"/>
    </w:p>
    <w:p w14:paraId="536CC68F" w14:textId="77777777" w:rsidR="00D30904" w:rsidRPr="00102649" w:rsidRDefault="00D868FD" w:rsidP="00F12A4C">
      <w:pPr>
        <w:pStyle w:val="Incontec"/>
        <w:rPr>
          <w:rFonts w:cs="Times New Roman"/>
        </w:rPr>
      </w:pPr>
      <w:bookmarkStart w:id="2123" w:name="_2vbj1mze1far" w:colFirst="0" w:colLast="0"/>
      <w:bookmarkEnd w:id="2123"/>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2124" w:name="_2bn6wsx" w:colFirst="0" w:colLast="0"/>
      <w:bookmarkEnd w:id="2124"/>
    </w:p>
    <w:p w14:paraId="149C051F" w14:textId="1DB921F4" w:rsidR="00D30904" w:rsidRPr="00B65399" w:rsidRDefault="00D868FD" w:rsidP="00911F01">
      <w:pPr>
        <w:pStyle w:val="Incontec"/>
        <w:numPr>
          <w:ilvl w:val="2"/>
          <w:numId w:val="1"/>
        </w:numPr>
        <w:outlineLvl w:val="2"/>
        <w:rPr>
          <w:rFonts w:cs="Times New Roman"/>
          <w:szCs w:val="28"/>
        </w:rPr>
      </w:pPr>
      <w:bookmarkStart w:id="2125" w:name="_8hh9nb587uak" w:colFirst="0" w:colLast="0"/>
      <w:bookmarkStart w:id="2126" w:name="_Toc475092740"/>
      <w:bookmarkEnd w:id="2125"/>
      <w:r w:rsidRPr="00B65399">
        <w:rPr>
          <w:rFonts w:cs="Times New Roman"/>
          <w:szCs w:val="28"/>
        </w:rPr>
        <w:t>Requisitos legales</w:t>
      </w:r>
      <w:bookmarkEnd w:id="2126"/>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75E05C81" w14:textId="77777777" w:rsidR="00D30904" w:rsidRPr="00102649" w:rsidRDefault="00D30904" w:rsidP="00F12A4C">
      <w:pPr>
        <w:pStyle w:val="Incontec"/>
        <w:rPr>
          <w:rFonts w:cs="Times New Roman"/>
        </w:rPr>
      </w:pPr>
      <w:bookmarkStart w:id="2127" w:name="_qsh70q" w:colFirst="0" w:colLast="0"/>
      <w:bookmarkEnd w:id="2127"/>
    </w:p>
    <w:p w14:paraId="3B49BB99" w14:textId="6C6AAAFE" w:rsidR="002018F1" w:rsidRPr="00102649" w:rsidRDefault="00186DB6" w:rsidP="00F12A4C">
      <w:pPr>
        <w:pStyle w:val="Incontec"/>
        <w:rPr>
          <w:rFonts w:cs="Times New Roman"/>
        </w:rPr>
      </w:pPr>
      <w:r w:rsidRPr="0042684F">
        <w:rPr>
          <w:rFonts w:cs="Times New Roman"/>
          <w:b/>
          <w:i/>
        </w:rPr>
        <w:t xml:space="preserve">Tabla </w:t>
      </w:r>
      <w:r w:rsidR="0042684F" w:rsidRPr="0042684F">
        <w:rPr>
          <w:rFonts w:cs="Times New Roman"/>
          <w:b/>
          <w:i/>
        </w:rPr>
        <w:t>5-</w:t>
      </w:r>
      <w:r w:rsidR="006B5216">
        <w:rPr>
          <w:rFonts w:cs="Times New Roman"/>
          <w:b/>
          <w:i/>
        </w:rPr>
        <w:t>7</w:t>
      </w:r>
      <w:r w:rsidR="0042684F">
        <w:rPr>
          <w:rFonts w:cs="Times New Roman"/>
          <w:b/>
          <w:i/>
        </w:rPr>
        <w:t>.</w:t>
      </w:r>
      <w:r w:rsidR="00724B6B">
        <w:rPr>
          <w:rFonts w:cs="Times New Roman"/>
        </w:rPr>
        <w:t xml:space="preserve"> Requisitos legales F</w:t>
      </w:r>
      <w:r w:rsidRPr="00102649">
        <w:rPr>
          <w:rFonts w:cs="Times New Roman"/>
        </w:rPr>
        <w:t xml:space="preserve">uente: </w:t>
      </w:r>
      <w:sdt>
        <w:sdtPr>
          <w:rPr>
            <w:rFonts w:cs="Times New Roman"/>
          </w:rPr>
          <w:id w:val="-1248267168"/>
          <w:citation/>
        </w:sdtPr>
        <w:sdtContent>
          <w:r w:rsidR="00724B6B">
            <w:rPr>
              <w:rFonts w:cs="Times New Roman"/>
            </w:rPr>
            <w:fldChar w:fldCharType="begin"/>
          </w:r>
          <w:r w:rsidR="00724B6B">
            <w:rPr>
              <w:rFonts w:cs="Times New Roman"/>
            </w:rPr>
            <w:instrText xml:space="preserve"> CITATION CIS16 \l 9226 </w:instrText>
          </w:r>
          <w:r w:rsidR="00724B6B">
            <w:rPr>
              <w:rFonts w:cs="Times New Roman"/>
            </w:rPr>
            <w:fldChar w:fldCharType="separate"/>
          </w:r>
          <w:r w:rsidR="000F0B8C" w:rsidRPr="000F0B8C">
            <w:rPr>
              <w:rFonts w:cs="Times New Roman"/>
              <w:noProof/>
            </w:rPr>
            <w:t>(55)</w:t>
          </w:r>
          <w:r w:rsidR="00724B6B">
            <w:rPr>
              <w:rFonts w:cs="Times New Roman"/>
            </w:rPr>
            <w:fldChar w:fldCharType="end"/>
          </w:r>
        </w:sdtContent>
      </w:sdt>
      <w:r w:rsidR="0042684F">
        <w:rPr>
          <w:rFonts w:cs="Times New Roman"/>
        </w:rPr>
        <w:t>.</w:t>
      </w:r>
    </w:p>
    <w:p w14:paraId="16AEA471" w14:textId="77777777" w:rsidR="002018F1" w:rsidRPr="00102649" w:rsidRDefault="002018F1" w:rsidP="00F12A4C">
      <w:pPr>
        <w:pStyle w:val="Incontec"/>
        <w:rPr>
          <w:rFonts w:cs="Times New Roman"/>
        </w:rPr>
      </w:pPr>
    </w:p>
    <w:p w14:paraId="44E73DF2" w14:textId="77777777" w:rsidR="002018F1" w:rsidRPr="00102649" w:rsidRDefault="002018F1" w:rsidP="00F12A4C">
      <w:pPr>
        <w:pStyle w:val="Incontec"/>
        <w:rPr>
          <w:rFonts w:cs="Times New Roman"/>
        </w:rPr>
      </w:pPr>
    </w:p>
    <w:p w14:paraId="76403DE9" w14:textId="77777777" w:rsidR="002018F1" w:rsidRPr="00102649" w:rsidRDefault="002018F1" w:rsidP="00F12A4C">
      <w:pPr>
        <w:pStyle w:val="Incontec"/>
        <w:rPr>
          <w:rFonts w:cs="Times New Roman"/>
        </w:rPr>
      </w:pPr>
    </w:p>
    <w:p w14:paraId="42650F2F" w14:textId="081004FC" w:rsidR="00D30904" w:rsidRDefault="00D868FD" w:rsidP="00911F01">
      <w:pPr>
        <w:pStyle w:val="Incontec"/>
        <w:numPr>
          <w:ilvl w:val="1"/>
          <w:numId w:val="1"/>
        </w:numPr>
        <w:outlineLvl w:val="1"/>
        <w:rPr>
          <w:rFonts w:cs="Times New Roman"/>
          <w:sz w:val="28"/>
          <w:szCs w:val="28"/>
        </w:rPr>
      </w:pPr>
      <w:bookmarkStart w:id="2128" w:name="_3as4poj" w:colFirst="0" w:colLast="0"/>
      <w:bookmarkStart w:id="2129" w:name="_Toc475092741"/>
      <w:bookmarkEnd w:id="2128"/>
      <w:commentRangeStart w:id="2130"/>
      <w:r w:rsidRPr="00B65399">
        <w:rPr>
          <w:rFonts w:cs="Times New Roman"/>
          <w:sz w:val="28"/>
          <w:szCs w:val="28"/>
        </w:rPr>
        <w:lastRenderedPageBreak/>
        <w:t>ANÁLISIS FINANCIERO</w:t>
      </w:r>
      <w:commentRangeEnd w:id="2130"/>
      <w:r w:rsidR="00C12AAE" w:rsidRPr="00B65399">
        <w:rPr>
          <w:rStyle w:val="Refdecomentario"/>
          <w:rFonts w:eastAsia="Cambria" w:cs="Cambria"/>
          <w:color w:val="000000"/>
          <w:sz w:val="28"/>
          <w:szCs w:val="28"/>
          <w:shd w:val="clear" w:color="auto" w:fill="auto"/>
        </w:rPr>
        <w:commentReference w:id="2130"/>
      </w:r>
      <w:bookmarkEnd w:id="2129"/>
    </w:p>
    <w:p w14:paraId="4E0C25AC" w14:textId="77777777" w:rsidR="00B65399" w:rsidRPr="00B65399" w:rsidRDefault="00B65399" w:rsidP="00B65399">
      <w:pPr>
        <w:pStyle w:val="Incontec"/>
      </w:pPr>
    </w:p>
    <w:p w14:paraId="3A044807" w14:textId="4CA034B3" w:rsidR="00D30904" w:rsidRPr="001201FA" w:rsidRDefault="00D868FD" w:rsidP="00911F01">
      <w:pPr>
        <w:pStyle w:val="Incontec"/>
        <w:numPr>
          <w:ilvl w:val="2"/>
          <w:numId w:val="1"/>
        </w:numPr>
        <w:outlineLvl w:val="2"/>
        <w:rPr>
          <w:rFonts w:cs="Times New Roman"/>
          <w:sz w:val="22"/>
        </w:rPr>
      </w:pPr>
      <w:bookmarkStart w:id="2131" w:name="_1pxezwc" w:colFirst="0" w:colLast="0"/>
      <w:bookmarkStart w:id="2132" w:name="_Toc475092742"/>
      <w:bookmarkEnd w:id="2131"/>
      <w:r w:rsidRPr="001201FA">
        <w:rPr>
          <w:rFonts w:cs="Times New Roman"/>
          <w:szCs w:val="28"/>
        </w:rPr>
        <w:t>Inversión</w:t>
      </w:r>
      <w:r w:rsidRPr="001201FA">
        <w:rPr>
          <w:rFonts w:cs="Times New Roman"/>
          <w:sz w:val="22"/>
        </w:rPr>
        <w:t xml:space="preserve"> </w:t>
      </w:r>
      <w:r w:rsidRPr="001201FA">
        <w:rPr>
          <w:rFonts w:cs="Times New Roman"/>
          <w:szCs w:val="28"/>
        </w:rPr>
        <w:t>Inicial</w:t>
      </w:r>
      <w:r w:rsidR="001201FA">
        <w:rPr>
          <w:rFonts w:cs="Times New Roman"/>
          <w:szCs w:val="28"/>
        </w:rPr>
        <w:t>.</w:t>
      </w:r>
      <w:bookmarkEnd w:id="2132"/>
    </w:p>
    <w:p w14:paraId="514C1919" w14:textId="5C07F038" w:rsidR="00D30904" w:rsidRDefault="00436DA6" w:rsidP="004200AA">
      <w:pPr>
        <w:pStyle w:val="Incontec"/>
        <w:jc w:val="center"/>
        <w:rPr>
          <w:rFonts w:cs="Times New Roman"/>
        </w:rPr>
      </w:pPr>
      <w:r w:rsidRPr="00436DA6">
        <w:rPr>
          <w:noProof/>
          <w:lang w:val="es-ES" w:eastAsia="es-ES"/>
        </w:rPr>
        <w:drawing>
          <wp:inline distT="0" distB="0" distL="0" distR="0" wp14:anchorId="0D6FFF20" wp14:editId="0990B640">
            <wp:extent cx="4951016" cy="1072661"/>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047" cy="1073101"/>
                    </a:xfrm>
                    <a:prstGeom prst="rect">
                      <a:avLst/>
                    </a:prstGeom>
                    <a:noFill/>
                    <a:ln>
                      <a:noFill/>
                    </a:ln>
                  </pic:spPr>
                </pic:pic>
              </a:graphicData>
            </a:graphic>
          </wp:inline>
        </w:drawing>
      </w:r>
    </w:p>
    <w:p w14:paraId="007C35EE" w14:textId="46954437" w:rsidR="002D2F2D" w:rsidRDefault="002D2F2D" w:rsidP="004200AA">
      <w:pPr>
        <w:pStyle w:val="Incontec"/>
        <w:rPr>
          <w:sz w:val="22"/>
        </w:rPr>
      </w:pPr>
      <w:r w:rsidRPr="004200AA">
        <w:rPr>
          <w:b/>
          <w:i/>
          <w:sz w:val="22"/>
        </w:rPr>
        <w:t xml:space="preserve">Figura </w:t>
      </w:r>
      <w:r w:rsidR="004200AA">
        <w:rPr>
          <w:b/>
          <w:i/>
          <w:sz w:val="22"/>
        </w:rPr>
        <w:t>5-</w:t>
      </w:r>
      <w:r w:rsidRPr="004200AA">
        <w:rPr>
          <w:b/>
          <w:i/>
          <w:sz w:val="22"/>
        </w:rPr>
        <w:t>26</w:t>
      </w:r>
      <w:r w:rsidRPr="004200AA">
        <w:rPr>
          <w:sz w:val="22"/>
        </w:rPr>
        <w:t xml:space="preserve">. </w:t>
      </w:r>
      <w:r w:rsidR="004200AA" w:rsidRPr="004200AA">
        <w:rPr>
          <w:sz w:val="22"/>
        </w:rPr>
        <w:t>Inversión Inicial. Fuente: Autores</w:t>
      </w:r>
    </w:p>
    <w:p w14:paraId="4C372063" w14:textId="77777777" w:rsidR="004200AA" w:rsidRPr="004200AA" w:rsidRDefault="004200AA" w:rsidP="004200AA">
      <w:pPr>
        <w:pStyle w:val="Incontec"/>
      </w:pPr>
    </w:p>
    <w:p w14:paraId="6F6BA4C7" w14:textId="39CBAB8D" w:rsidR="00D30904" w:rsidRDefault="00D868FD" w:rsidP="00911F01">
      <w:pPr>
        <w:pStyle w:val="Incontec"/>
        <w:numPr>
          <w:ilvl w:val="2"/>
          <w:numId w:val="1"/>
        </w:numPr>
        <w:outlineLvl w:val="2"/>
        <w:rPr>
          <w:rFonts w:cs="Times New Roman"/>
          <w:szCs w:val="28"/>
        </w:rPr>
      </w:pPr>
      <w:bookmarkStart w:id="2133" w:name="_Toc475092743"/>
      <w:r w:rsidRPr="001201FA">
        <w:rPr>
          <w:rFonts w:cs="Times New Roman"/>
          <w:szCs w:val="28"/>
        </w:rPr>
        <w:t>Costos Directos</w:t>
      </w:r>
      <w:r w:rsidR="002276FD">
        <w:rPr>
          <w:rFonts w:cs="Times New Roman"/>
          <w:szCs w:val="28"/>
        </w:rPr>
        <w:t xml:space="preserve"> E Indirectos.</w:t>
      </w:r>
      <w:bookmarkEnd w:id="2133"/>
    </w:p>
    <w:p w14:paraId="69A43E57" w14:textId="235C5599" w:rsidR="004200AA" w:rsidRPr="004200AA" w:rsidRDefault="002276FD" w:rsidP="004200AA">
      <w:pPr>
        <w:pStyle w:val="Incontec"/>
      </w:pPr>
      <w:r w:rsidRPr="002276FD">
        <w:rPr>
          <w:noProof/>
          <w:lang w:val="es-ES" w:eastAsia="es-ES"/>
        </w:rPr>
        <w:drawing>
          <wp:inline distT="0" distB="0" distL="0" distR="0" wp14:anchorId="426ED0B4" wp14:editId="44E0A4D3">
            <wp:extent cx="5612130" cy="1876804"/>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1876804"/>
                    </a:xfrm>
                    <a:prstGeom prst="rect">
                      <a:avLst/>
                    </a:prstGeom>
                    <a:noFill/>
                    <a:ln>
                      <a:noFill/>
                    </a:ln>
                  </pic:spPr>
                </pic:pic>
              </a:graphicData>
            </a:graphic>
          </wp:inline>
        </w:drawing>
      </w:r>
    </w:p>
    <w:p w14:paraId="4B3134F3" w14:textId="7829D30C" w:rsidR="004200AA" w:rsidRDefault="004200AA" w:rsidP="004200AA">
      <w:pPr>
        <w:pStyle w:val="Incontec"/>
        <w:rPr>
          <w:sz w:val="22"/>
        </w:rPr>
      </w:pPr>
      <w:r w:rsidRPr="004200AA">
        <w:rPr>
          <w:b/>
          <w:i/>
          <w:sz w:val="22"/>
        </w:rPr>
        <w:t>Figura 5-27</w:t>
      </w:r>
      <w:r w:rsidRPr="004200AA">
        <w:rPr>
          <w:sz w:val="22"/>
        </w:rPr>
        <w:t>. Costos Directos</w:t>
      </w:r>
      <w:r w:rsidR="002276FD">
        <w:rPr>
          <w:sz w:val="22"/>
        </w:rPr>
        <w:t xml:space="preserve"> e Indirectos</w:t>
      </w:r>
      <w:r w:rsidRPr="004200AA">
        <w:rPr>
          <w:sz w:val="22"/>
        </w:rPr>
        <w:t>. Fuente: Autores</w:t>
      </w:r>
    </w:p>
    <w:p w14:paraId="7A4DC878" w14:textId="6E1D4D15" w:rsidR="00D30904" w:rsidRDefault="00D868FD" w:rsidP="00911F01">
      <w:pPr>
        <w:pStyle w:val="Incontec"/>
        <w:numPr>
          <w:ilvl w:val="2"/>
          <w:numId w:val="1"/>
        </w:numPr>
        <w:outlineLvl w:val="2"/>
        <w:rPr>
          <w:rFonts w:cs="Times New Roman"/>
          <w:szCs w:val="28"/>
        </w:rPr>
      </w:pPr>
      <w:bookmarkStart w:id="2134" w:name="_49x2ik5" w:colFirst="0" w:colLast="0"/>
      <w:bookmarkStart w:id="2135" w:name="_Toc475092744"/>
      <w:bookmarkEnd w:id="2134"/>
      <w:r w:rsidRPr="001201FA">
        <w:rPr>
          <w:rFonts w:cs="Times New Roman"/>
          <w:szCs w:val="28"/>
        </w:rPr>
        <w:t>Costos Fijos</w:t>
      </w:r>
      <w:r w:rsidR="002276FD">
        <w:rPr>
          <w:rFonts w:cs="Times New Roman"/>
          <w:szCs w:val="28"/>
        </w:rPr>
        <w:t xml:space="preserve"> y Variables</w:t>
      </w:r>
      <w:r w:rsidR="001201FA">
        <w:rPr>
          <w:rFonts w:cs="Times New Roman"/>
          <w:szCs w:val="28"/>
        </w:rPr>
        <w:t>.</w:t>
      </w:r>
      <w:bookmarkEnd w:id="2135"/>
    </w:p>
    <w:p w14:paraId="739A81C1" w14:textId="601E6A3A" w:rsidR="004200AA" w:rsidRPr="004200AA" w:rsidRDefault="002276FD" w:rsidP="004200AA">
      <w:pPr>
        <w:pStyle w:val="Incontec"/>
      </w:pPr>
      <w:r w:rsidRPr="002276FD">
        <w:rPr>
          <w:noProof/>
          <w:lang w:val="es-ES" w:eastAsia="es-ES"/>
        </w:rPr>
        <w:lastRenderedPageBreak/>
        <w:drawing>
          <wp:inline distT="0" distB="0" distL="0" distR="0" wp14:anchorId="3B5432B0" wp14:editId="5C141056">
            <wp:extent cx="5612130" cy="3482053"/>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3482053"/>
                    </a:xfrm>
                    <a:prstGeom prst="rect">
                      <a:avLst/>
                    </a:prstGeom>
                    <a:noFill/>
                    <a:ln>
                      <a:noFill/>
                    </a:ln>
                  </pic:spPr>
                </pic:pic>
              </a:graphicData>
            </a:graphic>
          </wp:inline>
        </w:drawing>
      </w:r>
    </w:p>
    <w:p w14:paraId="428DDCC8" w14:textId="3C1B5159" w:rsidR="004200AA" w:rsidRDefault="004200AA" w:rsidP="004200AA">
      <w:pPr>
        <w:pStyle w:val="Incontec"/>
        <w:rPr>
          <w:sz w:val="22"/>
        </w:rPr>
      </w:pPr>
      <w:r w:rsidRPr="004200AA">
        <w:rPr>
          <w:b/>
          <w:i/>
          <w:sz w:val="22"/>
        </w:rPr>
        <w:t>Figura 5-28</w:t>
      </w:r>
      <w:r w:rsidRPr="004200AA">
        <w:rPr>
          <w:sz w:val="22"/>
        </w:rPr>
        <w:t>. Costos Fijos</w:t>
      </w:r>
      <w:r w:rsidR="002276FD">
        <w:rPr>
          <w:sz w:val="22"/>
        </w:rPr>
        <w:t xml:space="preserve"> y Variables</w:t>
      </w:r>
      <w:r w:rsidRPr="004200AA">
        <w:rPr>
          <w:sz w:val="22"/>
        </w:rPr>
        <w:t>. Fuente: Autores.</w:t>
      </w:r>
    </w:p>
    <w:p w14:paraId="3C76376A" w14:textId="77777777" w:rsidR="004200AA" w:rsidRPr="004200AA" w:rsidRDefault="004200AA" w:rsidP="004200AA">
      <w:pPr>
        <w:pStyle w:val="Incontec"/>
      </w:pPr>
    </w:p>
    <w:p w14:paraId="397165FB" w14:textId="74DBB358" w:rsidR="00D30904" w:rsidRPr="00102649" w:rsidRDefault="00D868FD" w:rsidP="00911F01">
      <w:pPr>
        <w:pStyle w:val="Incontec"/>
        <w:numPr>
          <w:ilvl w:val="2"/>
          <w:numId w:val="1"/>
        </w:numPr>
        <w:outlineLvl w:val="2"/>
        <w:rPr>
          <w:rFonts w:cs="Times New Roman"/>
        </w:rPr>
      </w:pPr>
      <w:bookmarkStart w:id="2136" w:name="_2p2csry" w:colFirst="0" w:colLast="0"/>
      <w:bookmarkStart w:id="2137" w:name="_Toc475092745"/>
      <w:bookmarkEnd w:id="2136"/>
      <w:r w:rsidRPr="001201FA">
        <w:rPr>
          <w:rFonts w:cs="Times New Roman"/>
          <w:szCs w:val="28"/>
        </w:rPr>
        <w:t>Gastos Generales</w:t>
      </w:r>
      <w:r w:rsidR="001201FA">
        <w:rPr>
          <w:rFonts w:cs="Times New Roman"/>
          <w:szCs w:val="28"/>
        </w:rPr>
        <w:t>.</w:t>
      </w:r>
      <w:bookmarkEnd w:id="2137"/>
    </w:p>
    <w:p w14:paraId="4E621152" w14:textId="3F85BFDA" w:rsidR="00D30904" w:rsidRDefault="00436DA6" w:rsidP="00F12A4C">
      <w:pPr>
        <w:pStyle w:val="Incontec"/>
        <w:rPr>
          <w:rFonts w:cs="Times New Roman"/>
        </w:rPr>
      </w:pPr>
      <w:r w:rsidRPr="00436DA6">
        <w:rPr>
          <w:noProof/>
          <w:lang w:val="es-ES" w:eastAsia="es-ES"/>
        </w:rPr>
        <w:drawing>
          <wp:inline distT="0" distB="0" distL="0" distR="0" wp14:anchorId="1216EE9E" wp14:editId="0DB53B98">
            <wp:extent cx="5612130" cy="1747046"/>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1747046"/>
                    </a:xfrm>
                    <a:prstGeom prst="rect">
                      <a:avLst/>
                    </a:prstGeom>
                    <a:noFill/>
                    <a:ln>
                      <a:noFill/>
                    </a:ln>
                  </pic:spPr>
                </pic:pic>
              </a:graphicData>
            </a:graphic>
          </wp:inline>
        </w:drawing>
      </w:r>
    </w:p>
    <w:p w14:paraId="058EF1E9" w14:textId="0403BC29" w:rsidR="004200AA" w:rsidRDefault="004200AA" w:rsidP="004200AA">
      <w:pPr>
        <w:pStyle w:val="Incontec"/>
        <w:rPr>
          <w:sz w:val="22"/>
        </w:rPr>
      </w:pPr>
      <w:r w:rsidRPr="004200AA">
        <w:rPr>
          <w:b/>
          <w:i/>
          <w:sz w:val="22"/>
        </w:rPr>
        <w:t xml:space="preserve">Figura 5-29. </w:t>
      </w:r>
      <w:r w:rsidRPr="004200AA">
        <w:rPr>
          <w:sz w:val="22"/>
        </w:rPr>
        <w:t>Gastos Generales. Fuente: Autores.</w:t>
      </w:r>
    </w:p>
    <w:p w14:paraId="5CF399CF" w14:textId="77777777" w:rsidR="004200AA" w:rsidRPr="004200AA" w:rsidRDefault="004200AA" w:rsidP="004200AA">
      <w:pPr>
        <w:pStyle w:val="Incontec"/>
      </w:pPr>
    </w:p>
    <w:p w14:paraId="233F470A" w14:textId="212D0A35" w:rsidR="00D30904" w:rsidRPr="001201FA" w:rsidRDefault="00D868FD" w:rsidP="00911F01">
      <w:pPr>
        <w:pStyle w:val="Incontec"/>
        <w:numPr>
          <w:ilvl w:val="2"/>
          <w:numId w:val="1"/>
        </w:numPr>
        <w:outlineLvl w:val="2"/>
        <w:rPr>
          <w:rFonts w:cs="Times New Roman"/>
          <w:sz w:val="22"/>
        </w:rPr>
      </w:pPr>
      <w:bookmarkStart w:id="2138" w:name="_147n2zr" w:colFirst="0" w:colLast="0"/>
      <w:bookmarkStart w:id="2139" w:name="_Toc475092746"/>
      <w:bookmarkEnd w:id="2138"/>
      <w:r w:rsidRPr="001201FA">
        <w:rPr>
          <w:rFonts w:cs="Times New Roman"/>
          <w:szCs w:val="28"/>
        </w:rPr>
        <w:t>Ingresos</w:t>
      </w:r>
      <w:r w:rsidR="001201FA" w:rsidRPr="001201FA">
        <w:rPr>
          <w:rFonts w:cs="Times New Roman"/>
          <w:szCs w:val="28"/>
        </w:rPr>
        <w:t>.</w:t>
      </w:r>
      <w:bookmarkEnd w:id="2139"/>
    </w:p>
    <w:p w14:paraId="4D9512B7" w14:textId="74202186" w:rsidR="00D30904" w:rsidRPr="00102649" w:rsidRDefault="002276FD" w:rsidP="00F12A4C">
      <w:pPr>
        <w:pStyle w:val="Incontec"/>
        <w:rPr>
          <w:rFonts w:cs="Times New Roman"/>
        </w:rPr>
      </w:pPr>
      <w:r w:rsidRPr="002276FD">
        <w:rPr>
          <w:noProof/>
          <w:lang w:val="es-ES" w:eastAsia="es-ES"/>
        </w:rPr>
        <w:lastRenderedPageBreak/>
        <w:drawing>
          <wp:inline distT="0" distB="0" distL="0" distR="0" wp14:anchorId="53DAA16D" wp14:editId="351EA802">
            <wp:extent cx="5407025" cy="2505710"/>
            <wp:effectExtent l="0" t="0" r="317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7025" cy="2505710"/>
                    </a:xfrm>
                    <a:prstGeom prst="rect">
                      <a:avLst/>
                    </a:prstGeom>
                    <a:noFill/>
                    <a:ln>
                      <a:noFill/>
                    </a:ln>
                  </pic:spPr>
                </pic:pic>
              </a:graphicData>
            </a:graphic>
          </wp:inline>
        </w:drawing>
      </w:r>
    </w:p>
    <w:p w14:paraId="6AFBC647" w14:textId="6C4C5F3D" w:rsidR="00D30904" w:rsidRPr="004200AA" w:rsidRDefault="004200AA" w:rsidP="00F12A4C">
      <w:pPr>
        <w:pStyle w:val="Incontec"/>
        <w:rPr>
          <w:rFonts w:cs="Times New Roman"/>
          <w:sz w:val="22"/>
        </w:rPr>
      </w:pPr>
      <w:r w:rsidRPr="004200AA">
        <w:rPr>
          <w:rFonts w:cs="Times New Roman"/>
          <w:b/>
          <w:i/>
          <w:sz w:val="22"/>
        </w:rPr>
        <w:t>Figura 5-30</w:t>
      </w:r>
      <w:r w:rsidRPr="004200AA">
        <w:rPr>
          <w:rFonts w:cs="Times New Roman"/>
          <w:sz w:val="22"/>
        </w:rPr>
        <w:t xml:space="preserve">. </w:t>
      </w:r>
      <w:r w:rsidR="006D6543">
        <w:rPr>
          <w:rFonts w:cs="Times New Roman"/>
          <w:sz w:val="22"/>
        </w:rPr>
        <w:t xml:space="preserve">Nivel de </w:t>
      </w:r>
      <w:r w:rsidRPr="004200AA">
        <w:rPr>
          <w:rFonts w:cs="Times New Roman"/>
          <w:sz w:val="22"/>
        </w:rPr>
        <w:t>Ingresos. Fuente: Autores.</w:t>
      </w:r>
    </w:p>
    <w:p w14:paraId="57F27CCA" w14:textId="267FD113" w:rsidR="00D30904" w:rsidRPr="001201FA" w:rsidRDefault="00D868FD" w:rsidP="00911F01">
      <w:pPr>
        <w:pStyle w:val="Incontec"/>
        <w:numPr>
          <w:ilvl w:val="2"/>
          <w:numId w:val="1"/>
        </w:numPr>
        <w:outlineLvl w:val="2"/>
        <w:rPr>
          <w:rFonts w:cs="Times New Roman"/>
        </w:rPr>
      </w:pPr>
      <w:bookmarkStart w:id="2140" w:name="_3o7alnk" w:colFirst="0" w:colLast="0"/>
      <w:bookmarkStart w:id="2141" w:name="_Toc475092747"/>
      <w:bookmarkEnd w:id="2140"/>
      <w:r w:rsidRPr="001201FA">
        <w:rPr>
          <w:rFonts w:cs="Times New Roman"/>
        </w:rPr>
        <w:t>Egresos</w:t>
      </w:r>
      <w:r w:rsidR="001201FA">
        <w:rPr>
          <w:rFonts w:cs="Times New Roman"/>
        </w:rPr>
        <w:t>.</w:t>
      </w:r>
      <w:bookmarkEnd w:id="2141"/>
    </w:p>
    <w:p w14:paraId="0CAA39E9" w14:textId="36AF84A2" w:rsidR="00D30904" w:rsidRDefault="002E095B" w:rsidP="00F12A4C">
      <w:pPr>
        <w:pStyle w:val="Incontec"/>
        <w:rPr>
          <w:rFonts w:cs="Times New Roman"/>
        </w:rPr>
      </w:pPr>
      <w:r w:rsidRPr="002E095B">
        <w:rPr>
          <w:noProof/>
          <w:lang w:val="es-ES" w:eastAsia="es-ES"/>
        </w:rPr>
        <w:drawing>
          <wp:inline distT="0" distB="0" distL="0" distR="0" wp14:anchorId="241CFE76" wp14:editId="2B8C0BDA">
            <wp:extent cx="5354320" cy="11518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54320" cy="1151890"/>
                    </a:xfrm>
                    <a:prstGeom prst="rect">
                      <a:avLst/>
                    </a:prstGeom>
                    <a:noFill/>
                    <a:ln>
                      <a:noFill/>
                    </a:ln>
                  </pic:spPr>
                </pic:pic>
              </a:graphicData>
            </a:graphic>
          </wp:inline>
        </w:drawing>
      </w:r>
    </w:p>
    <w:p w14:paraId="76883ECD" w14:textId="5FD43D9B" w:rsidR="006D6543" w:rsidRDefault="006D6543" w:rsidP="006D6543">
      <w:pPr>
        <w:pStyle w:val="Incontec"/>
        <w:rPr>
          <w:sz w:val="22"/>
        </w:rPr>
      </w:pPr>
      <w:r w:rsidRPr="006D6543">
        <w:rPr>
          <w:b/>
          <w:i/>
          <w:sz w:val="22"/>
        </w:rPr>
        <w:t>Figura 5-31</w:t>
      </w:r>
      <w:r w:rsidRPr="006D6543">
        <w:rPr>
          <w:sz w:val="22"/>
        </w:rPr>
        <w:t xml:space="preserve">. </w:t>
      </w:r>
      <w:r>
        <w:rPr>
          <w:sz w:val="22"/>
        </w:rPr>
        <w:t xml:space="preserve">Nivel de </w:t>
      </w:r>
      <w:r w:rsidRPr="006D6543">
        <w:rPr>
          <w:sz w:val="22"/>
        </w:rPr>
        <w:t>Egresos. Fuente: Autores.</w:t>
      </w:r>
    </w:p>
    <w:p w14:paraId="797C6207" w14:textId="4228A727" w:rsidR="00D30904" w:rsidRDefault="00D868FD" w:rsidP="00911F01">
      <w:pPr>
        <w:pStyle w:val="Incontec"/>
        <w:numPr>
          <w:ilvl w:val="2"/>
          <w:numId w:val="1"/>
        </w:numPr>
        <w:outlineLvl w:val="2"/>
        <w:rPr>
          <w:rFonts w:cs="Times New Roman"/>
          <w:szCs w:val="28"/>
        </w:rPr>
      </w:pPr>
      <w:bookmarkStart w:id="2142" w:name="_23ckvvd" w:colFirst="0" w:colLast="0"/>
      <w:bookmarkStart w:id="2143" w:name="_Toc475092748"/>
      <w:bookmarkEnd w:id="2142"/>
      <w:r w:rsidRPr="001201FA">
        <w:rPr>
          <w:rFonts w:cs="Times New Roman"/>
          <w:szCs w:val="28"/>
        </w:rPr>
        <w:t>Capital de trabajo</w:t>
      </w:r>
      <w:bookmarkEnd w:id="2143"/>
    </w:p>
    <w:p w14:paraId="1400161E" w14:textId="0BFFC80B" w:rsidR="006D6543" w:rsidRDefault="006D6543" w:rsidP="006D6543"/>
    <w:p w14:paraId="7C029592" w14:textId="09EDC96B" w:rsidR="006D6543" w:rsidRPr="00F93247" w:rsidRDefault="006D6543" w:rsidP="00F93247">
      <w:pPr>
        <w:pStyle w:val="Incontec"/>
        <w:rPr>
          <w:sz w:val="22"/>
        </w:rPr>
      </w:pPr>
      <w:r w:rsidRPr="00F93247">
        <w:rPr>
          <w:b/>
          <w:i/>
          <w:sz w:val="22"/>
        </w:rPr>
        <w:t>Figura 5-32</w:t>
      </w:r>
      <w:r w:rsidR="00F93247" w:rsidRPr="00F93247">
        <w:rPr>
          <w:sz w:val="22"/>
        </w:rPr>
        <w:t>. Presupuesto Capital de Trabajo. Fuente: Autores.</w:t>
      </w:r>
    </w:p>
    <w:p w14:paraId="33C9A433" w14:textId="70414BEA" w:rsidR="00D30904" w:rsidRDefault="00D868FD" w:rsidP="00911F01">
      <w:pPr>
        <w:pStyle w:val="Incontec"/>
        <w:numPr>
          <w:ilvl w:val="2"/>
          <w:numId w:val="1"/>
        </w:numPr>
        <w:outlineLvl w:val="2"/>
        <w:rPr>
          <w:rFonts w:cs="Times New Roman"/>
          <w:szCs w:val="28"/>
        </w:rPr>
      </w:pPr>
      <w:bookmarkStart w:id="2144" w:name="_ihv636" w:colFirst="0" w:colLast="0"/>
      <w:bookmarkStart w:id="2145" w:name="_Toc475092749"/>
      <w:bookmarkEnd w:id="2144"/>
      <w:r w:rsidRPr="001201FA">
        <w:rPr>
          <w:rFonts w:cs="Times New Roman"/>
          <w:szCs w:val="28"/>
        </w:rPr>
        <w:t>Depreciaciones</w:t>
      </w:r>
      <w:r w:rsidR="001201FA">
        <w:rPr>
          <w:rFonts w:cs="Times New Roman"/>
          <w:szCs w:val="28"/>
        </w:rPr>
        <w:t>.</w:t>
      </w:r>
      <w:bookmarkEnd w:id="2145"/>
    </w:p>
    <w:p w14:paraId="140A4D97" w14:textId="77777777" w:rsidR="002E095B" w:rsidRPr="002E095B" w:rsidRDefault="002E095B" w:rsidP="002E095B"/>
    <w:p w14:paraId="55F602B0" w14:textId="587342F9" w:rsidR="00B60162" w:rsidRPr="00B60162" w:rsidRDefault="002E095B" w:rsidP="00B60162">
      <w:pPr>
        <w:pStyle w:val="Incontec"/>
        <w:rPr>
          <w:sz w:val="22"/>
        </w:rPr>
      </w:pPr>
      <w:r w:rsidRPr="002E095B">
        <w:rPr>
          <w:noProof/>
          <w:lang w:val="es-ES" w:eastAsia="es-ES"/>
        </w:rPr>
        <w:lastRenderedPageBreak/>
        <w:drawing>
          <wp:anchor distT="0" distB="0" distL="114300" distR="114300" simplePos="0" relativeHeight="251685888" behindDoc="0" locked="0" layoutInCell="1" allowOverlap="1" wp14:anchorId="7155CC88" wp14:editId="000128CC">
            <wp:simplePos x="0" y="0"/>
            <wp:positionH relativeFrom="column">
              <wp:posOffset>-737235</wp:posOffset>
            </wp:positionH>
            <wp:positionV relativeFrom="paragraph">
              <wp:posOffset>1270</wp:posOffset>
            </wp:positionV>
            <wp:extent cx="6207125" cy="1441450"/>
            <wp:effectExtent l="0" t="0" r="3175" b="6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07125" cy="144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162" w:rsidRPr="00B60162">
        <w:rPr>
          <w:b/>
          <w:i/>
          <w:sz w:val="22"/>
        </w:rPr>
        <w:t>Figura 5-33</w:t>
      </w:r>
      <w:r w:rsidR="00B60162" w:rsidRPr="00B60162">
        <w:rPr>
          <w:sz w:val="22"/>
        </w:rPr>
        <w:t>. Calculo de Depreciación. Fuente: Autores</w:t>
      </w:r>
    </w:p>
    <w:p w14:paraId="5D6D4B6D" w14:textId="3471039A" w:rsidR="00D30904" w:rsidRDefault="00D868FD" w:rsidP="00911F01">
      <w:pPr>
        <w:pStyle w:val="Incontec"/>
        <w:numPr>
          <w:ilvl w:val="2"/>
          <w:numId w:val="1"/>
        </w:numPr>
        <w:outlineLvl w:val="2"/>
        <w:rPr>
          <w:rFonts w:cs="Times New Roman"/>
          <w:szCs w:val="28"/>
        </w:rPr>
      </w:pPr>
      <w:bookmarkStart w:id="2146" w:name="_Toc475092750"/>
      <w:r w:rsidRPr="001201FA">
        <w:rPr>
          <w:rFonts w:cs="Times New Roman"/>
          <w:szCs w:val="28"/>
        </w:rPr>
        <w:t>Flujos de caja</w:t>
      </w:r>
      <w:r w:rsidR="001201FA">
        <w:rPr>
          <w:rFonts w:cs="Times New Roman"/>
          <w:szCs w:val="28"/>
        </w:rPr>
        <w:t>.</w:t>
      </w:r>
      <w:bookmarkEnd w:id="2146"/>
    </w:p>
    <w:p w14:paraId="6EA40D53" w14:textId="04E25FEF" w:rsidR="00BE5779" w:rsidRDefault="00BE5779" w:rsidP="00BE5779"/>
    <w:p w14:paraId="6FDA2803" w14:textId="68E249DD" w:rsidR="00BE5779" w:rsidRDefault="003356EC" w:rsidP="00BE5779">
      <w:r w:rsidRPr="003356EC">
        <w:rPr>
          <w:noProof/>
          <w:lang w:val="es-ES" w:eastAsia="es-ES"/>
        </w:rPr>
        <w:lastRenderedPageBreak/>
        <w:drawing>
          <wp:inline distT="0" distB="0" distL="0" distR="0" wp14:anchorId="4315F698" wp14:editId="0E3AEF94">
            <wp:extent cx="5612130" cy="56621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5662195"/>
                    </a:xfrm>
                    <a:prstGeom prst="rect">
                      <a:avLst/>
                    </a:prstGeom>
                    <a:noFill/>
                    <a:ln>
                      <a:noFill/>
                    </a:ln>
                  </pic:spPr>
                </pic:pic>
              </a:graphicData>
            </a:graphic>
          </wp:inline>
        </w:drawing>
      </w:r>
    </w:p>
    <w:p w14:paraId="4C38A12A" w14:textId="5B844726" w:rsidR="003356EC" w:rsidRDefault="003356EC" w:rsidP="00BE5779"/>
    <w:p w14:paraId="34B73EE5" w14:textId="74EDF12C" w:rsidR="00BE5779" w:rsidRDefault="002E095B" w:rsidP="00BE5779">
      <w:r w:rsidRPr="002E095B">
        <w:rPr>
          <w:noProof/>
          <w:lang w:val="es-ES" w:eastAsia="es-ES"/>
        </w:rPr>
        <w:drawing>
          <wp:inline distT="0" distB="0" distL="0" distR="0" wp14:anchorId="4A65DC6A" wp14:editId="0107BBF0">
            <wp:extent cx="5612130" cy="1046899"/>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1046899"/>
                    </a:xfrm>
                    <a:prstGeom prst="rect">
                      <a:avLst/>
                    </a:prstGeom>
                    <a:noFill/>
                    <a:ln>
                      <a:noFill/>
                    </a:ln>
                  </pic:spPr>
                </pic:pic>
              </a:graphicData>
            </a:graphic>
          </wp:inline>
        </w:drawing>
      </w:r>
    </w:p>
    <w:p w14:paraId="47810E36" w14:textId="5529B515" w:rsidR="00BE5779" w:rsidRDefault="00BE5779" w:rsidP="00BE5779"/>
    <w:p w14:paraId="44F37854" w14:textId="6289FA72" w:rsidR="00D30904" w:rsidRDefault="00BE5779" w:rsidP="00B60162">
      <w:pPr>
        <w:pStyle w:val="Incontec"/>
        <w:jc w:val="center"/>
        <w:rPr>
          <w:rFonts w:cs="Times New Roman"/>
          <w:noProof/>
          <w:lang w:val="es-ES" w:eastAsia="es-ES"/>
        </w:rPr>
      </w:pPr>
      <w:ins w:id="2147" w:author="Abeja" w:date="2017-02-15T08:19:00Z">
        <w:r>
          <w:rPr>
            <w:rFonts w:cs="Times New Roman"/>
            <w:noProof/>
            <w:lang w:val="es-ES" w:eastAsia="es-ES"/>
          </w:rPr>
          <w:softHyphen/>
        </w:r>
        <w:r>
          <w:rPr>
            <w:rFonts w:cs="Times New Roman"/>
            <w:noProof/>
            <w:lang w:val="es-ES" w:eastAsia="es-ES"/>
          </w:rPr>
          <w:softHyphen/>
        </w:r>
        <w:r>
          <w:rPr>
            <w:rFonts w:cs="Times New Roman"/>
            <w:noProof/>
            <w:lang w:val="es-ES" w:eastAsia="es-ES"/>
          </w:rPr>
          <w:softHyphen/>
        </w:r>
      </w:ins>
      <w:r w:rsidR="002E095B" w:rsidRPr="002E095B">
        <w:rPr>
          <w:noProof/>
          <w:lang w:val="es-ES" w:eastAsia="es-ES"/>
        </w:rPr>
        <w:drawing>
          <wp:inline distT="0" distB="0" distL="0" distR="0" wp14:anchorId="34465689" wp14:editId="7C317442">
            <wp:extent cx="5328285" cy="58039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8285" cy="580390"/>
                    </a:xfrm>
                    <a:prstGeom prst="rect">
                      <a:avLst/>
                    </a:prstGeom>
                    <a:noFill/>
                    <a:ln>
                      <a:noFill/>
                    </a:ln>
                  </pic:spPr>
                </pic:pic>
              </a:graphicData>
            </a:graphic>
          </wp:inline>
        </w:drawing>
      </w:r>
    </w:p>
    <w:p w14:paraId="6259CC6A" w14:textId="77777777" w:rsidR="002E095B" w:rsidRPr="002E095B" w:rsidRDefault="002E095B" w:rsidP="002E095B">
      <w:pPr>
        <w:rPr>
          <w:lang w:val="es-ES" w:eastAsia="es-ES"/>
        </w:rPr>
      </w:pPr>
    </w:p>
    <w:p w14:paraId="4B5BFF4A" w14:textId="43EF3AF8" w:rsidR="00D30904" w:rsidRDefault="002E095B" w:rsidP="00B60162">
      <w:pPr>
        <w:pStyle w:val="Incontec"/>
        <w:jc w:val="center"/>
        <w:rPr>
          <w:rFonts w:cs="Times New Roman"/>
        </w:rPr>
      </w:pPr>
      <w:r w:rsidRPr="002E095B">
        <w:rPr>
          <w:noProof/>
          <w:lang w:val="es-ES" w:eastAsia="es-ES"/>
        </w:rPr>
        <w:drawing>
          <wp:inline distT="0" distB="0" distL="0" distR="0" wp14:anchorId="0DF9611A" wp14:editId="0242B881">
            <wp:extent cx="3165475" cy="3867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65475" cy="386715"/>
                    </a:xfrm>
                    <a:prstGeom prst="rect">
                      <a:avLst/>
                    </a:prstGeom>
                    <a:noFill/>
                    <a:ln>
                      <a:noFill/>
                    </a:ln>
                  </pic:spPr>
                </pic:pic>
              </a:graphicData>
            </a:graphic>
          </wp:inline>
        </w:drawing>
      </w:r>
    </w:p>
    <w:p w14:paraId="4BB61376" w14:textId="772A3E3B" w:rsidR="00AB7E81" w:rsidRDefault="00AB7E81" w:rsidP="00AB7E81"/>
    <w:p w14:paraId="2AA24955" w14:textId="5BFB4CB4" w:rsidR="00AB7E81" w:rsidRPr="004C0B9E" w:rsidRDefault="00AB7E81" w:rsidP="00B65399">
      <w:pPr>
        <w:pStyle w:val="Prrafodelista"/>
        <w:numPr>
          <w:ilvl w:val="2"/>
          <w:numId w:val="1"/>
        </w:numPr>
        <w:outlineLvl w:val="2"/>
        <w:rPr>
          <w:rFonts w:ascii="LM Roman 10" w:hAnsi="LM Roman 10"/>
          <w:sz w:val="24"/>
          <w:szCs w:val="24"/>
        </w:rPr>
      </w:pPr>
      <w:bookmarkStart w:id="2148" w:name="_Toc475092751"/>
      <w:r w:rsidRPr="004C0B9E">
        <w:rPr>
          <w:rFonts w:ascii="LM Roman 10" w:hAnsi="LM Roman 10"/>
          <w:sz w:val="24"/>
          <w:szCs w:val="24"/>
        </w:rPr>
        <w:t>Punto de Equilibrio</w:t>
      </w:r>
      <w:bookmarkEnd w:id="2148"/>
    </w:p>
    <w:p w14:paraId="235D8C62" w14:textId="13186D4B" w:rsidR="00D30904" w:rsidRDefault="00AB7E81" w:rsidP="00F12A4C">
      <w:pPr>
        <w:pStyle w:val="Incontec"/>
        <w:rPr>
          <w:rFonts w:cs="Times New Roman"/>
        </w:rPr>
      </w:pPr>
      <w:r w:rsidRPr="00AB7E81">
        <w:rPr>
          <w:noProof/>
          <w:lang w:val="es-ES" w:eastAsia="es-ES"/>
        </w:rPr>
        <w:drawing>
          <wp:inline distT="0" distB="0" distL="0" distR="0" wp14:anchorId="3E192335" wp14:editId="467BC47E">
            <wp:extent cx="5612130" cy="3435287"/>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435287"/>
                    </a:xfrm>
                    <a:prstGeom prst="rect">
                      <a:avLst/>
                    </a:prstGeom>
                    <a:noFill/>
                    <a:ln>
                      <a:noFill/>
                    </a:ln>
                  </pic:spPr>
                </pic:pic>
              </a:graphicData>
            </a:graphic>
          </wp:inline>
        </w:drawing>
      </w:r>
    </w:p>
    <w:p w14:paraId="40D04EE1" w14:textId="77777777" w:rsidR="00AB7E81" w:rsidRPr="00AB7E81" w:rsidRDefault="00AB7E81" w:rsidP="00AB7E81"/>
    <w:p w14:paraId="56DF3E8D" w14:textId="70C48921" w:rsidR="00D30904" w:rsidRPr="001201FA" w:rsidRDefault="00D868FD" w:rsidP="00911F01">
      <w:pPr>
        <w:pStyle w:val="Incontec"/>
        <w:numPr>
          <w:ilvl w:val="2"/>
          <w:numId w:val="1"/>
        </w:numPr>
        <w:outlineLvl w:val="2"/>
        <w:rPr>
          <w:rFonts w:cs="Times New Roman"/>
          <w:szCs w:val="28"/>
        </w:rPr>
      </w:pPr>
      <w:bookmarkStart w:id="2149" w:name="_32hioqz" w:colFirst="0" w:colLast="0"/>
      <w:bookmarkStart w:id="2150" w:name="_Toc475092752"/>
      <w:bookmarkEnd w:id="2149"/>
      <w:r w:rsidRPr="001201FA">
        <w:rPr>
          <w:rFonts w:cs="Times New Roman"/>
          <w:szCs w:val="28"/>
        </w:rPr>
        <w:t>Evaluación financiera</w:t>
      </w:r>
      <w:r w:rsidR="00001129">
        <w:rPr>
          <w:rFonts w:cs="Times New Roman"/>
          <w:szCs w:val="28"/>
        </w:rPr>
        <w:t>.</w:t>
      </w:r>
      <w:bookmarkEnd w:id="2150"/>
    </w:p>
    <w:p w14:paraId="4D6F94D8" w14:textId="268D60DE" w:rsidR="00D30904" w:rsidRPr="00102649" w:rsidRDefault="00D868FD" w:rsidP="00F12A4C">
      <w:pPr>
        <w:pStyle w:val="Incontec"/>
        <w:rPr>
          <w:rFonts w:cs="Times New Roman"/>
        </w:rPr>
      </w:pPr>
      <w:r w:rsidRPr="00102649">
        <w:rPr>
          <w:rFonts w:cs="Times New Roman"/>
        </w:rPr>
        <w:t xml:space="preserve">La inversión inicial deberá ser de </w:t>
      </w:r>
      <w:r w:rsidR="002E095B">
        <w:rPr>
          <w:rFonts w:cs="Times New Roman"/>
        </w:rPr>
        <w:t>$25’496813,24</w:t>
      </w:r>
      <w:r w:rsidRPr="00102649">
        <w:rPr>
          <w:rFonts w:cs="Times New Roman"/>
        </w:rPr>
        <w:t xml:space="preserve"> para comenzar con la empresa, Dich</w:t>
      </w:r>
      <w:r w:rsidR="002E095B">
        <w:rPr>
          <w:rFonts w:cs="Times New Roman"/>
        </w:rPr>
        <w:t xml:space="preserve">a inversión se recupera en el 1 </w:t>
      </w:r>
      <w:r w:rsidRPr="00102649">
        <w:rPr>
          <w:rFonts w:cs="Times New Roman"/>
        </w:rPr>
        <w:t>año de funcionamiento de la empresa</w:t>
      </w:r>
      <w:r w:rsidR="002E095B">
        <w:rPr>
          <w:rFonts w:cs="Times New Roman"/>
        </w:rPr>
        <w:t>, el TIR del proyecto es de 158,6</w:t>
      </w:r>
      <w:r w:rsidRPr="00102649">
        <w:rPr>
          <w:rFonts w:cs="Times New Roman"/>
        </w:rPr>
        <w:t>%, lo que garantiza que habrá rentabilidad; los inversión inicial es pequeña a comparación de grandes proyectos, ya que solo se necesita de equipos y de un muy buen equipo de trabajo para iniciar.</w:t>
      </w:r>
    </w:p>
    <w:p w14:paraId="0B5A7150" w14:textId="77777777" w:rsidR="002018F1" w:rsidRPr="00102649" w:rsidRDefault="002018F1" w:rsidP="00F12A4C">
      <w:pPr>
        <w:pStyle w:val="Incontec"/>
        <w:rPr>
          <w:rFonts w:cs="Times New Roman"/>
        </w:rPr>
      </w:pPr>
      <w:bookmarkStart w:id="2151" w:name="_1hmsyys" w:colFirst="0" w:colLast="0"/>
      <w:bookmarkEnd w:id="2151"/>
    </w:p>
    <w:p w14:paraId="6A794FC6" w14:textId="471D3C73" w:rsidR="00D30904" w:rsidRPr="00066B8A" w:rsidRDefault="0057135C" w:rsidP="00911F01">
      <w:pPr>
        <w:pStyle w:val="Incontec"/>
        <w:numPr>
          <w:ilvl w:val="1"/>
          <w:numId w:val="1"/>
        </w:numPr>
        <w:outlineLvl w:val="1"/>
        <w:rPr>
          <w:rFonts w:cs="Times New Roman"/>
          <w:sz w:val="28"/>
        </w:rPr>
      </w:pPr>
      <w:bookmarkStart w:id="2152" w:name="_41mghml" w:colFirst="0" w:colLast="0"/>
      <w:bookmarkStart w:id="2153" w:name="_2grqrue" w:colFirst="0" w:colLast="0"/>
      <w:bookmarkStart w:id="2154" w:name="_vx1227" w:colFirst="0" w:colLast="0"/>
      <w:bookmarkStart w:id="2155" w:name="_j6wyzyuwyjtj" w:colFirst="0" w:colLast="0"/>
      <w:bookmarkStart w:id="2156" w:name="_Toc475092753"/>
      <w:bookmarkEnd w:id="2152"/>
      <w:bookmarkEnd w:id="2153"/>
      <w:bookmarkEnd w:id="2154"/>
      <w:bookmarkEnd w:id="2155"/>
      <w:commentRangeStart w:id="2157"/>
      <w:r w:rsidRPr="00066B8A">
        <w:rPr>
          <w:rFonts w:cs="Times New Roman"/>
          <w:sz w:val="28"/>
        </w:rPr>
        <w:t>ANÁLISIS DE RIESGOS</w:t>
      </w:r>
      <w:commentRangeEnd w:id="2157"/>
      <w:r w:rsidR="00B65399">
        <w:rPr>
          <w:rStyle w:val="Refdecomentario"/>
          <w:rFonts w:ascii="Cambria" w:eastAsia="Cambria" w:hAnsi="Cambria" w:cs="Cambria"/>
          <w:color w:val="000000"/>
          <w:shd w:val="clear" w:color="auto" w:fill="auto"/>
        </w:rPr>
        <w:commentReference w:id="2157"/>
      </w:r>
      <w:bookmarkEnd w:id="2156"/>
    </w:p>
    <w:p w14:paraId="562786F8" w14:textId="400F613B" w:rsidR="00C87190" w:rsidRPr="00A41C3C" w:rsidRDefault="00C87190" w:rsidP="00911F01">
      <w:pPr>
        <w:pStyle w:val="Incontec"/>
        <w:numPr>
          <w:ilvl w:val="2"/>
          <w:numId w:val="1"/>
        </w:numPr>
        <w:outlineLvl w:val="2"/>
        <w:rPr>
          <w:rFonts w:cs="Times New Roman"/>
          <w:szCs w:val="28"/>
        </w:rPr>
      </w:pPr>
      <w:bookmarkStart w:id="2158" w:name="_Toc475092754"/>
      <w:r w:rsidRPr="00A41C3C">
        <w:rPr>
          <w:rFonts w:cs="Times New Roman"/>
          <w:szCs w:val="28"/>
        </w:rPr>
        <w:t>Factores limitantes y obstáculos.</w:t>
      </w:r>
      <w:bookmarkEnd w:id="2158"/>
    </w:p>
    <w:p w14:paraId="4571AF03" w14:textId="263E28FD" w:rsidR="00C87190" w:rsidRDefault="00C87190" w:rsidP="00C87190">
      <w:pPr>
        <w:pStyle w:val="Incontec"/>
      </w:pPr>
      <w:r>
        <w:lastRenderedPageBreak/>
        <w:t xml:space="preserve">Okpara y Wynn </w:t>
      </w:r>
      <w:sdt>
        <w:sdtPr>
          <w:id w:val="-770701131"/>
          <w:citation/>
        </w:sdtPr>
        <w:sdtContent>
          <w:r>
            <w:fldChar w:fldCharType="begin"/>
          </w:r>
          <w:r>
            <w:instrText xml:space="preserve"> CITATION Okp07 \l 9226 </w:instrText>
          </w:r>
          <w:r>
            <w:fldChar w:fldCharType="separate"/>
          </w:r>
          <w:r w:rsidR="000F0B8C">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3553D48A" w14:textId="77777777" w:rsidR="00C87190" w:rsidRDefault="00C87190" w:rsidP="00C87190">
      <w:pPr>
        <w:pStyle w:val="Incontec"/>
      </w:pP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C87190">
      <w:pPr>
        <w:pStyle w:val="Incontec"/>
        <w:numPr>
          <w:ilvl w:val="0"/>
          <w:numId w:val="29"/>
        </w:numPr>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C87190">
      <w:pPr>
        <w:pStyle w:val="Incontec"/>
        <w:numPr>
          <w:ilvl w:val="0"/>
          <w:numId w:val="29"/>
        </w:numPr>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C87190">
      <w:pPr>
        <w:pStyle w:val="Incontec"/>
        <w:numPr>
          <w:ilvl w:val="0"/>
          <w:numId w:val="37"/>
        </w:numPr>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EC3C0A">
      <w:pPr>
        <w:pStyle w:val="Incontec"/>
        <w:numPr>
          <w:ilvl w:val="0"/>
          <w:numId w:val="37"/>
        </w:numPr>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71F5EBA2" w14:textId="77777777" w:rsidR="00EC3C0A" w:rsidRPr="00EC3C0A" w:rsidRDefault="00EC3C0A" w:rsidP="00EC3C0A">
      <w:pPr>
        <w:pStyle w:val="Incontec"/>
      </w:pP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ODA. Con dicho análisis se encontraron aquellos factores debilitantes y aquellas amenazas que deben ser atacadas cuanto antes para un óptimo desarrollo y funcionamiento de la empresa. En la tabla 5-8 se presentan los principales factores de Éxito y los principales factores de riesgo para la empresa.</w:t>
      </w:r>
    </w:p>
    <w:p w14:paraId="48C42DDA" w14:textId="77777777" w:rsidR="00EC3C0A" w:rsidRPr="00EC3C0A" w:rsidRDefault="00EC3C0A" w:rsidP="00EC3C0A">
      <w:pPr>
        <w:pStyle w:val="Incontec"/>
      </w:pP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2159" w:name="RANGE!F7"/>
            <w:r w:rsidRPr="00A0604E">
              <w:rPr>
                <w:rFonts w:ascii="LM Roman 10" w:eastAsia="Arial" w:hAnsi="LM Roman 10" w:cs="Times New Roman"/>
                <w:sz w:val="18"/>
                <w:szCs w:val="20"/>
              </w:rPr>
              <w:t xml:space="preserve">La experiencia con la que cuentan los integrantes del equipo  en el manejo y conocimiento de la </w:t>
            </w:r>
            <w:r w:rsidRPr="00A0604E">
              <w:rPr>
                <w:rFonts w:ascii="LM Roman 10" w:eastAsia="Arial" w:hAnsi="LM Roman 10" w:cs="Times New Roman"/>
                <w:sz w:val="18"/>
                <w:szCs w:val="20"/>
              </w:rPr>
              <w:lastRenderedPageBreak/>
              <w:t>población con Limitación Cognitiva será un factor de suma importancia y diferenciador.</w:t>
            </w:r>
            <w:bookmarkEnd w:id="2159"/>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lastRenderedPageBreak/>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2160" w:name="RANGE!F8"/>
            <w:r w:rsidRPr="00A0604E">
              <w:rPr>
                <w:rFonts w:ascii="LM Roman 10" w:eastAsia="Arial" w:hAnsi="LM Roman 10" w:cs="Times New Roman"/>
                <w:sz w:val="18"/>
                <w:szCs w:val="20"/>
              </w:rPr>
              <w:lastRenderedPageBreak/>
              <w:t>Los costos de desarrollo del producto y servicio, así como los operativos a nivel de TI, pueden resultar relativamente económicos al hacer uso de nubes públicas como Amazon Web Services y no incurrir en la adquisición de infraestructura propia.</w:t>
            </w:r>
            <w:bookmarkEnd w:id="2160"/>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2161"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2161"/>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2162" w:name="RANGE!F10"/>
            <w:r w:rsidRPr="00A0604E">
              <w:rPr>
                <w:rFonts w:ascii="LM Roman 10" w:eastAsia="Arial" w:hAnsi="LM Roman 10" w:cs="Times New Roman"/>
                <w:sz w:val="18"/>
                <w:szCs w:val="20"/>
              </w:rPr>
              <w:t>Relación con el cliente y usuario final.</w:t>
            </w:r>
            <w:bookmarkEnd w:id="2162"/>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2163" w:name="RANGE!F13"/>
            <w:r w:rsidRPr="00A0604E">
              <w:rPr>
                <w:rFonts w:ascii="LM Roman 10" w:eastAsia="Arial" w:hAnsi="LM Roman 10" w:cs="Times New Roman"/>
                <w:b/>
                <w:bCs/>
                <w:color w:val="FFFFFF"/>
                <w:sz w:val="18"/>
                <w:szCs w:val="20"/>
              </w:rPr>
              <w:t>Debilidades</w:t>
            </w:r>
            <w:bookmarkEnd w:id="2163"/>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2164"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2164"/>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2165"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2165"/>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2166" w:name="_6ed1ivwul3" w:colFirst="0" w:colLast="0"/>
            <w:bookmarkEnd w:id="2166"/>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t>Tabla 5-9</w:t>
      </w:r>
      <w:r w:rsidRPr="003474C3">
        <w:rPr>
          <w:rFonts w:cs="Times New Roman"/>
          <w:sz w:val="22"/>
        </w:rPr>
        <w:t>. Matriz de Estrategias FODA. Fuente: Autores.</w:t>
      </w:r>
    </w:p>
    <w:p w14:paraId="1D35418C" w14:textId="77777777" w:rsidR="00206644" w:rsidRPr="00102649" w:rsidRDefault="00206644" w:rsidP="00F12A4C">
      <w:pPr>
        <w:pStyle w:val="Incontec"/>
        <w:rPr>
          <w:rFonts w:cs="Times New Roman"/>
        </w:rPr>
      </w:pPr>
    </w:p>
    <w:p w14:paraId="0CC12A16" w14:textId="3D6796BF" w:rsidR="00D30904" w:rsidRPr="00A41C3C" w:rsidRDefault="00D868FD" w:rsidP="00911F01">
      <w:pPr>
        <w:pStyle w:val="Incontec"/>
        <w:numPr>
          <w:ilvl w:val="2"/>
          <w:numId w:val="1"/>
        </w:numPr>
        <w:outlineLvl w:val="2"/>
        <w:rPr>
          <w:rFonts w:cs="Times New Roman"/>
          <w:szCs w:val="28"/>
        </w:rPr>
      </w:pPr>
      <w:bookmarkStart w:id="2167" w:name="_jmb7nbxx7952" w:colFirst="0" w:colLast="0"/>
      <w:bookmarkStart w:id="2168" w:name="_ryke6jphffz2" w:colFirst="0" w:colLast="0"/>
      <w:bookmarkStart w:id="2169" w:name="_Toc475092755"/>
      <w:bookmarkEnd w:id="2167"/>
      <w:bookmarkEnd w:id="2168"/>
      <w:r w:rsidRPr="00A41C3C">
        <w:rPr>
          <w:rFonts w:cs="Times New Roman"/>
          <w:szCs w:val="28"/>
        </w:rPr>
        <w:t>Factores clave del éxito.</w:t>
      </w:r>
      <w:bookmarkEnd w:id="2169"/>
    </w:p>
    <w:p w14:paraId="69784F2D" w14:textId="078619A0" w:rsidR="00D30904" w:rsidRPr="00D637DE" w:rsidRDefault="00D637DE" w:rsidP="00F12A4C">
      <w:pPr>
        <w:pStyle w:val="Incontec"/>
        <w:rPr>
          <w:rFonts w:eastAsia="Arial" w:cs="Times New Roman"/>
        </w:rPr>
      </w:pPr>
      <w:r>
        <w:rPr>
          <w:rFonts w:eastAsia="Arial" w:cs="Times New Roman"/>
        </w:rPr>
        <w:t>Producto Gratuito</w:t>
      </w:r>
      <w:r w:rsidRPr="00102649">
        <w:rPr>
          <w:rFonts w:eastAsia="Arial" w:cs="Times New Roman"/>
        </w:rPr>
        <w:t>:</w:t>
      </w:r>
      <w:r w:rsidR="00D868FD" w:rsidRPr="00102649">
        <w:rPr>
          <w:rFonts w:eastAsia="Arial" w:cs="Times New Roman"/>
        </w:rPr>
        <w:t xml:space="preserve"> El factor </w:t>
      </w:r>
      <w:r>
        <w:rPr>
          <w:rFonts w:eastAsia="Arial" w:cs="Times New Roman"/>
        </w:rPr>
        <w:t>de gratuidad</w:t>
      </w:r>
      <w:r w:rsidR="00D868FD" w:rsidRPr="00102649">
        <w:rPr>
          <w:rFonts w:eastAsia="Arial" w:cs="Times New Roman"/>
        </w:rPr>
        <w:t xml:space="preserve"> </w:t>
      </w:r>
      <w:r>
        <w:rPr>
          <w:rFonts w:eastAsia="Arial" w:cs="Times New Roman"/>
        </w:rPr>
        <w:t>de</w:t>
      </w:r>
      <w:r w:rsidR="00D868FD" w:rsidRPr="00102649">
        <w:rPr>
          <w:rFonts w:eastAsia="Arial" w:cs="Times New Roman"/>
        </w:rPr>
        <w:t xml:space="preserve"> la aplicación 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Pr>
          <w:rFonts w:eastAsia="Arial" w:cs="Times New Roman"/>
        </w:rPr>
        <w:t>, pero para sustentar esta base es necesario establecer las alianzas con entidades privadas comprometidas con el desarrollo social del país.</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911F01">
      <w:pPr>
        <w:pStyle w:val="Incontec"/>
        <w:numPr>
          <w:ilvl w:val="2"/>
          <w:numId w:val="1"/>
        </w:numPr>
        <w:outlineLvl w:val="2"/>
        <w:rPr>
          <w:rFonts w:cs="Times New Roman"/>
          <w:szCs w:val="28"/>
        </w:rPr>
      </w:pPr>
      <w:bookmarkStart w:id="2170" w:name="_xgj87wm1ewf8" w:colFirst="0" w:colLast="0"/>
      <w:bookmarkStart w:id="2171" w:name="_Toc475092756"/>
      <w:bookmarkEnd w:id="2170"/>
      <w:r w:rsidRPr="00A41C3C">
        <w:rPr>
          <w:rFonts w:cs="Times New Roman"/>
          <w:szCs w:val="28"/>
        </w:rPr>
        <w:t>Riesgos específicos y contramedidas.</w:t>
      </w:r>
      <w:bookmarkEnd w:id="2171"/>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4A21980D" w14:textId="77777777" w:rsidR="002018F1" w:rsidRPr="00102649" w:rsidRDefault="002018F1" w:rsidP="00F12A4C">
      <w:pPr>
        <w:pStyle w:val="Incontec"/>
        <w:rPr>
          <w:rFonts w:cs="Times New Roman"/>
          <w:sz w:val="28"/>
          <w:szCs w:val="28"/>
        </w:rPr>
      </w:pPr>
    </w:p>
    <w:p w14:paraId="05D2FE46" w14:textId="77777777" w:rsidR="002018F1" w:rsidRDefault="002018F1" w:rsidP="00F12A4C">
      <w:pPr>
        <w:pStyle w:val="Incontec"/>
        <w:rPr>
          <w:rFonts w:cs="Times New Roman"/>
          <w:sz w:val="28"/>
          <w:szCs w:val="28"/>
        </w:rPr>
      </w:pPr>
    </w:p>
    <w:p w14:paraId="4BEAE326" w14:textId="77777777" w:rsidR="00A41C3C" w:rsidRDefault="00A41C3C" w:rsidP="00A41C3C"/>
    <w:p w14:paraId="0D191574" w14:textId="77777777" w:rsidR="00A41C3C" w:rsidRDefault="00A41C3C" w:rsidP="00A41C3C"/>
    <w:p w14:paraId="0A7900E0" w14:textId="77777777" w:rsidR="00A41C3C" w:rsidRDefault="00A41C3C" w:rsidP="00A41C3C"/>
    <w:p w14:paraId="5F234FDD" w14:textId="77777777" w:rsidR="00A41C3C" w:rsidRDefault="00A41C3C" w:rsidP="00A41C3C"/>
    <w:p w14:paraId="68BBBDDB" w14:textId="77777777" w:rsidR="00A41C3C" w:rsidRDefault="00A41C3C" w:rsidP="00A41C3C"/>
    <w:p w14:paraId="056F5BF8" w14:textId="77777777" w:rsidR="00A41C3C" w:rsidRPr="00A41C3C" w:rsidRDefault="00A41C3C" w:rsidP="00A41C3C"/>
    <w:p w14:paraId="0A7164DA" w14:textId="77777777" w:rsidR="002018F1" w:rsidRPr="00102649" w:rsidRDefault="002018F1" w:rsidP="00F12A4C">
      <w:pPr>
        <w:pStyle w:val="Incontec"/>
        <w:rPr>
          <w:rFonts w:cs="Times New Roman"/>
          <w:sz w:val="28"/>
          <w:szCs w:val="28"/>
        </w:rPr>
      </w:pPr>
    </w:p>
    <w:p w14:paraId="5F16F129" w14:textId="3774FDD5" w:rsidR="00D30904" w:rsidRPr="00A41C3C" w:rsidRDefault="00D868FD" w:rsidP="00911F01">
      <w:pPr>
        <w:pStyle w:val="Incontec"/>
        <w:numPr>
          <w:ilvl w:val="0"/>
          <w:numId w:val="1"/>
        </w:numPr>
        <w:jc w:val="center"/>
        <w:outlineLvl w:val="0"/>
        <w:rPr>
          <w:rFonts w:cs="Times New Roman"/>
          <w:sz w:val="32"/>
          <w:szCs w:val="32"/>
        </w:rPr>
      </w:pPr>
      <w:bookmarkStart w:id="2172" w:name="_37m2jsg" w:colFirst="0" w:colLast="0"/>
      <w:bookmarkStart w:id="2173" w:name="_1mrcu09" w:colFirst="0" w:colLast="0"/>
      <w:bookmarkStart w:id="2174" w:name="_Toc475092757"/>
      <w:bookmarkEnd w:id="2172"/>
      <w:bookmarkEnd w:id="2173"/>
      <w:commentRangeStart w:id="2175"/>
      <w:r w:rsidRPr="00A41C3C">
        <w:rPr>
          <w:rFonts w:cs="Times New Roman"/>
          <w:sz w:val="32"/>
          <w:szCs w:val="32"/>
        </w:rPr>
        <w:lastRenderedPageBreak/>
        <w:t>IMPACTOS</w:t>
      </w:r>
      <w:commentRangeEnd w:id="2175"/>
      <w:r w:rsidR="00DE1681" w:rsidRPr="00A41C3C">
        <w:rPr>
          <w:rStyle w:val="Refdecomentario"/>
          <w:rFonts w:eastAsia="Cambria" w:cs="Cambria"/>
          <w:color w:val="000000"/>
          <w:sz w:val="32"/>
          <w:szCs w:val="32"/>
        </w:rPr>
        <w:commentReference w:id="2175"/>
      </w:r>
      <w:bookmarkEnd w:id="2174"/>
    </w:p>
    <w:p w14:paraId="0E2EAC68" w14:textId="77777777" w:rsidR="002018F1" w:rsidRPr="00102649" w:rsidRDefault="002018F1" w:rsidP="00F12A4C">
      <w:pPr>
        <w:pStyle w:val="Incontec"/>
        <w:rPr>
          <w:rFonts w:cs="Times New Roman"/>
        </w:rPr>
      </w:pPr>
    </w:p>
    <w:p w14:paraId="2F98C495" w14:textId="4D2A78E4" w:rsidR="00D30904" w:rsidRDefault="00B65399" w:rsidP="00911F01">
      <w:pPr>
        <w:pStyle w:val="Incontec"/>
        <w:numPr>
          <w:ilvl w:val="1"/>
          <w:numId w:val="1"/>
        </w:numPr>
        <w:outlineLvl w:val="1"/>
        <w:rPr>
          <w:rFonts w:cs="Times New Roman"/>
        </w:rPr>
      </w:pPr>
      <w:bookmarkStart w:id="2176" w:name="_b9531oucpkz4" w:colFirst="0" w:colLast="0"/>
      <w:bookmarkStart w:id="2177" w:name="_Toc475092758"/>
      <w:bookmarkEnd w:id="2176"/>
      <w:r w:rsidRPr="00102649">
        <w:rPr>
          <w:rFonts w:cs="Times New Roman"/>
          <w:sz w:val="28"/>
          <w:szCs w:val="28"/>
        </w:rPr>
        <w:t>ECONÓMICO</w:t>
      </w:r>
      <w:r w:rsidR="00D868FD" w:rsidRPr="00102649">
        <w:rPr>
          <w:rFonts w:cs="Times New Roman"/>
        </w:rPr>
        <w:t>.</w:t>
      </w:r>
      <w:bookmarkEnd w:id="2177"/>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2178" w:name="_kkbvytrn60uh" w:colFirst="0" w:colLast="0"/>
      <w:bookmarkEnd w:id="2178"/>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1BEEDD11" w:rsidR="002F7017" w:rsidRDefault="002F7017" w:rsidP="002F7017">
      <w:pPr>
        <w:pStyle w:val="Incontec"/>
        <w:rPr>
          <w:rFonts w:cs="Times New Roman"/>
        </w:rPr>
      </w:pPr>
      <w:r>
        <w:t>Por otro lado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Además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2917B72" w14:textId="77777777" w:rsidR="002F7017" w:rsidRPr="002F7017" w:rsidRDefault="002F7017" w:rsidP="00B65399">
      <w:pPr>
        <w:pStyle w:val="Incontec"/>
      </w:pPr>
    </w:p>
    <w:p w14:paraId="26395786" w14:textId="0771FC02" w:rsidR="002F7017" w:rsidRDefault="00B65399" w:rsidP="00B65399">
      <w:pPr>
        <w:pStyle w:val="Incontec"/>
        <w:numPr>
          <w:ilvl w:val="1"/>
          <w:numId w:val="1"/>
        </w:numPr>
        <w:outlineLvl w:val="1"/>
        <w:rPr>
          <w:rFonts w:cs="Times New Roman"/>
        </w:rPr>
      </w:pPr>
      <w:bookmarkStart w:id="2179" w:name="_Toc475092759"/>
      <w:r w:rsidRPr="00102649">
        <w:rPr>
          <w:rFonts w:cs="Times New Roman"/>
        </w:rPr>
        <w:t>REGIONAL.</w:t>
      </w:r>
      <w:bookmarkStart w:id="2180" w:name="_q63con1mca" w:colFirst="0" w:colLast="0"/>
      <w:bookmarkEnd w:id="2179"/>
      <w:bookmarkEnd w:id="2180"/>
    </w:p>
    <w:p w14:paraId="502E152D" w14:textId="4F55B624" w:rsidR="002F7017" w:rsidRPr="002F7017" w:rsidRDefault="002F7017" w:rsidP="002F7017">
      <w:pPr>
        <w:pStyle w:val="Incontec"/>
        <w:rPr>
          <w:rFonts w:cs="Times New Roman"/>
        </w:rPr>
      </w:pPr>
      <w:r>
        <w:lastRenderedPageBreak/>
        <w:t>El impacto regional será analizado desde el punto de vista en</w:t>
      </w:r>
      <w:r w:rsidRPr="000022A5">
        <w:t xml:space="preserve"> </w:t>
      </w:r>
      <w:r>
        <w:t>mejorar el nivel de Acceso a herramientas educativas para personas con N.E.E en la capital, en relación 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Pr="00102649" w:rsidRDefault="00B65399" w:rsidP="00B65399">
      <w:pPr>
        <w:pStyle w:val="Incontec"/>
        <w:numPr>
          <w:ilvl w:val="1"/>
          <w:numId w:val="1"/>
        </w:numPr>
        <w:outlineLvl w:val="1"/>
        <w:rPr>
          <w:rFonts w:cs="Times New Roman"/>
        </w:rPr>
      </w:pPr>
      <w:bookmarkStart w:id="2181" w:name="_Toc475092760"/>
      <w:r w:rsidRPr="00102649">
        <w:rPr>
          <w:rFonts w:cs="Times New Roman"/>
        </w:rPr>
        <w:t>SOCIAL</w:t>
      </w:r>
      <w:r w:rsidR="00D868FD" w:rsidRPr="00102649">
        <w:rPr>
          <w:rFonts w:cs="Times New Roman"/>
        </w:rPr>
        <w:t>.</w:t>
      </w:r>
      <w:bookmarkEnd w:id="2181"/>
    </w:p>
    <w:p w14:paraId="412EEB7A" w14:textId="77777777" w:rsidR="002F7017" w:rsidRPr="00102649" w:rsidRDefault="002F7017" w:rsidP="002F7017">
      <w:pPr>
        <w:pStyle w:val="Incontec"/>
      </w:pPr>
      <w:bookmarkStart w:id="2182" w:name="_7l9fue574ofa" w:colFirst="0" w:colLast="0"/>
      <w:bookmarkEnd w:id="2182"/>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Pr="00102649" w:rsidRDefault="00B65399" w:rsidP="00B65399">
      <w:pPr>
        <w:pStyle w:val="Incontec"/>
        <w:numPr>
          <w:ilvl w:val="1"/>
          <w:numId w:val="1"/>
        </w:numPr>
        <w:outlineLvl w:val="1"/>
        <w:rPr>
          <w:rFonts w:cs="Times New Roman"/>
        </w:rPr>
      </w:pPr>
      <w:bookmarkStart w:id="2183" w:name="_Toc475092761"/>
      <w:r w:rsidRPr="00102649">
        <w:rPr>
          <w:rFonts w:cs="Times New Roman"/>
        </w:rPr>
        <w:t>AMBIENTAL.</w:t>
      </w:r>
      <w:bookmarkEnd w:id="2183"/>
    </w:p>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35A3E8ED" w14:textId="77777777" w:rsidR="00B65399" w:rsidRDefault="00B65399" w:rsidP="00B65399">
      <w:pPr>
        <w:pStyle w:val="Incontec"/>
      </w:pPr>
    </w:p>
    <w:p w14:paraId="79AFDD0F" w14:textId="77777777" w:rsidR="00B65399" w:rsidRPr="00B65399" w:rsidRDefault="00B65399" w:rsidP="00B65399">
      <w:pPr>
        <w:pStyle w:val="Incontec"/>
      </w:pPr>
    </w:p>
    <w:p w14:paraId="7A3C6EC0" w14:textId="65AA5B24" w:rsidR="00D30904" w:rsidRPr="00A41C3C" w:rsidRDefault="00D868FD" w:rsidP="00911F01">
      <w:pPr>
        <w:pStyle w:val="Incontec"/>
        <w:numPr>
          <w:ilvl w:val="0"/>
          <w:numId w:val="1"/>
        </w:numPr>
        <w:jc w:val="center"/>
        <w:outlineLvl w:val="0"/>
        <w:rPr>
          <w:rFonts w:cs="Times New Roman"/>
          <w:sz w:val="32"/>
        </w:rPr>
      </w:pPr>
      <w:bookmarkStart w:id="2184" w:name="_206ipza" w:colFirst="0" w:colLast="0"/>
      <w:bookmarkStart w:id="2185" w:name="_Toc475092762"/>
      <w:bookmarkEnd w:id="2184"/>
      <w:commentRangeStart w:id="2186"/>
      <w:r w:rsidRPr="00A41C3C">
        <w:rPr>
          <w:rFonts w:cs="Times New Roman"/>
          <w:sz w:val="32"/>
        </w:rPr>
        <w:lastRenderedPageBreak/>
        <w:t>CONCLUSIONES.</w:t>
      </w:r>
      <w:commentRangeEnd w:id="2186"/>
      <w:r w:rsidR="00C12AAE">
        <w:rPr>
          <w:rStyle w:val="Refdecomentario"/>
          <w:rFonts w:ascii="Cambria" w:eastAsia="Cambria" w:hAnsi="Cambria" w:cs="Cambria"/>
          <w:color w:val="000000"/>
          <w:shd w:val="clear" w:color="auto" w:fill="auto"/>
        </w:rPr>
        <w:commentReference w:id="2186"/>
      </w:r>
      <w:bookmarkEnd w:id="2185"/>
    </w:p>
    <w:p w14:paraId="7B71A5C5" w14:textId="77777777" w:rsidR="002018F1" w:rsidRDefault="002018F1" w:rsidP="0001196A">
      <w:pPr>
        <w:pStyle w:val="Incontec"/>
      </w:pPr>
    </w:p>
    <w:p w14:paraId="20BA65EB" w14:textId="2EB1BA94" w:rsidR="0001196A" w:rsidRPr="0001196A" w:rsidRDefault="0001196A" w:rsidP="0001196A">
      <w:pPr>
        <w:pStyle w:val="Incontec"/>
      </w:pPr>
      <w:r w:rsidRPr="0001196A">
        <w:t xml:space="preserve">El presente documento </w:t>
      </w:r>
      <w:r>
        <w:t>pretend</w:t>
      </w:r>
      <w:r w:rsidRPr="0001196A">
        <w:t>a evaluar la viabilidad de implementar un modelo de negocio,</w:t>
      </w:r>
      <w:r>
        <w:t xml:space="preserve"> </w:t>
      </w:r>
      <w:r w:rsidRPr="0001196A">
        <w:t>enfocado en fortalecer el acceso a la educación superior formando estudiantes capaces de</w:t>
      </w:r>
      <w:r>
        <w:t xml:space="preserve"> </w:t>
      </w:r>
      <w:r w:rsidRPr="0001196A">
        <w:t>cumplir con las competencias que se presentan a nivel nacional e internacional;</w:t>
      </w:r>
      <w:r w:rsidR="002B29F4">
        <w:t xml:space="preserve"> </w:t>
      </w:r>
      <w:r w:rsidRPr="0001196A">
        <w:t>Haciendo uso</w:t>
      </w:r>
      <w:r>
        <w:t xml:space="preserve"> </w:t>
      </w:r>
      <w:r w:rsidR="002B29F4">
        <w:t>de las tecnolog</w:t>
      </w:r>
      <w:r w:rsidR="002B29F4" w:rsidRPr="0001196A">
        <w:t>ías</w:t>
      </w:r>
      <w:r w:rsidRPr="0001196A">
        <w:t xml:space="preserve"> de la </w:t>
      </w:r>
      <w:r w:rsidR="002B29F4" w:rsidRPr="0001196A">
        <w:t>información</w:t>
      </w:r>
      <w:r w:rsidRPr="0001196A">
        <w:t xml:space="preserve"> para explota</w:t>
      </w:r>
      <w:r w:rsidR="002B29F4">
        <w:t>r mucho m</w:t>
      </w:r>
      <w:r w:rsidR="002B29F4" w:rsidRPr="0001196A">
        <w:t>ás</w:t>
      </w:r>
      <w:r w:rsidRPr="0001196A">
        <w:t xml:space="preserve"> el potencial de cada persona</w:t>
      </w:r>
      <w:r w:rsidR="002B29F4">
        <w:t>.</w:t>
      </w:r>
    </w:p>
    <w:p w14:paraId="4F4F8A31" w14:textId="2F0135A2" w:rsidR="0001196A" w:rsidRPr="0001196A" w:rsidRDefault="0001196A" w:rsidP="002B29F4">
      <w:pPr>
        <w:pStyle w:val="Incontec"/>
      </w:pPr>
      <w:r w:rsidRPr="0001196A">
        <w:t xml:space="preserve">La iniciativa parte de la experiencia previa de sus </w:t>
      </w:r>
      <w:r w:rsidR="002B29F4">
        <w:t>autores trabajando en una fundación en el sector de educación musical</w:t>
      </w:r>
      <w:r w:rsidRPr="0001196A">
        <w:t xml:space="preserve">, que </w:t>
      </w:r>
      <w:r w:rsidR="002B29F4" w:rsidRPr="0001196A">
        <w:t>demostró</w:t>
      </w:r>
      <w:r w:rsidRPr="0001196A">
        <w:t xml:space="preserve"> el potencial del </w:t>
      </w:r>
      <w:r w:rsidR="002B29F4">
        <w:t>uso de dicha metodología para</w:t>
      </w:r>
      <w:r w:rsidRPr="0001196A">
        <w:t xml:space="preserve"> proponer nuevos productos y servicios</w:t>
      </w:r>
      <w:r w:rsidR="002B29F4">
        <w:t xml:space="preserve"> </w:t>
      </w:r>
      <w:r w:rsidRPr="0001196A">
        <w:t xml:space="preserve">que </w:t>
      </w:r>
      <w:r w:rsidR="002B29F4">
        <w:t>aporten al desarrollo cognitivo de la población con L.C</w:t>
      </w:r>
      <w:r w:rsidRPr="0001196A">
        <w:t xml:space="preserve">, el modelo </w:t>
      </w:r>
      <w:r w:rsidR="002B29F4" w:rsidRPr="0001196A">
        <w:t>también</w:t>
      </w:r>
      <w:r w:rsidRPr="0001196A">
        <w:t xml:space="preserve"> muestra un alto </w:t>
      </w:r>
      <w:r w:rsidR="002B29F4" w:rsidRPr="0001196A">
        <w:t>índice</w:t>
      </w:r>
      <w:r w:rsidRPr="0001196A">
        <w:t xml:space="preserve"> de crecimiento y sobre</w:t>
      </w:r>
      <w:r w:rsidR="002B29F4">
        <w:t xml:space="preserve"> </w:t>
      </w:r>
      <w:r w:rsidRPr="0001196A">
        <w:t>todo la posibilidad de expandirse a otro tipo d</w:t>
      </w:r>
      <w:r w:rsidR="002B29F4">
        <w:t>e servicios como capacitaciones presenciales en el uso de herramientas tecnológicas.</w:t>
      </w:r>
      <w:r w:rsidRPr="0001196A">
        <w:t xml:space="preserve"> </w:t>
      </w:r>
    </w:p>
    <w:p w14:paraId="6DE3A190" w14:textId="5C215283" w:rsidR="0001196A" w:rsidRPr="0001196A" w:rsidRDefault="0001196A" w:rsidP="0001196A">
      <w:pPr>
        <w:pStyle w:val="Incontec"/>
      </w:pPr>
      <w:r w:rsidRPr="0001196A">
        <w:t xml:space="preserve">Es claro que el modelo tiene un </w:t>
      </w:r>
      <w:r w:rsidR="002B29F4" w:rsidRPr="0001196A">
        <w:t>índice</w:t>
      </w:r>
      <w:r w:rsidRPr="0001196A">
        <w:t xml:space="preserve"> de riesgo, pero que es realmente bajo y que en</w:t>
      </w:r>
      <w:r w:rsidR="002B29F4">
        <w:t xml:space="preserve"> </w:t>
      </w:r>
      <w:r w:rsidRPr="0001196A">
        <w:t xml:space="preserve">conjunto con las estrategias planteadas permiten tener un panorama en que la </w:t>
      </w:r>
      <w:r w:rsidR="002B29F4" w:rsidRPr="0001196A">
        <w:t>innovación</w:t>
      </w:r>
      <w:r w:rsidR="002B29F4">
        <w:t xml:space="preserve"> en el </w:t>
      </w:r>
      <w:r w:rsidR="002B29F4" w:rsidRPr="0001196A">
        <w:t>área</w:t>
      </w:r>
      <w:r w:rsidRPr="0001196A">
        <w:t xml:space="preserve"> de la </w:t>
      </w:r>
      <w:r w:rsidR="002B29F4" w:rsidRPr="0001196A">
        <w:t>educación</w:t>
      </w:r>
      <w:r w:rsidRPr="0001196A">
        <w:t xml:space="preserve"> se vuelve una ventaja competitiva fundamental.</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r w:rsidR="002B29F4">
        <w:t>américa</w:t>
      </w:r>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7CFF0E93" w14:textId="77777777" w:rsidR="00A41C3C" w:rsidRDefault="00A41C3C" w:rsidP="0001196A">
      <w:pPr>
        <w:pStyle w:val="Incontec"/>
      </w:pPr>
    </w:p>
    <w:p w14:paraId="5FDF18F5" w14:textId="77777777" w:rsidR="00A41C3C" w:rsidRDefault="00A41C3C" w:rsidP="0001196A">
      <w:pPr>
        <w:pStyle w:val="Incontec"/>
      </w:pPr>
    </w:p>
    <w:p w14:paraId="0CCD5D14" w14:textId="77777777" w:rsidR="00A41C3C" w:rsidRDefault="00A41C3C" w:rsidP="0001196A">
      <w:pPr>
        <w:pStyle w:val="Incontec"/>
      </w:pPr>
    </w:p>
    <w:p w14:paraId="3D787539" w14:textId="77777777" w:rsidR="00A41C3C" w:rsidRDefault="00A41C3C" w:rsidP="0001196A">
      <w:pPr>
        <w:pStyle w:val="Incontec"/>
      </w:pPr>
    </w:p>
    <w:p w14:paraId="5135E4F2" w14:textId="77777777" w:rsidR="00A41C3C" w:rsidRDefault="00A41C3C" w:rsidP="0001196A">
      <w:pPr>
        <w:pStyle w:val="Incontec"/>
      </w:pPr>
    </w:p>
    <w:p w14:paraId="1B9CFE92" w14:textId="77777777" w:rsidR="00A41C3C" w:rsidRDefault="00A41C3C" w:rsidP="0001196A">
      <w:pPr>
        <w:pStyle w:val="Incontec"/>
      </w:pPr>
    </w:p>
    <w:p w14:paraId="1265151D" w14:textId="0137F4BD" w:rsidR="008B613A" w:rsidRPr="00A41C3C" w:rsidRDefault="00B7045B" w:rsidP="00066B8A">
      <w:pPr>
        <w:pStyle w:val="Incontec"/>
        <w:numPr>
          <w:ilvl w:val="0"/>
          <w:numId w:val="15"/>
        </w:numPr>
        <w:jc w:val="center"/>
        <w:outlineLvl w:val="0"/>
        <w:rPr>
          <w:rFonts w:cs="Times New Roman"/>
          <w:sz w:val="32"/>
        </w:rPr>
      </w:pPr>
      <w:bookmarkStart w:id="2187" w:name="_4k668n3" w:colFirst="0" w:colLast="0"/>
      <w:bookmarkStart w:id="2188" w:name="_Ref467494018"/>
      <w:bookmarkStart w:id="2189" w:name="_Toc475092763"/>
      <w:bookmarkEnd w:id="2187"/>
      <w:r w:rsidRPr="00A41C3C">
        <w:rPr>
          <w:rFonts w:cs="Times New Roman"/>
          <w:sz w:val="32"/>
        </w:rPr>
        <w:lastRenderedPageBreak/>
        <w:t>ANEXO</w:t>
      </w:r>
      <w:r w:rsidR="00A41C3C">
        <w:rPr>
          <w:rFonts w:cs="Times New Roman"/>
          <w:sz w:val="32"/>
        </w:rPr>
        <w:t>S</w:t>
      </w:r>
      <w:bookmarkEnd w:id="2188"/>
      <w:bookmarkEnd w:id="2189"/>
    </w:p>
    <w:p w14:paraId="4AE7A1C5" w14:textId="78BB076F" w:rsidR="00B7045B" w:rsidRPr="00BA299F" w:rsidRDefault="0073733E" w:rsidP="0018432B">
      <w:pPr>
        <w:pStyle w:val="Incontec"/>
        <w:numPr>
          <w:ilvl w:val="0"/>
          <w:numId w:val="21"/>
        </w:numPr>
        <w:outlineLvl w:val="1"/>
        <w:rPr>
          <w:rFonts w:cs="Times New Roman"/>
          <w:sz w:val="28"/>
          <w:szCs w:val="28"/>
        </w:rPr>
      </w:pPr>
      <w:bookmarkStart w:id="2190" w:name="_Ref467494133"/>
      <w:bookmarkStart w:id="2191" w:name="_Toc475092764"/>
      <w:r w:rsidRPr="00BA299F">
        <w:rPr>
          <w:rFonts w:cs="Times New Roman"/>
          <w:sz w:val="28"/>
          <w:szCs w:val="28"/>
        </w:rPr>
        <w:t>ANEXO.</w:t>
      </w:r>
      <w:r w:rsidR="00A41C3C" w:rsidRPr="00BA299F">
        <w:rPr>
          <w:rFonts w:cs="Times New Roman"/>
          <w:sz w:val="28"/>
          <w:szCs w:val="28"/>
        </w:rPr>
        <w:t xml:space="preserve"> Encuesta Análisis Sectores de Mercado</w:t>
      </w:r>
      <w:bookmarkEnd w:id="2190"/>
      <w:bookmarkEnd w:id="2191"/>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7EA5F92F" w14:textId="77777777" w:rsidR="00115450" w:rsidRPr="0073733E" w:rsidRDefault="00115450" w:rsidP="0073733E">
      <w:pPr>
        <w:rPr>
          <w:rFonts w:ascii="LM Roman 10" w:hAnsi="LM Roman 10"/>
          <w:sz w:val="24"/>
        </w:rPr>
      </w:pPr>
      <w:r w:rsidRPr="0073733E">
        <w:rPr>
          <w:rFonts w:ascii="LM Roman 10" w:hAnsi="LM Roman 10"/>
          <w:sz w:val="24"/>
        </w:rPr>
        <w:t>3. ¿Cuál es su profesión?</w:t>
      </w:r>
    </w:p>
    <w:p w14:paraId="405575A3" w14:textId="77777777" w:rsidR="00115450" w:rsidRPr="0073733E" w:rsidRDefault="00115450" w:rsidP="0073733E">
      <w:pPr>
        <w:rPr>
          <w:rFonts w:ascii="LM Roman 10" w:hAnsi="LM Roman 10"/>
          <w:sz w:val="24"/>
        </w:rPr>
      </w:pPr>
    </w:p>
    <w:p w14:paraId="298EC7E8" w14:textId="77777777" w:rsidR="00115450" w:rsidRPr="0073733E" w:rsidRDefault="00115450" w:rsidP="0073733E">
      <w:pPr>
        <w:rPr>
          <w:rFonts w:ascii="LM Roman 10" w:hAnsi="LM Roman 10"/>
          <w:sz w:val="24"/>
        </w:rPr>
      </w:pPr>
      <w:r w:rsidRPr="0073733E">
        <w:rPr>
          <w:rFonts w:ascii="LM Roman 10" w:hAnsi="LM Roman 10"/>
          <w:sz w:val="24"/>
        </w:rPr>
        <w:t>4. ¿Qué metas tiene a corto, mediano y largo plazo?</w:t>
      </w:r>
    </w:p>
    <w:p w14:paraId="6597D304" w14:textId="77777777" w:rsidR="00115450" w:rsidRPr="0073733E" w:rsidRDefault="00115450" w:rsidP="0073733E">
      <w:pPr>
        <w:rPr>
          <w:rFonts w:ascii="LM Roman 10" w:hAnsi="LM Roman 10"/>
          <w:sz w:val="24"/>
        </w:rPr>
      </w:pPr>
    </w:p>
    <w:p w14:paraId="0C872217" w14:textId="77777777" w:rsidR="00115450" w:rsidRPr="0073733E" w:rsidRDefault="00115450" w:rsidP="0073733E">
      <w:pPr>
        <w:rPr>
          <w:rFonts w:ascii="LM Roman 10" w:hAnsi="LM Roman 10"/>
          <w:sz w:val="24"/>
        </w:rPr>
      </w:pPr>
      <w:r w:rsidRPr="0073733E">
        <w:rPr>
          <w:rFonts w:ascii="LM Roman 10" w:hAnsi="LM Roman 10"/>
          <w:sz w:val="24"/>
        </w:rPr>
        <w:t>5. ¿En qué entorno social se desempeña la mayor parte del tiempo?</w:t>
      </w:r>
    </w:p>
    <w:p w14:paraId="37337378" w14:textId="77777777" w:rsidR="00115450" w:rsidRPr="0073733E" w:rsidRDefault="00115450" w:rsidP="0073733E">
      <w:pPr>
        <w:rPr>
          <w:rFonts w:ascii="LM Roman 10" w:hAnsi="LM Roman 10"/>
          <w:sz w:val="24"/>
        </w:rPr>
      </w:pPr>
    </w:p>
    <w:p w14:paraId="4BE19564" w14:textId="5CD5243F" w:rsidR="00115450" w:rsidRPr="0073733E" w:rsidRDefault="00115450" w:rsidP="0073733E">
      <w:pPr>
        <w:rPr>
          <w:rFonts w:ascii="LM Roman 10" w:hAnsi="LM Roman 10"/>
          <w:sz w:val="24"/>
        </w:rPr>
      </w:pPr>
      <w:r w:rsidRPr="0073733E">
        <w:rPr>
          <w:rFonts w:ascii="LM Roman 10" w:hAnsi="LM Roman 10"/>
          <w:sz w:val="24"/>
        </w:rPr>
        <w:t xml:space="preserve">6. ¿Qué perspectiva cree usted que tiene la sociedad actual acerca de las personas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282CEC28" w14:textId="77777777" w:rsidR="00115450" w:rsidRPr="0073733E" w:rsidRDefault="00115450" w:rsidP="0073733E">
      <w:pPr>
        <w:rPr>
          <w:rFonts w:ascii="LM Roman 10" w:hAnsi="LM Roman 10"/>
          <w:sz w:val="24"/>
        </w:rPr>
      </w:pPr>
    </w:p>
    <w:p w14:paraId="5E6C714D" w14:textId="085C46B8" w:rsidR="00115450" w:rsidRPr="0073733E" w:rsidRDefault="00115450" w:rsidP="0073733E">
      <w:pPr>
        <w:rPr>
          <w:rFonts w:ascii="LM Roman 10" w:hAnsi="LM Roman 10"/>
          <w:sz w:val="24"/>
        </w:rPr>
      </w:pPr>
      <w:r w:rsidRPr="0073733E">
        <w:rPr>
          <w:rFonts w:ascii="LM Roman 10" w:hAnsi="LM Roman 10"/>
          <w:sz w:val="24"/>
        </w:rPr>
        <w:t xml:space="preserve">7. ¿Qué perspectiva tiene usted del futuro que pueda tener un joven que tiene alguna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01438EB6" w14:textId="77777777" w:rsidR="00115450" w:rsidRPr="0073733E" w:rsidRDefault="00115450" w:rsidP="0073733E">
      <w:pPr>
        <w:rPr>
          <w:rFonts w:ascii="LM Roman 10" w:hAnsi="LM Roman 10"/>
          <w:sz w:val="24"/>
        </w:rPr>
      </w:pPr>
    </w:p>
    <w:p w14:paraId="17C699A3" w14:textId="40323F1F" w:rsidR="00115450" w:rsidRPr="0073733E" w:rsidRDefault="00115450" w:rsidP="0073733E">
      <w:pPr>
        <w:rPr>
          <w:rFonts w:ascii="LM Roman 10" w:hAnsi="LM Roman 10"/>
          <w:sz w:val="24"/>
        </w:rPr>
      </w:pPr>
      <w:r w:rsidRPr="0073733E">
        <w:rPr>
          <w:rFonts w:ascii="LM Roman 10" w:hAnsi="LM Roman 10"/>
          <w:sz w:val="24"/>
        </w:rPr>
        <w:t xml:space="preserve">8. ¿Cómo reaccionaría usted si ve o sabe que alguna persona con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xml:space="preserve"> está siendo discriminada?</w:t>
      </w:r>
    </w:p>
    <w:p w14:paraId="3900BA90" w14:textId="77777777" w:rsidR="00115450" w:rsidRPr="0073733E" w:rsidRDefault="00115450" w:rsidP="0073733E">
      <w:pPr>
        <w:rPr>
          <w:rFonts w:ascii="LM Roman 10" w:hAnsi="LM Roman 10"/>
          <w:sz w:val="24"/>
        </w:rPr>
      </w:pPr>
    </w:p>
    <w:p w14:paraId="6C01FC11" w14:textId="5BF439B3" w:rsidR="00115450" w:rsidRPr="0073733E" w:rsidRDefault="00115450" w:rsidP="0073733E">
      <w:pPr>
        <w:rPr>
          <w:rFonts w:ascii="LM Roman 10" w:hAnsi="LM Roman 10"/>
          <w:sz w:val="24"/>
        </w:rPr>
      </w:pPr>
      <w:r w:rsidRPr="0073733E">
        <w:rPr>
          <w:rFonts w:ascii="LM Roman 10" w:hAnsi="LM Roman 10"/>
          <w:sz w:val="24"/>
        </w:rPr>
        <w:t xml:space="preserve">9. Si usted se encontrara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¿a qué cree que se enfrentaría?</w:t>
      </w:r>
    </w:p>
    <w:p w14:paraId="233000ED" w14:textId="77777777" w:rsidR="00115450" w:rsidRPr="0073733E" w:rsidRDefault="00115450" w:rsidP="0073733E">
      <w:pPr>
        <w:rPr>
          <w:rFonts w:ascii="LM Roman 10" w:hAnsi="LM Roman 10"/>
          <w:sz w:val="24"/>
        </w:rPr>
      </w:pPr>
    </w:p>
    <w:p w14:paraId="03A05B8B" w14:textId="77777777" w:rsidR="00115450" w:rsidRPr="0073733E" w:rsidRDefault="00115450" w:rsidP="0073733E">
      <w:pPr>
        <w:rPr>
          <w:rFonts w:ascii="LM Roman 10" w:hAnsi="LM Roman 10"/>
          <w:sz w:val="24"/>
        </w:rPr>
      </w:pPr>
      <w:r w:rsidRPr="0073733E">
        <w:rPr>
          <w:rFonts w:ascii="LM Roman 10" w:hAnsi="LM Roman 10"/>
          <w:sz w:val="24"/>
        </w:rPr>
        <w:t>10. ¿Cuál cree usted que es la mayor dificultad que enfrentan las personas en esta condición?</w:t>
      </w:r>
    </w:p>
    <w:p w14:paraId="39E49600" w14:textId="77777777" w:rsidR="00115450" w:rsidRPr="0073733E" w:rsidRDefault="00115450" w:rsidP="0073733E">
      <w:pPr>
        <w:rPr>
          <w:rFonts w:ascii="LM Roman 10" w:hAnsi="LM Roman 10"/>
          <w:sz w:val="24"/>
        </w:rPr>
      </w:pPr>
    </w:p>
    <w:p w14:paraId="115B41D0" w14:textId="77777777" w:rsidR="00115450" w:rsidRPr="0073733E" w:rsidRDefault="00115450" w:rsidP="0073733E">
      <w:pPr>
        <w:rPr>
          <w:rFonts w:ascii="LM Roman 10" w:hAnsi="LM Roman 10"/>
          <w:sz w:val="24"/>
        </w:rPr>
      </w:pPr>
      <w:r w:rsidRPr="0073733E">
        <w:rPr>
          <w:rFonts w:ascii="LM Roman 10" w:hAnsi="LM Roman 10"/>
          <w:sz w:val="24"/>
        </w:rPr>
        <w:t>11. ¿Conoce usted a alguna persona que se encuentre en esta condición? ¿Cómo es su trato hacia ella?</w:t>
      </w:r>
    </w:p>
    <w:p w14:paraId="74F88ACC" w14:textId="77777777" w:rsidR="00115450" w:rsidRPr="0073733E" w:rsidRDefault="00115450" w:rsidP="0073733E">
      <w:pPr>
        <w:rPr>
          <w:rFonts w:ascii="LM Roman 10" w:hAnsi="LM Roman 10"/>
          <w:sz w:val="24"/>
        </w:rPr>
      </w:pPr>
    </w:p>
    <w:p w14:paraId="7DF1A3D3" w14:textId="77777777" w:rsidR="00115450" w:rsidRPr="0073733E" w:rsidRDefault="00115450" w:rsidP="0073733E">
      <w:pPr>
        <w:rPr>
          <w:rFonts w:ascii="LM Roman 10" w:hAnsi="LM Roman 10"/>
          <w:sz w:val="24"/>
        </w:rPr>
      </w:pPr>
      <w:r w:rsidRPr="0073733E">
        <w:rPr>
          <w:rFonts w:ascii="LM Roman 10" w:hAnsi="LM Roman 10"/>
          <w:sz w:val="24"/>
        </w:rPr>
        <w:lastRenderedPageBreak/>
        <w:t>12. ¿Qué estrategias y/o planes de inclusión social ha oído o escuchado?</w:t>
      </w:r>
    </w:p>
    <w:p w14:paraId="3A26CF43" w14:textId="77777777" w:rsidR="00115450" w:rsidRPr="0073733E" w:rsidRDefault="00115450" w:rsidP="0073733E">
      <w:pPr>
        <w:rPr>
          <w:rFonts w:ascii="LM Roman 10" w:hAnsi="LM Roman 10"/>
          <w:sz w:val="24"/>
        </w:rPr>
      </w:pPr>
    </w:p>
    <w:p w14:paraId="7DEA0FAF" w14:textId="77777777" w:rsidR="00115450" w:rsidRPr="0073733E" w:rsidRDefault="00115450" w:rsidP="0073733E">
      <w:pPr>
        <w:rPr>
          <w:rFonts w:ascii="LM Roman 10" w:hAnsi="LM Roman 10"/>
          <w:sz w:val="24"/>
        </w:rPr>
      </w:pPr>
      <w:r w:rsidRPr="0073733E">
        <w:rPr>
          <w:rFonts w:ascii="LM Roman 10" w:hAnsi="LM Roman 10"/>
          <w:sz w:val="24"/>
        </w:rPr>
        <w:t>13. ¿Cree usted que estas estrategias han ayudado a mejorar la calidad de vida de las personas en esta condición?</w:t>
      </w:r>
    </w:p>
    <w:p w14:paraId="17689E51" w14:textId="77777777" w:rsidR="00115450" w:rsidRPr="0073733E" w:rsidRDefault="00115450" w:rsidP="0073733E">
      <w:pPr>
        <w:rPr>
          <w:rFonts w:ascii="LM Roman 10" w:hAnsi="LM Roman 10"/>
          <w:sz w:val="24"/>
        </w:rPr>
      </w:pPr>
    </w:p>
    <w:p w14:paraId="238E5914" w14:textId="77777777" w:rsidR="00115450" w:rsidRPr="0073733E" w:rsidRDefault="00115450" w:rsidP="0073733E">
      <w:pPr>
        <w:rPr>
          <w:rFonts w:ascii="LM Roman 10" w:hAnsi="LM Roman 10"/>
          <w:sz w:val="24"/>
        </w:rPr>
      </w:pPr>
      <w:r w:rsidRPr="0073733E">
        <w:rPr>
          <w:rFonts w:ascii="LM Roman 10" w:hAnsi="LM Roman 10"/>
          <w:sz w:val="24"/>
        </w:rPr>
        <w:t>14. ¿Qué estrategias cree usted que se deberían implementar para ofrecerles una mejor calidad de vida a las personas en esta condición?</w:t>
      </w:r>
    </w:p>
    <w:p w14:paraId="26FC0AF7" w14:textId="77777777" w:rsidR="00115450" w:rsidRPr="0073733E" w:rsidRDefault="00115450" w:rsidP="0073733E">
      <w:pPr>
        <w:rPr>
          <w:rFonts w:ascii="LM Roman 10" w:hAnsi="LM Roman 10"/>
          <w:sz w:val="24"/>
        </w:rPr>
      </w:pPr>
    </w:p>
    <w:p w14:paraId="2E3D7023" w14:textId="326E9124" w:rsidR="00115450" w:rsidRPr="0073733E" w:rsidRDefault="00115450" w:rsidP="0073733E">
      <w:pPr>
        <w:rPr>
          <w:rFonts w:ascii="LM Roman 10" w:hAnsi="LM Roman 10"/>
          <w:sz w:val="24"/>
        </w:rPr>
      </w:pPr>
      <w:r w:rsidRPr="0073733E">
        <w:rPr>
          <w:rFonts w:ascii="LM Roman 10" w:hAnsi="LM Roman 10"/>
          <w:sz w:val="24"/>
        </w:rPr>
        <w:t>15. ¿Qué opina usted acerca del uso de tecnologías e</w:t>
      </w:r>
      <w:r w:rsidR="003F7ECB">
        <w:rPr>
          <w:rFonts w:ascii="LM Roman 10" w:hAnsi="LM Roman 10"/>
          <w:sz w:val="24"/>
        </w:rPr>
        <w:t>n</w:t>
      </w:r>
      <w:r w:rsidRPr="0073733E">
        <w:rPr>
          <w:rFonts w:ascii="LM Roman 10" w:hAnsi="LM Roman 10"/>
          <w:sz w:val="24"/>
        </w:rPr>
        <w:t xml:space="preserve"> un ámbito educativo?</w:t>
      </w:r>
    </w:p>
    <w:p w14:paraId="0603B05B" w14:textId="77777777" w:rsidR="00115450" w:rsidRPr="0073733E" w:rsidRDefault="00115450" w:rsidP="0073733E">
      <w:pPr>
        <w:rPr>
          <w:rFonts w:ascii="LM Roman 10" w:hAnsi="LM Roman 10"/>
          <w:sz w:val="24"/>
        </w:rPr>
      </w:pPr>
    </w:p>
    <w:p w14:paraId="56914B07" w14:textId="77777777" w:rsidR="00115450" w:rsidRPr="0073733E" w:rsidRDefault="00115450" w:rsidP="0073733E">
      <w:pPr>
        <w:rPr>
          <w:rFonts w:ascii="LM Roman 10" w:hAnsi="LM Roman 10"/>
          <w:sz w:val="24"/>
        </w:rPr>
      </w:pPr>
      <w:r w:rsidRPr="0073733E">
        <w:rPr>
          <w:rFonts w:ascii="LM Roman 10" w:hAnsi="LM Roman 10"/>
          <w:sz w:val="24"/>
        </w:rPr>
        <w:t>16. ¿Cree usted que el uso de nuevas tecnologías podría apoyar a las personas en esta condición de discapacidad?</w:t>
      </w:r>
    </w:p>
    <w:p w14:paraId="1EF83FAF" w14:textId="77777777" w:rsidR="00115450" w:rsidRDefault="00115450" w:rsidP="0073733E">
      <w:pPr>
        <w:rPr>
          <w:rFonts w:ascii="LM Roman 10" w:hAnsi="LM Roman 10"/>
          <w:sz w:val="24"/>
        </w:rPr>
      </w:pPr>
    </w:p>
    <w:p w14:paraId="56C2ED1D" w14:textId="4FC5F026" w:rsidR="003F7ECB" w:rsidRDefault="003F7ECB" w:rsidP="0073733E">
      <w:pPr>
        <w:rPr>
          <w:rFonts w:ascii="LM Roman 10" w:hAnsi="LM Roman 10"/>
          <w:sz w:val="24"/>
        </w:rPr>
      </w:pPr>
      <w:r>
        <w:rPr>
          <w:rFonts w:ascii="LM Roman 10" w:hAnsi="LM Roman 10"/>
          <w:sz w:val="24"/>
        </w:rPr>
        <w:t xml:space="preserve">17. ¿Ha utilizado alguna herramienta </w:t>
      </w:r>
      <w:r w:rsidR="00A5792D">
        <w:rPr>
          <w:rFonts w:ascii="LM Roman 10" w:hAnsi="LM Roman 10"/>
          <w:sz w:val="24"/>
        </w:rPr>
        <w:t>Tecnológica</w:t>
      </w:r>
      <w:r>
        <w:rPr>
          <w:rFonts w:ascii="LM Roman 10" w:hAnsi="LM Roman 10"/>
          <w:sz w:val="24"/>
        </w:rPr>
        <w:t xml:space="preserve"> </w:t>
      </w:r>
      <w:r w:rsidR="00A5792D">
        <w:rPr>
          <w:rFonts w:ascii="LM Roman 10" w:hAnsi="LM Roman 10"/>
          <w:sz w:val="24"/>
        </w:rPr>
        <w:t>que permita satisfacer las Necesidad Educativas especiales?</w:t>
      </w:r>
    </w:p>
    <w:p w14:paraId="6452C16D" w14:textId="77777777" w:rsidR="00A5792D" w:rsidRPr="0073733E" w:rsidRDefault="00A5792D" w:rsidP="0073733E">
      <w:pPr>
        <w:rPr>
          <w:rFonts w:ascii="LM Roman 10" w:hAnsi="LM Roman 10"/>
          <w:sz w:val="24"/>
        </w:rPr>
      </w:pPr>
    </w:p>
    <w:p w14:paraId="34AFE4E2" w14:textId="77777777" w:rsidR="00B7045B" w:rsidRPr="0073733E" w:rsidRDefault="00115450" w:rsidP="0073733E">
      <w:pPr>
        <w:rPr>
          <w:rFonts w:ascii="LM Roman 10" w:hAnsi="LM Roman 10"/>
          <w:sz w:val="24"/>
        </w:rPr>
      </w:pPr>
      <w:r w:rsidRPr="0073733E">
        <w:rPr>
          <w:rFonts w:ascii="LM Roman 10" w:hAnsi="LM Roman 10"/>
          <w:sz w:val="24"/>
        </w:rPr>
        <w:t>17. ¿Cuál sería su aporte para que las personas en esta condición puedan mejorar su calidad de vida?</w:t>
      </w:r>
    </w:p>
    <w:p w14:paraId="516BC3BD" w14:textId="77777777" w:rsidR="000B0B76" w:rsidRPr="00102649" w:rsidRDefault="000B0B76" w:rsidP="00F12A4C">
      <w:pPr>
        <w:pStyle w:val="Incontec"/>
        <w:rPr>
          <w:rFonts w:cs="Times New Roman"/>
        </w:rPr>
      </w:pPr>
    </w:p>
    <w:p w14:paraId="3CCD55DE" w14:textId="77777777" w:rsidR="009C7339" w:rsidRPr="00102649" w:rsidRDefault="009C7339" w:rsidP="00F12A4C">
      <w:pPr>
        <w:pStyle w:val="Incontec"/>
        <w:rPr>
          <w:rFonts w:cs="Times New Roman"/>
        </w:rPr>
      </w:pPr>
    </w:p>
    <w:p w14:paraId="7BEB49D2" w14:textId="77777777" w:rsidR="009C7339" w:rsidRPr="00102649" w:rsidRDefault="009C7339" w:rsidP="00F12A4C">
      <w:pPr>
        <w:pStyle w:val="Incontec"/>
        <w:rPr>
          <w:rFonts w:cs="Times New Roman"/>
        </w:rPr>
      </w:pPr>
    </w:p>
    <w:p w14:paraId="0C7BFE2B" w14:textId="77777777" w:rsidR="009C7339" w:rsidRPr="00102649" w:rsidRDefault="009C7339" w:rsidP="00F12A4C">
      <w:pPr>
        <w:pStyle w:val="Incontec"/>
        <w:rPr>
          <w:rFonts w:cs="Times New Roman"/>
        </w:rPr>
      </w:pPr>
    </w:p>
    <w:p w14:paraId="0BD27B49" w14:textId="77777777" w:rsidR="009C7339" w:rsidRPr="00102649" w:rsidRDefault="009C7339" w:rsidP="00F12A4C">
      <w:pPr>
        <w:pStyle w:val="Incontec"/>
        <w:rPr>
          <w:rFonts w:cs="Times New Roman"/>
        </w:rPr>
      </w:pPr>
    </w:p>
    <w:p w14:paraId="24D053D2" w14:textId="77777777" w:rsidR="009C7339" w:rsidRPr="00102649" w:rsidRDefault="009C7339" w:rsidP="00F12A4C">
      <w:pPr>
        <w:pStyle w:val="Incontec"/>
        <w:rPr>
          <w:rFonts w:cs="Times New Roman"/>
        </w:rPr>
      </w:pPr>
    </w:p>
    <w:p w14:paraId="672C70E2" w14:textId="77777777" w:rsidR="009C7339" w:rsidRPr="00102649" w:rsidRDefault="009C7339" w:rsidP="00F12A4C">
      <w:pPr>
        <w:pStyle w:val="Incontec"/>
        <w:rPr>
          <w:rFonts w:cs="Times New Roman"/>
        </w:rPr>
      </w:pPr>
    </w:p>
    <w:p w14:paraId="2EF386E3" w14:textId="77777777" w:rsidR="009C7339" w:rsidRDefault="009C7339" w:rsidP="00F12A4C">
      <w:pPr>
        <w:pStyle w:val="Incontec"/>
        <w:rPr>
          <w:rFonts w:cs="Times New Roman"/>
        </w:rPr>
      </w:pPr>
    </w:p>
    <w:p w14:paraId="516E9E76" w14:textId="77777777" w:rsidR="00B65399" w:rsidRPr="00B65399" w:rsidRDefault="00B65399" w:rsidP="00B65399">
      <w:pPr>
        <w:pStyle w:val="Incontec"/>
      </w:pPr>
    </w:p>
    <w:p w14:paraId="4F8A84CF" w14:textId="77777777" w:rsidR="009C7339" w:rsidRDefault="009C7339" w:rsidP="00F12A4C">
      <w:pPr>
        <w:pStyle w:val="Incontec"/>
        <w:rPr>
          <w:rFonts w:cs="Times New Roman"/>
        </w:rPr>
      </w:pPr>
    </w:p>
    <w:p w14:paraId="1D3C55EA" w14:textId="77777777" w:rsidR="00B65399" w:rsidRPr="00B65399" w:rsidRDefault="00B65399" w:rsidP="00B65399"/>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2192" w:name="_Ref467494506"/>
      <w:bookmarkStart w:id="2193" w:name="_Toc475092765"/>
      <w:r w:rsidRPr="00BA299F">
        <w:rPr>
          <w:rFonts w:ascii="LM Roman 10" w:hAnsi="LM Roman 10"/>
          <w:sz w:val="28"/>
          <w:szCs w:val="28"/>
        </w:rPr>
        <w:lastRenderedPageBreak/>
        <w:t>ANEXO.</w:t>
      </w:r>
      <w:bookmarkEnd w:id="2192"/>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2193"/>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Estrategias de Palabras -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2E410706" w14:textId="6135C249" w:rsidR="000B0B76" w:rsidRPr="00102649" w:rsidRDefault="000B0B76" w:rsidP="00066B8A">
      <w:pPr>
        <w:pStyle w:val="Incontec"/>
        <w:jc w:val="center"/>
        <w:outlineLvl w:val="0"/>
        <w:rPr>
          <w:rFonts w:cs="Times New Roman"/>
          <w:sz w:val="32"/>
          <w:szCs w:val="32"/>
        </w:rPr>
      </w:pPr>
      <w:bookmarkStart w:id="2194" w:name="_Toc475092766"/>
      <w:r w:rsidRPr="00102649">
        <w:rPr>
          <w:rFonts w:cs="Times New Roman"/>
          <w:sz w:val="32"/>
          <w:szCs w:val="32"/>
        </w:rPr>
        <w:lastRenderedPageBreak/>
        <w:t>REFERENCIAS</w:t>
      </w:r>
      <w:bookmarkEnd w:id="2194"/>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EndPr/>
          <w:sdtContent>
            <w:p w14:paraId="07A896BF" w14:textId="77777777" w:rsidR="000F0B8C" w:rsidRPr="000F0B8C" w:rsidRDefault="000B0B76" w:rsidP="000F0B8C">
              <w:pPr>
                <w:pStyle w:val="Bibliografa"/>
                <w:jc w:val="both"/>
                <w:rPr>
                  <w:rFonts w:ascii="LM Roman 10" w:hAnsi="LM Roman 10"/>
                  <w:noProof/>
                  <w:sz w:val="24"/>
                  <w:szCs w:val="24"/>
                </w:rPr>
              </w:pPr>
              <w:r w:rsidRPr="000F0B8C">
                <w:rPr>
                  <w:rFonts w:ascii="LM Roman 10" w:hAnsi="LM Roman 10"/>
                  <w:sz w:val="24"/>
                  <w:szCs w:val="24"/>
                </w:rPr>
                <w:fldChar w:fldCharType="begin"/>
              </w:r>
              <w:r w:rsidRPr="000F0B8C">
                <w:rPr>
                  <w:rFonts w:ascii="LM Roman 10" w:hAnsi="LM Roman 10"/>
                  <w:sz w:val="24"/>
                  <w:szCs w:val="24"/>
                </w:rPr>
                <w:instrText>BIBLIOGRAPHY</w:instrText>
              </w:r>
              <w:r w:rsidRPr="000F0B8C">
                <w:rPr>
                  <w:rFonts w:ascii="LM Roman 10" w:hAnsi="LM Roman 10"/>
                  <w:sz w:val="24"/>
                  <w:szCs w:val="24"/>
                </w:rPr>
                <w:fldChar w:fldCharType="separate"/>
              </w:r>
              <w:r w:rsidR="000F0B8C" w:rsidRPr="000F0B8C">
                <w:rPr>
                  <w:rFonts w:ascii="LM Roman 10" w:hAnsi="LM Roman 10"/>
                  <w:noProof/>
                </w:rPr>
                <w:t xml:space="preserve">1. </w:t>
              </w:r>
              <w:r w:rsidR="000F0B8C" w:rsidRPr="000F0B8C">
                <w:rPr>
                  <w:rFonts w:ascii="LM Roman 10" w:hAnsi="LM Roman 10"/>
                  <w:b/>
                  <w:bCs/>
                  <w:noProof/>
                </w:rPr>
                <w:t>MinSalud.</w:t>
              </w:r>
              <w:r w:rsidR="000F0B8C" w:rsidRPr="000F0B8C">
                <w:rPr>
                  <w:rFonts w:ascii="LM Roman 10" w:hAnsi="LM Roman 10"/>
                  <w:noProof/>
                </w:rPr>
                <w:t xml:space="preserve"> LÍNEA BASE OBSERVATORIO NACIONAL DE DISCAPACIDAD . </w:t>
              </w:r>
              <w:r w:rsidR="000F0B8C" w:rsidRPr="000F0B8C">
                <w:rPr>
                  <w:rFonts w:ascii="LM Roman 10" w:hAnsi="LM Roman 10"/>
                  <w:i/>
                  <w:iCs/>
                  <w:noProof/>
                </w:rPr>
                <w:t xml:space="preserve">Observatorio Nacional de Discapacidad. </w:t>
              </w:r>
              <w:r w:rsidR="000F0B8C" w:rsidRPr="000F0B8C">
                <w:rPr>
                  <w:rFonts w:ascii="LM Roman 10" w:hAnsi="LM Roman 10"/>
                  <w:noProof/>
                </w:rPr>
                <w:t>[En línea] 2014. https://www.minsalud.gov.co/sites/rid/Lists/BibliotecaDigital/RIDE/DE/PS/L%C3%ADnea%20Base%20Discapacidad%20OND.pdf.</w:t>
              </w:r>
            </w:p>
            <w:p w14:paraId="69ABD641"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 </w:t>
              </w:r>
              <w:r w:rsidRPr="000F0B8C">
                <w:rPr>
                  <w:rFonts w:ascii="LM Roman 10" w:hAnsi="LM Roman 10"/>
                  <w:b/>
                  <w:bCs/>
                  <w:noProof/>
                </w:rPr>
                <w:t>Apps.co.</w:t>
              </w:r>
              <w:r w:rsidRPr="000F0B8C">
                <w:rPr>
                  <w:rFonts w:ascii="LM Roman 10" w:hAnsi="LM Roman 10"/>
                  <w:noProof/>
                </w:rPr>
                <w:t xml:space="preserve"> Mapp Accesible Colombia. [En línea] 11 de 02 de 2014. [Citado el: 15 de 02 de 2016.] https://apps.co/comunidad/ver/926/mapp-accesible-colombia/.</w:t>
              </w:r>
            </w:p>
            <w:p w14:paraId="004776A6"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3. </w:t>
              </w:r>
              <w:r w:rsidRPr="000F0B8C">
                <w:rPr>
                  <w:rFonts w:ascii="LM Roman 10" w:hAnsi="LM Roman 10"/>
                  <w:b/>
                  <w:bCs/>
                  <w:noProof/>
                </w:rPr>
                <w:t>Technologies, Informer.</w:t>
              </w:r>
              <w:r w:rsidRPr="000F0B8C">
                <w:rPr>
                  <w:rFonts w:ascii="LM Roman 10" w:hAnsi="LM Roman 10"/>
                  <w:noProof/>
                </w:rPr>
                <w:t xml:space="preserve"> Kraneando . [En línea] 12 de 08 de 2014. [Citado el: 11 de 02 de 2016.] http://kraneando.android.informer.com/es/.</w:t>
              </w:r>
            </w:p>
            <w:p w14:paraId="509F7B85"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 </w:t>
              </w:r>
              <w:r w:rsidRPr="000F0B8C">
                <w:rPr>
                  <w:rFonts w:ascii="LM Roman 10" w:hAnsi="LM Roman 10"/>
                  <w:b/>
                  <w:bCs/>
                  <w:noProof/>
                </w:rPr>
                <w:t>Datanalisis.</w:t>
              </w:r>
              <w:r w:rsidRPr="000F0B8C">
                <w:rPr>
                  <w:rFonts w:ascii="LM Roman 10" w:hAnsi="LM Roman 10"/>
                  <w:noProof/>
                </w:rPr>
                <w:t xml:space="preserve"> Estudio de la industria del software en colombia. Technical report,. [En línea] 2005. </w:t>
              </w:r>
            </w:p>
            <w:p w14:paraId="11528685"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 </w:t>
              </w:r>
              <w:r w:rsidRPr="000F0B8C">
                <w:rPr>
                  <w:rFonts w:ascii="LM Roman 10" w:hAnsi="LM Roman 10"/>
                  <w:b/>
                  <w:bCs/>
                  <w:noProof/>
                </w:rPr>
                <w:t>SURA, GRUPO.</w:t>
              </w:r>
              <w:r w:rsidRPr="000F0B8C">
                <w:rPr>
                  <w:rFonts w:ascii="LM Roman 10" w:hAnsi="LM Roman 10"/>
                  <w:noProof/>
                </w:rPr>
                <w:t xml:space="preserve"> Informe Anual Grupo SURA. [En línea] 2015. [Citado el: 20 de 11 de 2016.] https://www.gruposura.com/Informacion-para-Inversionistas/Informacion-anual/Documents/PDF/Informe-Anual-2015.pdf.</w:t>
              </w:r>
            </w:p>
            <w:p w14:paraId="25FF5F14"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6. </w:t>
              </w:r>
              <w:r w:rsidRPr="000F0B8C">
                <w:rPr>
                  <w:rFonts w:ascii="LM Roman 10" w:hAnsi="LM Roman 10"/>
                  <w:b/>
                  <w:bCs/>
                  <w:noProof/>
                </w:rPr>
                <w:t>Osterwalder, Alex y Yves, Pigneur.</w:t>
              </w:r>
              <w:r w:rsidRPr="000F0B8C">
                <w:rPr>
                  <w:rFonts w:ascii="LM Roman 10" w:hAnsi="LM Roman 10"/>
                  <w:noProof/>
                </w:rPr>
                <w:t xml:space="preserve"> </w:t>
              </w:r>
              <w:r w:rsidRPr="000F0B8C">
                <w:rPr>
                  <w:rFonts w:ascii="LM Roman 10" w:hAnsi="LM Roman 10"/>
                  <w:i/>
                  <w:iCs/>
                  <w:noProof/>
                </w:rPr>
                <w:t xml:space="preserve">Value proposition design. </w:t>
              </w:r>
              <w:r w:rsidRPr="000F0B8C">
                <w:rPr>
                  <w:rFonts w:ascii="LM Roman 10" w:hAnsi="LM Roman 10"/>
                  <w:noProof/>
                </w:rPr>
                <w:t>s.l. : Wiley, 2014.</w:t>
              </w:r>
            </w:p>
            <w:p w14:paraId="50EF5609"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7. </w:t>
              </w:r>
              <w:r w:rsidRPr="000F0B8C">
                <w:rPr>
                  <w:rFonts w:ascii="LM Roman 10" w:hAnsi="LM Roman 10"/>
                  <w:b/>
                  <w:bCs/>
                  <w:noProof/>
                </w:rPr>
                <w:t>Osterwalder, Alexander y Pigneur, Yves.</w:t>
              </w:r>
              <w:r w:rsidRPr="000F0B8C">
                <w:rPr>
                  <w:rFonts w:ascii="LM Roman 10" w:hAnsi="LM Roman 10"/>
                  <w:noProof/>
                </w:rPr>
                <w:t xml:space="preserve"> El lienzo del modelo de negocio. [En línea] 2010. http://www.convergenciamultimedial.com/landau/documentos/bibliografia-2016/osterwalder.pdf.</w:t>
              </w:r>
            </w:p>
            <w:p w14:paraId="08C473F6"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8. </w:t>
              </w:r>
              <w:r w:rsidRPr="000F0B8C">
                <w:rPr>
                  <w:rFonts w:ascii="LM Roman 10" w:hAnsi="LM Roman 10"/>
                  <w:b/>
                  <w:bCs/>
                  <w:noProof/>
                </w:rPr>
                <w:t>MEN, (Ministerio Educacion Nacional).</w:t>
              </w:r>
              <w:r w:rsidRPr="000F0B8C">
                <w:rPr>
                  <w:rFonts w:ascii="LM Roman 10" w:hAnsi="LM Roman 10"/>
                  <w:noProof/>
                </w:rPr>
                <w:t xml:space="preserve"> Orientaciones Discapacidad Cognitiva. [En línea] [Citado el: 25 de abril de 2016.] http://www.colombiaaprende.edu.co/html/micrositios/1752/articles-320691_archivo_5.pdf.</w:t>
              </w:r>
            </w:p>
            <w:p w14:paraId="73A14BED"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9. </w:t>
              </w:r>
              <w:r w:rsidRPr="000F0B8C">
                <w:rPr>
                  <w:rFonts w:ascii="LM Roman 10" w:hAnsi="LM Roman 10"/>
                  <w:b/>
                  <w:bCs/>
                  <w:noProof/>
                </w:rPr>
                <w:t>Olympics, Special.</w:t>
              </w:r>
              <w:r w:rsidRPr="000F0B8C">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0DEABFB5"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10. </w:t>
              </w:r>
              <w:r w:rsidRPr="000F0B8C">
                <w:rPr>
                  <w:rFonts w:ascii="LM Roman 10" w:hAnsi="LM Roman 10"/>
                  <w:b/>
                  <w:bCs/>
                  <w:noProof/>
                </w:rPr>
                <w:t>OMS.</w:t>
              </w:r>
              <w:r w:rsidRPr="000F0B8C">
                <w:rPr>
                  <w:rFonts w:ascii="LM Roman 10" w:hAnsi="LM Roman 10"/>
                  <w:noProof/>
                </w:rPr>
                <w:t xml:space="preserve"> 10 datos sobre la discapcidad. [En línea] 2013. http://www.who.int/features/factfiles/disability/es/.</w:t>
              </w:r>
            </w:p>
            <w:p w14:paraId="01C938EE"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11. </w:t>
              </w:r>
              <w:r w:rsidRPr="000F0B8C">
                <w:rPr>
                  <w:rFonts w:ascii="LM Roman 10" w:hAnsi="LM Roman 10"/>
                  <w:b/>
                  <w:bCs/>
                  <w:noProof/>
                </w:rPr>
                <w:t>MEN, (Ministerio Educacion Nacional).</w:t>
              </w:r>
              <w:r w:rsidRPr="000F0B8C">
                <w:rPr>
                  <w:rFonts w:ascii="LM Roman 10" w:hAnsi="LM Roman 10"/>
                  <w:noProof/>
                </w:rPr>
                <w:t xml:space="preserve"> Lineamientos Politica de Educacion superior Inclusiva. [En línea] [Citado el: 12 de 06 de 2016.] http://www.mineducacion.gov.co/1759/articles-340146_recurso_1.pdf.</w:t>
              </w:r>
            </w:p>
            <w:p w14:paraId="1F99C274"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12. </w:t>
              </w:r>
              <w:r w:rsidRPr="000F0B8C">
                <w:rPr>
                  <w:rFonts w:ascii="LM Roman 10" w:hAnsi="LM Roman 10"/>
                  <w:b/>
                  <w:bCs/>
                  <w:noProof/>
                </w:rPr>
                <w:t>Lasso, Judith Urrego.</w:t>
              </w:r>
              <w:r w:rsidRPr="000F0B8C">
                <w:rPr>
                  <w:rFonts w:ascii="LM Roman 10" w:hAnsi="LM Roman 10"/>
                  <w:noProof/>
                </w:rPr>
                <w:t xml:space="preserve"> Concepto 130011 de 2010 Secretaría Distrital de Educación. [En línea] 22 de 09 de 2010. [Citado el: 17 de 11 de 2016.] http://www.alcaldiabogota.gov.co/sisjur/normas/Norma1.jsp?i=40607.</w:t>
              </w:r>
            </w:p>
            <w:p w14:paraId="68C59443"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13. </w:t>
              </w:r>
              <w:r w:rsidRPr="000F0B8C">
                <w:rPr>
                  <w:rFonts w:ascii="LM Roman 10" w:hAnsi="LM Roman 10"/>
                  <w:b/>
                  <w:bCs/>
                  <w:noProof/>
                </w:rPr>
                <w:t>DANE.</w:t>
              </w:r>
              <w:r w:rsidRPr="000F0B8C">
                <w:rPr>
                  <w:rFonts w:ascii="LM Roman 10" w:hAnsi="LM Roman 10"/>
                  <w:noProof/>
                </w:rPr>
                <w:t xml:space="preserve"> Información Estadística de la discapacidad . [En línea] Julio de 2004. http://www.dane.gov.co/files/investigaciones/discapacidad/inform_estad.pdf.</w:t>
              </w:r>
            </w:p>
            <w:p w14:paraId="7ED5C10D"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lastRenderedPageBreak/>
                <w:t xml:space="preserve">14. </w:t>
              </w:r>
              <w:r w:rsidRPr="000F0B8C">
                <w:rPr>
                  <w:rFonts w:ascii="LM Roman 10" w:hAnsi="LM Roman 10"/>
                  <w:b/>
                  <w:bCs/>
                  <w:noProof/>
                </w:rPr>
                <w:t>UNESCO.</w:t>
              </w:r>
              <w:r w:rsidRPr="000F0B8C">
                <w:rPr>
                  <w:rFonts w:ascii="LM Roman 10" w:hAnsi="LM Roman 10"/>
                  <w:noProof/>
                </w:rPr>
                <w:t xml:space="preserve"> Indice de Inclusion. </w:t>
              </w:r>
              <w:r w:rsidRPr="000F0B8C">
                <w:rPr>
                  <w:rFonts w:ascii="LM Roman 10" w:hAnsi="LM Roman 10"/>
                  <w:i/>
                  <w:iCs/>
                  <w:noProof/>
                </w:rPr>
                <w:t xml:space="preserve">Desarrollndo el aprendizaje y la participacion en las escuelas. </w:t>
              </w:r>
              <w:r w:rsidRPr="000F0B8C">
                <w:rPr>
                  <w:rFonts w:ascii="LM Roman 10" w:hAnsi="LM Roman 10"/>
                  <w:noProof/>
                </w:rPr>
                <w:t>[En línea] 2002. http://www.eenet.org.uk/resources/docs/Index%20Spanish%20South%20America%20.pdf.</w:t>
              </w:r>
            </w:p>
            <w:p w14:paraId="695C1372"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15. </w:t>
              </w:r>
              <w:r w:rsidRPr="000F0B8C">
                <w:rPr>
                  <w:rFonts w:ascii="LM Roman 10" w:hAnsi="LM Roman 10"/>
                  <w:b/>
                  <w:bCs/>
                  <w:noProof/>
                </w:rPr>
                <w:t>Muñoz, Elena y Gonzales, Begoña.</w:t>
              </w:r>
              <w:r w:rsidRPr="000F0B8C">
                <w:rPr>
                  <w:rFonts w:ascii="LM Roman 10" w:hAnsi="LM Roman 10"/>
                  <w:noProof/>
                </w:rPr>
                <w:t xml:space="preserve"> Estimulación cognitiva por ordenador. [En línea] 2012. http://mundoasistencial.com/documentacion/guias-estimulacion-cognitiva/estimulacion-cognitiva-por-ordenador.pdf.</w:t>
              </w:r>
            </w:p>
            <w:p w14:paraId="0C62E2D8"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16. </w:t>
              </w:r>
              <w:r w:rsidRPr="000F0B8C">
                <w:rPr>
                  <w:rFonts w:ascii="LM Roman 10" w:hAnsi="LM Roman 10"/>
                  <w:b/>
                  <w:bCs/>
                  <w:noProof/>
                </w:rPr>
                <w:t>Sherer, Marcia J, y otros.</w:t>
              </w:r>
              <w:r w:rsidRPr="000F0B8C">
                <w:rPr>
                  <w:rFonts w:ascii="LM Roman 10" w:hAnsi="LM Roman 10"/>
                  <w:noProof/>
                </w:rPr>
                <w:t xml:space="preserve"> Assistive Technologies for Cognitive Disabilities. </w:t>
              </w:r>
              <w:r w:rsidRPr="000F0B8C">
                <w:rPr>
                  <w:rFonts w:ascii="LM Roman 10" w:hAnsi="LM Roman 10"/>
                  <w:i/>
                  <w:iCs/>
                  <w:noProof/>
                </w:rPr>
                <w:t xml:space="preserve">Criticl Reviews in Physical and Rehabilitation Medicine. </w:t>
              </w:r>
              <w:r w:rsidRPr="000F0B8C">
                <w:rPr>
                  <w:rFonts w:ascii="LM Roman 10" w:hAnsi="LM Roman 10"/>
                  <w:noProof/>
                </w:rPr>
                <w:t>[En línea] 2005. http://www.pages.drexel.edu/~sg94g745/Pubs/CritRevin%20PMR_CogTechReview.pdf.</w:t>
              </w:r>
            </w:p>
            <w:p w14:paraId="48A5378F"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17. </w:t>
              </w:r>
              <w:r w:rsidRPr="000F0B8C">
                <w:rPr>
                  <w:rFonts w:ascii="LM Roman 10" w:hAnsi="LM Roman 10"/>
                  <w:b/>
                  <w:bCs/>
                  <w:noProof/>
                </w:rPr>
                <w:t>Aprende, Colombia.</w:t>
              </w:r>
              <w:r w:rsidRPr="000F0B8C">
                <w:rPr>
                  <w:rFonts w:ascii="LM Roman 10" w:hAnsi="LM Roman 10"/>
                  <w:noProof/>
                </w:rPr>
                <w:t xml:space="preserve"> Necesidades Educativas Especiales. [En línea] [Citado el: 20 de 11 de 2016.] http://www.colombiaaprende.edu.co/html/home/1592/article-228163.html.</w:t>
              </w:r>
            </w:p>
            <w:p w14:paraId="0551408B"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18. </w:t>
              </w:r>
              <w:r w:rsidRPr="000F0B8C">
                <w:rPr>
                  <w:rFonts w:ascii="LM Roman 10" w:hAnsi="LM Roman 10"/>
                  <w:b/>
                  <w:bCs/>
                  <w:noProof/>
                </w:rPr>
                <w:t>GameLearn.</w:t>
              </w:r>
              <w:r w:rsidRPr="000F0B8C">
                <w:rPr>
                  <w:rFonts w:ascii="LM Roman 10" w:hAnsi="LM Roman 10"/>
                  <w:noProof/>
                </w:rPr>
                <w:t xml:space="preserve"> ¿Qué es Game-based learning? [En línea] 23 de 07 de 2014. [Citado el: 20 de 11 de 2016.] https://game-learn.com/que-es-game-based-learning/.</w:t>
              </w:r>
            </w:p>
            <w:p w14:paraId="1925D4F0"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19. </w:t>
              </w:r>
              <w:r w:rsidRPr="000F0B8C">
                <w:rPr>
                  <w:rFonts w:ascii="LM Roman 10" w:hAnsi="LM Roman 10"/>
                  <w:b/>
                  <w:bCs/>
                  <w:noProof/>
                </w:rPr>
                <w:t>Trybus, Jessica.</w:t>
              </w:r>
              <w:r w:rsidRPr="000F0B8C">
                <w:rPr>
                  <w:rFonts w:ascii="LM Roman 10" w:hAnsi="LM Roman 10"/>
                  <w:noProof/>
                </w:rPr>
                <w:t xml:space="preserve"> Game-Based Learning: What it is, Why it Works, and Where it's Going. </w:t>
              </w:r>
              <w:r w:rsidRPr="000F0B8C">
                <w:rPr>
                  <w:rFonts w:ascii="LM Roman 10" w:hAnsi="LM Roman 10"/>
                  <w:i/>
                  <w:iCs/>
                  <w:noProof/>
                </w:rPr>
                <w:t xml:space="preserve">New Media Institute. </w:t>
              </w:r>
              <w:r w:rsidRPr="000F0B8C">
                <w:rPr>
                  <w:rFonts w:ascii="LM Roman 10" w:hAnsi="LM Roman 10"/>
                  <w:noProof/>
                </w:rPr>
                <w:t>[En línea] [Citado el: 20 de 11 de 2016.] http://www.newmedia.org/game-based-learning--what-it-is-why-it-works-and-where-its-going.html.</w:t>
              </w:r>
            </w:p>
            <w:p w14:paraId="5B66B6C1"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20. </w:t>
              </w:r>
              <w:r w:rsidRPr="000F0B8C">
                <w:rPr>
                  <w:rFonts w:ascii="LM Roman 10" w:hAnsi="LM Roman 10"/>
                  <w:b/>
                  <w:bCs/>
                  <w:noProof/>
                </w:rPr>
                <w:t>Rodríguez, José Luis.</w:t>
              </w:r>
              <w:r w:rsidRPr="000F0B8C">
                <w:rPr>
                  <w:rFonts w:ascii="LM Roman 10" w:hAnsi="LM Roman 10"/>
                  <w:noProof/>
                </w:rPr>
                <w:t xml:space="preserve"> </w:t>
              </w:r>
              <w:r w:rsidRPr="000F0B8C">
                <w:rPr>
                  <w:rFonts w:ascii="LM Roman 10" w:hAnsi="LM Roman 10"/>
                  <w:i/>
                  <w:iCs/>
                  <w:noProof/>
                </w:rPr>
                <w:t xml:space="preserve">GAMIFICACIÓN, Mecánicas de juegos en tu vida personal y profesional . </w:t>
              </w:r>
              <w:r w:rsidRPr="000F0B8C">
                <w:rPr>
                  <w:rFonts w:ascii="LM Roman 10" w:hAnsi="LM Roman 10"/>
                  <w:noProof/>
                </w:rPr>
                <w:t>España : s.n.</w:t>
              </w:r>
            </w:p>
            <w:p w14:paraId="0E7DF377"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21. </w:t>
              </w:r>
              <w:r w:rsidRPr="000F0B8C">
                <w:rPr>
                  <w:rFonts w:ascii="LM Roman 10" w:hAnsi="LM Roman 10"/>
                  <w:b/>
                  <w:bCs/>
                  <w:noProof/>
                </w:rPr>
                <w:t>VILLAMIZAR, MARTHA.</w:t>
              </w:r>
              <w:r w:rsidRPr="000F0B8C">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10F1DE8C"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22. </w:t>
              </w:r>
              <w:r w:rsidRPr="000F0B8C">
                <w:rPr>
                  <w:rFonts w:ascii="LM Roman 10" w:hAnsi="LM Roman 10"/>
                  <w:b/>
                  <w:bCs/>
                  <w:noProof/>
                </w:rPr>
                <w:t>Andes, Universidad de los.</w:t>
              </w:r>
              <w:r w:rsidRPr="000F0B8C">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29F34AD2"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23. </w:t>
              </w:r>
              <w:r w:rsidRPr="000F0B8C">
                <w:rPr>
                  <w:rFonts w:ascii="LM Roman 10" w:hAnsi="LM Roman 10"/>
                  <w:b/>
                  <w:bCs/>
                  <w:noProof/>
                </w:rPr>
                <w:t>Social, Secretaría Distrital de Integración.</w:t>
              </w:r>
              <w:r w:rsidRPr="000F0B8C">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758A2956"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24. </w:t>
              </w:r>
              <w:r w:rsidRPr="000F0B8C">
                <w:rPr>
                  <w:rFonts w:ascii="LM Roman 10" w:hAnsi="LM Roman 10"/>
                  <w:b/>
                  <w:bCs/>
                  <w:noProof/>
                </w:rPr>
                <w:t>SIGLO, EL NUEVO.</w:t>
              </w:r>
              <w:r w:rsidRPr="000F0B8C">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5060BA48"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25. </w:t>
              </w:r>
              <w:r w:rsidRPr="000F0B8C">
                <w:rPr>
                  <w:rFonts w:ascii="LM Roman 10" w:hAnsi="LM Roman 10"/>
                  <w:b/>
                  <w:bCs/>
                  <w:noProof/>
                </w:rPr>
                <w:t>Fedesoft.</w:t>
              </w:r>
              <w:r w:rsidRPr="000F0B8C">
                <w:rPr>
                  <w:rFonts w:ascii="LM Roman 10" w:hAnsi="LM Roman 10"/>
                  <w:noProof/>
                </w:rPr>
                <w:t xml:space="preserve"> Estudios 2013 - 2014. [En línea] noviembre de 2015. http://www.cenisoft.org/estudios-fedesoft-cenisoft/.</w:t>
              </w:r>
            </w:p>
            <w:p w14:paraId="29D747AE"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26. </w:t>
              </w:r>
              <w:r w:rsidRPr="000F0B8C">
                <w:rPr>
                  <w:rFonts w:ascii="LM Roman 10" w:hAnsi="LM Roman 10"/>
                  <w:b/>
                  <w:bCs/>
                  <w:noProof/>
                </w:rPr>
                <w:t>ESI.</w:t>
              </w:r>
              <w:r w:rsidRPr="000F0B8C">
                <w:rPr>
                  <w:rFonts w:ascii="LM Roman 10" w:hAnsi="LM Roman 10"/>
                  <w:noProof/>
                </w:rPr>
                <w:t xml:space="preserve"> Industria de software en colombia. Technical report, European Software. [En línea] 2008. http://www.bdigital.unal.edu.co/5411/1/200802180-2011.pdf.</w:t>
              </w:r>
            </w:p>
            <w:p w14:paraId="42E5AACA"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27. </w:t>
              </w:r>
              <w:r w:rsidRPr="000F0B8C">
                <w:rPr>
                  <w:rFonts w:ascii="LM Roman 10" w:hAnsi="LM Roman 10"/>
                  <w:b/>
                  <w:bCs/>
                  <w:noProof/>
                </w:rPr>
                <w:t>MINTIC.</w:t>
              </w:r>
              <w:r w:rsidRPr="000F0B8C">
                <w:rPr>
                  <w:rFonts w:ascii="LM Roman 10" w:hAnsi="LM Roman 10"/>
                  <w:noProof/>
                </w:rPr>
                <w:t xml:space="preserve"> Convertic. [En línea] http://www.convertic.gov.co/641/w3-channel.html.</w:t>
              </w:r>
            </w:p>
            <w:p w14:paraId="7FD5D348"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lastRenderedPageBreak/>
                <w:t xml:space="preserve">28. </w:t>
              </w:r>
              <w:r w:rsidRPr="000F0B8C">
                <w:rPr>
                  <w:rFonts w:ascii="LM Roman 10" w:hAnsi="LM Roman 10"/>
                  <w:b/>
                  <w:bCs/>
                  <w:noProof/>
                </w:rPr>
                <w:t>Kim, W Chan y Mauborgne, Renée.</w:t>
              </w:r>
              <w:r w:rsidRPr="000F0B8C">
                <w:rPr>
                  <w:rFonts w:ascii="LM Roman 10" w:hAnsi="LM Roman 10"/>
                  <w:noProof/>
                </w:rPr>
                <w:t xml:space="preserve"> Herramientas de la Estrategia del Océano Azul. [En línea] [Citado el: 17 de 11 de 2016.] https://es.blueoceanstrategy.com/tools/errc-grid/.</w:t>
              </w:r>
            </w:p>
            <w:p w14:paraId="4917716F"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29. </w:t>
              </w:r>
              <w:r w:rsidRPr="000F0B8C">
                <w:rPr>
                  <w:rFonts w:ascii="LM Roman 10" w:hAnsi="LM Roman 10"/>
                  <w:b/>
                  <w:bCs/>
                  <w:noProof/>
                </w:rPr>
                <w:t>Ventures, Ministerio de Comercio, Industria y Turismo.</w:t>
              </w:r>
              <w:r w:rsidRPr="000F0B8C">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236787F7"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30. </w:t>
              </w:r>
              <w:r w:rsidRPr="000F0B8C">
                <w:rPr>
                  <w:rFonts w:ascii="LM Roman 10" w:hAnsi="LM Roman 10"/>
                  <w:b/>
                  <w:bCs/>
                  <w:noProof/>
                </w:rPr>
                <w:t>SENA.</w:t>
              </w:r>
              <w:r w:rsidRPr="000F0B8C">
                <w:rPr>
                  <w:rFonts w:ascii="LM Roman 10" w:hAnsi="LM Roman 10"/>
                  <w:noProof/>
                </w:rPr>
                <w:t xml:space="preserve"> Buenas practicas de formulación de planes de negocio. [En línea] [Citado el: 20 de 11 de 2016.] http://www.fondoemprender.com/DocsHerramientas/GUIA-BUENAS-PRACTICAS-DE-FORMULACION-FE-2014.pdf.</w:t>
              </w:r>
            </w:p>
            <w:p w14:paraId="55D7E3FF"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31. </w:t>
              </w:r>
              <w:r w:rsidRPr="000F0B8C">
                <w:rPr>
                  <w:rFonts w:ascii="LM Roman 10" w:hAnsi="LM Roman 10"/>
                  <w:b/>
                  <w:bCs/>
                  <w:noProof/>
                </w:rPr>
                <w:t>España, DGIPYME Gobierno de.</w:t>
              </w:r>
              <w:r w:rsidRPr="000F0B8C">
                <w:rPr>
                  <w:rFonts w:ascii="LM Roman 10" w:hAnsi="LM Roman 10"/>
                  <w:noProof/>
                </w:rPr>
                <w:t xml:space="preserve"> Herramienta DAFO. [En línea] [Citado el: 20 de 11 de 2016.] http://dafo.ipyme.org/Paginas/Home.aspx.</w:t>
              </w:r>
            </w:p>
            <w:p w14:paraId="5652A299"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32. </w:t>
              </w:r>
              <w:r w:rsidRPr="000F0B8C">
                <w:rPr>
                  <w:rFonts w:ascii="LM Roman 10" w:hAnsi="LM Roman 10"/>
                  <w:b/>
                  <w:bCs/>
                  <w:noProof/>
                </w:rPr>
                <w:t>Alfonzo, Pedro y Mariño, Sonia.</w:t>
              </w:r>
              <w:r w:rsidRPr="000F0B8C">
                <w:rPr>
                  <w:rFonts w:ascii="LM Roman 10" w:hAnsi="LM Roman 10"/>
                  <w:noProof/>
                </w:rPr>
                <w:t xml:space="preserve"> Los estándares internacionales y su importancia para la industria del software. [En línea] 15 de 01 de 2013. [Citado el: 20 de 11 de 2016.] http://www.cyta.com.ar/ta1202/v12n2a3.htm.</w:t>
              </w:r>
            </w:p>
            <w:p w14:paraId="3B34B62D"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33. </w:t>
              </w:r>
              <w:r w:rsidRPr="000F0B8C">
                <w:rPr>
                  <w:rFonts w:ascii="LM Roman 10" w:hAnsi="LM Roman 10"/>
                  <w:b/>
                  <w:bCs/>
                  <w:noProof/>
                </w:rPr>
                <w:t>DIAN.</w:t>
              </w:r>
              <w:r w:rsidRPr="000F0B8C">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703DBA15"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34. —. Impuesto sobre la renta para la equidad. [En línea] 15 de 11 de 2016. [Citado el: 20 de 11 de 2016.] http://www.dian.gov.co/contenidos/otros/Preguntas_Cree_2014.html#a1..</w:t>
              </w:r>
            </w:p>
            <w:p w14:paraId="0B189A63"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35. —. Presentación de Información exogena presencial. [En línea] [Citado el: 20 de 11 de 2016.] http://www.dian.gov.co/descargas/plegables/PlegableExogena.pdf..</w:t>
              </w:r>
            </w:p>
            <w:p w14:paraId="49E78B06"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36. </w:t>
              </w:r>
              <w:r w:rsidRPr="000F0B8C">
                <w:rPr>
                  <w:rFonts w:ascii="LM Roman 10" w:hAnsi="LM Roman 10"/>
                  <w:b/>
                  <w:bCs/>
                  <w:noProof/>
                </w:rPr>
                <w:t>Unesco.</w:t>
              </w:r>
              <w:r w:rsidRPr="000F0B8C">
                <w:rPr>
                  <w:rFonts w:ascii="LM Roman 10" w:hAnsi="LM Roman 10"/>
                  <w:noProof/>
                </w:rPr>
                <w:t xml:space="preserve"> La Educación Superior en el Siglo XXI. Visión y Acción. </w:t>
              </w:r>
              <w:r w:rsidRPr="000F0B8C">
                <w:rPr>
                  <w:rFonts w:ascii="LM Roman 10" w:hAnsi="LM Roman 10"/>
                  <w:i/>
                  <w:iCs/>
                  <w:noProof/>
                </w:rPr>
                <w:t xml:space="preserve">Unesco. </w:t>
              </w:r>
              <w:r w:rsidRPr="000F0B8C">
                <w:rPr>
                  <w:rFonts w:ascii="LM Roman 10" w:hAnsi="LM Roman 10"/>
                  <w:noProof/>
                </w:rPr>
                <w:t>[En línea] 1998. http://www.unesco.org/education/educprog/wche/declaration_spa.htm.</w:t>
              </w:r>
            </w:p>
            <w:p w14:paraId="52CD54D2"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37. </w:t>
              </w:r>
              <w:r w:rsidRPr="000F0B8C">
                <w:rPr>
                  <w:rFonts w:ascii="LM Roman 10" w:hAnsi="LM Roman 10"/>
                  <w:b/>
                  <w:bCs/>
                  <w:noProof/>
                </w:rPr>
                <w:t>Cruz, Magdalena, Hiraldo, Reyna y Estrada, Vivian.</w:t>
              </w:r>
              <w:r w:rsidRPr="000F0B8C">
                <w:rPr>
                  <w:rFonts w:ascii="LM Roman 10" w:hAnsi="LM Roman 10"/>
                  <w:noProof/>
                </w:rPr>
                <w:t xml:space="preserve"> El aprendizaje virtual y la Gestión del Conocimiento: Una Experiencia de la Universidad Abierta para Adultos de la República Dominicana. </w:t>
              </w:r>
              <w:r w:rsidRPr="000F0B8C">
                <w:rPr>
                  <w:rFonts w:ascii="LM Roman 10" w:hAnsi="LM Roman 10"/>
                  <w:i/>
                  <w:iCs/>
                  <w:noProof/>
                </w:rPr>
                <w:t xml:space="preserve">IESALC. </w:t>
              </w:r>
              <w:r w:rsidRPr="000F0B8C">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2A3BEEDB"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38. </w:t>
              </w:r>
              <w:r w:rsidRPr="000F0B8C">
                <w:rPr>
                  <w:rFonts w:ascii="LM Roman 10" w:hAnsi="LM Roman 10"/>
                  <w:b/>
                  <w:bCs/>
                  <w:noProof/>
                </w:rPr>
                <w:t>Costa, Eduardo.</w:t>
              </w:r>
              <w:r w:rsidRPr="000F0B8C">
                <w:rPr>
                  <w:rFonts w:ascii="LM Roman 10" w:hAnsi="LM Roman 10"/>
                  <w:noProof/>
                </w:rPr>
                <w:t xml:space="preserve"> Unity with MVC: How to Level Up Your Game Development. [En línea] [Citado el: 20 de 11 de 20.] https://www.toptal.com/unity-unity3d/unity-with-mvc-how-to-level-up-your-game-development.</w:t>
              </w:r>
            </w:p>
            <w:p w14:paraId="584716FB"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39. </w:t>
              </w:r>
              <w:r w:rsidRPr="000F0B8C">
                <w:rPr>
                  <w:rFonts w:ascii="LM Roman 10" w:hAnsi="LM Roman 10"/>
                  <w:b/>
                  <w:bCs/>
                  <w:noProof/>
                </w:rPr>
                <w:t>Rubin, Kenneth.</w:t>
              </w:r>
              <w:r w:rsidRPr="000F0B8C">
                <w:rPr>
                  <w:rFonts w:ascii="LM Roman 10" w:hAnsi="LM Roman 10"/>
                  <w:noProof/>
                </w:rPr>
                <w:t xml:space="preserve"> </w:t>
              </w:r>
              <w:r w:rsidRPr="000F0B8C">
                <w:rPr>
                  <w:rFonts w:ascii="LM Roman 10" w:hAnsi="LM Roman 10"/>
                  <w:i/>
                  <w:iCs/>
                  <w:noProof/>
                </w:rPr>
                <w:t xml:space="preserve">Essential Scrum: A Practical Guide to the Most Popular Agile Process. </w:t>
              </w:r>
              <w:r w:rsidRPr="000F0B8C">
                <w:rPr>
                  <w:rFonts w:ascii="LM Roman 10" w:hAnsi="LM Roman 10"/>
                  <w:noProof/>
                </w:rPr>
                <w:t>s.l. : Pearson, 2012. 978-0-13-704329-3.</w:t>
              </w:r>
            </w:p>
            <w:p w14:paraId="3A4989B4"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40. </w:t>
              </w:r>
              <w:r w:rsidRPr="000F0B8C">
                <w:rPr>
                  <w:rFonts w:ascii="LM Roman 10" w:hAnsi="LM Roman 10"/>
                  <w:b/>
                  <w:bCs/>
                  <w:noProof/>
                </w:rPr>
                <w:t>Schwaber, Ken y Sutherland, Jeff.</w:t>
              </w:r>
              <w:r w:rsidRPr="000F0B8C">
                <w:rPr>
                  <w:rFonts w:ascii="LM Roman 10" w:hAnsi="LM Roman 10"/>
                  <w:noProof/>
                </w:rPr>
                <w:t xml:space="preserve"> SCRUM GUIDE. [En línea] 07 de 2013. [Citado el: 20 de 11 de 2016.] http://www.scrumguides.org/docs/scrumguide/v1/Scrum-Guide-ES.pdf.</w:t>
              </w:r>
            </w:p>
            <w:p w14:paraId="32349529"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lastRenderedPageBreak/>
                <w:t xml:space="preserve">41. </w:t>
              </w:r>
              <w:r w:rsidRPr="000F0B8C">
                <w:rPr>
                  <w:rFonts w:ascii="LM Roman 10" w:hAnsi="LM Roman 10"/>
                  <w:b/>
                  <w:bCs/>
                  <w:noProof/>
                </w:rPr>
                <w:t>TECNOSFERA.</w:t>
              </w:r>
              <w:r w:rsidRPr="000F0B8C">
                <w:rPr>
                  <w:rFonts w:ascii="LM Roman 10" w:hAnsi="LM Roman 10"/>
                  <w:noProof/>
                </w:rPr>
                <w:t xml:space="preserve"> EL TIEMPO. [En línea] 2015. http://www.eltiempo.com/tecnosfera/novedades-tecnologia/aumento-de-la-industria-de-software-colombiano/15445677.</w:t>
              </w:r>
            </w:p>
            <w:p w14:paraId="264B0669"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42. </w:t>
              </w:r>
              <w:r w:rsidRPr="000F0B8C">
                <w:rPr>
                  <w:rFonts w:ascii="LM Roman 10" w:hAnsi="LM Roman 10"/>
                  <w:b/>
                  <w:bCs/>
                  <w:noProof/>
                </w:rPr>
                <w:t>Bernal, Carol.</w:t>
              </w:r>
              <w:r w:rsidRPr="000F0B8C">
                <w:rPr>
                  <w:rFonts w:ascii="LM Roman 10" w:hAnsi="LM Roman 10"/>
                  <w:noProof/>
                </w:rPr>
                <w:t xml:space="preserve"> GENERALIDADES SOBRE EL CONTEXTO COLOMBIANO CON RELACIÓN A LA DISCAPACIDA. </w:t>
              </w:r>
              <w:r w:rsidRPr="000F0B8C">
                <w:rPr>
                  <w:rFonts w:ascii="LM Roman 10" w:hAnsi="LM Roman 10"/>
                  <w:i/>
                  <w:iCs/>
                  <w:noProof/>
                </w:rPr>
                <w:t xml:space="preserve">Down21. </w:t>
              </w:r>
              <w:r w:rsidRPr="000F0B8C">
                <w:rPr>
                  <w:rFonts w:ascii="LM Roman 10" w:hAnsi="LM Roman 10"/>
                  <w:noProof/>
                </w:rPr>
                <w:t>[En línea] 2016. http://www.down21.org/portales-americanos/313-colombia/1566-situacion.html.</w:t>
              </w:r>
            </w:p>
            <w:p w14:paraId="2741ACAF"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43. </w:t>
              </w:r>
              <w:r w:rsidRPr="000F0B8C">
                <w:rPr>
                  <w:rFonts w:ascii="LM Roman 10" w:hAnsi="LM Roman 10"/>
                  <w:b/>
                  <w:bCs/>
                  <w:noProof/>
                </w:rPr>
                <w:t>MINTIC.</w:t>
              </w:r>
              <w:r w:rsidRPr="000F0B8C">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1D8A7471"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44. </w:t>
              </w:r>
              <w:r w:rsidRPr="000F0B8C">
                <w:rPr>
                  <w:rFonts w:ascii="LM Roman 10" w:hAnsi="LM Roman 10"/>
                  <w:b/>
                  <w:bCs/>
                  <w:noProof/>
                </w:rPr>
                <w:t>Adapro.</w:t>
              </w:r>
              <w:r w:rsidRPr="000F0B8C">
                <w:rPr>
                  <w:rFonts w:ascii="LM Roman 10" w:hAnsi="LM Roman 10"/>
                  <w:noProof/>
                </w:rPr>
                <w:t xml:space="preserve"> ITER. [En línea] 2012. http://adapro.iter.es/es.html.</w:t>
              </w:r>
            </w:p>
            <w:p w14:paraId="63A1D5BC"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45. </w:t>
              </w:r>
              <w:r w:rsidRPr="000F0B8C">
                <w:rPr>
                  <w:rFonts w:ascii="LM Roman 10" w:hAnsi="LM Roman 10"/>
                  <w:b/>
                  <w:bCs/>
                  <w:noProof/>
                </w:rPr>
                <w:t>GIGA.</w:t>
              </w:r>
              <w:r w:rsidRPr="000F0B8C">
                <w:rPr>
                  <w:rFonts w:ascii="LM Roman 10" w:hAnsi="LM Roman 10"/>
                  <w:noProof/>
                </w:rPr>
                <w:t xml:space="preserve"> AraBoard. [En línea] http://giga.cps.unizar.es/affectivelab/araboard.html.</w:t>
              </w:r>
            </w:p>
            <w:p w14:paraId="52918076"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46. </w:t>
              </w:r>
              <w:r w:rsidRPr="000F0B8C">
                <w:rPr>
                  <w:rFonts w:ascii="LM Roman 10" w:hAnsi="LM Roman 10"/>
                  <w:b/>
                  <w:bCs/>
                  <w:noProof/>
                </w:rPr>
                <w:t>ARASAAC.</w:t>
              </w:r>
              <w:r w:rsidRPr="000F0B8C">
                <w:rPr>
                  <w:rFonts w:ascii="LM Roman 10" w:hAnsi="LM Roman 10"/>
                  <w:noProof/>
                </w:rPr>
                <w:t xml:space="preserve"> AraWord. [En línea] 2014. http://arasaac.org/software.php?id_software=2.</w:t>
              </w:r>
            </w:p>
            <w:p w14:paraId="32FA0FAD"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47. </w:t>
              </w:r>
              <w:r w:rsidRPr="000F0B8C">
                <w:rPr>
                  <w:rFonts w:ascii="LM Roman 10" w:hAnsi="LM Roman 10"/>
                  <w:b/>
                  <w:bCs/>
                  <w:noProof/>
                </w:rPr>
                <w:t>Azahar.</w:t>
              </w:r>
              <w:r w:rsidRPr="000F0B8C">
                <w:rPr>
                  <w:rFonts w:ascii="LM Roman 10" w:hAnsi="LM Roman 10"/>
                  <w:noProof/>
                </w:rPr>
                <w:t xml:space="preserve"> Azahar. [En línea] 2013. http://www.proyectoazahar.org/azahar/loggined.do.</w:t>
              </w:r>
            </w:p>
            <w:p w14:paraId="3E382D66"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48. </w:t>
              </w:r>
              <w:r w:rsidRPr="000F0B8C">
                <w:rPr>
                  <w:rFonts w:ascii="LM Roman 10" w:hAnsi="LM Roman 10"/>
                  <w:b/>
                  <w:bCs/>
                  <w:noProof/>
                </w:rPr>
                <w:t>TalkerSAC.</w:t>
              </w:r>
              <w:r w:rsidRPr="000F0B8C">
                <w:rPr>
                  <w:rFonts w:ascii="LM Roman 10" w:hAnsi="LM Roman 10"/>
                  <w:noProof/>
                </w:rPr>
                <w:t xml:space="preserve"> LetMeTalk. [En línea] 2014. http://www.letmetalk.info/es.</w:t>
              </w:r>
            </w:p>
            <w:p w14:paraId="0C327BD3"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49. </w:t>
              </w:r>
              <w:r w:rsidRPr="000F0B8C">
                <w:rPr>
                  <w:rFonts w:ascii="LM Roman 10" w:hAnsi="LM Roman 10"/>
                  <w:b/>
                  <w:bCs/>
                  <w:noProof/>
                </w:rPr>
                <w:t>Orange, Fundacion.</w:t>
              </w:r>
              <w:r w:rsidRPr="000F0B8C">
                <w:rPr>
                  <w:rFonts w:ascii="LM Roman 10" w:hAnsi="LM Roman 10"/>
                  <w:noProof/>
                </w:rPr>
                <w:t xml:space="preserve"> Proyecto Sígueme. [En línea] 2013. http://www.proyectosigueme.com/?page_id=20.</w:t>
              </w:r>
            </w:p>
            <w:p w14:paraId="07C4F1FF"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50. </w:t>
              </w:r>
              <w:r w:rsidRPr="000F0B8C">
                <w:rPr>
                  <w:rFonts w:ascii="LM Roman 10" w:hAnsi="LM Roman 10"/>
                  <w:b/>
                  <w:bCs/>
                  <w:noProof/>
                </w:rPr>
                <w:t>MINTIC.</w:t>
              </w:r>
              <w:r w:rsidRPr="000F0B8C">
                <w:rPr>
                  <w:rFonts w:ascii="LM Roman 10" w:hAnsi="LM Roman 10"/>
                  <w:noProof/>
                </w:rPr>
                <w:t xml:space="preserve"> Proyectos de Inversión 2016 FONTIC. [En línea] 2016. http://www.mintic.gov.co/portal/604/articles-1783_recurso_2.pdf.</w:t>
              </w:r>
            </w:p>
            <w:p w14:paraId="29847AC9"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51. </w:t>
              </w:r>
              <w:r w:rsidRPr="000F0B8C">
                <w:rPr>
                  <w:rFonts w:ascii="LM Roman 10" w:hAnsi="LM Roman 10"/>
                  <w:b/>
                  <w:bCs/>
                  <w:noProof/>
                </w:rPr>
                <w:t>APPS.CO.</w:t>
              </w:r>
              <w:r w:rsidRPr="000F0B8C">
                <w:rPr>
                  <w:rFonts w:ascii="LM Roman 10" w:hAnsi="LM Roman 10"/>
                  <w:noProof/>
                </w:rPr>
                <w:t xml:space="preserve"> ALTERNATIVAS DE APOYO AL EMPRENDIMIENTO EN COLOMBIA. [En línea] [Citado el: 20 de 11 de 2016.] https://apps.co/teamstartupcolombia2016/.</w:t>
              </w:r>
            </w:p>
            <w:p w14:paraId="5A673EDE"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52. </w:t>
              </w:r>
              <w:r w:rsidRPr="000F0B8C">
                <w:rPr>
                  <w:rFonts w:ascii="LM Roman 10" w:hAnsi="LM Roman 10"/>
                  <w:b/>
                  <w:bCs/>
                  <w:noProof/>
                </w:rPr>
                <w:t>Espinosa, Roberto.</w:t>
              </w:r>
              <w:r w:rsidRPr="000F0B8C">
                <w:rPr>
                  <w:rFonts w:ascii="LM Roman 10" w:hAnsi="LM Roman 10"/>
                  <w:noProof/>
                </w:rPr>
                <w:t xml:space="preserve"> CÓMO DEFINIR MISIÓN, VISIÓN Y VALORES, EN LA EMPRESA. </w:t>
              </w:r>
              <w:r w:rsidRPr="000F0B8C">
                <w:rPr>
                  <w:rFonts w:ascii="LM Roman 10" w:hAnsi="LM Roman 10"/>
                  <w:i/>
                  <w:iCs/>
                  <w:noProof/>
                </w:rPr>
                <w:t xml:space="preserve">RobertoEspinosa. </w:t>
              </w:r>
              <w:r w:rsidRPr="000F0B8C">
                <w:rPr>
                  <w:rFonts w:ascii="LM Roman 10" w:hAnsi="LM Roman 10"/>
                  <w:noProof/>
                </w:rPr>
                <w:t>[En línea] 2012. http://robertoespinosa.es/2012/10/14/como-definir-mision-vision-y-valores-en-la-empresa/.</w:t>
              </w:r>
            </w:p>
            <w:p w14:paraId="45E3C049"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53. </w:t>
              </w:r>
              <w:r w:rsidRPr="000F0B8C">
                <w:rPr>
                  <w:rFonts w:ascii="LM Roman 10" w:hAnsi="LM Roman 10"/>
                  <w:b/>
                  <w:bCs/>
                  <w:noProof/>
                </w:rPr>
                <w:t>Colombia, El Congreso de.</w:t>
              </w:r>
              <w:r w:rsidRPr="000F0B8C">
                <w:rPr>
                  <w:rFonts w:ascii="LM Roman 10" w:hAnsi="LM Roman 10"/>
                  <w:noProof/>
                </w:rPr>
                <w:t xml:space="preserve"> Ley 590 de 2000 Nivel Nacional. </w:t>
              </w:r>
              <w:r w:rsidRPr="000F0B8C">
                <w:rPr>
                  <w:rFonts w:ascii="LM Roman 10" w:hAnsi="LM Roman 10"/>
                  <w:i/>
                  <w:iCs/>
                  <w:noProof/>
                </w:rPr>
                <w:t xml:space="preserve">Por la cual se dictan disposiciones para promover el desarrollo de las micro, pequeñas y medianas empresa. </w:t>
              </w:r>
              <w:r w:rsidRPr="000F0B8C">
                <w:rPr>
                  <w:rFonts w:ascii="LM Roman 10" w:hAnsi="LM Roman 10"/>
                  <w:noProof/>
                </w:rPr>
                <w:t>[En línea] 11 de 07 de 2000. [Citado el: 20 de 11 de 2016.] http://www.alcaldiabogota.gov.co/sisjur/normas/Norma1.jsp?i=12672.</w:t>
              </w:r>
            </w:p>
            <w:p w14:paraId="4D54911A"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54. </w:t>
              </w:r>
              <w:r w:rsidRPr="000F0B8C">
                <w:rPr>
                  <w:rFonts w:ascii="LM Roman 10" w:hAnsi="LM Roman 10"/>
                  <w:b/>
                  <w:bCs/>
                  <w:noProof/>
                </w:rPr>
                <w:t>MINTRABAJO.</w:t>
              </w:r>
              <w:r w:rsidRPr="000F0B8C">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404F7174"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55. </w:t>
              </w:r>
              <w:r w:rsidRPr="000F0B8C">
                <w:rPr>
                  <w:rFonts w:ascii="LM Roman 10" w:hAnsi="LM Roman 10"/>
                  <w:b/>
                  <w:bCs/>
                  <w:noProof/>
                </w:rPr>
                <w:t>CISA.</w:t>
              </w:r>
              <w:r w:rsidRPr="000F0B8C">
                <w:rPr>
                  <w:rFonts w:ascii="LM Roman 10" w:hAnsi="LM Roman 10"/>
                  <w:noProof/>
                </w:rPr>
                <w:t xml:space="preserve"> Matriz de Requisitos Legales Ambientales. [En línea] [Citado el: 12 de 05 de 2016.] https://www.cisa.gov.co/cmsportalcisa/Documentos/Normatividad/MATRIZ_AMBIENTAL_v_001.pdf.</w:t>
              </w:r>
            </w:p>
            <w:p w14:paraId="42C05545"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56. </w:t>
              </w:r>
              <w:r w:rsidRPr="000F0B8C">
                <w:rPr>
                  <w:rFonts w:ascii="LM Roman 10" w:hAnsi="LM Roman 10"/>
                  <w:b/>
                  <w:bCs/>
                  <w:noProof/>
                </w:rPr>
                <w:t>Okpara, John y Wynn, Pamela.</w:t>
              </w:r>
              <w:r w:rsidRPr="000F0B8C">
                <w:rPr>
                  <w:rFonts w:ascii="LM Roman 10" w:hAnsi="LM Roman 10"/>
                  <w:noProof/>
                </w:rPr>
                <w:t xml:space="preserve"> Determinants of small business growth constraints in a sub-Saharan African economy. [En línea] 2007. [Citado el: 20 de 11 de 2016.] </w:t>
              </w:r>
              <w:r w:rsidRPr="000F0B8C">
                <w:rPr>
                  <w:rFonts w:ascii="LM Roman 10" w:hAnsi="LM Roman 10"/>
                  <w:noProof/>
                </w:rPr>
                <w:lastRenderedPageBreak/>
                <w:t>http://www.freepatentsonline.com/article/SAM-Advanced-Management-Journal/166537560.html. 0036-0805.</w:t>
              </w:r>
            </w:p>
            <w:p w14:paraId="679401A5"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57. </w:t>
              </w:r>
              <w:r w:rsidRPr="000F0B8C">
                <w:rPr>
                  <w:rFonts w:ascii="LM Roman 10" w:hAnsi="LM Roman 10"/>
                  <w:b/>
                  <w:bCs/>
                  <w:noProof/>
                </w:rPr>
                <w:t>MINTIC.</w:t>
              </w:r>
              <w:r w:rsidRPr="000F0B8C">
                <w:rPr>
                  <w:rFonts w:ascii="LM Roman 10" w:hAnsi="LM Roman 10"/>
                  <w:noProof/>
                </w:rPr>
                <w:t xml:space="preserve"> Comportamiento del sector TIC en Colombia. [En línea] marzo de 2015. http://colombiatic.mintic.gov.co/602/articles-8917_panoranatic.pdf.</w:t>
              </w:r>
            </w:p>
            <w:p w14:paraId="340FFF05"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58. </w:t>
              </w:r>
              <w:r w:rsidRPr="000F0B8C">
                <w:rPr>
                  <w:rFonts w:ascii="LM Roman 10" w:hAnsi="LM Roman 10"/>
                  <w:b/>
                  <w:bCs/>
                  <w:noProof/>
                </w:rPr>
                <w:t>Tatiana, Leidys y Agudelo, Maria.</w:t>
              </w:r>
              <w:r w:rsidRPr="000F0B8C">
                <w:rPr>
                  <w:rFonts w:ascii="LM Roman 10" w:hAnsi="LM Roman 10"/>
                  <w:noProof/>
                </w:rPr>
                <w:t xml:space="preserve"> Inclusion educativa de las personas con discapacidad en Colombia. [En línea] 2014. http://revistas.ces.edu.co/index.php/movimientoysalud/article/download/2971/pdf.</w:t>
              </w:r>
            </w:p>
            <w:p w14:paraId="64B721C1" w14:textId="77777777" w:rsidR="000F0B8C" w:rsidRPr="000F0B8C" w:rsidRDefault="000F0B8C" w:rsidP="000F0B8C">
              <w:pPr>
                <w:pStyle w:val="Bibliografa"/>
                <w:jc w:val="both"/>
                <w:rPr>
                  <w:rFonts w:ascii="LM Roman 10" w:hAnsi="LM Roman 10"/>
                  <w:noProof/>
                </w:rPr>
              </w:pPr>
              <w:r w:rsidRPr="000F0B8C">
                <w:rPr>
                  <w:rFonts w:ascii="LM Roman 10" w:hAnsi="LM Roman 10"/>
                  <w:noProof/>
                </w:rPr>
                <w:t xml:space="preserve">59. </w:t>
              </w:r>
              <w:r w:rsidRPr="000F0B8C">
                <w:rPr>
                  <w:rFonts w:ascii="LM Roman 10" w:hAnsi="LM Roman 10"/>
                  <w:b/>
                  <w:bCs/>
                  <w:noProof/>
                </w:rPr>
                <w:t>Down21, Fundacion.</w:t>
              </w:r>
              <w:r w:rsidRPr="000F0B8C">
                <w:rPr>
                  <w:rFonts w:ascii="LM Roman 10" w:hAnsi="LM Roman 10"/>
                  <w:noProof/>
                </w:rPr>
                <w:t xml:space="preserve"> ENERALIDADES SOBRE EL CONTEXTO COLOMBIANO CON RELACIÓN A LA DISCAPACIDAD. [En línea] [Citado el: 20 de 09 de 2016.] http://www.down21.org/portales-americanos/313-colombia/1566-situacion.html.</w:t>
              </w:r>
            </w:p>
            <w:p w14:paraId="6096D921" w14:textId="77777777" w:rsidR="000F0B8C" w:rsidRPr="000F0B8C" w:rsidRDefault="000F0B8C" w:rsidP="000F0B8C">
              <w:pPr>
                <w:pStyle w:val="Bibliografa"/>
                <w:jc w:val="both"/>
                <w:rPr>
                  <w:rFonts w:ascii="LM Roman 10" w:hAnsi="LM Roman 10"/>
                  <w:b/>
                  <w:bCs/>
                  <w:noProof/>
                </w:rPr>
              </w:pPr>
              <w:r w:rsidRPr="000F0B8C">
                <w:rPr>
                  <w:rFonts w:ascii="LM Roman 10" w:hAnsi="LM Roman 10"/>
                  <w:noProof/>
                </w:rPr>
                <w:t xml:space="preserve">60. </w:t>
              </w:r>
              <w:r w:rsidRPr="000F0B8C">
                <w:rPr>
                  <w:rFonts w:ascii="LM Roman 10" w:hAnsi="LM Roman 10"/>
                  <w:b/>
                  <w:bCs/>
                  <w:noProof/>
                </w:rPr>
                <w:t>Assistive Technologies for Cognitive Disabilities. [En línea] 2005. http://www.pages.drexel.edu/~sg94g745/Pubs/CritRevin%20PMR_CogTechReview.pdf.</w:t>
              </w:r>
            </w:p>
            <w:p w14:paraId="1614B609" w14:textId="77777777" w:rsidR="000F0B8C" w:rsidRPr="000F0B8C" w:rsidRDefault="000F0B8C" w:rsidP="000F0B8C">
              <w:pPr>
                <w:pStyle w:val="Bibliografa"/>
                <w:jc w:val="both"/>
                <w:rPr>
                  <w:rFonts w:ascii="LM Roman 10" w:hAnsi="LM Roman 10"/>
                  <w:b/>
                  <w:bCs/>
                  <w:noProof/>
                </w:rPr>
              </w:pPr>
              <w:r w:rsidRPr="000F0B8C">
                <w:rPr>
                  <w:rFonts w:ascii="LM Roman 10" w:hAnsi="LM Roman 10"/>
                  <w:b/>
                  <w:bCs/>
                  <w:noProof/>
                </w:rPr>
                <w:t>61. Adapro. [En línea] [Citado el: 5 de 11 de 2016.] http://adapro.iter.es/es.html.</w:t>
              </w:r>
            </w:p>
            <w:p w14:paraId="02D7F580" w14:textId="72273293" w:rsidR="000B0B76" w:rsidRPr="000F0B8C" w:rsidRDefault="000B0B76" w:rsidP="000F0B8C">
              <w:pPr>
                <w:pStyle w:val="Incontec"/>
              </w:pPr>
              <w:r w:rsidRPr="000F0B8C">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86"/>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ndres camilo santana bohorquez" w:date="2017-02-16T13:50:00Z" w:initials="acsb">
    <w:p w14:paraId="7FC93212" w14:textId="705C4014" w:rsidR="007B1D63" w:rsidRDefault="007B1D63">
      <w:pPr>
        <w:pStyle w:val="Textocomentario"/>
      </w:pPr>
      <w:r>
        <w:rPr>
          <w:rStyle w:val="Refdecomentario"/>
        </w:rPr>
        <w:annotationRef/>
      </w:r>
      <w:r>
        <w:t>Citar datos</w:t>
      </w:r>
    </w:p>
  </w:comment>
  <w:comment w:id="4" w:author="andres camilo santana bohorquez" w:date="2017-02-16T13:50:00Z" w:initials="acsb">
    <w:p w14:paraId="1E133BCD" w14:textId="2508B76C" w:rsidR="007B1D63" w:rsidRDefault="007B1D63">
      <w:pPr>
        <w:pStyle w:val="Textocomentario"/>
      </w:pPr>
      <w:r>
        <w:rPr>
          <w:rStyle w:val="Refdecomentario"/>
        </w:rPr>
        <w:annotationRef/>
      </w:r>
      <w:r>
        <w:t>Se debe agregar el valor del VPN</w:t>
      </w:r>
    </w:p>
  </w:comment>
  <w:comment w:id="34" w:author="andres camilo santana bohorquez" w:date="2017-02-16T13:52:00Z" w:initials="acsb">
    <w:p w14:paraId="5A717935" w14:textId="64894904" w:rsidR="007B1D63" w:rsidRDefault="007B1D63">
      <w:pPr>
        <w:pStyle w:val="Textocomentario"/>
      </w:pPr>
      <w:r w:rsidRPr="002A1AA2">
        <w:rPr>
          <w:rStyle w:val="Refdecomentario"/>
          <w:highlight w:val="yellow"/>
        </w:rPr>
        <w:annotationRef/>
      </w:r>
      <w:r w:rsidRPr="002A1AA2">
        <w:rPr>
          <w:highlight w:val="yellow"/>
        </w:rPr>
        <w:t>Agregar párrafo introductorio del capitulo</w:t>
      </w:r>
    </w:p>
  </w:comment>
  <w:comment w:id="60" w:author="andres camilo santana bohorquez" w:date="2017-02-16T13:54:00Z" w:initials="acsb">
    <w:p w14:paraId="2F4695CF" w14:textId="03A50F65" w:rsidR="007B1D63" w:rsidRDefault="007B1D63">
      <w:pPr>
        <w:pStyle w:val="Textocomentario"/>
      </w:pPr>
      <w:r>
        <w:rPr>
          <w:rStyle w:val="Refdecomentario"/>
        </w:rPr>
        <w:annotationRef/>
      </w:r>
      <w:r>
        <w:t>Agregar párrafo introductorio del marco teorico</w:t>
      </w:r>
    </w:p>
  </w:comment>
  <w:comment w:id="109" w:author="andres camilo santana bohorquez" w:date="2017-02-16T14:54:00Z" w:initials="acsb">
    <w:p w14:paraId="0EE3BD1D" w14:textId="0C81C34B" w:rsidR="007B1D63" w:rsidRDefault="007B1D63">
      <w:pPr>
        <w:pStyle w:val="Textocomentario"/>
      </w:pPr>
      <w:r>
        <w:rPr>
          <w:rStyle w:val="Refdecomentario"/>
        </w:rPr>
        <w:annotationRef/>
      </w:r>
      <w:r>
        <w:t>Concluir el capítulo con un cuadro comparativo entre los proyectos.</w:t>
      </w:r>
    </w:p>
  </w:comment>
  <w:comment w:id="112" w:author="andres camilo santana bohorquez" w:date="2017-02-16T14:57:00Z" w:initials="acsb">
    <w:p w14:paraId="5B4AE95D" w14:textId="17B00CBC" w:rsidR="007B1D63" w:rsidRDefault="007B1D63">
      <w:pPr>
        <w:pStyle w:val="Textocomentario"/>
      </w:pPr>
      <w:r>
        <w:rPr>
          <w:rStyle w:val="Refdecomentario"/>
        </w:rPr>
        <w:annotationRef/>
      </w:r>
      <w:r>
        <w:t>Parafrasear para reducir el parrafo</w:t>
      </w:r>
    </w:p>
  </w:comment>
  <w:comment w:id="316" w:author="andres camilo santana bohorquez" w:date="2017-02-16T15:10:00Z" w:initials="acsb">
    <w:p w14:paraId="078FBF3D" w14:textId="2DC9B663" w:rsidR="007B1D63" w:rsidRDefault="007B1D63">
      <w:pPr>
        <w:pStyle w:val="Textocomentario"/>
      </w:pPr>
      <w:r>
        <w:rPr>
          <w:rStyle w:val="Refdecomentario"/>
        </w:rPr>
        <w:annotationRef/>
      </w:r>
      <w:r>
        <w:t>Revisar anexo</w:t>
      </w:r>
    </w:p>
  </w:comment>
  <w:comment w:id="586" w:author="andres camilo santana bohorquez" w:date="2016-11-23T08:41:00Z" w:initials="acsb">
    <w:p w14:paraId="12116227" w14:textId="61A195CA" w:rsidR="007B1D63" w:rsidRDefault="007B1D63">
      <w:pPr>
        <w:pStyle w:val="Textocomentario"/>
      </w:pPr>
      <w:r w:rsidRPr="00F34061">
        <w:rPr>
          <w:rStyle w:val="Refdecomentario"/>
          <w:highlight w:val="yellow"/>
        </w:rPr>
        <w:annotationRef/>
      </w:r>
      <w:r w:rsidRPr="00F34061">
        <w:rPr>
          <w:highlight w:val="yellow"/>
        </w:rPr>
        <w:t>Propuesta de mejora del goodwill</w:t>
      </w:r>
    </w:p>
  </w:comment>
  <w:comment w:id="652" w:author="Diego A Cruz Triana" w:date="2016-11-19T11:22:00Z" w:initials="DACT">
    <w:p w14:paraId="2CE66F3B" w14:textId="1F46027A" w:rsidR="007B1D63" w:rsidRDefault="007B1D63">
      <w:pPr>
        <w:pStyle w:val="Textocomentario"/>
      </w:pPr>
      <w:r>
        <w:rPr>
          <w:rStyle w:val="Refdecomentario"/>
        </w:rPr>
        <w:annotationRef/>
      </w:r>
    </w:p>
  </w:comment>
  <w:comment w:id="653" w:author="Diego A Cruz Triana" w:date="2016-11-19T11:22:00Z" w:initials="DACT">
    <w:p w14:paraId="2CA43CB2" w14:textId="51100C85" w:rsidR="007B1D63" w:rsidRDefault="007B1D63">
      <w:pPr>
        <w:pStyle w:val="Textocomentario"/>
      </w:pPr>
      <w:r w:rsidRPr="00217AB4">
        <w:rPr>
          <w:rStyle w:val="Refdecomentario"/>
          <w:highlight w:val="yellow"/>
        </w:rPr>
        <w:annotationRef/>
      </w:r>
      <w:r w:rsidRPr="00217AB4">
        <w:rPr>
          <w:highlight w:val="yellow"/>
        </w:rPr>
        <w:t>Ingresar valor aproximado de cada uno.</w:t>
      </w:r>
    </w:p>
  </w:comment>
  <w:comment w:id="717" w:author="andres camilo santana bohorquez" w:date="2017-02-17T01:13:00Z" w:initials="acsb">
    <w:p w14:paraId="583005FE" w14:textId="4740C2CD" w:rsidR="007B1D63" w:rsidRDefault="007B1D63">
      <w:pPr>
        <w:pStyle w:val="Textocomentario"/>
      </w:pPr>
      <w:r>
        <w:rPr>
          <w:rStyle w:val="Refdecomentario"/>
        </w:rPr>
        <w:annotationRef/>
      </w:r>
      <w:r>
        <w:t>Generar una conclusión de la matriz de océanos azules</w:t>
      </w:r>
    </w:p>
  </w:comment>
  <w:comment w:id="728" w:author="andres camilo santana bohorquez" w:date="2017-02-17T10:19:00Z" w:initials="acsb">
    <w:p w14:paraId="386CA155" w14:textId="5A7487AE" w:rsidR="007B1D63" w:rsidRDefault="007B1D63">
      <w:pPr>
        <w:pStyle w:val="Textocomentario"/>
      </w:pPr>
      <w:r>
        <w:rPr>
          <w:rStyle w:val="Refdecomentario"/>
        </w:rPr>
        <w:annotationRef/>
      </w:r>
      <w:r>
        <w:t>Revisar que va en cada capitulo</w:t>
      </w:r>
    </w:p>
  </w:comment>
  <w:comment w:id="797" w:author="andres camilo santana bohorquez" w:date="2017-02-17T09:18:00Z" w:initials="acsb">
    <w:p w14:paraId="26C2F602" w14:textId="349C7921" w:rsidR="007B1D63" w:rsidRDefault="007B1D63">
      <w:pPr>
        <w:pStyle w:val="Textocomentario"/>
      </w:pPr>
      <w:r>
        <w:rPr>
          <w:rStyle w:val="Refdecomentario"/>
        </w:rPr>
        <w:annotationRef/>
      </w:r>
      <w:r>
        <w:t>Texto introductorio al capitulo</w:t>
      </w:r>
    </w:p>
  </w:comment>
  <w:comment w:id="931" w:author="Diego A Cruz Triana" w:date="2016-11-23T11:38:00Z" w:initials="DACT">
    <w:p w14:paraId="0BCA5146" w14:textId="47BD9826" w:rsidR="007B1D63" w:rsidRDefault="007B1D63">
      <w:pPr>
        <w:pStyle w:val="Textocomentario"/>
      </w:pPr>
      <w:r>
        <w:rPr>
          <w:rStyle w:val="Refdecomentario"/>
        </w:rPr>
        <w:annotationRef/>
      </w:r>
      <w:r>
        <w:t>Detallar en el documento</w:t>
      </w:r>
    </w:p>
  </w:comment>
  <w:comment w:id="1063" w:author="andres camilo santana bohorquez" w:date="2017-02-17T09:59:00Z" w:initials="acsb">
    <w:p w14:paraId="2874E60D" w14:textId="77777777" w:rsidR="007B1D63" w:rsidRDefault="007B1D63" w:rsidP="00C12AAE">
      <w:pPr>
        <w:pStyle w:val="Textocomentario"/>
      </w:pPr>
      <w:r>
        <w:rPr>
          <w:rStyle w:val="Refdecomentario"/>
        </w:rPr>
        <w:annotationRef/>
      </w:r>
      <w:r>
        <w:t>Colocar texto introductorio</w:t>
      </w:r>
    </w:p>
  </w:comment>
  <w:comment w:id="1220" w:author="andres camilo santana bohorquez" w:date="2017-02-17T09:52:00Z" w:initials="acsb">
    <w:p w14:paraId="27AA3A45" w14:textId="77777777" w:rsidR="007B1D63" w:rsidRDefault="007B1D63" w:rsidP="00C12AAE">
      <w:pPr>
        <w:pStyle w:val="Textocomentario"/>
      </w:pPr>
      <w:r>
        <w:rPr>
          <w:rStyle w:val="Refdecomentario"/>
        </w:rPr>
        <w:annotationRef/>
      </w:r>
      <w:r>
        <w:t>Realizar un cuadro comparativo de los productos ofertados, generar un análisis detallado</w:t>
      </w:r>
    </w:p>
  </w:comment>
  <w:comment w:id="1234" w:author="Diego A Cruz Triana" w:date="2016-11-23T11:39:00Z" w:initials="DACT">
    <w:p w14:paraId="488A2FB9" w14:textId="77777777" w:rsidR="007B1D63" w:rsidRDefault="007B1D63" w:rsidP="00C12AAE">
      <w:pPr>
        <w:pStyle w:val="Textocomentario"/>
      </w:pPr>
      <w:r>
        <w:rPr>
          <w:rStyle w:val="Refdecomentario"/>
        </w:rPr>
        <w:annotationRef/>
      </w:r>
      <w:r>
        <w:t>demanda</w:t>
      </w:r>
    </w:p>
  </w:comment>
  <w:comment w:id="1250" w:author="andres camilo santana bohorquez" w:date="2017-02-17T09:51:00Z" w:initials="acsb">
    <w:p w14:paraId="7855B10F" w14:textId="77777777" w:rsidR="007B1D63" w:rsidRDefault="007B1D63" w:rsidP="00C12AAE">
      <w:pPr>
        <w:pStyle w:val="Textocomentario"/>
      </w:pPr>
      <w:r>
        <w:rPr>
          <w:rStyle w:val="Refdecomentario"/>
        </w:rPr>
        <w:annotationRef/>
      </w:r>
      <w:r>
        <w:t>colocar cifras que indiquen el porque de la demanda insatisfecha</w:t>
      </w:r>
    </w:p>
  </w:comment>
  <w:comment w:id="1261" w:author="Diego A Cruz Triana" w:date="2016-08-25T09:33:00Z" w:initials="DACT">
    <w:p w14:paraId="0A767906" w14:textId="77777777" w:rsidR="007B1D63" w:rsidRDefault="007B1D63" w:rsidP="00C12AAE">
      <w:pPr>
        <w:pStyle w:val="Textocomentario"/>
      </w:pPr>
      <w:r>
        <w:rPr>
          <w:rStyle w:val="Refdecomentario"/>
        </w:rPr>
        <w:annotationRef/>
      </w:r>
      <w:r>
        <w:t>Modelo Subsidiado , Financiación entes privados (posibles clientes mejorar goodwell), indicar el  precio del mercado y evaluar el precio de costo del producto, Ademas generar una conclusión del porque del precio</w:t>
      </w:r>
    </w:p>
  </w:comment>
  <w:comment w:id="1273" w:author="andres camilo santana bohorquez" w:date="2017-02-17T09:54:00Z" w:initials="acsb">
    <w:p w14:paraId="7E0D964B" w14:textId="77777777" w:rsidR="007B1D63" w:rsidRDefault="007B1D63" w:rsidP="00C12AAE">
      <w:pPr>
        <w:pStyle w:val="Textocomentario"/>
      </w:pPr>
      <w:r>
        <w:rPr>
          <w:rStyle w:val="Refdecomentario"/>
        </w:rPr>
        <w:annotationRef/>
      </w:r>
      <w:r>
        <w:t>Ingresar el costo de la comercializacion</w:t>
      </w:r>
    </w:p>
  </w:comment>
  <w:comment w:id="1623" w:author="Diego A Cruz Triana" w:date="2016-11-23T11:39:00Z" w:initials="DACT">
    <w:p w14:paraId="3F419D47" w14:textId="39FCF641" w:rsidR="007B1D63" w:rsidRDefault="007B1D63">
      <w:pPr>
        <w:pStyle w:val="Textocomentario"/>
      </w:pPr>
      <w:r>
        <w:rPr>
          <w:rStyle w:val="Refdecomentario"/>
        </w:rPr>
        <w:annotationRef/>
      </w:r>
      <w:r>
        <w:t>demanda</w:t>
      </w:r>
    </w:p>
  </w:comment>
  <w:comment w:id="1648" w:author="Diego A Cruz Triana" w:date="2016-08-25T09:33:00Z" w:initials="DACT">
    <w:p w14:paraId="2B325DDF" w14:textId="067D7418" w:rsidR="007B1D63" w:rsidRDefault="007B1D63">
      <w:pPr>
        <w:pStyle w:val="Textocomentario"/>
      </w:pPr>
      <w:r>
        <w:rPr>
          <w:rStyle w:val="Refdecomentario"/>
        </w:rPr>
        <w:annotationRef/>
      </w:r>
      <w:r>
        <w:t>Modelo Subsidiado , Financiación entes privados (posibles clientes mejorar goodwell), indicar el  precio del mercado y evaluar el precio de costo del producto</w:t>
      </w:r>
    </w:p>
  </w:comment>
  <w:comment w:id="2116" w:author="andres camilo santana bohorquez" w:date="2017-02-17T10:29:00Z" w:initials="acsb">
    <w:p w14:paraId="0AE12DA5" w14:textId="480DB68E" w:rsidR="007B1D63" w:rsidRDefault="007B1D63">
      <w:pPr>
        <w:pStyle w:val="Textocomentario"/>
      </w:pPr>
      <w:r>
        <w:rPr>
          <w:rStyle w:val="Refdecomentario"/>
        </w:rPr>
        <w:annotationRef/>
      </w:r>
      <w:r>
        <w:t>Texto introductorio al capitulo</w:t>
      </w:r>
    </w:p>
  </w:comment>
  <w:comment w:id="2130" w:author="andres camilo santana bohorquez" w:date="2017-02-17T10:30:00Z" w:initials="acsb">
    <w:p w14:paraId="5121396E" w14:textId="6F5B28BF" w:rsidR="007B1D63" w:rsidRDefault="007B1D63">
      <w:pPr>
        <w:pStyle w:val="Textocomentario"/>
      </w:pPr>
      <w:r>
        <w:rPr>
          <w:rStyle w:val="Refdecomentario"/>
        </w:rPr>
        <w:annotationRef/>
      </w:r>
      <w:r>
        <w:t>Colocar un texto inicicial , sustentar todos los valores dentro del documento, mostrar el punto de equilibrio grafica del punto de equilibrio, mostrar el vpn , conclusiones por cada tabla</w:t>
      </w:r>
    </w:p>
  </w:comment>
  <w:comment w:id="2157" w:author="andres camilo santana bohorquez" w:date="2017-02-17T10:53:00Z" w:initials="acsb">
    <w:p w14:paraId="430E0AE1" w14:textId="32C278C9" w:rsidR="00B65399" w:rsidRDefault="00B65399">
      <w:pPr>
        <w:pStyle w:val="Textocomentario"/>
      </w:pPr>
      <w:r>
        <w:rPr>
          <w:rStyle w:val="Refdecomentario"/>
        </w:rPr>
        <w:annotationRef/>
      </w:r>
      <w:r>
        <w:t>Texto introductorio Al sub capitulo</w:t>
      </w:r>
    </w:p>
  </w:comment>
  <w:comment w:id="2175" w:author="andres camilo santana bohorquez" w:date="2016-09-07T18:03:00Z" w:initials="acsb">
    <w:p w14:paraId="6187A120" w14:textId="7E283784" w:rsidR="007B1D63" w:rsidRDefault="007B1D63">
      <w:pPr>
        <w:pStyle w:val="Textocomentario"/>
      </w:pPr>
      <w:r w:rsidRPr="00C12AAE">
        <w:rPr>
          <w:rStyle w:val="Refdecomentario"/>
          <w:highlight w:val="yellow"/>
        </w:rPr>
        <w:annotationRef/>
      </w:r>
      <w:r w:rsidRPr="00C12AAE">
        <w:rPr>
          <w:highlight w:val="yellow"/>
        </w:rPr>
        <w:t>Definir detalladamente los impactos.</w:t>
      </w:r>
    </w:p>
  </w:comment>
  <w:comment w:id="2186" w:author="andres camilo santana bohorquez" w:date="2017-02-17T10:32:00Z" w:initials="acsb">
    <w:p w14:paraId="1D103870" w14:textId="6234823C" w:rsidR="007B1D63" w:rsidRDefault="007B1D63">
      <w:pPr>
        <w:pStyle w:val="Textocomentario"/>
      </w:pPr>
      <w:r>
        <w:rPr>
          <w:rStyle w:val="Refdecomentario"/>
        </w:rPr>
        <w:annotationRef/>
      </w:r>
      <w:r>
        <w:t>Generar conclusiones personales , en que aporto el desarrollo del proyecto al dia dia.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C93212" w15:done="0"/>
  <w15:commentEx w15:paraId="1E133BCD" w15:done="0"/>
  <w15:commentEx w15:paraId="5A717935" w15:done="0"/>
  <w15:commentEx w15:paraId="2F4695CF" w15:done="0"/>
  <w15:commentEx w15:paraId="0EE3BD1D" w15:done="0"/>
  <w15:commentEx w15:paraId="5B4AE95D" w15:done="0"/>
  <w15:commentEx w15:paraId="078FBF3D" w15:done="0"/>
  <w15:commentEx w15:paraId="12116227" w15:done="0"/>
  <w15:commentEx w15:paraId="2CE66F3B" w15:done="0"/>
  <w15:commentEx w15:paraId="2CA43CB2" w15:paraIdParent="2CE66F3B" w15:done="0"/>
  <w15:commentEx w15:paraId="583005FE" w15:done="0"/>
  <w15:commentEx w15:paraId="386CA155" w15:done="0"/>
  <w15:commentEx w15:paraId="26C2F602" w15:done="0"/>
  <w15:commentEx w15:paraId="0BCA5146" w15:done="0"/>
  <w15:commentEx w15:paraId="2874E60D" w15:done="0"/>
  <w15:commentEx w15:paraId="27AA3A45" w15:done="0"/>
  <w15:commentEx w15:paraId="488A2FB9" w15:done="0"/>
  <w15:commentEx w15:paraId="7855B10F" w15:done="0"/>
  <w15:commentEx w15:paraId="0A767906" w15:done="0"/>
  <w15:commentEx w15:paraId="7E0D964B" w15:done="0"/>
  <w15:commentEx w15:paraId="3F419D47" w15:done="0"/>
  <w15:commentEx w15:paraId="2B325DDF" w15:done="0"/>
  <w15:commentEx w15:paraId="0AE12DA5" w15:done="0"/>
  <w15:commentEx w15:paraId="5121396E" w15:done="0"/>
  <w15:commentEx w15:paraId="430E0AE1" w15:done="0"/>
  <w15:commentEx w15:paraId="6187A120" w15:done="0"/>
  <w15:commentEx w15:paraId="1D10387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0DAA30" w14:textId="77777777" w:rsidR="0013359F" w:rsidRDefault="0013359F" w:rsidP="005A4C18">
      <w:r>
        <w:separator/>
      </w:r>
    </w:p>
  </w:endnote>
  <w:endnote w:type="continuationSeparator" w:id="0">
    <w:p w14:paraId="78266D1E" w14:textId="77777777" w:rsidR="0013359F" w:rsidRDefault="0013359F"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DB90999" w:rsidR="007B1D63" w:rsidRDefault="007B1D63">
        <w:pPr>
          <w:pStyle w:val="Piedepgina"/>
          <w:jc w:val="center"/>
        </w:pPr>
        <w:r>
          <w:fldChar w:fldCharType="begin"/>
        </w:r>
        <w:r>
          <w:instrText>PAGE   \* MERGEFORMAT</w:instrText>
        </w:r>
        <w:r>
          <w:fldChar w:fldCharType="separate"/>
        </w:r>
        <w:r w:rsidR="000F0B8C" w:rsidRPr="000F0B8C">
          <w:rPr>
            <w:noProof/>
            <w:lang w:val="es-ES"/>
          </w:rPr>
          <w:t>10</w:t>
        </w:r>
        <w:r>
          <w:fldChar w:fldCharType="end"/>
        </w:r>
      </w:p>
    </w:sdtContent>
  </w:sdt>
  <w:p w14:paraId="0F9B8A89" w14:textId="77777777" w:rsidR="007B1D63" w:rsidRDefault="007B1D6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C4F055" w14:textId="77777777" w:rsidR="0013359F" w:rsidRDefault="0013359F" w:rsidP="005A4C18">
      <w:r>
        <w:separator/>
      </w:r>
    </w:p>
  </w:footnote>
  <w:footnote w:type="continuationSeparator" w:id="0">
    <w:p w14:paraId="5A236005" w14:textId="77777777" w:rsidR="0013359F" w:rsidRDefault="0013359F" w:rsidP="005A4C18">
      <w:r>
        <w:continuationSeparator/>
      </w:r>
    </w:p>
  </w:footnote>
  <w:footnote w:id="1">
    <w:p w14:paraId="601B5205" w14:textId="77777777" w:rsidR="007B1D63" w:rsidRDefault="007B1D63"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7B1D63" w:rsidRDefault="007B1D63"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574293DE" w14:textId="77777777" w:rsidR="007B1D63" w:rsidRDefault="007B1D63" w:rsidP="00D2157C">
      <w:pPr>
        <w:pStyle w:val="Textonotapie"/>
      </w:pPr>
      <w:r>
        <w:rPr>
          <w:rStyle w:val="Refdenotaalpie"/>
        </w:rPr>
        <w:footnoteRef/>
      </w:r>
      <w:r>
        <w:t xml:space="preserve"> AAIDD , American Association on Intellectual and Developmental Disabilities e</w:t>
      </w:r>
      <w:r w:rsidRPr="00F8089A">
        <w:t>s la organización interdisciplinaria más antigua y más grande de profesionales y ciudadanos preocupados por las discapacidades intelectuales y de desarrollo.</w:t>
      </w:r>
    </w:p>
  </w:footnote>
  <w:footnote w:id="4">
    <w:p w14:paraId="118F7A04" w14:textId="16222EF2" w:rsidR="007B1D63" w:rsidRPr="004C4427" w:rsidRDefault="007B1D63">
      <w:pPr>
        <w:pStyle w:val="Textonotapie"/>
        <w:rPr>
          <w:lang w:val="es-ES"/>
        </w:rPr>
      </w:pPr>
      <w:r>
        <w:rPr>
          <w:rStyle w:val="Refdenotaalpie"/>
        </w:rPr>
        <w:footnoteRef/>
      </w:r>
      <w:r>
        <w:t xml:space="preserve"> </w:t>
      </w:r>
      <w:r>
        <w:rPr>
          <w:lang w:val="es-ES"/>
        </w:rPr>
        <w:t>El Goodwill es un elemento que muestra el valor de reputación de una empresa.</w:t>
      </w:r>
    </w:p>
  </w:footnote>
  <w:footnote w:id="5">
    <w:p w14:paraId="6A4BC782" w14:textId="77777777" w:rsidR="007B1D63" w:rsidRDefault="007B1D63" w:rsidP="00C12AAE">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7831C7A0" w14:textId="77777777" w:rsidR="007B1D63" w:rsidRPr="003942AE" w:rsidRDefault="007B1D63" w:rsidP="00C12AAE">
      <w:pPr>
        <w:pStyle w:val="Textonotapie"/>
        <w:jc w:val="both"/>
        <w:rPr>
          <w:ins w:id="1129" w:author="andres camilo santana bohorquez" w:date="2017-02-17T01:24:00Z"/>
          <w:rFonts w:ascii="LM Roman 10" w:hAnsi="LM Roman 10"/>
        </w:rPr>
      </w:pPr>
      <w:ins w:id="1130" w:author="andres camilo santana bohorquez" w:date="2017-02-17T01:24:00Z">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ins>
    </w:p>
  </w:footnote>
  <w:footnote w:id="7">
    <w:p w14:paraId="5B8729F4" w14:textId="77777777" w:rsidR="007B1D63" w:rsidDel="004149B6" w:rsidRDefault="007B1D63" w:rsidP="005877A3">
      <w:pPr>
        <w:pStyle w:val="Textonotapie"/>
        <w:jc w:val="both"/>
        <w:rPr>
          <w:del w:id="1454" w:author="andres camilo santana bohorquez" w:date="2017-02-17T01:24:00Z"/>
        </w:rPr>
      </w:pPr>
      <w:del w:id="1455" w:author="andres camilo santana bohorquez" w:date="2017-02-17T01:24:00Z">
        <w:r w:rsidDel="004149B6">
          <w:rPr>
            <w:rStyle w:val="Refdenotaalpie"/>
          </w:rPr>
          <w:footnoteRef/>
        </w:r>
        <w:r w:rsidDel="004149B6">
          <w:delText xml:space="preserve"> Dato suministrado a través de un estudio sobre la </w:delText>
        </w:r>
        <w:r w:rsidRPr="00255111" w:rsidDel="004149B6">
          <w:delText>Prevalencia de discapacidad en niños y adolescentes, según distrito capital y localidades</w:delText>
        </w:r>
        <w:r w:rsidDel="004149B6">
          <w:delText>, censo desarrollado por el DANE en el año 2010.</w:delText>
        </w:r>
      </w:del>
    </w:p>
  </w:footnote>
  <w:footnote w:id="8">
    <w:p w14:paraId="46A48CF8" w14:textId="77777777" w:rsidR="007B1D63" w:rsidRPr="003942AE" w:rsidDel="004149B6" w:rsidRDefault="007B1D63" w:rsidP="000A0072">
      <w:pPr>
        <w:pStyle w:val="Textonotapie"/>
        <w:jc w:val="both"/>
        <w:rPr>
          <w:del w:id="1532" w:author="andres camilo santana bohorquez" w:date="2017-02-17T01:24:00Z"/>
          <w:rFonts w:ascii="LM Roman 10" w:hAnsi="LM Roman 10"/>
        </w:rPr>
      </w:pPr>
      <w:del w:id="1533" w:author="andres camilo santana bohorquez" w:date="2017-02-17T01:24:00Z">
        <w:r w:rsidRPr="003942AE" w:rsidDel="004149B6">
          <w:rPr>
            <w:rStyle w:val="Refdenotaalpie"/>
            <w:rFonts w:ascii="LM Roman 10" w:hAnsi="LM Roman 10"/>
            <w:sz w:val="18"/>
          </w:rPr>
          <w:footnoteRef/>
        </w:r>
        <w:r w:rsidRPr="003942AE" w:rsidDel="004149B6">
          <w:rPr>
            <w:rFonts w:ascii="LM Roman 10" w:hAnsi="LM Roman 10"/>
            <w:sz w:val="18"/>
          </w:rPr>
          <w:delTex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F725669"/>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6"/>
  </w:num>
  <w:num w:numId="2">
    <w:abstractNumId w:val="19"/>
  </w:num>
  <w:num w:numId="3">
    <w:abstractNumId w:val="32"/>
  </w:num>
  <w:num w:numId="4">
    <w:abstractNumId w:val="5"/>
  </w:num>
  <w:num w:numId="5">
    <w:abstractNumId w:val="6"/>
  </w:num>
  <w:num w:numId="6">
    <w:abstractNumId w:val="13"/>
  </w:num>
  <w:num w:numId="7">
    <w:abstractNumId w:val="7"/>
  </w:num>
  <w:num w:numId="8">
    <w:abstractNumId w:val="21"/>
  </w:num>
  <w:num w:numId="9">
    <w:abstractNumId w:val="38"/>
  </w:num>
  <w:num w:numId="10">
    <w:abstractNumId w:val="34"/>
  </w:num>
  <w:num w:numId="11">
    <w:abstractNumId w:val="27"/>
  </w:num>
  <w:num w:numId="12">
    <w:abstractNumId w:val="16"/>
  </w:num>
  <w:num w:numId="13">
    <w:abstractNumId w:val="37"/>
  </w:num>
  <w:num w:numId="14">
    <w:abstractNumId w:val="1"/>
  </w:num>
  <w:num w:numId="15">
    <w:abstractNumId w:val="33"/>
  </w:num>
  <w:num w:numId="16">
    <w:abstractNumId w:val="10"/>
  </w:num>
  <w:num w:numId="17">
    <w:abstractNumId w:val="30"/>
  </w:num>
  <w:num w:numId="18">
    <w:abstractNumId w:val="35"/>
  </w:num>
  <w:num w:numId="19">
    <w:abstractNumId w:val="4"/>
  </w:num>
  <w:num w:numId="20">
    <w:abstractNumId w:val="17"/>
  </w:num>
  <w:num w:numId="21">
    <w:abstractNumId w:val="36"/>
  </w:num>
  <w:num w:numId="22">
    <w:abstractNumId w:val="2"/>
  </w:num>
  <w:num w:numId="23">
    <w:abstractNumId w:val="24"/>
  </w:num>
  <w:num w:numId="24">
    <w:abstractNumId w:val="31"/>
  </w:num>
  <w:num w:numId="25">
    <w:abstractNumId w:val="25"/>
  </w:num>
  <w:num w:numId="26">
    <w:abstractNumId w:val="11"/>
  </w:num>
  <w:num w:numId="27">
    <w:abstractNumId w:val="9"/>
  </w:num>
  <w:num w:numId="28">
    <w:abstractNumId w:val="3"/>
  </w:num>
  <w:num w:numId="29">
    <w:abstractNumId w:val="29"/>
  </w:num>
  <w:num w:numId="30">
    <w:abstractNumId w:val="18"/>
  </w:num>
  <w:num w:numId="31">
    <w:abstractNumId w:val="12"/>
  </w:num>
  <w:num w:numId="32">
    <w:abstractNumId w:val="28"/>
  </w:num>
  <w:num w:numId="33">
    <w:abstractNumId w:val="15"/>
  </w:num>
  <w:num w:numId="34">
    <w:abstractNumId w:val="20"/>
  </w:num>
  <w:num w:numId="35">
    <w:abstractNumId w:val="0"/>
  </w:num>
  <w:num w:numId="36">
    <w:abstractNumId w:val="22"/>
  </w:num>
  <w:num w:numId="37">
    <w:abstractNumId w:val="23"/>
  </w:num>
  <w:num w:numId="38">
    <w:abstractNumId w:val="14"/>
  </w:num>
  <w:num w:numId="39">
    <w:abstractNumId w:val="8"/>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rson w15:author="Abeja">
    <w15:presenceInfo w15:providerId="None" w15:userId="Abe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8B2"/>
    <w:rsid w:val="0001196A"/>
    <w:rsid w:val="00011C81"/>
    <w:rsid w:val="00014E7B"/>
    <w:rsid w:val="00015FE3"/>
    <w:rsid w:val="0002286F"/>
    <w:rsid w:val="000256B3"/>
    <w:rsid w:val="00032AD0"/>
    <w:rsid w:val="000350DE"/>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1140"/>
    <w:rsid w:val="000C3ED1"/>
    <w:rsid w:val="000C5B57"/>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7988"/>
    <w:rsid w:val="00110742"/>
    <w:rsid w:val="00115450"/>
    <w:rsid w:val="001155D9"/>
    <w:rsid w:val="00116781"/>
    <w:rsid w:val="00117ADA"/>
    <w:rsid w:val="001201FA"/>
    <w:rsid w:val="001259B9"/>
    <w:rsid w:val="00133324"/>
    <w:rsid w:val="0013359F"/>
    <w:rsid w:val="00137046"/>
    <w:rsid w:val="0014069D"/>
    <w:rsid w:val="00141464"/>
    <w:rsid w:val="00154930"/>
    <w:rsid w:val="0015681E"/>
    <w:rsid w:val="00160D37"/>
    <w:rsid w:val="0017798C"/>
    <w:rsid w:val="00181DD4"/>
    <w:rsid w:val="00181EAF"/>
    <w:rsid w:val="0018414A"/>
    <w:rsid w:val="0018432B"/>
    <w:rsid w:val="00186DB6"/>
    <w:rsid w:val="00190928"/>
    <w:rsid w:val="00192E49"/>
    <w:rsid w:val="00194611"/>
    <w:rsid w:val="00194B32"/>
    <w:rsid w:val="00195021"/>
    <w:rsid w:val="0019538D"/>
    <w:rsid w:val="001A5ABB"/>
    <w:rsid w:val="001C0252"/>
    <w:rsid w:val="001C1676"/>
    <w:rsid w:val="001C7BB2"/>
    <w:rsid w:val="001D0EF0"/>
    <w:rsid w:val="001D4319"/>
    <w:rsid w:val="001D5913"/>
    <w:rsid w:val="001E2D46"/>
    <w:rsid w:val="001E51C0"/>
    <w:rsid w:val="001E61DE"/>
    <w:rsid w:val="001F5785"/>
    <w:rsid w:val="002018F1"/>
    <w:rsid w:val="00206113"/>
    <w:rsid w:val="00206644"/>
    <w:rsid w:val="002107A4"/>
    <w:rsid w:val="002115C7"/>
    <w:rsid w:val="00213094"/>
    <w:rsid w:val="0021647E"/>
    <w:rsid w:val="00217AB4"/>
    <w:rsid w:val="002213E3"/>
    <w:rsid w:val="00221487"/>
    <w:rsid w:val="00222573"/>
    <w:rsid w:val="0022378D"/>
    <w:rsid w:val="00224974"/>
    <w:rsid w:val="0022736E"/>
    <w:rsid w:val="002276FD"/>
    <w:rsid w:val="00230C80"/>
    <w:rsid w:val="002314C9"/>
    <w:rsid w:val="002314CE"/>
    <w:rsid w:val="00236722"/>
    <w:rsid w:val="002432FA"/>
    <w:rsid w:val="0024537D"/>
    <w:rsid w:val="00246D82"/>
    <w:rsid w:val="00247295"/>
    <w:rsid w:val="002506E7"/>
    <w:rsid w:val="00253546"/>
    <w:rsid w:val="00254DD5"/>
    <w:rsid w:val="00255111"/>
    <w:rsid w:val="002566A8"/>
    <w:rsid w:val="00261125"/>
    <w:rsid w:val="00261C9F"/>
    <w:rsid w:val="00263215"/>
    <w:rsid w:val="00264B84"/>
    <w:rsid w:val="00270DA1"/>
    <w:rsid w:val="002736C4"/>
    <w:rsid w:val="00274004"/>
    <w:rsid w:val="002803B5"/>
    <w:rsid w:val="00292BCB"/>
    <w:rsid w:val="00294205"/>
    <w:rsid w:val="00295B38"/>
    <w:rsid w:val="002A0C42"/>
    <w:rsid w:val="002A1AA2"/>
    <w:rsid w:val="002A5A08"/>
    <w:rsid w:val="002A5F40"/>
    <w:rsid w:val="002B1595"/>
    <w:rsid w:val="002B29BF"/>
    <w:rsid w:val="002B29F4"/>
    <w:rsid w:val="002B5D7D"/>
    <w:rsid w:val="002C02DB"/>
    <w:rsid w:val="002C27A3"/>
    <w:rsid w:val="002C2FF4"/>
    <w:rsid w:val="002C44B0"/>
    <w:rsid w:val="002C53B0"/>
    <w:rsid w:val="002C7F75"/>
    <w:rsid w:val="002D07AA"/>
    <w:rsid w:val="002D2F2D"/>
    <w:rsid w:val="002D42BA"/>
    <w:rsid w:val="002D449E"/>
    <w:rsid w:val="002D51C8"/>
    <w:rsid w:val="002E095B"/>
    <w:rsid w:val="002E21AE"/>
    <w:rsid w:val="002E57FA"/>
    <w:rsid w:val="002F43E5"/>
    <w:rsid w:val="002F5ABA"/>
    <w:rsid w:val="002F7017"/>
    <w:rsid w:val="00305D93"/>
    <w:rsid w:val="0030613A"/>
    <w:rsid w:val="003261C8"/>
    <w:rsid w:val="003270A7"/>
    <w:rsid w:val="003279EA"/>
    <w:rsid w:val="003349C4"/>
    <w:rsid w:val="003356EC"/>
    <w:rsid w:val="00342393"/>
    <w:rsid w:val="003474C3"/>
    <w:rsid w:val="00347900"/>
    <w:rsid w:val="0035257B"/>
    <w:rsid w:val="003557F6"/>
    <w:rsid w:val="003611B9"/>
    <w:rsid w:val="003615A7"/>
    <w:rsid w:val="00365908"/>
    <w:rsid w:val="00370D44"/>
    <w:rsid w:val="003752FC"/>
    <w:rsid w:val="00380540"/>
    <w:rsid w:val="00391AE0"/>
    <w:rsid w:val="003942AE"/>
    <w:rsid w:val="003A0A50"/>
    <w:rsid w:val="003A366D"/>
    <w:rsid w:val="003B18A4"/>
    <w:rsid w:val="003B23BD"/>
    <w:rsid w:val="003B3CA6"/>
    <w:rsid w:val="003C1187"/>
    <w:rsid w:val="003C2B75"/>
    <w:rsid w:val="003C3A79"/>
    <w:rsid w:val="003C640D"/>
    <w:rsid w:val="003D249A"/>
    <w:rsid w:val="003D3AA7"/>
    <w:rsid w:val="003D6975"/>
    <w:rsid w:val="003D7FBE"/>
    <w:rsid w:val="003E0A5A"/>
    <w:rsid w:val="003E3F1F"/>
    <w:rsid w:val="003E5469"/>
    <w:rsid w:val="003F096F"/>
    <w:rsid w:val="003F1120"/>
    <w:rsid w:val="003F2B46"/>
    <w:rsid w:val="003F3D70"/>
    <w:rsid w:val="003F4061"/>
    <w:rsid w:val="003F414F"/>
    <w:rsid w:val="003F6926"/>
    <w:rsid w:val="003F7ECB"/>
    <w:rsid w:val="004113AA"/>
    <w:rsid w:val="004149B6"/>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56B64"/>
    <w:rsid w:val="00462F7E"/>
    <w:rsid w:val="004658FD"/>
    <w:rsid w:val="0046615B"/>
    <w:rsid w:val="004663EC"/>
    <w:rsid w:val="00470D75"/>
    <w:rsid w:val="0047214F"/>
    <w:rsid w:val="0047220A"/>
    <w:rsid w:val="00476C05"/>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7EB"/>
    <w:rsid w:val="004F3B71"/>
    <w:rsid w:val="004F4A42"/>
    <w:rsid w:val="004F6948"/>
    <w:rsid w:val="00503315"/>
    <w:rsid w:val="00504DD3"/>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69"/>
    <w:rsid w:val="00584973"/>
    <w:rsid w:val="00584D2F"/>
    <w:rsid w:val="005877A3"/>
    <w:rsid w:val="00591C10"/>
    <w:rsid w:val="005922D6"/>
    <w:rsid w:val="00595E35"/>
    <w:rsid w:val="00597C4C"/>
    <w:rsid w:val="005A1517"/>
    <w:rsid w:val="005A1805"/>
    <w:rsid w:val="005A28FB"/>
    <w:rsid w:val="005A4910"/>
    <w:rsid w:val="005A4C18"/>
    <w:rsid w:val="005C519E"/>
    <w:rsid w:val="005C54AF"/>
    <w:rsid w:val="005C59AD"/>
    <w:rsid w:val="005D0BD6"/>
    <w:rsid w:val="005D3F82"/>
    <w:rsid w:val="005E0536"/>
    <w:rsid w:val="005E09E3"/>
    <w:rsid w:val="005E1712"/>
    <w:rsid w:val="005E663D"/>
    <w:rsid w:val="005F5022"/>
    <w:rsid w:val="005F7F06"/>
    <w:rsid w:val="0060163A"/>
    <w:rsid w:val="00601695"/>
    <w:rsid w:val="00601F3C"/>
    <w:rsid w:val="0060341D"/>
    <w:rsid w:val="00613C0F"/>
    <w:rsid w:val="006141D5"/>
    <w:rsid w:val="00616D2D"/>
    <w:rsid w:val="006302CB"/>
    <w:rsid w:val="00630ACB"/>
    <w:rsid w:val="00632460"/>
    <w:rsid w:val="00633ABB"/>
    <w:rsid w:val="00643776"/>
    <w:rsid w:val="00644173"/>
    <w:rsid w:val="006443B8"/>
    <w:rsid w:val="006455F3"/>
    <w:rsid w:val="006529E9"/>
    <w:rsid w:val="00652A34"/>
    <w:rsid w:val="00657633"/>
    <w:rsid w:val="00665D3C"/>
    <w:rsid w:val="00665E01"/>
    <w:rsid w:val="00667CBD"/>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6443"/>
    <w:rsid w:val="00700781"/>
    <w:rsid w:val="00704644"/>
    <w:rsid w:val="00704CBC"/>
    <w:rsid w:val="00705BD4"/>
    <w:rsid w:val="0071381B"/>
    <w:rsid w:val="0071624A"/>
    <w:rsid w:val="0071732C"/>
    <w:rsid w:val="00724B6B"/>
    <w:rsid w:val="00724D09"/>
    <w:rsid w:val="00724E9A"/>
    <w:rsid w:val="0072537A"/>
    <w:rsid w:val="007318A4"/>
    <w:rsid w:val="00733028"/>
    <w:rsid w:val="007335F2"/>
    <w:rsid w:val="0073733E"/>
    <w:rsid w:val="007412A4"/>
    <w:rsid w:val="00741306"/>
    <w:rsid w:val="00760043"/>
    <w:rsid w:val="00762CFE"/>
    <w:rsid w:val="00763449"/>
    <w:rsid w:val="00764152"/>
    <w:rsid w:val="00773459"/>
    <w:rsid w:val="007801BF"/>
    <w:rsid w:val="007932DD"/>
    <w:rsid w:val="007971B5"/>
    <w:rsid w:val="007A469A"/>
    <w:rsid w:val="007B1D63"/>
    <w:rsid w:val="007B3F65"/>
    <w:rsid w:val="007B694C"/>
    <w:rsid w:val="007C164F"/>
    <w:rsid w:val="007C3A51"/>
    <w:rsid w:val="007D658E"/>
    <w:rsid w:val="007D718B"/>
    <w:rsid w:val="007D7AD2"/>
    <w:rsid w:val="007E3C28"/>
    <w:rsid w:val="007E5DE9"/>
    <w:rsid w:val="007F12BB"/>
    <w:rsid w:val="007F7480"/>
    <w:rsid w:val="00805FA1"/>
    <w:rsid w:val="0080625C"/>
    <w:rsid w:val="008109F4"/>
    <w:rsid w:val="00810B7D"/>
    <w:rsid w:val="00816B81"/>
    <w:rsid w:val="008209B0"/>
    <w:rsid w:val="0082605F"/>
    <w:rsid w:val="00827FF4"/>
    <w:rsid w:val="00833F8F"/>
    <w:rsid w:val="0083402A"/>
    <w:rsid w:val="0083526E"/>
    <w:rsid w:val="0083620F"/>
    <w:rsid w:val="00837D22"/>
    <w:rsid w:val="008428EA"/>
    <w:rsid w:val="0084661D"/>
    <w:rsid w:val="00847152"/>
    <w:rsid w:val="0085004A"/>
    <w:rsid w:val="00857DED"/>
    <w:rsid w:val="008718CF"/>
    <w:rsid w:val="00881723"/>
    <w:rsid w:val="00883713"/>
    <w:rsid w:val="00890AEC"/>
    <w:rsid w:val="008A15B3"/>
    <w:rsid w:val="008A2184"/>
    <w:rsid w:val="008B01FD"/>
    <w:rsid w:val="008B613A"/>
    <w:rsid w:val="008C7B70"/>
    <w:rsid w:val="008D059F"/>
    <w:rsid w:val="008D0DBF"/>
    <w:rsid w:val="008D742B"/>
    <w:rsid w:val="008D7752"/>
    <w:rsid w:val="008E0058"/>
    <w:rsid w:val="008E77C0"/>
    <w:rsid w:val="008F0A28"/>
    <w:rsid w:val="008F508D"/>
    <w:rsid w:val="0090583F"/>
    <w:rsid w:val="009112DD"/>
    <w:rsid w:val="00911F01"/>
    <w:rsid w:val="009128A5"/>
    <w:rsid w:val="00912AAB"/>
    <w:rsid w:val="009140E6"/>
    <w:rsid w:val="0091486A"/>
    <w:rsid w:val="00920B6E"/>
    <w:rsid w:val="009218C9"/>
    <w:rsid w:val="00921AAD"/>
    <w:rsid w:val="009239C0"/>
    <w:rsid w:val="00923BDA"/>
    <w:rsid w:val="00925227"/>
    <w:rsid w:val="00927209"/>
    <w:rsid w:val="0093052C"/>
    <w:rsid w:val="0093405A"/>
    <w:rsid w:val="00936074"/>
    <w:rsid w:val="0093663C"/>
    <w:rsid w:val="00940554"/>
    <w:rsid w:val="00942B8F"/>
    <w:rsid w:val="00947C2A"/>
    <w:rsid w:val="00954203"/>
    <w:rsid w:val="009564E2"/>
    <w:rsid w:val="009575EB"/>
    <w:rsid w:val="0096002C"/>
    <w:rsid w:val="00964305"/>
    <w:rsid w:val="00965477"/>
    <w:rsid w:val="00965AA2"/>
    <w:rsid w:val="00966EFB"/>
    <w:rsid w:val="00966FAB"/>
    <w:rsid w:val="00970174"/>
    <w:rsid w:val="00976C24"/>
    <w:rsid w:val="00980A83"/>
    <w:rsid w:val="00981E94"/>
    <w:rsid w:val="009845E6"/>
    <w:rsid w:val="0099203F"/>
    <w:rsid w:val="009937F2"/>
    <w:rsid w:val="0099712F"/>
    <w:rsid w:val="00997201"/>
    <w:rsid w:val="00997B9D"/>
    <w:rsid w:val="009A197C"/>
    <w:rsid w:val="009A4F55"/>
    <w:rsid w:val="009A6632"/>
    <w:rsid w:val="009B0F08"/>
    <w:rsid w:val="009B461B"/>
    <w:rsid w:val="009C1394"/>
    <w:rsid w:val="009C1419"/>
    <w:rsid w:val="009C3BD7"/>
    <w:rsid w:val="009C3DCF"/>
    <w:rsid w:val="009C5397"/>
    <w:rsid w:val="009C5B4B"/>
    <w:rsid w:val="009C7339"/>
    <w:rsid w:val="009C7C60"/>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538F"/>
    <w:rsid w:val="00A0604E"/>
    <w:rsid w:val="00A10A5B"/>
    <w:rsid w:val="00A11A40"/>
    <w:rsid w:val="00A17D5E"/>
    <w:rsid w:val="00A22341"/>
    <w:rsid w:val="00A270CF"/>
    <w:rsid w:val="00A27670"/>
    <w:rsid w:val="00A27E35"/>
    <w:rsid w:val="00A40207"/>
    <w:rsid w:val="00A41333"/>
    <w:rsid w:val="00A41C3C"/>
    <w:rsid w:val="00A46D04"/>
    <w:rsid w:val="00A50E1A"/>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B7E81"/>
    <w:rsid w:val="00AC0867"/>
    <w:rsid w:val="00AC0E5D"/>
    <w:rsid w:val="00AC6822"/>
    <w:rsid w:val="00AD5E55"/>
    <w:rsid w:val="00AE1ADE"/>
    <w:rsid w:val="00AE6E8D"/>
    <w:rsid w:val="00AF371B"/>
    <w:rsid w:val="00AF497C"/>
    <w:rsid w:val="00AF58FB"/>
    <w:rsid w:val="00B0349F"/>
    <w:rsid w:val="00B07CEC"/>
    <w:rsid w:val="00B14796"/>
    <w:rsid w:val="00B218E8"/>
    <w:rsid w:val="00B274D3"/>
    <w:rsid w:val="00B3164B"/>
    <w:rsid w:val="00B33572"/>
    <w:rsid w:val="00B34329"/>
    <w:rsid w:val="00B35229"/>
    <w:rsid w:val="00B42DC0"/>
    <w:rsid w:val="00B43D6F"/>
    <w:rsid w:val="00B51D45"/>
    <w:rsid w:val="00B60162"/>
    <w:rsid w:val="00B608C0"/>
    <w:rsid w:val="00B65399"/>
    <w:rsid w:val="00B65B3B"/>
    <w:rsid w:val="00B6775E"/>
    <w:rsid w:val="00B7045B"/>
    <w:rsid w:val="00B7459D"/>
    <w:rsid w:val="00B7611D"/>
    <w:rsid w:val="00B81ED0"/>
    <w:rsid w:val="00B86080"/>
    <w:rsid w:val="00B94B10"/>
    <w:rsid w:val="00B97C8C"/>
    <w:rsid w:val="00BA1428"/>
    <w:rsid w:val="00BA20EE"/>
    <w:rsid w:val="00BA299F"/>
    <w:rsid w:val="00BA5F5E"/>
    <w:rsid w:val="00BA75B0"/>
    <w:rsid w:val="00BA797B"/>
    <w:rsid w:val="00BB41D7"/>
    <w:rsid w:val="00BC1B4F"/>
    <w:rsid w:val="00BC57A3"/>
    <w:rsid w:val="00BD1E6A"/>
    <w:rsid w:val="00BD3343"/>
    <w:rsid w:val="00BE2BB5"/>
    <w:rsid w:val="00BE465D"/>
    <w:rsid w:val="00BE5779"/>
    <w:rsid w:val="00BE69CB"/>
    <w:rsid w:val="00BE75F4"/>
    <w:rsid w:val="00BF0603"/>
    <w:rsid w:val="00BF145A"/>
    <w:rsid w:val="00BF1598"/>
    <w:rsid w:val="00BF4C56"/>
    <w:rsid w:val="00C01C4D"/>
    <w:rsid w:val="00C05623"/>
    <w:rsid w:val="00C07FEF"/>
    <w:rsid w:val="00C12AAE"/>
    <w:rsid w:val="00C145D8"/>
    <w:rsid w:val="00C21AA0"/>
    <w:rsid w:val="00C25D30"/>
    <w:rsid w:val="00C311C6"/>
    <w:rsid w:val="00C32C8A"/>
    <w:rsid w:val="00C36F34"/>
    <w:rsid w:val="00C427FE"/>
    <w:rsid w:val="00C462EF"/>
    <w:rsid w:val="00C56438"/>
    <w:rsid w:val="00C61B9D"/>
    <w:rsid w:val="00C6443F"/>
    <w:rsid w:val="00C65762"/>
    <w:rsid w:val="00C73DED"/>
    <w:rsid w:val="00C74857"/>
    <w:rsid w:val="00C76FF4"/>
    <w:rsid w:val="00C8654B"/>
    <w:rsid w:val="00C87190"/>
    <w:rsid w:val="00C96A61"/>
    <w:rsid w:val="00CA12AC"/>
    <w:rsid w:val="00CA27F9"/>
    <w:rsid w:val="00CA31F2"/>
    <w:rsid w:val="00CB39E4"/>
    <w:rsid w:val="00CB3C59"/>
    <w:rsid w:val="00CB40B7"/>
    <w:rsid w:val="00CB568B"/>
    <w:rsid w:val="00CC11AC"/>
    <w:rsid w:val="00CC2A93"/>
    <w:rsid w:val="00CC452C"/>
    <w:rsid w:val="00CC6A3B"/>
    <w:rsid w:val="00CC795B"/>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803A4"/>
    <w:rsid w:val="00D868FD"/>
    <w:rsid w:val="00D86CA5"/>
    <w:rsid w:val="00D9446A"/>
    <w:rsid w:val="00D9735C"/>
    <w:rsid w:val="00DA045D"/>
    <w:rsid w:val="00DA0F38"/>
    <w:rsid w:val="00DA4F11"/>
    <w:rsid w:val="00DA66CA"/>
    <w:rsid w:val="00DB1E0A"/>
    <w:rsid w:val="00DB575F"/>
    <w:rsid w:val="00DB693A"/>
    <w:rsid w:val="00DB7B88"/>
    <w:rsid w:val="00DC36DC"/>
    <w:rsid w:val="00DC4AD2"/>
    <w:rsid w:val="00DC69D0"/>
    <w:rsid w:val="00DC7990"/>
    <w:rsid w:val="00DD1C2C"/>
    <w:rsid w:val="00DD2AB5"/>
    <w:rsid w:val="00DD39B8"/>
    <w:rsid w:val="00DD46B2"/>
    <w:rsid w:val="00DD46E4"/>
    <w:rsid w:val="00DE1681"/>
    <w:rsid w:val="00DE4099"/>
    <w:rsid w:val="00DE4FD8"/>
    <w:rsid w:val="00DE5FD5"/>
    <w:rsid w:val="00DE6248"/>
    <w:rsid w:val="00E01D5F"/>
    <w:rsid w:val="00E07D28"/>
    <w:rsid w:val="00E10834"/>
    <w:rsid w:val="00E12731"/>
    <w:rsid w:val="00E16B76"/>
    <w:rsid w:val="00E21B5B"/>
    <w:rsid w:val="00E25C97"/>
    <w:rsid w:val="00E27D36"/>
    <w:rsid w:val="00E304BB"/>
    <w:rsid w:val="00E32DD3"/>
    <w:rsid w:val="00E357E3"/>
    <w:rsid w:val="00E362C4"/>
    <w:rsid w:val="00E36C66"/>
    <w:rsid w:val="00E40D26"/>
    <w:rsid w:val="00E41122"/>
    <w:rsid w:val="00E41688"/>
    <w:rsid w:val="00E50801"/>
    <w:rsid w:val="00E651FA"/>
    <w:rsid w:val="00E675E8"/>
    <w:rsid w:val="00E7584A"/>
    <w:rsid w:val="00E7759C"/>
    <w:rsid w:val="00E83AE7"/>
    <w:rsid w:val="00E857CF"/>
    <w:rsid w:val="00E93954"/>
    <w:rsid w:val="00EA0C94"/>
    <w:rsid w:val="00EA4FF4"/>
    <w:rsid w:val="00EA6D05"/>
    <w:rsid w:val="00EB3404"/>
    <w:rsid w:val="00EC3C0A"/>
    <w:rsid w:val="00EC42A5"/>
    <w:rsid w:val="00EC5988"/>
    <w:rsid w:val="00EC5A2E"/>
    <w:rsid w:val="00EC745A"/>
    <w:rsid w:val="00ED21CE"/>
    <w:rsid w:val="00EE057D"/>
    <w:rsid w:val="00EF469E"/>
    <w:rsid w:val="00EF4CA5"/>
    <w:rsid w:val="00EF4E37"/>
    <w:rsid w:val="00F048EA"/>
    <w:rsid w:val="00F10289"/>
    <w:rsid w:val="00F10F68"/>
    <w:rsid w:val="00F12A4C"/>
    <w:rsid w:val="00F165AF"/>
    <w:rsid w:val="00F2429B"/>
    <w:rsid w:val="00F260F4"/>
    <w:rsid w:val="00F2671B"/>
    <w:rsid w:val="00F26DC0"/>
    <w:rsid w:val="00F3118A"/>
    <w:rsid w:val="00F34061"/>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804AA"/>
    <w:rsid w:val="00F8089A"/>
    <w:rsid w:val="00F83883"/>
    <w:rsid w:val="00F93247"/>
    <w:rsid w:val="00FA1750"/>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47" Type="http://schemas.openxmlformats.org/officeDocument/2006/relationships/image" Target="media/image250.png"/><Relationship Id="rId50" Type="http://schemas.openxmlformats.org/officeDocument/2006/relationships/image" Target="media/image20.png"/><Relationship Id="rId55" Type="http://schemas.openxmlformats.org/officeDocument/2006/relationships/image" Target="media/image27.pn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emf"/><Relationship Id="rId84" Type="http://schemas.openxmlformats.org/officeDocument/2006/relationships/image" Target="media/image56.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45" Type="http://schemas.openxmlformats.org/officeDocument/2006/relationships/image" Target="media/image23.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emf"/><Relationship Id="rId79" Type="http://schemas.openxmlformats.org/officeDocument/2006/relationships/image" Target="media/image51.emf"/><Relationship Id="rId8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49" Type="http://schemas.openxmlformats.org/officeDocument/2006/relationships/image" Target="media/image19.png"/><Relationship Id="rId57" Type="http://schemas.openxmlformats.org/officeDocument/2006/relationships/image" Target="media/image29.png"/><Relationship Id="rId61" Type="http://schemas.openxmlformats.org/officeDocument/2006/relationships/image" Target="media/image33.png"/><Relationship Id="rId82" Type="http://schemas.openxmlformats.org/officeDocument/2006/relationships/image" Target="media/image54.emf"/><Relationship Id="rId10" Type="http://schemas.microsoft.com/office/2011/relationships/commentsExtended" Target="commentsExtended.xml"/><Relationship Id="rId19" Type="http://schemas.openxmlformats.org/officeDocument/2006/relationships/image" Target="media/image10.jpeg"/><Relationship Id="rId52"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emf"/><Relationship Id="rId81" Type="http://schemas.openxmlformats.org/officeDocument/2006/relationships/image" Target="media/image53.emf"/><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48" Type="http://schemas.openxmlformats.org/officeDocument/2006/relationships/image" Target="media/image260.png"/><Relationship Id="rId56" Type="http://schemas.openxmlformats.org/officeDocument/2006/relationships/image" Target="media/image28.pn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emf"/><Relationship Id="rId83" Type="http://schemas.openxmlformats.org/officeDocument/2006/relationships/image" Target="media/image55.emf"/><Relationship Id="rId88"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41</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25</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26</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4</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52</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37</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36</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42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46</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45</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44</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49</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48</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47</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10</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1</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13</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15</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16</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14</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8</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11</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50</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43</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9</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22</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24</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3</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23</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20</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17</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18</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19</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21</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53</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54</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34</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35</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51</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38</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32</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39</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40</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27</b:RefOrder>
  </b:Source>
</b:Sources>
</file>

<file path=customXml/itemProps1.xml><?xml version="1.0" encoding="utf-8"?>
<ds:datastoreItem xmlns:ds="http://schemas.openxmlformats.org/officeDocument/2006/customXml" ds:itemID="{6FC96CDD-2642-4277-AC99-07DDCDA9A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6511</TotalTime>
  <Pages>122</Pages>
  <Words>27610</Words>
  <Characters>151860</Characters>
  <Application>Microsoft Office Word</Application>
  <DocSecurity>0</DocSecurity>
  <Lines>1265</Lines>
  <Paragraphs>358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101</cp:revision>
  <cp:lastPrinted>2016-09-05T19:37:00Z</cp:lastPrinted>
  <dcterms:created xsi:type="dcterms:W3CDTF">2016-11-13T19:10:00Z</dcterms:created>
  <dcterms:modified xsi:type="dcterms:W3CDTF">2017-02-17T16:00:00Z</dcterms:modified>
</cp:coreProperties>
</file>