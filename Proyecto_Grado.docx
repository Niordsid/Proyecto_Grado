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49341586" w14:textId="77777777" w:rsidR="009524D3" w:rsidRPr="009524D3"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345691" w:history="1">
            <w:r w:rsidR="009524D3" w:rsidRPr="009524D3">
              <w:rPr>
                <w:rStyle w:val="Hipervnculo"/>
                <w:rFonts w:ascii="LM Roman 10" w:hAnsi="LM Roman 10" w:cs="Times New Roman"/>
                <w:noProof/>
              </w:rPr>
              <w:t>RESUMEN EJECUTIVO</w:t>
            </w:r>
            <w:r w:rsidR="009524D3" w:rsidRPr="009524D3">
              <w:rPr>
                <w:rFonts w:ascii="LM Roman 10" w:hAnsi="LM Roman 10"/>
                <w:noProof/>
                <w:webHidden/>
              </w:rPr>
              <w:tab/>
            </w:r>
            <w:r w:rsidR="009524D3" w:rsidRPr="009524D3">
              <w:rPr>
                <w:rFonts w:ascii="LM Roman 10" w:hAnsi="LM Roman 10"/>
                <w:noProof/>
                <w:webHidden/>
              </w:rPr>
              <w:fldChar w:fldCharType="begin"/>
            </w:r>
            <w:r w:rsidR="009524D3" w:rsidRPr="009524D3">
              <w:rPr>
                <w:rFonts w:ascii="LM Roman 10" w:hAnsi="LM Roman 10"/>
                <w:noProof/>
                <w:webHidden/>
              </w:rPr>
              <w:instrText xml:space="preserve"> PAGEREF _Toc475345691 \h </w:instrText>
            </w:r>
            <w:r w:rsidR="009524D3" w:rsidRPr="009524D3">
              <w:rPr>
                <w:rFonts w:ascii="LM Roman 10" w:hAnsi="LM Roman 10"/>
                <w:noProof/>
                <w:webHidden/>
              </w:rPr>
            </w:r>
            <w:r w:rsidR="009524D3" w:rsidRPr="009524D3">
              <w:rPr>
                <w:rFonts w:ascii="LM Roman 10" w:hAnsi="LM Roman 10"/>
                <w:noProof/>
                <w:webHidden/>
              </w:rPr>
              <w:fldChar w:fldCharType="separate"/>
            </w:r>
            <w:r w:rsidR="009524D3" w:rsidRPr="009524D3">
              <w:rPr>
                <w:rFonts w:ascii="LM Roman 10" w:hAnsi="LM Roman 10"/>
                <w:noProof/>
                <w:webHidden/>
              </w:rPr>
              <w:t>12</w:t>
            </w:r>
            <w:r w:rsidR="009524D3" w:rsidRPr="009524D3">
              <w:rPr>
                <w:rFonts w:ascii="LM Roman 10" w:hAnsi="LM Roman 10"/>
                <w:noProof/>
                <w:webHidden/>
              </w:rPr>
              <w:fldChar w:fldCharType="end"/>
            </w:r>
          </w:hyperlink>
        </w:p>
        <w:p w14:paraId="6E2A82A1"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692" w:history="1">
            <w:r w:rsidRPr="009524D3">
              <w:rPr>
                <w:rStyle w:val="Hipervnculo"/>
                <w:rFonts w:ascii="LM Roman 10" w:hAnsi="LM Roman 10"/>
                <w:b/>
                <w:noProof/>
              </w:rPr>
              <w:t>1.</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b/>
                <w:noProof/>
              </w:rPr>
              <w:t>INTRODUCCIÓN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13</w:t>
            </w:r>
            <w:r w:rsidRPr="009524D3">
              <w:rPr>
                <w:rFonts w:ascii="LM Roman 10" w:hAnsi="LM Roman 10"/>
                <w:noProof/>
                <w:webHidden/>
              </w:rPr>
              <w:fldChar w:fldCharType="end"/>
            </w:r>
          </w:hyperlink>
        </w:p>
        <w:p w14:paraId="6FE2493B"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693" w:history="1">
            <w:r w:rsidRPr="009524D3">
              <w:rPr>
                <w:rStyle w:val="Hipervnculo"/>
                <w:rFonts w:ascii="LM Roman 10" w:hAnsi="LM Roman 10"/>
                <w:noProof/>
              </w:rPr>
              <w:t>1.1.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PLANTEAMIENTO DEL PROBLEMA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14</w:t>
            </w:r>
            <w:r w:rsidRPr="009524D3">
              <w:rPr>
                <w:rFonts w:ascii="LM Roman 10" w:hAnsi="LM Roman 10"/>
                <w:noProof/>
                <w:webHidden/>
              </w:rPr>
              <w:fldChar w:fldCharType="end"/>
            </w:r>
          </w:hyperlink>
        </w:p>
        <w:p w14:paraId="57204841"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694" w:history="1">
            <w:r w:rsidRPr="009524D3">
              <w:rPr>
                <w:rStyle w:val="Hipervnculo"/>
                <w:rFonts w:ascii="LM Roman 10" w:eastAsiaTheme="majorEastAsia" w:hAnsi="LM Roman 10" w:cs="Arial"/>
                <w:noProof/>
                <w:lang w:eastAsia="en-US"/>
              </w:rPr>
              <w:t>1.2.</w:t>
            </w:r>
            <w:r w:rsidRPr="009524D3">
              <w:rPr>
                <w:rFonts w:ascii="LM Roman 10" w:eastAsiaTheme="minorEastAsia" w:hAnsi="LM Roman 10" w:cstheme="minorBidi"/>
                <w:noProof/>
                <w:color w:val="auto"/>
                <w:lang w:val="es-ES" w:eastAsia="es-ES"/>
              </w:rPr>
              <w:tab/>
            </w:r>
            <w:r w:rsidRPr="009524D3">
              <w:rPr>
                <w:rStyle w:val="Hipervnculo"/>
                <w:rFonts w:ascii="LM Roman 10" w:eastAsiaTheme="majorEastAsia" w:hAnsi="LM Roman 10" w:cs="Arial"/>
                <w:noProof/>
                <w:lang w:eastAsia="en-US"/>
              </w:rPr>
              <w:t>OBJETIVOS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16</w:t>
            </w:r>
            <w:r w:rsidRPr="009524D3">
              <w:rPr>
                <w:rFonts w:ascii="LM Roman 10" w:hAnsi="LM Roman 10"/>
                <w:noProof/>
                <w:webHidden/>
              </w:rPr>
              <w:fldChar w:fldCharType="end"/>
            </w:r>
          </w:hyperlink>
        </w:p>
        <w:p w14:paraId="0C80CE24"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695" w:history="1">
            <w:r w:rsidRPr="009524D3">
              <w:rPr>
                <w:rStyle w:val="Hipervnculo"/>
                <w:rFonts w:ascii="LM Roman 10" w:eastAsiaTheme="majorEastAsia" w:hAnsi="LM Roman 10" w:cs="Arial"/>
                <w:noProof/>
                <w:lang w:eastAsia="en-US"/>
              </w:rPr>
              <w:t>1.2.1.</w:t>
            </w:r>
            <w:r w:rsidRPr="009524D3">
              <w:rPr>
                <w:rFonts w:ascii="LM Roman 10" w:eastAsiaTheme="minorEastAsia" w:hAnsi="LM Roman 10" w:cstheme="minorBidi"/>
                <w:noProof/>
                <w:color w:val="auto"/>
                <w:lang w:val="es-ES" w:eastAsia="es-ES"/>
              </w:rPr>
              <w:tab/>
            </w:r>
            <w:r w:rsidRPr="009524D3">
              <w:rPr>
                <w:rStyle w:val="Hipervnculo"/>
                <w:rFonts w:ascii="LM Roman 10" w:eastAsiaTheme="majorEastAsia" w:hAnsi="LM Roman 10" w:cs="Arial"/>
                <w:noProof/>
                <w:lang w:eastAsia="en-US"/>
              </w:rPr>
              <w:t>Objetivo General.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16</w:t>
            </w:r>
            <w:r w:rsidRPr="009524D3">
              <w:rPr>
                <w:rFonts w:ascii="LM Roman 10" w:hAnsi="LM Roman 10"/>
                <w:noProof/>
                <w:webHidden/>
              </w:rPr>
              <w:fldChar w:fldCharType="end"/>
            </w:r>
          </w:hyperlink>
        </w:p>
        <w:p w14:paraId="4470FD77"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696" w:history="1">
            <w:r w:rsidRPr="009524D3">
              <w:rPr>
                <w:rStyle w:val="Hipervnculo"/>
                <w:rFonts w:ascii="LM Roman 10" w:eastAsiaTheme="majorEastAsia" w:hAnsi="LM Roman 10" w:cs="Arial"/>
                <w:noProof/>
                <w:lang w:eastAsia="en-US"/>
              </w:rPr>
              <w:t>1.2.2.</w:t>
            </w:r>
            <w:r w:rsidRPr="009524D3">
              <w:rPr>
                <w:rFonts w:ascii="LM Roman 10" w:eastAsiaTheme="minorEastAsia" w:hAnsi="LM Roman 10" w:cstheme="minorBidi"/>
                <w:noProof/>
                <w:color w:val="auto"/>
                <w:lang w:val="es-ES" w:eastAsia="es-ES"/>
              </w:rPr>
              <w:tab/>
            </w:r>
            <w:r w:rsidRPr="009524D3">
              <w:rPr>
                <w:rStyle w:val="Hipervnculo"/>
                <w:rFonts w:ascii="LM Roman 10" w:eastAsiaTheme="majorEastAsia" w:hAnsi="LM Roman 10" w:cs="Arial"/>
                <w:noProof/>
                <w:lang w:eastAsia="en-US"/>
              </w:rPr>
              <w:t>Objetivos Específicos.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17</w:t>
            </w:r>
            <w:r w:rsidRPr="009524D3">
              <w:rPr>
                <w:rFonts w:ascii="LM Roman 10" w:hAnsi="LM Roman 10"/>
                <w:noProof/>
                <w:webHidden/>
              </w:rPr>
              <w:fldChar w:fldCharType="end"/>
            </w:r>
          </w:hyperlink>
        </w:p>
        <w:p w14:paraId="3DB89586"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698" w:history="1">
            <w:r w:rsidRPr="009524D3">
              <w:rPr>
                <w:rStyle w:val="Hipervnculo"/>
                <w:rFonts w:ascii="LM Roman 10" w:eastAsiaTheme="majorEastAsia" w:hAnsi="LM Roman 10" w:cs="Arial"/>
                <w:noProof/>
                <w:lang w:eastAsia="en-US"/>
              </w:rPr>
              <w:t>1.3.</w:t>
            </w:r>
            <w:r w:rsidRPr="009524D3">
              <w:rPr>
                <w:rFonts w:ascii="LM Roman 10" w:eastAsiaTheme="minorEastAsia" w:hAnsi="LM Roman 10" w:cstheme="minorBidi"/>
                <w:noProof/>
                <w:color w:val="auto"/>
                <w:lang w:val="es-ES" w:eastAsia="es-ES"/>
              </w:rPr>
              <w:tab/>
            </w:r>
            <w:r w:rsidRPr="009524D3">
              <w:rPr>
                <w:rStyle w:val="Hipervnculo"/>
                <w:rFonts w:ascii="LM Roman 10" w:eastAsiaTheme="majorEastAsia" w:hAnsi="LM Roman 10" w:cs="Arial"/>
                <w:noProof/>
                <w:lang w:eastAsia="en-US"/>
              </w:rPr>
              <w:t>JUSTIFICACIÓN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17</w:t>
            </w:r>
            <w:r w:rsidRPr="009524D3">
              <w:rPr>
                <w:rFonts w:ascii="LM Roman 10" w:hAnsi="LM Roman 10"/>
                <w:noProof/>
                <w:webHidden/>
              </w:rPr>
              <w:fldChar w:fldCharType="end"/>
            </w:r>
          </w:hyperlink>
        </w:p>
        <w:p w14:paraId="6D4D009B"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699" w:history="1">
            <w:r w:rsidRPr="009524D3">
              <w:rPr>
                <w:rStyle w:val="Hipervnculo"/>
                <w:rFonts w:ascii="LM Roman 10" w:hAnsi="LM Roman 10" w:cs="Times New Roman"/>
                <w:b/>
                <w:noProof/>
              </w:rPr>
              <w:t>2.</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b/>
                <w:noProof/>
              </w:rPr>
              <w:t>MARCO TEÓRICO Y ANTECEDENTES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_Toc475345699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19</w:t>
            </w:r>
            <w:r w:rsidRPr="009524D3">
              <w:rPr>
                <w:rFonts w:ascii="LM Roman 10" w:hAnsi="LM Roman 10"/>
                <w:noProof/>
                <w:webHidden/>
              </w:rPr>
              <w:fldChar w:fldCharType="end"/>
            </w:r>
          </w:hyperlink>
        </w:p>
        <w:p w14:paraId="3E1D2CB9"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02" w:history="1">
            <w:r w:rsidRPr="009524D3">
              <w:rPr>
                <w:rStyle w:val="Hipervnculo"/>
                <w:rFonts w:ascii="LM Roman 10" w:hAnsi="LM Roman 10"/>
                <w:noProof/>
              </w:rPr>
              <w:t>2.1.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MARCO TEÓRICO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_Toc475345702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20</w:t>
            </w:r>
            <w:r w:rsidRPr="009524D3">
              <w:rPr>
                <w:rFonts w:ascii="LM Roman 10" w:hAnsi="LM Roman 10"/>
                <w:noProof/>
                <w:webHidden/>
              </w:rPr>
              <w:fldChar w:fldCharType="end"/>
            </w:r>
          </w:hyperlink>
        </w:p>
        <w:p w14:paraId="00499D23"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03" w:history="1">
            <w:r w:rsidRPr="009524D3">
              <w:rPr>
                <w:rStyle w:val="Hipervnculo"/>
                <w:rFonts w:ascii="LM Roman 10" w:hAnsi="LM Roman 10"/>
                <w:noProof/>
              </w:rPr>
              <w:t>2.1.1.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Necesidades Educativas Especiales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_Toc475345703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20</w:t>
            </w:r>
            <w:r w:rsidRPr="009524D3">
              <w:rPr>
                <w:rFonts w:ascii="LM Roman 10" w:hAnsi="LM Roman 10"/>
                <w:noProof/>
                <w:webHidden/>
              </w:rPr>
              <w:fldChar w:fldCharType="end"/>
            </w:r>
          </w:hyperlink>
        </w:p>
        <w:p w14:paraId="231DF8B8"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05" w:history="1">
            <w:r w:rsidRPr="009524D3">
              <w:rPr>
                <w:rStyle w:val="Hipervnculo"/>
                <w:rFonts w:ascii="LM Roman 10" w:hAnsi="LM Roman 10"/>
                <w:noProof/>
              </w:rPr>
              <w:t>2.1.2.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Game-Based Learning</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_Toc475345705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20</w:t>
            </w:r>
            <w:r w:rsidRPr="009524D3">
              <w:rPr>
                <w:rFonts w:ascii="LM Roman 10" w:hAnsi="LM Roman 10"/>
                <w:noProof/>
                <w:webHidden/>
              </w:rPr>
              <w:fldChar w:fldCharType="end"/>
            </w:r>
          </w:hyperlink>
        </w:p>
        <w:p w14:paraId="4FDB7CBE"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06" w:history="1">
            <w:r w:rsidRPr="009524D3">
              <w:rPr>
                <w:rStyle w:val="Hipervnculo"/>
                <w:rFonts w:ascii="LM Roman 10" w:hAnsi="LM Roman 10"/>
                <w:noProof/>
              </w:rPr>
              <w:t>2.1.4.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ATC (Assistive Technologies For Cognitive Disabilities)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_Toc475345706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21</w:t>
            </w:r>
            <w:r w:rsidRPr="009524D3">
              <w:rPr>
                <w:rFonts w:ascii="LM Roman 10" w:hAnsi="LM Roman 10"/>
                <w:noProof/>
                <w:webHidden/>
              </w:rPr>
              <w:fldChar w:fldCharType="end"/>
            </w:r>
          </w:hyperlink>
        </w:p>
        <w:p w14:paraId="324D5B58"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07" w:history="1">
            <w:r w:rsidRPr="009524D3">
              <w:rPr>
                <w:rStyle w:val="Hipervnculo"/>
                <w:rFonts w:ascii="LM Roman 10" w:hAnsi="LM Roman 10"/>
                <w:noProof/>
              </w:rPr>
              <w:t>2.1.5.</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Musicoterapia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_Toc475345707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21</w:t>
            </w:r>
            <w:r w:rsidRPr="009524D3">
              <w:rPr>
                <w:rFonts w:ascii="LM Roman 10" w:hAnsi="LM Roman 10"/>
                <w:noProof/>
                <w:webHidden/>
              </w:rPr>
              <w:fldChar w:fldCharType="end"/>
            </w:r>
          </w:hyperlink>
        </w:p>
        <w:p w14:paraId="5CB5FC09"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11" w:history="1">
            <w:r w:rsidRPr="009524D3">
              <w:rPr>
                <w:rStyle w:val="Hipervnculo"/>
                <w:rFonts w:ascii="LM Roman 10" w:hAnsi="LM Roman 10"/>
                <w:noProof/>
              </w:rPr>
              <w:t>2.2.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MARCO DE ANTECEDENTES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_Toc475345711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22</w:t>
            </w:r>
            <w:r w:rsidRPr="009524D3">
              <w:rPr>
                <w:rFonts w:ascii="LM Roman 10" w:hAnsi="LM Roman 10"/>
                <w:noProof/>
                <w:webHidden/>
              </w:rPr>
              <w:fldChar w:fldCharType="end"/>
            </w:r>
          </w:hyperlink>
        </w:p>
        <w:p w14:paraId="4C92C088"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12" w:history="1">
            <w:r w:rsidRPr="009524D3">
              <w:rPr>
                <w:rStyle w:val="Hipervnculo"/>
                <w:rFonts w:ascii="LM Roman 10" w:hAnsi="LM Roman 10"/>
                <w:noProof/>
              </w:rPr>
              <w:t>2.2.1.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Proyectos relacionados con educación incluyente.</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22</w:t>
            </w:r>
            <w:r w:rsidRPr="009524D3">
              <w:rPr>
                <w:rFonts w:ascii="LM Roman 10" w:hAnsi="LM Roman 10"/>
                <w:noProof/>
                <w:webHidden/>
              </w:rPr>
              <w:fldChar w:fldCharType="end"/>
            </w:r>
          </w:hyperlink>
        </w:p>
        <w:p w14:paraId="34F10463"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13" w:history="1">
            <w:r w:rsidRPr="009524D3">
              <w:rPr>
                <w:rStyle w:val="Hipervnculo"/>
                <w:rFonts w:ascii="LM Roman 10" w:eastAsiaTheme="minorHAnsi" w:hAnsi="LM Roman 10" w:cs="Arial"/>
                <w:noProof/>
                <w:lang w:eastAsia="en-US"/>
              </w:rPr>
              <w:t>2.2.2.</w:t>
            </w:r>
            <w:r w:rsidRPr="009524D3">
              <w:rPr>
                <w:rFonts w:ascii="LM Roman 10" w:eastAsiaTheme="minorEastAsia" w:hAnsi="LM Roman 10" w:cstheme="minorBidi"/>
                <w:noProof/>
                <w:color w:val="auto"/>
                <w:lang w:val="es-ES" w:eastAsia="es-ES"/>
              </w:rPr>
              <w:tab/>
            </w:r>
            <w:r w:rsidRPr="009524D3">
              <w:rPr>
                <w:rStyle w:val="Hipervnculo"/>
                <w:rFonts w:ascii="LM Roman 10" w:eastAsiaTheme="minorHAnsi" w:hAnsi="LM Roman 10" w:cs="Arial"/>
                <w:noProof/>
                <w:lang w:eastAsia="en-US"/>
              </w:rPr>
              <w:t>Aplicaciones para el apoyo de personas con discapacidad en Colombia.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24</w:t>
            </w:r>
            <w:r w:rsidRPr="009524D3">
              <w:rPr>
                <w:rFonts w:ascii="LM Roman 10" w:hAnsi="LM Roman 10"/>
                <w:noProof/>
                <w:webHidden/>
              </w:rPr>
              <w:fldChar w:fldCharType="end"/>
            </w:r>
          </w:hyperlink>
        </w:p>
        <w:p w14:paraId="1D4221C9"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714" w:history="1">
            <w:r w:rsidRPr="009524D3">
              <w:rPr>
                <w:rStyle w:val="Hipervnculo"/>
                <w:rFonts w:ascii="LM Roman 10" w:hAnsi="LM Roman 10" w:cs="Times New Roman"/>
                <w:b/>
                <w:noProof/>
              </w:rPr>
              <w:t>3.</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cs="CMSSBX10"/>
                <w:b/>
                <w:noProof/>
              </w:rPr>
              <w:t>REVISIÓN DEL ESTADO ACTUAL DEL SECTOR</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28</w:t>
            </w:r>
            <w:r w:rsidRPr="009524D3">
              <w:rPr>
                <w:rFonts w:ascii="LM Roman 10" w:hAnsi="LM Roman 10"/>
                <w:noProof/>
                <w:webHidden/>
              </w:rPr>
              <w:fldChar w:fldCharType="end"/>
            </w:r>
          </w:hyperlink>
        </w:p>
        <w:p w14:paraId="0D16CB01"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15" w:history="1">
            <w:r w:rsidRPr="009524D3">
              <w:rPr>
                <w:rStyle w:val="Hipervnculo"/>
                <w:rFonts w:ascii="LM Roman 10" w:hAnsi="LM Roman 10"/>
                <w:noProof/>
              </w:rPr>
              <w:t>3.1.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SECTOR EDUCATIVO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29</w:t>
            </w:r>
            <w:r w:rsidRPr="009524D3">
              <w:rPr>
                <w:rFonts w:ascii="LM Roman 10" w:hAnsi="LM Roman 10"/>
                <w:noProof/>
                <w:webHidden/>
              </w:rPr>
              <w:fldChar w:fldCharType="end"/>
            </w:r>
          </w:hyperlink>
        </w:p>
        <w:p w14:paraId="3E769492"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16" w:history="1">
            <w:r w:rsidRPr="009524D3">
              <w:rPr>
                <w:rStyle w:val="Hipervnculo"/>
                <w:rFonts w:ascii="LM Roman 10" w:hAnsi="LM Roman 10" w:cs="Times New Roman"/>
                <w:noProof/>
              </w:rPr>
              <w:t>3.2.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SECTOR SOFTWARE COLOMBIA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29</w:t>
            </w:r>
            <w:r w:rsidRPr="009524D3">
              <w:rPr>
                <w:rFonts w:ascii="LM Roman 10" w:hAnsi="LM Roman 10"/>
                <w:noProof/>
                <w:webHidden/>
              </w:rPr>
              <w:fldChar w:fldCharType="end"/>
            </w:r>
          </w:hyperlink>
        </w:p>
        <w:p w14:paraId="662E6926"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17" w:history="1">
            <w:r w:rsidRPr="009524D3">
              <w:rPr>
                <w:rStyle w:val="Hipervnculo"/>
                <w:rFonts w:ascii="LM Roman 10" w:hAnsi="LM Roman 10"/>
                <w:noProof/>
              </w:rPr>
              <w:t>3.3.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INVERSION PRIVADA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_Toc475345717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31</w:t>
            </w:r>
            <w:r w:rsidRPr="009524D3">
              <w:rPr>
                <w:rFonts w:ascii="LM Roman 10" w:hAnsi="LM Roman 10"/>
                <w:noProof/>
                <w:webHidden/>
              </w:rPr>
              <w:fldChar w:fldCharType="end"/>
            </w:r>
          </w:hyperlink>
        </w:p>
        <w:p w14:paraId="1D84B4EB"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734" w:history="1">
            <w:r w:rsidRPr="009524D3">
              <w:rPr>
                <w:rStyle w:val="Hipervnculo"/>
                <w:rFonts w:ascii="LM Roman 10" w:hAnsi="LM Roman 10" w:cs="Times New Roman"/>
                <w:b/>
                <w:noProof/>
              </w:rPr>
              <w:t>4.</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b/>
                <w:noProof/>
              </w:rPr>
              <w:t>DESARROLLO PROPUESTA DE VALOR</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_Toc475345734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32</w:t>
            </w:r>
            <w:r w:rsidRPr="009524D3">
              <w:rPr>
                <w:rFonts w:ascii="LM Roman 10" w:hAnsi="LM Roman 10"/>
                <w:noProof/>
                <w:webHidden/>
              </w:rPr>
              <w:fldChar w:fldCharType="end"/>
            </w:r>
          </w:hyperlink>
        </w:p>
        <w:p w14:paraId="071D543F"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35" w:history="1">
            <w:r w:rsidRPr="009524D3">
              <w:rPr>
                <w:rStyle w:val="Hipervnculo"/>
                <w:rFonts w:ascii="LM Roman 10" w:hAnsi="LM Roman 10" w:cs="Times New Roman"/>
                <w:noProof/>
              </w:rPr>
              <w:t>4.1.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VALUE PROPOSITION CANVAS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_Toc475345735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32</w:t>
            </w:r>
            <w:r w:rsidRPr="009524D3">
              <w:rPr>
                <w:rFonts w:ascii="LM Roman 10" w:hAnsi="LM Roman 10"/>
                <w:noProof/>
                <w:webHidden/>
              </w:rPr>
              <w:fldChar w:fldCharType="end"/>
            </w:r>
          </w:hyperlink>
        </w:p>
        <w:p w14:paraId="0B35A332"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36" w:history="1">
            <w:r w:rsidRPr="009524D3">
              <w:rPr>
                <w:rStyle w:val="Hipervnculo"/>
                <w:rFonts w:ascii="LM Roman 10" w:hAnsi="LM Roman 10"/>
                <w:noProof/>
              </w:rPr>
              <w:t>4.2.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DESCRIPCIÓN Y FUNCIONAMIENTO DEL MODELO DE NEGOCIOS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_Toc475345736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36</w:t>
            </w:r>
            <w:r w:rsidRPr="009524D3">
              <w:rPr>
                <w:rFonts w:ascii="LM Roman 10" w:hAnsi="LM Roman 10"/>
                <w:noProof/>
                <w:webHidden/>
              </w:rPr>
              <w:fldChar w:fldCharType="end"/>
            </w:r>
          </w:hyperlink>
        </w:p>
        <w:p w14:paraId="23C27262"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37" w:history="1">
            <w:r w:rsidRPr="009524D3">
              <w:rPr>
                <w:rStyle w:val="Hipervnculo"/>
                <w:rFonts w:ascii="LM Roman 10" w:hAnsi="LM Roman 10" w:cs="Times New Roman"/>
                <w:noProof/>
                <w:lang w:val="es-ES" w:eastAsia="es-ES"/>
              </w:rPr>
              <w:t>4.2.1.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lang w:val="es-ES" w:eastAsia="es-ES"/>
              </w:rPr>
              <w:t>Modelo Canvas.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_Toc475345737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38</w:t>
            </w:r>
            <w:r w:rsidRPr="009524D3">
              <w:rPr>
                <w:rFonts w:ascii="LM Roman 10" w:hAnsi="LM Roman 10"/>
                <w:noProof/>
                <w:webHidden/>
              </w:rPr>
              <w:fldChar w:fldCharType="end"/>
            </w:r>
          </w:hyperlink>
        </w:p>
        <w:p w14:paraId="75AADC6F"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46" w:history="1">
            <w:r w:rsidRPr="009524D3">
              <w:rPr>
                <w:rStyle w:val="Hipervnculo"/>
                <w:rFonts w:ascii="LM Roman 10" w:hAnsi="LM Roman 10"/>
                <w:noProof/>
              </w:rPr>
              <w:t>4.2.2.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Ventajas Competitivas del Modelo de Negocio.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_Toc475345746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44</w:t>
            </w:r>
            <w:r w:rsidRPr="009524D3">
              <w:rPr>
                <w:rFonts w:ascii="LM Roman 10" w:hAnsi="LM Roman 10"/>
                <w:noProof/>
                <w:webHidden/>
              </w:rPr>
              <w:fldChar w:fldCharType="end"/>
            </w:r>
          </w:hyperlink>
        </w:p>
        <w:p w14:paraId="36D78F6D"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747" w:history="1">
            <w:r w:rsidRPr="009524D3">
              <w:rPr>
                <w:rStyle w:val="Hipervnculo"/>
                <w:rFonts w:ascii="LM Roman 10" w:hAnsi="LM Roman 10" w:cs="Times New Roman"/>
                <w:b/>
                <w:noProof/>
              </w:rPr>
              <w:t>5.</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cs="Times New Roman"/>
                <w:b/>
                <w:noProof/>
              </w:rPr>
              <w:t>PLAN DE NEGOCIO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_Toc475345747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46</w:t>
            </w:r>
            <w:r w:rsidRPr="009524D3">
              <w:rPr>
                <w:rFonts w:ascii="LM Roman 10" w:hAnsi="LM Roman 10"/>
                <w:noProof/>
                <w:webHidden/>
              </w:rPr>
              <w:fldChar w:fldCharType="end"/>
            </w:r>
          </w:hyperlink>
        </w:p>
        <w:p w14:paraId="06A6213E"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48" w:history="1">
            <w:r w:rsidRPr="009524D3">
              <w:rPr>
                <w:rStyle w:val="Hipervnculo"/>
                <w:rFonts w:ascii="LM Roman 10" w:hAnsi="LM Roman 10"/>
                <w:noProof/>
              </w:rPr>
              <w:t>5.1.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METODOLOGÍA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_Toc475345748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46</w:t>
            </w:r>
            <w:r w:rsidRPr="009524D3">
              <w:rPr>
                <w:rFonts w:ascii="LM Roman 10" w:hAnsi="LM Roman 10"/>
                <w:noProof/>
                <w:webHidden/>
              </w:rPr>
              <w:fldChar w:fldCharType="end"/>
            </w:r>
          </w:hyperlink>
        </w:p>
        <w:p w14:paraId="2E55F66E"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49" w:history="1">
            <w:r w:rsidRPr="009524D3">
              <w:rPr>
                <w:rStyle w:val="Hipervnculo"/>
                <w:rFonts w:ascii="LM Roman 10" w:hAnsi="LM Roman 10"/>
                <w:noProof/>
              </w:rPr>
              <w:t>5.2.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INFORMACIÓN DE LA EMPRESA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_Toc475345749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48</w:t>
            </w:r>
            <w:r w:rsidRPr="009524D3">
              <w:rPr>
                <w:rFonts w:ascii="LM Roman 10" w:hAnsi="LM Roman 10"/>
                <w:noProof/>
                <w:webHidden/>
              </w:rPr>
              <w:fldChar w:fldCharType="end"/>
            </w:r>
          </w:hyperlink>
        </w:p>
        <w:p w14:paraId="32DBA890"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0" w:history="1">
            <w:r w:rsidRPr="009524D3">
              <w:rPr>
                <w:rStyle w:val="Hipervnculo"/>
                <w:rFonts w:ascii="LM Roman 10" w:hAnsi="LM Roman 10" w:cs="Times New Roman"/>
                <w:noProof/>
              </w:rPr>
              <w:t>5.2.1.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Visión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_Toc475345750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48</w:t>
            </w:r>
            <w:r w:rsidRPr="009524D3">
              <w:rPr>
                <w:rFonts w:ascii="LM Roman 10" w:hAnsi="LM Roman 10"/>
                <w:noProof/>
                <w:webHidden/>
              </w:rPr>
              <w:fldChar w:fldCharType="end"/>
            </w:r>
          </w:hyperlink>
        </w:p>
        <w:p w14:paraId="2FDE648B"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1" w:history="1">
            <w:r w:rsidRPr="009524D3">
              <w:rPr>
                <w:rStyle w:val="Hipervnculo"/>
                <w:rFonts w:ascii="LM Roman 10" w:hAnsi="LM Roman 10" w:cs="Times New Roman"/>
                <w:noProof/>
              </w:rPr>
              <w:t>5.2.2.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Valores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_Toc475345751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48</w:t>
            </w:r>
            <w:r w:rsidRPr="009524D3">
              <w:rPr>
                <w:rFonts w:ascii="LM Roman 10" w:hAnsi="LM Roman 10"/>
                <w:noProof/>
                <w:webHidden/>
              </w:rPr>
              <w:fldChar w:fldCharType="end"/>
            </w:r>
          </w:hyperlink>
        </w:p>
        <w:p w14:paraId="01C4063C"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52" w:history="1">
            <w:r w:rsidRPr="009524D3">
              <w:rPr>
                <w:rStyle w:val="Hipervnculo"/>
                <w:rFonts w:ascii="LM Roman 10" w:hAnsi="LM Roman 10" w:cs="Times New Roman"/>
                <w:noProof/>
              </w:rPr>
              <w:t>5.3.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IDENTIFICACIÓN DEL PRODUCTO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50</w:t>
            </w:r>
            <w:r w:rsidRPr="009524D3">
              <w:rPr>
                <w:rFonts w:ascii="LM Roman 10" w:hAnsi="LM Roman 10"/>
                <w:noProof/>
                <w:webHidden/>
              </w:rPr>
              <w:fldChar w:fldCharType="end"/>
            </w:r>
          </w:hyperlink>
        </w:p>
        <w:p w14:paraId="582FE830"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4" w:history="1">
            <w:r w:rsidRPr="009524D3">
              <w:rPr>
                <w:rStyle w:val="Hipervnculo"/>
                <w:rFonts w:ascii="LM Roman 10" w:hAnsi="LM Roman 10" w:cs="Times New Roman"/>
                <w:noProof/>
              </w:rPr>
              <w:t>5.3.1.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Características del Producto.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51</w:t>
            </w:r>
            <w:r w:rsidRPr="009524D3">
              <w:rPr>
                <w:rFonts w:ascii="LM Roman 10" w:hAnsi="LM Roman 10"/>
                <w:noProof/>
                <w:webHidden/>
              </w:rPr>
              <w:fldChar w:fldCharType="end"/>
            </w:r>
          </w:hyperlink>
        </w:p>
        <w:p w14:paraId="40EB62B7"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5" w:history="1">
            <w:r w:rsidRPr="009524D3">
              <w:rPr>
                <w:rStyle w:val="Hipervnculo"/>
                <w:rFonts w:ascii="LM Roman 10" w:hAnsi="LM Roman 10" w:cs="Times New Roman"/>
                <w:noProof/>
              </w:rPr>
              <w:t>5.3.2.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Plan de Aplicación.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53</w:t>
            </w:r>
            <w:r w:rsidRPr="009524D3">
              <w:rPr>
                <w:rFonts w:ascii="LM Roman 10" w:hAnsi="LM Roman 10"/>
                <w:noProof/>
                <w:webHidden/>
              </w:rPr>
              <w:fldChar w:fldCharType="end"/>
            </w:r>
          </w:hyperlink>
        </w:p>
        <w:p w14:paraId="2136D8D4"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6" w:history="1">
            <w:r w:rsidRPr="009524D3">
              <w:rPr>
                <w:rStyle w:val="Hipervnculo"/>
                <w:rFonts w:ascii="LM Roman 10" w:hAnsi="LM Roman 10" w:cs="Times New Roman"/>
                <w:noProof/>
              </w:rPr>
              <w:t>5.3.3.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Infraestructura y Arquitectura.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59</w:t>
            </w:r>
            <w:r w:rsidRPr="009524D3">
              <w:rPr>
                <w:rFonts w:ascii="LM Roman 10" w:hAnsi="LM Roman 10"/>
                <w:noProof/>
                <w:webHidden/>
              </w:rPr>
              <w:fldChar w:fldCharType="end"/>
            </w:r>
          </w:hyperlink>
        </w:p>
        <w:p w14:paraId="50290865"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7" w:history="1">
            <w:r w:rsidRPr="009524D3">
              <w:rPr>
                <w:rStyle w:val="Hipervnculo"/>
                <w:rFonts w:ascii="LM Roman 10" w:hAnsi="LM Roman 10"/>
                <w:noProof/>
              </w:rPr>
              <w:t>5.3.4.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Metodología del Desarrollo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61</w:t>
            </w:r>
            <w:r w:rsidRPr="009524D3">
              <w:rPr>
                <w:rFonts w:ascii="LM Roman 10" w:hAnsi="LM Roman 10"/>
                <w:noProof/>
                <w:webHidden/>
              </w:rPr>
              <w:fldChar w:fldCharType="end"/>
            </w:r>
          </w:hyperlink>
        </w:p>
        <w:p w14:paraId="5133DA31"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58" w:history="1">
            <w:r w:rsidRPr="009524D3">
              <w:rPr>
                <w:rStyle w:val="Hipervnculo"/>
                <w:rFonts w:ascii="LM Roman 10" w:hAnsi="LM Roman 10"/>
                <w:noProof/>
              </w:rPr>
              <w:t>5.4.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ESTUDIO DE MERCADO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63</w:t>
            </w:r>
            <w:r w:rsidRPr="009524D3">
              <w:rPr>
                <w:rFonts w:ascii="LM Roman 10" w:hAnsi="LM Roman 10"/>
                <w:noProof/>
                <w:webHidden/>
              </w:rPr>
              <w:fldChar w:fldCharType="end"/>
            </w:r>
          </w:hyperlink>
        </w:p>
        <w:p w14:paraId="4D4658ED"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59" w:history="1">
            <w:r w:rsidRPr="009524D3">
              <w:rPr>
                <w:rStyle w:val="Hipervnculo"/>
                <w:rFonts w:ascii="LM Roman 10" w:hAnsi="LM Roman 10"/>
                <w:noProof/>
              </w:rPr>
              <w:t>5.4.1.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Demanda.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_Toc475345759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63</w:t>
            </w:r>
            <w:r w:rsidRPr="009524D3">
              <w:rPr>
                <w:rFonts w:ascii="LM Roman 10" w:hAnsi="LM Roman 10"/>
                <w:noProof/>
                <w:webHidden/>
              </w:rPr>
              <w:fldChar w:fldCharType="end"/>
            </w:r>
          </w:hyperlink>
        </w:p>
        <w:p w14:paraId="1ECE4EBF"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0" w:history="1">
            <w:r w:rsidRPr="009524D3">
              <w:rPr>
                <w:rStyle w:val="Hipervnculo"/>
                <w:rFonts w:ascii="LM Roman 10" w:hAnsi="LM Roman 10" w:cs="Times New Roman"/>
                <w:noProof/>
              </w:rPr>
              <w:t>5.4.2.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Análisis de la Competencia – Oferta disponible en el Mercado.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_Toc475345760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64</w:t>
            </w:r>
            <w:r w:rsidRPr="009524D3">
              <w:rPr>
                <w:rFonts w:ascii="LM Roman 10" w:hAnsi="LM Roman 10"/>
                <w:noProof/>
                <w:webHidden/>
              </w:rPr>
              <w:fldChar w:fldCharType="end"/>
            </w:r>
          </w:hyperlink>
        </w:p>
        <w:p w14:paraId="6BAFB646"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1" w:history="1">
            <w:r w:rsidRPr="009524D3">
              <w:rPr>
                <w:rStyle w:val="Hipervnculo"/>
                <w:rFonts w:ascii="LM Roman 10" w:hAnsi="LM Roman 10" w:cs="Times New Roman"/>
                <w:noProof/>
              </w:rPr>
              <w:t>5.4.3.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Oferta Vs Demanda.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_Toc475345761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73</w:t>
            </w:r>
            <w:r w:rsidRPr="009524D3">
              <w:rPr>
                <w:rFonts w:ascii="LM Roman 10" w:hAnsi="LM Roman 10"/>
                <w:noProof/>
                <w:webHidden/>
              </w:rPr>
              <w:fldChar w:fldCharType="end"/>
            </w:r>
          </w:hyperlink>
        </w:p>
        <w:p w14:paraId="4EF080CF"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2" w:history="1">
            <w:r w:rsidRPr="009524D3">
              <w:rPr>
                <w:rStyle w:val="Hipervnculo"/>
                <w:rFonts w:ascii="LM Roman 10" w:hAnsi="LM Roman 10" w:cs="Times New Roman"/>
                <w:noProof/>
              </w:rPr>
              <w:t>5.4.4.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Precio.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73</w:t>
            </w:r>
            <w:r w:rsidRPr="009524D3">
              <w:rPr>
                <w:rFonts w:ascii="LM Roman 10" w:hAnsi="LM Roman 10"/>
                <w:noProof/>
                <w:webHidden/>
              </w:rPr>
              <w:fldChar w:fldCharType="end"/>
            </w:r>
          </w:hyperlink>
        </w:p>
        <w:p w14:paraId="7B8A55E5"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3" w:history="1">
            <w:r w:rsidRPr="009524D3">
              <w:rPr>
                <w:rStyle w:val="Hipervnculo"/>
                <w:rFonts w:ascii="LM Roman 10" w:hAnsi="LM Roman 10" w:cs="Times New Roman"/>
                <w:noProof/>
              </w:rPr>
              <w:t>5.4.5.</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Comercialización.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74</w:t>
            </w:r>
            <w:r w:rsidRPr="009524D3">
              <w:rPr>
                <w:rFonts w:ascii="LM Roman 10" w:hAnsi="LM Roman 10"/>
                <w:noProof/>
                <w:webHidden/>
              </w:rPr>
              <w:fldChar w:fldCharType="end"/>
            </w:r>
          </w:hyperlink>
        </w:p>
        <w:p w14:paraId="050E2416"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64" w:history="1">
            <w:r w:rsidRPr="009524D3">
              <w:rPr>
                <w:rStyle w:val="Hipervnculo"/>
                <w:rFonts w:ascii="LM Roman 10" w:hAnsi="LM Roman 10" w:cs="Times New Roman"/>
                <w:noProof/>
              </w:rPr>
              <w:t>5.5.</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ESTUDIO TÉCNICO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75</w:t>
            </w:r>
            <w:r w:rsidRPr="009524D3">
              <w:rPr>
                <w:rFonts w:ascii="LM Roman 10" w:hAnsi="LM Roman 10"/>
                <w:noProof/>
                <w:webHidden/>
              </w:rPr>
              <w:fldChar w:fldCharType="end"/>
            </w:r>
          </w:hyperlink>
        </w:p>
        <w:p w14:paraId="0A8B1711"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5" w:history="1">
            <w:r w:rsidRPr="009524D3">
              <w:rPr>
                <w:rStyle w:val="Hipervnculo"/>
                <w:rFonts w:ascii="LM Roman 10" w:hAnsi="LM Roman 10" w:cs="Times New Roman"/>
                <w:noProof/>
              </w:rPr>
              <w:t>5.5.1.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Tamaño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76</w:t>
            </w:r>
            <w:r w:rsidRPr="009524D3">
              <w:rPr>
                <w:rFonts w:ascii="LM Roman 10" w:hAnsi="LM Roman 10"/>
                <w:noProof/>
                <w:webHidden/>
              </w:rPr>
              <w:fldChar w:fldCharType="end"/>
            </w:r>
          </w:hyperlink>
        </w:p>
        <w:p w14:paraId="1500AE10"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6" w:history="1">
            <w:r w:rsidRPr="009524D3">
              <w:rPr>
                <w:rStyle w:val="Hipervnculo"/>
                <w:rFonts w:ascii="LM Roman 10" w:hAnsi="LM Roman 10" w:cs="Times New Roman"/>
                <w:noProof/>
              </w:rPr>
              <w:t>5.5.2.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Localización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78</w:t>
            </w:r>
            <w:r w:rsidRPr="009524D3">
              <w:rPr>
                <w:rFonts w:ascii="LM Roman 10" w:hAnsi="LM Roman 10"/>
                <w:noProof/>
                <w:webHidden/>
              </w:rPr>
              <w:fldChar w:fldCharType="end"/>
            </w:r>
          </w:hyperlink>
        </w:p>
        <w:p w14:paraId="562248D8"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7" w:history="1">
            <w:r w:rsidRPr="009524D3">
              <w:rPr>
                <w:rStyle w:val="Hipervnculo"/>
                <w:rFonts w:ascii="LM Roman 10" w:hAnsi="LM Roman 10"/>
                <w:noProof/>
              </w:rPr>
              <w:t>5.5.3.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Estructura Organizacional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83</w:t>
            </w:r>
            <w:r w:rsidRPr="009524D3">
              <w:rPr>
                <w:rFonts w:ascii="LM Roman 10" w:hAnsi="LM Roman 10"/>
                <w:noProof/>
                <w:webHidden/>
              </w:rPr>
              <w:fldChar w:fldCharType="end"/>
            </w:r>
          </w:hyperlink>
        </w:p>
        <w:p w14:paraId="7C5166AC"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68" w:history="1">
            <w:r w:rsidRPr="009524D3">
              <w:rPr>
                <w:rStyle w:val="Hipervnculo"/>
                <w:rFonts w:ascii="LM Roman 10" w:hAnsi="LM Roman 10" w:cs="Times New Roman"/>
                <w:noProof/>
              </w:rPr>
              <w:t>5.6.</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ESTUDIO LEGAL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85</w:t>
            </w:r>
            <w:r w:rsidRPr="009524D3">
              <w:rPr>
                <w:rFonts w:ascii="LM Roman 10" w:hAnsi="LM Roman 10"/>
                <w:noProof/>
                <w:webHidden/>
              </w:rPr>
              <w:fldChar w:fldCharType="end"/>
            </w:r>
          </w:hyperlink>
        </w:p>
        <w:p w14:paraId="59DCDD61"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69" w:history="1">
            <w:r w:rsidRPr="009524D3">
              <w:rPr>
                <w:rStyle w:val="Hipervnculo"/>
                <w:rFonts w:ascii="LM Roman 10" w:hAnsi="LM Roman 10" w:cs="Times New Roman"/>
                <w:noProof/>
              </w:rPr>
              <w:t>5.6.1.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Tipo de sociedad</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_Toc475345769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85</w:t>
            </w:r>
            <w:r w:rsidRPr="009524D3">
              <w:rPr>
                <w:rFonts w:ascii="LM Roman 10" w:hAnsi="LM Roman 10"/>
                <w:noProof/>
                <w:webHidden/>
              </w:rPr>
              <w:fldChar w:fldCharType="end"/>
            </w:r>
          </w:hyperlink>
        </w:p>
        <w:p w14:paraId="0925A6B0"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0" w:history="1">
            <w:r w:rsidRPr="009524D3">
              <w:rPr>
                <w:rStyle w:val="Hipervnculo"/>
                <w:rFonts w:ascii="LM Roman 10" w:hAnsi="LM Roman 10" w:cs="Times New Roman"/>
                <w:noProof/>
              </w:rPr>
              <w:t>5.6.2.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Políticas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_Toc475345770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87</w:t>
            </w:r>
            <w:r w:rsidRPr="009524D3">
              <w:rPr>
                <w:rFonts w:ascii="LM Roman 10" w:hAnsi="LM Roman 10"/>
                <w:noProof/>
                <w:webHidden/>
              </w:rPr>
              <w:fldChar w:fldCharType="end"/>
            </w:r>
          </w:hyperlink>
        </w:p>
        <w:p w14:paraId="04785641"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1" w:history="1">
            <w:r w:rsidRPr="009524D3">
              <w:rPr>
                <w:rStyle w:val="Hipervnculo"/>
                <w:rFonts w:ascii="LM Roman 10" w:hAnsi="LM Roman 10" w:cs="Times New Roman"/>
                <w:noProof/>
              </w:rPr>
              <w:t>5.6.3.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Normas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_Toc475345771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89</w:t>
            </w:r>
            <w:r w:rsidRPr="009524D3">
              <w:rPr>
                <w:rFonts w:ascii="LM Roman 10" w:hAnsi="LM Roman 10"/>
                <w:noProof/>
                <w:webHidden/>
              </w:rPr>
              <w:fldChar w:fldCharType="end"/>
            </w:r>
          </w:hyperlink>
        </w:p>
        <w:p w14:paraId="1791A474"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2" w:history="1">
            <w:r w:rsidRPr="009524D3">
              <w:rPr>
                <w:rStyle w:val="Hipervnculo"/>
                <w:rFonts w:ascii="LM Roman 10" w:hAnsi="LM Roman 10" w:cs="Times New Roman"/>
                <w:noProof/>
              </w:rPr>
              <w:t>5.6.4.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Carga impositiva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90</w:t>
            </w:r>
            <w:r w:rsidRPr="009524D3">
              <w:rPr>
                <w:rFonts w:ascii="LM Roman 10" w:hAnsi="LM Roman 10"/>
                <w:noProof/>
                <w:webHidden/>
              </w:rPr>
              <w:fldChar w:fldCharType="end"/>
            </w:r>
          </w:hyperlink>
        </w:p>
        <w:p w14:paraId="495EA964"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73" w:history="1">
            <w:r w:rsidRPr="009524D3">
              <w:rPr>
                <w:rStyle w:val="Hipervnculo"/>
                <w:rFonts w:ascii="LM Roman 10" w:hAnsi="LM Roman 10" w:cs="Times New Roman"/>
                <w:noProof/>
              </w:rPr>
              <w:t>5.7.</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ESTUDIO AMBIENTAL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91</w:t>
            </w:r>
            <w:r w:rsidRPr="009524D3">
              <w:rPr>
                <w:rFonts w:ascii="LM Roman 10" w:hAnsi="LM Roman 10"/>
                <w:noProof/>
                <w:webHidden/>
              </w:rPr>
              <w:fldChar w:fldCharType="end"/>
            </w:r>
          </w:hyperlink>
        </w:p>
        <w:p w14:paraId="4F954475"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4" w:history="1">
            <w:r w:rsidRPr="009524D3">
              <w:rPr>
                <w:rStyle w:val="Hipervnculo"/>
                <w:rFonts w:ascii="LM Roman 10" w:hAnsi="LM Roman 10" w:cs="Times New Roman"/>
                <w:noProof/>
              </w:rPr>
              <w:t>5.7.1.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Aspectos legales.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91</w:t>
            </w:r>
            <w:r w:rsidRPr="009524D3">
              <w:rPr>
                <w:rFonts w:ascii="LM Roman 10" w:hAnsi="LM Roman 10"/>
                <w:noProof/>
                <w:webHidden/>
              </w:rPr>
              <w:fldChar w:fldCharType="end"/>
            </w:r>
          </w:hyperlink>
        </w:p>
        <w:p w14:paraId="2C702242"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5" w:history="1">
            <w:r w:rsidRPr="009524D3">
              <w:rPr>
                <w:rStyle w:val="Hipervnculo"/>
                <w:rFonts w:ascii="LM Roman 10" w:hAnsi="LM Roman 10" w:cs="Times New Roman"/>
                <w:noProof/>
              </w:rPr>
              <w:t>5.7.2.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Requisitos legales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92</w:t>
            </w:r>
            <w:r w:rsidRPr="009524D3">
              <w:rPr>
                <w:rFonts w:ascii="LM Roman 10" w:hAnsi="LM Roman 10"/>
                <w:noProof/>
                <w:webHidden/>
              </w:rPr>
              <w:fldChar w:fldCharType="end"/>
            </w:r>
          </w:hyperlink>
        </w:p>
        <w:p w14:paraId="64DF0B13"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76" w:history="1">
            <w:r w:rsidRPr="009524D3">
              <w:rPr>
                <w:rStyle w:val="Hipervnculo"/>
                <w:rFonts w:ascii="LM Roman 10" w:hAnsi="LM Roman 10" w:cs="Times New Roman"/>
                <w:noProof/>
              </w:rPr>
              <w:t>5.8.</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ANÁLISIS FINANCIERO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93</w:t>
            </w:r>
            <w:r w:rsidRPr="009524D3">
              <w:rPr>
                <w:rFonts w:ascii="LM Roman 10" w:hAnsi="LM Roman 10"/>
                <w:noProof/>
                <w:webHidden/>
              </w:rPr>
              <w:fldChar w:fldCharType="end"/>
            </w:r>
          </w:hyperlink>
        </w:p>
        <w:p w14:paraId="5BB8D495"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7" w:history="1">
            <w:r w:rsidRPr="009524D3">
              <w:rPr>
                <w:rStyle w:val="Hipervnculo"/>
                <w:rFonts w:ascii="LM Roman 10" w:hAnsi="LM Roman 10" w:cs="Times New Roman"/>
                <w:noProof/>
              </w:rPr>
              <w:t>5.8.1.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Presupuesto de Establecimiento.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93</w:t>
            </w:r>
            <w:r w:rsidRPr="009524D3">
              <w:rPr>
                <w:rFonts w:ascii="LM Roman 10" w:hAnsi="LM Roman 10"/>
                <w:noProof/>
                <w:webHidden/>
              </w:rPr>
              <w:fldChar w:fldCharType="end"/>
            </w:r>
          </w:hyperlink>
        </w:p>
        <w:p w14:paraId="5CC03B8F"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8" w:history="1">
            <w:r w:rsidRPr="009524D3">
              <w:rPr>
                <w:rStyle w:val="Hipervnculo"/>
                <w:rFonts w:ascii="LM Roman 10" w:hAnsi="LM Roman 10" w:cs="Times New Roman"/>
                <w:noProof/>
              </w:rPr>
              <w:t>5.8.2.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Análisis de Punto de Equilibrio</w:t>
            </w:r>
            <w:r w:rsidRPr="009524D3">
              <w:rPr>
                <w:rStyle w:val="Hipervnculo"/>
                <w:rFonts w:ascii="LM Roman 10" w:hAnsi="LM Roman 10" w:cs="Times New Roman"/>
                <w:noProof/>
              </w:rPr>
              <w:t>.</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95</w:t>
            </w:r>
            <w:r w:rsidRPr="009524D3">
              <w:rPr>
                <w:rFonts w:ascii="LM Roman 10" w:hAnsi="LM Roman 10"/>
                <w:noProof/>
                <w:webHidden/>
              </w:rPr>
              <w:fldChar w:fldCharType="end"/>
            </w:r>
          </w:hyperlink>
        </w:p>
        <w:p w14:paraId="55B9B836"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79" w:history="1">
            <w:r w:rsidRPr="009524D3">
              <w:rPr>
                <w:rStyle w:val="Hipervnculo"/>
                <w:rFonts w:ascii="LM Roman 10" w:hAnsi="LM Roman 10" w:cs="Times New Roman"/>
                <w:noProof/>
              </w:rPr>
              <w:t>5.8.3.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Balance General.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_Toc475345779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96</w:t>
            </w:r>
            <w:r w:rsidRPr="009524D3">
              <w:rPr>
                <w:rFonts w:ascii="LM Roman 10" w:hAnsi="LM Roman 10"/>
                <w:noProof/>
                <w:webHidden/>
              </w:rPr>
              <w:fldChar w:fldCharType="end"/>
            </w:r>
          </w:hyperlink>
        </w:p>
        <w:p w14:paraId="50DCD299"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0" w:history="1">
            <w:r w:rsidRPr="009524D3">
              <w:rPr>
                <w:rStyle w:val="Hipervnculo"/>
                <w:rFonts w:ascii="LM Roman 10" w:hAnsi="LM Roman 10" w:cs="Times New Roman"/>
                <w:noProof/>
              </w:rPr>
              <w:t>5.8.4.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Flujo de Caja.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_Toc475345780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98</w:t>
            </w:r>
            <w:r w:rsidRPr="009524D3">
              <w:rPr>
                <w:rFonts w:ascii="LM Roman 10" w:hAnsi="LM Roman 10"/>
                <w:noProof/>
                <w:webHidden/>
              </w:rPr>
              <w:fldChar w:fldCharType="end"/>
            </w:r>
          </w:hyperlink>
        </w:p>
        <w:p w14:paraId="42880F66"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1" w:history="1">
            <w:r w:rsidRPr="009524D3">
              <w:rPr>
                <w:rStyle w:val="Hipervnculo"/>
                <w:rFonts w:ascii="LM Roman 10" w:hAnsi="LM Roman 10" w:cs="Times New Roman"/>
                <w:noProof/>
              </w:rPr>
              <w:t>5.8.5.</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Indicadores Financieros.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_Toc475345781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102</w:t>
            </w:r>
            <w:r w:rsidRPr="009524D3">
              <w:rPr>
                <w:rFonts w:ascii="LM Roman 10" w:hAnsi="LM Roman 10"/>
                <w:noProof/>
                <w:webHidden/>
              </w:rPr>
              <w:fldChar w:fldCharType="end"/>
            </w:r>
          </w:hyperlink>
        </w:p>
        <w:p w14:paraId="78C39165"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2" w:history="1">
            <w:r w:rsidRPr="009524D3">
              <w:rPr>
                <w:rStyle w:val="Hipervnculo"/>
                <w:rFonts w:ascii="LM Roman 10" w:hAnsi="LM Roman 10" w:cs="Times New Roman"/>
                <w:noProof/>
              </w:rPr>
              <w:t>5.8.6.</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Plan de Financiación.</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103</w:t>
            </w:r>
            <w:r w:rsidRPr="009524D3">
              <w:rPr>
                <w:rFonts w:ascii="LM Roman 10" w:hAnsi="LM Roman 10"/>
                <w:noProof/>
                <w:webHidden/>
              </w:rPr>
              <w:fldChar w:fldCharType="end"/>
            </w:r>
          </w:hyperlink>
        </w:p>
        <w:p w14:paraId="01ADCBA0"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3" w:history="1">
            <w:r w:rsidRPr="009524D3">
              <w:rPr>
                <w:rStyle w:val="Hipervnculo"/>
                <w:rFonts w:ascii="LM Roman 10" w:hAnsi="LM Roman 10" w:cs="Times New Roman"/>
                <w:noProof/>
              </w:rPr>
              <w:t>5.8.7.</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Justificación Ingresos.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104</w:t>
            </w:r>
            <w:r w:rsidRPr="009524D3">
              <w:rPr>
                <w:rFonts w:ascii="LM Roman 10" w:hAnsi="LM Roman 10"/>
                <w:noProof/>
                <w:webHidden/>
              </w:rPr>
              <w:fldChar w:fldCharType="end"/>
            </w:r>
          </w:hyperlink>
        </w:p>
        <w:p w14:paraId="03697D64"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4" w:history="1">
            <w:r w:rsidRPr="009524D3">
              <w:rPr>
                <w:rStyle w:val="Hipervnculo"/>
                <w:rFonts w:ascii="LM Roman 10" w:hAnsi="LM Roman 10" w:cs="Times New Roman"/>
                <w:noProof/>
              </w:rPr>
              <w:t>5.8.8.</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Evaluación financiera.</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104</w:t>
            </w:r>
            <w:r w:rsidRPr="009524D3">
              <w:rPr>
                <w:rFonts w:ascii="LM Roman 10" w:hAnsi="LM Roman 10"/>
                <w:noProof/>
                <w:webHidden/>
              </w:rPr>
              <w:fldChar w:fldCharType="end"/>
            </w:r>
          </w:hyperlink>
        </w:p>
        <w:p w14:paraId="00FC04A8"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85" w:history="1">
            <w:r w:rsidRPr="009524D3">
              <w:rPr>
                <w:rStyle w:val="Hipervnculo"/>
                <w:rFonts w:ascii="LM Roman 10" w:hAnsi="LM Roman 10" w:cs="Times New Roman"/>
                <w:noProof/>
              </w:rPr>
              <w:t>5.9.</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ANÁLISIS DE RIESGOS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105</w:t>
            </w:r>
            <w:r w:rsidRPr="009524D3">
              <w:rPr>
                <w:rFonts w:ascii="LM Roman 10" w:hAnsi="LM Roman 10"/>
                <w:noProof/>
                <w:webHidden/>
              </w:rPr>
              <w:fldChar w:fldCharType="end"/>
            </w:r>
          </w:hyperlink>
        </w:p>
        <w:p w14:paraId="5F4B424A"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6" w:history="1">
            <w:r w:rsidRPr="009524D3">
              <w:rPr>
                <w:rStyle w:val="Hipervnculo"/>
                <w:rFonts w:ascii="LM Roman 10" w:hAnsi="LM Roman 10" w:cs="Times New Roman"/>
                <w:noProof/>
              </w:rPr>
              <w:t>5.9.1.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Factores limitantes y obstáculos.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105</w:t>
            </w:r>
            <w:r w:rsidRPr="009524D3">
              <w:rPr>
                <w:rFonts w:ascii="LM Roman 10" w:hAnsi="LM Roman 10"/>
                <w:noProof/>
                <w:webHidden/>
              </w:rPr>
              <w:fldChar w:fldCharType="end"/>
            </w:r>
          </w:hyperlink>
        </w:p>
        <w:p w14:paraId="653AF457" w14:textId="77777777" w:rsidR="009524D3" w:rsidRPr="009524D3" w:rsidRDefault="009524D3">
          <w:pPr>
            <w:pStyle w:val="TDC3"/>
            <w:tabs>
              <w:tab w:val="left" w:pos="1320"/>
              <w:tab w:val="right" w:pos="8828"/>
            </w:tabs>
            <w:rPr>
              <w:rFonts w:ascii="LM Roman 10" w:eastAsiaTheme="minorEastAsia" w:hAnsi="LM Roman 10" w:cstheme="minorBidi"/>
              <w:noProof/>
              <w:color w:val="auto"/>
              <w:lang w:val="es-ES" w:eastAsia="es-ES"/>
            </w:rPr>
          </w:pPr>
          <w:hyperlink w:anchor="_Toc475345787" w:history="1">
            <w:r w:rsidRPr="009524D3">
              <w:rPr>
                <w:rStyle w:val="Hipervnculo"/>
                <w:rFonts w:ascii="LM Roman 10" w:hAnsi="LM Roman 10" w:cs="Times New Roman"/>
                <w:noProof/>
              </w:rPr>
              <w:t>5.9.3.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Riesgos específicos y contramedidas.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108</w:t>
            </w:r>
            <w:r w:rsidRPr="009524D3">
              <w:rPr>
                <w:rFonts w:ascii="LM Roman 10" w:hAnsi="LM Roman 10"/>
                <w:noProof/>
                <w:webHidden/>
              </w:rPr>
              <w:fldChar w:fldCharType="end"/>
            </w:r>
          </w:hyperlink>
        </w:p>
        <w:p w14:paraId="21BC9BC1"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788" w:history="1">
            <w:r w:rsidRPr="009524D3">
              <w:rPr>
                <w:rStyle w:val="Hipervnculo"/>
                <w:rFonts w:ascii="LM Roman 10" w:hAnsi="LM Roman 10" w:cs="Times New Roman"/>
                <w:b/>
                <w:noProof/>
              </w:rPr>
              <w:t>6.</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cs="Times New Roman"/>
                <w:b/>
                <w:noProof/>
              </w:rPr>
              <w:t>IMPACTOS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109</w:t>
            </w:r>
            <w:r w:rsidRPr="009524D3">
              <w:rPr>
                <w:rFonts w:ascii="LM Roman 10" w:hAnsi="LM Roman 10"/>
                <w:noProof/>
                <w:webHidden/>
              </w:rPr>
              <w:fldChar w:fldCharType="end"/>
            </w:r>
          </w:hyperlink>
        </w:p>
        <w:p w14:paraId="5BAFEF0A"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89" w:history="1">
            <w:r w:rsidRPr="009524D3">
              <w:rPr>
                <w:rStyle w:val="Hipervnculo"/>
                <w:rFonts w:ascii="LM Roman 10" w:hAnsi="LM Roman 10" w:cs="Times New Roman"/>
                <w:noProof/>
              </w:rPr>
              <w:t>6.1.</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ECONÓMICO.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_Toc475345789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109</w:t>
            </w:r>
            <w:r w:rsidRPr="009524D3">
              <w:rPr>
                <w:rFonts w:ascii="LM Roman 10" w:hAnsi="LM Roman 10"/>
                <w:noProof/>
                <w:webHidden/>
              </w:rPr>
              <w:fldChar w:fldCharType="end"/>
            </w:r>
          </w:hyperlink>
        </w:p>
        <w:p w14:paraId="077227C1"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90" w:history="1">
            <w:r w:rsidRPr="009524D3">
              <w:rPr>
                <w:rStyle w:val="Hipervnculo"/>
                <w:rFonts w:ascii="LM Roman 10" w:hAnsi="LM Roman 10" w:cs="Times New Roman"/>
                <w:noProof/>
              </w:rPr>
              <w:t>6.2.</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REGIONAL.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_Toc475345790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110</w:t>
            </w:r>
            <w:r w:rsidRPr="009524D3">
              <w:rPr>
                <w:rFonts w:ascii="LM Roman 10" w:hAnsi="LM Roman 10"/>
                <w:noProof/>
                <w:webHidden/>
              </w:rPr>
              <w:fldChar w:fldCharType="end"/>
            </w:r>
          </w:hyperlink>
        </w:p>
        <w:p w14:paraId="416BD7C7"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91" w:history="1">
            <w:r w:rsidRPr="009524D3">
              <w:rPr>
                <w:rStyle w:val="Hipervnculo"/>
                <w:rFonts w:ascii="LM Roman 10" w:hAnsi="LM Roman 10" w:cs="Times New Roman"/>
                <w:noProof/>
              </w:rPr>
              <w:t>6.3.</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SOCIAL.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_Toc475345791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110</w:t>
            </w:r>
            <w:r w:rsidRPr="009524D3">
              <w:rPr>
                <w:rFonts w:ascii="LM Roman 10" w:hAnsi="LM Roman 10"/>
                <w:noProof/>
                <w:webHidden/>
              </w:rPr>
              <w:fldChar w:fldCharType="end"/>
            </w:r>
          </w:hyperlink>
        </w:p>
        <w:p w14:paraId="6141BDC4"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92" w:history="1">
            <w:r w:rsidRPr="009524D3">
              <w:rPr>
                <w:rStyle w:val="Hipervnculo"/>
                <w:rFonts w:ascii="LM Roman 10" w:hAnsi="LM Roman 10" w:cs="Times New Roman"/>
                <w:noProof/>
              </w:rPr>
              <w:t>6.4.</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AMBIENTAL.</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_Toc475345792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111</w:t>
            </w:r>
            <w:r w:rsidRPr="009524D3">
              <w:rPr>
                <w:rFonts w:ascii="LM Roman 10" w:hAnsi="LM Roman 10"/>
                <w:noProof/>
                <w:webHidden/>
              </w:rPr>
              <w:fldChar w:fldCharType="end"/>
            </w:r>
          </w:hyperlink>
        </w:p>
        <w:p w14:paraId="3219E531"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793" w:history="1">
            <w:r w:rsidRPr="009524D3">
              <w:rPr>
                <w:rStyle w:val="Hipervnculo"/>
                <w:rFonts w:ascii="LM Roman 10" w:hAnsi="LM Roman 10" w:cs="Times New Roman"/>
                <w:b/>
                <w:noProof/>
              </w:rPr>
              <w:t>7.</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cs="Times New Roman"/>
                <w:b/>
                <w:noProof/>
              </w:rPr>
              <w:t>CONCLUSIONES</w:t>
            </w:r>
            <w:r w:rsidRPr="009524D3">
              <w:rPr>
                <w:rStyle w:val="Hipervnculo"/>
                <w:rFonts w:ascii="LM Roman 10" w:hAnsi="LM Roman 10" w:cs="Times New Roman"/>
                <w:noProof/>
              </w:rPr>
              <w:t>.</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_Toc475345793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112</w:t>
            </w:r>
            <w:r w:rsidRPr="009524D3">
              <w:rPr>
                <w:rFonts w:ascii="LM Roman 10" w:hAnsi="LM Roman 10"/>
                <w:noProof/>
                <w:webHidden/>
              </w:rPr>
              <w:fldChar w:fldCharType="end"/>
            </w:r>
          </w:hyperlink>
        </w:p>
        <w:p w14:paraId="267A4C3D" w14:textId="77777777" w:rsidR="009524D3" w:rsidRPr="009524D3" w:rsidRDefault="009524D3">
          <w:pPr>
            <w:pStyle w:val="TDC1"/>
            <w:tabs>
              <w:tab w:val="left" w:pos="440"/>
              <w:tab w:val="right" w:pos="8828"/>
            </w:tabs>
            <w:rPr>
              <w:rFonts w:ascii="LM Roman 10" w:eastAsiaTheme="minorEastAsia" w:hAnsi="LM Roman 10" w:cstheme="minorBidi"/>
              <w:noProof/>
              <w:color w:val="auto"/>
              <w:sz w:val="22"/>
              <w:lang w:val="es-ES" w:eastAsia="es-ES"/>
            </w:rPr>
          </w:pPr>
          <w:hyperlink w:anchor="_Toc475345794" w:history="1">
            <w:r w:rsidRPr="009524D3">
              <w:rPr>
                <w:rStyle w:val="Hipervnculo"/>
                <w:rFonts w:ascii="LM Roman 10" w:hAnsi="LM Roman 10" w:cs="Times New Roman"/>
                <w:noProof/>
              </w:rPr>
              <w:t>A.</w:t>
            </w:r>
            <w:r w:rsidRPr="009524D3">
              <w:rPr>
                <w:rFonts w:ascii="LM Roman 10" w:eastAsiaTheme="minorEastAsia" w:hAnsi="LM Roman 10" w:cstheme="minorBidi"/>
                <w:noProof/>
                <w:color w:val="auto"/>
                <w:sz w:val="22"/>
                <w:lang w:val="es-ES" w:eastAsia="es-ES"/>
              </w:rPr>
              <w:tab/>
            </w:r>
            <w:r w:rsidRPr="009524D3">
              <w:rPr>
                <w:rStyle w:val="Hipervnculo"/>
                <w:rFonts w:ascii="LM Roman 10" w:hAnsi="LM Roman 10" w:cs="Times New Roman"/>
                <w:noProof/>
              </w:rPr>
              <w:t>ANEXOS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_Toc475345794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114</w:t>
            </w:r>
            <w:r w:rsidRPr="009524D3">
              <w:rPr>
                <w:rFonts w:ascii="LM Roman 10" w:hAnsi="LM Roman 10"/>
                <w:noProof/>
                <w:webHidden/>
              </w:rPr>
              <w:fldChar w:fldCharType="end"/>
            </w:r>
          </w:hyperlink>
        </w:p>
        <w:p w14:paraId="3CCB85EB" w14:textId="77777777" w:rsidR="009524D3" w:rsidRPr="009524D3" w:rsidRDefault="009524D3">
          <w:pPr>
            <w:pStyle w:val="TDC2"/>
            <w:tabs>
              <w:tab w:val="left" w:pos="660"/>
              <w:tab w:val="right" w:pos="8828"/>
            </w:tabs>
            <w:rPr>
              <w:rFonts w:ascii="LM Roman 10" w:eastAsiaTheme="minorEastAsia" w:hAnsi="LM Roman 10" w:cstheme="minorBidi"/>
              <w:noProof/>
              <w:color w:val="auto"/>
              <w:lang w:val="es-ES" w:eastAsia="es-ES"/>
            </w:rPr>
          </w:pPr>
          <w:hyperlink w:anchor="_Toc475345795" w:history="1">
            <w:r w:rsidRPr="009524D3">
              <w:rPr>
                <w:rStyle w:val="Hipervnculo"/>
                <w:rFonts w:ascii="LM Roman 10" w:hAnsi="LM Roman 10" w:cs="Times New Roman"/>
                <w:noProof/>
              </w:rPr>
              <w:t>I.</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cs="Times New Roman"/>
                <w:noProof/>
              </w:rPr>
              <w:t>ANEXO. Encuesta Análisis Sectores de Mercado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_Toc475345795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114</w:t>
            </w:r>
            <w:r w:rsidRPr="009524D3">
              <w:rPr>
                <w:rFonts w:ascii="LM Roman 10" w:hAnsi="LM Roman 10"/>
                <w:noProof/>
                <w:webHidden/>
              </w:rPr>
              <w:fldChar w:fldCharType="end"/>
            </w:r>
          </w:hyperlink>
        </w:p>
        <w:p w14:paraId="66DD6654"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96" w:history="1">
            <w:r w:rsidRPr="009524D3">
              <w:rPr>
                <w:rStyle w:val="Hipervnculo"/>
                <w:rFonts w:ascii="LM Roman 10" w:hAnsi="LM Roman 10"/>
                <w:noProof/>
              </w:rPr>
              <w:t>II.</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ANEXO.  Productos Sustitutos – Promedio de Costo</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_Toc475345796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117</w:t>
            </w:r>
            <w:r w:rsidRPr="009524D3">
              <w:rPr>
                <w:rFonts w:ascii="LM Roman 10" w:hAnsi="LM Roman 10"/>
                <w:noProof/>
                <w:webHidden/>
              </w:rPr>
              <w:fldChar w:fldCharType="end"/>
            </w:r>
          </w:hyperlink>
        </w:p>
        <w:p w14:paraId="56AB9C2D" w14:textId="77777777" w:rsidR="009524D3" w:rsidRPr="009524D3" w:rsidRDefault="009524D3">
          <w:pPr>
            <w:pStyle w:val="TDC2"/>
            <w:tabs>
              <w:tab w:val="left" w:pos="880"/>
              <w:tab w:val="right" w:pos="8828"/>
            </w:tabs>
            <w:rPr>
              <w:rFonts w:ascii="LM Roman 10" w:eastAsiaTheme="minorEastAsia" w:hAnsi="LM Roman 10" w:cstheme="minorBidi"/>
              <w:noProof/>
              <w:color w:val="auto"/>
              <w:lang w:val="es-ES" w:eastAsia="es-ES"/>
            </w:rPr>
          </w:pPr>
          <w:hyperlink w:anchor="_Toc475345797" w:history="1">
            <w:r w:rsidRPr="009524D3">
              <w:rPr>
                <w:rStyle w:val="Hipervnculo"/>
                <w:rFonts w:ascii="LM Roman 10" w:hAnsi="LM Roman 10"/>
                <w:noProof/>
              </w:rPr>
              <w:t>III.</w:t>
            </w:r>
            <w:r w:rsidRPr="009524D3">
              <w:rPr>
                <w:rFonts w:ascii="LM Roman 10" w:eastAsiaTheme="minorEastAsia" w:hAnsi="LM Roman 10" w:cstheme="minorBidi"/>
                <w:noProof/>
                <w:color w:val="auto"/>
                <w:lang w:val="es-ES" w:eastAsia="es-ES"/>
              </w:rPr>
              <w:tab/>
            </w:r>
            <w:r w:rsidRPr="009524D3">
              <w:rPr>
                <w:rStyle w:val="Hipervnculo"/>
                <w:rFonts w:ascii="LM Roman 10" w:hAnsi="LM Roman 10"/>
                <w:noProof/>
              </w:rPr>
              <w:t>ANEXO. Promedio de Salarios para Personal Requerido según ofertas laborales ofrecidas en la web</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_Toc475345797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128</w:t>
            </w:r>
            <w:r w:rsidRPr="009524D3">
              <w:rPr>
                <w:rFonts w:ascii="LM Roman 10" w:hAnsi="LM Roman 10"/>
                <w:noProof/>
                <w:webHidden/>
              </w:rPr>
              <w:fldChar w:fldCharType="end"/>
            </w:r>
          </w:hyperlink>
        </w:p>
        <w:p w14:paraId="10934743" w14:textId="77777777" w:rsidR="009524D3" w:rsidRDefault="009524D3">
          <w:pPr>
            <w:pStyle w:val="TDC1"/>
            <w:tabs>
              <w:tab w:val="right" w:pos="8828"/>
            </w:tabs>
            <w:rPr>
              <w:rFonts w:asciiTheme="minorHAnsi" w:eastAsiaTheme="minorEastAsia" w:hAnsiTheme="minorHAnsi" w:cstheme="minorBidi"/>
              <w:noProof/>
              <w:color w:val="auto"/>
              <w:sz w:val="22"/>
              <w:lang w:val="es-ES" w:eastAsia="es-ES"/>
            </w:rPr>
          </w:pPr>
          <w:hyperlink w:anchor="_Toc475345798" w:history="1">
            <w:r w:rsidRPr="009524D3">
              <w:rPr>
                <w:rStyle w:val="Hipervnculo"/>
                <w:rFonts w:ascii="LM Roman 10" w:hAnsi="LM Roman 10" w:cs="Times New Roman"/>
                <w:noProof/>
              </w:rPr>
              <w:t>REFERENCIAS</w:t>
            </w:r>
            <w:r w:rsidRPr="009524D3">
              <w:rPr>
                <w:rFonts w:ascii="LM Roman 10" w:hAnsi="LM Roman 10"/>
                <w:noProof/>
                <w:webHidden/>
              </w:rPr>
              <w:tab/>
            </w:r>
            <w:r w:rsidRPr="009524D3">
              <w:rPr>
                <w:rFonts w:ascii="LM Roman 10" w:hAnsi="LM Roman 10"/>
                <w:noProof/>
                <w:webHidden/>
              </w:rPr>
              <w:fldChar w:fldCharType="begin"/>
            </w:r>
            <w:r w:rsidRPr="009524D3">
              <w:rPr>
                <w:rFonts w:ascii="LM Roman 10" w:hAnsi="LM Roman 10"/>
                <w:noProof/>
                <w:webHidden/>
              </w:rPr>
              <w:instrText xml:space="preserve"> PAGEREF _Toc475345798 \h </w:instrText>
            </w:r>
            <w:r w:rsidRPr="009524D3">
              <w:rPr>
                <w:rFonts w:ascii="LM Roman 10" w:hAnsi="LM Roman 10"/>
                <w:noProof/>
                <w:webHidden/>
              </w:rPr>
            </w:r>
            <w:r w:rsidRPr="009524D3">
              <w:rPr>
                <w:rFonts w:ascii="LM Roman 10" w:hAnsi="LM Roman 10"/>
                <w:noProof/>
                <w:webHidden/>
              </w:rPr>
              <w:fldChar w:fldCharType="separate"/>
            </w:r>
            <w:r w:rsidRPr="009524D3">
              <w:rPr>
                <w:rFonts w:ascii="LM Roman 10" w:hAnsi="LM Roman 10"/>
                <w:noProof/>
                <w:webHidden/>
              </w:rPr>
              <w:t>129</w:t>
            </w:r>
            <w:r w:rsidRPr="009524D3">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403966"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DB52EB"/>
    <w:p w14:paraId="78EBEC42" w14:textId="77777777" w:rsidR="00DB52EB" w:rsidRDefault="00DB52EB" w:rsidP="00DB52EB"/>
    <w:p w14:paraId="0DD3A786" w14:textId="77777777" w:rsidR="00DB52EB" w:rsidRPr="00DB52EB" w:rsidRDefault="00DB52EB" w:rsidP="00DB52EB">
      <w:bookmarkStart w:id="0" w:name="_GoBack"/>
      <w:bookmarkEnd w:id="0"/>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DD74C2">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DD74C2">
        <w:tc>
          <w:tcPr>
            <w:tcW w:w="8075" w:type="dxa"/>
          </w:tcPr>
          <w:p w14:paraId="0E555C40" w14:textId="26957A16" w:rsidR="004E644E" w:rsidRPr="00DD74C2" w:rsidRDefault="00DD74C2" w:rsidP="00DD74C2">
            <w:pPr>
              <w:pStyle w:val="Incontec"/>
            </w:pPr>
            <w:r w:rsidRPr="00DD74C2">
              <w:t>Tabla 2-1. Proyectos y Herramientas para el apoyo de personas con algún tipo de Limitación.</w:t>
            </w:r>
          </w:p>
        </w:tc>
        <w:tc>
          <w:tcPr>
            <w:tcW w:w="753" w:type="dxa"/>
          </w:tcPr>
          <w:p w14:paraId="7BC0B79F" w14:textId="6389552D" w:rsidR="004E644E" w:rsidRPr="00DD74C2" w:rsidRDefault="00DD74C2" w:rsidP="00DD74C2">
            <w:pPr>
              <w:pStyle w:val="Incontec"/>
            </w:pPr>
            <w:r w:rsidRPr="00DD74C2">
              <w:t>28</w:t>
            </w:r>
          </w:p>
        </w:tc>
      </w:tr>
      <w:tr w:rsidR="004E644E" w14:paraId="02853EC3" w14:textId="77777777" w:rsidTr="00DD74C2">
        <w:tc>
          <w:tcPr>
            <w:tcW w:w="8075" w:type="dxa"/>
          </w:tcPr>
          <w:p w14:paraId="691E4DC0" w14:textId="51A8A751" w:rsidR="004E644E" w:rsidRDefault="00DD74C2" w:rsidP="00DD74C2">
            <w:pPr>
              <w:pStyle w:val="Incontec"/>
            </w:pPr>
            <w:del w:id="1" w:author="andres camilo santana bohorquez" w:date="2017-02-17T00:56:00Z">
              <w:r w:rsidRPr="00DD74C2" w:rsidDel="00D2736F">
                <w:delText xml:space="preserve">Figura </w:delText>
              </w:r>
            </w:del>
            <w:ins w:id="2" w:author="andres camilo santana bohorquez" w:date="2017-02-17T00:56:00Z">
              <w:r w:rsidRPr="00DD74C2">
                <w:t xml:space="preserve">Tabla </w:t>
              </w:r>
            </w:ins>
            <w:r w:rsidRPr="00DD74C2">
              <w:t>4-</w:t>
            </w:r>
            <w:del w:id="3" w:author="andres camilo santana bohorquez" w:date="2017-02-17T00:56:00Z">
              <w:r w:rsidRPr="00DD74C2" w:rsidDel="00D2736F">
                <w:delText>4</w:delText>
              </w:r>
            </w:del>
            <w:ins w:id="4" w:author="andres camilo santana bohorquez" w:date="2017-02-17T00:56:00Z">
              <w:r w:rsidRPr="00DD74C2">
                <w:t>1</w:t>
              </w:r>
            </w:ins>
            <w:r w:rsidRPr="00DD74C2">
              <w:t>.</w:t>
            </w:r>
            <w:r w:rsidRPr="000A0072">
              <w:t xml:space="preserve"> Matriz ERIC Fuente: Autores.</w:t>
            </w:r>
          </w:p>
        </w:tc>
        <w:tc>
          <w:tcPr>
            <w:tcW w:w="753" w:type="dxa"/>
          </w:tcPr>
          <w:p w14:paraId="4A999F68" w14:textId="613E5815" w:rsidR="004E644E" w:rsidRPr="00DD74C2" w:rsidRDefault="00DD74C2" w:rsidP="00DD74C2">
            <w:pPr>
              <w:pStyle w:val="Incontec"/>
            </w:pPr>
            <w:r w:rsidRPr="00DD74C2">
              <w:t>45</w:t>
            </w:r>
          </w:p>
        </w:tc>
      </w:tr>
      <w:tr w:rsidR="004E644E" w14:paraId="35AB488F" w14:textId="77777777" w:rsidTr="00DD74C2">
        <w:tc>
          <w:tcPr>
            <w:tcW w:w="8075" w:type="dxa"/>
          </w:tcPr>
          <w:p w14:paraId="3024B07E" w14:textId="77777777" w:rsidR="004E644E" w:rsidRDefault="00DD74C2" w:rsidP="00DD74C2">
            <w:pPr>
              <w:pStyle w:val="Incontec"/>
            </w:pPr>
            <w:r w:rsidRPr="00DD74C2">
              <w:t>Tabla 5-1. Total Semanas Proyectos Plan de Negocios. Fuente: Autores.</w:t>
            </w:r>
          </w:p>
          <w:p w14:paraId="4CC57A7B" w14:textId="71A05D35" w:rsidR="00DD74C2" w:rsidRPr="00DD74C2" w:rsidRDefault="00DD74C2" w:rsidP="00DD74C2"/>
        </w:tc>
        <w:tc>
          <w:tcPr>
            <w:tcW w:w="753" w:type="dxa"/>
          </w:tcPr>
          <w:p w14:paraId="4EF8B101" w14:textId="2B262684" w:rsidR="004E644E" w:rsidRDefault="00DD74C2" w:rsidP="00665D3C">
            <w:pPr>
              <w:pStyle w:val="Incontec"/>
            </w:pPr>
            <w:r>
              <w:t>58</w:t>
            </w:r>
          </w:p>
        </w:tc>
      </w:tr>
      <w:tr w:rsidR="004E644E" w14:paraId="7C36F10A" w14:textId="77777777" w:rsidTr="00DD74C2">
        <w:tc>
          <w:tcPr>
            <w:tcW w:w="8075" w:type="dxa"/>
          </w:tcPr>
          <w:p w14:paraId="070B5D96" w14:textId="35AFBE9C" w:rsidR="004E644E" w:rsidRDefault="00DD74C2" w:rsidP="00665D3C">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5A11E97B" w14:textId="32302BAF" w:rsidR="004E644E" w:rsidRDefault="00DD74C2" w:rsidP="00665D3C">
            <w:pPr>
              <w:pStyle w:val="Incontec"/>
            </w:pPr>
            <w:r>
              <w:t>59</w:t>
            </w:r>
          </w:p>
        </w:tc>
      </w:tr>
      <w:tr w:rsidR="004E644E" w14:paraId="5548289E" w14:textId="77777777" w:rsidTr="00DD74C2">
        <w:tc>
          <w:tcPr>
            <w:tcW w:w="8075" w:type="dxa"/>
          </w:tcPr>
          <w:p w14:paraId="62CA1945" w14:textId="2EABA42F" w:rsidR="004E644E" w:rsidRDefault="00DD74C2" w:rsidP="00DD74C2">
            <w:pPr>
              <w:pStyle w:val="Incontec"/>
            </w:pPr>
            <w:ins w:id="5" w:author="andres camilo santana bohorquez" w:date="2017-02-17T09:36:00Z">
              <w:r w:rsidRPr="00DD74C2">
                <w:rPr>
                  <w:rFonts w:cs="Times New Roman"/>
                </w:rPr>
                <w:t>Tabla 5-</w:t>
              </w:r>
            </w:ins>
            <w:r w:rsidRPr="00DD74C2">
              <w:rPr>
                <w:rFonts w:cs="Times New Roman"/>
              </w:rPr>
              <w:t>3</w:t>
            </w:r>
            <w:ins w:id="6" w:author="andres camilo santana bohorquez" w:date="2017-02-17T09:36:00Z">
              <w:r w:rsidRPr="00DD74C2">
                <w:rPr>
                  <w:rFonts w:cs="Times New Roman"/>
                </w:rPr>
                <w:t>.</w:t>
              </w:r>
              <w:r>
                <w:rPr>
                  <w:rFonts w:cs="Times New Roman"/>
                </w:rPr>
                <w:t xml:space="preserve"> </w:t>
              </w:r>
              <w:r w:rsidRPr="00BE69CB">
                <w:rPr>
                  <w:rFonts w:cs="Times New Roman"/>
                </w:rPr>
                <w:t>Componentes Lógicos del Sistema</w:t>
              </w:r>
              <w:r>
                <w:rPr>
                  <w:rFonts w:cs="Times New Roman"/>
                </w:rPr>
                <w:t>. Fuente: Autores</w:t>
              </w:r>
            </w:ins>
            <w:r>
              <w:rPr>
                <w:rFonts w:cs="Times New Roman"/>
              </w:rPr>
              <w:t>.</w:t>
            </w:r>
          </w:p>
        </w:tc>
        <w:tc>
          <w:tcPr>
            <w:tcW w:w="753" w:type="dxa"/>
          </w:tcPr>
          <w:p w14:paraId="7E386A04" w14:textId="4127FFD0" w:rsidR="004E644E" w:rsidRDefault="00DD74C2" w:rsidP="00665D3C">
            <w:pPr>
              <w:pStyle w:val="Incontec"/>
            </w:pPr>
            <w:r>
              <w:t>77</w:t>
            </w:r>
          </w:p>
        </w:tc>
      </w:tr>
      <w:tr w:rsidR="004E644E" w14:paraId="3C3B38F6" w14:textId="77777777" w:rsidTr="00DD74C2">
        <w:tc>
          <w:tcPr>
            <w:tcW w:w="8075" w:type="dxa"/>
          </w:tcPr>
          <w:p w14:paraId="4C4B1754" w14:textId="725FF626" w:rsidR="004E644E" w:rsidRDefault="00DD74C2" w:rsidP="00DD74C2">
            <w:pPr>
              <w:pStyle w:val="Incontec"/>
            </w:pPr>
            <w:ins w:id="7" w:author="andres camilo santana bohorquez" w:date="2017-02-17T09:36:00Z">
              <w:r w:rsidRPr="00DD74C2">
                <w:rPr>
                  <w:rFonts w:cs="Times New Roman"/>
                </w:rPr>
                <w:t>Tabla 5-</w:t>
              </w:r>
            </w:ins>
            <w:r w:rsidRPr="00DD74C2">
              <w:rPr>
                <w:rFonts w:cs="Times New Roman"/>
              </w:rPr>
              <w:t>4</w:t>
            </w:r>
            <w:ins w:id="8"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tc>
        <w:tc>
          <w:tcPr>
            <w:tcW w:w="753" w:type="dxa"/>
          </w:tcPr>
          <w:p w14:paraId="77CADADD" w14:textId="368DA0D6" w:rsidR="004E644E" w:rsidRDefault="00DD74C2" w:rsidP="00665D3C">
            <w:pPr>
              <w:pStyle w:val="Incontec"/>
            </w:pPr>
            <w:r>
              <w:t>78</w:t>
            </w:r>
          </w:p>
        </w:tc>
      </w:tr>
      <w:tr w:rsidR="004E644E" w14:paraId="6FEA8043" w14:textId="77777777" w:rsidTr="00DD74C2">
        <w:tc>
          <w:tcPr>
            <w:tcW w:w="8075" w:type="dxa"/>
          </w:tcPr>
          <w:p w14:paraId="470505C4" w14:textId="1FDA6D92" w:rsidR="004E644E" w:rsidRDefault="00DD74C2" w:rsidP="00DD74C2">
            <w:pPr>
              <w:pStyle w:val="Incontec"/>
            </w:pPr>
            <w:ins w:id="9" w:author="andres camilo santana bohorquez" w:date="2017-02-17T09:36:00Z">
              <w:r w:rsidRPr="00DD74C2">
                <w:rPr>
                  <w:rFonts w:eastAsia="Arial" w:cs="Times New Roman"/>
                </w:rPr>
                <w:t>Tabla 5.</w:t>
              </w:r>
            </w:ins>
            <w:r>
              <w:rPr>
                <w:rFonts w:eastAsia="Arial" w:cs="Times New Roman"/>
              </w:rPr>
              <w:t>5</w:t>
            </w:r>
            <w:ins w:id="10" w:author="andres camilo santana bohorquez" w:date="2017-02-17T09:36:00Z">
              <w:r w:rsidRPr="00DD74C2">
                <w:rPr>
                  <w:rFonts w:eastAsia="Arial" w:cs="Times New Roman"/>
                </w:rPr>
                <w:t>.</w:t>
              </w:r>
              <w:r>
                <w:rPr>
                  <w:rFonts w:eastAsia="Arial" w:cs="Times New Roman"/>
                </w:rPr>
                <w:t xml:space="preserve"> Personal y Tipo de Contrato. Fuente: Autores.</w:t>
              </w:r>
            </w:ins>
          </w:p>
        </w:tc>
        <w:tc>
          <w:tcPr>
            <w:tcW w:w="753" w:type="dxa"/>
          </w:tcPr>
          <w:p w14:paraId="26BB0639" w14:textId="4C5F8F61" w:rsidR="004E644E" w:rsidRDefault="00DD74C2" w:rsidP="00DD74C2">
            <w:pPr>
              <w:pStyle w:val="Incontec"/>
            </w:pPr>
            <w:r>
              <w:t>86</w:t>
            </w:r>
          </w:p>
        </w:tc>
      </w:tr>
      <w:tr w:rsidR="00DD74C2" w14:paraId="170BE936" w14:textId="77777777" w:rsidTr="00DD74C2">
        <w:tc>
          <w:tcPr>
            <w:tcW w:w="8075" w:type="dxa"/>
          </w:tcPr>
          <w:p w14:paraId="646A2C08" w14:textId="550EB538" w:rsidR="00DD74C2" w:rsidRPr="00DD74C2" w:rsidRDefault="00DD74C2" w:rsidP="00DD74C2">
            <w:pPr>
              <w:pStyle w:val="Incontec"/>
              <w:rPr>
                <w:rFonts w:eastAsia="Arial" w:cs="Times New Roman"/>
              </w:rPr>
            </w:pPr>
            <w:ins w:id="11" w:author="andres camilo santana bohorquez" w:date="2017-02-17T01:21:00Z">
              <w:r>
                <w:rPr>
                  <w:rFonts w:cs="Times New Roman"/>
                </w:rPr>
                <w:t>Tabla 5-</w:t>
              </w:r>
            </w:ins>
            <w:r>
              <w:rPr>
                <w:rFonts w:cs="Times New Roman"/>
              </w:rPr>
              <w:t>6</w:t>
            </w:r>
            <w:ins w:id="12" w:author="andres camilo santana bohorquez" w:date="2017-02-17T01:21:00Z">
              <w:r>
                <w:rPr>
                  <w:rFonts w:cs="Times New Roman"/>
                </w:rPr>
                <w:t xml:space="preserve">. Normas ISO para el desarrollo de Software. Fuente: </w:t>
              </w:r>
            </w:ins>
            <w:sdt>
              <w:sdtPr>
                <w:rPr>
                  <w:rFonts w:cs="Times New Roman"/>
                </w:rPr>
                <w:id w:val="1286239000"/>
                <w:citation/>
              </w:sdtPr>
              <w:sdtContent>
                <w:ins w:id="13"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ins>
                <w:r w:rsidR="00965E8F" w:rsidRPr="00965E8F">
                  <w:rPr>
                    <w:rFonts w:cs="Times New Roman"/>
                    <w:noProof/>
                  </w:rPr>
                  <w:t>(1)</w:t>
                </w:r>
                <w:ins w:id="14" w:author="andres camilo santana bohorquez" w:date="2017-02-17T01:21:00Z">
                  <w:r>
                    <w:rPr>
                      <w:rFonts w:cs="Times New Roman"/>
                    </w:rPr>
                    <w:fldChar w:fldCharType="end"/>
                  </w:r>
                </w:ins>
              </w:sdtContent>
            </w:sdt>
          </w:p>
        </w:tc>
        <w:tc>
          <w:tcPr>
            <w:tcW w:w="753" w:type="dxa"/>
          </w:tcPr>
          <w:p w14:paraId="58282478" w14:textId="090C4EE3" w:rsidR="00DD74C2" w:rsidRDefault="00DD74C2" w:rsidP="00665D3C">
            <w:pPr>
              <w:pStyle w:val="Incontec"/>
            </w:pPr>
            <w:r>
              <w:t>90</w:t>
            </w:r>
          </w:p>
        </w:tc>
      </w:tr>
      <w:tr w:rsidR="00DD74C2" w14:paraId="2FAF8EE1" w14:textId="77777777" w:rsidTr="00DD74C2">
        <w:tc>
          <w:tcPr>
            <w:tcW w:w="8075" w:type="dxa"/>
          </w:tcPr>
          <w:p w14:paraId="7EA2906D" w14:textId="4CD9EEAF" w:rsidR="00DD74C2" w:rsidRDefault="00DD74C2" w:rsidP="00DD74C2">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Content>
                <w:r>
                  <w:rPr>
                    <w:rFonts w:cs="Times New Roman"/>
                  </w:rPr>
                  <w:fldChar w:fldCharType="begin"/>
                </w:r>
                <w:r>
                  <w:rPr>
                    <w:rFonts w:cs="Times New Roman"/>
                  </w:rPr>
                  <w:instrText xml:space="preserve"> CITATION CIS16 \l 9226 </w:instrText>
                </w:r>
                <w:r>
                  <w:rPr>
                    <w:rFonts w:cs="Times New Roman"/>
                  </w:rPr>
                  <w:fldChar w:fldCharType="separate"/>
                </w:r>
                <w:r w:rsidR="00965E8F" w:rsidRPr="00965E8F">
                  <w:rPr>
                    <w:rFonts w:cs="Times New Roman"/>
                    <w:noProof/>
                  </w:rPr>
                  <w:t>(2)</w:t>
                </w:r>
                <w:r>
                  <w:rPr>
                    <w:rFonts w:cs="Times New Roman"/>
                  </w:rPr>
                  <w:fldChar w:fldCharType="end"/>
                </w:r>
              </w:sdtContent>
            </w:sdt>
            <w:r>
              <w:rPr>
                <w:rFonts w:cs="Times New Roman"/>
              </w:rPr>
              <w:t>.</w:t>
            </w:r>
          </w:p>
        </w:tc>
        <w:tc>
          <w:tcPr>
            <w:tcW w:w="753" w:type="dxa"/>
          </w:tcPr>
          <w:p w14:paraId="3D8B9A69" w14:textId="7E77969D" w:rsidR="00DD74C2" w:rsidRDefault="00DD74C2" w:rsidP="00665D3C">
            <w:pPr>
              <w:pStyle w:val="Incontec"/>
            </w:pPr>
            <w:r>
              <w:t>92</w:t>
            </w:r>
          </w:p>
        </w:tc>
      </w:tr>
      <w:tr w:rsidR="00DD74C2" w14:paraId="47085E96" w14:textId="77777777" w:rsidTr="00DD74C2">
        <w:tc>
          <w:tcPr>
            <w:tcW w:w="8075" w:type="dxa"/>
          </w:tcPr>
          <w:p w14:paraId="7AF89640" w14:textId="6AA53844" w:rsidR="00DD74C2" w:rsidRDefault="00DD74C2" w:rsidP="00DD74C2">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2DA8FD40" w14:textId="586EB3F2" w:rsidR="00DD74C2" w:rsidRDefault="00DD74C2" w:rsidP="00665D3C">
            <w:pPr>
              <w:pStyle w:val="Incontec"/>
            </w:pPr>
            <w:r>
              <w:t>100</w:t>
            </w:r>
          </w:p>
        </w:tc>
      </w:tr>
      <w:tr w:rsidR="00DD74C2" w14:paraId="0658AF40" w14:textId="77777777" w:rsidTr="00DD74C2">
        <w:tc>
          <w:tcPr>
            <w:tcW w:w="8075" w:type="dxa"/>
          </w:tcPr>
          <w:p w14:paraId="019F7CA4" w14:textId="5F6C7952" w:rsidR="00DD74C2" w:rsidRPr="003474C3" w:rsidRDefault="00DD74C2" w:rsidP="00DD74C2">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5E7D41F8" w14:textId="5F7718DA" w:rsidR="00DD74C2" w:rsidRDefault="00DD74C2" w:rsidP="00665D3C">
            <w:pPr>
              <w:pStyle w:val="Incontec"/>
            </w:pPr>
            <w:r>
              <w:t>101</w:t>
            </w:r>
          </w:p>
        </w:tc>
      </w:tr>
    </w:tbl>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965E8F" w:rsidRPr="00965E8F">
                  <w:rPr>
                    <w:rFonts w:ascii="LM Roman 10" w:hAnsi="LM Roman 10"/>
                    <w:noProof/>
                    <w:sz w:val="20"/>
                    <w:szCs w:val="20"/>
                  </w:rPr>
                  <w:t>(3)</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965E8F" w:rsidRPr="00965E8F">
                  <w:rPr>
                    <w:rFonts w:eastAsiaTheme="minorHAnsi" w:cs="Arial"/>
                    <w:noProof/>
                    <w:sz w:val="20"/>
                    <w:szCs w:val="20"/>
                    <w:lang w:eastAsia="en-US"/>
                  </w:rPr>
                  <w:t>(4)</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965E8F" w:rsidRPr="00965E8F">
                  <w:rPr>
                    <w:rFonts w:eastAsiaTheme="minorHAnsi" w:cs="Arial"/>
                    <w:noProof/>
                    <w:sz w:val="20"/>
                    <w:szCs w:val="20"/>
                    <w:lang w:eastAsia="en-US"/>
                  </w:rPr>
                  <w:t>(5)</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965E8F" w:rsidRPr="00965E8F">
                  <w:rPr>
                    <w:rFonts w:cs="Times New Roman"/>
                    <w:noProof/>
                    <w:sz w:val="20"/>
                    <w:szCs w:val="20"/>
                  </w:rPr>
                  <w:t>(6)</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965E8F" w:rsidRPr="00965E8F">
                  <w:rPr>
                    <w:noProof/>
                    <w:sz w:val="20"/>
                  </w:rPr>
                  <w:t>(7)</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965E8F" w:rsidRPr="00965E8F">
                  <w:rPr>
                    <w:noProof/>
                    <w:sz w:val="20"/>
                    <w:szCs w:val="20"/>
                  </w:rPr>
                  <w:t>(8)</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Model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965E8F" w:rsidRPr="00965E8F">
                  <w:rPr>
                    <w:rFonts w:cs="Times New Roman"/>
                    <w:noProof/>
                    <w:sz w:val="20"/>
                    <w:szCs w:val="20"/>
                  </w:rPr>
                  <w:t>(9)</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5" w:name="_30j0zll" w:colFirst="0" w:colLast="0"/>
      <w:bookmarkStart w:id="16" w:name="_Toc475345691"/>
      <w:bookmarkEnd w:id="15"/>
      <w:r w:rsidRPr="00A97076">
        <w:rPr>
          <w:rFonts w:cs="Times New Roman"/>
          <w:sz w:val="32"/>
          <w:szCs w:val="32"/>
        </w:rPr>
        <w:t>RESUMEN EJECUTIVO</w:t>
      </w:r>
      <w:bookmarkEnd w:id="16"/>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2D87B297"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sdt>
        <w:sdtPr>
          <w:rPr>
            <w:rFonts w:eastAsia="Arial" w:cs="Times New Roman"/>
          </w:rPr>
          <w:id w:val="249007463"/>
          <w:citation/>
        </w:sdtPr>
        <w:sdtContent>
          <w:r w:rsidR="00965E8F" w:rsidRPr="009524D3">
            <w:rPr>
              <w:rFonts w:eastAsia="Arial" w:cs="Times New Roman"/>
            </w:rPr>
            <w:fldChar w:fldCharType="begin"/>
          </w:r>
          <w:r w:rsidR="00965E8F" w:rsidRPr="009524D3">
            <w:rPr>
              <w:rFonts w:eastAsia="Arial" w:cs="Times New Roman"/>
              <w:lang w:val="es-ES"/>
            </w:rPr>
            <w:instrText xml:space="preserve"> CITATION Car16 \l 3082 </w:instrText>
          </w:r>
          <w:r w:rsidR="00965E8F" w:rsidRPr="009524D3">
            <w:rPr>
              <w:rFonts w:eastAsia="Arial" w:cs="Times New Roman"/>
            </w:rPr>
            <w:fldChar w:fldCharType="separate"/>
          </w:r>
          <w:r w:rsidR="00965E8F" w:rsidRPr="009524D3">
            <w:rPr>
              <w:rFonts w:eastAsia="Arial" w:cs="Times New Roman"/>
              <w:noProof/>
              <w:lang w:val="es-ES"/>
            </w:rPr>
            <w:t>(10)</w:t>
          </w:r>
          <w:r w:rsidR="00965E8F" w:rsidRPr="009524D3">
            <w:rPr>
              <w:rFonts w:eastAsia="Arial" w:cs="Times New Roman"/>
            </w:rPr>
            <w:fldChar w:fldCharType="end"/>
          </w:r>
        </w:sdtContent>
      </w:sdt>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w:t>
      </w:r>
      <w:r w:rsidRPr="009524D3">
        <w:rPr>
          <w:rFonts w:eastAsia="Arial" w:cs="Times New Roman"/>
        </w:rPr>
        <w:lastRenderedPageBreak/>
        <w:t xml:space="preserve">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55AAF030" w14:textId="77777777" w:rsidR="00224974" w:rsidRPr="00527418" w:rsidRDefault="00224974" w:rsidP="00F12A4C">
      <w:pPr>
        <w:pStyle w:val="Incontec"/>
        <w:rPr>
          <w:rFonts w:ascii="Times New Roman" w:eastAsia="Arial" w:hAnsi="Times New Roman" w:cs="Times New Roman"/>
        </w:rPr>
      </w:pPr>
    </w:p>
    <w:p w14:paraId="6B8D24A3" w14:textId="77777777"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17" w:name="_Toc475345692"/>
      <w:r w:rsidRPr="000F7F3A">
        <w:rPr>
          <w:rFonts w:ascii="LM Roman 10" w:hAnsi="LM Roman 10"/>
          <w:b/>
          <w:sz w:val="32"/>
        </w:rPr>
        <w:t>INTRODUCCIÓN</w:t>
      </w:r>
      <w:bookmarkEnd w:id="17"/>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965E8F" w:rsidRPr="00965E8F">
            <w:rPr>
              <w:rFonts w:cs="Times New Roman"/>
              <w:noProof/>
            </w:rPr>
            <w:t>(11)</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w:t>
      </w:r>
      <w:r>
        <w:rPr>
          <w:rFonts w:cs="Times New Roman"/>
        </w:rPr>
        <w:lastRenderedPageBreak/>
        <w:t xml:space="preserve">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18" w:name="_Toc475345693"/>
      <w:r w:rsidRPr="002E21AE">
        <w:rPr>
          <w:sz w:val="28"/>
        </w:rPr>
        <w:t>PLANTEAMIENTO DEL PROBLEMA</w:t>
      </w:r>
      <w:bookmarkEnd w:id="18"/>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965E8F" w:rsidRPr="00965E8F">
            <w:rPr>
              <w:rFonts w:eastAsiaTheme="minorHAnsi" w:cs="Times New Roman"/>
              <w:noProof/>
              <w:lang w:eastAsia="en-US"/>
            </w:rPr>
            <w:t>(12)</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965E8F" w:rsidRPr="00965E8F">
            <w:rPr>
              <w:rFonts w:eastAsiaTheme="minorHAnsi" w:cs="Times New Roman"/>
              <w:noProof/>
              <w:lang w:eastAsia="en-US"/>
            </w:rPr>
            <w:t>(13)</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965E8F" w:rsidRPr="00965E8F">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w:t>
      </w:r>
      <w:r>
        <w:rPr>
          <w:rFonts w:eastAsiaTheme="minorHAnsi" w:cs="Times New Roman"/>
          <w:lang w:eastAsia="en-US"/>
        </w:rPr>
        <w:lastRenderedPageBreak/>
        <w:t>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ins w:id="19" w:author="andres camilo santana bohorquez" w:date="2017-02-17T00:06:00Z">
        <w:r w:rsidR="00BA20EE">
          <w:rPr>
            <w:rFonts w:eastAsiaTheme="minorHAnsi" w:cs="Times New Roman"/>
            <w:lang w:eastAsia="en-US"/>
          </w:rPr>
          <w:t xml:space="preserve"> (Ver Figura 1-1)</w:t>
        </w:r>
      </w:ins>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965E8F" w:rsidRPr="00965E8F">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49EF9E69" w:rsidR="005E663D" w:rsidRDefault="003F1120" w:rsidP="005E663D">
      <w:pPr>
        <w:pStyle w:val="Incontec"/>
        <w:keepNext/>
      </w:pPr>
      <w:del w:id="20" w:author="andres camilo santana bohorquez" w:date="2017-02-17T00:08:00Z">
        <w:r w:rsidRPr="003F1120" w:rsidDel="00BA20EE">
          <w:rPr>
            <w:rFonts w:ascii="Times New Roman" w:eastAsiaTheme="minorHAnsi" w:hAnsi="Times New Roman" w:cs="Times New Roman"/>
            <w:noProof/>
            <w:color w:val="auto"/>
            <w:lang w:val="es-ES" w:eastAsia="es-ES"/>
            <w:rPrChange w:id="21" w:author="Unknown">
              <w:rPr>
                <w:noProof/>
                <w:lang w:val="es-ES" w:eastAsia="es-ES"/>
              </w:rPr>
            </w:rPrChange>
          </w:rPr>
          <w:drawing>
            <wp:inline distT="0" distB="0" distL="0" distR="0" wp14:anchorId="65C09F53" wp14:editId="35300967">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del>
      <w:ins w:id="22" w:author="andres camilo santana bohorquez" w:date="2017-02-17T00:08:00Z">
        <w:r w:rsidR="00BA20EE">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764030"/>
                      </a:xfrm>
                      <a:prstGeom prst="rect">
                        <a:avLst/>
                      </a:prstGeom>
                    </pic:spPr>
                  </pic:pic>
                </a:graphicData>
              </a:graphic>
            </wp:inline>
          </w:drawing>
        </w:r>
      </w:ins>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23" w:name="OLE_LINK3"/>
      <w:bookmarkStart w:id="24" w:name="OLE_LINK4"/>
      <w:bookmarkStart w:id="25"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965E8F" w:rsidRPr="00965E8F">
            <w:rPr>
              <w:rFonts w:ascii="LM Roman 10" w:eastAsiaTheme="minorHAnsi" w:hAnsi="LM Roman 10" w:cs="Times New Roman"/>
              <w:noProof/>
              <w:color w:val="auto"/>
              <w:sz w:val="22"/>
              <w:szCs w:val="22"/>
              <w:lang w:eastAsia="en-US"/>
            </w:rPr>
            <w:t>(3)</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26" w:name="_Toc449933973"/>
      <w:bookmarkEnd w:id="23"/>
      <w:bookmarkEnd w:id="24"/>
      <w:bookmarkEnd w:id="25"/>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965E8F" w:rsidRPr="00965E8F">
            <w:rPr>
              <w:rFonts w:eastAsia="Cambria"/>
              <w:noProof/>
            </w:rPr>
            <w:t>(14)</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965E8F" w:rsidRPr="00965E8F">
            <w:rPr>
              <w:rFonts w:eastAsia="Cambria"/>
              <w:noProof/>
            </w:rPr>
            <w:t>(15)</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w:t>
      </w:r>
      <w:r w:rsidRPr="0083620F">
        <w:rPr>
          <w:rFonts w:eastAsia="Cambria"/>
        </w:rPr>
        <w:lastRenderedPageBreak/>
        <w:t xml:space="preserve">“síndrome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27" w:name="_Toc475345694"/>
      <w:r w:rsidRPr="002E21AE">
        <w:rPr>
          <w:rFonts w:ascii="LM Roman 10" w:eastAsiaTheme="majorEastAsia" w:hAnsi="LM Roman 10" w:cs="Arial"/>
          <w:color w:val="000000" w:themeColor="text1"/>
          <w:sz w:val="28"/>
          <w:szCs w:val="32"/>
          <w:lang w:eastAsia="en-US"/>
        </w:rPr>
        <w:t>OBJETIVOS</w:t>
      </w:r>
      <w:bookmarkEnd w:id="26"/>
      <w:bookmarkEnd w:id="27"/>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28" w:name="_Toc449933974"/>
      <w:bookmarkStart w:id="29" w:name="_Toc475345695"/>
      <w:r w:rsidRPr="007B3F65">
        <w:rPr>
          <w:rFonts w:ascii="LM Roman 10" w:eastAsiaTheme="majorEastAsia" w:hAnsi="LM Roman 10" w:cs="Arial"/>
          <w:color w:val="000000" w:themeColor="text1"/>
          <w:sz w:val="24"/>
          <w:szCs w:val="26"/>
          <w:lang w:eastAsia="en-US"/>
        </w:rPr>
        <w:t>Objetivo General</w:t>
      </w:r>
      <w:bookmarkEnd w:id="28"/>
      <w:r>
        <w:rPr>
          <w:rFonts w:ascii="LM Roman 10" w:eastAsiaTheme="majorEastAsia" w:hAnsi="LM Roman 10" w:cs="Arial"/>
          <w:color w:val="000000" w:themeColor="text1"/>
          <w:sz w:val="24"/>
          <w:szCs w:val="26"/>
          <w:lang w:eastAsia="en-US"/>
        </w:rPr>
        <w:t>.</w:t>
      </w:r>
      <w:bookmarkEnd w:id="29"/>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lastRenderedPageBreak/>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0" w:name="_Toc449933975"/>
      <w:bookmarkStart w:id="31" w:name="_Toc475345696"/>
      <w:r w:rsidRPr="007B3F65">
        <w:rPr>
          <w:rFonts w:ascii="LM Roman 10" w:eastAsiaTheme="majorEastAsia" w:hAnsi="LM Roman 10" w:cs="Arial"/>
          <w:color w:val="000000" w:themeColor="text1"/>
          <w:sz w:val="24"/>
          <w:szCs w:val="26"/>
          <w:lang w:eastAsia="en-US"/>
        </w:rPr>
        <w:t>Objetivos Específicos</w:t>
      </w:r>
      <w:bookmarkEnd w:id="30"/>
      <w:r>
        <w:rPr>
          <w:rFonts w:ascii="LM Roman 10" w:eastAsiaTheme="majorEastAsia" w:hAnsi="LM Roman 10" w:cs="Arial"/>
          <w:color w:val="000000" w:themeColor="text1"/>
          <w:sz w:val="24"/>
          <w:szCs w:val="26"/>
          <w:lang w:eastAsia="en-US"/>
        </w:rPr>
        <w:t>.</w:t>
      </w:r>
      <w:bookmarkEnd w:id="31"/>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FBE7ABC" w:rsidR="007B3F65" w:rsidDel="00217AB4" w:rsidRDefault="007B3F65" w:rsidP="007B3F65">
      <w:pPr>
        <w:rPr>
          <w:del w:id="32" w:author="andres camilo santana bohorquez" w:date="2017-02-17T00:49:00Z"/>
        </w:rPr>
      </w:pPr>
      <w:bookmarkStart w:id="33" w:name="_Toc475090954"/>
      <w:bookmarkStart w:id="34" w:name="_Toc475091048"/>
      <w:bookmarkStart w:id="35" w:name="_Toc475092435"/>
      <w:bookmarkStart w:id="36" w:name="_Toc475092549"/>
      <w:bookmarkStart w:id="37" w:name="_Toc475092661"/>
      <w:bookmarkStart w:id="38" w:name="_Toc475311869"/>
      <w:bookmarkStart w:id="39" w:name="_Toc475342463"/>
      <w:bookmarkStart w:id="40" w:name="_Toc475342571"/>
      <w:bookmarkStart w:id="41" w:name="_Toc475345697"/>
      <w:bookmarkEnd w:id="33"/>
      <w:bookmarkEnd w:id="34"/>
      <w:bookmarkEnd w:id="35"/>
      <w:bookmarkEnd w:id="36"/>
      <w:bookmarkEnd w:id="37"/>
      <w:bookmarkEnd w:id="38"/>
      <w:bookmarkEnd w:id="39"/>
      <w:bookmarkEnd w:id="40"/>
      <w:bookmarkEnd w:id="41"/>
    </w:p>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42" w:name="_Toc449933972"/>
      <w:bookmarkStart w:id="43" w:name="_Toc475345698"/>
      <w:r w:rsidRPr="002E21AE">
        <w:rPr>
          <w:rFonts w:ascii="LM Roman 10" w:eastAsiaTheme="majorEastAsia" w:hAnsi="LM Roman 10" w:cs="Arial"/>
          <w:color w:val="000000" w:themeColor="text1"/>
          <w:sz w:val="28"/>
          <w:szCs w:val="32"/>
          <w:lang w:eastAsia="en-US"/>
        </w:rPr>
        <w:t>JUSTIFICACIÓN</w:t>
      </w:r>
      <w:bookmarkEnd w:id="42"/>
      <w:bookmarkEnd w:id="4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965E8F" w:rsidRPr="00965E8F">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965E8F" w:rsidRPr="00965E8F">
            <w:rPr>
              <w:rFonts w:ascii="LM Roman 10" w:eastAsiaTheme="minorHAnsi" w:hAnsi="LM Roman 10" w:cs="Arial"/>
              <w:noProof/>
              <w:color w:val="000000" w:themeColor="text1"/>
              <w:sz w:val="24"/>
              <w:szCs w:val="24"/>
              <w:lang w:eastAsia="en-US"/>
            </w:rPr>
            <w:t>(17)</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965E8F" w:rsidRPr="00965E8F">
            <w:rPr>
              <w:rFonts w:ascii="LM Roman 10" w:eastAsiaTheme="minorHAnsi" w:hAnsi="LM Roman 10" w:cs="Arial"/>
              <w:noProof/>
              <w:color w:val="000000" w:themeColor="text1"/>
              <w:sz w:val="24"/>
              <w:szCs w:val="24"/>
              <w:lang w:eastAsia="en-US"/>
            </w:rPr>
            <w:t>(18)</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Tras identificar la problemática y la manera de cómo resolverla, se analizó la situación de empresas dedicadas al desarrollo de software con fines de suplementar las necesidades educativas de personas con limitación cognitiva y se encontró  que </w:t>
      </w:r>
      <w:r>
        <w:rPr>
          <w:rFonts w:ascii="LM Roman 10" w:eastAsiaTheme="minorHAnsi" w:hAnsi="LM Roman 10" w:cs="Arial"/>
          <w:color w:val="000000" w:themeColor="text1"/>
          <w:sz w:val="24"/>
          <w:szCs w:val="24"/>
          <w:lang w:eastAsia="en-US"/>
        </w:rPr>
        <w:lastRenderedPageBreak/>
        <w:t>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965E8F" w:rsidRPr="00965E8F">
            <w:rPr>
              <w:rFonts w:ascii="LM Roman 10" w:eastAsiaTheme="minorHAnsi" w:hAnsi="LM Roman 10" w:cs="Arial"/>
              <w:noProof/>
              <w:color w:val="000000" w:themeColor="text1"/>
              <w:sz w:val="24"/>
              <w:szCs w:val="24"/>
              <w:lang w:eastAsia="en-US"/>
            </w:rPr>
            <w:t>(19)</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rPr>
          <w:ins w:id="44" w:author="andres camilo santana bohorquez" w:date="2017-02-17T00:50:00Z"/>
        </w:rPr>
      </w:pPr>
    </w:p>
    <w:p w14:paraId="7A713567" w14:textId="77777777" w:rsidR="00217AB4" w:rsidRPr="00217AB4" w:rsidRDefault="00217AB4">
      <w:pPr>
        <w:rPr>
          <w:rPrChange w:id="45" w:author="andres camilo santana bohorquez" w:date="2017-02-17T00:50:00Z">
            <w:rPr/>
          </w:rPrChange>
        </w:rPr>
        <w:pPrChange w:id="46" w:author="andres camilo santana bohorquez" w:date="2017-02-17T00:50:00Z">
          <w:pPr>
            <w:pStyle w:val="Incontec"/>
          </w:pPr>
        </w:pPrChange>
      </w:pPr>
    </w:p>
    <w:p w14:paraId="60BDD32F" w14:textId="772E64B0" w:rsidR="00C65762" w:rsidRPr="00AB48E0" w:rsidRDefault="00C65762" w:rsidP="00E75E0F">
      <w:pPr>
        <w:pStyle w:val="Ttulo1"/>
        <w:numPr>
          <w:ilvl w:val="0"/>
          <w:numId w:val="1"/>
        </w:numPr>
        <w:jc w:val="center"/>
        <w:rPr>
          <w:ins w:id="47" w:author="andres camilo santana bohorquez" w:date="2017-02-17T00:53:00Z"/>
          <w:rFonts w:ascii="LM Roman 10" w:hAnsi="LM Roman 10"/>
          <w:b/>
          <w:sz w:val="32"/>
        </w:rPr>
      </w:pPr>
      <w:bookmarkStart w:id="48" w:name="_1fob9te" w:colFirst="0" w:colLast="0"/>
      <w:bookmarkStart w:id="49" w:name="_Toc475345699"/>
      <w:bookmarkEnd w:id="48"/>
      <w:r w:rsidRPr="00AB48E0">
        <w:rPr>
          <w:rFonts w:ascii="LM Roman 10" w:hAnsi="LM Roman 10"/>
          <w:b/>
          <w:sz w:val="32"/>
        </w:rPr>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49"/>
    </w:p>
    <w:p w14:paraId="510CBB06" w14:textId="77777777" w:rsidR="002A1AA2" w:rsidRDefault="002A1AA2" w:rsidP="00926F33">
      <w:pPr>
        <w:pStyle w:val="Incontec"/>
      </w:pPr>
    </w:p>
    <w:p w14:paraId="0998B69B" w14:textId="77777777" w:rsidR="00926F33" w:rsidRPr="00926F33" w:rsidRDefault="00926F33">
      <w:pPr>
        <w:pStyle w:val="Incontec"/>
        <w:rPr>
          <w:ins w:id="50" w:author="andres camilo santana bohorquez" w:date="2017-02-17T00:50:00Z"/>
          <w:rPrChange w:id="51" w:author="andres camilo santana bohorquez" w:date="2017-02-17T00:54:00Z">
            <w:rPr>
              <w:ins w:id="52" w:author="andres camilo santana bohorquez" w:date="2017-02-17T00:50:00Z"/>
              <w:rFonts w:cs="Times New Roman"/>
              <w:sz w:val="32"/>
            </w:rPr>
          </w:rPrChange>
        </w:rPr>
        <w:pPrChange w:id="53" w:author="andres camilo santana bohorquez" w:date="2017-02-17T00:54:00Z">
          <w:pPr>
            <w:pStyle w:val="Incontec"/>
            <w:numPr>
              <w:numId w:val="1"/>
            </w:numPr>
            <w:ind w:left="720" w:hanging="363"/>
            <w:jc w:val="center"/>
            <w:outlineLvl w:val="0"/>
          </w:pPr>
        </w:pPrChange>
      </w:pPr>
    </w:p>
    <w:p w14:paraId="38515A7B" w14:textId="571ED8BB" w:rsidR="00217AB4" w:rsidRDefault="00217AB4">
      <w:pPr>
        <w:pStyle w:val="Incontec"/>
        <w:rPr>
          <w:ins w:id="54" w:author="andres camilo santana bohorquez" w:date="2017-02-17T00:50:00Z"/>
        </w:rPr>
        <w:pPrChange w:id="55" w:author="andres camilo santana bohorquez" w:date="2017-02-17T00:50:00Z">
          <w:pPr>
            <w:pStyle w:val="Incontec"/>
            <w:numPr>
              <w:numId w:val="1"/>
            </w:numPr>
            <w:ind w:left="720" w:hanging="363"/>
            <w:jc w:val="center"/>
            <w:outlineLvl w:val="0"/>
          </w:pPr>
        </w:pPrChange>
      </w:pPr>
      <w:ins w:id="56" w:author="andres camilo santana bohorquez" w:date="2017-02-17T00:50:00Z">
        <w:r>
          <w:t xml:space="preserve">En este capítulo se </w:t>
        </w:r>
      </w:ins>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w:t>
      </w:r>
      <w:r w:rsidR="00A36E2B">
        <w:lastRenderedPageBreak/>
        <w:t xml:space="preserve">una serie de trabajos realizados en Colombia con los que se busca analizar el estado actual </w:t>
      </w:r>
      <w:r w:rsidR="00235096">
        <w:t>del apoyo tecnológico ofrecido para la población con limitaciones en Colombia.</w:t>
      </w:r>
    </w:p>
    <w:p w14:paraId="2408EB2A" w14:textId="77777777" w:rsidR="00217AB4" w:rsidRDefault="00217AB4" w:rsidP="00926F33">
      <w:pPr>
        <w:pStyle w:val="Incontec"/>
      </w:pPr>
    </w:p>
    <w:p w14:paraId="0DA75B46" w14:textId="77777777" w:rsidR="00926F33" w:rsidRPr="00926F33" w:rsidRDefault="00926F33">
      <w:pPr>
        <w:pStyle w:val="Incontec"/>
        <w:rPr>
          <w:rPrChange w:id="57" w:author="andres camilo santana bohorquez" w:date="2017-02-17T00:50:00Z">
            <w:rPr>
              <w:rFonts w:cs="Times New Roman"/>
              <w:sz w:val="32"/>
            </w:rPr>
          </w:rPrChange>
        </w:rPr>
        <w:pPrChange w:id="58" w:author="andres camilo santana bohorquez" w:date="2017-02-17T00:50:00Z">
          <w:pPr>
            <w:pStyle w:val="Incontec"/>
            <w:numPr>
              <w:numId w:val="1"/>
            </w:numPr>
            <w:ind w:left="720" w:hanging="363"/>
            <w:jc w:val="center"/>
            <w:outlineLvl w:val="0"/>
          </w:pPr>
        </w:pPrChange>
      </w:pPr>
    </w:p>
    <w:p w14:paraId="53A7F550" w14:textId="49778624" w:rsidR="00762CFE" w:rsidDel="00217AB4" w:rsidRDefault="00762CFE" w:rsidP="002A5F40">
      <w:pPr>
        <w:pStyle w:val="Incontec"/>
        <w:rPr>
          <w:del w:id="59" w:author="andres camilo santana bohorquez" w:date="2017-02-17T00:49:00Z"/>
        </w:rPr>
      </w:pPr>
      <w:bookmarkStart w:id="60" w:name="_Toc475090957"/>
      <w:bookmarkStart w:id="61" w:name="_Toc475091051"/>
      <w:bookmarkStart w:id="62" w:name="_Toc475092438"/>
      <w:bookmarkStart w:id="63" w:name="_Toc475092552"/>
      <w:bookmarkStart w:id="64" w:name="_Toc475092664"/>
      <w:bookmarkStart w:id="65" w:name="_Toc475311872"/>
      <w:bookmarkStart w:id="66" w:name="_Toc475342466"/>
      <w:bookmarkStart w:id="67" w:name="_Toc475342574"/>
      <w:bookmarkStart w:id="68" w:name="_Toc475345700"/>
      <w:bookmarkEnd w:id="60"/>
      <w:bookmarkEnd w:id="61"/>
      <w:bookmarkEnd w:id="62"/>
      <w:bookmarkEnd w:id="63"/>
      <w:bookmarkEnd w:id="64"/>
      <w:bookmarkEnd w:id="65"/>
      <w:bookmarkEnd w:id="66"/>
      <w:bookmarkEnd w:id="67"/>
      <w:bookmarkEnd w:id="68"/>
    </w:p>
    <w:p w14:paraId="42E81FC2" w14:textId="0961F90F" w:rsidR="002A5F40" w:rsidRPr="002A5F40" w:rsidDel="00217AB4" w:rsidRDefault="002A5F40" w:rsidP="002A5F40">
      <w:pPr>
        <w:pStyle w:val="Incontec"/>
        <w:rPr>
          <w:del w:id="69" w:author="andres camilo santana bohorquez" w:date="2017-02-17T00:49:00Z"/>
        </w:rPr>
      </w:pPr>
      <w:bookmarkStart w:id="70" w:name="_Toc475090958"/>
      <w:bookmarkStart w:id="71" w:name="_Toc475091052"/>
      <w:bookmarkStart w:id="72" w:name="_Toc475092439"/>
      <w:bookmarkStart w:id="73" w:name="_Toc475092553"/>
      <w:bookmarkStart w:id="74" w:name="_Toc475092665"/>
      <w:bookmarkStart w:id="75" w:name="_Toc475311873"/>
      <w:bookmarkStart w:id="76" w:name="_Toc475342467"/>
      <w:bookmarkStart w:id="77" w:name="_Toc475342575"/>
      <w:bookmarkStart w:id="78" w:name="_Toc475345701"/>
      <w:bookmarkEnd w:id="70"/>
      <w:bookmarkEnd w:id="71"/>
      <w:bookmarkEnd w:id="72"/>
      <w:bookmarkEnd w:id="73"/>
      <w:bookmarkEnd w:id="74"/>
      <w:bookmarkEnd w:id="75"/>
      <w:bookmarkEnd w:id="76"/>
      <w:bookmarkEnd w:id="77"/>
      <w:bookmarkEnd w:id="78"/>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79" w:name="_Toc475345702"/>
      <w:r w:rsidRPr="002A5F40">
        <w:rPr>
          <w:rFonts w:ascii="LM Roman 10" w:hAnsi="LM Roman 10"/>
          <w:sz w:val="28"/>
        </w:rPr>
        <w:t>MARCO TEÓRICO</w:t>
      </w:r>
      <w:bookmarkEnd w:id="79"/>
    </w:p>
    <w:p w14:paraId="0F19D2D7" w14:textId="77777777" w:rsidR="002A5F40" w:rsidRDefault="002A5F40" w:rsidP="00295B38">
      <w:pPr>
        <w:pStyle w:val="Incontec"/>
        <w:rPr>
          <w:ins w:id="80" w:author="andres camilo santana bohorquez" w:date="2017-02-17T00:53:00Z"/>
        </w:rPr>
      </w:pPr>
    </w:p>
    <w:p w14:paraId="1ACC95AA" w14:textId="46347F1E" w:rsidR="002A1AA2" w:rsidRDefault="007504C4">
      <w:pPr>
        <w:pStyle w:val="Incontec"/>
        <w:rPr>
          <w:ins w:id="81" w:author="andres camilo santana bohorquez" w:date="2017-02-17T00:53:00Z"/>
        </w:rPr>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82" w:name="_Toc475345703"/>
      <w:r>
        <w:t>Necesidades Educativas</w:t>
      </w:r>
      <w:r w:rsidR="004D096A">
        <w:t xml:space="preserve"> Especiales</w:t>
      </w:r>
      <w:bookmarkEnd w:id="82"/>
    </w:p>
    <w:p w14:paraId="6D55E1FC" w14:textId="77777777" w:rsidR="00926F33" w:rsidRPr="00926F33" w:rsidRDefault="00926F33" w:rsidP="00926F33">
      <w:pPr>
        <w:pStyle w:val="Incontec"/>
      </w:pPr>
    </w:p>
    <w:p w14:paraId="571E9A71" w14:textId="0E9A2366" w:rsidR="004D096A" w:rsidDel="002A1AA2" w:rsidRDefault="004D096A" w:rsidP="004D096A">
      <w:pPr>
        <w:pStyle w:val="Incontec"/>
        <w:rPr>
          <w:del w:id="83" w:author="andres camilo santana bohorquez" w:date="2017-02-17T00:53:00Z"/>
        </w:rPr>
      </w:pPr>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965E8F">
            <w:rPr>
              <w:noProof/>
            </w:rPr>
            <w:t>(20)</w:t>
          </w:r>
          <w:r>
            <w:fldChar w:fldCharType="end"/>
          </w:r>
        </w:sdtContent>
      </w:sdt>
    </w:p>
    <w:p w14:paraId="12CB815A" w14:textId="77777777" w:rsidR="00926F33" w:rsidRPr="00926F33" w:rsidRDefault="00926F33" w:rsidP="00926F33">
      <w:pPr>
        <w:pStyle w:val="Incontec"/>
        <w:rPr>
          <w:ins w:id="84" w:author="andres camilo santana bohorquez" w:date="2017-02-17T00:49:00Z"/>
        </w:rPr>
      </w:pPr>
    </w:p>
    <w:p w14:paraId="7C419154" w14:textId="5B99B6DF" w:rsidR="00217AB4" w:rsidRPr="00217AB4" w:rsidDel="002A1AA2" w:rsidRDefault="00217AB4" w:rsidP="009E670E">
      <w:pPr>
        <w:pStyle w:val="Incontec"/>
        <w:outlineLvl w:val="2"/>
        <w:rPr>
          <w:del w:id="85" w:author="andres camilo santana bohorquez" w:date="2017-02-17T00:53:00Z"/>
        </w:rPr>
      </w:pPr>
      <w:bookmarkStart w:id="86" w:name="_Toc475092442"/>
      <w:bookmarkStart w:id="87" w:name="_Toc475092556"/>
      <w:bookmarkStart w:id="88" w:name="_Toc475092668"/>
      <w:bookmarkStart w:id="89" w:name="_Toc475311876"/>
      <w:bookmarkStart w:id="90" w:name="_Toc475342470"/>
      <w:bookmarkStart w:id="91" w:name="_Toc475342578"/>
      <w:bookmarkStart w:id="92" w:name="_Toc475345704"/>
      <w:bookmarkEnd w:id="86"/>
      <w:bookmarkEnd w:id="87"/>
      <w:bookmarkEnd w:id="88"/>
      <w:bookmarkEnd w:id="89"/>
      <w:bookmarkEnd w:id="90"/>
      <w:bookmarkEnd w:id="91"/>
      <w:bookmarkEnd w:id="92"/>
    </w:p>
    <w:p w14:paraId="66F7EA7D" w14:textId="295FE031" w:rsidR="002A5F40" w:rsidRDefault="00CB40B7" w:rsidP="009E670E">
      <w:pPr>
        <w:pStyle w:val="Incontec"/>
        <w:numPr>
          <w:ilvl w:val="2"/>
          <w:numId w:val="1"/>
        </w:numPr>
        <w:outlineLvl w:val="2"/>
      </w:pPr>
      <w:bookmarkStart w:id="93" w:name="_Toc475345705"/>
      <w:r>
        <w:t>Game-Based Learning</w:t>
      </w:r>
      <w:bookmarkEnd w:id="93"/>
    </w:p>
    <w:p w14:paraId="42A21560" w14:textId="77777777" w:rsidR="00926F33" w:rsidRPr="00926F33" w:rsidRDefault="00926F33" w:rsidP="00926F33">
      <w:pPr>
        <w:pStyle w:val="Incontec"/>
      </w:pPr>
    </w:p>
    <w:p w14:paraId="2964AC06" w14:textId="330980AC" w:rsidR="00CB40B7" w:rsidDel="002A1AA2" w:rsidRDefault="00CB40B7" w:rsidP="00295B38">
      <w:pPr>
        <w:pStyle w:val="Incontec"/>
        <w:rPr>
          <w:del w:id="94" w:author="andres camilo santana bohorquez" w:date="2017-02-17T00:53:00Z"/>
        </w:rPr>
      </w:pPr>
    </w:p>
    <w:p w14:paraId="1F572BB7" w14:textId="4EAF6975" w:rsidR="00CB40B7" w:rsidRDefault="006D15EE" w:rsidP="006D15EE">
      <w:pPr>
        <w:pStyle w:val="Incontec"/>
        <w:rPr>
          <w:ins w:id="95" w:author="andres camilo santana bohorquez" w:date="2017-02-17T00:53:00Z"/>
        </w:rPr>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965E8F">
            <w:rPr>
              <w:noProof/>
            </w:rPr>
            <w:t>(21)</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 xml:space="preserve">Se tiene la </w:t>
      </w:r>
      <w:r>
        <w:lastRenderedPageBreak/>
        <w:t>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965E8F">
            <w:rPr>
              <w:noProof/>
            </w:rPr>
            <w:t>(22)</w:t>
          </w:r>
          <w:r>
            <w:fldChar w:fldCharType="end"/>
          </w:r>
        </w:sdtContent>
      </w:sdt>
      <w:r w:rsidR="00C25D30">
        <w:t xml:space="preserve"> </w:t>
      </w:r>
    </w:p>
    <w:p w14:paraId="6B20E137" w14:textId="4A4CBC86" w:rsidR="0047220A" w:rsidRPr="0047220A" w:rsidDel="002A1AA2" w:rsidRDefault="0047220A" w:rsidP="009E670E">
      <w:pPr>
        <w:pStyle w:val="Incontec"/>
        <w:outlineLvl w:val="2"/>
        <w:rPr>
          <w:del w:id="96" w:author="andres camilo santana bohorquez" w:date="2017-02-17T00:53:00Z"/>
        </w:rPr>
      </w:pPr>
    </w:p>
    <w:p w14:paraId="1EF342F2" w14:textId="1FA9FD7F" w:rsidR="002A5F40" w:rsidRDefault="004D096A">
      <w:pPr>
        <w:pStyle w:val="Incontec"/>
        <w:numPr>
          <w:ilvl w:val="2"/>
          <w:numId w:val="1"/>
        </w:numPr>
        <w:pPrChange w:id="97" w:author="andres camilo santana bohorquez" w:date="2017-02-17T00:53:00Z">
          <w:pPr>
            <w:pStyle w:val="Incontec"/>
          </w:pPr>
        </w:pPrChange>
      </w:pPr>
      <w:r w:rsidRPr="004D096A">
        <w:t>Gamificación</w:t>
      </w:r>
    </w:p>
    <w:p w14:paraId="5F1ADF23" w14:textId="77777777" w:rsidR="00926F33" w:rsidRPr="00926F33" w:rsidDel="002A1AA2" w:rsidRDefault="00926F33" w:rsidP="00926F33">
      <w:pPr>
        <w:pStyle w:val="Incontec"/>
        <w:rPr>
          <w:del w:id="98" w:author="andres camilo santana bohorquez" w:date="2017-02-17T00:53:00Z"/>
        </w:rPr>
      </w:pPr>
    </w:p>
    <w:p w14:paraId="7247B0C7" w14:textId="77777777" w:rsidR="004D096A" w:rsidRPr="002A1AA2" w:rsidRDefault="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965E8F">
            <w:rPr>
              <w:noProof/>
            </w:rPr>
            <w:t>(23)</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99" w:name="_Toc475345706"/>
      <w:r>
        <w:t>AT</w:t>
      </w:r>
      <w:r w:rsidR="004F6948">
        <w:t>C</w:t>
      </w:r>
      <w:r>
        <w:t xml:space="preserve"> (</w:t>
      </w:r>
      <w:r w:rsidR="004B5B8C" w:rsidRPr="004B5B8C">
        <w:t>Assistive Technologies For Cognitive Disabilities</w:t>
      </w:r>
      <w:r>
        <w:t>)</w:t>
      </w:r>
      <w:bookmarkEnd w:id="99"/>
    </w:p>
    <w:p w14:paraId="3C6E3ABE" w14:textId="77777777" w:rsidR="00926F33" w:rsidRPr="00926F33" w:rsidRDefault="00926F33" w:rsidP="00926F33">
      <w:pPr>
        <w:pStyle w:val="Incontec"/>
      </w:pPr>
    </w:p>
    <w:p w14:paraId="71BBBB8D" w14:textId="7CE92A8E" w:rsidR="0047220A" w:rsidDel="002A1AA2" w:rsidRDefault="0047220A" w:rsidP="0047220A">
      <w:pPr>
        <w:pStyle w:val="Incontec"/>
        <w:rPr>
          <w:del w:id="100" w:author="andres camilo santana bohorquez" w:date="2017-02-17T00:53:00Z"/>
        </w:rPr>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965E8F">
            <w:rPr>
              <w:noProof/>
            </w:rPr>
            <w:t xml:space="preserve"> (19)</w:t>
          </w:r>
          <w:r w:rsidR="004F6948">
            <w:fldChar w:fldCharType="end"/>
          </w:r>
        </w:sdtContent>
      </w:sdt>
    </w:p>
    <w:p w14:paraId="03847FF5" w14:textId="6BF159CF" w:rsidR="00FD702E" w:rsidRDefault="00BF0603" w:rsidP="009E670E">
      <w:pPr>
        <w:pStyle w:val="Incontec"/>
        <w:numPr>
          <w:ilvl w:val="2"/>
          <w:numId w:val="1"/>
        </w:numPr>
        <w:outlineLvl w:val="2"/>
      </w:pPr>
      <w:bookmarkStart w:id="101" w:name="_Toc475345707"/>
      <w:r>
        <w:t>Musicoterapia</w:t>
      </w:r>
      <w:bookmarkEnd w:id="101"/>
    </w:p>
    <w:p w14:paraId="32E2D92B" w14:textId="77777777" w:rsidR="00926F33" w:rsidRPr="00926F33" w:rsidRDefault="00926F33" w:rsidP="00926F33">
      <w:pPr>
        <w:pStyle w:val="Incontec"/>
      </w:pPr>
    </w:p>
    <w:p w14:paraId="4B4B32B5" w14:textId="2BB36C4F" w:rsidR="00FD702E" w:rsidRDefault="0069064C" w:rsidP="00FD702E">
      <w:pPr>
        <w:pStyle w:val="Incontec"/>
        <w:rPr>
          <w:ins w:id="102" w:author="andres camilo santana bohorquez" w:date="2017-02-17T00:53:00Z"/>
        </w:rPr>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w:t>
      </w:r>
      <w:r w:rsidR="00FD702E" w:rsidRPr="00FD702E">
        <w:lastRenderedPageBreak/>
        <w:t>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965E8F">
            <w:rPr>
              <w:noProof/>
            </w:rPr>
            <w:t>(24)</w:t>
          </w:r>
          <w:r>
            <w:fldChar w:fldCharType="end"/>
          </w:r>
        </w:sdtContent>
      </w:sdt>
    </w:p>
    <w:p w14:paraId="18128D8A" w14:textId="77777777" w:rsidR="002A1AA2" w:rsidRDefault="002A1AA2">
      <w:pPr>
        <w:pStyle w:val="Incontec"/>
      </w:pPr>
    </w:p>
    <w:p w14:paraId="43B21179" w14:textId="77777777" w:rsidR="00926F33" w:rsidRPr="00926F33" w:rsidRDefault="00926F33" w:rsidP="00926F33">
      <w:pPr>
        <w:pStyle w:val="Incontec"/>
        <w:rPr>
          <w:ins w:id="103" w:author="andres camilo santana bohorquez" w:date="2017-02-17T00:54:00Z"/>
        </w:rPr>
      </w:pPr>
    </w:p>
    <w:p w14:paraId="1755C900" w14:textId="706FAD98" w:rsidR="002A1AA2" w:rsidRPr="002A1AA2" w:rsidDel="002A1AA2" w:rsidRDefault="002A1AA2">
      <w:pPr>
        <w:rPr>
          <w:del w:id="104" w:author="andres camilo santana bohorquez" w:date="2017-02-17T00:54:00Z"/>
          <w:rPrChange w:id="105" w:author="andres camilo santana bohorquez" w:date="2017-02-17T00:54:00Z">
            <w:rPr>
              <w:del w:id="106" w:author="andres camilo santana bohorquez" w:date="2017-02-17T00:54:00Z"/>
            </w:rPr>
          </w:rPrChange>
        </w:rPr>
        <w:pPrChange w:id="107" w:author="andres camilo santana bohorquez" w:date="2017-02-17T00:54:00Z">
          <w:pPr>
            <w:pStyle w:val="Incontec"/>
          </w:pPr>
        </w:pPrChange>
      </w:pPr>
      <w:bookmarkStart w:id="108" w:name="_Toc475090960"/>
      <w:bookmarkStart w:id="109" w:name="_Toc475091054"/>
      <w:bookmarkStart w:id="110" w:name="_Toc475092446"/>
      <w:bookmarkStart w:id="111" w:name="_Toc475092560"/>
      <w:bookmarkStart w:id="112" w:name="_Toc475092672"/>
      <w:bookmarkStart w:id="113" w:name="_Toc475311880"/>
      <w:bookmarkStart w:id="114" w:name="_Toc475342474"/>
      <w:bookmarkStart w:id="115" w:name="_Toc475342582"/>
      <w:bookmarkStart w:id="116" w:name="_Toc475345708"/>
      <w:bookmarkEnd w:id="108"/>
      <w:bookmarkEnd w:id="109"/>
      <w:bookmarkEnd w:id="110"/>
      <w:bookmarkEnd w:id="111"/>
      <w:bookmarkEnd w:id="112"/>
      <w:bookmarkEnd w:id="113"/>
      <w:bookmarkEnd w:id="114"/>
      <w:bookmarkEnd w:id="115"/>
      <w:bookmarkEnd w:id="116"/>
    </w:p>
    <w:p w14:paraId="4A170808" w14:textId="28DA81F0" w:rsidR="0047220A" w:rsidDel="002A1AA2" w:rsidRDefault="0047220A" w:rsidP="0047220A">
      <w:pPr>
        <w:rPr>
          <w:del w:id="117" w:author="andres camilo santana bohorquez" w:date="2017-02-17T00:52:00Z"/>
        </w:rPr>
      </w:pPr>
      <w:bookmarkStart w:id="118" w:name="_Toc475090961"/>
      <w:bookmarkStart w:id="119" w:name="_Toc475091055"/>
      <w:bookmarkStart w:id="120" w:name="_Toc475092447"/>
      <w:bookmarkStart w:id="121" w:name="_Toc475092561"/>
      <w:bookmarkStart w:id="122" w:name="_Toc475092673"/>
      <w:bookmarkStart w:id="123" w:name="_Toc475311881"/>
      <w:bookmarkStart w:id="124" w:name="_Toc475342475"/>
      <w:bookmarkStart w:id="125" w:name="_Toc475342583"/>
      <w:bookmarkStart w:id="126" w:name="_Toc475345709"/>
      <w:bookmarkEnd w:id="118"/>
      <w:bookmarkEnd w:id="119"/>
      <w:bookmarkEnd w:id="120"/>
      <w:bookmarkEnd w:id="121"/>
      <w:bookmarkEnd w:id="122"/>
      <w:bookmarkEnd w:id="123"/>
      <w:bookmarkEnd w:id="124"/>
      <w:bookmarkEnd w:id="125"/>
      <w:bookmarkEnd w:id="126"/>
    </w:p>
    <w:p w14:paraId="70F6F919" w14:textId="7B87EEA1" w:rsidR="00194B32" w:rsidRPr="0047220A" w:rsidDel="002A1AA2" w:rsidRDefault="00194B32" w:rsidP="00295B38">
      <w:pPr>
        <w:pStyle w:val="Incontec"/>
        <w:rPr>
          <w:del w:id="127" w:author="andres camilo santana bohorquez" w:date="2017-02-17T00:52:00Z"/>
        </w:rPr>
      </w:pPr>
      <w:bookmarkStart w:id="128" w:name="_Toc475090962"/>
      <w:bookmarkStart w:id="129" w:name="_Toc475091056"/>
      <w:bookmarkStart w:id="130" w:name="_Toc475092448"/>
      <w:bookmarkStart w:id="131" w:name="_Toc475092562"/>
      <w:bookmarkStart w:id="132" w:name="_Toc475092674"/>
      <w:bookmarkStart w:id="133" w:name="_Toc475311882"/>
      <w:bookmarkStart w:id="134" w:name="_Toc475342476"/>
      <w:bookmarkStart w:id="135" w:name="_Toc475342584"/>
      <w:bookmarkStart w:id="136" w:name="_Toc475345710"/>
      <w:bookmarkEnd w:id="128"/>
      <w:bookmarkEnd w:id="129"/>
      <w:bookmarkEnd w:id="130"/>
      <w:bookmarkEnd w:id="131"/>
      <w:bookmarkEnd w:id="132"/>
      <w:bookmarkEnd w:id="133"/>
      <w:bookmarkEnd w:id="134"/>
      <w:bookmarkEnd w:id="135"/>
      <w:bookmarkEnd w:id="136"/>
    </w:p>
    <w:p w14:paraId="49BBC62A" w14:textId="4EE1E0A6" w:rsidR="00BE75F4" w:rsidRPr="004D096A" w:rsidRDefault="00BE75F4" w:rsidP="00B43D6F">
      <w:pPr>
        <w:pStyle w:val="Incontec"/>
        <w:numPr>
          <w:ilvl w:val="1"/>
          <w:numId w:val="1"/>
        </w:numPr>
        <w:outlineLvl w:val="1"/>
        <w:rPr>
          <w:sz w:val="28"/>
        </w:rPr>
      </w:pPr>
      <w:bookmarkStart w:id="137" w:name="_Toc475345711"/>
      <w:r w:rsidRPr="004D096A">
        <w:rPr>
          <w:sz w:val="28"/>
        </w:rPr>
        <w:t>MARCO DE ANTECEDENTES</w:t>
      </w:r>
      <w:bookmarkEnd w:id="137"/>
    </w:p>
    <w:p w14:paraId="484DB471" w14:textId="77777777" w:rsidR="004D096A" w:rsidRPr="002A5F40" w:rsidRDefault="004D096A" w:rsidP="004D096A">
      <w:pPr>
        <w:pStyle w:val="Incontec"/>
      </w:pPr>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926F33">
      <w:pPr>
        <w:pStyle w:val="Incontec"/>
      </w:pPr>
    </w:p>
    <w:p w14:paraId="0DEC6CED" w14:textId="22604E0E" w:rsidR="0015681E" w:rsidRPr="009E670E" w:rsidRDefault="0015681E" w:rsidP="009E670E">
      <w:pPr>
        <w:pStyle w:val="Incontec"/>
        <w:numPr>
          <w:ilvl w:val="2"/>
          <w:numId w:val="1"/>
        </w:numPr>
        <w:outlineLvl w:val="2"/>
      </w:pPr>
      <w:bookmarkStart w:id="138" w:name="_Toc475345712"/>
      <w:r w:rsidRPr="009E670E">
        <w:t>Proyectos relacionados con educación incluyente.</w:t>
      </w:r>
      <w:bookmarkEnd w:id="138"/>
    </w:p>
    <w:p w14:paraId="421B7ED0" w14:textId="77777777" w:rsidR="0015681E" w:rsidRPr="002A5F40" w:rsidRDefault="0015681E" w:rsidP="004D096A">
      <w:pPr>
        <w:pStyle w:val="Incontec"/>
      </w:pPr>
    </w:p>
    <w:p w14:paraId="33DCCCAD" w14:textId="28207302" w:rsidR="0015681E" w:rsidRPr="000E5509" w:rsidRDefault="0015681E" w:rsidP="000E5509">
      <w:pPr>
        <w:pStyle w:val="Incontec"/>
        <w:numPr>
          <w:ilvl w:val="3"/>
          <w:numId w:val="1"/>
        </w:numPr>
        <w:rPr>
          <w:i/>
        </w:rPr>
      </w:pPr>
      <w:r w:rsidRPr="000E5509">
        <w:rPr>
          <w:i/>
        </w:rPr>
        <w:t>Music &amp; Mind</w:t>
      </w:r>
    </w:p>
    <w:p w14:paraId="6FF8AD3E" w14:textId="77777777" w:rsidR="004D096A" w:rsidRPr="004D096A" w:rsidRDefault="004D096A" w:rsidP="00926F33">
      <w:pPr>
        <w:pStyle w:val="Incontec"/>
      </w:pP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22A18B5F" w:rsidR="0015681E" w:rsidRPr="000E5509" w:rsidRDefault="0015681E" w:rsidP="000E5509">
      <w:pPr>
        <w:pStyle w:val="Incontec"/>
        <w:numPr>
          <w:ilvl w:val="3"/>
          <w:numId w:val="1"/>
        </w:numPr>
        <w:rPr>
          <w:i/>
        </w:rPr>
      </w:pPr>
      <w:r w:rsidRPr="000E5509">
        <w:rPr>
          <w:i/>
        </w:rPr>
        <w:t>Enlaces</w:t>
      </w:r>
    </w:p>
    <w:p w14:paraId="6E593950" w14:textId="77777777" w:rsidR="004D096A" w:rsidRPr="004D096A" w:rsidRDefault="004D096A" w:rsidP="00926F33">
      <w:pPr>
        <w:pStyle w:val="Incontec"/>
      </w:pP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20320BD2" w:rsidR="0015681E" w:rsidRPr="000E5509" w:rsidRDefault="0015681E" w:rsidP="000E5509">
      <w:pPr>
        <w:pStyle w:val="Incontec"/>
        <w:numPr>
          <w:ilvl w:val="3"/>
          <w:numId w:val="1"/>
        </w:numPr>
        <w:rPr>
          <w:i/>
        </w:rPr>
      </w:pPr>
      <w:r w:rsidRPr="000E5509">
        <w:rPr>
          <w:i/>
        </w:rPr>
        <w:t>Best Buddies</w:t>
      </w:r>
    </w:p>
    <w:p w14:paraId="639F38F7" w14:textId="77777777" w:rsidR="004D096A" w:rsidRPr="004D096A" w:rsidRDefault="004D096A" w:rsidP="00926F33">
      <w:pPr>
        <w:pStyle w:val="Incontec"/>
      </w:pP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xml:space="preserve">: Es una estrategia pedagógica nueva en el contexto de las necesidades educativas especiales para estudiantes con limitación cognitiva leve, busca mejorar los niveles de aprendizaje de esta población y asegurar </w:t>
      </w:r>
      <w:r w:rsidRPr="002A5F40">
        <w:lastRenderedPageBreak/>
        <w:t>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965E8F">
            <w:rPr>
              <w:noProof/>
            </w:rPr>
            <w:t>(25)</w:t>
          </w:r>
          <w:r w:rsidRPr="002A5F40">
            <w:fldChar w:fldCharType="end"/>
          </w:r>
        </w:sdtContent>
      </w:sdt>
    </w:p>
    <w:p w14:paraId="115F9D92" w14:textId="77777777" w:rsidR="00965477" w:rsidRPr="00926F33" w:rsidRDefault="00965477" w:rsidP="00926F33">
      <w:pPr>
        <w:pStyle w:val="Incontec"/>
      </w:pPr>
    </w:p>
    <w:p w14:paraId="09DDF599" w14:textId="77777777" w:rsidR="00FD702E" w:rsidRPr="00FD702E" w:rsidRDefault="00FD702E" w:rsidP="00FD702E"/>
    <w:p w14:paraId="40C80932" w14:textId="5ABD0298" w:rsidR="00883713" w:rsidRPr="000E5509" w:rsidRDefault="00665D3C" w:rsidP="000E5509">
      <w:pPr>
        <w:pStyle w:val="Incontec"/>
        <w:numPr>
          <w:ilvl w:val="3"/>
          <w:numId w:val="1"/>
        </w:numPr>
        <w:rPr>
          <w:i/>
        </w:rPr>
      </w:pPr>
      <w:r w:rsidRPr="000E5509">
        <w:rPr>
          <w:i/>
        </w:rPr>
        <w:t>Centros Crecer</w:t>
      </w:r>
    </w:p>
    <w:p w14:paraId="129DB893" w14:textId="77777777" w:rsidR="00665D3C" w:rsidRPr="00926F33" w:rsidRDefault="00665D3C" w:rsidP="00926F33">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965E8F">
            <w:rPr>
              <w:noProof/>
            </w:rPr>
            <w:t>(26)</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139" w:name="_Toc475345713"/>
      <w:r w:rsidRPr="009E670E">
        <w:rPr>
          <w:rFonts w:ascii="LM Roman 10" w:eastAsiaTheme="minorHAnsi" w:hAnsi="LM Roman 10" w:cs="Arial"/>
          <w:color w:val="000000" w:themeColor="text1"/>
          <w:sz w:val="24"/>
          <w:lang w:eastAsia="en-US"/>
        </w:rPr>
        <w:t>Aplicaciones para el apoyo de personas con discapacidad en Colombia.</w:t>
      </w:r>
      <w:bookmarkEnd w:id="139"/>
    </w:p>
    <w:p w14:paraId="75241E35" w14:textId="77777777" w:rsidR="0047220A" w:rsidRPr="00CB40B7" w:rsidRDefault="0047220A" w:rsidP="00926F33">
      <w:pPr>
        <w:pStyle w:val="Incontec"/>
        <w:rPr>
          <w:rFonts w:eastAsiaTheme="minorHAnsi"/>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01ADA3CE" w14:textId="77777777" w:rsidR="00B274D3" w:rsidRPr="00BE75F4" w:rsidRDefault="00B274D3" w:rsidP="00926F33">
      <w:pPr>
        <w:pStyle w:val="Incontec"/>
        <w:rPr>
          <w:rFonts w:eastAsiaTheme="minorHAnsi"/>
          <w:lang w:eastAsia="en-US"/>
        </w:rPr>
      </w:pPr>
    </w:p>
    <w:p w14:paraId="71B579B3" w14:textId="22B6A119"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Mapp Accesible Colombia es una aplicación, que promueve la información, ubicación, existencia y uso de entornos accesibles. A partir de mapas existentes los usuarios por medio de la geolocalización recomiendan y evalúan el nivel de accesibilidad de edificios en todo el mundo</w:t>
      </w:r>
      <w:ins w:id="140" w:author="andres camilo santana bohorquez" w:date="2017-02-17T00:09:00Z">
        <w:r w:rsidR="00BA20EE">
          <w:rPr>
            <w:rFonts w:ascii="LM Roman 10" w:eastAsiaTheme="minorHAnsi" w:hAnsi="LM Roman 10" w:cs="Arial"/>
            <w:color w:val="000000" w:themeColor="text1"/>
            <w:sz w:val="24"/>
            <w:lang w:eastAsia="en-US"/>
          </w:rPr>
          <w:t xml:space="preserve">, en la </w:t>
        </w:r>
      </w:ins>
      <w:ins w:id="141" w:author="andres camilo santana bohorquez" w:date="2017-02-17T00:10:00Z">
        <w:r w:rsidR="00BA20EE">
          <w:rPr>
            <w:rFonts w:ascii="LM Roman 10" w:eastAsiaTheme="minorHAnsi" w:hAnsi="LM Roman 10" w:cs="Arial"/>
            <w:color w:val="000000" w:themeColor="text1"/>
            <w:sz w:val="24"/>
            <w:lang w:eastAsia="en-US"/>
          </w:rPr>
          <w:t>F</w:t>
        </w:r>
      </w:ins>
      <w:ins w:id="142" w:author="andres camilo santana bohorquez" w:date="2017-02-17T00:09:00Z">
        <w:r w:rsidR="00BA20EE">
          <w:rPr>
            <w:rFonts w:ascii="LM Roman 10" w:eastAsiaTheme="minorHAnsi" w:hAnsi="LM Roman 10" w:cs="Arial"/>
            <w:color w:val="000000" w:themeColor="text1"/>
            <w:sz w:val="24"/>
            <w:lang w:eastAsia="en-US"/>
          </w:rPr>
          <w:t>igura 2-1 se puede visualizar una captura del aplicativo</w:t>
        </w:r>
      </w:ins>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965E8F" w:rsidRPr="00965E8F">
            <w:rPr>
              <w:rFonts w:ascii="LM Roman 10" w:eastAsiaTheme="minorHAnsi" w:hAnsi="LM Roman 10" w:cs="Arial"/>
              <w:noProof/>
              <w:color w:val="000000" w:themeColor="text1"/>
              <w:lang w:eastAsia="en-US"/>
            </w:rPr>
            <w:t>(4)</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Juego serio para rehabilitación Rehabilitapp</w:t>
      </w:r>
    </w:p>
    <w:p w14:paraId="7D71D167" w14:textId="77777777" w:rsidR="00B274D3" w:rsidRPr="00BE75F4" w:rsidRDefault="00B274D3" w:rsidP="00926F33">
      <w:pPr>
        <w:pStyle w:val="Incontec"/>
        <w:rPr>
          <w:rFonts w:eastAsiaTheme="minorHAnsi"/>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127B45C6" w14:textId="77777777" w:rsidR="00B274D3" w:rsidRPr="00BE75F4" w:rsidRDefault="00B274D3" w:rsidP="00926F33">
      <w:pPr>
        <w:pStyle w:val="Incontec"/>
        <w:rPr>
          <w:rFonts w:eastAsiaTheme="minorHAnsi"/>
          <w:lang w:eastAsia="en-US"/>
        </w:rPr>
      </w:pPr>
    </w:p>
    <w:p w14:paraId="03AF9C19" w14:textId="193B7E72"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dislexia  e hiperactividad que permite apoyar y complementar de una manera </w:t>
      </w:r>
      <w:r w:rsidRPr="00BE75F4">
        <w:rPr>
          <w:rFonts w:ascii="LM Roman 10" w:eastAsiaTheme="minorHAnsi" w:hAnsi="LM Roman 10" w:cs="Arial"/>
          <w:color w:val="000000" w:themeColor="text1"/>
          <w:sz w:val="24"/>
          <w:lang w:eastAsia="en-US"/>
        </w:rPr>
        <w:lastRenderedPageBreak/>
        <w:t>divertida e interactiva las terapias y tratamientos</w:t>
      </w:r>
      <w:ins w:id="143" w:author="andres camilo santana bohorquez" w:date="2017-02-17T00:10:00Z">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ins>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965E8F" w:rsidRPr="00965E8F">
            <w:rPr>
              <w:rFonts w:ascii="LM Roman 10" w:eastAsiaTheme="minorHAnsi" w:hAnsi="LM Roman 10" w:cs="Arial"/>
              <w:noProof/>
              <w:color w:val="000000" w:themeColor="text1"/>
              <w:lang w:eastAsia="en-US"/>
            </w:rPr>
            <w:t>(5)</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xml:space="preserve">,  siendo estos las características </w:t>
      </w:r>
      <w:r w:rsidR="00B114DF">
        <w:rPr>
          <w:rFonts w:ascii="LM Roman 10" w:eastAsia="Times New Roman" w:hAnsi="LM Roman 10" w:cs="CMU Typewriter Text Variable Wi"/>
          <w:color w:val="000000" w:themeColor="text1"/>
          <w:sz w:val="24"/>
          <w:szCs w:val="24"/>
          <w:shd w:val="clear" w:color="auto" w:fill="FEFEFE"/>
        </w:rPr>
        <w:lastRenderedPageBreak/>
        <w:t>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lastRenderedPageBreak/>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0DC55C1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Herramienta que permite la interaccion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4A35F457" w14:textId="77777777" w:rsidR="00D9735C" w:rsidRDefault="00D9735C" w:rsidP="00926F33">
      <w:pPr>
        <w:pStyle w:val="Incontec"/>
      </w:pPr>
    </w:p>
    <w:p w14:paraId="12EB8EB7" w14:textId="77777777" w:rsidR="00D9735C" w:rsidRDefault="00D9735C" w:rsidP="00926F33">
      <w:pPr>
        <w:pStyle w:val="Incontec"/>
      </w:pPr>
    </w:p>
    <w:p w14:paraId="36A5F0BD" w14:textId="22AD3803" w:rsidR="00965AA2" w:rsidRDefault="002D51C8" w:rsidP="00E75E0F">
      <w:pPr>
        <w:pStyle w:val="Ttulo1"/>
        <w:numPr>
          <w:ilvl w:val="0"/>
          <w:numId w:val="1"/>
        </w:numPr>
        <w:rPr>
          <w:rFonts w:ascii="LM Roman 10" w:hAnsi="LM Roman 10" w:cs="CMSSBX10"/>
          <w:b/>
          <w:sz w:val="32"/>
          <w:szCs w:val="24"/>
        </w:rPr>
      </w:pPr>
      <w:bookmarkStart w:id="144" w:name="_Toc475345714"/>
      <w:r w:rsidRPr="000F7F3A">
        <w:rPr>
          <w:rFonts w:ascii="LM Roman 10" w:hAnsi="LM Roman 10" w:cs="CMSSBX10"/>
          <w:b/>
          <w:sz w:val="32"/>
          <w:szCs w:val="24"/>
        </w:rPr>
        <w:t>REVISIÓN DEL ESTADO ACTUAL DEL SECTOR</w:t>
      </w:r>
      <w:bookmarkEnd w:id="144"/>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145" w:name="_Toc475345715"/>
      <w:r w:rsidRPr="00D9735C">
        <w:rPr>
          <w:sz w:val="28"/>
          <w:szCs w:val="28"/>
        </w:rPr>
        <w:lastRenderedPageBreak/>
        <w:t>SECTOR EDUCATIVO</w:t>
      </w:r>
      <w:bookmarkEnd w:id="145"/>
    </w:p>
    <w:p w14:paraId="4793D9BA" w14:textId="77777777" w:rsidR="00926F33" w:rsidRPr="00926F33" w:rsidRDefault="00926F33" w:rsidP="00926F33">
      <w:pPr>
        <w:pStyle w:val="Incontec"/>
      </w:pPr>
    </w:p>
    <w:p w14:paraId="57D3E679" w14:textId="77777777" w:rsidR="00C3410E" w:rsidRPr="00C3410E" w:rsidRDefault="00C3410E" w:rsidP="00C3410E"/>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0E14887E" w14:textId="77777777" w:rsidR="00926F33" w:rsidRPr="00926F33" w:rsidRDefault="00926F33" w:rsidP="00926F33">
      <w:pPr>
        <w:pStyle w:val="Incontec"/>
      </w:pPr>
    </w:p>
    <w:p w14:paraId="268C3FB3" w14:textId="77777777" w:rsidR="00906633" w:rsidRPr="00906633" w:rsidRDefault="00906633" w:rsidP="00906633"/>
    <w:p w14:paraId="193B5485" w14:textId="77777777" w:rsidR="002D07AA" w:rsidRDefault="002D07AA" w:rsidP="0015681E">
      <w:pPr>
        <w:jc w:val="both"/>
        <w:rPr>
          <w:rFonts w:ascii="LM Roman 10" w:hAnsi="LM Roman 10"/>
          <w:b/>
          <w:bCs/>
          <w:sz w:val="24"/>
          <w:szCs w:val="24"/>
        </w:rPr>
      </w:pPr>
      <w:r w:rsidRPr="00E357E3">
        <w:rPr>
          <w:rFonts w:ascii="LM Roman 10" w:hAnsi="LM Roman 10"/>
          <w:b/>
          <w:bCs/>
          <w:sz w:val="24"/>
          <w:szCs w:val="24"/>
        </w:rPr>
        <w:t>Tecnología al servicio de la inclusión</w:t>
      </w:r>
    </w:p>
    <w:p w14:paraId="47B597B9" w14:textId="77777777" w:rsidR="009B7654" w:rsidRPr="00E357E3" w:rsidRDefault="009B7654" w:rsidP="00926F33">
      <w:pPr>
        <w:pStyle w:val="Incontec"/>
      </w:pP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403966"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965E8F" w:rsidRPr="00965E8F">
            <w:rPr>
              <w:rFonts w:ascii="LM Roman 10" w:hAnsi="LM Roman 10"/>
              <w:noProof/>
              <w:sz w:val="24"/>
              <w:szCs w:val="24"/>
            </w:rPr>
            <w:t>(27)</w:t>
          </w:r>
          <w:r w:rsidR="002D07AA" w:rsidRPr="00E357E3">
            <w:rPr>
              <w:rFonts w:ascii="LM Roman 10" w:hAnsi="LM Roman 10"/>
              <w:sz w:val="24"/>
              <w:szCs w:val="24"/>
            </w:rPr>
            <w:fldChar w:fldCharType="end"/>
          </w:r>
        </w:sdtContent>
      </w:sdt>
    </w:p>
    <w:p w14:paraId="15F26607" w14:textId="77F70A0E" w:rsidR="00D9735C" w:rsidRDefault="00D9735C" w:rsidP="00936074">
      <w:pPr>
        <w:pStyle w:val="Incontec"/>
      </w:pP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146" w:name="_Toc475345716"/>
      <w:r w:rsidRPr="00D9735C">
        <w:rPr>
          <w:rFonts w:cs="Times New Roman"/>
          <w:sz w:val="28"/>
          <w:szCs w:val="28"/>
        </w:rPr>
        <w:t>SECTOR SOFTWARE COLOMBIA</w:t>
      </w:r>
      <w:bookmarkEnd w:id="146"/>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965E8F" w:rsidRPr="00965E8F">
            <w:rPr>
              <w:rFonts w:cs="Times New Roman"/>
              <w:noProof/>
            </w:rPr>
            <w:t>(28)</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noProof/>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ins w:id="147" w:author="andres camilo santana bohorquez" w:date="2017-02-17T00:37:00Z">
        <w:r w:rsidR="004B3505">
          <w:rPr>
            <w:rFonts w:cs="Times New Roman"/>
          </w:rPr>
          <w:t xml:space="preserve"> (Ver Figura </w:t>
        </w:r>
      </w:ins>
      <w:ins w:id="148" w:author="andres camilo santana bohorquez" w:date="2017-02-17T00:38:00Z">
        <w:r w:rsidR="004B3505">
          <w:rPr>
            <w:rFonts w:cs="Times New Roman"/>
          </w:rPr>
          <w:t>3-1</w:t>
        </w:r>
      </w:ins>
      <w:ins w:id="149" w:author="andres camilo santana bohorquez" w:date="2017-02-17T00:37:00Z">
        <w:r w:rsidR="004B3505">
          <w:rPr>
            <w:rFonts w:cs="Times New Roman"/>
          </w:rPr>
          <w:t>)</w:t>
        </w:r>
      </w:ins>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965E8F" w:rsidRPr="00965E8F">
            <w:rPr>
              <w:rFonts w:cs="Times New Roman"/>
              <w:noProof/>
            </w:rPr>
            <w:t>(29)</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965E8F" w:rsidRPr="00965E8F">
            <w:rPr>
              <w:rFonts w:cs="Times New Roman"/>
              <w:noProof/>
              <w:sz w:val="22"/>
              <w:szCs w:val="22"/>
            </w:rPr>
            <w:t>(6)</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150" w:author="andres camilo santana bohorquez" w:date="2017-02-15T05:19:00Z"/>
          <w:rFonts w:ascii="LM Roman 10" w:hAnsi="LM Roman 10"/>
          <w:sz w:val="24"/>
          <w:rPrChange w:id="151" w:author="andres camilo santana bohorquez" w:date="2017-02-15T05:08:00Z">
            <w:rPr>
              <w:del w:id="152" w:author="andres camilo santana bohorquez" w:date="2017-02-15T05:19:00Z"/>
            </w:rPr>
          </w:rPrChange>
        </w:rPr>
        <w:pPrChange w:id="153" w:author="andres camilo santana bohorquez" w:date="2017-02-15T05:14:00Z">
          <w:pPr/>
        </w:pPrChange>
      </w:pPr>
      <w:ins w:id="154" w:author="andres camilo santana bohorquez" w:date="2017-02-15T05:07:00Z">
        <w:r w:rsidRPr="0017798C">
          <w:rPr>
            <w:rFonts w:ascii="LM Roman 10" w:hAnsi="LM Roman 10"/>
            <w:sz w:val="24"/>
            <w:rPrChange w:id="155" w:author="andres camilo santana bohorquez" w:date="2017-02-15T05:08:00Z">
              <w:rPr/>
            </w:rPrChange>
          </w:rPr>
          <w:t>De</w:t>
        </w:r>
      </w:ins>
      <w:ins w:id="156" w:author="andres camilo santana bohorquez" w:date="2017-02-15T05:08:00Z">
        <w:r>
          <w:rPr>
            <w:rFonts w:ascii="LM Roman 10" w:hAnsi="LM Roman 10"/>
            <w:sz w:val="24"/>
          </w:rPr>
          <w:t>ntro</w:t>
        </w:r>
      </w:ins>
      <w:ins w:id="157" w:author="andres camilo santana bohorquez" w:date="2017-02-15T05:07:00Z">
        <w:r w:rsidRPr="0017798C">
          <w:rPr>
            <w:rFonts w:ascii="LM Roman 10" w:hAnsi="LM Roman 10"/>
            <w:sz w:val="24"/>
            <w:rPrChange w:id="158" w:author="andres camilo santana bohorquez" w:date="2017-02-15T05:08:00Z">
              <w:rPr/>
            </w:rPrChange>
          </w:rPr>
          <w:t xml:space="preserve"> </w:t>
        </w:r>
      </w:ins>
      <w:ins w:id="159" w:author="andres camilo santana bohorquez" w:date="2017-02-15T05:08:00Z">
        <w:r>
          <w:rPr>
            <w:rFonts w:ascii="LM Roman 10" w:hAnsi="LM Roman 10"/>
            <w:sz w:val="24"/>
          </w:rPr>
          <w:t xml:space="preserve">de </w:t>
        </w:r>
      </w:ins>
      <w:ins w:id="160" w:author="andres camilo santana bohorquez" w:date="2017-02-15T05:07:00Z">
        <w:r w:rsidRPr="0017798C">
          <w:rPr>
            <w:rFonts w:ascii="LM Roman 10" w:hAnsi="LM Roman 10"/>
            <w:sz w:val="24"/>
            <w:rPrChange w:id="161" w:author="andres camilo santana bohorquez" w:date="2017-02-15T05:08:00Z">
              <w:rPr/>
            </w:rPrChange>
          </w:rPr>
          <w:t>este 14</w:t>
        </w:r>
      </w:ins>
      <w:ins w:id="162" w:author="andres camilo santana bohorquez" w:date="2017-02-15T05:08:00Z">
        <w:r>
          <w:rPr>
            <w:rFonts w:ascii="LM Roman 10" w:hAnsi="LM Roman 10"/>
            <w:sz w:val="24"/>
          </w:rPr>
          <w:t xml:space="preserve">% </w:t>
        </w:r>
      </w:ins>
      <w:ins w:id="163" w:author="andres camilo santana bohorquez" w:date="2017-02-15T05:09:00Z">
        <w:r>
          <w:rPr>
            <w:rFonts w:ascii="LM Roman 10" w:hAnsi="LM Roman 10"/>
            <w:sz w:val="24"/>
          </w:rPr>
          <w:t xml:space="preserve">encontramos </w:t>
        </w:r>
      </w:ins>
      <w:ins w:id="164" w:author="andres camilo santana bohorquez" w:date="2017-02-15T05:15:00Z">
        <w:r w:rsidR="00E83AE7">
          <w:rPr>
            <w:rFonts w:ascii="LM Roman 10" w:hAnsi="LM Roman 10"/>
            <w:sz w:val="24"/>
          </w:rPr>
          <w:t xml:space="preserve">una </w:t>
        </w:r>
      </w:ins>
      <w:ins w:id="165" w:author="andres camilo santana bohorquez" w:date="2017-02-15T05:27:00Z">
        <w:r w:rsidR="0046615B">
          <w:rPr>
            <w:rFonts w:ascii="LM Roman 10" w:hAnsi="LM Roman 10"/>
            <w:sz w:val="24"/>
          </w:rPr>
          <w:t>mínima</w:t>
        </w:r>
      </w:ins>
      <w:ins w:id="166" w:author="andres camilo santana bohorquez" w:date="2017-02-15T05:15:00Z">
        <w:r w:rsidR="00E83AE7">
          <w:rPr>
            <w:rFonts w:ascii="LM Roman 10" w:hAnsi="LM Roman 10"/>
            <w:sz w:val="24"/>
          </w:rPr>
          <w:t xml:space="preserve"> parte de </w:t>
        </w:r>
      </w:ins>
      <w:ins w:id="167"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168" w:author="andres camilo santana bohorquez" w:date="2017-02-15T05:15:00Z">
        <w:r w:rsidR="00E83AE7">
          <w:rPr>
            <w:rFonts w:ascii="LM Roman 10" w:hAnsi="LM Roman 10"/>
            <w:sz w:val="24"/>
          </w:rPr>
          <w:t>nes, dichas aplicaciones han sido apoyadas por el Programa</w:t>
        </w:r>
      </w:ins>
      <w:ins w:id="169" w:author="andres camilo santana bohorquez" w:date="2017-02-15T05:18:00Z">
        <w:r w:rsidR="00E83AE7">
          <w:rPr>
            <w:rFonts w:ascii="LM Roman 10" w:hAnsi="LM Roman 10"/>
            <w:sz w:val="24"/>
          </w:rPr>
          <w:t xml:space="preserve"> </w:t>
        </w:r>
        <w:r w:rsidR="00E83AE7" w:rsidRPr="00E83AE7">
          <w:rPr>
            <w:rFonts w:ascii="LM Roman 10" w:hAnsi="LM Roman 10"/>
            <w:sz w:val="24"/>
          </w:rPr>
          <w:t>AyudApps, campaña para promover desarrollo de apps para personas con discapacidad</w:t>
        </w:r>
      </w:ins>
      <w:ins w:id="170" w:author="andres camilo santana bohorquez" w:date="2017-02-15T05:15:00Z">
        <w:r w:rsidR="00E83AE7">
          <w:rPr>
            <w:rFonts w:ascii="LM Roman 10" w:hAnsi="LM Roman 10"/>
            <w:sz w:val="24"/>
          </w:rPr>
          <w:t xml:space="preserve"> </w:t>
        </w:r>
      </w:ins>
      <w:ins w:id="171" w:author="andres camilo santana bohorquez" w:date="2017-02-15T05:16:00Z">
        <w:r w:rsidR="00E83AE7">
          <w:rPr>
            <w:rFonts w:ascii="LM Roman 10" w:hAnsi="LM Roman 10"/>
            <w:sz w:val="24"/>
          </w:rPr>
          <w:t xml:space="preserve">impulsado por </w:t>
        </w:r>
      </w:ins>
      <w:ins w:id="172" w:author="andres camilo santana bohorquez" w:date="2017-02-15T05:18:00Z">
        <w:r w:rsidR="00E83AE7">
          <w:rPr>
            <w:rFonts w:ascii="LM Roman 10" w:hAnsi="LM Roman 10"/>
            <w:sz w:val="24"/>
          </w:rPr>
          <w:t>el MINTIC.</w:t>
        </w:r>
      </w:ins>
    </w:p>
    <w:p w14:paraId="6CAB4150" w14:textId="77777777" w:rsidR="00E83AE7" w:rsidRDefault="00E83AE7">
      <w:pPr>
        <w:jc w:val="both"/>
        <w:rPr>
          <w:ins w:id="173" w:author="andres camilo santana bohorquez" w:date="2017-02-15T05:20:00Z"/>
          <w:rFonts w:ascii="LM Roman 10" w:hAnsi="LM Roman 10"/>
          <w:sz w:val="24"/>
        </w:rPr>
        <w:pPrChange w:id="174" w:author="andres camilo santana bohorquez" w:date="2017-02-15T05:14:00Z">
          <w:pPr/>
        </w:pPrChange>
      </w:pPr>
      <w:ins w:id="175" w:author="andres camilo santana bohorquez" w:date="2017-02-15T05:19:00Z">
        <w:r>
          <w:rPr>
            <w:rFonts w:ascii="LM Roman 10" w:hAnsi="LM Roman 10"/>
            <w:sz w:val="24"/>
          </w:rPr>
          <w:t xml:space="preserve"> </w:t>
        </w:r>
      </w:ins>
    </w:p>
    <w:p w14:paraId="19438A1D" w14:textId="66B263C0" w:rsidR="009C7C60" w:rsidRDefault="00E83AE7">
      <w:pPr>
        <w:jc w:val="both"/>
        <w:rPr>
          <w:ins w:id="176" w:author="andres camilo santana bohorquez" w:date="2017-02-15T05:46:00Z"/>
          <w:rFonts w:ascii="LM Roman 10" w:hAnsi="LM Roman 10"/>
          <w:sz w:val="24"/>
        </w:rPr>
        <w:pPrChange w:id="177" w:author="andres camilo santana bohorquez" w:date="2017-02-15T05:14:00Z">
          <w:pPr/>
        </w:pPrChange>
      </w:pPr>
      <w:ins w:id="178" w:author="andres camilo santana bohorquez" w:date="2017-02-15T05:19:00Z">
        <w:r>
          <w:rPr>
            <w:rFonts w:ascii="LM Roman 10" w:hAnsi="LM Roman 10"/>
            <w:sz w:val="24"/>
          </w:rPr>
          <w:lastRenderedPageBreak/>
          <w:t>Para el año 2013 el</w:t>
        </w:r>
      </w:ins>
      <w:ins w:id="179" w:author="andres camilo santana bohorquez" w:date="2017-02-15T05:20:00Z">
        <w:r>
          <w:rPr>
            <w:rFonts w:ascii="LM Roman 10" w:hAnsi="LM Roman 10"/>
            <w:sz w:val="24"/>
          </w:rPr>
          <w:t xml:space="preserve"> MINTIC</w:t>
        </w:r>
      </w:ins>
      <w:ins w:id="180" w:author="andres camilo santana bohorquez" w:date="2017-02-15T05:19:00Z">
        <w:r>
          <w:rPr>
            <w:rFonts w:ascii="LM Roman 10" w:hAnsi="LM Roman 10"/>
            <w:sz w:val="24"/>
          </w:rPr>
          <w:t xml:space="preserve"> </w:t>
        </w:r>
      </w:ins>
      <w:ins w:id="181" w:author="andres camilo santana bohorquez" w:date="2017-02-15T05:20:00Z">
        <w:r>
          <w:rPr>
            <w:rFonts w:ascii="LM Roman 10" w:hAnsi="LM Roman 10"/>
            <w:sz w:val="24"/>
          </w:rPr>
          <w:t>mediante el p</w:t>
        </w:r>
      </w:ins>
      <w:ins w:id="182" w:author="andres camilo santana bohorquez" w:date="2017-02-15T05:23:00Z">
        <w:r>
          <w:rPr>
            <w:rFonts w:ascii="LM Roman 10" w:hAnsi="LM Roman 10"/>
            <w:sz w:val="24"/>
          </w:rPr>
          <w:t>r</w:t>
        </w:r>
      </w:ins>
      <w:ins w:id="183" w:author="andres camilo santana bohorquez" w:date="2017-02-15T05:20:00Z">
        <w:r>
          <w:rPr>
            <w:rFonts w:ascii="LM Roman 10" w:hAnsi="LM Roman 10"/>
            <w:sz w:val="24"/>
          </w:rPr>
          <w:t xml:space="preserve">oyecto denominado </w:t>
        </w:r>
      </w:ins>
      <w:ins w:id="184" w:author="andres camilo santana bohorquez" w:date="2017-02-15T05:13:00Z">
        <w:r w:rsidRPr="00E83AE7">
          <w:rPr>
            <w:rFonts w:ascii="LM Roman 10" w:hAnsi="LM Roman 10"/>
            <w:sz w:val="24"/>
            <w:rPrChange w:id="185" w:author="andres camilo santana bohorquez" w:date="2017-02-15T05:13:00Z">
              <w:rPr/>
            </w:rPrChange>
          </w:rPr>
          <w:t xml:space="preserve">Convertic, </w:t>
        </w:r>
      </w:ins>
      <w:ins w:id="186" w:author="andres camilo santana bohorquez" w:date="2017-02-15T05:30:00Z">
        <w:r w:rsidR="0046615B">
          <w:rPr>
            <w:rFonts w:ascii="LM Roman 10" w:hAnsi="LM Roman 10"/>
            <w:sz w:val="24"/>
          </w:rPr>
          <w:t xml:space="preserve">el gobierno </w:t>
        </w:r>
      </w:ins>
      <w:ins w:id="187" w:author="andres camilo santana bohorquez" w:date="2017-02-15T05:23:00Z">
        <w:r>
          <w:rPr>
            <w:rFonts w:ascii="LM Roman 10" w:hAnsi="LM Roman 10"/>
            <w:sz w:val="24"/>
          </w:rPr>
          <w:t>invirtió</w:t>
        </w:r>
      </w:ins>
      <w:ins w:id="188" w:author="andres camilo santana bohorquez" w:date="2017-02-15T05:21:00Z">
        <w:r>
          <w:rPr>
            <w:rFonts w:ascii="LM Roman 10" w:hAnsi="LM Roman 10"/>
            <w:sz w:val="24"/>
          </w:rPr>
          <w:t xml:space="preserve"> cerca de </w:t>
        </w:r>
      </w:ins>
      <w:ins w:id="189" w:author="andres camilo santana bohorquez" w:date="2017-02-15T05:13:00Z">
        <w:r w:rsidRPr="00E83AE7">
          <w:rPr>
            <w:rFonts w:ascii="LM Roman 10" w:hAnsi="LM Roman 10"/>
            <w:sz w:val="24"/>
            <w:rPrChange w:id="190" w:author="andres camilo santana bohorquez" w:date="2017-02-15T05:13:00Z">
              <w:rPr/>
            </w:rPrChange>
          </w:rPr>
          <w:t xml:space="preserve">6.100 millones </w:t>
        </w:r>
      </w:ins>
      <w:ins w:id="191" w:author="andres camilo santana bohorquez" w:date="2017-02-15T05:24:00Z">
        <w:r w:rsidR="0046615B">
          <w:rPr>
            <w:rFonts w:ascii="LM Roman 10" w:hAnsi="LM Roman 10"/>
            <w:sz w:val="24"/>
          </w:rPr>
          <w:t>en la compra de un software que</w:t>
        </w:r>
      </w:ins>
      <w:ins w:id="192"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193" w:author="andres camilo santana bohorquez" w:date="2017-02-15T05:25:00Z">
        <w:r w:rsidR="0046615B">
          <w:rPr>
            <w:rFonts w:ascii="LM Roman 10" w:hAnsi="LM Roman 10"/>
            <w:sz w:val="24"/>
          </w:rPr>
          <w:t>.</w:t>
        </w:r>
      </w:ins>
      <w:ins w:id="194" w:author="andres camilo santana bohorquez" w:date="2017-02-15T05:23:00Z">
        <w:r w:rsidR="0046615B">
          <w:rPr>
            <w:rFonts w:ascii="LM Roman 10" w:hAnsi="LM Roman 10"/>
            <w:sz w:val="24"/>
          </w:rPr>
          <w:t xml:space="preserve"> </w:t>
        </w:r>
      </w:ins>
      <w:ins w:id="195" w:author="andres camilo santana bohorquez" w:date="2017-02-15T05:33:00Z">
        <w:r w:rsidR="00FC0107">
          <w:rPr>
            <w:rFonts w:ascii="LM Roman 10" w:hAnsi="LM Roman 10"/>
            <w:sz w:val="24"/>
          </w:rPr>
          <w:t xml:space="preserve">Dicho proyecto ha </w:t>
        </w:r>
      </w:ins>
      <w:ins w:id="196"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197" w:author="andres camilo santana bohorquez" w:date="2017-02-15T05:36:00Z">
        <w:r w:rsidR="00FC0107">
          <w:rPr>
            <w:rFonts w:ascii="LM Roman 10" w:hAnsi="LM Roman 10"/>
            <w:sz w:val="24"/>
          </w:rPr>
          <w:t>personas,</w:t>
        </w:r>
      </w:ins>
      <w:ins w:id="198" w:author="andres camilo santana bohorquez" w:date="2017-02-15T05:35:00Z">
        <w:r w:rsidR="00FC0107">
          <w:rPr>
            <w:rFonts w:ascii="LM Roman 10" w:hAnsi="LM Roman 10"/>
            <w:sz w:val="24"/>
          </w:rPr>
          <w:t xml:space="preserve"> pertenecientes al sector de personas con limitaciones visuales profundas o moderadas.</w:t>
        </w:r>
      </w:ins>
      <w:ins w:id="199" w:author="andres camilo santana bohorquez" w:date="2017-02-15T05:36:00Z">
        <w:r w:rsidR="00FC0107">
          <w:rPr>
            <w:rFonts w:ascii="LM Roman 10" w:hAnsi="LM Roman 10"/>
            <w:sz w:val="24"/>
          </w:rPr>
          <w:t xml:space="preserve"> </w:t>
        </w:r>
      </w:ins>
      <w:customXmlInsRangeStart w:id="200" w:author="andres camilo santana bohorquez" w:date="2017-02-15T05:39:00Z"/>
      <w:sdt>
        <w:sdtPr>
          <w:rPr>
            <w:rFonts w:ascii="LM Roman 10" w:hAnsi="LM Roman 10"/>
            <w:sz w:val="24"/>
          </w:rPr>
          <w:id w:val="-158087225"/>
          <w:citation/>
        </w:sdtPr>
        <w:sdtContent>
          <w:customXmlInsRangeEnd w:id="200"/>
          <w:ins w:id="201"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r w:rsidR="00965E8F" w:rsidRPr="00965E8F">
            <w:rPr>
              <w:rFonts w:ascii="LM Roman 10" w:hAnsi="LM Roman 10"/>
              <w:noProof/>
              <w:sz w:val="24"/>
              <w:lang w:val="es-ES"/>
            </w:rPr>
            <w:t>(30)</w:t>
          </w:r>
          <w:ins w:id="202" w:author="andres camilo santana bohorquez" w:date="2017-02-15T05:39:00Z">
            <w:r w:rsidR="00FC0107">
              <w:rPr>
                <w:rFonts w:ascii="LM Roman 10" w:hAnsi="LM Roman 10"/>
                <w:sz w:val="24"/>
              </w:rPr>
              <w:fldChar w:fldCharType="end"/>
            </w:r>
          </w:ins>
          <w:customXmlInsRangeStart w:id="203" w:author="andres camilo santana bohorquez" w:date="2017-02-15T05:39:00Z"/>
        </w:sdtContent>
      </w:sdt>
      <w:customXmlInsRangeEnd w:id="203"/>
    </w:p>
    <w:p w14:paraId="5A9A652E" w14:textId="25FACDEF" w:rsidR="00D5275A" w:rsidRDefault="00D5275A">
      <w:pPr>
        <w:jc w:val="both"/>
        <w:rPr>
          <w:ins w:id="204" w:author="andres camilo santana bohorquez" w:date="2017-02-15T05:39:00Z"/>
          <w:rFonts w:ascii="LM Roman 10" w:hAnsi="LM Roman 10"/>
          <w:sz w:val="24"/>
        </w:rPr>
        <w:pPrChange w:id="205" w:author="andres camilo santana bohorquez" w:date="2017-02-15T05:14:00Z">
          <w:pPr/>
        </w:pPrChange>
      </w:pPr>
      <w:ins w:id="206"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207" w:author="andres camilo santana bohorquez" w:date="2017-02-15T05:47:00Z">
        <w:r>
          <w:rPr>
            <w:rFonts w:ascii="LM Roman 10" w:hAnsi="LM Roman 10"/>
            <w:sz w:val="24"/>
          </w:rPr>
          <w:t>algún</w:t>
        </w:r>
      </w:ins>
      <w:ins w:id="208" w:author="andres camilo santana bohorquez" w:date="2017-02-15T05:46:00Z">
        <w:r>
          <w:rPr>
            <w:rFonts w:ascii="LM Roman 10" w:hAnsi="LM Roman 10"/>
            <w:sz w:val="24"/>
          </w:rPr>
          <w:t xml:space="preserve"> </w:t>
        </w:r>
      </w:ins>
      <w:ins w:id="209"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210" w:author="andres camilo santana bohorquez" w:date="2017-02-15T05:40:00Z"/>
        </w:rPr>
        <w:pPrChange w:id="211" w:author="andres camilo santana bohorquez" w:date="2017-02-15T05:47:00Z">
          <w:pPr/>
        </w:pPrChange>
      </w:pPr>
    </w:p>
    <w:p w14:paraId="5B49B8E4" w14:textId="1D95B78A" w:rsidR="00936074" w:rsidRDefault="00936074" w:rsidP="00E75E0F">
      <w:pPr>
        <w:pStyle w:val="Incontec"/>
        <w:numPr>
          <w:ilvl w:val="1"/>
          <w:numId w:val="1"/>
        </w:numPr>
        <w:outlineLvl w:val="1"/>
        <w:rPr>
          <w:sz w:val="28"/>
        </w:rPr>
      </w:pPr>
      <w:bookmarkStart w:id="212" w:name="_Ref467638404"/>
      <w:bookmarkStart w:id="213" w:name="_Toc475345717"/>
      <w:r w:rsidRPr="00936074">
        <w:rPr>
          <w:sz w:val="28"/>
        </w:rPr>
        <w:t>INVERSION PRIVADA</w:t>
      </w:r>
      <w:bookmarkEnd w:id="212"/>
      <w:bookmarkEnd w:id="213"/>
      <w:r w:rsidRPr="00936074">
        <w:rPr>
          <w:sz w:val="28"/>
        </w:rPr>
        <w:t xml:space="preserve"> </w:t>
      </w:r>
    </w:p>
    <w:p w14:paraId="4BD28CD6" w14:textId="77777777" w:rsidR="00936074" w:rsidRDefault="00936074" w:rsidP="00926F33">
      <w:pPr>
        <w:pStyle w:val="Incontec"/>
      </w:pPr>
    </w:p>
    <w:p w14:paraId="6771C4F5" w14:textId="04BF91A7" w:rsidR="00936074" w:rsidRDefault="00936074" w:rsidP="00926F33">
      <w:pPr>
        <w:pStyle w:val="Incontec"/>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ins w:id="214" w:author="andres camilo santana bohorquez" w:date="2017-02-17T00:11:00Z">
        <w:r w:rsidR="00BA20EE">
          <w:t xml:space="preserve"> (Ver Figura 3-2)</w:t>
        </w:r>
      </w:ins>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965E8F">
            <w:rPr>
              <w:noProof/>
            </w:rPr>
            <w:t>(7)</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215" w:name="OLE_LINK1"/>
      <w:bookmarkStart w:id="216"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965E8F" w:rsidRPr="00965E8F">
            <w:rPr>
              <w:noProof/>
              <w:sz w:val="22"/>
            </w:rPr>
            <w:t>(7)</w:t>
          </w:r>
          <w:r w:rsidRPr="00FA6707">
            <w:rPr>
              <w:sz w:val="22"/>
            </w:rPr>
            <w:fldChar w:fldCharType="end"/>
          </w:r>
        </w:sdtContent>
      </w:sdt>
    </w:p>
    <w:bookmarkEnd w:id="215"/>
    <w:bookmarkEnd w:id="216"/>
    <w:p w14:paraId="3A0AA9D6" w14:textId="77777777" w:rsidR="00FA6707" w:rsidRDefault="00FA6707" w:rsidP="00FA6707"/>
    <w:p w14:paraId="03A7BF2C" w14:textId="66F22AEB" w:rsidR="000D2367" w:rsidRPr="000D2367" w:rsidRDefault="00FA6707" w:rsidP="00C21AA0">
      <w:pPr>
        <w:pStyle w:val="Incontec"/>
      </w:pPr>
      <w:r>
        <w:lastRenderedPageBreak/>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926F33">
      <w:pPr>
        <w:pStyle w:val="Incontec"/>
      </w:pPr>
    </w:p>
    <w:p w14:paraId="26A59F82" w14:textId="77777777" w:rsidR="002D07AA" w:rsidRDefault="002D07AA" w:rsidP="00693C47"/>
    <w:p w14:paraId="3F60A87F" w14:textId="09B19946" w:rsidR="00693C47" w:rsidDel="00380540" w:rsidRDefault="00693C47" w:rsidP="00E75E0F">
      <w:pPr>
        <w:numPr>
          <w:ilvl w:val="0"/>
          <w:numId w:val="1"/>
        </w:numPr>
        <w:rPr>
          <w:del w:id="217" w:author="andres camilo santana bohorquez" w:date="2017-02-15T05:48:00Z"/>
        </w:rPr>
      </w:pPr>
      <w:bookmarkStart w:id="218" w:name="_Toc475090968"/>
      <w:bookmarkStart w:id="219" w:name="_Toc475091062"/>
      <w:bookmarkStart w:id="220" w:name="_Toc475092456"/>
      <w:bookmarkStart w:id="221" w:name="_Toc475092570"/>
      <w:bookmarkStart w:id="222" w:name="_Toc475092682"/>
      <w:bookmarkStart w:id="223" w:name="_Toc475311890"/>
      <w:bookmarkStart w:id="224" w:name="_Toc475342484"/>
      <w:bookmarkStart w:id="225" w:name="_Toc475342592"/>
      <w:bookmarkStart w:id="226" w:name="_Toc475345718"/>
      <w:bookmarkEnd w:id="218"/>
      <w:bookmarkEnd w:id="219"/>
      <w:bookmarkEnd w:id="220"/>
      <w:bookmarkEnd w:id="221"/>
      <w:bookmarkEnd w:id="222"/>
      <w:bookmarkEnd w:id="223"/>
      <w:bookmarkEnd w:id="224"/>
      <w:bookmarkEnd w:id="225"/>
      <w:bookmarkEnd w:id="226"/>
    </w:p>
    <w:p w14:paraId="6BAD70F8" w14:textId="66297E49" w:rsidR="00D9735C" w:rsidDel="000C5B57" w:rsidRDefault="00D9735C" w:rsidP="00E75E0F">
      <w:pPr>
        <w:numPr>
          <w:ilvl w:val="0"/>
          <w:numId w:val="1"/>
        </w:numPr>
        <w:rPr>
          <w:del w:id="227" w:author="andres camilo santana bohorquez" w:date="2017-02-15T05:40:00Z"/>
        </w:rPr>
      </w:pPr>
      <w:bookmarkStart w:id="228" w:name="_Toc475090969"/>
      <w:bookmarkStart w:id="229" w:name="_Toc475091063"/>
      <w:bookmarkStart w:id="230" w:name="_Toc475092457"/>
      <w:bookmarkStart w:id="231" w:name="_Toc475092571"/>
      <w:bookmarkStart w:id="232" w:name="_Toc475092683"/>
      <w:bookmarkStart w:id="233" w:name="_Toc475311891"/>
      <w:bookmarkStart w:id="234" w:name="_Toc475342485"/>
      <w:bookmarkStart w:id="235" w:name="_Toc475342593"/>
      <w:bookmarkStart w:id="236" w:name="_Toc475345719"/>
      <w:bookmarkEnd w:id="228"/>
      <w:bookmarkEnd w:id="229"/>
      <w:bookmarkEnd w:id="230"/>
      <w:bookmarkEnd w:id="231"/>
      <w:bookmarkEnd w:id="232"/>
      <w:bookmarkEnd w:id="233"/>
      <w:bookmarkEnd w:id="234"/>
      <w:bookmarkEnd w:id="235"/>
      <w:bookmarkEnd w:id="236"/>
    </w:p>
    <w:p w14:paraId="77D3D8A5" w14:textId="60DE9407" w:rsidR="00D9735C" w:rsidDel="000C5B57" w:rsidRDefault="00D9735C" w:rsidP="00E75E0F">
      <w:pPr>
        <w:numPr>
          <w:ilvl w:val="0"/>
          <w:numId w:val="1"/>
        </w:numPr>
        <w:rPr>
          <w:del w:id="237" w:author="andres camilo santana bohorquez" w:date="2017-02-15T05:40:00Z"/>
        </w:rPr>
      </w:pPr>
      <w:bookmarkStart w:id="238" w:name="_Toc475090970"/>
      <w:bookmarkStart w:id="239" w:name="_Toc475091064"/>
      <w:bookmarkStart w:id="240" w:name="_Toc475092458"/>
      <w:bookmarkStart w:id="241" w:name="_Toc475092572"/>
      <w:bookmarkStart w:id="242" w:name="_Toc475092684"/>
      <w:bookmarkStart w:id="243" w:name="_Toc475311892"/>
      <w:bookmarkStart w:id="244" w:name="_Toc475342486"/>
      <w:bookmarkStart w:id="245" w:name="_Toc475342594"/>
      <w:bookmarkStart w:id="246" w:name="_Toc475345720"/>
      <w:bookmarkEnd w:id="238"/>
      <w:bookmarkEnd w:id="239"/>
      <w:bookmarkEnd w:id="240"/>
      <w:bookmarkEnd w:id="241"/>
      <w:bookmarkEnd w:id="242"/>
      <w:bookmarkEnd w:id="243"/>
      <w:bookmarkEnd w:id="244"/>
      <w:bookmarkEnd w:id="245"/>
      <w:bookmarkEnd w:id="246"/>
    </w:p>
    <w:p w14:paraId="152B2A34" w14:textId="55E1C4C1" w:rsidR="00D9735C" w:rsidDel="000C5B57" w:rsidRDefault="00D9735C" w:rsidP="00E75E0F">
      <w:pPr>
        <w:numPr>
          <w:ilvl w:val="0"/>
          <w:numId w:val="1"/>
        </w:numPr>
        <w:rPr>
          <w:del w:id="247" w:author="andres camilo santana bohorquez" w:date="2017-02-15T05:40:00Z"/>
        </w:rPr>
      </w:pPr>
      <w:bookmarkStart w:id="248" w:name="_Toc475090971"/>
      <w:bookmarkStart w:id="249" w:name="_Toc475091065"/>
      <w:bookmarkStart w:id="250" w:name="_Toc475092459"/>
      <w:bookmarkStart w:id="251" w:name="_Toc475092573"/>
      <w:bookmarkStart w:id="252" w:name="_Toc475092685"/>
      <w:bookmarkStart w:id="253" w:name="_Toc475311893"/>
      <w:bookmarkStart w:id="254" w:name="_Toc475342487"/>
      <w:bookmarkStart w:id="255" w:name="_Toc475342595"/>
      <w:bookmarkStart w:id="256" w:name="_Toc475345721"/>
      <w:bookmarkEnd w:id="248"/>
      <w:bookmarkEnd w:id="249"/>
      <w:bookmarkEnd w:id="250"/>
      <w:bookmarkEnd w:id="251"/>
      <w:bookmarkEnd w:id="252"/>
      <w:bookmarkEnd w:id="253"/>
      <w:bookmarkEnd w:id="254"/>
      <w:bookmarkEnd w:id="255"/>
      <w:bookmarkEnd w:id="256"/>
    </w:p>
    <w:p w14:paraId="33FED4E6" w14:textId="514615C0" w:rsidR="00D9735C" w:rsidDel="000C5B57" w:rsidRDefault="00D9735C" w:rsidP="00E75E0F">
      <w:pPr>
        <w:numPr>
          <w:ilvl w:val="0"/>
          <w:numId w:val="1"/>
        </w:numPr>
        <w:rPr>
          <w:del w:id="257" w:author="andres camilo santana bohorquez" w:date="2017-02-15T05:40:00Z"/>
        </w:rPr>
      </w:pPr>
      <w:bookmarkStart w:id="258" w:name="_Toc475090972"/>
      <w:bookmarkStart w:id="259" w:name="_Toc475091066"/>
      <w:bookmarkStart w:id="260" w:name="_Toc475092460"/>
      <w:bookmarkStart w:id="261" w:name="_Toc475092574"/>
      <w:bookmarkStart w:id="262" w:name="_Toc475092686"/>
      <w:bookmarkStart w:id="263" w:name="_Toc475311894"/>
      <w:bookmarkStart w:id="264" w:name="_Toc475342488"/>
      <w:bookmarkStart w:id="265" w:name="_Toc475342596"/>
      <w:bookmarkStart w:id="266" w:name="_Toc475345722"/>
      <w:bookmarkEnd w:id="258"/>
      <w:bookmarkEnd w:id="259"/>
      <w:bookmarkEnd w:id="260"/>
      <w:bookmarkEnd w:id="261"/>
      <w:bookmarkEnd w:id="262"/>
      <w:bookmarkEnd w:id="263"/>
      <w:bookmarkEnd w:id="264"/>
      <w:bookmarkEnd w:id="265"/>
      <w:bookmarkEnd w:id="266"/>
    </w:p>
    <w:p w14:paraId="05BCEA56" w14:textId="08BD4756" w:rsidR="008A15B3" w:rsidDel="000C5B57" w:rsidRDefault="008A15B3" w:rsidP="00E75E0F">
      <w:pPr>
        <w:numPr>
          <w:ilvl w:val="0"/>
          <w:numId w:val="1"/>
        </w:numPr>
        <w:rPr>
          <w:del w:id="267" w:author="andres camilo santana bohorquez" w:date="2017-02-15T05:40:00Z"/>
        </w:rPr>
      </w:pPr>
      <w:bookmarkStart w:id="268" w:name="_Toc475090973"/>
      <w:bookmarkStart w:id="269" w:name="_Toc475091067"/>
      <w:bookmarkStart w:id="270" w:name="_Toc475092461"/>
      <w:bookmarkStart w:id="271" w:name="_Toc475092575"/>
      <w:bookmarkStart w:id="272" w:name="_Toc475092687"/>
      <w:bookmarkStart w:id="273" w:name="_Toc475311895"/>
      <w:bookmarkStart w:id="274" w:name="_Toc475342489"/>
      <w:bookmarkStart w:id="275" w:name="_Toc475342597"/>
      <w:bookmarkStart w:id="276" w:name="_Toc475345723"/>
      <w:bookmarkEnd w:id="268"/>
      <w:bookmarkEnd w:id="269"/>
      <w:bookmarkEnd w:id="270"/>
      <w:bookmarkEnd w:id="271"/>
      <w:bookmarkEnd w:id="272"/>
      <w:bookmarkEnd w:id="273"/>
      <w:bookmarkEnd w:id="274"/>
      <w:bookmarkEnd w:id="275"/>
      <w:bookmarkEnd w:id="276"/>
    </w:p>
    <w:p w14:paraId="523A4462" w14:textId="606666E3" w:rsidR="00D9735C" w:rsidDel="000C5B57" w:rsidRDefault="00D9735C" w:rsidP="00E75E0F">
      <w:pPr>
        <w:numPr>
          <w:ilvl w:val="0"/>
          <w:numId w:val="1"/>
        </w:numPr>
        <w:rPr>
          <w:del w:id="277" w:author="andres camilo santana bohorquez" w:date="2017-02-15T05:40:00Z"/>
        </w:rPr>
      </w:pPr>
      <w:bookmarkStart w:id="278" w:name="_Toc475090974"/>
      <w:bookmarkStart w:id="279" w:name="_Toc475091068"/>
      <w:bookmarkStart w:id="280" w:name="_Toc475092462"/>
      <w:bookmarkStart w:id="281" w:name="_Toc475092576"/>
      <w:bookmarkStart w:id="282" w:name="_Toc475092688"/>
      <w:bookmarkStart w:id="283" w:name="_Toc475311896"/>
      <w:bookmarkStart w:id="284" w:name="_Toc475342490"/>
      <w:bookmarkStart w:id="285" w:name="_Toc475342598"/>
      <w:bookmarkStart w:id="286" w:name="_Toc475345724"/>
      <w:bookmarkEnd w:id="278"/>
      <w:bookmarkEnd w:id="279"/>
      <w:bookmarkEnd w:id="280"/>
      <w:bookmarkEnd w:id="281"/>
      <w:bookmarkEnd w:id="282"/>
      <w:bookmarkEnd w:id="283"/>
      <w:bookmarkEnd w:id="284"/>
      <w:bookmarkEnd w:id="285"/>
      <w:bookmarkEnd w:id="286"/>
    </w:p>
    <w:p w14:paraId="64DB3827" w14:textId="5385F897" w:rsidR="00F613E5" w:rsidDel="000C5B57" w:rsidRDefault="00F613E5" w:rsidP="00E75E0F">
      <w:pPr>
        <w:numPr>
          <w:ilvl w:val="0"/>
          <w:numId w:val="1"/>
        </w:numPr>
        <w:rPr>
          <w:del w:id="287" w:author="andres camilo santana bohorquez" w:date="2017-02-15T05:40:00Z"/>
        </w:rPr>
      </w:pPr>
      <w:bookmarkStart w:id="288" w:name="_Toc475090975"/>
      <w:bookmarkStart w:id="289" w:name="_Toc475091069"/>
      <w:bookmarkStart w:id="290" w:name="_Toc475092463"/>
      <w:bookmarkStart w:id="291" w:name="_Toc475092577"/>
      <w:bookmarkStart w:id="292" w:name="_Toc475092689"/>
      <w:bookmarkStart w:id="293" w:name="_Toc475311897"/>
      <w:bookmarkStart w:id="294" w:name="_Toc475342491"/>
      <w:bookmarkStart w:id="295" w:name="_Toc475342599"/>
      <w:bookmarkStart w:id="296" w:name="_Toc475345725"/>
      <w:bookmarkEnd w:id="288"/>
      <w:bookmarkEnd w:id="289"/>
      <w:bookmarkEnd w:id="290"/>
      <w:bookmarkEnd w:id="291"/>
      <w:bookmarkEnd w:id="292"/>
      <w:bookmarkEnd w:id="293"/>
      <w:bookmarkEnd w:id="294"/>
      <w:bookmarkEnd w:id="295"/>
      <w:bookmarkEnd w:id="296"/>
    </w:p>
    <w:p w14:paraId="49062B0D" w14:textId="559EA8CC" w:rsidR="00F613E5" w:rsidDel="000C5B57" w:rsidRDefault="00F613E5" w:rsidP="00E75E0F">
      <w:pPr>
        <w:numPr>
          <w:ilvl w:val="0"/>
          <w:numId w:val="1"/>
        </w:numPr>
        <w:rPr>
          <w:del w:id="297" w:author="andres camilo santana bohorquez" w:date="2017-02-15T05:40:00Z"/>
        </w:rPr>
      </w:pPr>
      <w:bookmarkStart w:id="298" w:name="_Toc475090976"/>
      <w:bookmarkStart w:id="299" w:name="_Toc475091070"/>
      <w:bookmarkStart w:id="300" w:name="_Toc475092464"/>
      <w:bookmarkStart w:id="301" w:name="_Toc475092578"/>
      <w:bookmarkStart w:id="302" w:name="_Toc475092690"/>
      <w:bookmarkStart w:id="303" w:name="_Toc475311898"/>
      <w:bookmarkStart w:id="304" w:name="_Toc475342492"/>
      <w:bookmarkStart w:id="305" w:name="_Toc475342600"/>
      <w:bookmarkStart w:id="306" w:name="_Toc475345726"/>
      <w:bookmarkEnd w:id="298"/>
      <w:bookmarkEnd w:id="299"/>
      <w:bookmarkEnd w:id="300"/>
      <w:bookmarkEnd w:id="301"/>
      <w:bookmarkEnd w:id="302"/>
      <w:bookmarkEnd w:id="303"/>
      <w:bookmarkEnd w:id="304"/>
      <w:bookmarkEnd w:id="305"/>
      <w:bookmarkEnd w:id="306"/>
    </w:p>
    <w:p w14:paraId="0CAE675F" w14:textId="42BE822F" w:rsidR="00F613E5" w:rsidDel="000C5B57" w:rsidRDefault="00F613E5" w:rsidP="00E75E0F">
      <w:pPr>
        <w:numPr>
          <w:ilvl w:val="0"/>
          <w:numId w:val="1"/>
        </w:numPr>
        <w:rPr>
          <w:del w:id="307" w:author="andres camilo santana bohorquez" w:date="2017-02-15T05:40:00Z"/>
        </w:rPr>
      </w:pPr>
      <w:bookmarkStart w:id="308" w:name="_Toc475090977"/>
      <w:bookmarkStart w:id="309" w:name="_Toc475091071"/>
      <w:bookmarkStart w:id="310" w:name="_Toc475092465"/>
      <w:bookmarkStart w:id="311" w:name="_Toc475092579"/>
      <w:bookmarkStart w:id="312" w:name="_Toc475092691"/>
      <w:bookmarkStart w:id="313" w:name="_Toc475311899"/>
      <w:bookmarkStart w:id="314" w:name="_Toc475342493"/>
      <w:bookmarkStart w:id="315" w:name="_Toc475342601"/>
      <w:bookmarkStart w:id="316" w:name="_Toc475345727"/>
      <w:bookmarkEnd w:id="308"/>
      <w:bookmarkEnd w:id="309"/>
      <w:bookmarkEnd w:id="310"/>
      <w:bookmarkEnd w:id="311"/>
      <w:bookmarkEnd w:id="312"/>
      <w:bookmarkEnd w:id="313"/>
      <w:bookmarkEnd w:id="314"/>
      <w:bookmarkEnd w:id="315"/>
      <w:bookmarkEnd w:id="316"/>
    </w:p>
    <w:p w14:paraId="19C04C3B" w14:textId="21952A61" w:rsidR="00F613E5" w:rsidDel="000C5B57" w:rsidRDefault="00F613E5" w:rsidP="00E75E0F">
      <w:pPr>
        <w:numPr>
          <w:ilvl w:val="0"/>
          <w:numId w:val="1"/>
        </w:numPr>
        <w:rPr>
          <w:del w:id="317" w:author="andres camilo santana bohorquez" w:date="2017-02-15T05:40:00Z"/>
        </w:rPr>
      </w:pPr>
      <w:bookmarkStart w:id="318" w:name="_Toc475090978"/>
      <w:bookmarkStart w:id="319" w:name="_Toc475091072"/>
      <w:bookmarkStart w:id="320" w:name="_Toc475092466"/>
      <w:bookmarkStart w:id="321" w:name="_Toc475092580"/>
      <w:bookmarkStart w:id="322" w:name="_Toc475092692"/>
      <w:bookmarkStart w:id="323" w:name="_Toc475311900"/>
      <w:bookmarkStart w:id="324" w:name="_Toc475342494"/>
      <w:bookmarkStart w:id="325" w:name="_Toc475342602"/>
      <w:bookmarkStart w:id="326" w:name="_Toc475345728"/>
      <w:bookmarkEnd w:id="318"/>
      <w:bookmarkEnd w:id="319"/>
      <w:bookmarkEnd w:id="320"/>
      <w:bookmarkEnd w:id="321"/>
      <w:bookmarkEnd w:id="322"/>
      <w:bookmarkEnd w:id="323"/>
      <w:bookmarkEnd w:id="324"/>
      <w:bookmarkEnd w:id="325"/>
      <w:bookmarkEnd w:id="326"/>
    </w:p>
    <w:p w14:paraId="01392710" w14:textId="7D51B9EA" w:rsidR="00F613E5" w:rsidDel="00380540" w:rsidRDefault="00F613E5" w:rsidP="00E75E0F">
      <w:pPr>
        <w:numPr>
          <w:ilvl w:val="0"/>
          <w:numId w:val="1"/>
        </w:numPr>
        <w:rPr>
          <w:del w:id="327" w:author="andres camilo santana bohorquez" w:date="2017-02-15T05:48:00Z"/>
        </w:rPr>
      </w:pPr>
      <w:bookmarkStart w:id="328" w:name="_Toc475090979"/>
      <w:bookmarkStart w:id="329" w:name="_Toc475091073"/>
      <w:bookmarkStart w:id="330" w:name="_Toc475092467"/>
      <w:bookmarkStart w:id="331" w:name="_Toc475092581"/>
      <w:bookmarkStart w:id="332" w:name="_Toc475092693"/>
      <w:bookmarkStart w:id="333" w:name="_Toc475311901"/>
      <w:bookmarkStart w:id="334" w:name="_Toc475342495"/>
      <w:bookmarkStart w:id="335" w:name="_Toc475342603"/>
      <w:bookmarkStart w:id="336" w:name="_Toc475345729"/>
      <w:bookmarkEnd w:id="328"/>
      <w:bookmarkEnd w:id="329"/>
      <w:bookmarkEnd w:id="330"/>
      <w:bookmarkEnd w:id="331"/>
      <w:bookmarkEnd w:id="332"/>
      <w:bookmarkEnd w:id="333"/>
      <w:bookmarkEnd w:id="334"/>
      <w:bookmarkEnd w:id="335"/>
      <w:bookmarkEnd w:id="336"/>
    </w:p>
    <w:p w14:paraId="205E52B9" w14:textId="43563BA5" w:rsidR="00D9735C" w:rsidDel="00380540" w:rsidRDefault="00D9735C" w:rsidP="00E75E0F">
      <w:pPr>
        <w:numPr>
          <w:ilvl w:val="0"/>
          <w:numId w:val="1"/>
        </w:numPr>
        <w:rPr>
          <w:del w:id="337" w:author="andres camilo santana bohorquez" w:date="2017-02-15T05:48:00Z"/>
        </w:rPr>
      </w:pPr>
      <w:bookmarkStart w:id="338" w:name="_Toc475090980"/>
      <w:bookmarkStart w:id="339" w:name="_Toc475091074"/>
      <w:bookmarkStart w:id="340" w:name="_Toc475092468"/>
      <w:bookmarkStart w:id="341" w:name="_Toc475092582"/>
      <w:bookmarkStart w:id="342" w:name="_Toc475092694"/>
      <w:bookmarkStart w:id="343" w:name="_Toc475311902"/>
      <w:bookmarkStart w:id="344" w:name="_Toc475342496"/>
      <w:bookmarkStart w:id="345" w:name="_Toc475342604"/>
      <w:bookmarkStart w:id="346" w:name="_Toc475345730"/>
      <w:bookmarkEnd w:id="338"/>
      <w:bookmarkEnd w:id="339"/>
      <w:bookmarkEnd w:id="340"/>
      <w:bookmarkEnd w:id="341"/>
      <w:bookmarkEnd w:id="342"/>
      <w:bookmarkEnd w:id="343"/>
      <w:bookmarkEnd w:id="344"/>
      <w:bookmarkEnd w:id="345"/>
      <w:bookmarkEnd w:id="346"/>
    </w:p>
    <w:p w14:paraId="30D0B065" w14:textId="5E3B09AC" w:rsidR="00D9735C" w:rsidDel="00380540" w:rsidRDefault="00D9735C" w:rsidP="00E75E0F">
      <w:pPr>
        <w:numPr>
          <w:ilvl w:val="0"/>
          <w:numId w:val="1"/>
        </w:numPr>
        <w:rPr>
          <w:del w:id="347" w:author="andres camilo santana bohorquez" w:date="2017-02-15T05:48:00Z"/>
        </w:rPr>
      </w:pPr>
      <w:bookmarkStart w:id="348" w:name="_Toc475090981"/>
      <w:bookmarkStart w:id="349" w:name="_Toc475091075"/>
      <w:bookmarkStart w:id="350" w:name="_Toc475092469"/>
      <w:bookmarkStart w:id="351" w:name="_Toc475092583"/>
      <w:bookmarkStart w:id="352" w:name="_Toc475092695"/>
      <w:bookmarkStart w:id="353" w:name="_Toc475311903"/>
      <w:bookmarkStart w:id="354" w:name="_Toc475342497"/>
      <w:bookmarkStart w:id="355" w:name="_Toc475342605"/>
      <w:bookmarkStart w:id="356" w:name="_Toc475345731"/>
      <w:bookmarkEnd w:id="348"/>
      <w:bookmarkEnd w:id="349"/>
      <w:bookmarkEnd w:id="350"/>
      <w:bookmarkEnd w:id="351"/>
      <w:bookmarkEnd w:id="352"/>
      <w:bookmarkEnd w:id="353"/>
      <w:bookmarkEnd w:id="354"/>
      <w:bookmarkEnd w:id="355"/>
      <w:bookmarkEnd w:id="356"/>
    </w:p>
    <w:p w14:paraId="510BDBBF" w14:textId="19EEF86F" w:rsidR="00D9735C" w:rsidDel="00380540" w:rsidRDefault="00D9735C" w:rsidP="00E75E0F">
      <w:pPr>
        <w:numPr>
          <w:ilvl w:val="0"/>
          <w:numId w:val="1"/>
        </w:numPr>
        <w:rPr>
          <w:del w:id="357" w:author="andres camilo santana bohorquez" w:date="2017-02-15T05:48:00Z"/>
        </w:rPr>
      </w:pPr>
      <w:bookmarkStart w:id="358" w:name="_Toc475090982"/>
      <w:bookmarkStart w:id="359" w:name="_Toc475091076"/>
      <w:bookmarkStart w:id="360" w:name="_Toc475092470"/>
      <w:bookmarkStart w:id="361" w:name="_Toc475092584"/>
      <w:bookmarkStart w:id="362" w:name="_Toc475092696"/>
      <w:bookmarkStart w:id="363" w:name="_Toc475311904"/>
      <w:bookmarkStart w:id="364" w:name="_Toc475342498"/>
      <w:bookmarkStart w:id="365" w:name="_Toc475342606"/>
      <w:bookmarkStart w:id="366" w:name="_Toc475345732"/>
      <w:bookmarkEnd w:id="358"/>
      <w:bookmarkEnd w:id="359"/>
      <w:bookmarkEnd w:id="360"/>
      <w:bookmarkEnd w:id="361"/>
      <w:bookmarkEnd w:id="362"/>
      <w:bookmarkEnd w:id="363"/>
      <w:bookmarkEnd w:id="364"/>
      <w:bookmarkEnd w:id="365"/>
      <w:bookmarkEnd w:id="366"/>
    </w:p>
    <w:p w14:paraId="4EFA0C0C" w14:textId="7FBD71D8" w:rsidR="00D9735C" w:rsidDel="00380540" w:rsidRDefault="00D9735C" w:rsidP="00E75E0F">
      <w:pPr>
        <w:numPr>
          <w:ilvl w:val="0"/>
          <w:numId w:val="1"/>
        </w:numPr>
        <w:rPr>
          <w:del w:id="367" w:author="andres camilo santana bohorquez" w:date="2017-02-15T05:48:00Z"/>
        </w:rPr>
      </w:pPr>
      <w:bookmarkStart w:id="368" w:name="_Toc475090983"/>
      <w:bookmarkStart w:id="369" w:name="_Toc475091077"/>
      <w:bookmarkStart w:id="370" w:name="_Toc475092471"/>
      <w:bookmarkStart w:id="371" w:name="_Toc475092585"/>
      <w:bookmarkStart w:id="372" w:name="_Toc475092697"/>
      <w:bookmarkStart w:id="373" w:name="_Toc475311905"/>
      <w:bookmarkStart w:id="374" w:name="_Toc475342499"/>
      <w:bookmarkStart w:id="375" w:name="_Toc475342607"/>
      <w:bookmarkStart w:id="376" w:name="_Toc475345733"/>
      <w:bookmarkEnd w:id="368"/>
      <w:bookmarkEnd w:id="369"/>
      <w:bookmarkEnd w:id="370"/>
      <w:bookmarkEnd w:id="371"/>
      <w:bookmarkEnd w:id="372"/>
      <w:bookmarkEnd w:id="373"/>
      <w:bookmarkEnd w:id="374"/>
      <w:bookmarkEnd w:id="375"/>
      <w:bookmarkEnd w:id="376"/>
    </w:p>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377" w:name="_Toc475345734"/>
      <w:r w:rsidRPr="000F7F3A">
        <w:rPr>
          <w:rFonts w:ascii="LM Roman 10" w:hAnsi="LM Roman 10"/>
          <w:b/>
          <w:sz w:val="32"/>
        </w:rPr>
        <w:t>DESARROLLO PROPUESTA DE VALOR</w:t>
      </w:r>
      <w:bookmarkEnd w:id="377"/>
    </w:p>
    <w:p w14:paraId="3D6714FE" w14:textId="77777777" w:rsidR="00EF4CA5" w:rsidRDefault="00EF4CA5" w:rsidP="00926F33">
      <w:pPr>
        <w:pStyle w:val="Incontec"/>
      </w:pPr>
    </w:p>
    <w:p w14:paraId="2DC3B742" w14:textId="3D5A4E75" w:rsidR="00EF4CA5" w:rsidRDefault="00084E9F">
      <w:pPr>
        <w:pStyle w:val="Incontec"/>
        <w:pPrChange w:id="378" w:author="andres camilo santana bohorquez" w:date="2017-02-17T00:19:00Z">
          <w:pPr>
            <w:jc w:val="both"/>
          </w:pPr>
        </w:pPrChange>
      </w:pPr>
      <w:r>
        <w:t xml:space="preserve">Para el Diseño de la propuesta de valor se utilizó el modelo de Value Proposition Canvas </w:t>
      </w:r>
      <w:ins w:id="379" w:author="andres camilo santana bohorquez" w:date="2017-02-17T00:17:00Z">
        <w:r w:rsidR="00B3164B">
          <w:t>propuesto por Osterwalder</w:t>
        </w:r>
      </w:ins>
      <w:ins w:id="380" w:author="andres camilo santana bohorquez" w:date="2017-02-17T00:19:00Z">
        <w:r w:rsidR="00B3164B">
          <w:t xml:space="preserve"> (Ver Figura 4-1)</w:t>
        </w:r>
      </w:ins>
      <w:ins w:id="381" w:author="andres camilo santana bohorquez" w:date="2017-02-17T00:17:00Z">
        <w:r w:rsidR="00B3164B">
          <w:t xml:space="preserve"> </w:t>
        </w:r>
      </w:ins>
      <w:customXmlInsRangeStart w:id="382" w:author="andres camilo santana bohorquez" w:date="2017-02-17T00:17:00Z"/>
      <w:sdt>
        <w:sdtPr>
          <w:id w:val="1850215283"/>
          <w:citation/>
        </w:sdtPr>
        <w:sdtContent>
          <w:customXmlInsRangeEnd w:id="382"/>
          <w:ins w:id="383" w:author="andres camilo santana bohorquez" w:date="2017-02-17T00:17:00Z">
            <w:r w:rsidR="00B3164B">
              <w:fldChar w:fldCharType="begin"/>
            </w:r>
            <w:r w:rsidR="00B3164B">
              <w:rPr>
                <w:lang w:val="es-ES"/>
              </w:rPr>
              <w:instrText xml:space="preserve"> CITATION Ost14 \l 3082 </w:instrText>
            </w:r>
          </w:ins>
          <w:r w:rsidR="00B3164B">
            <w:fldChar w:fldCharType="separate"/>
          </w:r>
          <w:r w:rsidR="00965E8F" w:rsidRPr="00965E8F">
            <w:rPr>
              <w:noProof/>
              <w:lang w:val="es-ES"/>
            </w:rPr>
            <w:t>(8)</w:t>
          </w:r>
          <w:ins w:id="384" w:author="andres camilo santana bohorquez" w:date="2017-02-17T00:17:00Z">
            <w:r w:rsidR="00B3164B">
              <w:fldChar w:fldCharType="end"/>
            </w:r>
          </w:ins>
          <w:customXmlInsRangeStart w:id="385" w:author="andres camilo santana bohorquez" w:date="2017-02-17T00:17:00Z"/>
        </w:sdtContent>
      </w:sdt>
      <w:customXmlInsRangeEnd w:id="385"/>
      <w:ins w:id="386" w:author="andres camilo santana bohorquez" w:date="2017-02-17T00:17:00Z">
        <w:r w:rsidR="00B3164B">
          <w:t xml:space="preserve">, </w:t>
        </w:r>
      </w:ins>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ins w:id="387" w:author="andres camilo santana bohorquez" w:date="2017-02-17T00:13:00Z"/>
          <w:rFonts w:cs="Times New Roman"/>
          <w:sz w:val="28"/>
        </w:rPr>
      </w:pPr>
      <w:bookmarkStart w:id="388" w:name="_Ref475288741"/>
      <w:bookmarkStart w:id="389" w:name="_Ref475288758"/>
      <w:bookmarkStart w:id="390" w:name="_Toc475345735"/>
      <w:r w:rsidRPr="003C1187">
        <w:rPr>
          <w:rFonts w:cs="Times New Roman"/>
          <w:sz w:val="28"/>
        </w:rPr>
        <w:t>VALUE PROPOSITION CANVAS</w:t>
      </w:r>
      <w:bookmarkEnd w:id="388"/>
      <w:bookmarkEnd w:id="389"/>
      <w:bookmarkEnd w:id="390"/>
    </w:p>
    <w:p w14:paraId="6790F912" w14:textId="77777777" w:rsidR="00B3164B" w:rsidRDefault="00B3164B">
      <w:pPr>
        <w:pStyle w:val="Incontec"/>
        <w:rPr>
          <w:ins w:id="391" w:author="andres camilo santana bohorquez" w:date="2017-02-17T00:13:00Z"/>
        </w:rPr>
        <w:pPrChange w:id="392" w:author="andres camilo santana bohorquez" w:date="2017-02-17T00:13:00Z">
          <w:pPr>
            <w:pStyle w:val="Incontec"/>
            <w:numPr>
              <w:ilvl w:val="1"/>
              <w:numId w:val="1"/>
            </w:numPr>
            <w:ind w:left="720" w:hanging="363"/>
            <w:outlineLvl w:val="1"/>
          </w:pPr>
        </w:pPrChange>
      </w:pPr>
    </w:p>
    <w:p w14:paraId="3FB028CA" w14:textId="2D2E08FB" w:rsidR="00B3164B" w:rsidRPr="00B3164B" w:rsidRDefault="00B3164B">
      <w:pPr>
        <w:pStyle w:val="Incontec"/>
        <w:rPr>
          <w:rPrChange w:id="393" w:author="andres camilo santana bohorquez" w:date="2017-02-17T00:13:00Z">
            <w:rPr>
              <w:rFonts w:cs="Times New Roman"/>
              <w:sz w:val="28"/>
            </w:rPr>
          </w:rPrChange>
        </w:rPr>
        <w:pPrChange w:id="394" w:author="andres camilo santana bohorquez" w:date="2017-02-17T00:13:00Z">
          <w:pPr>
            <w:pStyle w:val="Incontec"/>
            <w:numPr>
              <w:ilvl w:val="1"/>
              <w:numId w:val="1"/>
            </w:numPr>
            <w:ind w:left="720" w:hanging="363"/>
            <w:outlineLvl w:val="1"/>
          </w:pPr>
        </w:pPrChange>
      </w:pPr>
      <w:ins w:id="395" w:author="andres camilo santana bohorquez" w:date="2017-02-17T00:17:00Z">
        <w:r>
          <w:t>Con El Value Proposition Canvas (</w:t>
        </w:r>
      </w:ins>
      <w:ins w:id="396" w:author="andres camilo santana bohorquez" w:date="2017-02-17T00:18:00Z">
        <w:r>
          <w:t>VPC</w:t>
        </w:r>
      </w:ins>
      <w:ins w:id="397" w:author="andres camilo santana bohorquez" w:date="2017-02-17T00:17:00Z">
        <w:r>
          <w:t>)</w:t>
        </w:r>
      </w:ins>
      <w:ins w:id="398" w:author="andres camilo santana bohorquez" w:date="2017-02-17T00:18:00Z">
        <w:r>
          <w:t>,</w:t>
        </w:r>
      </w:ins>
      <w:ins w:id="399" w:author="andres camilo santana bohorquez" w:date="2017-02-17T00:19:00Z">
        <w:r>
          <w:t xml:space="preserve"> </w:t>
        </w:r>
      </w:ins>
      <w:ins w:id="400" w:author="andres camilo santana bohorquez" w:date="2017-02-17T00:18:00Z">
        <w:r>
          <w:t>se buscó</w:t>
        </w:r>
      </w:ins>
      <w:ins w:id="401" w:author="andres camilo santana bohorquez" w:date="2017-02-17T00:13:00Z">
        <w:r>
          <w:t xml:space="preserve"> definir los </w:t>
        </w:r>
      </w:ins>
      <w:ins w:id="402" w:author="andres camilo santana bohorquez" w:date="2017-02-17T00:18:00Z">
        <w:r>
          <w:t xml:space="preserve">principales </w:t>
        </w:r>
      </w:ins>
      <w:ins w:id="403" w:author="andres camilo santana bohorquez" w:date="2017-02-17T00:13:00Z">
        <w:r>
          <w:t xml:space="preserve">miedos y problemas del cliente </w:t>
        </w:r>
      </w:ins>
      <w:ins w:id="404" w:author="andres camilo santana bohorquez" w:date="2017-02-17T00:19:00Z">
        <w:r>
          <w:t xml:space="preserve">para posteriormente </w:t>
        </w:r>
      </w:ins>
      <w:ins w:id="405" w:author="andres camilo santana bohorquez" w:date="2017-02-17T00:14:00Z">
        <w:r>
          <w:t xml:space="preserve">generar un producto y/o servicio que </w:t>
        </w:r>
      </w:ins>
      <w:ins w:id="406" w:author="andres camilo santana bohorquez" w:date="2017-02-17T00:20:00Z">
        <w:r>
          <w:t>terminase</w:t>
        </w:r>
      </w:ins>
      <w:ins w:id="407" w:author="andres camilo santana bohorquez" w:date="2017-02-17T00:14:00Z">
        <w:r>
          <w:t xml:space="preserve"> con dichos dolores</w:t>
        </w:r>
      </w:ins>
      <w:ins w:id="408" w:author="andres camilo santana bohorquez" w:date="2017-02-17T00:20:00Z">
        <w:r w:rsidR="00BA797B">
          <w:t>, el flujo de trabajo fue el siguiente:</w:t>
        </w:r>
      </w:ins>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409" w:name="OLE_LINK6"/>
      <w:bookmarkStart w:id="410"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965E8F" w:rsidRPr="00965E8F">
            <w:rPr>
              <w:rFonts w:ascii="LM Roman 10" w:hAnsi="LM Roman 10"/>
              <w:noProof/>
            </w:rPr>
            <w:t>(8)</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409"/>
    <w:bookmarkEnd w:id="410"/>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2479E8">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630F70CC" w:rsidR="00E357E3" w:rsidDel="00B0349F" w:rsidRDefault="00E357E3">
      <w:pPr>
        <w:jc w:val="both"/>
        <w:rPr>
          <w:del w:id="411" w:author="andres camilo santana bohorquez" w:date="2017-02-16T15:17:00Z"/>
          <w:rFonts w:ascii="LM Roman 10" w:hAnsi="LM Roman 10"/>
          <w:sz w:val="24"/>
        </w:rPr>
      </w:pPr>
      <w:r>
        <w:rPr>
          <w:rFonts w:ascii="LM Roman 10" w:hAnsi="LM Roman 10"/>
          <w:i/>
          <w:sz w:val="24"/>
        </w:rPr>
        <w:t>Dolores del cliente</w:t>
      </w:r>
      <w:r>
        <w:rPr>
          <w:rFonts w:ascii="LM Roman 10" w:hAnsi="LM Roman 10"/>
          <w:sz w:val="24"/>
        </w:rPr>
        <w:t xml:space="preserve">: </w:t>
      </w:r>
      <w:ins w:id="412" w:author="andres camilo santana bohorquez" w:date="2017-02-16T15:17:00Z">
        <w:r w:rsidR="00B0349F">
          <w:rPr>
            <w:rFonts w:ascii="LM Roman 10" w:hAnsi="LM Roman 10"/>
            <w:sz w:val="24"/>
          </w:rPr>
          <w:t xml:space="preserve">los principales dolores manifestados por dichos padres son el </w:t>
        </w:r>
      </w:ins>
    </w:p>
    <w:p w14:paraId="428559D1" w14:textId="626733EC" w:rsidR="00E357E3" w:rsidDel="00B0349F" w:rsidRDefault="00E357E3">
      <w:pPr>
        <w:jc w:val="both"/>
        <w:rPr>
          <w:del w:id="413" w:author="andres camilo santana bohorquez" w:date="2017-02-16T15:17:00Z"/>
          <w:rFonts w:ascii="LM Roman 10" w:hAnsi="LM Roman 10"/>
          <w:sz w:val="24"/>
        </w:rPr>
      </w:pPr>
    </w:p>
    <w:p w14:paraId="10D377B1" w14:textId="29BD42AE" w:rsidR="00E357E3" w:rsidDel="00B0349F" w:rsidRDefault="00E357E3">
      <w:pPr>
        <w:jc w:val="both"/>
        <w:rPr>
          <w:del w:id="414" w:author="andres camilo santana bohorquez" w:date="2017-02-16T15:17:00Z"/>
          <w:rFonts w:ascii="LM Roman 10" w:hAnsi="LM Roman 10"/>
          <w:sz w:val="24"/>
        </w:rPr>
        <w:pPrChange w:id="415" w:author="andres camilo santana bohorquez" w:date="2017-02-16T15:17:00Z">
          <w:pPr>
            <w:numPr>
              <w:numId w:val="5"/>
            </w:numPr>
            <w:ind w:left="720" w:hanging="360"/>
            <w:jc w:val="both"/>
          </w:pPr>
        </w:pPrChange>
      </w:pPr>
      <w:r>
        <w:rPr>
          <w:rFonts w:ascii="LM Roman 10" w:hAnsi="LM Roman 10"/>
          <w:sz w:val="24"/>
        </w:rPr>
        <w:t>Difícil acceso a centros especializados ya sea por costos o movilización.</w:t>
      </w:r>
      <w:ins w:id="416" w:author="andres camilo santana bohorquez" w:date="2017-02-16T15:17:00Z">
        <w:r w:rsidR="00B0349F">
          <w:rPr>
            <w:rFonts w:ascii="LM Roman 10" w:hAnsi="LM Roman 10"/>
            <w:sz w:val="24"/>
          </w:rPr>
          <w:t xml:space="preserve">, las </w:t>
        </w:r>
      </w:ins>
    </w:p>
    <w:p w14:paraId="1BA38484" w14:textId="7BAE1B29" w:rsidR="00E357E3" w:rsidDel="00B0349F" w:rsidRDefault="00E357E3">
      <w:pPr>
        <w:jc w:val="both"/>
        <w:rPr>
          <w:del w:id="417" w:author="andres camilo santana bohorquez" w:date="2017-02-16T15:17:00Z"/>
          <w:rFonts w:ascii="LM Roman 10" w:hAnsi="LM Roman 10"/>
          <w:sz w:val="24"/>
        </w:rPr>
        <w:pPrChange w:id="418" w:author="andres camilo santana bohorquez" w:date="2017-02-16T15:17:00Z">
          <w:pPr>
            <w:numPr>
              <w:numId w:val="5"/>
            </w:numPr>
            <w:ind w:left="720" w:hanging="360"/>
            <w:jc w:val="both"/>
          </w:pPr>
        </w:pPrChange>
      </w:pPr>
      <w:r>
        <w:rPr>
          <w:rFonts w:ascii="LM Roman 10" w:hAnsi="LM Roman 10"/>
          <w:sz w:val="24"/>
        </w:rPr>
        <w:t>Experiencias Negativas en centros de Educación Regulares</w:t>
      </w:r>
      <w:ins w:id="419" w:author="andres camilo santana bohorquez" w:date="2017-02-16T15:17:00Z">
        <w:r w:rsidR="00B0349F">
          <w:rPr>
            <w:rFonts w:ascii="LM Roman 10" w:hAnsi="LM Roman 10"/>
            <w:sz w:val="24"/>
          </w:rPr>
          <w:t xml:space="preserve">, </w:t>
        </w:r>
      </w:ins>
      <w:del w:id="420" w:author="andres camilo santana bohorquez" w:date="2017-02-16T15:17:00Z">
        <w:r w:rsidDel="00B0349F">
          <w:rPr>
            <w:rFonts w:ascii="LM Roman 10" w:hAnsi="LM Roman 10"/>
            <w:sz w:val="24"/>
          </w:rPr>
          <w:delText>.</w:delText>
        </w:r>
      </w:del>
    </w:p>
    <w:p w14:paraId="6B1F6CCE" w14:textId="11C9648E" w:rsidR="00E357E3" w:rsidDel="00B0349F" w:rsidRDefault="00E357E3">
      <w:pPr>
        <w:jc w:val="both"/>
        <w:rPr>
          <w:del w:id="421" w:author="andres camilo santana bohorquez" w:date="2017-02-16T15:17:00Z"/>
          <w:rFonts w:ascii="LM Roman 10" w:hAnsi="LM Roman 10"/>
          <w:sz w:val="24"/>
        </w:rPr>
        <w:pPrChange w:id="422" w:author="andres camilo santana bohorquez" w:date="2017-02-16T15:17:00Z">
          <w:pPr>
            <w:numPr>
              <w:numId w:val="5"/>
            </w:numPr>
            <w:ind w:left="720" w:hanging="360"/>
            <w:jc w:val="both"/>
          </w:pPr>
        </w:pPrChange>
      </w:pPr>
      <w:r>
        <w:rPr>
          <w:rFonts w:ascii="LM Roman 10" w:hAnsi="LM Roman 10"/>
          <w:sz w:val="24"/>
        </w:rPr>
        <w:t>Los programas ofrecidos no se ajustan a las necesidades Educativas Especiales</w:t>
      </w:r>
      <w:ins w:id="423" w:author="andres camilo santana bohorquez" w:date="2017-02-16T15:17:00Z">
        <w:r w:rsidR="00B0349F">
          <w:rPr>
            <w:rFonts w:ascii="LM Roman 10" w:hAnsi="LM Roman 10"/>
            <w:sz w:val="24"/>
          </w:rPr>
          <w:t xml:space="preserve">, </w:t>
        </w:r>
      </w:ins>
      <w:del w:id="424" w:author="andres camilo santana bohorquez" w:date="2017-02-16T15:17:00Z">
        <w:r w:rsidDel="00B0349F">
          <w:rPr>
            <w:rFonts w:ascii="LM Roman 10" w:hAnsi="LM Roman 10"/>
            <w:sz w:val="24"/>
          </w:rPr>
          <w:delText>.</w:delText>
        </w:r>
      </w:del>
    </w:p>
    <w:p w14:paraId="2F9E0529" w14:textId="63827907" w:rsidR="00E357E3" w:rsidDel="00B0349F" w:rsidRDefault="00B0349F">
      <w:pPr>
        <w:jc w:val="both"/>
        <w:rPr>
          <w:del w:id="425" w:author="andres camilo santana bohorquez" w:date="2017-02-16T15:17:00Z"/>
          <w:rFonts w:ascii="LM Roman 10" w:hAnsi="LM Roman 10"/>
          <w:sz w:val="24"/>
        </w:rPr>
        <w:pPrChange w:id="426" w:author="andres camilo santana bohorquez" w:date="2017-02-16T15:17:00Z">
          <w:pPr>
            <w:numPr>
              <w:numId w:val="5"/>
            </w:numPr>
            <w:ind w:left="720" w:hanging="360"/>
            <w:jc w:val="both"/>
          </w:pPr>
        </w:pPrChange>
      </w:pPr>
      <w:ins w:id="427" w:author="andres camilo santana bohorquez" w:date="2017-02-16T15:18:00Z">
        <w:r>
          <w:rPr>
            <w:rFonts w:ascii="LM Roman 10" w:hAnsi="LM Roman 10"/>
            <w:sz w:val="24"/>
          </w:rPr>
          <w:t>La</w:t>
        </w:r>
      </w:ins>
      <w:ins w:id="428" w:author="andres camilo santana bohorquez" w:date="2017-02-16T15:17:00Z">
        <w:r>
          <w:rPr>
            <w:rFonts w:ascii="LM Roman 10" w:hAnsi="LM Roman 10"/>
            <w:sz w:val="24"/>
          </w:rPr>
          <w:t xml:space="preserve"> </w:t>
        </w:r>
      </w:ins>
      <w:r w:rsidR="00E357E3">
        <w:rPr>
          <w:rFonts w:ascii="LM Roman 10" w:hAnsi="LM Roman 10"/>
          <w:sz w:val="24"/>
        </w:rPr>
        <w:t>Desinformación en el tipo de actividades a desarrollar con esta población</w:t>
      </w:r>
      <w:ins w:id="429" w:author="andres camilo santana bohorquez" w:date="2017-02-16T15:17:00Z">
        <w:r>
          <w:rPr>
            <w:rFonts w:ascii="LM Roman 10" w:hAnsi="LM Roman 10"/>
            <w:sz w:val="24"/>
          </w:rPr>
          <w:t xml:space="preserve">, </w:t>
        </w:r>
      </w:ins>
      <w:del w:id="430" w:author="andres camilo santana bohorquez" w:date="2017-02-16T15:17:00Z">
        <w:r w:rsidR="00E357E3" w:rsidDel="00B0349F">
          <w:rPr>
            <w:rFonts w:ascii="LM Roman 10" w:hAnsi="LM Roman 10"/>
            <w:sz w:val="24"/>
          </w:rPr>
          <w:delText>.</w:delText>
        </w:r>
      </w:del>
    </w:p>
    <w:p w14:paraId="5C38C624" w14:textId="7A5DECE0" w:rsidR="00E357E3" w:rsidDel="00B0349F" w:rsidRDefault="00B0349F">
      <w:pPr>
        <w:jc w:val="both"/>
        <w:rPr>
          <w:del w:id="431" w:author="andres camilo santana bohorquez" w:date="2017-02-16T15:18:00Z"/>
          <w:rFonts w:ascii="LM Roman 10" w:hAnsi="LM Roman 10"/>
          <w:sz w:val="24"/>
        </w:rPr>
        <w:pPrChange w:id="432" w:author="andres camilo santana bohorquez" w:date="2017-02-16T15:17:00Z">
          <w:pPr>
            <w:numPr>
              <w:numId w:val="5"/>
            </w:numPr>
            <w:ind w:left="720" w:hanging="360"/>
            <w:jc w:val="both"/>
          </w:pPr>
        </w:pPrChange>
      </w:pPr>
      <w:ins w:id="433" w:author="andres camilo santana bohorquez" w:date="2017-02-16T15:18:00Z">
        <w:r>
          <w:rPr>
            <w:rFonts w:ascii="LM Roman 10" w:hAnsi="LM Roman 10"/>
            <w:sz w:val="24"/>
          </w:rPr>
          <w:t>La</w:t>
        </w:r>
      </w:ins>
      <w:ins w:id="434" w:author="andres camilo santana bohorquez" w:date="2017-02-16T15:17:00Z">
        <w:r>
          <w:rPr>
            <w:rFonts w:ascii="LM Roman 10" w:hAnsi="LM Roman 10"/>
            <w:sz w:val="24"/>
          </w:rPr>
          <w:t xml:space="preserve"> </w:t>
        </w:r>
      </w:ins>
      <w:r w:rsidR="00E357E3">
        <w:rPr>
          <w:rFonts w:ascii="LM Roman 10" w:hAnsi="LM Roman 10"/>
          <w:sz w:val="24"/>
        </w:rPr>
        <w:t>Discriminación Social</w:t>
      </w:r>
      <w:ins w:id="435" w:author="andres camilo santana bohorquez" w:date="2017-02-16T15:18:00Z">
        <w:r>
          <w:rPr>
            <w:rFonts w:ascii="LM Roman 10" w:hAnsi="LM Roman 10"/>
            <w:sz w:val="24"/>
          </w:rPr>
          <w:t xml:space="preserve"> y </w:t>
        </w:r>
      </w:ins>
      <w:del w:id="436" w:author="andres camilo santana bohorquez" w:date="2017-02-16T15:18:00Z">
        <w:r w:rsidR="00E357E3" w:rsidDel="00B0349F">
          <w:rPr>
            <w:rFonts w:ascii="LM Roman 10" w:hAnsi="LM Roman 10"/>
            <w:sz w:val="24"/>
          </w:rPr>
          <w:delText xml:space="preserve">. </w:delText>
        </w:r>
      </w:del>
    </w:p>
    <w:p w14:paraId="007F1CC9" w14:textId="3E8496F5" w:rsidR="009E0D1E" w:rsidRDefault="00B0349F">
      <w:pPr>
        <w:jc w:val="both"/>
        <w:rPr>
          <w:rFonts w:ascii="LM Roman 10" w:hAnsi="LM Roman 10"/>
          <w:sz w:val="24"/>
        </w:rPr>
        <w:pPrChange w:id="437" w:author="andres camilo santana bohorquez" w:date="2017-02-16T15:18:00Z">
          <w:pPr>
            <w:numPr>
              <w:numId w:val="5"/>
            </w:numPr>
            <w:ind w:left="720" w:hanging="360"/>
            <w:jc w:val="both"/>
          </w:pPr>
        </w:pPrChange>
      </w:pPr>
      <w:ins w:id="438" w:author="andres camilo santana bohorquez" w:date="2017-02-16T15:18:00Z">
        <w:r>
          <w:rPr>
            <w:rFonts w:ascii="LM Roman 10" w:hAnsi="LM Roman 10"/>
            <w:sz w:val="24"/>
          </w:rPr>
          <w:t xml:space="preserve">La </w:t>
        </w:r>
      </w:ins>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95AA9B9" w:rsidR="00E357E3" w:rsidDel="00B0349F" w:rsidRDefault="00E357E3">
      <w:pPr>
        <w:jc w:val="both"/>
        <w:rPr>
          <w:del w:id="439" w:author="andres camilo santana bohorquez" w:date="2017-02-16T15:18:00Z"/>
          <w:rFonts w:ascii="LM Roman 10" w:hAnsi="LM Roman 10"/>
          <w:sz w:val="24"/>
        </w:rPr>
      </w:pPr>
      <w:r>
        <w:rPr>
          <w:rFonts w:ascii="LM Roman 10" w:hAnsi="LM Roman 10"/>
          <w:i/>
          <w:sz w:val="24"/>
        </w:rPr>
        <w:t>Beneficios</w:t>
      </w:r>
      <w:r>
        <w:rPr>
          <w:rFonts w:ascii="LM Roman 10" w:hAnsi="LM Roman 10"/>
          <w:sz w:val="24"/>
        </w:rPr>
        <w:t xml:space="preserve">: </w:t>
      </w:r>
      <w:ins w:id="440" w:author="andres camilo santana bohorquez" w:date="2017-02-16T15:18:00Z">
        <w:r w:rsidR="00B0349F">
          <w:rPr>
            <w:rFonts w:ascii="LM Roman 10" w:hAnsi="LM Roman 10"/>
            <w:sz w:val="24"/>
          </w:rPr>
          <w:t xml:space="preserve">principales beneficios al ofrecer un producto que elimine los dolores del cliente son el </w:t>
        </w:r>
      </w:ins>
    </w:p>
    <w:p w14:paraId="6B5EDBF3" w14:textId="39BCADC6" w:rsidR="00E357E3" w:rsidDel="00B0349F" w:rsidRDefault="00E357E3">
      <w:pPr>
        <w:jc w:val="both"/>
        <w:rPr>
          <w:del w:id="441" w:author="andres camilo santana bohorquez" w:date="2017-02-16T15:18:00Z"/>
          <w:rFonts w:ascii="LM Roman 10" w:hAnsi="LM Roman 10"/>
          <w:sz w:val="24"/>
        </w:rPr>
      </w:pPr>
    </w:p>
    <w:p w14:paraId="3128E207" w14:textId="51FB37C5" w:rsidR="00E357E3" w:rsidDel="00B0349F" w:rsidRDefault="00E357E3">
      <w:pPr>
        <w:jc w:val="both"/>
        <w:rPr>
          <w:del w:id="442" w:author="andres camilo santana bohorquez" w:date="2017-02-16T15:19:00Z"/>
          <w:rFonts w:ascii="LM Roman 10" w:hAnsi="LM Roman 10"/>
          <w:sz w:val="24"/>
        </w:rPr>
        <w:pPrChange w:id="443" w:author="andres camilo santana bohorquez" w:date="2017-02-16T15:18:00Z">
          <w:pPr>
            <w:numPr>
              <w:numId w:val="5"/>
            </w:numPr>
            <w:ind w:left="720" w:hanging="360"/>
            <w:jc w:val="both"/>
          </w:pPr>
        </w:pPrChange>
      </w:pPr>
      <w:r>
        <w:rPr>
          <w:rFonts w:ascii="LM Roman 10" w:hAnsi="LM Roman 10"/>
          <w:sz w:val="24"/>
        </w:rPr>
        <w:t>Construir un proyecto de vida digno para la persona con limitaciones cognitivas</w:t>
      </w:r>
      <w:ins w:id="444" w:author="andres camilo santana bohorquez" w:date="2017-02-16T15:19:00Z">
        <w:r w:rsidR="00B0349F">
          <w:rPr>
            <w:rFonts w:ascii="LM Roman 10" w:hAnsi="LM Roman 10"/>
            <w:sz w:val="24"/>
          </w:rPr>
          <w:t xml:space="preserve"> y El </w:t>
        </w:r>
      </w:ins>
      <w:del w:id="445" w:author="andres camilo santana bohorquez" w:date="2017-02-16T15:19:00Z">
        <w:r w:rsidDel="00B0349F">
          <w:rPr>
            <w:rFonts w:ascii="LM Roman 10" w:hAnsi="LM Roman 10"/>
            <w:sz w:val="24"/>
          </w:rPr>
          <w:delText>.</w:delText>
        </w:r>
      </w:del>
    </w:p>
    <w:p w14:paraId="0873FDFD" w14:textId="77777777" w:rsidR="00E357E3" w:rsidRDefault="00E357E3">
      <w:pPr>
        <w:jc w:val="both"/>
        <w:rPr>
          <w:rFonts w:ascii="LM Roman 10" w:hAnsi="LM Roman 10"/>
          <w:sz w:val="24"/>
        </w:rPr>
        <w:pPrChange w:id="446" w:author="andres camilo santana bohorquez" w:date="2017-02-16T15:19:00Z">
          <w:pPr>
            <w:numPr>
              <w:numId w:val="5"/>
            </w:numPr>
            <w:ind w:left="720" w:hanging="360"/>
            <w:jc w:val="both"/>
          </w:pPr>
        </w:pPrChange>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5A851543" w:rsidR="00E357E3" w:rsidRPr="00B0349F" w:rsidDel="00B0349F" w:rsidRDefault="00E357E3">
      <w:pPr>
        <w:jc w:val="both"/>
        <w:rPr>
          <w:del w:id="447" w:author="andres camilo santana bohorquez" w:date="2017-02-16T15:19:00Z"/>
          <w:rFonts w:ascii="LM Roman 10" w:hAnsi="LM Roman 10"/>
          <w:sz w:val="24"/>
          <w:rPrChange w:id="448" w:author="andres camilo santana bohorquez" w:date="2017-02-16T15:19:00Z">
            <w:rPr>
              <w:del w:id="449" w:author="andres camilo santana bohorquez" w:date="2017-02-16T15:19:00Z"/>
            </w:rPr>
          </w:rPrChange>
        </w:rPr>
      </w:pPr>
      <w:r w:rsidRPr="00B0349F">
        <w:rPr>
          <w:rFonts w:ascii="LM Roman 10" w:hAnsi="LM Roman 10"/>
          <w:sz w:val="24"/>
          <w:rPrChange w:id="450" w:author="andres camilo santana bohorquez" w:date="2017-02-16T15:19:00Z">
            <w:rPr/>
          </w:rPrChange>
        </w:rPr>
        <w:t>Luego de Tener en claro las necesidades de “nuestros clientes”, se define un producto o servicio que supla en mayor medida dichas necesidades, para definir este producto Osterwalder propone definir las características del producto que resuelven los</w:t>
      </w:r>
      <w:ins w:id="451" w:author="andres camilo santana bohorquez" w:date="2017-02-16T15:19:00Z">
        <w:r w:rsidR="00B0349F" w:rsidRPr="00B0349F">
          <w:rPr>
            <w:rFonts w:ascii="LM Roman 10" w:hAnsi="LM Roman 10"/>
            <w:sz w:val="24"/>
            <w:rPrChange w:id="452" w:author="andres camilo santana bohorquez" w:date="2017-02-16T15:19:00Z">
              <w:rPr/>
            </w:rPrChange>
          </w:rPr>
          <w:t xml:space="preserve"> </w:t>
        </w:r>
      </w:ins>
      <w:del w:id="453" w:author="andres camilo santana bohorquez" w:date="2017-02-16T15:19:00Z">
        <w:r w:rsidRPr="00B0349F" w:rsidDel="00B0349F">
          <w:rPr>
            <w:rFonts w:ascii="LM Roman 10" w:hAnsi="LM Roman 10"/>
            <w:sz w:val="24"/>
            <w:rPrChange w:id="454" w:author="andres camilo santana bohorquez" w:date="2017-02-16T15:19:00Z">
              <w:rPr/>
            </w:rPrChange>
          </w:rPr>
          <w:delText xml:space="preserve"> </w:delText>
        </w:r>
      </w:del>
      <w:r w:rsidRPr="00B0349F">
        <w:rPr>
          <w:rFonts w:ascii="LM Roman 10" w:hAnsi="LM Roman 10"/>
          <w:sz w:val="24"/>
          <w:rPrChange w:id="455" w:author="andres camilo santana bohorquez" w:date="2017-02-16T15:19:00Z">
            <w:rPr/>
          </w:rPrChange>
        </w:rPr>
        <w:t>problemas del cliente de la siguiente manera:</w:t>
      </w:r>
    </w:p>
    <w:p w14:paraId="1FF9C707" w14:textId="24B5DF76" w:rsidR="00E357E3" w:rsidDel="00B0349F" w:rsidRDefault="00E357E3">
      <w:pPr>
        <w:jc w:val="both"/>
        <w:rPr>
          <w:del w:id="456" w:author="andres camilo santana bohorquez" w:date="2017-02-16T15:19:00Z"/>
        </w:rPr>
      </w:pPr>
    </w:p>
    <w:p w14:paraId="4C5520E6" w14:textId="38D18FC4" w:rsidR="00E357E3" w:rsidRPr="00B0349F" w:rsidDel="00B0349F" w:rsidRDefault="00B0349F">
      <w:pPr>
        <w:jc w:val="both"/>
        <w:rPr>
          <w:del w:id="457" w:author="andres camilo santana bohorquez" w:date="2017-02-16T15:19:00Z"/>
          <w:rFonts w:ascii="LM Roman 10" w:hAnsi="LM Roman 10"/>
          <w:b/>
          <w:rPrChange w:id="458" w:author="andres camilo santana bohorquez" w:date="2017-02-16T15:20:00Z">
            <w:rPr>
              <w:del w:id="459" w:author="andres camilo santana bohorquez" w:date="2017-02-16T15:19:00Z"/>
              <w:b/>
            </w:rPr>
          </w:rPrChange>
        </w:rPr>
        <w:pPrChange w:id="460" w:author="andres camilo santana bohorquez" w:date="2017-02-16T15:20:00Z">
          <w:pPr>
            <w:pStyle w:val="Prrafodelista"/>
            <w:numPr>
              <w:numId w:val="6"/>
            </w:numPr>
            <w:ind w:left="360" w:hanging="360"/>
            <w:jc w:val="both"/>
          </w:pPr>
        </w:pPrChange>
      </w:pPr>
      <w:ins w:id="461" w:author="andres camilo santana bohorquez" w:date="2017-02-16T15:19:00Z">
        <w:r w:rsidRPr="00B0349F">
          <w:rPr>
            <w:b/>
            <w:rPrChange w:id="462" w:author="andres camilo santana bohorquez" w:date="2017-02-16T15:19:00Z">
              <w:rPr>
                <w:rFonts w:ascii="LM Roman 10" w:hAnsi="LM Roman 10"/>
                <w:b/>
                <w:sz w:val="24"/>
              </w:rPr>
            </w:rPrChange>
          </w:rPr>
          <w:t xml:space="preserve"> </w:t>
        </w:r>
      </w:ins>
      <w:r w:rsidR="00E357E3" w:rsidRPr="00B0349F">
        <w:rPr>
          <w:rFonts w:ascii="LM Roman 10" w:hAnsi="LM Roman 10"/>
          <w:b/>
          <w:rPrChange w:id="463" w:author="andres camilo santana bohorquez" w:date="2017-02-16T15:20:00Z">
            <w:rPr>
              <w:rFonts w:ascii="LM Roman 10" w:hAnsi="LM Roman 10"/>
              <w:b/>
              <w:sz w:val="24"/>
            </w:rPr>
          </w:rPrChange>
        </w:rPr>
        <w:t>Products and services (productos y servicios)</w:t>
      </w:r>
      <w:ins w:id="464" w:author="andres camilo santana bohorquez" w:date="2017-02-16T15:19:00Z">
        <w:r w:rsidRPr="00B0349F">
          <w:rPr>
            <w:rFonts w:ascii="LM Roman 10" w:hAnsi="LM Roman 10"/>
            <w:b/>
            <w:rPrChange w:id="465" w:author="andres camilo santana bohorquez" w:date="2017-02-16T15:20:00Z">
              <w:rPr>
                <w:b/>
              </w:rPr>
            </w:rPrChange>
          </w:rPr>
          <w:t>,</w:t>
        </w:r>
      </w:ins>
      <w:del w:id="466" w:author="andres camilo santana bohorquez" w:date="2017-02-16T15:19:00Z">
        <w:r w:rsidR="00E357E3" w:rsidRPr="00B0349F" w:rsidDel="00B0349F">
          <w:rPr>
            <w:rFonts w:ascii="LM Roman 10" w:hAnsi="LM Roman 10"/>
            <w:b/>
            <w:rPrChange w:id="467" w:author="andres camilo santana bohorquez" w:date="2017-02-16T15:20:00Z">
              <w:rPr>
                <w:rFonts w:ascii="LM Roman 10" w:hAnsi="LM Roman 10"/>
                <w:b/>
                <w:sz w:val="24"/>
              </w:rPr>
            </w:rPrChange>
          </w:rPr>
          <w:delText>.</w:delText>
        </w:r>
      </w:del>
      <w:ins w:id="468" w:author="andres camilo santana bohorquez" w:date="2017-02-16T15:19:00Z">
        <w:r w:rsidRPr="00B0349F">
          <w:rPr>
            <w:rFonts w:ascii="LM Roman 10" w:hAnsi="LM Roman 10"/>
            <w:b/>
            <w:rPrChange w:id="469" w:author="andres camilo santana bohorquez" w:date="2017-02-16T15:20:00Z">
              <w:rPr>
                <w:rFonts w:ascii="LM Roman 10" w:hAnsi="LM Roman 10"/>
                <w:b/>
                <w:sz w:val="24"/>
              </w:rPr>
            </w:rPrChange>
          </w:rPr>
          <w:t xml:space="preserve"> </w:t>
        </w:r>
      </w:ins>
    </w:p>
    <w:p w14:paraId="78DBEAB9" w14:textId="7B564CE9" w:rsidR="00E357E3" w:rsidRPr="00B0349F" w:rsidDel="00B0349F" w:rsidRDefault="00E357E3">
      <w:pPr>
        <w:jc w:val="both"/>
        <w:rPr>
          <w:del w:id="470" w:author="andres camilo santana bohorquez" w:date="2017-02-16T15:19:00Z"/>
          <w:rFonts w:ascii="LM Roman 10" w:hAnsi="LM Roman 10"/>
          <w:b/>
          <w:rPrChange w:id="471" w:author="andres camilo santana bohorquez" w:date="2017-02-16T15:20:00Z">
            <w:rPr>
              <w:del w:id="472" w:author="andres camilo santana bohorquez" w:date="2017-02-16T15:19:00Z"/>
              <w:rFonts w:ascii="LM Roman 10" w:hAnsi="LM Roman 10"/>
              <w:b/>
              <w:sz w:val="24"/>
            </w:rPr>
          </w:rPrChange>
        </w:rPr>
        <w:pPrChange w:id="473" w:author="andres camilo santana bohorquez" w:date="2017-02-16T15:20:00Z">
          <w:pPr>
            <w:pStyle w:val="Prrafodelista"/>
            <w:numPr>
              <w:numId w:val="6"/>
            </w:numPr>
            <w:ind w:left="360" w:hanging="360"/>
            <w:jc w:val="both"/>
          </w:pPr>
        </w:pPrChange>
      </w:pPr>
      <w:r w:rsidRPr="00B0349F">
        <w:rPr>
          <w:rFonts w:ascii="LM Roman 10" w:hAnsi="LM Roman 10"/>
          <w:b/>
          <w:rPrChange w:id="474" w:author="andres camilo santana bohorquez" w:date="2017-02-16T15:20:00Z">
            <w:rPr>
              <w:rFonts w:ascii="LM Roman 10" w:hAnsi="LM Roman 10"/>
              <w:b/>
              <w:sz w:val="24"/>
            </w:rPr>
          </w:rPrChange>
        </w:rPr>
        <w:t>Pain relievers (</w:t>
      </w:r>
      <w:r w:rsidR="00456B64" w:rsidRPr="00B0349F">
        <w:rPr>
          <w:rFonts w:ascii="LM Roman 10" w:hAnsi="LM Roman 10"/>
          <w:b/>
          <w:rPrChange w:id="475" w:author="andres camilo santana bohorquez" w:date="2017-02-16T15:20:00Z">
            <w:rPr>
              <w:rFonts w:ascii="LM Roman 10" w:hAnsi="LM Roman 10"/>
              <w:b/>
              <w:sz w:val="24"/>
            </w:rPr>
          </w:rPrChange>
        </w:rPr>
        <w:t>analgésicos</w:t>
      </w:r>
      <w:r w:rsidRPr="00B0349F">
        <w:rPr>
          <w:rFonts w:ascii="LM Roman 10" w:hAnsi="LM Roman 10"/>
          <w:b/>
          <w:rPrChange w:id="476" w:author="andres camilo santana bohorquez" w:date="2017-02-16T15:20:00Z">
            <w:rPr>
              <w:rFonts w:ascii="LM Roman 10" w:hAnsi="LM Roman 10"/>
              <w:b/>
              <w:sz w:val="24"/>
            </w:rPr>
          </w:rPrChange>
        </w:rPr>
        <w:t>)</w:t>
      </w:r>
      <w:ins w:id="477" w:author="andres camilo santana bohorquez" w:date="2017-02-16T15:19:00Z">
        <w:r w:rsidR="00B0349F" w:rsidRPr="00B0349F">
          <w:rPr>
            <w:rFonts w:ascii="LM Roman 10" w:hAnsi="LM Roman 10"/>
            <w:b/>
            <w:rPrChange w:id="478" w:author="andres camilo santana bohorquez" w:date="2017-02-16T15:20:00Z">
              <w:rPr>
                <w:b/>
              </w:rPr>
            </w:rPrChange>
          </w:rPr>
          <w:t xml:space="preserve"> y</w:t>
        </w:r>
      </w:ins>
      <w:del w:id="479" w:author="andres camilo santana bohorquez" w:date="2017-02-16T15:19:00Z">
        <w:r w:rsidRPr="00B0349F" w:rsidDel="00B0349F">
          <w:rPr>
            <w:rFonts w:ascii="LM Roman 10" w:hAnsi="LM Roman 10"/>
            <w:b/>
            <w:rPrChange w:id="480" w:author="andres camilo santana bohorquez" w:date="2017-02-16T15:20:00Z">
              <w:rPr>
                <w:rFonts w:ascii="LM Roman 10" w:hAnsi="LM Roman 10"/>
                <w:b/>
                <w:sz w:val="24"/>
              </w:rPr>
            </w:rPrChange>
          </w:rPr>
          <w:delText>.</w:delText>
        </w:r>
      </w:del>
    </w:p>
    <w:p w14:paraId="27C8ACE0" w14:textId="2CB01D06" w:rsidR="00E357E3" w:rsidRPr="00B0349F" w:rsidRDefault="00B0349F">
      <w:pPr>
        <w:jc w:val="both"/>
        <w:rPr>
          <w:rFonts w:ascii="LM Roman 10" w:hAnsi="LM Roman 10"/>
          <w:b/>
          <w:rPrChange w:id="481" w:author="andres camilo santana bohorquez" w:date="2017-02-16T15:20:00Z">
            <w:rPr>
              <w:rFonts w:ascii="LM Roman 10" w:hAnsi="LM Roman 10"/>
              <w:b/>
              <w:sz w:val="24"/>
            </w:rPr>
          </w:rPrChange>
        </w:rPr>
        <w:pPrChange w:id="482" w:author="andres camilo santana bohorquez" w:date="2017-02-16T15:20:00Z">
          <w:pPr>
            <w:pStyle w:val="Prrafodelista"/>
            <w:numPr>
              <w:numId w:val="6"/>
            </w:numPr>
            <w:ind w:left="360" w:hanging="360"/>
            <w:jc w:val="both"/>
          </w:pPr>
        </w:pPrChange>
      </w:pPr>
      <w:ins w:id="483" w:author="andres camilo santana bohorquez" w:date="2017-02-16T15:19:00Z">
        <w:r w:rsidRPr="00B0349F">
          <w:rPr>
            <w:rFonts w:ascii="LM Roman 10" w:hAnsi="LM Roman 10"/>
            <w:b/>
            <w:rPrChange w:id="484" w:author="andres camilo santana bohorquez" w:date="2017-02-16T15:20:00Z">
              <w:rPr>
                <w:b/>
              </w:rPr>
            </w:rPrChange>
          </w:rPr>
          <w:t xml:space="preserve"> </w:t>
        </w:r>
      </w:ins>
      <w:r w:rsidR="00E357E3" w:rsidRPr="00B0349F">
        <w:rPr>
          <w:rFonts w:ascii="LM Roman 10" w:hAnsi="LM Roman 10"/>
          <w:b/>
          <w:rPrChange w:id="485" w:author="andres camilo santana bohorquez" w:date="2017-02-16T15:20:00Z">
            <w:rPr>
              <w:rFonts w:ascii="LM Roman 10" w:hAnsi="LM Roman 10"/>
              <w:b/>
              <w:sz w:val="24"/>
            </w:rPr>
          </w:rPrChange>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lastRenderedPageBreak/>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1B9BFEA0" w:rsidR="00E357E3" w:rsidRPr="002314C9" w:rsidDel="00B0349F" w:rsidRDefault="00E357E3" w:rsidP="00567C14">
      <w:pPr>
        <w:jc w:val="both"/>
        <w:rPr>
          <w:del w:id="486" w:author="andres camilo santana bohorquez" w:date="2017-02-16T15:27:00Z"/>
          <w:rFonts w:ascii="LM Roman 10" w:hAnsi="LM Roman 10"/>
          <w:sz w:val="24"/>
          <w:szCs w:val="24"/>
        </w:rPr>
      </w:pPr>
      <w:r w:rsidRPr="00190928">
        <w:rPr>
          <w:rFonts w:ascii="LM Roman 10" w:hAnsi="LM Roman 10"/>
          <w:i/>
          <w:sz w:val="24"/>
          <w:szCs w:val="24"/>
          <w:rPrChange w:id="487" w:author="andres camilo santana bohorquez" w:date="2017-02-16T15:55:00Z">
            <w:rPr>
              <w:rFonts w:ascii="LM Roman 10" w:hAnsi="LM Roman 10"/>
              <w:sz w:val="24"/>
              <w:szCs w:val="24"/>
            </w:rPr>
          </w:rPrChange>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ins w:id="488" w:author="andres camilo santana bohorquez" w:date="2017-02-16T15:27:00Z">
        <w:r w:rsidR="00B0349F">
          <w:rPr>
            <w:rFonts w:ascii="LM Roman 10" w:hAnsi="LM Roman 10"/>
            <w:sz w:val="24"/>
            <w:szCs w:val="24"/>
          </w:rPr>
          <w:t xml:space="preserve">se han planteado dos productos el primero un </w:t>
        </w:r>
      </w:ins>
    </w:p>
    <w:p w14:paraId="06C2A2FA" w14:textId="5ECD813B" w:rsidR="00954203" w:rsidRPr="002314C9" w:rsidDel="00B0349F" w:rsidRDefault="00954203" w:rsidP="00567C14">
      <w:pPr>
        <w:jc w:val="both"/>
        <w:rPr>
          <w:del w:id="489" w:author="andres camilo santana bohorquez" w:date="2017-02-16T15:27:00Z"/>
          <w:rFonts w:ascii="LM Roman 10" w:hAnsi="LM Roman 10"/>
          <w:sz w:val="24"/>
          <w:szCs w:val="24"/>
        </w:rPr>
      </w:pPr>
    </w:p>
    <w:p w14:paraId="73F300FF" w14:textId="4A83EE81" w:rsidR="00954203" w:rsidRPr="00B0349F" w:rsidDel="00B0349F" w:rsidRDefault="00954203">
      <w:pPr>
        <w:jc w:val="both"/>
        <w:rPr>
          <w:del w:id="490" w:author="andres camilo santana bohorquez" w:date="2017-02-16T15:27:00Z"/>
          <w:rFonts w:ascii="LM Roman 10" w:hAnsi="LM Roman 10"/>
          <w:sz w:val="24"/>
          <w:szCs w:val="24"/>
          <w:rPrChange w:id="491" w:author="andres camilo santana bohorquez" w:date="2017-02-16T15:27:00Z">
            <w:rPr>
              <w:del w:id="492" w:author="andres camilo santana bohorquez" w:date="2017-02-16T15:27:00Z"/>
            </w:rPr>
          </w:rPrChange>
        </w:rPr>
        <w:pPrChange w:id="493" w:author="andres camilo santana bohorquez" w:date="2017-02-16T15:27:00Z">
          <w:pPr>
            <w:pStyle w:val="Prrafodelista"/>
            <w:numPr>
              <w:numId w:val="9"/>
            </w:numPr>
            <w:ind w:hanging="360"/>
            <w:jc w:val="both"/>
          </w:pPr>
        </w:pPrChange>
      </w:pPr>
      <w:r w:rsidRPr="00B0349F">
        <w:rPr>
          <w:rFonts w:ascii="LM Roman 10" w:hAnsi="LM Roman 10"/>
          <w:sz w:val="24"/>
          <w:szCs w:val="24"/>
          <w:rPrChange w:id="494" w:author="andres camilo santana bohorquez" w:date="2017-02-16T15:27:00Z">
            <w:rPr/>
          </w:rPrChange>
        </w:rPr>
        <w:t>Videojuego para mejorar habilidades Pisco-Motoras</w:t>
      </w:r>
      <w:r w:rsidR="009A197C" w:rsidRPr="00B0349F">
        <w:rPr>
          <w:rFonts w:ascii="LM Roman 10" w:hAnsi="LM Roman 10"/>
          <w:sz w:val="24"/>
          <w:szCs w:val="24"/>
          <w:rPrChange w:id="495" w:author="andres camilo santana bohorquez" w:date="2017-02-16T15:27:00Z">
            <w:rPr/>
          </w:rPrChange>
        </w:rPr>
        <w:t xml:space="preserve"> mediante actividades Musicales</w:t>
      </w:r>
      <w:ins w:id="496" w:author="andres camilo santana bohorquez" w:date="2017-02-16T15:27:00Z">
        <w:r w:rsidR="00B0349F">
          <w:rPr>
            <w:rFonts w:ascii="LM Roman 10" w:hAnsi="LM Roman 10"/>
            <w:sz w:val="24"/>
            <w:szCs w:val="24"/>
          </w:rPr>
          <w:t xml:space="preserve"> y el segundo un</w:t>
        </w:r>
      </w:ins>
      <w:del w:id="497" w:author="andres camilo santana bohorquez" w:date="2017-02-16T15:27:00Z">
        <w:r w:rsidR="009A197C" w:rsidRPr="00B0349F" w:rsidDel="00B0349F">
          <w:rPr>
            <w:rFonts w:ascii="LM Roman 10" w:hAnsi="LM Roman 10"/>
            <w:sz w:val="24"/>
            <w:szCs w:val="24"/>
            <w:rPrChange w:id="498" w:author="andres camilo santana bohorquez" w:date="2017-02-16T15:27:00Z">
              <w:rPr/>
            </w:rPrChange>
          </w:rPr>
          <w:delText>.</w:delText>
        </w:r>
      </w:del>
      <w:ins w:id="499" w:author="andres camilo santana bohorquez" w:date="2017-02-16T15:27:00Z">
        <w:r w:rsidR="00B0349F">
          <w:rPr>
            <w:rFonts w:ascii="LM Roman 10" w:hAnsi="LM Roman 10"/>
            <w:sz w:val="24"/>
            <w:szCs w:val="24"/>
          </w:rPr>
          <w:t xml:space="preserve"> </w:t>
        </w:r>
      </w:ins>
    </w:p>
    <w:p w14:paraId="4C7A2EF9" w14:textId="0BDC0268" w:rsidR="00954203" w:rsidRPr="00B0349F" w:rsidRDefault="00954203">
      <w:pPr>
        <w:jc w:val="both"/>
        <w:rPr>
          <w:rFonts w:ascii="LM Roman 10" w:hAnsi="LM Roman 10"/>
          <w:sz w:val="24"/>
          <w:szCs w:val="24"/>
          <w:rPrChange w:id="500" w:author="andres camilo santana bohorquez" w:date="2017-02-16T15:27:00Z">
            <w:rPr/>
          </w:rPrChange>
        </w:rPr>
        <w:pPrChange w:id="501" w:author="andres camilo santana bohorquez" w:date="2017-02-16T15:27:00Z">
          <w:pPr>
            <w:pStyle w:val="Prrafodelista"/>
            <w:numPr>
              <w:numId w:val="9"/>
            </w:numPr>
            <w:ind w:hanging="360"/>
            <w:jc w:val="both"/>
          </w:pPr>
        </w:pPrChange>
      </w:pPr>
      <w:r w:rsidRPr="00B0349F">
        <w:rPr>
          <w:rFonts w:ascii="LM Roman 10" w:hAnsi="LM Roman 10"/>
          <w:sz w:val="24"/>
          <w:szCs w:val="24"/>
          <w:rPrChange w:id="502" w:author="andres camilo santana bohorquez" w:date="2017-02-16T15:27:00Z">
            <w:rPr/>
          </w:rPrChange>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C9F1D53" w:rsidR="00E357E3" w:rsidRPr="002314C9" w:rsidDel="00190928" w:rsidRDefault="00954203" w:rsidP="00567C14">
      <w:pPr>
        <w:jc w:val="both"/>
        <w:rPr>
          <w:del w:id="503" w:author="andres camilo santana bohorquez" w:date="2017-02-16T15:52:00Z"/>
          <w:rFonts w:ascii="LM Roman 10" w:hAnsi="LM Roman 10"/>
          <w:sz w:val="24"/>
          <w:szCs w:val="24"/>
        </w:rPr>
      </w:pPr>
      <w:r w:rsidRPr="00190928">
        <w:rPr>
          <w:rFonts w:ascii="LM Roman 10" w:hAnsi="LM Roman 10"/>
          <w:i/>
          <w:sz w:val="24"/>
          <w:szCs w:val="24"/>
          <w:rPrChange w:id="504" w:author="andres camilo santana bohorquez" w:date="2017-02-16T15:55:00Z">
            <w:rPr>
              <w:rFonts w:ascii="LM Roman 10" w:hAnsi="LM Roman 10"/>
              <w:sz w:val="24"/>
              <w:szCs w:val="24"/>
            </w:rPr>
          </w:rPrChange>
        </w:rPr>
        <w:t>Analgésicos</w:t>
      </w:r>
      <w:r w:rsidR="00E357E3" w:rsidRPr="002314C9">
        <w:rPr>
          <w:rFonts w:ascii="LM Roman 10" w:hAnsi="LM Roman 10"/>
          <w:sz w:val="24"/>
          <w:szCs w:val="24"/>
        </w:rPr>
        <w:t xml:space="preserve">: </w:t>
      </w:r>
      <w:ins w:id="505" w:author="andres camilo santana bohorquez" w:date="2017-02-16T15:52:00Z">
        <w:r w:rsidR="00190928">
          <w:rPr>
            <w:rFonts w:ascii="LM Roman 10" w:hAnsi="LM Roman 10"/>
            <w:sz w:val="24"/>
            <w:szCs w:val="24"/>
          </w:rPr>
          <w:t xml:space="preserve">Se pretende ofrecer un </w:t>
        </w:r>
      </w:ins>
    </w:p>
    <w:p w14:paraId="120EF41F" w14:textId="20367E72" w:rsidR="00954203" w:rsidRPr="002314C9" w:rsidDel="00190928" w:rsidRDefault="00954203" w:rsidP="00567C14">
      <w:pPr>
        <w:jc w:val="both"/>
        <w:rPr>
          <w:del w:id="506" w:author="andres camilo santana bohorquez" w:date="2017-02-16T15:52:00Z"/>
          <w:rFonts w:ascii="LM Roman 10" w:hAnsi="LM Roman 10"/>
          <w:sz w:val="24"/>
          <w:szCs w:val="24"/>
        </w:rPr>
      </w:pPr>
    </w:p>
    <w:p w14:paraId="62B7F9AA" w14:textId="0F34DD1C" w:rsidR="00954203" w:rsidRPr="00190928" w:rsidDel="00190928" w:rsidRDefault="002314C9">
      <w:pPr>
        <w:jc w:val="both"/>
        <w:rPr>
          <w:del w:id="507" w:author="andres camilo santana bohorquez" w:date="2017-02-16T15:52:00Z"/>
          <w:rFonts w:ascii="LM Roman 10" w:hAnsi="LM Roman 10"/>
          <w:sz w:val="24"/>
          <w:szCs w:val="24"/>
          <w:rPrChange w:id="508" w:author="andres camilo santana bohorquez" w:date="2017-02-16T15:52:00Z">
            <w:rPr>
              <w:del w:id="509" w:author="andres camilo santana bohorquez" w:date="2017-02-16T15:52:00Z"/>
            </w:rPr>
          </w:rPrChange>
        </w:rPr>
        <w:pPrChange w:id="510" w:author="andres camilo santana bohorquez" w:date="2017-02-16T15:52:00Z">
          <w:pPr>
            <w:pStyle w:val="Prrafodelista"/>
            <w:numPr>
              <w:numId w:val="10"/>
            </w:numPr>
            <w:ind w:hanging="360"/>
            <w:jc w:val="both"/>
          </w:pPr>
        </w:pPrChange>
      </w:pPr>
      <w:r w:rsidRPr="00190928">
        <w:rPr>
          <w:rFonts w:ascii="LM Roman 10" w:hAnsi="LM Roman 10"/>
          <w:sz w:val="24"/>
          <w:szCs w:val="24"/>
          <w:rPrChange w:id="511" w:author="andres camilo santana bohorquez" w:date="2017-02-16T15:52:00Z">
            <w:rPr/>
          </w:rPrChange>
        </w:rPr>
        <w:t xml:space="preserve">Contenido multimedia </w:t>
      </w:r>
      <w:r w:rsidR="00064966" w:rsidRPr="00190928">
        <w:rPr>
          <w:rFonts w:ascii="LM Roman 10" w:hAnsi="LM Roman 10"/>
          <w:sz w:val="24"/>
          <w:szCs w:val="24"/>
          <w:rPrChange w:id="512" w:author="andres camilo santana bohorquez" w:date="2017-02-16T15:52:00Z">
            <w:rPr/>
          </w:rPrChange>
        </w:rPr>
        <w:t>acorde a sus necesidades</w:t>
      </w:r>
      <w:ins w:id="513" w:author="andres camilo santana bohorquez" w:date="2017-02-16T15:52:00Z">
        <w:r w:rsidR="00190928">
          <w:rPr>
            <w:rFonts w:ascii="LM Roman 10" w:hAnsi="LM Roman 10"/>
            <w:sz w:val="24"/>
            <w:szCs w:val="24"/>
          </w:rPr>
          <w:t xml:space="preserve"> de buena calidad</w:t>
        </w:r>
      </w:ins>
      <w:ins w:id="514" w:author="andres camilo santana bohorquez" w:date="2017-02-16T15:53:00Z">
        <w:r w:rsidR="00190928">
          <w:rPr>
            <w:rFonts w:ascii="LM Roman 10" w:hAnsi="LM Roman 10"/>
            <w:sz w:val="24"/>
            <w:szCs w:val="24"/>
          </w:rPr>
          <w:t xml:space="preserve"> que permita</w:t>
        </w:r>
      </w:ins>
      <w:del w:id="515" w:author="andres camilo santana bohorquez" w:date="2017-02-16T15:53:00Z">
        <w:r w:rsidR="00064966" w:rsidRPr="00190928" w:rsidDel="00190928">
          <w:rPr>
            <w:rFonts w:ascii="LM Roman 10" w:hAnsi="LM Roman 10"/>
            <w:sz w:val="24"/>
            <w:szCs w:val="24"/>
            <w:rPrChange w:id="516" w:author="andres camilo santana bohorquez" w:date="2017-02-16T15:52:00Z">
              <w:rPr/>
            </w:rPrChange>
          </w:rPr>
          <w:delText>.</w:delText>
        </w:r>
      </w:del>
      <w:ins w:id="517" w:author="andres camilo santana bohorquez" w:date="2017-02-16T15:52:00Z">
        <w:r w:rsidR="00190928">
          <w:rPr>
            <w:rFonts w:ascii="LM Roman 10" w:hAnsi="LM Roman 10"/>
            <w:sz w:val="24"/>
            <w:szCs w:val="24"/>
          </w:rPr>
          <w:t xml:space="preserve"> </w:t>
        </w:r>
      </w:ins>
    </w:p>
    <w:p w14:paraId="3167D5C1" w14:textId="4F110951" w:rsidR="00C56438" w:rsidRPr="00567C14" w:rsidRDefault="00C56438">
      <w:pPr>
        <w:jc w:val="both"/>
        <w:rPr>
          <w:rFonts w:ascii="LM Roman 10" w:hAnsi="LM Roman 10"/>
          <w:sz w:val="24"/>
          <w:szCs w:val="24"/>
        </w:rPr>
        <w:pPrChange w:id="518" w:author="andres camilo santana bohorquez" w:date="2017-02-16T15:52:00Z">
          <w:pPr>
            <w:pStyle w:val="Prrafodelista"/>
            <w:numPr>
              <w:numId w:val="10"/>
            </w:numPr>
            <w:ind w:hanging="360"/>
            <w:jc w:val="both"/>
          </w:pPr>
        </w:pPrChange>
      </w:pPr>
      <w:r w:rsidRPr="00567C14">
        <w:rPr>
          <w:rFonts w:ascii="LM Roman 10" w:hAnsi="LM Roman 10"/>
          <w:sz w:val="24"/>
          <w:szCs w:val="24"/>
        </w:rPr>
        <w:t xml:space="preserve">Mejorar el Autoestima </w:t>
      </w:r>
      <w:ins w:id="519" w:author="andres camilo santana bohorquez" w:date="2017-02-16T15:54:00Z">
        <w:r w:rsidR="00190928">
          <w:rPr>
            <w:rFonts w:ascii="LM Roman 10" w:hAnsi="LM Roman 10"/>
            <w:sz w:val="24"/>
            <w:szCs w:val="24"/>
          </w:rPr>
          <w:t xml:space="preserve">del usuario haciendo uso de </w:t>
        </w:r>
      </w:ins>
      <w:del w:id="520" w:author="andres camilo santana bohorquez" w:date="2017-02-16T15:54:00Z">
        <w:r w:rsidRPr="00567C14" w:rsidDel="00190928">
          <w:rPr>
            <w:rFonts w:ascii="LM Roman 10" w:hAnsi="LM Roman 10"/>
            <w:sz w:val="24"/>
            <w:szCs w:val="24"/>
          </w:rPr>
          <w:delText>mediante</w:delText>
        </w:r>
      </w:del>
      <w:r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08EEAEAC" w:rsidR="00E357E3" w:rsidRPr="00567C14" w:rsidDel="00190928" w:rsidRDefault="00E357E3" w:rsidP="00567C14">
      <w:pPr>
        <w:jc w:val="both"/>
        <w:rPr>
          <w:del w:id="521" w:author="andres camilo santana bohorquez" w:date="2017-02-16T15:54:00Z"/>
          <w:rFonts w:ascii="LM Roman 10" w:hAnsi="LM Roman 10"/>
          <w:sz w:val="24"/>
          <w:szCs w:val="24"/>
        </w:rPr>
      </w:pPr>
      <w:r w:rsidRPr="00190928">
        <w:rPr>
          <w:rFonts w:ascii="LM Roman 10" w:hAnsi="LM Roman 10"/>
          <w:i/>
          <w:sz w:val="24"/>
          <w:szCs w:val="24"/>
          <w:rPrChange w:id="522" w:author="andres camilo santana bohorquez" w:date="2017-02-16T15:55:00Z">
            <w:rPr>
              <w:rFonts w:ascii="LM Roman 10" w:hAnsi="LM Roman 10"/>
              <w:sz w:val="24"/>
              <w:szCs w:val="24"/>
            </w:rPr>
          </w:rPrChange>
        </w:rPr>
        <w:t>Vitaminas</w:t>
      </w:r>
      <w:r w:rsidRPr="00567C14">
        <w:rPr>
          <w:rFonts w:ascii="LM Roman 10" w:hAnsi="LM Roman 10"/>
          <w:sz w:val="24"/>
          <w:szCs w:val="24"/>
        </w:rPr>
        <w:t>:</w:t>
      </w:r>
      <w:ins w:id="523" w:author="andres camilo santana bohorquez" w:date="2017-02-16T15:54:00Z">
        <w:r w:rsidR="00190928">
          <w:rPr>
            <w:rFonts w:ascii="LM Roman 10" w:hAnsi="LM Roman 10"/>
            <w:sz w:val="24"/>
            <w:szCs w:val="24"/>
          </w:rPr>
          <w:t xml:space="preserve"> </w:t>
        </w:r>
      </w:ins>
    </w:p>
    <w:p w14:paraId="6FDCB7EF" w14:textId="77777777" w:rsidR="00E41688" w:rsidRPr="00567C14" w:rsidDel="00190928" w:rsidRDefault="00E41688" w:rsidP="00567C14">
      <w:pPr>
        <w:jc w:val="both"/>
        <w:rPr>
          <w:del w:id="524" w:author="andres camilo santana bohorquez" w:date="2017-02-16T15:54:00Z"/>
          <w:rFonts w:ascii="LM Roman 10" w:hAnsi="LM Roman 10"/>
          <w:sz w:val="24"/>
          <w:szCs w:val="24"/>
        </w:rPr>
      </w:pPr>
    </w:p>
    <w:p w14:paraId="3AA4D207" w14:textId="29488450" w:rsidR="009C7C60" w:rsidRPr="00190928" w:rsidRDefault="00954203">
      <w:pPr>
        <w:jc w:val="both"/>
        <w:rPr>
          <w:rFonts w:ascii="LM Roman 10" w:hAnsi="LM Roman 10"/>
          <w:sz w:val="24"/>
          <w:szCs w:val="24"/>
          <w:rPrChange w:id="525" w:author="andres camilo santana bohorquez" w:date="2017-02-16T15:54:00Z">
            <w:rPr/>
          </w:rPrChange>
        </w:rPr>
        <w:pPrChange w:id="526" w:author="andres camilo santana bohorquez" w:date="2017-02-16T15:54:00Z">
          <w:pPr>
            <w:pStyle w:val="Prrafodelista"/>
            <w:numPr>
              <w:numId w:val="10"/>
            </w:numPr>
            <w:ind w:hanging="360"/>
            <w:jc w:val="both"/>
          </w:pPr>
        </w:pPrChange>
      </w:pPr>
      <w:r w:rsidRPr="00190928">
        <w:rPr>
          <w:rFonts w:ascii="LM Roman 10" w:hAnsi="LM Roman 10"/>
          <w:sz w:val="24"/>
          <w:szCs w:val="24"/>
          <w:rPrChange w:id="527" w:author="andres camilo santana bohorquez" w:date="2017-02-16T15:54:00Z">
            <w:rPr/>
          </w:rPrChange>
        </w:rPr>
        <w:t xml:space="preserve">Los usuarios podrán </w:t>
      </w:r>
      <w:r w:rsidR="002314C9" w:rsidRPr="00190928">
        <w:rPr>
          <w:rFonts w:ascii="LM Roman 10" w:hAnsi="LM Roman 10"/>
          <w:sz w:val="24"/>
          <w:szCs w:val="24"/>
          <w:rPrChange w:id="528" w:author="andres camilo santana bohorquez" w:date="2017-02-16T15:54:00Z">
            <w:rPr/>
          </w:rPrChange>
        </w:rPr>
        <w:t>mejorar sus niveles de Memoria (reminiscencia).</w:t>
      </w:r>
    </w:p>
    <w:p w14:paraId="031EAC5A" w14:textId="1C7649D1" w:rsidR="002314C9" w:rsidRPr="00190928" w:rsidRDefault="002314C9">
      <w:pPr>
        <w:jc w:val="both"/>
        <w:rPr>
          <w:rFonts w:ascii="LM Roman 10" w:hAnsi="LM Roman 10"/>
          <w:sz w:val="24"/>
          <w:szCs w:val="24"/>
          <w:rPrChange w:id="529" w:author="andres camilo santana bohorquez" w:date="2017-02-16T15:54:00Z">
            <w:rPr/>
          </w:rPrChange>
        </w:rPr>
        <w:pPrChange w:id="530" w:author="andres camilo santana bohorquez" w:date="2017-02-16T15:54:00Z">
          <w:pPr>
            <w:pStyle w:val="Prrafodelista"/>
            <w:numPr>
              <w:numId w:val="10"/>
            </w:numPr>
            <w:ind w:hanging="360"/>
            <w:jc w:val="both"/>
          </w:pPr>
        </w:pPrChange>
      </w:pPr>
      <w:r w:rsidRPr="00190928">
        <w:rPr>
          <w:rFonts w:ascii="LM Roman 10" w:hAnsi="LM Roman 10"/>
          <w:sz w:val="24"/>
          <w:szCs w:val="24"/>
          <w:rPrChange w:id="531" w:author="andres camilo santana bohorquez" w:date="2017-02-16T15:54:00Z">
            <w:rPr/>
          </w:rPrChange>
        </w:rPr>
        <w:t xml:space="preserve">Los usuarios podrán aspectos psicomotrices como el autocontrol, lateralidad </w:t>
      </w:r>
      <w:r w:rsidRPr="00567C14">
        <w:rPr>
          <w:rStyle w:val="Refdenotaalpie"/>
          <w:rFonts w:ascii="LM Roman 10" w:hAnsi="LM Roman 10"/>
          <w:sz w:val="24"/>
          <w:szCs w:val="24"/>
        </w:rPr>
        <w:footnoteReference w:id="2"/>
      </w:r>
      <w:r w:rsidRPr="00190928">
        <w:rPr>
          <w:rFonts w:ascii="LM Roman 10" w:hAnsi="LM Roman 10"/>
          <w:sz w:val="24"/>
          <w:szCs w:val="24"/>
          <w:rPrChange w:id="532" w:author="andres camilo santana bohorquez" w:date="2017-02-16T15:54:00Z">
            <w:rPr/>
          </w:rPrChange>
        </w:rPr>
        <w:t xml:space="preserve"> mediante diferentes actividades.</w:t>
      </w:r>
    </w:p>
    <w:p w14:paraId="5E08B4B9" w14:textId="5179716A" w:rsidR="002314C9" w:rsidRPr="00190928" w:rsidDel="00190928" w:rsidRDefault="002314C9">
      <w:pPr>
        <w:jc w:val="both"/>
        <w:rPr>
          <w:del w:id="533" w:author="andres camilo santana bohorquez" w:date="2017-02-16T15:55:00Z"/>
          <w:rFonts w:ascii="LM Roman 10" w:hAnsi="LM Roman 10"/>
          <w:sz w:val="24"/>
          <w:szCs w:val="24"/>
          <w:rPrChange w:id="534" w:author="andres camilo santana bohorquez" w:date="2017-02-16T15:55:00Z">
            <w:rPr>
              <w:del w:id="535" w:author="andres camilo santana bohorquez" w:date="2017-02-16T15:55:00Z"/>
            </w:rPr>
          </w:rPrChange>
        </w:rPr>
        <w:pPrChange w:id="536" w:author="andres camilo santana bohorquez" w:date="2017-02-16T15:55:00Z">
          <w:pPr>
            <w:pStyle w:val="Prrafodelista"/>
            <w:jc w:val="both"/>
          </w:pPr>
        </w:pPrChange>
      </w:pPr>
    </w:p>
    <w:p w14:paraId="4807128E" w14:textId="3B00D7CF" w:rsidR="002314C9" w:rsidRPr="00567C14" w:rsidDel="00190928" w:rsidRDefault="002314C9" w:rsidP="00567C14">
      <w:pPr>
        <w:jc w:val="both"/>
        <w:rPr>
          <w:del w:id="537" w:author="andres camilo santana bohorquez" w:date="2017-02-16T15:55:00Z"/>
          <w:rFonts w:ascii="LM Roman 10" w:hAnsi="LM Roman 10"/>
          <w:sz w:val="24"/>
          <w:szCs w:val="24"/>
        </w:rPr>
      </w:pPr>
    </w:p>
    <w:p w14:paraId="625DD769" w14:textId="77777777" w:rsidR="002314C9" w:rsidRPr="00567C14" w:rsidRDefault="002314C9">
      <w:pPr>
        <w:pStyle w:val="Incontec"/>
        <w:pPrChange w:id="538" w:author="andres camilo santana bohorquez" w:date="2017-02-16T15:55:00Z">
          <w:pPr>
            <w:jc w:val="both"/>
          </w:pPr>
        </w:pPrChange>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37622979" w:rsidR="00954203" w:rsidRPr="00190928" w:rsidDel="00190928" w:rsidRDefault="00954203" w:rsidP="00567C14">
      <w:pPr>
        <w:jc w:val="both"/>
        <w:rPr>
          <w:del w:id="539" w:author="andres camilo santana bohorquez" w:date="2017-02-16T15:55:00Z"/>
          <w:rFonts w:ascii="LM Roman 10" w:hAnsi="LM Roman 10"/>
          <w:i/>
          <w:sz w:val="24"/>
          <w:szCs w:val="24"/>
          <w:rPrChange w:id="540" w:author="andres camilo santana bohorquez" w:date="2017-02-16T15:55:00Z">
            <w:rPr>
              <w:del w:id="541" w:author="andres camilo santana bohorquez" w:date="2017-02-16T15:55:00Z"/>
              <w:rFonts w:ascii="LM Roman 10" w:hAnsi="LM Roman 10"/>
              <w:sz w:val="24"/>
              <w:szCs w:val="24"/>
            </w:rPr>
          </w:rPrChange>
        </w:rPr>
      </w:pPr>
      <w:r w:rsidRPr="00190928">
        <w:rPr>
          <w:rFonts w:ascii="LM Roman 10" w:hAnsi="LM Roman 10"/>
          <w:i/>
          <w:sz w:val="24"/>
          <w:szCs w:val="24"/>
          <w:rPrChange w:id="542" w:author="andres camilo santana bohorquez" w:date="2017-02-16T15:55:00Z">
            <w:rPr>
              <w:rFonts w:ascii="LM Roman 10" w:hAnsi="LM Roman 10"/>
              <w:sz w:val="24"/>
              <w:szCs w:val="24"/>
            </w:rPr>
          </w:rPrChange>
        </w:rPr>
        <w:t>Productos y servicios:</w:t>
      </w:r>
    </w:p>
    <w:p w14:paraId="19F4957B" w14:textId="7855A4E2" w:rsidR="00064966" w:rsidRPr="00567C14" w:rsidDel="00190928" w:rsidRDefault="00190928" w:rsidP="00567C14">
      <w:pPr>
        <w:jc w:val="both"/>
        <w:rPr>
          <w:del w:id="543" w:author="andres camilo santana bohorquez" w:date="2017-02-16T15:55:00Z"/>
          <w:rFonts w:ascii="LM Roman 10" w:hAnsi="LM Roman 10"/>
          <w:sz w:val="24"/>
          <w:szCs w:val="24"/>
        </w:rPr>
      </w:pPr>
      <w:ins w:id="544" w:author="andres camilo santana bohorquez" w:date="2017-02-16T15:55:00Z">
        <w:r>
          <w:rPr>
            <w:rFonts w:ascii="LM Roman 10" w:hAnsi="LM Roman 10"/>
            <w:sz w:val="24"/>
            <w:szCs w:val="24"/>
          </w:rPr>
          <w:t xml:space="preserve"> Se ofrecen </w:t>
        </w:r>
      </w:ins>
    </w:p>
    <w:p w14:paraId="57174F26" w14:textId="2F68B14E" w:rsidR="00064966" w:rsidRPr="00190928" w:rsidRDefault="00C56438">
      <w:pPr>
        <w:jc w:val="both"/>
        <w:rPr>
          <w:rFonts w:ascii="LM Roman 10" w:hAnsi="LM Roman 10"/>
          <w:sz w:val="24"/>
          <w:szCs w:val="24"/>
          <w:rPrChange w:id="545" w:author="andres camilo santana bohorquez" w:date="2017-02-16T15:55:00Z">
            <w:rPr/>
          </w:rPrChange>
        </w:rPr>
        <w:pPrChange w:id="546" w:author="andres camilo santana bohorquez" w:date="2017-02-16T15:55:00Z">
          <w:pPr>
            <w:pStyle w:val="Prrafodelista"/>
            <w:numPr>
              <w:numId w:val="11"/>
            </w:numPr>
            <w:ind w:hanging="360"/>
            <w:jc w:val="both"/>
          </w:pPr>
        </w:pPrChange>
      </w:pPr>
      <w:r w:rsidRPr="00190928">
        <w:rPr>
          <w:rFonts w:ascii="LM Roman 10" w:hAnsi="LM Roman 10"/>
          <w:sz w:val="24"/>
          <w:szCs w:val="24"/>
          <w:rPrChange w:id="547" w:author="andres camilo santana bohorquez" w:date="2017-02-16T15:55:00Z">
            <w:rPr/>
          </w:rPrChange>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01E0869A" w:rsidR="00954203" w:rsidRPr="00567C14" w:rsidDel="00190928" w:rsidRDefault="00456B64" w:rsidP="00567C14">
      <w:pPr>
        <w:jc w:val="both"/>
        <w:rPr>
          <w:del w:id="548" w:author="andres camilo santana bohorquez" w:date="2017-02-16T15:56:00Z"/>
          <w:rFonts w:ascii="LM Roman 10" w:hAnsi="LM Roman 10"/>
          <w:sz w:val="24"/>
          <w:szCs w:val="24"/>
        </w:rPr>
      </w:pPr>
      <w:r w:rsidRPr="00190928">
        <w:rPr>
          <w:rFonts w:ascii="LM Roman 10" w:hAnsi="LM Roman 10"/>
          <w:i/>
          <w:sz w:val="24"/>
          <w:szCs w:val="24"/>
          <w:rPrChange w:id="549" w:author="andres camilo santana bohorquez" w:date="2017-02-16T15:56:00Z">
            <w:rPr>
              <w:rFonts w:ascii="LM Roman 10" w:hAnsi="LM Roman 10"/>
              <w:sz w:val="24"/>
              <w:szCs w:val="24"/>
            </w:rPr>
          </w:rPrChange>
        </w:rPr>
        <w:t>Analgésicos</w:t>
      </w:r>
      <w:r w:rsidR="00954203" w:rsidRPr="00567C14">
        <w:rPr>
          <w:rFonts w:ascii="LM Roman 10" w:hAnsi="LM Roman 10"/>
          <w:sz w:val="24"/>
          <w:szCs w:val="24"/>
        </w:rPr>
        <w:t xml:space="preserve">: </w:t>
      </w:r>
      <w:ins w:id="550" w:author="andres camilo santana bohorquez" w:date="2017-02-16T15:56:00Z">
        <w:r w:rsidR="00190928">
          <w:rPr>
            <w:rFonts w:ascii="LM Roman 10" w:hAnsi="LM Roman 10"/>
            <w:sz w:val="24"/>
            <w:szCs w:val="24"/>
          </w:rPr>
          <w:t xml:space="preserve"> </w:t>
        </w:r>
      </w:ins>
    </w:p>
    <w:p w14:paraId="344438E0" w14:textId="77777777" w:rsidR="00064966" w:rsidRPr="00567C14" w:rsidDel="00190928" w:rsidRDefault="00064966" w:rsidP="00567C14">
      <w:pPr>
        <w:jc w:val="both"/>
        <w:rPr>
          <w:del w:id="551" w:author="andres camilo santana bohorquez" w:date="2017-02-16T15:56:00Z"/>
          <w:rFonts w:ascii="LM Roman 10" w:hAnsi="LM Roman 10"/>
          <w:sz w:val="24"/>
          <w:szCs w:val="24"/>
        </w:rPr>
      </w:pPr>
    </w:p>
    <w:p w14:paraId="3846BB92" w14:textId="6601C937" w:rsidR="00064966" w:rsidRPr="00190928" w:rsidRDefault="00C56438">
      <w:pPr>
        <w:jc w:val="both"/>
        <w:rPr>
          <w:rFonts w:ascii="LM Roman 10" w:hAnsi="LM Roman 10"/>
          <w:sz w:val="24"/>
          <w:szCs w:val="24"/>
          <w:rPrChange w:id="552" w:author="andres camilo santana bohorquez" w:date="2017-02-16T15:56:00Z">
            <w:rPr/>
          </w:rPrChange>
        </w:rPr>
        <w:pPrChange w:id="553"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54" w:author="andres camilo santana bohorquez" w:date="2017-02-16T15:56:00Z">
            <w:rPr/>
          </w:rPrChange>
        </w:rPr>
        <w:t>Recursos 100% Virtuales, accesibles mediante cualquier dispositivo.</w:t>
      </w:r>
    </w:p>
    <w:p w14:paraId="36513F9A" w14:textId="489C4E06" w:rsidR="00C56438" w:rsidRDefault="00C56438">
      <w:pPr>
        <w:jc w:val="both"/>
        <w:rPr>
          <w:ins w:id="555" w:author="andres camilo santana bohorquez" w:date="2017-02-16T16:05:00Z"/>
          <w:rFonts w:ascii="LM Roman 10" w:hAnsi="LM Roman 10"/>
          <w:sz w:val="24"/>
          <w:szCs w:val="24"/>
        </w:rPr>
        <w:pPrChange w:id="556"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57" w:author="andres camilo santana bohorquez" w:date="2017-02-16T15:56:00Z">
            <w:rPr/>
          </w:rPrChange>
        </w:rPr>
        <w:t>Módulos que atienden las necesidades especiales educativas de sus hijos desarrollados bajo el acompañamiento de Psicólogos expertos.</w:t>
      </w:r>
    </w:p>
    <w:p w14:paraId="4DCDB790" w14:textId="77777777" w:rsidR="004C1700" w:rsidRPr="00190928" w:rsidRDefault="004C1700">
      <w:pPr>
        <w:pStyle w:val="Incontec"/>
        <w:rPr>
          <w:rPrChange w:id="558" w:author="andres camilo santana bohorquez" w:date="2017-02-16T15:56:00Z">
            <w:rPr/>
          </w:rPrChange>
        </w:rPr>
        <w:pPrChange w:id="559" w:author="andres camilo santana bohorquez" w:date="2017-02-16T16:05:00Z">
          <w:pPr>
            <w:pStyle w:val="Prrafodelista"/>
            <w:numPr>
              <w:numId w:val="11"/>
            </w:numPr>
            <w:ind w:hanging="360"/>
            <w:jc w:val="both"/>
          </w:pPr>
        </w:pPrChange>
      </w:pPr>
    </w:p>
    <w:p w14:paraId="6A078E09" w14:textId="2A244DE9" w:rsidR="004C1700" w:rsidRPr="00567C14" w:rsidRDefault="004C1700" w:rsidP="004C1700">
      <w:pPr>
        <w:jc w:val="both"/>
        <w:rPr>
          <w:ins w:id="560" w:author="andres camilo santana bohorquez" w:date="2017-02-16T16:05:00Z"/>
          <w:rFonts w:ascii="LM Roman 10" w:hAnsi="LM Roman 10"/>
          <w:sz w:val="24"/>
          <w:szCs w:val="24"/>
        </w:rPr>
      </w:pPr>
      <w:ins w:id="561" w:author="andres camilo santana bohorquez" w:date="2017-02-16T16:05:00Z">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ins>
    </w:p>
    <w:p w14:paraId="1F2A360A" w14:textId="77777777" w:rsidR="00C56438" w:rsidRPr="00190928" w:rsidDel="00190928" w:rsidRDefault="00C56438">
      <w:pPr>
        <w:pStyle w:val="Incontec"/>
        <w:rPr>
          <w:del w:id="562" w:author="andres camilo santana bohorquez" w:date="2017-02-16T15:57:00Z"/>
          <w:rPrChange w:id="563" w:author="andres camilo santana bohorquez" w:date="2017-02-16T15:57:00Z">
            <w:rPr>
              <w:del w:id="564" w:author="andres camilo santana bohorquez" w:date="2017-02-16T15:57:00Z"/>
            </w:rPr>
          </w:rPrChange>
        </w:rPr>
        <w:pPrChange w:id="565" w:author="andres camilo santana bohorquez" w:date="2017-02-16T15:57:00Z">
          <w:pPr>
            <w:pStyle w:val="Prrafodelista"/>
            <w:jc w:val="both"/>
          </w:pPr>
        </w:pPrChange>
      </w:pPr>
    </w:p>
    <w:p w14:paraId="3FAE2F67" w14:textId="77777777" w:rsidR="00954203" w:rsidRPr="00567C14" w:rsidRDefault="00954203">
      <w:pPr>
        <w:pStyle w:val="Incontec"/>
        <w:pPrChange w:id="566" w:author="andres camilo santana bohorquez" w:date="2017-02-16T15:57:00Z">
          <w:pPr>
            <w:jc w:val="both"/>
          </w:pPr>
        </w:pPrChange>
      </w:pPr>
    </w:p>
    <w:p w14:paraId="6F3AB9A0" w14:textId="77777777" w:rsidR="004B3505" w:rsidRDefault="00816B81">
      <w:pPr>
        <w:jc w:val="both"/>
        <w:rPr>
          <w:ins w:id="567" w:author="andres camilo santana bohorquez" w:date="2017-02-17T00:37:00Z"/>
          <w:rFonts w:ascii="LM Roman 10" w:hAnsi="LM Roman 10"/>
          <w:sz w:val="24"/>
          <w:szCs w:val="24"/>
        </w:rPr>
        <w:pPrChange w:id="568" w:author="andres camilo santana bohorquez" w:date="2017-02-17T00:23:00Z">
          <w:pPr/>
        </w:pPrChange>
      </w:pPr>
      <w:ins w:id="569" w:author="andres camilo santana bohorquez" w:date="2017-02-17T00:24:00Z">
        <w:r>
          <w:rPr>
            <w:rFonts w:ascii="LM Roman 10" w:hAnsi="LM Roman 10"/>
            <w:sz w:val="24"/>
            <w:szCs w:val="24"/>
          </w:rPr>
          <w:lastRenderedPageBreak/>
          <w:t>Identificando miedos y soluciones se logra generar</w:t>
        </w:r>
        <w:r w:rsidR="004B3505">
          <w:rPr>
            <w:rFonts w:ascii="LM Roman 10" w:hAnsi="LM Roman 10"/>
            <w:sz w:val="24"/>
            <w:szCs w:val="24"/>
          </w:rPr>
          <w:t xml:space="preserve"> una idea que </w:t>
        </w:r>
      </w:ins>
      <w:ins w:id="570" w:author="andres camilo santana bohorquez" w:date="2017-02-17T00:35:00Z">
        <w:r w:rsidR="004B3505">
          <w:rPr>
            <w:rFonts w:ascii="LM Roman 10" w:hAnsi="LM Roman 10"/>
            <w:sz w:val="24"/>
            <w:szCs w:val="24"/>
          </w:rPr>
          <w:t>se convertirá en un producto</w:t>
        </w:r>
      </w:ins>
      <w:ins w:id="571" w:author="andres camilo santana bohorquez" w:date="2017-02-17T00:24:00Z">
        <w:r>
          <w:rPr>
            <w:rFonts w:ascii="LM Roman 10" w:hAnsi="LM Roman 10"/>
            <w:sz w:val="24"/>
            <w:szCs w:val="24"/>
          </w:rPr>
          <w:t xml:space="preserve"> que permita eliminar esos dolores</w:t>
        </w:r>
      </w:ins>
      <w:ins w:id="572" w:author="andres camilo santana bohorquez" w:date="2017-02-17T00:25:00Z">
        <w:r>
          <w:rPr>
            <w:rFonts w:ascii="LM Roman 10" w:hAnsi="LM Roman 10"/>
            <w:sz w:val="24"/>
            <w:szCs w:val="24"/>
          </w:rPr>
          <w:t xml:space="preserve">, ahora solo queda </w:t>
        </w:r>
      </w:ins>
      <w:ins w:id="573" w:author="andres camilo santana bohorquez" w:date="2017-02-17T00:35:00Z">
        <w:r w:rsidR="004B3505">
          <w:rPr>
            <w:rFonts w:ascii="LM Roman 10" w:hAnsi="LM Roman 10"/>
            <w:sz w:val="24"/>
            <w:szCs w:val="24"/>
          </w:rPr>
          <w:t>reforzar</w:t>
        </w:r>
      </w:ins>
      <w:ins w:id="574" w:author="andres camilo santana bohorquez" w:date="2017-02-17T00:25:00Z">
        <w:r w:rsidR="004B3505">
          <w:rPr>
            <w:rFonts w:ascii="LM Roman 10" w:hAnsi="LM Roman 10"/>
            <w:sz w:val="24"/>
            <w:szCs w:val="24"/>
          </w:rPr>
          <w:t xml:space="preserve"> dicha</w:t>
        </w:r>
        <w:r>
          <w:rPr>
            <w:rFonts w:ascii="LM Roman 10" w:hAnsi="LM Roman 10"/>
            <w:sz w:val="24"/>
            <w:szCs w:val="24"/>
          </w:rPr>
          <w:t xml:space="preserve"> </w:t>
        </w:r>
      </w:ins>
      <w:ins w:id="575" w:author="andres camilo santana bohorquez" w:date="2017-02-17T00:35:00Z">
        <w:r w:rsidR="004B3505">
          <w:rPr>
            <w:rFonts w:ascii="LM Roman 10" w:hAnsi="LM Roman 10"/>
            <w:sz w:val="24"/>
            <w:szCs w:val="24"/>
          </w:rPr>
          <w:t xml:space="preserve">idea </w:t>
        </w:r>
      </w:ins>
      <w:ins w:id="576" w:author="andres camilo santana bohorquez" w:date="2017-02-17T00:36:00Z">
        <w:r w:rsidR="004B3505">
          <w:rPr>
            <w:rFonts w:ascii="LM Roman 10" w:hAnsi="LM Roman 10"/>
            <w:sz w:val="24"/>
            <w:szCs w:val="24"/>
          </w:rPr>
          <w:t>mediante</w:t>
        </w:r>
      </w:ins>
      <w:ins w:id="577" w:author="andres camilo santana bohorquez" w:date="2017-02-17T00:25:00Z">
        <w:r>
          <w:rPr>
            <w:rFonts w:ascii="LM Roman 10" w:hAnsi="LM Roman 10"/>
            <w:sz w:val="24"/>
            <w:szCs w:val="24"/>
          </w:rPr>
          <w:t xml:space="preserve"> un modelo de negocios </w:t>
        </w:r>
      </w:ins>
      <w:ins w:id="578" w:author="andres camilo santana bohorquez" w:date="2017-02-17T00:33:00Z">
        <w:r w:rsidR="004B3505">
          <w:rPr>
            <w:rFonts w:ascii="LM Roman 10" w:hAnsi="LM Roman 10"/>
            <w:sz w:val="24"/>
            <w:szCs w:val="24"/>
          </w:rPr>
          <w:t>para generar l</w:t>
        </w:r>
        <w:r>
          <w:rPr>
            <w:rFonts w:ascii="LM Roman 10" w:hAnsi="LM Roman 10"/>
            <w:sz w:val="24"/>
            <w:szCs w:val="24"/>
          </w:rPr>
          <w:t xml:space="preserve">as bases </w:t>
        </w:r>
      </w:ins>
      <w:ins w:id="579" w:author="andres camilo santana bohorquez" w:date="2017-02-17T00:36:00Z">
        <w:r w:rsidR="004B3505">
          <w:rPr>
            <w:rFonts w:ascii="LM Roman 10" w:hAnsi="LM Roman 10"/>
            <w:sz w:val="24"/>
            <w:szCs w:val="24"/>
          </w:rPr>
          <w:t xml:space="preserve">sobre las cuales la idea pueda </w:t>
        </w:r>
      </w:ins>
      <w:ins w:id="580" w:author="andres camilo santana bohorquez" w:date="2017-02-17T00:37:00Z">
        <w:r w:rsidR="004B3505">
          <w:rPr>
            <w:rFonts w:ascii="LM Roman 10" w:hAnsi="LM Roman 10"/>
            <w:sz w:val="24"/>
            <w:szCs w:val="24"/>
          </w:rPr>
          <w:t>ser</w:t>
        </w:r>
      </w:ins>
      <w:ins w:id="581" w:author="andres camilo santana bohorquez" w:date="2017-02-17T00:33:00Z">
        <w:r>
          <w:rPr>
            <w:rFonts w:ascii="LM Roman 10" w:hAnsi="LM Roman 10"/>
            <w:sz w:val="24"/>
            <w:szCs w:val="24"/>
          </w:rPr>
          <w:t xml:space="preserve"> </w:t>
        </w:r>
      </w:ins>
      <w:ins w:id="582" w:author="andres camilo santana bohorquez" w:date="2017-02-17T00:37:00Z">
        <w:r w:rsidR="004B3505">
          <w:rPr>
            <w:rFonts w:ascii="LM Roman 10" w:hAnsi="LM Roman 10"/>
            <w:sz w:val="24"/>
            <w:szCs w:val="24"/>
          </w:rPr>
          <w:t>entregada al</w:t>
        </w:r>
      </w:ins>
      <w:ins w:id="583" w:author="andres camilo santana bohorquez" w:date="2017-02-17T00:33:00Z">
        <w:r>
          <w:rPr>
            <w:rFonts w:ascii="LM Roman 10" w:hAnsi="LM Roman 10"/>
            <w:sz w:val="24"/>
            <w:szCs w:val="24"/>
          </w:rPr>
          <w:t xml:space="preserve"> mercado</w:t>
        </w:r>
      </w:ins>
      <w:ins w:id="584" w:author="andres camilo santana bohorquez" w:date="2017-02-17T00:31:00Z">
        <w:r>
          <w:rPr>
            <w:rFonts w:ascii="LM Roman 10" w:hAnsi="LM Roman 10"/>
            <w:sz w:val="24"/>
            <w:szCs w:val="24"/>
          </w:rPr>
          <w:t>.</w:t>
        </w:r>
      </w:ins>
      <w:ins w:id="585" w:author="andres camilo santana bohorquez" w:date="2017-02-17T00:24:00Z">
        <w:r>
          <w:rPr>
            <w:rFonts w:ascii="LM Roman 10" w:hAnsi="LM Roman 10"/>
            <w:sz w:val="24"/>
            <w:szCs w:val="24"/>
          </w:rPr>
          <w:t xml:space="preserve"> </w:t>
        </w:r>
      </w:ins>
      <w:ins w:id="586" w:author="andres camilo santana bohorquez" w:date="2017-02-17T00:22:00Z">
        <w:r w:rsidR="00BA797B">
          <w:rPr>
            <w:rFonts w:ascii="LM Roman 10" w:hAnsi="LM Roman 10"/>
            <w:sz w:val="24"/>
            <w:szCs w:val="24"/>
          </w:rPr>
          <w:t xml:space="preserve"> </w:t>
        </w:r>
      </w:ins>
    </w:p>
    <w:p w14:paraId="185D5837" w14:textId="3AF02284" w:rsidR="00954203" w:rsidRPr="00567C14" w:rsidDel="00190928" w:rsidRDefault="00954203">
      <w:pPr>
        <w:pStyle w:val="Incontec"/>
        <w:rPr>
          <w:del w:id="587" w:author="andres camilo santana bohorquez" w:date="2017-02-16T15:56:00Z"/>
        </w:rPr>
        <w:pPrChange w:id="588" w:author="andres camilo santana bohorquez" w:date="2017-02-17T00:37:00Z">
          <w:pPr>
            <w:jc w:val="both"/>
          </w:pPr>
        </w:pPrChange>
      </w:pPr>
      <w:del w:id="589" w:author="andres camilo santana bohorquez" w:date="2017-02-16T16:05:00Z">
        <w:r w:rsidRPr="00190928" w:rsidDel="004C1700">
          <w:rPr>
            <w:rPrChange w:id="590" w:author="andres camilo santana bohorquez" w:date="2017-02-16T15:57:00Z">
              <w:rPr>
                <w:rFonts w:ascii="LM Roman 10" w:hAnsi="LM Roman 10"/>
                <w:sz w:val="24"/>
                <w:szCs w:val="24"/>
              </w:rPr>
            </w:rPrChange>
          </w:rPr>
          <w:delText>Vitaminas</w:delText>
        </w:r>
        <w:r w:rsidRPr="00567C14" w:rsidDel="004C1700">
          <w:delText>:</w:delText>
        </w:r>
      </w:del>
    </w:p>
    <w:p w14:paraId="0C96B3D9" w14:textId="77777777" w:rsidR="00064966" w:rsidRPr="00567C14" w:rsidDel="00190928" w:rsidRDefault="00064966">
      <w:pPr>
        <w:pStyle w:val="Incontec"/>
        <w:rPr>
          <w:del w:id="591" w:author="andres camilo santana bohorquez" w:date="2017-02-16T15:56:00Z"/>
        </w:rPr>
        <w:pPrChange w:id="592" w:author="andres camilo santana bohorquez" w:date="2017-02-17T00:37:00Z">
          <w:pPr>
            <w:jc w:val="both"/>
          </w:pPr>
        </w:pPrChange>
      </w:pPr>
    </w:p>
    <w:p w14:paraId="0C7E3D37" w14:textId="2A9DC320" w:rsidR="00064966" w:rsidRPr="00190928" w:rsidDel="00190928" w:rsidRDefault="00064966">
      <w:pPr>
        <w:pStyle w:val="Incontec"/>
        <w:rPr>
          <w:del w:id="593" w:author="andres camilo santana bohorquez" w:date="2017-02-16T15:57:00Z"/>
          <w:rPrChange w:id="594" w:author="andres camilo santana bohorquez" w:date="2017-02-16T15:56:00Z">
            <w:rPr>
              <w:del w:id="595" w:author="andres camilo santana bohorquez" w:date="2017-02-16T15:57:00Z"/>
            </w:rPr>
          </w:rPrChange>
        </w:rPr>
        <w:pPrChange w:id="596" w:author="andres camilo santana bohorquez" w:date="2017-02-17T00:37:00Z">
          <w:pPr>
            <w:pStyle w:val="Prrafodelista"/>
            <w:numPr>
              <w:numId w:val="11"/>
            </w:numPr>
            <w:ind w:hanging="360"/>
            <w:jc w:val="both"/>
          </w:pPr>
        </w:pPrChange>
      </w:pPr>
      <w:del w:id="597" w:author="andres camilo santana bohorquez" w:date="2017-02-16T15:58:00Z">
        <w:r w:rsidRPr="00190928" w:rsidDel="00190928">
          <w:rPr>
            <w:rPrChange w:id="598" w:author="andres camilo santana bohorquez" w:date="2017-02-16T15:56:00Z">
              <w:rPr/>
            </w:rPrChange>
          </w:rPr>
          <w:delText>Bajos Costos</w:delText>
        </w:r>
      </w:del>
    </w:p>
    <w:p w14:paraId="70BB268E" w14:textId="75B513C1" w:rsidR="00064966" w:rsidDel="00190928" w:rsidRDefault="00567C14">
      <w:pPr>
        <w:pStyle w:val="Incontec"/>
        <w:rPr>
          <w:del w:id="599" w:author="andres camilo santana bohorquez" w:date="2017-02-16T15:57:00Z"/>
        </w:rPr>
        <w:pPrChange w:id="600" w:author="andres camilo santana bohorquez" w:date="2017-02-17T00:37:00Z">
          <w:pPr>
            <w:pStyle w:val="Prrafodelista"/>
            <w:numPr>
              <w:numId w:val="11"/>
            </w:numPr>
            <w:ind w:hanging="360"/>
            <w:jc w:val="both"/>
          </w:pPr>
        </w:pPrChange>
      </w:pPr>
      <w:del w:id="601" w:author="andres camilo santana bohorquez" w:date="2017-02-16T16:05:00Z">
        <w:r w:rsidDel="004C1700">
          <w:delText>Ver una mejora significativa en el proceso educativo de sus hijos.</w:delText>
        </w:r>
      </w:del>
    </w:p>
    <w:p w14:paraId="6F830E28" w14:textId="5F94C99E" w:rsidR="00BF145A" w:rsidRPr="00567C14" w:rsidDel="004C1700" w:rsidRDefault="00BF145A">
      <w:pPr>
        <w:pStyle w:val="Incontec"/>
        <w:rPr>
          <w:del w:id="602" w:author="andres camilo santana bohorquez" w:date="2017-02-16T16:05:00Z"/>
        </w:rPr>
        <w:pPrChange w:id="603" w:author="andres camilo santana bohorquez" w:date="2017-02-17T00:37:00Z">
          <w:pPr>
            <w:pStyle w:val="Prrafodelista"/>
            <w:numPr>
              <w:numId w:val="11"/>
            </w:numPr>
            <w:ind w:hanging="360"/>
            <w:jc w:val="both"/>
          </w:pPr>
        </w:pPrChange>
      </w:pPr>
      <w:del w:id="604" w:author="andres camilo santana bohorquez" w:date="2017-02-16T16:05:00Z">
        <w:r w:rsidDel="004C1700">
          <w:delText>Uso de las herramientas en cualquier lugar y momento.</w:delText>
        </w:r>
      </w:del>
    </w:p>
    <w:p w14:paraId="601A3660" w14:textId="77777777" w:rsidR="009C7C60" w:rsidRPr="002314C9" w:rsidRDefault="009C7C60">
      <w:pPr>
        <w:pStyle w:val="Incontec"/>
        <w:pPrChange w:id="605" w:author="andres camilo santana bohorquez" w:date="2017-02-17T00:37:00Z">
          <w:pPr/>
        </w:pPrChange>
      </w:pPr>
    </w:p>
    <w:p w14:paraId="65F4B8E8" w14:textId="749C1E29" w:rsidR="00D2157C" w:rsidRPr="009C7C60" w:rsidRDefault="009C7C60" w:rsidP="00E75E0F">
      <w:pPr>
        <w:pStyle w:val="Incontec"/>
        <w:numPr>
          <w:ilvl w:val="1"/>
          <w:numId w:val="1"/>
        </w:numPr>
        <w:outlineLvl w:val="1"/>
        <w:rPr>
          <w:sz w:val="28"/>
        </w:rPr>
      </w:pPr>
      <w:bookmarkStart w:id="606" w:name="_Toc475345736"/>
      <w:r w:rsidRPr="009C7C60">
        <w:rPr>
          <w:sz w:val="28"/>
        </w:rPr>
        <w:t>DESCRIPCIÓN Y FUNCIONAMIENTO DEL MODELO DE NEGOCIOS</w:t>
      </w:r>
      <w:bookmarkEnd w:id="606"/>
    </w:p>
    <w:p w14:paraId="0DFC52DE" w14:textId="77777777" w:rsidR="00D2157C" w:rsidRPr="000D1054" w:rsidRDefault="00D2157C" w:rsidP="009C7C60">
      <w:pPr>
        <w:pStyle w:val="Incontec"/>
      </w:pPr>
    </w:p>
    <w:p w14:paraId="2403CC9E" w14:textId="4C0B44AA"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607" w:author="andres camilo santana bohorquez" w:date="2017-02-15T00:01:00Z">
        <w:r w:rsidR="005C59AD">
          <w:t xml:space="preserve">uso de una historia que describirá el modelo a grandes rasgos para luego describir dicho </w:t>
        </w:r>
      </w:ins>
      <w:r w:rsidR="00954203" w:rsidRPr="00011C81">
        <w:t xml:space="preserve">modelo </w:t>
      </w:r>
      <w:ins w:id="608" w:author="andres camilo santana bohorquez" w:date="2017-02-15T00:02:00Z">
        <w:r w:rsidR="005C59AD">
          <w:t xml:space="preserve">detalladamente </w:t>
        </w:r>
      </w:ins>
      <w:r w:rsidR="00954203" w:rsidRPr="00011C81">
        <w:t>bajo la teoría de los nueve módulos descritos por Osterwalder y Pigneur en su libro Business Model Generation</w:t>
      </w:r>
      <w:del w:id="609"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p>
    <w:p w14:paraId="6530AA2C" w14:textId="77777777" w:rsidR="00DE4099" w:rsidRPr="00DE4099" w:rsidRDefault="00DE4099">
      <w:pPr>
        <w:pStyle w:val="Incontec"/>
        <w:rPr>
          <w:rPrChange w:id="610" w:author="andres camilo santana bohorquez" w:date="2017-02-17T00:38:00Z">
            <w:rPr/>
          </w:rPrChange>
        </w:rPr>
        <w:pPrChange w:id="611" w:author="andres camilo santana bohorquez" w:date="2017-02-17T00:38:00Z">
          <w:pPr/>
        </w:pPrChange>
      </w:pPr>
    </w:p>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lastRenderedPageBreak/>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612"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613" w:author="andres camilo santana bohorquez" w:date="2017-02-15T05:51:00Z">
        <w:r w:rsidR="001A5ABB">
          <w:t>.</w:t>
        </w:r>
      </w:ins>
    </w:p>
    <w:p w14:paraId="3287CD2E" w14:textId="27005F7C" w:rsidR="00F4240F" w:rsidDel="001A5ABB" w:rsidRDefault="001A5ABB" w:rsidP="00F4240F">
      <w:pPr>
        <w:pStyle w:val="Incontec"/>
        <w:rPr>
          <w:del w:id="614" w:author="andres camilo santana bohorquez" w:date="2017-02-15T05:54:00Z"/>
        </w:rPr>
      </w:pPr>
      <w:ins w:id="615" w:author="andres camilo santana bohorquez" w:date="2017-02-15T05:51:00Z">
        <w:r>
          <w:t xml:space="preserve">Durante los últimos 6 meses cada </w:t>
        </w:r>
      </w:ins>
      <w:ins w:id="616" w:author="andres camilo santana bohorquez" w:date="2017-02-15T05:54:00Z">
        <w:r>
          <w:t>día</w:t>
        </w:r>
      </w:ins>
      <w:ins w:id="617" w:author="andres camilo santana bohorquez" w:date="2017-02-15T05:51:00Z">
        <w:r>
          <w:t xml:space="preserve"> para diego significa un nuevo reto, un reto enfocado en ofrecer una </w:t>
        </w:r>
      </w:ins>
      <w:ins w:id="618" w:author="andres camilo santana bohorquez" w:date="2017-02-15T05:52:00Z">
        <w:r>
          <w:t>aplicación</w:t>
        </w:r>
      </w:ins>
      <w:ins w:id="619" w:author="andres camilo santana bohorquez" w:date="2017-02-15T05:51:00Z">
        <w:r>
          <w:t xml:space="preserve"> </w:t>
        </w:r>
      </w:ins>
      <w:ins w:id="620" w:author="andres camilo santana bohorquez" w:date="2017-02-15T05:52:00Z">
        <w:r>
          <w:t xml:space="preserve">que cumpla con las necesidades de sus clientes, </w:t>
        </w:r>
      </w:ins>
      <w:ins w:id="621" w:author="andres camilo santana bohorquez" w:date="2017-02-15T05:54:00Z">
        <w:r>
          <w:lastRenderedPageBreak/>
          <w:t>cada día Diego</w:t>
        </w:r>
      </w:ins>
      <w:del w:id="622"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623" w:author="andres camilo santana bohorquez" w:date="2017-02-15T05:54:00Z">
        <w:r w:rsidDel="001A5ABB">
          <w:delText>Diego</w:delText>
        </w:r>
      </w:del>
      <w:ins w:id="624" w:author="andres camilo santana bohorquez" w:date="2017-02-15T05:54:00Z">
        <w:r w:rsidR="001A5ABB">
          <w:t xml:space="preserve"> </w:t>
        </w:r>
      </w:ins>
      <w:del w:id="625" w:author="andres camilo santana bohorquez" w:date="2017-02-15T05:54:00Z">
        <w:r w:rsidDel="001A5ABB">
          <w:delText xml:space="preserve"> busca</w:delText>
        </w:r>
      </w:del>
      <w:ins w:id="626" w:author="andres camilo santana bohorquez" w:date="2017-02-15T05:55:00Z">
        <w:r w:rsidR="001A5ABB">
          <w:t>Busca</w:t>
        </w:r>
      </w:ins>
      <w:r>
        <w:t xml:space="preserve"> </w:t>
      </w:r>
      <w:ins w:id="627" w:author="andres camilo santana bohorquez" w:date="2017-02-15T05:54:00Z">
        <w:r w:rsidR="001A5ABB">
          <w:t xml:space="preserve">el </w:t>
        </w:r>
      </w:ins>
      <w:r>
        <w:t>apoyo de entidades gubernamentales o privadas con el fin de que ese proyecto llegue a cada rincón del país</w:t>
      </w:r>
      <w:ins w:id="628" w:author="andres camilo santana bohorquez" w:date="2017-02-15T05:55:00Z">
        <w:r w:rsidR="001A5ABB">
          <w:t xml:space="preserve">, cada </w:t>
        </w:r>
      </w:ins>
      <w:ins w:id="629" w:author="andres camilo santana bohorquez" w:date="2017-02-15T05:56:00Z">
        <w:r w:rsidR="001A5ABB">
          <w:t>día</w:t>
        </w:r>
      </w:ins>
      <w:ins w:id="630"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631" w:author="andres camilo santana bohorquez" w:date="2017-02-15T05:55:00Z">
        <w:r w:rsidDel="001A5ABB">
          <w:delText>.</w:delText>
        </w:r>
      </w:del>
    </w:p>
    <w:p w14:paraId="05A6611B" w14:textId="77777777" w:rsidR="00F4240F" w:rsidRPr="009C7C60" w:rsidRDefault="00F4240F">
      <w:pPr>
        <w:pStyle w:val="Incontec"/>
        <w:pPrChange w:id="632" w:author="andres camilo santana bohorquez" w:date="2017-02-15T05:58:00Z">
          <w:pPr/>
        </w:pPrChange>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633" w:name="_Toc475345737"/>
      <w:r w:rsidRPr="00102649">
        <w:rPr>
          <w:rFonts w:cs="Times New Roman"/>
          <w:color w:val="auto"/>
          <w:lang w:val="es-ES" w:eastAsia="es-ES"/>
        </w:rPr>
        <w:t>Modelo Canvas</w:t>
      </w:r>
      <w:r w:rsidR="009C7C60">
        <w:rPr>
          <w:rFonts w:cs="Times New Roman"/>
          <w:color w:val="auto"/>
          <w:lang w:val="es-ES" w:eastAsia="es-ES"/>
        </w:rPr>
        <w:t>.</w:t>
      </w:r>
      <w:bookmarkEnd w:id="633"/>
    </w:p>
    <w:p w14:paraId="4B3D3AD1" w14:textId="77777777" w:rsidR="00D809FD" w:rsidRPr="00D809FD" w:rsidRDefault="00D809FD" w:rsidP="00D809FD">
      <w:pPr>
        <w:rPr>
          <w:ins w:id="634" w:author="andres camilo santana bohorquez" w:date="2017-02-17T00:39:00Z"/>
          <w:lang w:val="es-ES" w:eastAsia="es-ES"/>
        </w:rPr>
      </w:pPr>
    </w:p>
    <w:p w14:paraId="4AAB6711" w14:textId="79BF7BD2"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ins w:id="635" w:author="andres camilo santana bohorquez" w:date="2017-02-16T16:06:00Z">
        <w:r w:rsidR="004C1700">
          <w:rPr>
            <w:rFonts w:cs="Times New Roman"/>
          </w:rPr>
          <w:t xml:space="preserve"> </w:t>
        </w:r>
      </w:ins>
      <w:r w:rsidR="008E0058">
        <w:rPr>
          <w:rFonts w:cs="Times New Roman"/>
        </w:rPr>
        <w:t xml:space="preserve"> </w:t>
      </w:r>
      <w:customXmlInsRangeStart w:id="636" w:author="andres camilo santana bohorquez" w:date="2017-02-17T00:04:00Z"/>
      <w:sdt>
        <w:sdtPr>
          <w:rPr>
            <w:rFonts w:cs="Times New Roman"/>
          </w:rPr>
          <w:id w:val="-70038017"/>
          <w:citation/>
        </w:sdtPr>
        <w:sdtContent>
          <w:customXmlInsRangeEnd w:id="636"/>
          <w:ins w:id="637" w:author="andres camilo santana bohorquez" w:date="2017-02-17T00:04:00Z">
            <w:r w:rsidR="00BA20EE">
              <w:rPr>
                <w:rFonts w:cs="Times New Roman"/>
              </w:rPr>
              <w:fldChar w:fldCharType="begin"/>
            </w:r>
            <w:r w:rsidR="00BA20EE">
              <w:rPr>
                <w:rFonts w:cs="Times New Roman"/>
                <w:lang w:val="es-ES"/>
              </w:rPr>
              <w:instrText xml:space="preserve"> CITATION Ale \l 3082 </w:instrText>
            </w:r>
          </w:ins>
          <w:r w:rsidR="00BA20EE">
            <w:rPr>
              <w:rFonts w:cs="Times New Roman"/>
            </w:rPr>
            <w:fldChar w:fldCharType="separate"/>
          </w:r>
          <w:r w:rsidR="00965E8F" w:rsidRPr="00965E8F">
            <w:rPr>
              <w:rFonts w:cs="Times New Roman"/>
              <w:noProof/>
              <w:lang w:val="es-ES"/>
            </w:rPr>
            <w:t>(9)</w:t>
          </w:r>
          <w:ins w:id="638" w:author="andres camilo santana bohorquez" w:date="2017-02-17T00:04:00Z">
            <w:r w:rsidR="00BA20EE">
              <w:rPr>
                <w:rFonts w:cs="Times New Roman"/>
              </w:rPr>
              <w:fldChar w:fldCharType="end"/>
            </w:r>
          </w:ins>
          <w:customXmlInsRangeStart w:id="639" w:author="andres camilo santana bohorquez" w:date="2017-02-17T00:04:00Z"/>
        </w:sdtContent>
      </w:sdt>
      <w:customXmlInsRangeEnd w:id="639"/>
      <w:ins w:id="640" w:author="andres camilo santana bohorquez" w:date="2017-02-16T16:14:00Z">
        <w:r w:rsidR="009F7264">
          <w:rPr>
            <w:rFonts w:cs="Times New Roman"/>
          </w:rPr>
          <w:t xml:space="preserve"> </w:t>
        </w:r>
      </w:ins>
      <w:del w:id="641" w:author="andres camilo santana bohorquez" w:date="2017-02-16T16:07:00Z">
        <w:r w:rsidR="008E0058" w:rsidDel="004C1700">
          <w:rPr>
            <w:rFonts w:cs="Times New Roman"/>
          </w:rPr>
          <w:delText>(Figura 4-2</w:delText>
        </w:r>
        <w:r w:rsidR="00D2157C" w:rsidRPr="00102649" w:rsidDel="004C1700">
          <w:rPr>
            <w:rFonts w:cs="Times New Roman"/>
          </w:rPr>
          <w:delText xml:space="preserve">) </w:delText>
        </w:r>
      </w:del>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del w:id="642" w:author="andres camilo santana bohorquez" w:date="2017-02-16T16:14:00Z">
        <w:r w:rsidR="008E0058" w:rsidDel="009F7264">
          <w:rPr>
            <w:rFonts w:cs="Times New Roman"/>
          </w:rPr>
          <w:delText>3</w:delText>
        </w:r>
        <w:r w:rsidR="00D2157C" w:rsidRPr="00102649" w:rsidDel="009F7264">
          <w:rPr>
            <w:rFonts w:cs="Times New Roman"/>
          </w:rPr>
          <w:delText xml:space="preserve"> </w:delText>
        </w:r>
      </w:del>
      <w:ins w:id="643" w:author="andres camilo santana bohorquez" w:date="2017-02-16T16:14:00Z">
        <w:r w:rsidR="009F7264">
          <w:rPr>
            <w:rFonts w:cs="Times New Roman"/>
          </w:rPr>
          <w:t>2</w:t>
        </w:r>
        <w:r w:rsidR="009F7264" w:rsidRPr="00102649">
          <w:rPr>
            <w:rFonts w:cs="Times New Roman"/>
          </w:rPr>
          <w:t xml:space="preserve"> </w:t>
        </w:r>
      </w:ins>
      <w:r w:rsidR="00D2157C" w:rsidRPr="00102649">
        <w:rPr>
          <w:rFonts w:cs="Times New Roman"/>
        </w:rPr>
        <w:t>se hace una representación gráfica de</w:t>
      </w:r>
      <w:ins w:id="644" w:author="andres camilo santana bohorquez" w:date="2017-02-16T16:15:00Z">
        <w:r w:rsidR="00CA31F2">
          <w:rPr>
            <w:rFonts w:cs="Times New Roman"/>
          </w:rPr>
          <w:t>l</w:t>
        </w:r>
      </w:ins>
      <w:r w:rsidR="00D2157C" w:rsidRPr="00102649">
        <w:rPr>
          <w:rFonts w:cs="Times New Roman"/>
        </w:rPr>
        <w:t xml:space="preserve"> </w:t>
      </w:r>
      <w:del w:id="645" w:author="andres camilo santana bohorquez" w:date="2017-02-16T16:15:00Z">
        <w:r w:rsidR="00D2157C" w:rsidRPr="00102649" w:rsidDel="00CA31F2">
          <w:rPr>
            <w:rFonts w:cs="Times New Roman"/>
          </w:rPr>
          <w:delText xml:space="preserve">nuestro </w:delText>
        </w:r>
      </w:del>
      <w:r w:rsidR="00D2157C" w:rsidRPr="00102649">
        <w:rPr>
          <w:rFonts w:cs="Times New Roman"/>
        </w:rPr>
        <w:t>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ins w:id="646" w:author="andres camilo santana bohorquez" w:date="2017-02-17T00:40:00Z">
        <w:r>
          <w:rPr>
            <w:rFonts w:cs="Times New Roman"/>
          </w:rPr>
          <w:t>A continuación</w:t>
        </w:r>
      </w:ins>
      <w:ins w:id="647" w:author="andres camilo santana bohorquez" w:date="2017-02-17T00:39:00Z">
        <w:r>
          <w:rPr>
            <w:rFonts w:cs="Times New Roman"/>
          </w:rPr>
          <w:t xml:space="preserve"> se </w:t>
        </w:r>
      </w:ins>
      <w:ins w:id="648" w:author="andres camilo santana bohorquez" w:date="2017-02-17T00:40:00Z">
        <w:r>
          <w:rPr>
            <w:rFonts w:cs="Times New Roman"/>
          </w:rPr>
          <w:t>describirán</w:t>
        </w:r>
      </w:ins>
      <w:ins w:id="649" w:author="andres camilo santana bohorquez" w:date="2017-02-17T00:39:00Z">
        <w:r>
          <w:rPr>
            <w:rFonts w:cs="Times New Roman"/>
          </w:rPr>
          <w:t xml:space="preserve"> los nueve </w:t>
        </w:r>
      </w:ins>
      <w:ins w:id="650" w:author="andres camilo santana bohorquez" w:date="2017-02-17T00:40:00Z">
        <w:r>
          <w:rPr>
            <w:rFonts w:cs="Times New Roman"/>
          </w:rPr>
          <w:t>módulos del modelo</w:t>
        </w:r>
      </w:ins>
      <w:ins w:id="651" w:author="andres camilo santana bohorquez" w:date="2017-02-17T00:39:00Z">
        <w:r>
          <w:rPr>
            <w:rFonts w:cs="Times New Roman"/>
          </w:rPr>
          <w:t xml:space="preserve"> </w:t>
        </w:r>
      </w:ins>
      <w:ins w:id="652" w:author="andres camilo santana bohorquez" w:date="2017-02-17T00:42:00Z">
        <w:r>
          <w:rPr>
            <w:rFonts w:cs="Times New Roman"/>
          </w:rPr>
          <w:t xml:space="preserve">descritos como los </w:t>
        </w:r>
      </w:ins>
      <w:ins w:id="653" w:author="andres camilo santana bohorquez" w:date="2017-02-17T00:43:00Z">
        <w:r>
          <w:rPr>
            <w:rFonts w:cs="Times New Roman"/>
          </w:rPr>
          <w:t xml:space="preserve">pasos clave </w:t>
        </w:r>
      </w:ins>
      <w:ins w:id="654" w:author="andres camilo santana bohorquez" w:date="2017-02-17T00:45:00Z">
        <w:r>
          <w:rPr>
            <w:rFonts w:cs="Times New Roman"/>
          </w:rPr>
          <w:t xml:space="preserve">que una empresa debería seguir </w:t>
        </w:r>
      </w:ins>
      <w:ins w:id="655" w:author="andres camilo santana bohorquez" w:date="2017-02-17T00:43:00Z">
        <w:r>
          <w:rPr>
            <w:rFonts w:cs="Times New Roman"/>
          </w:rPr>
          <w:t xml:space="preserve">para </w:t>
        </w:r>
      </w:ins>
      <w:ins w:id="656" w:author="andres camilo santana bohorquez" w:date="2017-02-17T00:45:00Z">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ins>
    </w:p>
    <w:p w14:paraId="1625CC24" w14:textId="77777777" w:rsidR="00D809FD" w:rsidRPr="001044EE" w:rsidRDefault="00D809FD" w:rsidP="00D809FD">
      <w:pPr>
        <w:pStyle w:val="Incontec"/>
      </w:pPr>
    </w:p>
    <w:p w14:paraId="431544D0" w14:textId="77777777" w:rsidR="00D809FD" w:rsidRPr="00102649" w:rsidDel="009F7264" w:rsidRDefault="00D809FD" w:rsidP="00D809FD">
      <w:pPr>
        <w:pStyle w:val="Incontec"/>
        <w:rPr>
          <w:del w:id="657" w:author="andres camilo santana bohorquez" w:date="2017-02-16T16:15:00Z"/>
          <w:rFonts w:cs="Times New Roman"/>
        </w:rPr>
      </w:pPr>
      <w:del w:id="658" w:author="andres camilo santana bohorquez" w:date="2017-02-16T16:06:00Z">
        <w:r w:rsidRPr="00102649" w:rsidDel="004C1700">
          <w:rPr>
            <w:rFonts w:cs="Times New Roman"/>
            <w:noProof/>
            <w:lang w:val="es-ES" w:eastAsia="es-ES"/>
            <w:rPrChange w:id="659" w:author="Unknown">
              <w:rPr>
                <w:noProof/>
                <w:lang w:val="es-ES" w:eastAsia="es-ES"/>
              </w:rPr>
            </w:rPrChange>
          </w:rPr>
          <w:drawing>
            <wp:inline distT="0" distB="0" distL="0" distR="0" wp14:anchorId="3697A12D" wp14:editId="720F1569">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del>
    </w:p>
    <w:p w14:paraId="21FDC132" w14:textId="77777777" w:rsidR="00D809FD" w:rsidRPr="000A0072" w:rsidDel="009F7264" w:rsidRDefault="00D809FD" w:rsidP="00D809FD">
      <w:pPr>
        <w:pStyle w:val="Incontec"/>
        <w:rPr>
          <w:del w:id="660" w:author="andres camilo santana bohorquez" w:date="2017-02-16T16:14:00Z"/>
          <w:rFonts w:cs="Times New Roman"/>
          <w:i/>
          <w:sz w:val="22"/>
          <w:szCs w:val="22"/>
        </w:rPr>
      </w:pPr>
      <w:del w:id="661" w:author="andres camilo santana bohorquez" w:date="2017-02-16T16:14:00Z">
        <w:r w:rsidDel="009F7264">
          <w:rPr>
            <w:rFonts w:cs="Times New Roman"/>
            <w:b/>
            <w:i/>
            <w:sz w:val="22"/>
            <w:szCs w:val="22"/>
          </w:rPr>
          <w:delText>Figura 4-</w:delText>
        </w:r>
        <w:r w:rsidRPr="000A0072" w:rsidDel="009F7264">
          <w:rPr>
            <w:rFonts w:cs="Times New Roman"/>
            <w:b/>
            <w:i/>
            <w:sz w:val="22"/>
            <w:szCs w:val="22"/>
          </w:rPr>
          <w:delText>2</w:delText>
        </w:r>
        <w:r w:rsidRPr="000A0072" w:rsidDel="009F7264">
          <w:rPr>
            <w:rFonts w:cs="Times New Roman"/>
            <w:i/>
            <w:sz w:val="22"/>
            <w:szCs w:val="22"/>
          </w:rPr>
          <w:delText xml:space="preserve">. Business Model Canvas. Tomado de </w:delText>
        </w:r>
      </w:del>
      <w:customXmlDelRangeStart w:id="662" w:author="andres camilo santana bohorquez" w:date="2017-02-16T16:14:00Z"/>
      <w:sdt>
        <w:sdtPr>
          <w:rPr>
            <w:rFonts w:cs="Times New Roman"/>
            <w:i/>
          </w:rPr>
          <w:id w:val="59380402"/>
          <w:citation/>
        </w:sdtPr>
        <w:sdtContent>
          <w:customXmlDelRangeEnd w:id="662"/>
          <w:del w:id="663" w:author="andres camilo santana bohorquez" w:date="2017-02-16T16:14:00Z">
            <w:r w:rsidRPr="000A0072" w:rsidDel="009F7264">
              <w:rPr>
                <w:rFonts w:cs="Times New Roman"/>
                <w:i/>
              </w:rPr>
              <w:fldChar w:fldCharType="begin"/>
            </w:r>
            <w:r w:rsidRPr="000A0072" w:rsidDel="009F7264">
              <w:rPr>
                <w:rFonts w:cs="Times New Roman"/>
                <w:i/>
                <w:sz w:val="22"/>
                <w:szCs w:val="22"/>
              </w:rPr>
              <w:delInstrText xml:space="preserve"> CITATION Ale \l 9226 </w:delInstrText>
            </w:r>
            <w:r w:rsidRPr="000A0072" w:rsidDel="009F7264">
              <w:rPr>
                <w:rFonts w:cs="Times New Roman"/>
                <w:i/>
              </w:rPr>
              <w:fldChar w:fldCharType="separate"/>
            </w:r>
            <w:r w:rsidRPr="00643776" w:rsidDel="009F7264">
              <w:rPr>
                <w:rFonts w:cs="Times New Roman"/>
                <w:noProof/>
                <w:sz w:val="22"/>
                <w:szCs w:val="22"/>
              </w:rPr>
              <w:delText>(7)</w:delText>
            </w:r>
            <w:r w:rsidRPr="000A0072" w:rsidDel="009F7264">
              <w:rPr>
                <w:rFonts w:cs="Times New Roman"/>
                <w:i/>
              </w:rPr>
              <w:fldChar w:fldCharType="end"/>
            </w:r>
          </w:del>
          <w:customXmlDelRangeStart w:id="664" w:author="andres camilo santana bohorquez" w:date="2017-02-16T16:14:00Z"/>
        </w:sdtContent>
      </w:sdt>
      <w:customXmlDelRangeEnd w:id="664"/>
    </w:p>
    <w:p w14:paraId="1EE968A4" w14:textId="77777777" w:rsidR="00D809FD" w:rsidDel="00BC1B4F" w:rsidRDefault="00D809FD" w:rsidP="00D809FD">
      <w:pPr>
        <w:pStyle w:val="Incontec"/>
        <w:rPr>
          <w:del w:id="665" w:author="andres camilo santana bohorquez" w:date="2017-02-15T06:13:00Z"/>
          <w:lang w:val="es-ES" w:eastAsia="es-ES"/>
        </w:rPr>
      </w:pPr>
    </w:p>
    <w:p w14:paraId="7B602E5F" w14:textId="77777777" w:rsidR="00D809FD" w:rsidDel="00BC1B4F" w:rsidRDefault="00D809FD">
      <w:pPr>
        <w:pStyle w:val="Incontec"/>
        <w:rPr>
          <w:del w:id="666" w:author="andres camilo santana bohorquez" w:date="2017-02-15T06:13:00Z"/>
          <w:lang w:val="es-ES" w:eastAsia="es-ES"/>
        </w:rPr>
        <w:pPrChange w:id="667" w:author="andres camilo santana bohorquez" w:date="2017-02-15T06:13:00Z">
          <w:pPr/>
        </w:pPrChange>
      </w:pPr>
    </w:p>
    <w:p w14:paraId="33DFE7B3" w14:textId="77777777" w:rsidR="00D809FD" w:rsidRPr="009C7C60" w:rsidDel="009F7264" w:rsidRDefault="00D809FD">
      <w:pPr>
        <w:pStyle w:val="Incontec"/>
        <w:rPr>
          <w:del w:id="668" w:author="andres camilo santana bohorquez" w:date="2017-02-16T16:15:00Z"/>
          <w:lang w:val="es-ES" w:eastAsia="es-ES"/>
        </w:rPr>
        <w:pPrChange w:id="669" w:author="andres camilo santana bohorquez" w:date="2017-02-15T06:13:00Z">
          <w:pPr/>
        </w:pPrChange>
      </w:pPr>
    </w:p>
    <w:p w14:paraId="2FC89B2A" w14:textId="77777777" w:rsidR="00D809FD" w:rsidRPr="00102649" w:rsidRDefault="00D809FD" w:rsidP="00D809FD">
      <w:pPr>
        <w:pStyle w:val="Incontec"/>
        <w:rPr>
          <w:rFonts w:cs="Times New Roman"/>
          <w:b/>
          <w:color w:val="auto"/>
          <w:lang w:val="es-ES" w:eastAsia="es-ES"/>
        </w:rPr>
      </w:pPr>
      <w:r w:rsidRPr="00102649">
        <w:rPr>
          <w:rFonts w:cs="Times New Roman"/>
          <w:b/>
          <w:lang w:val="es-ES" w:eastAsia="es-ES"/>
        </w:rPr>
        <w:t>Segmentación De Clientes</w:t>
      </w:r>
    </w:p>
    <w:p w14:paraId="3DF56BA1" w14:textId="77777777" w:rsidR="00D809FD" w:rsidRPr="00102649" w:rsidRDefault="00D809FD" w:rsidP="00D809FD">
      <w:pPr>
        <w:pStyle w:val="Incontec"/>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ins w:id="670" w:author="andres camilo santana bohorquez" w:date="2017-02-16T16:15:00Z"/>
          <w:rFonts w:ascii="LM Roman 10" w:hAnsi="LM Roman 10"/>
          <w:sz w:val="24"/>
        </w:rPr>
      </w:pPr>
    </w:p>
    <w:p w14:paraId="5BB8AC38" w14:textId="77777777" w:rsidR="00CA31F2" w:rsidRDefault="00CA31F2" w:rsidP="009F7264">
      <w:pPr>
        <w:rPr>
          <w:ins w:id="671" w:author="andres camilo santana bohorquez" w:date="2017-02-16T16:14:00Z"/>
          <w:rFonts w:ascii="LM Roman 10" w:hAnsi="LM Roman 10"/>
          <w:sz w:val="24"/>
        </w:rPr>
      </w:pPr>
    </w:p>
    <w:p w14:paraId="48F2533C" w14:textId="77777777" w:rsidR="009F7264" w:rsidRPr="00D76863" w:rsidRDefault="009F7264" w:rsidP="009F7264">
      <w:pPr>
        <w:rPr>
          <w:ins w:id="672" w:author="andres camilo santana bohorquez" w:date="2017-02-16T16:14:00Z"/>
          <w:rFonts w:ascii="LM Roman 10" w:hAnsi="LM Roman 10"/>
          <w:sz w:val="24"/>
        </w:rPr>
      </w:pPr>
      <w:ins w:id="673" w:author="andres camilo santana bohorquez" w:date="2017-02-16T16:14:00Z">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7661312" cy="5277446"/>
                      </a:xfrm>
                      <a:prstGeom prst="rect">
                        <a:avLst/>
                      </a:prstGeom>
                    </pic:spPr>
                  </pic:pic>
                </a:graphicData>
              </a:graphic>
            </wp:inline>
          </w:drawing>
        </w:r>
      </w:ins>
    </w:p>
    <w:p w14:paraId="13700469" w14:textId="77777777" w:rsidR="009F7264" w:rsidRPr="0047214F" w:rsidRDefault="009F7264" w:rsidP="009F7264">
      <w:pPr>
        <w:rPr>
          <w:ins w:id="674" w:author="andres camilo santana bohorquez" w:date="2017-02-16T16:14:00Z"/>
          <w:rFonts w:ascii="LM Roman 10" w:hAnsi="LM Roman 10"/>
        </w:rPr>
      </w:pPr>
      <w:ins w:id="675" w:author="andres camilo santana bohorquez" w:date="2017-02-16T16:14:00Z">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ins>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676"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5ACED56F" w14:textId="125BE3BC" w:rsidR="00C427FE" w:rsidRPr="00C427FE" w:rsidDel="00C427FE" w:rsidRDefault="00C427FE">
      <w:pPr>
        <w:ind w:firstLine="720"/>
        <w:rPr>
          <w:del w:id="677" w:author="andres camilo santana bohorquez" w:date="2017-02-17T00:47:00Z"/>
          <w:rFonts w:cs="Times New Roman"/>
          <w:lang w:val="es-ES" w:eastAsia="es-ES"/>
          <w:rPrChange w:id="678" w:author="andres camilo santana bohorquez" w:date="2017-02-17T00:47:00Z">
            <w:rPr>
              <w:del w:id="679" w:author="andres camilo santana bohorquez" w:date="2017-02-17T00:47:00Z"/>
              <w:rFonts w:cs="Times New Roman"/>
              <w:lang w:val="es-ES" w:eastAsia="es-ES"/>
            </w:rPr>
          </w:rPrChange>
        </w:rPr>
        <w:pPrChange w:id="680" w:author="andres camilo santana bohorquez" w:date="2017-02-17T00:47:00Z">
          <w:pPr>
            <w:pStyle w:val="Incontec"/>
          </w:pPr>
        </w:pPrChange>
      </w:pPr>
      <w:ins w:id="681" w:author="andres camilo santana bohorquez" w:date="2017-02-17T00:46:00Z">
        <w:r>
          <w:rPr>
            <w:rFonts w:cs="Times New Roman"/>
            <w:lang w:val="es-ES" w:eastAsia="es-ES"/>
          </w:rPr>
          <w:t xml:space="preserve">Un </w:t>
        </w:r>
      </w:ins>
      <w:r w:rsidR="00D2157C" w:rsidRPr="00102649">
        <w:rPr>
          <w:rFonts w:cs="Times New Roman"/>
          <w:lang w:val="es-ES" w:eastAsia="es-ES"/>
        </w:rPr>
        <w:t>Apoyo en el proceso de aprendizaje en personas con Necesidades Educativas Especiales</w:t>
      </w:r>
      <w:ins w:id="682" w:author="andres camilo santana bohorquez" w:date="2017-02-17T00:47:00Z">
        <w:r>
          <w:rPr>
            <w:rFonts w:cs="Times New Roman"/>
            <w:lang w:val="es-ES" w:eastAsia="es-ES"/>
          </w:rPr>
          <w:t xml:space="preserve">. El </w:t>
        </w:r>
      </w:ins>
    </w:p>
    <w:p w14:paraId="2D99B1F0" w14:textId="2863B565" w:rsidR="00D2157C" w:rsidDel="00C427FE" w:rsidRDefault="00D2157C">
      <w:pPr>
        <w:pStyle w:val="Incontec"/>
        <w:rPr>
          <w:del w:id="683" w:author="andres camilo santana bohorquez" w:date="2017-02-17T00:47:00Z"/>
          <w:rFonts w:cs="Times New Roman"/>
          <w:lang w:val="es-ES" w:eastAsia="es-ES"/>
        </w:rPr>
      </w:pPr>
      <w:del w:id="684" w:author="andres camilo santana bohorquez" w:date="2017-02-17T00:47:00Z">
        <w:r w:rsidDel="00C427FE">
          <w:rPr>
            <w:rFonts w:cs="Times New Roman"/>
            <w:lang w:val="es-ES" w:eastAsia="es-ES"/>
          </w:rPr>
          <w:delText>U</w:delText>
        </w:r>
      </w:del>
      <w:ins w:id="685" w:author="andres camilo santana bohorquez" w:date="2017-02-17T00:47:00Z">
        <w:r w:rsidR="00C427FE">
          <w:rPr>
            <w:rFonts w:cs="Times New Roman"/>
            <w:lang w:val="es-ES" w:eastAsia="es-ES"/>
          </w:rPr>
          <w:t>U</w:t>
        </w:r>
      </w:ins>
      <w:r>
        <w:rPr>
          <w:rFonts w:cs="Times New Roman"/>
          <w:lang w:val="es-ES" w:eastAsia="es-ES"/>
        </w:rPr>
        <w:t>so de la Música como Metodología de Aprendizaje en un entorno Virtual</w:t>
      </w:r>
      <w:ins w:id="686" w:author="andres camilo santana bohorquez" w:date="2017-02-17T00:47:00Z">
        <w:r w:rsidR="00C427FE">
          <w:rPr>
            <w:rFonts w:cs="Times New Roman"/>
            <w:lang w:val="es-ES" w:eastAsia="es-ES"/>
          </w:rPr>
          <w:t>.</w:t>
        </w:r>
      </w:ins>
    </w:p>
    <w:p w14:paraId="7C4BFF3A" w14:textId="5AB23DE4" w:rsidR="00D2157C" w:rsidRPr="00102649" w:rsidDel="00C427FE" w:rsidRDefault="00C427FE">
      <w:pPr>
        <w:pStyle w:val="Incontec"/>
        <w:rPr>
          <w:del w:id="687" w:author="andres camilo santana bohorquez" w:date="2017-02-17T00:47:00Z"/>
          <w:rFonts w:cs="Times New Roman"/>
          <w:lang w:val="es-ES" w:eastAsia="es-ES"/>
        </w:rPr>
      </w:pPr>
      <w:ins w:id="688" w:author="andres camilo santana bohorquez" w:date="2017-02-17T00:47:00Z">
        <w:r>
          <w:rPr>
            <w:rFonts w:cs="Times New Roman"/>
            <w:lang w:val="es-ES" w:eastAsia="es-ES"/>
          </w:rPr>
          <w:t xml:space="preserve"> Ofrecer </w:t>
        </w:r>
      </w:ins>
      <w:r w:rsidR="00D2157C" w:rsidRPr="00102649">
        <w:rPr>
          <w:rFonts w:cs="Times New Roman"/>
          <w:lang w:val="es-ES" w:eastAsia="es-ES"/>
        </w:rPr>
        <w:t>Recursos Multimedia para mejorar la experiencia del usuario en el proceso de aprendizaje</w:t>
      </w:r>
      <w:ins w:id="689" w:author="andres camilo santana bohorquez" w:date="2017-02-17T00:47:00Z">
        <w:r>
          <w:rPr>
            <w:rFonts w:cs="Times New Roman"/>
            <w:lang w:val="es-ES" w:eastAsia="es-ES"/>
          </w:rPr>
          <w:t xml:space="preserve"> y Generar un </w:t>
        </w:r>
      </w:ins>
      <w:del w:id="690" w:author="andres camilo santana bohorquez" w:date="2017-02-17T00:47:00Z">
        <w:r w:rsidR="00D2157C" w:rsidRPr="00102649" w:rsidDel="00C427FE">
          <w:rPr>
            <w:rFonts w:cs="Times New Roman"/>
            <w:lang w:val="es-ES" w:eastAsia="es-ES"/>
          </w:rPr>
          <w:delText>.</w:delText>
        </w:r>
      </w:del>
    </w:p>
    <w:p w14:paraId="0A8B595F" w14:textId="77777777" w:rsidR="00D2157C" w:rsidRPr="00102649" w:rsidRDefault="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691" w:author="andres camilo santana bohorquez" w:date="2017-02-15T06:12:00Z"/>
          <w:rFonts w:cs="Times New Roman"/>
          <w:lang w:val="es-ES" w:eastAsia="es-ES"/>
        </w:rPr>
      </w:pPr>
      <w:ins w:id="692" w:author="andres camilo santana bohorquez" w:date="2017-02-15T06:12:00Z">
        <w:r>
          <w:rPr>
            <w:rFonts w:cs="Times New Roman"/>
            <w:lang w:val="es-ES" w:eastAsia="es-ES"/>
          </w:rPr>
          <w:t>Además</w:t>
        </w:r>
      </w:ins>
      <w:ins w:id="693" w:author="andres camilo santana bohorquez" w:date="2017-02-15T06:02:00Z">
        <w:r w:rsidR="006951CB">
          <w:rPr>
            <w:rFonts w:cs="Times New Roman"/>
            <w:lang w:val="es-ES" w:eastAsia="es-ES"/>
          </w:rPr>
          <w:t xml:space="preserve"> p</w:t>
        </w:r>
      </w:ins>
      <w:ins w:id="694" w:author="andres camilo santana bohorquez" w:date="2017-02-15T05:59:00Z">
        <w:r w:rsidR="00CF5AC9">
          <w:rPr>
            <w:rFonts w:cs="Times New Roman"/>
            <w:lang w:val="es-ES" w:eastAsia="es-ES"/>
          </w:rPr>
          <w:t xml:space="preserve">ara </w:t>
        </w:r>
      </w:ins>
      <w:ins w:id="695" w:author="andres camilo santana bohorquez" w:date="2017-02-15T06:02:00Z">
        <w:r w:rsidR="006951CB">
          <w:rPr>
            <w:rFonts w:cs="Times New Roman"/>
            <w:lang w:val="es-ES" w:eastAsia="es-ES"/>
          </w:rPr>
          <w:t>el sector de</w:t>
        </w:r>
      </w:ins>
      <w:ins w:id="696" w:author="andres camilo santana bohorquez" w:date="2017-02-15T06:00:00Z">
        <w:r w:rsidR="00CF5AC9">
          <w:rPr>
            <w:rFonts w:cs="Times New Roman"/>
            <w:lang w:val="es-ES" w:eastAsia="es-ES"/>
          </w:rPr>
          <w:t xml:space="preserve"> inversionistas</w:t>
        </w:r>
      </w:ins>
      <w:ins w:id="697" w:author="andres camilo santana bohorquez" w:date="2017-02-15T06:02:00Z">
        <w:r w:rsidR="006951CB">
          <w:rPr>
            <w:rFonts w:cs="Times New Roman"/>
            <w:lang w:val="es-ES" w:eastAsia="es-ES"/>
          </w:rPr>
          <w:t xml:space="preserve"> interesados en apoyar este proyecto se</w:t>
        </w:r>
      </w:ins>
      <w:ins w:id="698"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699" w:author="andres camilo santana bohorquez" w:date="2017-02-15T06:03:00Z">
        <w:r w:rsidR="006951CB">
          <w:rPr>
            <w:rFonts w:cs="Times New Roman"/>
            <w:lang w:val="es-ES" w:eastAsia="es-ES"/>
          </w:rPr>
          <w:t xml:space="preserve">una </w:t>
        </w:r>
      </w:ins>
      <w:ins w:id="700"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701" w:author="andres camilo santana bohorquez" w:date="2017-02-15T06:03:00Z">
        <w:r w:rsidR="006951CB">
          <w:rPr>
            <w:rFonts w:cs="Times New Roman"/>
            <w:lang w:val="es-ES" w:eastAsia="es-ES"/>
          </w:rPr>
          <w:t xml:space="preserve">mejorar el </w:t>
        </w:r>
      </w:ins>
      <w:ins w:id="702" w:author="andres camilo santana bohorquez" w:date="2017-02-15T06:00:00Z">
        <w:r w:rsidR="006951CB">
          <w:rPr>
            <w:rFonts w:cs="Times New Roman"/>
            <w:lang w:val="es-ES" w:eastAsia="es-ES"/>
          </w:rPr>
          <w:t>“GoodWill”</w:t>
        </w:r>
      </w:ins>
      <w:ins w:id="703" w:author="andres camilo santana bohorquez" w:date="2017-02-15T06:03:00Z">
        <w:r w:rsidR="006951CB">
          <w:rPr>
            <w:rFonts w:cs="Times New Roman"/>
            <w:lang w:val="es-ES" w:eastAsia="es-ES"/>
          </w:rPr>
          <w:t xml:space="preserve"> de su compañía. </w:t>
        </w:r>
      </w:ins>
      <w:ins w:id="704" w:author="andres camilo santana bohorquez" w:date="2017-02-15T06:06:00Z">
        <w:r w:rsidR="006951CB">
          <w:rPr>
            <w:rFonts w:cs="Times New Roman"/>
            <w:lang w:val="es-ES" w:eastAsia="es-ES"/>
          </w:rPr>
          <w:t xml:space="preserve">Ofrecer un activo que le permita a las </w:t>
        </w:r>
      </w:ins>
      <w:ins w:id="705" w:author="andres camilo santana bohorquez" w:date="2017-02-15T06:07:00Z">
        <w:r w:rsidR="006951CB">
          <w:rPr>
            <w:rFonts w:cs="Times New Roman"/>
            <w:lang w:val="es-ES" w:eastAsia="es-ES"/>
          </w:rPr>
          <w:t>compañías</w:t>
        </w:r>
      </w:ins>
      <w:ins w:id="706" w:author="andres camilo santana bohorquez" w:date="2017-02-15T06:06:00Z">
        <w:r w:rsidR="006951CB">
          <w:rPr>
            <w:rFonts w:cs="Times New Roman"/>
            <w:lang w:val="es-ES" w:eastAsia="es-ES"/>
          </w:rPr>
          <w:t xml:space="preserve"> </w:t>
        </w:r>
      </w:ins>
      <w:ins w:id="707" w:author="andres camilo santana bohorquez" w:date="2017-02-15T06:07:00Z">
        <w:r w:rsidR="006951CB">
          <w:rPr>
            <w:rFonts w:cs="Times New Roman"/>
            <w:lang w:val="es-ES" w:eastAsia="es-ES"/>
          </w:rPr>
          <w:t>sobresalir ante su competencia</w:t>
        </w:r>
      </w:ins>
      <w:ins w:id="708" w:author="andres camilo santana bohorquez" w:date="2017-02-15T06:09:00Z">
        <w:r w:rsidR="006951CB">
          <w:rPr>
            <w:rFonts w:cs="Times New Roman"/>
            <w:lang w:val="es-ES" w:eastAsia="es-ES"/>
          </w:rPr>
          <w:t xml:space="preserve">. Este modelo de propuesta de valor se enfocaría </w:t>
        </w:r>
      </w:ins>
      <w:ins w:id="709"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710" w:author="andres camilo santana bohorquez" w:date="2017-02-15T06:12:00Z">
        <w:r>
          <w:rPr>
            <w:rFonts w:cs="Times New Roman"/>
            <w:lang w:val="es-ES" w:eastAsia="es-ES"/>
          </w:rPr>
          <w:t>está</w:t>
        </w:r>
      </w:ins>
      <w:ins w:id="711" w:author="andres camilo santana bohorquez" w:date="2017-02-15T06:11:00Z">
        <w:r>
          <w:rPr>
            <w:rFonts w:cs="Times New Roman"/>
            <w:lang w:val="es-ES" w:eastAsia="es-ES"/>
          </w:rPr>
          <w:t xml:space="preserve"> dirigido </w:t>
        </w:r>
      </w:ins>
      <w:ins w:id="712" w:author="andres camilo santana bohorquez" w:date="2017-02-15T06:12:00Z">
        <w:r>
          <w:rPr>
            <w:rFonts w:cs="Times New Roman"/>
            <w:lang w:val="es-ES" w:eastAsia="es-ES"/>
          </w:rPr>
          <w:t>este</w:t>
        </w:r>
      </w:ins>
      <w:ins w:id="713" w:author="andres camilo santana bohorquez" w:date="2017-02-15T06:11:00Z">
        <w:r>
          <w:rPr>
            <w:rFonts w:cs="Times New Roman"/>
            <w:lang w:val="es-ES" w:eastAsia="es-ES"/>
          </w:rPr>
          <w:t xml:space="preserve"> </w:t>
        </w:r>
      </w:ins>
      <w:ins w:id="714" w:author="andres camilo santana bohorquez" w:date="2017-02-15T06:12:00Z">
        <w:r>
          <w:rPr>
            <w:rFonts w:cs="Times New Roman"/>
            <w:lang w:val="es-ES" w:eastAsia="es-ES"/>
          </w:rPr>
          <w:t>proyecto.</w:t>
        </w:r>
      </w:ins>
      <w:ins w:id="715" w:author="andres camilo santana bohorquez" w:date="2017-02-15T06:09:00Z">
        <w:r w:rsidR="006951CB">
          <w:rPr>
            <w:rFonts w:cs="Times New Roman"/>
            <w:lang w:val="es-ES" w:eastAsia="es-ES"/>
          </w:rPr>
          <w:t xml:space="preserve"> </w:t>
        </w:r>
      </w:ins>
      <w:ins w:id="716" w:author="andres camilo santana bohorquez" w:date="2017-02-15T06:01:00Z">
        <w:r w:rsidR="006951CB">
          <w:rPr>
            <w:rFonts w:cs="Times New Roman"/>
            <w:lang w:val="es-ES" w:eastAsia="es-ES"/>
          </w:rPr>
          <w:t xml:space="preserve"> </w:t>
        </w:r>
      </w:ins>
      <w:ins w:id="717" w:author="andres camilo santana bohorquez" w:date="2017-02-15T06:14:00Z">
        <w:r w:rsidR="00F34061">
          <w:rPr>
            <w:rFonts w:cs="Times New Roman"/>
            <w:lang w:val="es-ES" w:eastAsia="es-ES"/>
          </w:rPr>
          <w:t>Para el apoyo de la campaña publicitaria se buscar</w:t>
        </w:r>
      </w:ins>
      <w:ins w:id="718" w:author="andres camilo santana bohorquez" w:date="2017-02-15T06:15:00Z">
        <w:r w:rsidR="00F34061">
          <w:rPr>
            <w:rFonts w:cs="Times New Roman"/>
            <w:lang w:val="es-ES" w:eastAsia="es-ES"/>
          </w:rPr>
          <w:t>á</w:t>
        </w:r>
      </w:ins>
      <w:ins w:id="719" w:author="andres camilo santana bohorquez" w:date="2017-02-15T06:14:00Z">
        <w:r w:rsidR="00F34061">
          <w:rPr>
            <w:rFonts w:cs="Times New Roman"/>
            <w:lang w:val="es-ES" w:eastAsia="es-ES"/>
          </w:rPr>
          <w:t xml:space="preserve">n plataformas </w:t>
        </w:r>
      </w:ins>
      <w:ins w:id="720" w:author="andres camilo santana bohorquez" w:date="2017-02-15T06:15:00Z">
        <w:r w:rsidR="00F34061">
          <w:rPr>
            <w:rFonts w:cs="Times New Roman"/>
            <w:lang w:val="es-ES" w:eastAsia="es-ES"/>
          </w:rPr>
          <w:t xml:space="preserve">de </w:t>
        </w:r>
      </w:ins>
      <w:ins w:id="721" w:author="andres camilo santana bohorquez" w:date="2017-02-15T06:16:00Z">
        <w:r w:rsidR="00F34061">
          <w:rPr>
            <w:rFonts w:cs="Times New Roman"/>
            <w:lang w:val="es-ES" w:eastAsia="es-ES"/>
          </w:rPr>
          <w:t xml:space="preserve">divulgación masiva de </w:t>
        </w:r>
      </w:ins>
      <w:ins w:id="722" w:author="andres camilo santana bohorquez" w:date="2017-02-15T06:15:00Z">
        <w:r w:rsidR="00F34061">
          <w:rPr>
            <w:rFonts w:cs="Times New Roman"/>
            <w:lang w:val="es-ES" w:eastAsia="es-ES"/>
          </w:rPr>
          <w:t>contenido audiovisual</w:t>
        </w:r>
      </w:ins>
      <w:ins w:id="723" w:author="andres camilo santana bohorquez" w:date="2017-02-15T06:16:00Z">
        <w:r w:rsidR="00F34061">
          <w:rPr>
            <w:rFonts w:cs="Times New Roman"/>
            <w:lang w:val="es-ES" w:eastAsia="es-ES"/>
          </w:rPr>
          <w:t xml:space="preserve"> </w:t>
        </w:r>
      </w:ins>
      <w:ins w:id="724" w:author="andres camilo santana bohorquez" w:date="2017-02-15T06:14:00Z">
        <w:r w:rsidR="00F34061">
          <w:rPr>
            <w:rFonts w:cs="Times New Roman"/>
            <w:lang w:val="es-ES" w:eastAsia="es-ES"/>
          </w:rPr>
          <w:t xml:space="preserve">como </w:t>
        </w:r>
      </w:ins>
      <w:ins w:id="725" w:author="andres camilo santana bohorquez" w:date="2017-02-15T06:16:00Z">
        <w:r w:rsidR="00F34061">
          <w:rPr>
            <w:rFonts w:cs="Times New Roman"/>
            <w:lang w:val="es-ES" w:eastAsia="es-ES"/>
          </w:rPr>
          <w:t>los canales de televisión (RCN, Caracol, Canal Institucional)</w:t>
        </w:r>
      </w:ins>
      <w:ins w:id="726" w:author="andres camilo santana bohorquez" w:date="2017-02-15T06:17:00Z">
        <w:r w:rsidR="00F34061">
          <w:rPr>
            <w:rFonts w:cs="Times New Roman"/>
            <w:lang w:val="es-ES" w:eastAsia="es-ES"/>
          </w:rPr>
          <w:t xml:space="preserve"> mediante </w:t>
        </w:r>
      </w:ins>
      <w:ins w:id="727" w:author="andres camilo santana bohorquez" w:date="2017-02-15T06:14:00Z">
        <w:r w:rsidR="00F34061">
          <w:rPr>
            <w:rFonts w:cs="Times New Roman"/>
            <w:lang w:val="es-ES" w:eastAsia="es-ES"/>
          </w:rPr>
          <w:t>programas televi</w:t>
        </w:r>
      </w:ins>
      <w:ins w:id="728" w:author="andres camilo santana bohorquez" w:date="2017-02-15T06:17:00Z">
        <w:r w:rsidR="00F34061">
          <w:rPr>
            <w:rFonts w:cs="Times New Roman"/>
            <w:lang w:val="es-ES" w:eastAsia="es-ES"/>
          </w:rPr>
          <w:t>sivos</w:t>
        </w:r>
      </w:ins>
      <w:ins w:id="729" w:author="andres camilo santana bohorquez" w:date="2017-02-15T06:18:00Z">
        <w:r w:rsidR="00F34061">
          <w:rPr>
            <w:rFonts w:cs="Times New Roman"/>
            <w:lang w:val="es-ES" w:eastAsia="es-ES"/>
          </w:rPr>
          <w:t xml:space="preserve"> que buscan fomentar </w:t>
        </w:r>
        <w:r w:rsidR="00F34061">
          <w:rPr>
            <w:rFonts w:cs="Times New Roman"/>
            <w:lang w:val="es-ES" w:eastAsia="es-ES"/>
          </w:rPr>
          <w:lastRenderedPageBreak/>
          <w:t xml:space="preserve">la divulgación de proyectos de inclusión social como; </w:t>
        </w:r>
      </w:ins>
      <w:ins w:id="730" w:author="andres camilo santana bohorquez" w:date="2017-02-15T06:14:00Z">
        <w:r w:rsidR="00F34061">
          <w:rPr>
            <w:rFonts w:cs="Times New Roman"/>
            <w:lang w:val="es-ES" w:eastAsia="es-ES"/>
          </w:rPr>
          <w:t xml:space="preserve">Titanes Caracol o </w:t>
        </w:r>
      </w:ins>
      <w:ins w:id="731" w:author="andres camilo santana bohorquez" w:date="2017-02-15T06:18:00Z">
        <w:r w:rsidR="00F34061">
          <w:rPr>
            <w:rFonts w:cs="Times New Roman"/>
            <w:lang w:val="es-ES" w:eastAsia="es-ES"/>
          </w:rPr>
          <w:t>Misión</w:t>
        </w:r>
      </w:ins>
      <w:ins w:id="732" w:author="andres camilo santana bohorquez" w:date="2017-02-15T06:15:00Z">
        <w:r w:rsidR="00F34061">
          <w:rPr>
            <w:rFonts w:cs="Times New Roman"/>
            <w:lang w:val="es-ES" w:eastAsia="es-ES"/>
          </w:rPr>
          <w:t xml:space="preserve"> Impacto</w:t>
        </w:r>
      </w:ins>
      <w:ins w:id="733" w:author="andres camilo santana bohorquez" w:date="2017-02-15T06:18:00Z">
        <w:r w:rsidR="00F34061">
          <w:rPr>
            <w:rFonts w:cs="Times New Roman"/>
            <w:lang w:val="es-ES" w:eastAsia="es-ES"/>
          </w:rPr>
          <w:t>.</w:t>
        </w:r>
      </w:ins>
    </w:p>
    <w:p w14:paraId="333E2FF2" w14:textId="3FE6B25E" w:rsidR="00BC1B4F" w:rsidRDefault="00601F3C">
      <w:pPr>
        <w:pStyle w:val="Incontec"/>
        <w:rPr>
          <w:ins w:id="734" w:author="andres camilo santana bohorquez" w:date="2017-02-15T06:24:00Z"/>
          <w:lang w:val="es-ES" w:eastAsia="es-ES"/>
        </w:rPr>
      </w:pPr>
      <w:ins w:id="735" w:author="andres camilo santana bohorquez" w:date="2017-02-15T06:22:00Z">
        <w:r>
          <w:rPr>
            <w:lang w:val="es-ES" w:eastAsia="es-ES"/>
          </w:rPr>
          <w:t xml:space="preserve">Por otra parte se aprovechara el gran interés del gobierno en ofrecer una plataforma de </w:t>
        </w:r>
      </w:ins>
      <w:ins w:id="736" w:author="andres camilo santana bohorquez" w:date="2017-02-15T06:23:00Z">
        <w:r>
          <w:rPr>
            <w:lang w:val="es-ES" w:eastAsia="es-ES"/>
          </w:rPr>
          <w:t>divulgación</w:t>
        </w:r>
      </w:ins>
      <w:ins w:id="737" w:author="andres camilo santana bohorquez" w:date="2017-02-15T06:22:00Z">
        <w:r>
          <w:rPr>
            <w:lang w:val="es-ES" w:eastAsia="es-ES"/>
          </w:rPr>
          <w:t xml:space="preserve"> en estos proyectos que tienen como enfoque ofrecer herramientas que permitan </w:t>
        </w:r>
      </w:ins>
      <w:ins w:id="738" w:author="andres camilo santana bohorquez" w:date="2017-02-15T06:23:00Z">
        <w:r>
          <w:rPr>
            <w:lang w:val="es-ES" w:eastAsia="es-ES"/>
          </w:rPr>
          <w:t xml:space="preserve">mejorar la calidad de vida de las personas con limitaciones, todo con el fin de demostrar ante el mundo el </w:t>
        </w:r>
      </w:ins>
      <w:ins w:id="739" w:author="andres camilo santana bohorquez" w:date="2017-02-15T06:24:00Z">
        <w:r>
          <w:rPr>
            <w:lang w:val="es-ES" w:eastAsia="es-ES"/>
          </w:rPr>
          <w:t>compromiso</w:t>
        </w:r>
      </w:ins>
      <w:ins w:id="740"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085E97BA" w14:textId="77777777" w:rsidR="001044EE" w:rsidRPr="001044EE" w:rsidRDefault="001044EE" w:rsidP="001044EE">
      <w:pPr>
        <w:pStyle w:val="Incontec"/>
        <w:rPr>
          <w:lang w:val="es-ES" w:eastAsia="es-ES"/>
        </w:rPr>
      </w:pPr>
    </w:p>
    <w:p w14:paraId="4939731F" w14:textId="6F511402"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w:t>
      </w:r>
      <w:commentRangeStart w:id="741"/>
      <w:r w:rsidR="00CA12AC">
        <w:rPr>
          <w:lang w:val="es-ES" w:eastAsia="es-ES"/>
        </w:rPr>
        <w:t>de</w:t>
      </w:r>
      <w:commentRangeEnd w:id="741"/>
      <w:r w:rsidR="00CA12AC">
        <w:rPr>
          <w:rStyle w:val="Refdecomentario"/>
          <w:rFonts w:ascii="Cambria" w:eastAsia="Cambria" w:hAnsi="Cambria" w:cs="Cambria"/>
          <w:color w:val="000000"/>
          <w:shd w:val="clear" w:color="auto" w:fill="auto"/>
        </w:rPr>
        <w:commentReference w:id="741"/>
      </w:r>
      <w:r w:rsidR="00CA12AC">
        <w:rPr>
          <w:lang w:val="es-ES" w:eastAsia="es-ES"/>
        </w:rPr>
        <w:t xml:space="preserv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capitulo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035F5D">
        <w:rPr>
          <w:lang w:val="es-ES" w:eastAsia="es-ES"/>
        </w:rPr>
        <w:t>5.8.7</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Default="00D2157C" w:rsidP="000108B2">
      <w:pPr>
        <w:pStyle w:val="Incontec"/>
        <w:rPr>
          <w:b/>
          <w:lang w:val="es-ES" w:eastAsia="es-ES"/>
        </w:rPr>
      </w:pPr>
      <w:r w:rsidRPr="000108B2">
        <w:rPr>
          <w:b/>
          <w:lang w:val="es-ES" w:eastAsia="es-ES"/>
        </w:rPr>
        <w:t xml:space="preserve"> Actividades Claves</w:t>
      </w:r>
    </w:p>
    <w:p w14:paraId="2FEF74A4" w14:textId="77777777" w:rsidR="001044EE" w:rsidRPr="001044EE" w:rsidRDefault="001044EE" w:rsidP="001044EE">
      <w:pPr>
        <w:pStyle w:val="Incontec"/>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w:t>
      </w:r>
      <w:r w:rsidR="009A4F55">
        <w:rPr>
          <w:lang w:val="es-ES" w:eastAsia="es-ES"/>
        </w:rPr>
        <w:lastRenderedPageBreak/>
        <w:t xml:space="preserve">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4C572219" w:rsidR="00D2157C" w:rsidRDefault="009A4F55" w:rsidP="000108B2">
      <w:pPr>
        <w:pStyle w:val="Incontec"/>
        <w:rPr>
          <w:lang w:val="es-ES" w:eastAsia="es-ES"/>
        </w:rPr>
      </w:pPr>
      <w:r>
        <w:rPr>
          <w:lang w:val="es-ES" w:eastAsia="es-ES"/>
        </w:rPr>
        <w:t>Una actividad importante para mejorar el aspecto económico se enfoca en la búsqueda de Aliados Estrategicos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Limitacion Cognitiva e instituciones gubernamentales como: Best buddies Colombia, asDown, Centros “Crecer”. Centros “Integrarte”, Instituto Pedagógico Nacional, siendo estas </w:t>
      </w:r>
      <w:r w:rsidRPr="00102649">
        <w:rPr>
          <w:rFonts w:cs="Times New Roman"/>
        </w:rPr>
        <w:lastRenderedPageBreak/>
        <w:t>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44EE" w:rsidRDefault="00D2157C" w:rsidP="001044EE">
      <w:pPr>
        <w:pStyle w:val="Incontec"/>
      </w:pPr>
    </w:p>
    <w:p w14:paraId="0FB178E6" w14:textId="6E6B9E65" w:rsidR="00D2157C" w:rsidRDefault="00D2157C" w:rsidP="00D2157C">
      <w:pPr>
        <w:pStyle w:val="Incontec"/>
        <w:rPr>
          <w:ins w:id="742" w:author="andres camilo santana bohorquez" w:date="2017-02-17T00:48:00Z"/>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0D70F3EE" w14:textId="77777777" w:rsidR="00217AB4" w:rsidRDefault="00217AB4">
      <w:pPr>
        <w:pStyle w:val="Incontec"/>
        <w:rPr>
          <w:ins w:id="743" w:author="andres camilo santana bohorquez" w:date="2017-02-17T00:48:00Z"/>
        </w:rPr>
      </w:pPr>
    </w:p>
    <w:p w14:paraId="2D9D1F17" w14:textId="77777777" w:rsidR="00217AB4" w:rsidRPr="00217AB4" w:rsidRDefault="00217AB4">
      <w:pPr>
        <w:pStyle w:val="Incontec"/>
        <w:rPr>
          <w:rPrChange w:id="744" w:author="andres camilo santana bohorquez" w:date="2017-02-17T00:48:00Z">
            <w:rPr>
              <w:rFonts w:cs="Times New Roman"/>
            </w:rPr>
          </w:rPrChange>
        </w:rPr>
      </w:pPr>
    </w:p>
    <w:p w14:paraId="1ECC77DF" w14:textId="2D2EC271" w:rsidR="00D76863" w:rsidDel="009F7264" w:rsidRDefault="00D76863" w:rsidP="00E75E0F">
      <w:pPr>
        <w:numPr>
          <w:ilvl w:val="0"/>
          <w:numId w:val="1"/>
        </w:numPr>
        <w:rPr>
          <w:del w:id="745" w:author="andres camilo santana bohorquez" w:date="2017-02-16T16:14:00Z"/>
          <w:rFonts w:ascii="LM Roman 10" w:hAnsi="LM Roman 10"/>
          <w:sz w:val="24"/>
        </w:rPr>
      </w:pPr>
      <w:bookmarkStart w:id="746" w:name="_Toc475090988"/>
      <w:bookmarkStart w:id="747" w:name="_Toc475091082"/>
      <w:bookmarkStart w:id="748" w:name="_Toc475092476"/>
      <w:bookmarkStart w:id="749" w:name="_Toc475092590"/>
      <w:bookmarkStart w:id="750" w:name="_Toc475092702"/>
      <w:bookmarkStart w:id="751" w:name="_Toc475311910"/>
      <w:bookmarkStart w:id="752" w:name="_Toc475342504"/>
      <w:bookmarkStart w:id="753" w:name="_Toc475342612"/>
      <w:bookmarkStart w:id="754" w:name="_Toc475345738"/>
      <w:bookmarkEnd w:id="746"/>
      <w:bookmarkEnd w:id="747"/>
      <w:bookmarkEnd w:id="748"/>
      <w:bookmarkEnd w:id="749"/>
      <w:bookmarkEnd w:id="750"/>
      <w:bookmarkEnd w:id="751"/>
      <w:bookmarkEnd w:id="752"/>
      <w:bookmarkEnd w:id="753"/>
      <w:bookmarkEnd w:id="754"/>
    </w:p>
    <w:p w14:paraId="7C4A66EA" w14:textId="1B0ECB1F" w:rsidR="00D76863" w:rsidRPr="00D76863" w:rsidDel="009F7264" w:rsidRDefault="006A633E" w:rsidP="00E75E0F">
      <w:pPr>
        <w:numPr>
          <w:ilvl w:val="0"/>
          <w:numId w:val="1"/>
        </w:numPr>
        <w:rPr>
          <w:del w:id="755" w:author="andres camilo santana bohorquez" w:date="2017-02-16T16:14:00Z"/>
          <w:rFonts w:ascii="LM Roman 10" w:hAnsi="LM Roman 10"/>
          <w:sz w:val="24"/>
        </w:rPr>
      </w:pPr>
      <w:del w:id="756" w:author="andres camilo santana bohorquez" w:date="2017-02-16T16:14:00Z">
        <w:r w:rsidDel="009F7264">
          <w:rPr>
            <w:noProof/>
            <w:lang w:val="es-ES" w:eastAsia="es-ES"/>
          </w:rPr>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7556515" cy="5205257"/>
                      </a:xfrm>
                      <a:prstGeom prst="rect">
                        <a:avLst/>
                      </a:prstGeom>
                    </pic:spPr>
                  </pic:pic>
                </a:graphicData>
              </a:graphic>
            </wp:inline>
          </w:drawing>
        </w:r>
        <w:bookmarkStart w:id="757" w:name="_Toc475090989"/>
        <w:bookmarkStart w:id="758" w:name="_Toc475091083"/>
        <w:bookmarkStart w:id="759" w:name="_Toc475092477"/>
        <w:bookmarkStart w:id="760" w:name="_Toc475092591"/>
        <w:bookmarkStart w:id="761" w:name="_Toc475092703"/>
        <w:bookmarkStart w:id="762" w:name="_Toc475311911"/>
        <w:bookmarkStart w:id="763" w:name="_Toc475342505"/>
        <w:bookmarkStart w:id="764" w:name="_Toc475342613"/>
        <w:bookmarkStart w:id="765" w:name="_Toc475345739"/>
        <w:bookmarkEnd w:id="757"/>
        <w:bookmarkEnd w:id="758"/>
        <w:bookmarkEnd w:id="759"/>
        <w:bookmarkEnd w:id="760"/>
        <w:bookmarkEnd w:id="761"/>
        <w:bookmarkEnd w:id="762"/>
        <w:bookmarkEnd w:id="763"/>
        <w:bookmarkEnd w:id="764"/>
        <w:bookmarkEnd w:id="765"/>
      </w:del>
    </w:p>
    <w:p w14:paraId="4D5B22CE" w14:textId="7C55D3B3" w:rsidR="00D76863" w:rsidRPr="0047214F" w:rsidDel="009F7264" w:rsidRDefault="0047214F" w:rsidP="00E75E0F">
      <w:pPr>
        <w:numPr>
          <w:ilvl w:val="0"/>
          <w:numId w:val="1"/>
        </w:numPr>
        <w:rPr>
          <w:del w:id="766" w:author="andres camilo santana bohorquez" w:date="2017-02-16T16:14:00Z"/>
          <w:rFonts w:ascii="LM Roman 10" w:hAnsi="LM Roman 10"/>
        </w:rPr>
      </w:pPr>
      <w:del w:id="767" w:author="andres camilo santana bohorquez" w:date="2017-02-16T16:14:00Z">
        <w:r w:rsidRPr="0047214F" w:rsidDel="009F7264">
          <w:rPr>
            <w:rFonts w:ascii="LM Roman 10" w:hAnsi="LM Roman 10"/>
            <w:b/>
            <w:i/>
          </w:rPr>
          <w:delText>Figura 4-</w:delText>
        </w:r>
        <w:r w:rsidR="00422F32" w:rsidRPr="0047214F" w:rsidDel="009F7264">
          <w:rPr>
            <w:rFonts w:ascii="LM Roman 10" w:hAnsi="LM Roman 10"/>
            <w:b/>
            <w:i/>
          </w:rPr>
          <w:delText>3</w:delText>
        </w:r>
        <w:r w:rsidR="00422F32" w:rsidRPr="000A0072" w:rsidDel="009F7264">
          <w:rPr>
            <w:rFonts w:ascii="LM Roman 10" w:hAnsi="LM Roman 10"/>
            <w:i/>
          </w:rPr>
          <w:delText>.</w:delText>
        </w:r>
        <w:r w:rsidR="00D76863" w:rsidRPr="000A0072" w:rsidDel="009F7264">
          <w:rPr>
            <w:rFonts w:ascii="LM Roman 10" w:hAnsi="LM Roman 10"/>
            <w:i/>
          </w:rPr>
          <w:delText xml:space="preserve"> </w:delText>
        </w:r>
        <w:r w:rsidR="00D76863" w:rsidRPr="0047214F" w:rsidDel="009F7264">
          <w:rPr>
            <w:rFonts w:ascii="LM Roman 10" w:hAnsi="LM Roman 10"/>
          </w:rPr>
          <w:delText>Modelo Canvas Aplicación Eko. Fuente: Autores</w:delText>
        </w:r>
        <w:bookmarkStart w:id="768" w:name="_Toc475090990"/>
        <w:bookmarkStart w:id="769" w:name="_Toc475091084"/>
        <w:bookmarkStart w:id="770" w:name="_Toc475092478"/>
        <w:bookmarkStart w:id="771" w:name="_Toc475092592"/>
        <w:bookmarkStart w:id="772" w:name="_Toc475092704"/>
        <w:bookmarkStart w:id="773" w:name="_Toc475311912"/>
        <w:bookmarkStart w:id="774" w:name="_Toc475342506"/>
        <w:bookmarkStart w:id="775" w:name="_Toc475342614"/>
        <w:bookmarkStart w:id="776" w:name="_Toc475345740"/>
        <w:bookmarkEnd w:id="768"/>
        <w:bookmarkEnd w:id="769"/>
        <w:bookmarkEnd w:id="770"/>
        <w:bookmarkEnd w:id="771"/>
        <w:bookmarkEnd w:id="772"/>
        <w:bookmarkEnd w:id="773"/>
        <w:bookmarkEnd w:id="774"/>
        <w:bookmarkEnd w:id="775"/>
        <w:bookmarkEnd w:id="776"/>
      </w:del>
    </w:p>
    <w:p w14:paraId="251F62DB" w14:textId="0D775DDC" w:rsidR="00D76863" w:rsidRPr="009C7C60" w:rsidDel="005145CA" w:rsidRDefault="00D76863" w:rsidP="00E75E0F">
      <w:pPr>
        <w:numPr>
          <w:ilvl w:val="0"/>
          <w:numId w:val="1"/>
        </w:numPr>
        <w:rPr>
          <w:del w:id="777" w:author="andres camilo santana bohorquez" w:date="2017-02-15T06:24:00Z"/>
          <w:rFonts w:ascii="LM Roman 10" w:hAnsi="LM Roman 10"/>
          <w:sz w:val="24"/>
        </w:rPr>
      </w:pPr>
      <w:bookmarkStart w:id="778" w:name="_Toc475090991"/>
      <w:bookmarkStart w:id="779" w:name="_Toc475091085"/>
      <w:bookmarkStart w:id="780" w:name="_Toc475092479"/>
      <w:bookmarkStart w:id="781" w:name="_Toc475092593"/>
      <w:bookmarkStart w:id="782" w:name="_Toc475092705"/>
      <w:bookmarkStart w:id="783" w:name="_Toc475311913"/>
      <w:bookmarkStart w:id="784" w:name="_Toc475342507"/>
      <w:bookmarkStart w:id="785" w:name="_Toc475342615"/>
      <w:bookmarkStart w:id="786" w:name="_Toc475345741"/>
      <w:bookmarkEnd w:id="778"/>
      <w:bookmarkEnd w:id="779"/>
      <w:bookmarkEnd w:id="780"/>
      <w:bookmarkEnd w:id="781"/>
      <w:bookmarkEnd w:id="782"/>
      <w:bookmarkEnd w:id="783"/>
      <w:bookmarkEnd w:id="784"/>
      <w:bookmarkEnd w:id="785"/>
      <w:bookmarkEnd w:id="786"/>
    </w:p>
    <w:p w14:paraId="7217625D" w14:textId="37587CDE" w:rsidR="00064966" w:rsidDel="005145CA" w:rsidRDefault="00064966" w:rsidP="00E75E0F">
      <w:pPr>
        <w:numPr>
          <w:ilvl w:val="0"/>
          <w:numId w:val="1"/>
        </w:numPr>
        <w:rPr>
          <w:del w:id="787" w:author="andres camilo santana bohorquez" w:date="2017-02-15T06:24:00Z"/>
          <w:rFonts w:ascii="LM Roman 10" w:eastAsia="Times New Roman" w:hAnsi="LM Roman 10" w:cs="Times New Roman"/>
          <w:color w:val="000000" w:themeColor="text1"/>
          <w:sz w:val="24"/>
          <w:szCs w:val="24"/>
          <w:shd w:val="clear" w:color="auto" w:fill="FEFEFE"/>
        </w:rPr>
      </w:pPr>
      <w:bookmarkStart w:id="788" w:name="_Toc475090992"/>
      <w:bookmarkStart w:id="789" w:name="_Toc475091086"/>
      <w:bookmarkStart w:id="790" w:name="_Toc475092480"/>
      <w:bookmarkStart w:id="791" w:name="_Toc475092594"/>
      <w:bookmarkStart w:id="792" w:name="_Toc475092706"/>
      <w:bookmarkStart w:id="793" w:name="_Toc475311914"/>
      <w:bookmarkStart w:id="794" w:name="_Toc475342508"/>
      <w:bookmarkStart w:id="795" w:name="_Toc475342616"/>
      <w:bookmarkStart w:id="796" w:name="_Toc475345742"/>
      <w:bookmarkEnd w:id="788"/>
      <w:bookmarkEnd w:id="789"/>
      <w:bookmarkEnd w:id="790"/>
      <w:bookmarkEnd w:id="791"/>
      <w:bookmarkEnd w:id="792"/>
      <w:bookmarkEnd w:id="793"/>
      <w:bookmarkEnd w:id="794"/>
      <w:bookmarkEnd w:id="795"/>
      <w:bookmarkEnd w:id="796"/>
    </w:p>
    <w:p w14:paraId="3F94AD3C" w14:textId="58BB101D" w:rsidR="009A197C" w:rsidDel="005145CA" w:rsidRDefault="009A197C" w:rsidP="00E75E0F">
      <w:pPr>
        <w:numPr>
          <w:ilvl w:val="0"/>
          <w:numId w:val="1"/>
        </w:numPr>
        <w:rPr>
          <w:del w:id="797" w:author="andres camilo santana bohorquez" w:date="2017-02-15T06:24:00Z"/>
          <w:rFonts w:ascii="LM Roman 10" w:eastAsia="Times New Roman" w:hAnsi="LM Roman 10" w:cs="Times New Roman"/>
          <w:color w:val="000000" w:themeColor="text1"/>
          <w:sz w:val="24"/>
          <w:szCs w:val="24"/>
          <w:shd w:val="clear" w:color="auto" w:fill="FEFEFE"/>
        </w:rPr>
      </w:pPr>
      <w:bookmarkStart w:id="798" w:name="_Toc475090993"/>
      <w:bookmarkStart w:id="799" w:name="_Toc475091087"/>
      <w:bookmarkStart w:id="800" w:name="_Toc475092481"/>
      <w:bookmarkStart w:id="801" w:name="_Toc475092595"/>
      <w:bookmarkStart w:id="802" w:name="_Toc475092707"/>
      <w:bookmarkStart w:id="803" w:name="_Toc475311915"/>
      <w:bookmarkStart w:id="804" w:name="_Toc475342509"/>
      <w:bookmarkStart w:id="805" w:name="_Toc475342617"/>
      <w:bookmarkStart w:id="806" w:name="_Toc475345743"/>
      <w:bookmarkEnd w:id="798"/>
      <w:bookmarkEnd w:id="799"/>
      <w:bookmarkEnd w:id="800"/>
      <w:bookmarkEnd w:id="801"/>
      <w:bookmarkEnd w:id="802"/>
      <w:bookmarkEnd w:id="803"/>
      <w:bookmarkEnd w:id="804"/>
      <w:bookmarkEnd w:id="805"/>
      <w:bookmarkEnd w:id="806"/>
    </w:p>
    <w:p w14:paraId="45C6A373" w14:textId="1B65FC9B" w:rsidR="009A197C" w:rsidDel="005145CA" w:rsidRDefault="009A197C" w:rsidP="00E75E0F">
      <w:pPr>
        <w:numPr>
          <w:ilvl w:val="0"/>
          <w:numId w:val="1"/>
        </w:numPr>
        <w:rPr>
          <w:del w:id="807" w:author="andres camilo santana bohorquez" w:date="2017-02-15T06:24:00Z"/>
          <w:rFonts w:ascii="LM Roman 10" w:eastAsia="Times New Roman" w:hAnsi="LM Roman 10" w:cs="Times New Roman"/>
          <w:color w:val="000000" w:themeColor="text1"/>
          <w:sz w:val="24"/>
          <w:szCs w:val="24"/>
          <w:shd w:val="clear" w:color="auto" w:fill="FEFEFE"/>
        </w:rPr>
      </w:pPr>
      <w:bookmarkStart w:id="808" w:name="_Toc475090994"/>
      <w:bookmarkStart w:id="809" w:name="_Toc475091088"/>
      <w:bookmarkStart w:id="810" w:name="_Toc475092482"/>
      <w:bookmarkStart w:id="811" w:name="_Toc475092596"/>
      <w:bookmarkStart w:id="812" w:name="_Toc475092708"/>
      <w:bookmarkStart w:id="813" w:name="_Toc475311916"/>
      <w:bookmarkStart w:id="814" w:name="_Toc475342510"/>
      <w:bookmarkStart w:id="815" w:name="_Toc475342618"/>
      <w:bookmarkStart w:id="816" w:name="_Toc475345744"/>
      <w:bookmarkEnd w:id="808"/>
      <w:bookmarkEnd w:id="809"/>
      <w:bookmarkEnd w:id="810"/>
      <w:bookmarkEnd w:id="811"/>
      <w:bookmarkEnd w:id="812"/>
      <w:bookmarkEnd w:id="813"/>
      <w:bookmarkEnd w:id="814"/>
      <w:bookmarkEnd w:id="815"/>
      <w:bookmarkEnd w:id="816"/>
    </w:p>
    <w:p w14:paraId="06258A5E" w14:textId="32989882" w:rsidR="00064966" w:rsidRPr="00064966" w:rsidDel="005145CA" w:rsidRDefault="00064966" w:rsidP="00E75E0F">
      <w:pPr>
        <w:numPr>
          <w:ilvl w:val="0"/>
          <w:numId w:val="1"/>
        </w:numPr>
        <w:rPr>
          <w:del w:id="817" w:author="andres camilo santana bohorquez" w:date="2017-02-15T06:24:00Z"/>
        </w:rPr>
      </w:pPr>
      <w:bookmarkStart w:id="818" w:name="_Toc475090995"/>
      <w:bookmarkStart w:id="819" w:name="_Toc475091089"/>
      <w:bookmarkStart w:id="820" w:name="_Toc475092483"/>
      <w:bookmarkStart w:id="821" w:name="_Toc475092597"/>
      <w:bookmarkStart w:id="822" w:name="_Toc475092709"/>
      <w:bookmarkStart w:id="823" w:name="_Toc475311917"/>
      <w:bookmarkStart w:id="824" w:name="_Toc475342511"/>
      <w:bookmarkStart w:id="825" w:name="_Toc475342619"/>
      <w:bookmarkStart w:id="826" w:name="_Toc475345745"/>
      <w:bookmarkEnd w:id="818"/>
      <w:bookmarkEnd w:id="819"/>
      <w:bookmarkEnd w:id="820"/>
      <w:bookmarkEnd w:id="821"/>
      <w:bookmarkEnd w:id="822"/>
      <w:bookmarkEnd w:id="823"/>
      <w:bookmarkEnd w:id="824"/>
      <w:bookmarkEnd w:id="825"/>
      <w:bookmarkEnd w:id="826"/>
    </w:p>
    <w:p w14:paraId="7C744755" w14:textId="73B13756" w:rsidR="009C7C60" w:rsidRDefault="009C7C60" w:rsidP="00E75E0F">
      <w:pPr>
        <w:pStyle w:val="Prrafodelista"/>
        <w:numPr>
          <w:ilvl w:val="2"/>
          <w:numId w:val="1"/>
        </w:numPr>
        <w:outlineLvl w:val="2"/>
        <w:rPr>
          <w:rFonts w:ascii="LM Roman 10" w:hAnsi="LM Roman 10"/>
          <w:sz w:val="24"/>
        </w:rPr>
      </w:pPr>
      <w:bookmarkStart w:id="827" w:name="_Toc475345746"/>
      <w:r w:rsidRPr="009C7C60">
        <w:rPr>
          <w:rFonts w:ascii="LM Roman 10" w:hAnsi="LM Roman 10"/>
          <w:sz w:val="24"/>
        </w:rPr>
        <w:t>Ventajas Competitivas del Modelo de Negocio</w:t>
      </w:r>
      <w:r>
        <w:rPr>
          <w:rFonts w:ascii="LM Roman 10" w:hAnsi="LM Roman 10"/>
          <w:sz w:val="24"/>
        </w:rPr>
        <w:t>.</w:t>
      </w:r>
      <w:bookmarkEnd w:id="827"/>
    </w:p>
    <w:p w14:paraId="4A8301CA" w14:textId="77777777" w:rsidR="00927209" w:rsidRPr="001044EE" w:rsidRDefault="00927209">
      <w:pPr>
        <w:pStyle w:val="Incontec"/>
        <w:pPrChange w:id="828" w:author="andres camilo santana bohorquez" w:date="2017-02-17T00:48:00Z">
          <w:pPr/>
        </w:pPrChange>
      </w:pPr>
    </w:p>
    <w:p w14:paraId="54AE6E2D" w14:textId="53A379BF" w:rsidR="000C3ED1" w:rsidRDefault="00927209" w:rsidP="000C3ED1">
      <w:pPr>
        <w:jc w:val="both"/>
        <w:rPr>
          <w:ins w:id="829"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044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965E8F" w:rsidRPr="00965E8F">
            <w:rPr>
              <w:rFonts w:ascii="LM Roman 10" w:hAnsi="LM Roman 10"/>
              <w:noProof/>
              <w:sz w:val="24"/>
            </w:rPr>
            <w:t>(31)</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830"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49700BDB" w:rsidR="000071DB" w:rsidRPr="000A0072" w:rsidRDefault="00F350A6" w:rsidP="000071DB">
      <w:pPr>
        <w:rPr>
          <w:rFonts w:ascii="LM Roman 10" w:hAnsi="LM Roman 10"/>
        </w:rPr>
      </w:pPr>
      <w:del w:id="831" w:author="andres camilo santana bohorquez" w:date="2017-02-17T00:56:00Z">
        <w:r w:rsidRPr="000A0072" w:rsidDel="00D2736F">
          <w:rPr>
            <w:rFonts w:ascii="LM Roman 10" w:hAnsi="LM Roman 10"/>
            <w:b/>
            <w:i/>
          </w:rPr>
          <w:delText xml:space="preserve">Figura </w:delText>
        </w:r>
      </w:del>
      <w:ins w:id="832" w:author="andres camilo santana bohorquez" w:date="2017-02-17T00:56:00Z">
        <w:r w:rsidR="00D2736F">
          <w:rPr>
            <w:rFonts w:ascii="LM Roman 10" w:hAnsi="LM Roman 10"/>
            <w:b/>
            <w:i/>
          </w:rPr>
          <w:t>Tabla</w:t>
        </w:r>
        <w:r w:rsidR="00D2736F" w:rsidRPr="000A0072">
          <w:rPr>
            <w:rFonts w:ascii="LM Roman 10" w:hAnsi="LM Roman 10"/>
            <w:b/>
            <w:i/>
          </w:rPr>
          <w:t xml:space="preserve"> </w:t>
        </w:r>
      </w:ins>
      <w:r w:rsidRPr="000A0072">
        <w:rPr>
          <w:rFonts w:ascii="LM Roman 10" w:hAnsi="LM Roman 10"/>
          <w:b/>
          <w:i/>
        </w:rPr>
        <w:t>4-</w:t>
      </w:r>
      <w:del w:id="833" w:author="andres camilo santana bohorquez" w:date="2017-02-17T00:56:00Z">
        <w:r w:rsidR="00997201" w:rsidRPr="000A0072" w:rsidDel="00D2736F">
          <w:rPr>
            <w:rFonts w:ascii="LM Roman 10" w:hAnsi="LM Roman 10"/>
            <w:b/>
            <w:i/>
          </w:rPr>
          <w:delText>4</w:delText>
        </w:r>
      </w:del>
      <w:ins w:id="834" w:author="andres camilo santana bohorquez" w:date="2017-02-17T00:56:00Z">
        <w:r w:rsidR="00D2736F">
          <w:rPr>
            <w:rFonts w:ascii="LM Roman 10" w:hAnsi="LM Roman 10"/>
            <w:b/>
            <w:i/>
          </w:rPr>
          <w:t>1</w:t>
        </w:r>
      </w:ins>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835" w:name="_Toc475345747"/>
      <w:r w:rsidRPr="002E21AE">
        <w:rPr>
          <w:rFonts w:cs="Times New Roman"/>
          <w:b/>
          <w:sz w:val="32"/>
        </w:rPr>
        <w:lastRenderedPageBreak/>
        <w:t xml:space="preserve">PLAN </w:t>
      </w:r>
      <w:r w:rsidR="00D868FD" w:rsidRPr="002E21AE">
        <w:rPr>
          <w:rFonts w:cs="Times New Roman"/>
          <w:b/>
          <w:sz w:val="32"/>
        </w:rPr>
        <w:t>DE NEGOCIO</w:t>
      </w:r>
      <w:bookmarkEnd w:id="835"/>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836" w:name="_Toc475345748"/>
      <w:r w:rsidRPr="005A28FB">
        <w:rPr>
          <w:sz w:val="28"/>
        </w:rPr>
        <w:t>METODOLOGÍA</w:t>
      </w:r>
      <w:bookmarkEnd w:id="836"/>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965E8F">
            <w:rPr>
              <w:noProof/>
            </w:rPr>
            <w:t>(32)</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965E8F">
            <w:rPr>
              <w:noProof/>
            </w:rPr>
            <w:t>(33)</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7D9E5FD2" w14:textId="77777777" w:rsidR="00976C24" w:rsidDel="004149B6" w:rsidRDefault="00976C24" w:rsidP="00976C24">
      <w:pPr>
        <w:rPr>
          <w:del w:id="837" w:author="andres camilo santana bohorquez" w:date="2017-02-17T01:28:00Z"/>
        </w:rPr>
      </w:pPr>
    </w:p>
    <w:p w14:paraId="3FCF07C8" w14:textId="54D9F8BB" w:rsidR="00976C24" w:rsidRPr="002D42BA" w:rsidRDefault="00976C24">
      <w:pPr>
        <w:pStyle w:val="Incontec"/>
        <w:pPrChange w:id="838" w:author="andres camilo santana bohorquez" w:date="2017-02-17T01:28:00Z">
          <w:pPr>
            <w:pStyle w:val="Incontec"/>
            <w:ind w:firstLine="720"/>
          </w:pPr>
        </w:pPrChange>
      </w:pPr>
      <w:r w:rsidRPr="002D42BA">
        <w:rPr>
          <w:b/>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pPr>
        <w:pStyle w:val="Incontec"/>
        <w:pPrChange w:id="839" w:author="andres camilo santana bohorquez" w:date="2017-02-17T01:28:00Z">
          <w:pPr/>
        </w:pPrChange>
      </w:pPr>
    </w:p>
    <w:p w14:paraId="53B6EF9F" w14:textId="1F0B4513" w:rsidR="00976C24" w:rsidRPr="002D42BA" w:rsidRDefault="00976C24">
      <w:pPr>
        <w:pStyle w:val="Incontec"/>
        <w:rPr>
          <w:b/>
        </w:rPr>
        <w:pPrChange w:id="840" w:author="andres camilo santana bohorquez" w:date="2017-02-17T01:28:00Z">
          <w:pPr>
            <w:pStyle w:val="Incontec"/>
            <w:ind w:firstLine="720"/>
          </w:pPr>
        </w:pPrChange>
      </w:pPr>
      <w:r w:rsidRPr="002D42BA">
        <w:rPr>
          <w:b/>
        </w:rPr>
        <w:t>Identificación del Producto:</w:t>
      </w:r>
    </w:p>
    <w:p w14:paraId="10B986AC" w14:textId="433535A1" w:rsidR="00976C24" w:rsidRDefault="003B23BD" w:rsidP="00976C24">
      <w:pPr>
        <w:pStyle w:val="Incontec"/>
        <w:rPr>
          <w:ins w:id="841" w:author="andres camilo santana bohorquez" w:date="2017-02-17T01:28:00Z"/>
        </w:rPr>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0502710F" w14:textId="23E8ED8B" w:rsidR="00976C24" w:rsidRPr="002D42BA" w:rsidDel="009D2A9E" w:rsidRDefault="00976C24" w:rsidP="00976C24">
      <w:pPr>
        <w:rPr>
          <w:del w:id="842" w:author="andres camilo santana bohorquez" w:date="2017-02-17T01:28:00Z"/>
          <w:sz w:val="24"/>
          <w:szCs w:val="24"/>
        </w:rPr>
      </w:pPr>
    </w:p>
    <w:p w14:paraId="4955DFA0" w14:textId="6FBD1115" w:rsidR="005A1517" w:rsidRPr="002D42BA" w:rsidRDefault="00700781">
      <w:pPr>
        <w:pStyle w:val="Incontec"/>
        <w:pPrChange w:id="843" w:author="andres camilo santana bohorquez" w:date="2017-02-17T01:28:00Z">
          <w:pPr>
            <w:pStyle w:val="Incontec"/>
            <w:ind w:firstLine="720"/>
          </w:pPr>
        </w:pPrChange>
      </w:pPr>
      <w:r w:rsidRPr="002D42BA">
        <w:rPr>
          <w:b/>
        </w:rPr>
        <w:t>Plan de Mercadeo</w:t>
      </w:r>
      <w:r w:rsidRPr="002D42BA">
        <w:t xml:space="preserve">: </w:t>
      </w:r>
    </w:p>
    <w:p w14:paraId="4488F457" w14:textId="2C03DCE0" w:rsidR="00700781" w:rsidRDefault="00700781" w:rsidP="00700781">
      <w:pPr>
        <w:pStyle w:val="Incontec"/>
        <w:rPr>
          <w:ins w:id="844" w:author="andres camilo santana bohorquez" w:date="2017-02-17T01:29:00Z"/>
        </w:rPr>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935DFB">
      <w:pPr>
        <w:pStyle w:val="Incontec"/>
      </w:pPr>
    </w:p>
    <w:p w14:paraId="2449C2A0" w14:textId="54373655" w:rsidR="00700781" w:rsidRPr="002D42BA" w:rsidRDefault="00700781">
      <w:pPr>
        <w:pStyle w:val="Incontec"/>
        <w:pPrChange w:id="845" w:author="andres camilo santana bohorquez" w:date="2017-02-17T01:28:00Z">
          <w:pPr>
            <w:pStyle w:val="Incontec"/>
            <w:ind w:firstLine="720"/>
          </w:pPr>
        </w:pPrChange>
      </w:pPr>
      <w:r w:rsidRPr="002D42BA">
        <w:rPr>
          <w:b/>
        </w:rPr>
        <w:t>Análisis Financiero</w:t>
      </w:r>
      <w:r w:rsidRPr="002D42BA">
        <w:t>:</w:t>
      </w:r>
    </w:p>
    <w:p w14:paraId="0A3B30AD" w14:textId="7BFFB7AB"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del w:id="846" w:author="andres camilo santana bohorquez" w:date="2017-02-17T03:14:00Z">
        <w:r w:rsidRPr="002D42BA" w:rsidDel="009C3DCF">
          <w:delText xml:space="preserve"> </w:delText>
        </w:r>
        <w:r w:rsidR="002D42BA" w:rsidRPr="002D42BA" w:rsidDel="009C3DCF">
          <w:delText>en el</w:delText>
        </w:r>
      </w:del>
      <w:r w:rsidR="002D42BA" w:rsidRPr="002D42BA">
        <w:t>, él lector encontrara s</w:t>
      </w:r>
      <w:r w:rsidRPr="002D42BA">
        <w:t>iguientes estados financieros</w:t>
      </w:r>
      <w:r w:rsidR="002D42BA" w:rsidRPr="002D42BA">
        <w:t xml:space="preserve"> como</w:t>
      </w:r>
      <w:r w:rsidRPr="002D42BA">
        <w:t>:</w:t>
      </w:r>
    </w:p>
    <w:p w14:paraId="1BC721C9" w14:textId="4AE975BF" w:rsidR="00700781" w:rsidRPr="002D42BA" w:rsidDel="009D2A9E" w:rsidRDefault="002D42BA">
      <w:pPr>
        <w:pStyle w:val="Incontec"/>
        <w:rPr>
          <w:del w:id="847" w:author="andres camilo santana bohorquez" w:date="2017-02-17T01:29:00Z"/>
        </w:rPr>
        <w:pPrChange w:id="848" w:author="andres camilo santana bohorquez" w:date="2017-02-17T01:30:00Z">
          <w:pPr>
            <w:pStyle w:val="Incontec"/>
            <w:numPr>
              <w:numId w:val="18"/>
            </w:numPr>
            <w:ind w:left="720" w:hanging="360"/>
          </w:pPr>
        </w:pPrChange>
      </w:pPr>
      <w:r w:rsidRPr="002D42BA">
        <w:t>Inversión</w:t>
      </w:r>
      <w:r w:rsidR="00700781" w:rsidRPr="002D42BA">
        <w:t xml:space="preserve"> Inicial</w:t>
      </w:r>
      <w:ins w:id="849" w:author="andres camilo santana bohorquez" w:date="2017-02-17T01:29:00Z">
        <w:r w:rsidR="009D2A9E">
          <w:t xml:space="preserve">, </w:t>
        </w:r>
      </w:ins>
    </w:p>
    <w:p w14:paraId="4167D3B1" w14:textId="4196BDBF" w:rsidR="00700781" w:rsidRPr="002D42BA" w:rsidDel="009D2A9E" w:rsidRDefault="00700781">
      <w:pPr>
        <w:pStyle w:val="Incontec"/>
        <w:rPr>
          <w:del w:id="850" w:author="andres camilo santana bohorquez" w:date="2017-02-17T01:29:00Z"/>
        </w:rPr>
        <w:pPrChange w:id="851" w:author="andres camilo santana bohorquez" w:date="2017-02-17T01:30:00Z">
          <w:pPr>
            <w:pStyle w:val="Incontec"/>
            <w:numPr>
              <w:numId w:val="18"/>
            </w:numPr>
            <w:ind w:left="720" w:hanging="360"/>
          </w:pPr>
        </w:pPrChange>
      </w:pPr>
      <w:r w:rsidRPr="002D42BA">
        <w:t>Costos Directos</w:t>
      </w:r>
    </w:p>
    <w:p w14:paraId="47310591" w14:textId="0A1F8BA4" w:rsidR="00700781" w:rsidRPr="002D42BA" w:rsidDel="009D2A9E" w:rsidRDefault="009D2A9E">
      <w:pPr>
        <w:pStyle w:val="Incontec"/>
        <w:rPr>
          <w:del w:id="852" w:author="andres camilo santana bohorquez" w:date="2017-02-17T01:30:00Z"/>
        </w:rPr>
        <w:pPrChange w:id="853" w:author="andres camilo santana bohorquez" w:date="2017-02-17T01:30:00Z">
          <w:pPr>
            <w:pStyle w:val="Incontec"/>
            <w:numPr>
              <w:numId w:val="18"/>
            </w:numPr>
            <w:ind w:left="720" w:hanging="360"/>
          </w:pPr>
        </w:pPrChange>
      </w:pPr>
      <w:ins w:id="854" w:author="andres camilo santana bohorquez" w:date="2017-02-17T01:30:00Z">
        <w:r>
          <w:t xml:space="preserve">, </w:t>
        </w:r>
      </w:ins>
      <w:r w:rsidR="00700781" w:rsidRPr="002D42BA">
        <w:t>Costos Fijos</w:t>
      </w:r>
      <w:ins w:id="855" w:author="andres camilo santana bohorquez" w:date="2017-02-17T01:30:00Z">
        <w:r>
          <w:t xml:space="preserve">, </w:t>
        </w:r>
      </w:ins>
    </w:p>
    <w:p w14:paraId="3EAF6477" w14:textId="184FE14A" w:rsidR="00700781" w:rsidRPr="002D42BA" w:rsidDel="009D2A9E" w:rsidRDefault="00700781">
      <w:pPr>
        <w:pStyle w:val="Incontec"/>
        <w:rPr>
          <w:del w:id="856" w:author="andres camilo santana bohorquez" w:date="2017-02-17T01:30:00Z"/>
        </w:rPr>
        <w:pPrChange w:id="857" w:author="andres camilo santana bohorquez" w:date="2017-02-17T01:30:00Z">
          <w:pPr>
            <w:pStyle w:val="Incontec"/>
            <w:numPr>
              <w:numId w:val="18"/>
            </w:numPr>
            <w:ind w:left="720" w:hanging="360"/>
          </w:pPr>
        </w:pPrChange>
      </w:pPr>
      <w:r w:rsidRPr="002D42BA">
        <w:t>Gastos Generales</w:t>
      </w:r>
      <w:ins w:id="858" w:author="andres camilo santana bohorquez" w:date="2017-02-17T01:30:00Z">
        <w:r w:rsidR="009D2A9E">
          <w:t xml:space="preserve">, </w:t>
        </w:r>
      </w:ins>
    </w:p>
    <w:p w14:paraId="69AE0C6F" w14:textId="3C6BF1D1" w:rsidR="00700781" w:rsidRPr="002D42BA" w:rsidDel="009D2A9E" w:rsidRDefault="00700781">
      <w:pPr>
        <w:pStyle w:val="Incontec"/>
        <w:rPr>
          <w:del w:id="859" w:author="andres camilo santana bohorquez" w:date="2017-02-17T01:30:00Z"/>
        </w:rPr>
        <w:pPrChange w:id="860" w:author="andres camilo santana bohorquez" w:date="2017-02-17T01:30:00Z">
          <w:pPr>
            <w:pStyle w:val="Incontec"/>
            <w:numPr>
              <w:numId w:val="18"/>
            </w:numPr>
            <w:ind w:left="720" w:hanging="360"/>
          </w:pPr>
        </w:pPrChange>
      </w:pPr>
      <w:r w:rsidRPr="002D42BA">
        <w:t>Ingresos</w:t>
      </w:r>
      <w:ins w:id="861" w:author="andres camilo santana bohorquez" w:date="2017-02-17T01:30:00Z">
        <w:r w:rsidR="009D2A9E">
          <w:t xml:space="preserve">, </w:t>
        </w:r>
      </w:ins>
    </w:p>
    <w:p w14:paraId="51D90D83" w14:textId="73AAD34E" w:rsidR="00700781" w:rsidRPr="002D42BA" w:rsidDel="009D2A9E" w:rsidRDefault="00700781">
      <w:pPr>
        <w:pStyle w:val="Incontec"/>
        <w:rPr>
          <w:del w:id="862" w:author="andres camilo santana bohorquez" w:date="2017-02-17T01:30:00Z"/>
        </w:rPr>
        <w:pPrChange w:id="863" w:author="andres camilo santana bohorquez" w:date="2017-02-17T01:30:00Z">
          <w:pPr>
            <w:pStyle w:val="Incontec"/>
            <w:numPr>
              <w:numId w:val="18"/>
            </w:numPr>
            <w:ind w:left="720" w:hanging="360"/>
          </w:pPr>
        </w:pPrChange>
      </w:pPr>
      <w:r w:rsidRPr="002D42BA">
        <w:t>Egresos</w:t>
      </w:r>
      <w:ins w:id="864" w:author="andres camilo santana bohorquez" w:date="2017-02-17T01:30:00Z">
        <w:r w:rsidR="009D2A9E">
          <w:t xml:space="preserve">, </w:t>
        </w:r>
      </w:ins>
    </w:p>
    <w:p w14:paraId="4EA6835A" w14:textId="7B794088" w:rsidR="00700781" w:rsidRDefault="00700781">
      <w:pPr>
        <w:pStyle w:val="Incontec"/>
        <w:rPr>
          <w:ins w:id="865" w:author="andres camilo santana bohorquez" w:date="2017-02-17T01:30:00Z"/>
        </w:rPr>
        <w:pPrChange w:id="866" w:author="andres camilo santana bohorquez" w:date="2017-02-17T01:30:00Z">
          <w:pPr>
            <w:pStyle w:val="Incontec"/>
            <w:numPr>
              <w:numId w:val="18"/>
            </w:numPr>
            <w:ind w:left="720" w:hanging="360"/>
          </w:pPr>
        </w:pPrChange>
      </w:pPr>
      <w:r w:rsidRPr="002D42BA">
        <w:t>Flujo de Caja</w:t>
      </w:r>
      <w:ins w:id="867" w:author="andres camilo santana bohorquez" w:date="2017-02-17T01:30:00Z">
        <w:r w:rsidR="009D2A9E">
          <w:t>.</w:t>
        </w:r>
      </w:ins>
    </w:p>
    <w:p w14:paraId="75ADA281" w14:textId="77777777" w:rsidR="009D2A9E" w:rsidRPr="009D2A9E" w:rsidRDefault="009D2A9E">
      <w:pPr>
        <w:pStyle w:val="Incontec"/>
        <w:pPrChange w:id="868" w:author="andres camilo santana bohorquez" w:date="2017-02-17T01:30:00Z">
          <w:pPr>
            <w:pStyle w:val="Incontec"/>
            <w:numPr>
              <w:numId w:val="18"/>
            </w:numPr>
            <w:ind w:left="720" w:hanging="360"/>
          </w:pPr>
        </w:pPrChange>
      </w:pPr>
    </w:p>
    <w:p w14:paraId="2E31A7CF" w14:textId="6B796DD1" w:rsidR="00700781" w:rsidRPr="002D42BA" w:rsidDel="001E61DE" w:rsidRDefault="00700781">
      <w:pPr>
        <w:rPr>
          <w:del w:id="869" w:author="andres camilo santana bohorquez" w:date="2017-02-15T05:45:00Z"/>
          <w:sz w:val="24"/>
          <w:szCs w:val="24"/>
        </w:rPr>
      </w:pPr>
    </w:p>
    <w:p w14:paraId="6DF3F1B0" w14:textId="71FE8095" w:rsidR="00700781" w:rsidRPr="002D42BA" w:rsidDel="001E61DE" w:rsidRDefault="00700781">
      <w:pPr>
        <w:rPr>
          <w:del w:id="870" w:author="andres camilo santana bohorquez" w:date="2017-02-15T05:45:00Z"/>
          <w:sz w:val="24"/>
          <w:szCs w:val="24"/>
        </w:rPr>
      </w:pPr>
    </w:p>
    <w:p w14:paraId="4F4DEF46" w14:textId="17B87DDD" w:rsidR="002D42BA" w:rsidRPr="002D42BA" w:rsidRDefault="002D42BA" w:rsidP="00935DFB">
      <w:pPr>
        <w:pStyle w:val="Incontec"/>
      </w:pPr>
      <w:r w:rsidRPr="002D42BA">
        <w:rPr>
          <w:b/>
        </w:rPr>
        <w:t>Análisis de Riesgos:</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965E8F">
            <w:rPr>
              <w:noProof/>
            </w:rPr>
            <w:t>(34)</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871" w:author="andres camilo santana bohorquez" w:date="2017-02-15T05:45:00Z"/>
        </w:rPr>
        <w:pPrChange w:id="872" w:author="andres camilo santana bohorquez" w:date="2017-02-15T05:45:00Z">
          <w:pPr/>
        </w:pPrChange>
      </w:pPr>
    </w:p>
    <w:p w14:paraId="1A50D458" w14:textId="4B97CAD1" w:rsidR="00261C9F" w:rsidDel="001E61DE" w:rsidRDefault="00261C9F">
      <w:pPr>
        <w:pStyle w:val="Incontec"/>
        <w:rPr>
          <w:del w:id="873" w:author="andres camilo santana bohorquez" w:date="2017-02-15T05:45:00Z"/>
        </w:rPr>
        <w:pPrChange w:id="874" w:author="andres camilo santana bohorquez" w:date="2017-02-15T05:45:00Z">
          <w:pPr/>
        </w:pPrChange>
      </w:pPr>
    </w:p>
    <w:p w14:paraId="3606D489" w14:textId="194C82FA" w:rsidR="00261C9F" w:rsidDel="001E61DE" w:rsidRDefault="00261C9F">
      <w:pPr>
        <w:pStyle w:val="Incontec"/>
        <w:rPr>
          <w:del w:id="875" w:author="andres camilo santana bohorquez" w:date="2017-02-15T05:45:00Z"/>
        </w:rPr>
        <w:pPrChange w:id="876" w:author="andres camilo santana bohorquez" w:date="2017-02-15T05:45:00Z">
          <w:pPr/>
        </w:pPrChange>
      </w:pPr>
    </w:p>
    <w:p w14:paraId="3F146529" w14:textId="27497C80" w:rsidR="00261C9F" w:rsidDel="001E61DE" w:rsidRDefault="00261C9F">
      <w:pPr>
        <w:pStyle w:val="Incontec"/>
        <w:rPr>
          <w:del w:id="877" w:author="andres camilo santana bohorquez" w:date="2017-02-15T05:45:00Z"/>
        </w:rPr>
        <w:pPrChange w:id="878" w:author="andres camilo santana bohorquez" w:date="2017-02-15T05:45:00Z">
          <w:pPr/>
        </w:pPrChange>
      </w:pPr>
    </w:p>
    <w:p w14:paraId="0C79A420" w14:textId="4939FF82" w:rsidR="00261C9F" w:rsidDel="001E61DE" w:rsidRDefault="00261C9F">
      <w:pPr>
        <w:pStyle w:val="Incontec"/>
        <w:rPr>
          <w:del w:id="879" w:author="andres camilo santana bohorquez" w:date="2017-02-15T05:45:00Z"/>
        </w:rPr>
        <w:pPrChange w:id="880" w:author="andres camilo santana bohorquez" w:date="2017-02-15T05:45:00Z">
          <w:pPr/>
        </w:pPrChange>
      </w:pPr>
    </w:p>
    <w:p w14:paraId="319A0504" w14:textId="510C033B" w:rsidR="00261C9F" w:rsidDel="001E61DE" w:rsidRDefault="00261C9F">
      <w:pPr>
        <w:pStyle w:val="Incontec"/>
        <w:rPr>
          <w:del w:id="881" w:author="andres camilo santana bohorquez" w:date="2017-02-15T05:45:00Z"/>
        </w:rPr>
        <w:pPrChange w:id="882" w:author="andres camilo santana bohorquez" w:date="2017-02-15T05:45:00Z">
          <w:pPr/>
        </w:pPrChange>
      </w:pPr>
    </w:p>
    <w:p w14:paraId="7CBF366D" w14:textId="54E4C294" w:rsidR="00261C9F" w:rsidDel="001E61DE" w:rsidRDefault="00261C9F">
      <w:pPr>
        <w:pStyle w:val="Incontec"/>
        <w:rPr>
          <w:del w:id="883" w:author="andres camilo santana bohorquez" w:date="2017-02-15T05:45:00Z"/>
        </w:rPr>
        <w:pPrChange w:id="884" w:author="andres camilo santana bohorquez" w:date="2017-02-15T05:45:00Z">
          <w:pPr/>
        </w:pPrChange>
      </w:pPr>
    </w:p>
    <w:p w14:paraId="4E97FAD8" w14:textId="670980EE" w:rsidR="00261C9F" w:rsidDel="001E61DE" w:rsidRDefault="00261C9F">
      <w:pPr>
        <w:pStyle w:val="Incontec"/>
        <w:rPr>
          <w:del w:id="885" w:author="andres camilo santana bohorquez" w:date="2017-02-15T05:45:00Z"/>
        </w:rPr>
        <w:pPrChange w:id="886" w:author="andres camilo santana bohorquez" w:date="2017-02-15T05:45:00Z">
          <w:pPr/>
        </w:pPrChange>
      </w:pPr>
    </w:p>
    <w:p w14:paraId="377F0510" w14:textId="1A26058F" w:rsidR="00261C9F" w:rsidDel="001E61DE" w:rsidRDefault="00261C9F">
      <w:pPr>
        <w:pStyle w:val="Incontec"/>
        <w:rPr>
          <w:del w:id="887" w:author="andres camilo santana bohorquez" w:date="2017-02-15T05:45:00Z"/>
        </w:rPr>
        <w:pPrChange w:id="888" w:author="andres camilo santana bohorquez" w:date="2017-02-15T05:45:00Z">
          <w:pPr/>
        </w:pPrChange>
      </w:pPr>
    </w:p>
    <w:p w14:paraId="1EF2136D" w14:textId="77777777" w:rsidR="00261C9F" w:rsidRDefault="00261C9F">
      <w:pPr>
        <w:pStyle w:val="Incontec"/>
        <w:pPrChange w:id="889" w:author="andres camilo santana bohorquez" w:date="2017-02-15T05:45:00Z">
          <w:pPr/>
        </w:pPrChange>
      </w:pPr>
    </w:p>
    <w:p w14:paraId="47E0038E" w14:textId="62C8D0A3" w:rsidR="00261C9F" w:rsidRDefault="009D2A9E">
      <w:pPr>
        <w:pStyle w:val="Incontec"/>
        <w:numPr>
          <w:ilvl w:val="1"/>
          <w:numId w:val="1"/>
        </w:numPr>
        <w:outlineLvl w:val="1"/>
        <w:rPr>
          <w:ins w:id="890" w:author="andres camilo santana bohorquez" w:date="2017-02-17T01:34:00Z"/>
          <w:sz w:val="28"/>
        </w:rPr>
        <w:pPrChange w:id="891" w:author="andres camilo santana bohorquez" w:date="2017-02-17T01:32:00Z">
          <w:pPr/>
        </w:pPrChange>
      </w:pPr>
      <w:bookmarkStart w:id="892" w:name="_Toc475345749"/>
      <w:ins w:id="893" w:author="andres camilo santana bohorquez" w:date="2017-02-17T01:32:00Z">
        <w:r w:rsidRPr="009D2A9E">
          <w:rPr>
            <w:sz w:val="28"/>
            <w:rPrChange w:id="894" w:author="andres camilo santana bohorquez" w:date="2017-02-17T01:33:00Z">
              <w:rPr/>
            </w:rPrChange>
          </w:rPr>
          <w:lastRenderedPageBreak/>
          <w:t>INFORMACI</w:t>
        </w:r>
      </w:ins>
      <w:ins w:id="895" w:author="andres camilo santana bohorquez" w:date="2017-02-17T03:20:00Z">
        <w:r w:rsidR="009C3DCF">
          <w:rPr>
            <w:sz w:val="28"/>
          </w:rPr>
          <w:t>Ó</w:t>
        </w:r>
      </w:ins>
      <w:ins w:id="896" w:author="andres camilo santana bohorquez" w:date="2017-02-17T01:32:00Z">
        <w:r w:rsidRPr="009D2A9E">
          <w:rPr>
            <w:sz w:val="28"/>
            <w:rPrChange w:id="897" w:author="andres camilo santana bohorquez" w:date="2017-02-17T01:33:00Z">
              <w:rPr/>
            </w:rPrChange>
          </w:rPr>
          <w:t>N DE LA EMPRESA</w:t>
        </w:r>
      </w:ins>
      <w:bookmarkEnd w:id="892"/>
    </w:p>
    <w:p w14:paraId="792B792C" w14:textId="77777777" w:rsidR="009D2A9E" w:rsidRDefault="009D2A9E">
      <w:pPr>
        <w:rPr>
          <w:ins w:id="898" w:author="andres camilo santana bohorquez" w:date="2017-02-17T01:34:00Z"/>
        </w:rPr>
      </w:pPr>
    </w:p>
    <w:p w14:paraId="2D4B328A" w14:textId="0DBE7B3C" w:rsidR="009D2A9E" w:rsidRDefault="009D2A9E" w:rsidP="00151C06">
      <w:pPr>
        <w:pStyle w:val="Incontec"/>
      </w:pPr>
      <w:ins w:id="899" w:author="andres camilo santana bohorquez" w:date="2017-02-17T01:34:00Z">
        <w:r>
          <w:t xml:space="preserve">En este </w:t>
        </w:r>
      </w:ins>
      <w:ins w:id="900" w:author="andres camilo santana bohorquez" w:date="2017-02-17T01:35:00Z">
        <w:r>
          <w:t>módulo</w:t>
        </w:r>
      </w:ins>
      <w:ins w:id="901" w:author="andres camilo santana bohorquez" w:date="2017-02-17T01:34:00Z">
        <w:r>
          <w:t xml:space="preserve"> se </w:t>
        </w:r>
        <w:commentRangeStart w:id="902"/>
        <w:r>
          <w:t>presenta</w:t>
        </w:r>
      </w:ins>
      <w:commentRangeEnd w:id="902"/>
      <w:ins w:id="903" w:author="andres camilo santana bohorquez" w:date="2017-02-17T09:18:00Z">
        <w:r w:rsidR="0060341D">
          <w:rPr>
            <w:rStyle w:val="Refdecomentario"/>
            <w:rFonts w:ascii="Cambria" w:eastAsia="Cambria" w:hAnsi="Cambria" w:cs="Cambria"/>
            <w:color w:val="000000"/>
            <w:shd w:val="clear" w:color="auto" w:fill="auto"/>
          </w:rPr>
          <w:commentReference w:id="902"/>
        </w:r>
      </w:ins>
      <w:ins w:id="904" w:author="andres camilo santana bohorquez" w:date="2017-02-17T01:34:00Z">
        <w:r>
          <w:t xml:space="preserve"> </w:t>
        </w:r>
      </w:ins>
      <w:r w:rsidR="00D7754C">
        <w:t xml:space="preserve">La Misión, </w:t>
      </w:r>
      <w:r w:rsidR="00EC311E">
        <w:t>Visión</w:t>
      </w:r>
      <w:r w:rsidR="00D7754C">
        <w:t xml:space="preserve"> y Valores de la empresa Inclusoft</w:t>
      </w:r>
      <w:r w:rsidR="00151C06">
        <w:t xml:space="preserve"> con lo cual se presenta al lector el negocio al cual se dedicara la empresa la forma de hacerlo y el cómo piensa lograrlo.</w:t>
      </w:r>
    </w:p>
    <w:p w14:paraId="5F8A5B1A" w14:textId="77777777" w:rsidR="00151C06" w:rsidRPr="00151C06" w:rsidRDefault="00151C06" w:rsidP="00151C06">
      <w:pPr>
        <w:pStyle w:val="Incontec"/>
      </w:pPr>
    </w:p>
    <w:p w14:paraId="5047C72F" w14:textId="77777777" w:rsidR="009D2A9E" w:rsidRPr="00011C81" w:rsidRDefault="009D2A9E" w:rsidP="009D2A9E">
      <w:pPr>
        <w:pStyle w:val="Incontec"/>
        <w:rPr>
          <w:rFonts w:cs="Times New Roman"/>
        </w:rPr>
      </w:pPr>
      <w:ins w:id="905" w:author="andres camilo santana bohorquez" w:date="2017-02-17T01:34:00Z">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ins>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906" w:name="_Toc475345750"/>
      <w:ins w:id="907" w:author="andres camilo santana bohorquez" w:date="2017-02-17T01:34:00Z">
        <w:r w:rsidRPr="00FD36E3">
          <w:rPr>
            <w:rFonts w:cs="Times New Roman"/>
            <w:szCs w:val="28"/>
          </w:rPr>
          <w:t>Visión</w:t>
        </w:r>
      </w:ins>
      <w:bookmarkEnd w:id="906"/>
    </w:p>
    <w:p w14:paraId="6A824F7F" w14:textId="77777777" w:rsidR="009D2A9E" w:rsidRDefault="009D2A9E" w:rsidP="00151C06">
      <w:pPr>
        <w:pStyle w:val="Incontec"/>
      </w:pPr>
    </w:p>
    <w:p w14:paraId="7C02F09C" w14:textId="77777777" w:rsidR="009D2A9E" w:rsidRPr="00011C81" w:rsidRDefault="009D2A9E" w:rsidP="009D2A9E">
      <w:pPr>
        <w:pStyle w:val="Incontec"/>
        <w:rPr>
          <w:rFonts w:cs="Times New Roman"/>
        </w:rPr>
      </w:pPr>
      <w:ins w:id="908" w:author="andres camilo santana bohorquez" w:date="2017-02-17T01:34:00Z">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ins>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909" w:name="_Toc475345751"/>
      <w:ins w:id="910" w:author="andres camilo santana bohorquez" w:date="2017-02-17T01:34:00Z">
        <w:r w:rsidRPr="00FD36E3">
          <w:rPr>
            <w:rFonts w:cs="Times New Roman"/>
            <w:szCs w:val="28"/>
          </w:rPr>
          <w:t>Valores</w:t>
        </w:r>
      </w:ins>
      <w:bookmarkEnd w:id="909"/>
    </w:p>
    <w:p w14:paraId="411408A5" w14:textId="77777777" w:rsidR="009D2A9E" w:rsidRDefault="009D2A9E" w:rsidP="00151C06">
      <w:pPr>
        <w:pStyle w:val="Incontec"/>
      </w:pPr>
    </w:p>
    <w:p w14:paraId="660BFBEA" w14:textId="77777777" w:rsidR="009D2A9E" w:rsidRPr="00011C81" w:rsidRDefault="009D2A9E" w:rsidP="009D2A9E">
      <w:pPr>
        <w:pStyle w:val="Incontec"/>
        <w:rPr>
          <w:rFonts w:cs="Times New Roman"/>
        </w:rPr>
      </w:pPr>
      <w:ins w:id="911" w:author="andres camilo santana bohorquez" w:date="2017-02-17T01:34:00Z">
        <w:r w:rsidRPr="00011C81">
          <w:rPr>
            <w:rFonts w:cs="Times New Roman"/>
          </w:rPr>
          <w:t>La Equidad, nuestro principal valor, que nos permita proceder con justicia, igualdad e imparcialidad, buscando un impacto social positivo e inclusivo.</w:t>
        </w:r>
      </w:ins>
    </w:p>
    <w:p w14:paraId="74CC1F17" w14:textId="77777777" w:rsidR="009D2A9E" w:rsidRPr="00011C81" w:rsidRDefault="009D2A9E" w:rsidP="009D2A9E">
      <w:pPr>
        <w:pStyle w:val="Incontec"/>
        <w:rPr>
          <w:rFonts w:cs="Times New Roman"/>
        </w:rPr>
      </w:pPr>
      <w:ins w:id="912" w:author="andres camilo santana bohorquez" w:date="2017-02-17T01:34:00Z">
        <w:r w:rsidRPr="00011C81">
          <w:rPr>
            <w:rFonts w:cs="Times New Roman"/>
          </w:rPr>
          <w:t>La Transparencia, para realizar nuestra gestión de forma objetiva, clara y verificable.</w:t>
        </w:r>
      </w:ins>
    </w:p>
    <w:p w14:paraId="55D1A273" w14:textId="77777777" w:rsidR="009D2A9E" w:rsidRPr="00011C81" w:rsidRDefault="009D2A9E" w:rsidP="009D2A9E">
      <w:pPr>
        <w:pStyle w:val="Incontec"/>
        <w:rPr>
          <w:rFonts w:cs="Times New Roman"/>
        </w:rPr>
      </w:pPr>
      <w:ins w:id="913" w:author="andres camilo santana bohorquez" w:date="2017-02-17T01:34:00Z">
        <w:r w:rsidRPr="00011C81">
          <w:rPr>
            <w:rFonts w:cs="Times New Roman"/>
          </w:rPr>
          <w:t>La Integridad, para actuar con firmeza, rectitud, honestidad, coherencia y sinceridad.</w:t>
        </w:r>
      </w:ins>
    </w:p>
    <w:p w14:paraId="66520199" w14:textId="77777777" w:rsidR="009D2A9E" w:rsidRPr="00011C81" w:rsidRDefault="009D2A9E" w:rsidP="009D2A9E">
      <w:pPr>
        <w:pStyle w:val="Incontec"/>
      </w:pPr>
      <w:ins w:id="914" w:author="andres camilo santana bohorquez" w:date="2017-02-17T01:34:00Z">
        <w:r w:rsidRPr="00011C81">
          <w:lastRenderedPageBreak/>
          <w:t>El Respeto hacia nuestros congéneres, que nos permita reconocer la diversidad cultural y así reconocer la necesidad de cada cliente.</w:t>
        </w:r>
      </w:ins>
    </w:p>
    <w:p w14:paraId="73143307" w14:textId="77777777" w:rsidR="009D2A9E" w:rsidRPr="00011C81" w:rsidRDefault="009D2A9E" w:rsidP="009D2A9E">
      <w:pPr>
        <w:pStyle w:val="Incontec"/>
        <w:rPr>
          <w:rFonts w:cs="Times New Roman"/>
        </w:rPr>
      </w:pPr>
      <w:ins w:id="915" w:author="andres camilo santana bohorquez" w:date="2017-02-17T01:34:00Z">
        <w:r w:rsidRPr="00011C81">
          <w:rPr>
            <w:rFonts w:cs="Times New Roman"/>
          </w:rPr>
          <w:t>La Puntualidad, rasgo que nos caracterizara al momento de realizar las entregas de nuestros productos.</w:t>
        </w:r>
      </w:ins>
    </w:p>
    <w:p w14:paraId="68F69BAF" w14:textId="77777777" w:rsidR="009D2A9E" w:rsidRPr="00011C81" w:rsidRDefault="009D2A9E" w:rsidP="009D2A9E">
      <w:pPr>
        <w:pStyle w:val="Incontec"/>
        <w:rPr>
          <w:rFonts w:cs="Times New Roman"/>
        </w:rPr>
      </w:pPr>
      <w:ins w:id="916" w:author="andres camilo santana bohorquez" w:date="2017-02-17T01:34:00Z">
        <w:r w:rsidRPr="00011C81">
          <w:rPr>
            <w:rFonts w:cs="Times New Roman"/>
          </w:rPr>
          <w:t>La Calidad en nuestros servicios ofrecidos, nuestros productos son de excelencia y cumplirán con todos los requerimientos de nuestros clientes.</w:t>
        </w:r>
      </w:ins>
    </w:p>
    <w:p w14:paraId="57BF8A6C" w14:textId="77777777" w:rsidR="009D2A9E" w:rsidRPr="00011C81" w:rsidRDefault="009D2A9E" w:rsidP="009D2A9E">
      <w:pPr>
        <w:pStyle w:val="Incontec"/>
        <w:rPr>
          <w:rFonts w:cs="Times New Roman"/>
        </w:rPr>
      </w:pPr>
      <w:ins w:id="917" w:author="andres camilo santana bohorquez" w:date="2017-02-17T01:34:00Z">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ins>
    </w:p>
    <w:p w14:paraId="6A2E491E" w14:textId="77777777" w:rsidR="009D2A9E" w:rsidRPr="00011C81" w:rsidRDefault="009D2A9E" w:rsidP="009D2A9E">
      <w:pPr>
        <w:pStyle w:val="Incontec"/>
        <w:rPr>
          <w:rFonts w:cs="Times New Roman"/>
        </w:rPr>
      </w:pPr>
      <w:ins w:id="918" w:author="andres camilo santana bohorquez" w:date="2017-02-17T01:34:00Z">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ins>
    </w:p>
    <w:p w14:paraId="0CB7F5B8" w14:textId="77777777" w:rsidR="009D2A9E" w:rsidRPr="00011C81" w:rsidRDefault="009D2A9E" w:rsidP="009D2A9E">
      <w:pPr>
        <w:pStyle w:val="Incontec"/>
        <w:rPr>
          <w:rFonts w:cs="Times New Roman"/>
        </w:rPr>
      </w:pPr>
      <w:ins w:id="919" w:author="andres camilo santana bohorquez" w:date="2017-02-17T01:34:00Z">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ins>
    </w:p>
    <w:p w14:paraId="085A43F4" w14:textId="77777777" w:rsidR="009D2A9E" w:rsidRDefault="009D2A9E" w:rsidP="009D2A9E">
      <w:pPr>
        <w:pStyle w:val="Incontec"/>
        <w:rPr>
          <w:rFonts w:cs="Times New Roman"/>
        </w:rPr>
      </w:pPr>
      <w:ins w:id="920" w:author="andres camilo santana bohorquez" w:date="2017-02-17T01:34:00Z">
        <w:r w:rsidRPr="00011C81">
          <w:rPr>
            <w:rFonts w:cs="Times New Roman"/>
          </w:rPr>
          <w:t>El Trabajo en equipo ofrecerá participación de los distintos miembros de la empresa en diversos ámbitos.</w:t>
        </w:r>
      </w:ins>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606AF0C7" w14:textId="3D8987BA" w:rsidR="00E21B5B" w:rsidRDefault="00E21B5B" w:rsidP="00151C06">
      <w:pPr>
        <w:pStyle w:val="Incontec"/>
      </w:pPr>
    </w:p>
    <w:p w14:paraId="059F1181" w14:textId="77777777" w:rsidR="00151C06" w:rsidRDefault="00151C06" w:rsidP="00151C06">
      <w:pPr>
        <w:pStyle w:val="Incontec"/>
      </w:pPr>
    </w:p>
    <w:p w14:paraId="14A1E10F" w14:textId="77777777" w:rsidR="00151C06" w:rsidRDefault="00151C06" w:rsidP="00151C06">
      <w:pPr>
        <w:pStyle w:val="Incontec"/>
      </w:pPr>
    </w:p>
    <w:p w14:paraId="21F956EF" w14:textId="77777777" w:rsidR="00151C06" w:rsidRPr="00151C06" w:rsidDel="00911F01" w:rsidRDefault="00151C06">
      <w:pPr>
        <w:rPr>
          <w:del w:id="921" w:author="andres camilo santana bohorquez" w:date="2017-02-17T09:33:00Z"/>
        </w:rPr>
      </w:pPr>
      <w:moveFromRangeStart w:id="922" w:author="andres camilo santana bohorquez" w:date="2017-02-17T01:21:00Z" w:name="move475057847"/>
    </w:p>
    <w:p w14:paraId="48DE3AA7" w14:textId="16DD4663" w:rsidR="00483DF9" w:rsidRPr="00BE5779" w:rsidDel="00911F01" w:rsidRDefault="00E21B5B" w:rsidP="00151C06">
      <w:pPr>
        <w:pStyle w:val="Incontec"/>
        <w:rPr>
          <w:del w:id="923" w:author="andres camilo santana bohorquez" w:date="2017-02-17T09:33:00Z"/>
        </w:rPr>
      </w:pPr>
      <w:bookmarkStart w:id="924" w:name="_7ovo93iqpnb" w:colFirst="0" w:colLast="0"/>
      <w:bookmarkStart w:id="925" w:name="_f3tf34c3dy1w" w:colFirst="0" w:colLast="0"/>
      <w:bookmarkStart w:id="926" w:name="_ke2gyw80a6qb" w:colFirst="0" w:colLast="0"/>
      <w:bookmarkStart w:id="927" w:name="_qqz5ugnl2tnw" w:colFirst="0" w:colLast="0"/>
      <w:bookmarkStart w:id="928" w:name="_fe5vedkwf20n" w:colFirst="0" w:colLast="0"/>
      <w:bookmarkStart w:id="929" w:name="_m6ec6huaf3hn" w:colFirst="0" w:colLast="0"/>
      <w:bookmarkStart w:id="930" w:name="_hts3rdwxqgjp" w:colFirst="0" w:colLast="0"/>
      <w:bookmarkStart w:id="931" w:name="_kvanf05o8zbs" w:colFirst="0" w:colLast="0"/>
      <w:bookmarkEnd w:id="924"/>
      <w:bookmarkEnd w:id="925"/>
      <w:bookmarkEnd w:id="926"/>
      <w:bookmarkEnd w:id="927"/>
      <w:bookmarkEnd w:id="928"/>
      <w:bookmarkEnd w:id="929"/>
      <w:bookmarkEnd w:id="930"/>
      <w:bookmarkEnd w:id="931"/>
      <w:moveFrom w:id="932" w:author="andres camilo santana bohorquez" w:date="2017-02-17T01:21:00Z">
        <w:del w:id="933" w:author="andres camilo santana bohorquez" w:date="2017-02-17T09:33:00Z">
          <w:r w:rsidRPr="00102649" w:rsidDel="00911F01">
            <w:rPr>
              <w:rFonts w:cs="Times New Roman"/>
            </w:rPr>
            <w:delText xml:space="preserve"> </w:delText>
          </w:r>
          <w:bookmarkStart w:id="934" w:name="_tezszfjl3f3w" w:colFirst="0" w:colLast="0"/>
          <w:bookmarkStart w:id="935" w:name="_iy32zp1prq9f" w:colFirst="0" w:colLast="0"/>
          <w:bookmarkStart w:id="936" w:name="_2z0wkedc0w0b" w:colFirst="0" w:colLast="0"/>
          <w:bookmarkStart w:id="937" w:name="_pt4jqd3b3jtx" w:colFirst="0" w:colLast="0"/>
          <w:bookmarkStart w:id="938" w:name="_1dfevach6qs0" w:colFirst="0" w:colLast="0"/>
          <w:bookmarkStart w:id="939" w:name="_6c3u71m42bln" w:colFirst="0" w:colLast="0"/>
          <w:bookmarkStart w:id="940" w:name="_lyq5q4kc6aop" w:colFirst="0" w:colLast="0"/>
          <w:bookmarkStart w:id="941" w:name="_msrfmhvybv9q" w:colFirst="0" w:colLast="0"/>
          <w:bookmarkStart w:id="942" w:name="_2vgnf5citbpq" w:colFirst="0" w:colLast="0"/>
          <w:bookmarkStart w:id="943" w:name="_pwlv157airys" w:colFirst="0" w:colLast="0"/>
          <w:bookmarkStart w:id="944" w:name="_bwsdt78frdds" w:colFirst="0" w:colLast="0"/>
          <w:bookmarkStart w:id="945" w:name="_ywmdd0jrv6i3" w:colFirst="0" w:colLast="0"/>
          <w:bookmarkEnd w:id="934"/>
          <w:bookmarkEnd w:id="935"/>
          <w:bookmarkEnd w:id="936"/>
          <w:bookmarkEnd w:id="937"/>
          <w:bookmarkEnd w:id="938"/>
          <w:bookmarkEnd w:id="939"/>
          <w:bookmarkEnd w:id="940"/>
          <w:bookmarkEnd w:id="941"/>
          <w:bookmarkEnd w:id="942"/>
          <w:bookmarkEnd w:id="943"/>
          <w:bookmarkEnd w:id="944"/>
          <w:bookmarkEnd w:id="945"/>
          <w:r w:rsidR="00CB3C59" w:rsidDel="00911F01">
            <w:rPr>
              <w:rFonts w:cs="Times New Roman"/>
            </w:rPr>
            <w:delText xml:space="preserve">Tabla 5-4. Normas ISO para el desarrollo de Software. Fuente: </w:delText>
          </w:r>
        </w:del>
      </w:moveFrom>
      <w:customXmlDelRangeStart w:id="946" w:author="andres camilo santana bohorquez" w:date="2017-02-17T09:33:00Z"/>
      <w:sdt>
        <w:sdtPr>
          <w:rPr>
            <w:rFonts w:cs="Times New Roman"/>
          </w:rPr>
          <w:id w:val="1110092094"/>
          <w:citation/>
        </w:sdtPr>
        <w:sdtContent>
          <w:customXmlDelRangeEnd w:id="946"/>
          <w:moveFrom w:id="947" w:author="andres camilo santana bohorquez" w:date="2017-02-17T01:21:00Z">
            <w:del w:id="948" w:author="andres camilo santana bohorquez" w:date="2017-02-17T09:33:00Z">
              <w:r w:rsidR="00A270CF" w:rsidDel="00911F01">
                <w:rPr>
                  <w:rFonts w:cs="Times New Roman"/>
                </w:rPr>
                <w:fldChar w:fldCharType="begin"/>
              </w:r>
              <w:r w:rsidR="00A270CF" w:rsidDel="00911F01">
                <w:rPr>
                  <w:rFonts w:cs="Times New Roman"/>
                </w:rPr>
                <w:delInstrText xml:space="preserve"> CITATION Ped13 \l 9226 </w:delInstrText>
              </w:r>
              <w:r w:rsidR="00A270CF" w:rsidDel="00911F01">
                <w:rPr>
                  <w:rFonts w:cs="Times New Roman"/>
                </w:rPr>
                <w:fldChar w:fldCharType="separate"/>
              </w:r>
              <w:r w:rsidR="00643776" w:rsidRPr="00643776" w:rsidDel="00911F01">
                <w:rPr>
                  <w:rFonts w:cs="Times New Roman"/>
                  <w:noProof/>
                </w:rPr>
                <w:delText>(34)</w:delText>
              </w:r>
              <w:r w:rsidR="00A270CF" w:rsidDel="00911F01">
                <w:rPr>
                  <w:rFonts w:cs="Times New Roman"/>
                </w:rPr>
                <w:fldChar w:fldCharType="end"/>
              </w:r>
            </w:del>
          </w:moveFrom>
          <w:customXmlDelRangeStart w:id="949" w:author="andres camilo santana bohorquez" w:date="2017-02-17T09:33:00Z"/>
        </w:sdtContent>
      </w:sdt>
      <w:customXmlDelRangeEnd w:id="949"/>
    </w:p>
    <w:p w14:paraId="2C3002C8" w14:textId="214E4C86" w:rsidR="00FD36E3" w:rsidRPr="00E21B5B" w:rsidDel="00911F01" w:rsidRDefault="00FD36E3" w:rsidP="00151C06">
      <w:pPr>
        <w:pStyle w:val="Incontec"/>
        <w:rPr>
          <w:del w:id="950" w:author="andres camilo santana bohorquez" w:date="2017-02-17T09:33:00Z"/>
          <w:rFonts w:cs="Times New Roman"/>
          <w:b/>
        </w:rPr>
      </w:pPr>
      <w:bookmarkStart w:id="951" w:name="_ru6vyh6ezu7" w:colFirst="0" w:colLast="0"/>
      <w:bookmarkEnd w:id="951"/>
      <w:moveFrom w:id="952" w:author="andres camilo santana bohorquez" w:date="2017-02-17T01:21:00Z">
        <w:del w:id="953" w:author="andres camilo santana bohorquez" w:date="2017-02-17T09:33:00Z">
          <w:r w:rsidRPr="00E21B5B" w:rsidDel="00911F01">
            <w:rPr>
              <w:rFonts w:cs="Times New Roman"/>
              <w:b/>
            </w:rPr>
            <w:delText>Carga impositiva</w:delText>
          </w:r>
        </w:del>
      </w:moveFrom>
    </w:p>
    <w:p w14:paraId="48E7715F" w14:textId="53DA7251" w:rsidR="00FD36E3" w:rsidRPr="00102649" w:rsidDel="00911F01" w:rsidRDefault="00FD36E3" w:rsidP="00151C06">
      <w:pPr>
        <w:pStyle w:val="Incontec"/>
        <w:rPr>
          <w:del w:id="954" w:author="andres camilo santana bohorquez" w:date="2017-02-17T09:33:00Z"/>
          <w:rFonts w:cs="Times New Roman"/>
        </w:rPr>
      </w:pPr>
    </w:p>
    <w:p w14:paraId="4661B496" w14:textId="031773FA" w:rsidR="007F7480" w:rsidRPr="007F7480" w:rsidDel="00911F01" w:rsidRDefault="007F7480">
      <w:pPr>
        <w:pStyle w:val="Incontec"/>
        <w:rPr>
          <w:del w:id="955" w:author="andres camilo santana bohorquez" w:date="2017-02-17T09:33:00Z"/>
          <w:rFonts w:cs="Times New Roman"/>
        </w:rPr>
        <w:pPrChange w:id="956" w:author="andres camilo santana bohorquez" w:date="2017-02-17T09:34:00Z">
          <w:pPr>
            <w:pStyle w:val="Prrafodelista"/>
            <w:numPr>
              <w:numId w:val="13"/>
            </w:numPr>
            <w:ind w:hanging="360"/>
            <w:jc w:val="both"/>
          </w:pPr>
        </w:pPrChange>
      </w:pPr>
      <w:bookmarkStart w:id="957" w:name="_fx6px8sjpx2x" w:colFirst="0" w:colLast="0"/>
      <w:bookmarkEnd w:id="957"/>
      <w:moveFrom w:id="958" w:author="andres camilo santana bohorquez" w:date="2017-02-17T01:21:00Z">
        <w:del w:id="959" w:author="andres camilo santana bohorquez" w:date="2017-02-17T09:33:00Z">
          <w:r w:rsidRPr="007F7480" w:rsidDel="00911F01">
            <w:rPr>
              <w:rFonts w:cs="Times New Roman"/>
            </w:rPr>
            <w:delText>Impuesto sobre la renta: 30% sobre utilidad neta del ejercicio, aplica sobre los ingresos que obtenga el contribuyente en el año, ingresos susceptibles de producir incremento neto, considerando los costos y gastos en q</w:delText>
          </w:r>
          <w:r w:rsidR="00441162" w:rsidDel="00911F01">
            <w:rPr>
              <w:rFonts w:cs="Times New Roman"/>
            </w:rPr>
            <w:delText>ue se incurre para producirlos.</w:delText>
          </w:r>
        </w:del>
      </w:moveFrom>
      <w:customXmlDelRangeStart w:id="960" w:author="andres camilo santana bohorquez" w:date="2017-02-17T09:33:00Z"/>
      <w:sdt>
        <w:sdtPr>
          <w:rPr>
            <w:rFonts w:cs="Times New Roman"/>
          </w:rPr>
          <w:id w:val="588576397"/>
          <w:citation/>
        </w:sdtPr>
        <w:sdtContent>
          <w:customXmlDelRangeEnd w:id="960"/>
          <w:moveFrom w:id="961" w:author="andres camilo santana bohorquez" w:date="2017-02-17T01:21:00Z">
            <w:del w:id="962" w:author="andres camilo santana bohorquez" w:date="2017-02-17T09:33:00Z">
              <w:r w:rsidR="00441162" w:rsidDel="00911F01">
                <w:rPr>
                  <w:rFonts w:cs="Times New Roman"/>
                </w:rPr>
                <w:fldChar w:fldCharType="begin"/>
              </w:r>
              <w:r w:rsidR="00441162" w:rsidDel="00911F01">
                <w:rPr>
                  <w:rFonts w:cs="Times New Roman"/>
                </w:rPr>
                <w:delInstrText xml:space="preserve"> CITATION DIA06 \l 9226 </w:delInstrText>
              </w:r>
              <w:r w:rsidR="00441162" w:rsidDel="00911F01">
                <w:rPr>
                  <w:rFonts w:cs="Times New Roman"/>
                </w:rPr>
                <w:fldChar w:fldCharType="separate"/>
              </w:r>
              <w:r w:rsidR="00643776" w:rsidDel="00911F01">
                <w:rPr>
                  <w:rFonts w:cs="Times New Roman"/>
                  <w:noProof/>
                </w:rPr>
                <w:delText xml:space="preserve"> </w:delText>
              </w:r>
              <w:r w:rsidR="00643776" w:rsidRPr="00643776" w:rsidDel="00911F01">
                <w:rPr>
                  <w:rFonts w:cs="Times New Roman"/>
                  <w:noProof/>
                </w:rPr>
                <w:delText>(35)</w:delText>
              </w:r>
              <w:r w:rsidR="00441162" w:rsidDel="00911F01">
                <w:rPr>
                  <w:rFonts w:cs="Times New Roman"/>
                </w:rPr>
                <w:fldChar w:fldCharType="end"/>
              </w:r>
            </w:del>
          </w:moveFrom>
          <w:customXmlDelRangeStart w:id="963" w:author="andres camilo santana bohorquez" w:date="2017-02-17T09:33:00Z"/>
        </w:sdtContent>
      </w:sdt>
      <w:customXmlDelRangeEnd w:id="963"/>
    </w:p>
    <w:p w14:paraId="50D4FEDD" w14:textId="42DA4CBA" w:rsidR="007F7480" w:rsidRPr="007F7480" w:rsidDel="00911F01" w:rsidRDefault="007F7480">
      <w:pPr>
        <w:pStyle w:val="Incontec"/>
        <w:rPr>
          <w:del w:id="964" w:author="andres camilo santana bohorquez" w:date="2017-02-17T09:33:00Z"/>
          <w:rFonts w:cs="Times New Roman"/>
        </w:rPr>
        <w:pPrChange w:id="965" w:author="andres camilo santana bohorquez" w:date="2017-02-17T09:34:00Z">
          <w:pPr>
            <w:pStyle w:val="Prrafodelista"/>
            <w:numPr>
              <w:numId w:val="13"/>
            </w:numPr>
            <w:ind w:hanging="360"/>
            <w:jc w:val="both"/>
          </w:pPr>
        </w:pPrChange>
      </w:pPr>
      <w:moveFrom w:id="966" w:author="andres camilo santana bohorquez" w:date="2017-02-17T01:21:00Z">
        <w:del w:id="967" w:author="andres camilo santana bohorquez" w:date="2017-02-17T09:33:00Z">
          <w:r w:rsidRPr="007F7480" w:rsidDel="00911F01">
            <w:rPr>
              <w:rFonts w:cs="Times New Roman"/>
            </w:rPr>
            <w:delText>Impuesto sobre la renta para la equidad: A partir de 2013, se aplica el impuesto CREE como aporte de las sociedades y personas jur</w:delText>
          </w:r>
          <w:r w:rsidDel="00911F01">
            <w:rPr>
              <w:rFonts w:cs="Times New Roman"/>
            </w:rPr>
            <w:delText>í</w:delText>
          </w:r>
          <w:r w:rsidRPr="007F7480" w:rsidDel="00911F01">
            <w:rPr>
              <w:rFonts w:cs="Times New Roman"/>
            </w:rPr>
            <w:delText xml:space="preserve">dicas en </w:delText>
          </w:r>
          <w:r w:rsidDel="00911F01">
            <w:rPr>
              <w:rFonts w:cs="Times New Roman"/>
            </w:rPr>
            <w:delText>beneficio</w:delText>
          </w:r>
          <w:r w:rsidRPr="007F7480" w:rsidDel="00911F01">
            <w:rPr>
              <w:rFonts w:cs="Times New Roman"/>
            </w:rPr>
            <w:delText xml:space="preserve"> de los trabajadores y la inversión social según la ley 1607 de 2012 </w:delText>
          </w:r>
        </w:del>
      </w:moveFrom>
      <w:customXmlDelRangeStart w:id="968" w:author="andres camilo santana bohorquez" w:date="2017-02-17T09:33:00Z"/>
      <w:sdt>
        <w:sdtPr>
          <w:rPr>
            <w:rFonts w:cs="Times New Roman"/>
          </w:rPr>
          <w:id w:val="465321453"/>
          <w:citation/>
        </w:sdtPr>
        <w:sdtContent>
          <w:customXmlDelRangeEnd w:id="968"/>
          <w:moveFrom w:id="969" w:author="andres camilo santana bohorquez" w:date="2017-02-17T01:21:00Z">
            <w:del w:id="970" w:author="andres camilo santana bohorquez" w:date="2017-02-17T09:33:00Z">
              <w:r w:rsidR="00441162" w:rsidDel="00911F01">
                <w:rPr>
                  <w:rFonts w:cs="Times New Roman"/>
                </w:rPr>
                <w:fldChar w:fldCharType="begin"/>
              </w:r>
              <w:r w:rsidR="00441162" w:rsidDel="00911F01">
                <w:rPr>
                  <w:rFonts w:cs="Times New Roman"/>
                </w:rPr>
                <w:delInstrText xml:space="preserve"> CITATION DIA16 \l 9226 </w:delInstrText>
              </w:r>
              <w:r w:rsidR="00441162" w:rsidDel="00911F01">
                <w:rPr>
                  <w:rFonts w:cs="Times New Roman"/>
                </w:rPr>
                <w:fldChar w:fldCharType="separate"/>
              </w:r>
              <w:r w:rsidR="00643776" w:rsidRPr="00643776" w:rsidDel="00911F01">
                <w:rPr>
                  <w:rFonts w:cs="Times New Roman"/>
                  <w:noProof/>
                </w:rPr>
                <w:delText>(36)</w:delText>
              </w:r>
              <w:r w:rsidR="00441162" w:rsidDel="00911F01">
                <w:rPr>
                  <w:rFonts w:cs="Times New Roman"/>
                </w:rPr>
                <w:fldChar w:fldCharType="end"/>
              </w:r>
            </w:del>
          </w:moveFrom>
          <w:customXmlDelRangeStart w:id="971" w:author="andres camilo santana bohorquez" w:date="2017-02-17T09:33:00Z"/>
        </w:sdtContent>
      </w:sdt>
      <w:customXmlDelRangeEnd w:id="971"/>
      <w:moveFrom w:id="972" w:author="andres camilo santana bohorquez" w:date="2017-02-17T01:21:00Z">
        <w:del w:id="973" w:author="andres camilo santana bohorquez" w:date="2017-02-17T09:33:00Z">
          <w:r w:rsidRPr="007F7480" w:rsidDel="00911F01">
            <w:rPr>
              <w:rFonts w:cs="Times New Roman"/>
            </w:rPr>
            <w:delText>. Es equivalente al 9% de la base gravable.</w:delText>
          </w:r>
          <w:r w:rsidDel="00911F01">
            <w:rPr>
              <w:rFonts w:cs="Times New Roman"/>
            </w:rPr>
            <w:delText xml:space="preserve"> </w:delText>
          </w:r>
        </w:del>
      </w:moveFrom>
    </w:p>
    <w:p w14:paraId="5CC2CD94" w14:textId="3CAA87E4" w:rsidR="007F7480" w:rsidRPr="007F7480" w:rsidDel="00911F01" w:rsidRDefault="007F7480">
      <w:pPr>
        <w:pStyle w:val="Incontec"/>
        <w:rPr>
          <w:del w:id="974" w:author="andres camilo santana bohorquez" w:date="2017-02-17T09:33:00Z"/>
          <w:rFonts w:cs="Times New Roman"/>
        </w:rPr>
        <w:pPrChange w:id="975" w:author="andres camilo santana bohorquez" w:date="2017-02-17T09:34:00Z">
          <w:pPr>
            <w:pStyle w:val="Prrafodelista"/>
            <w:numPr>
              <w:numId w:val="13"/>
            </w:numPr>
            <w:ind w:hanging="360"/>
            <w:jc w:val="both"/>
          </w:pPr>
        </w:pPrChange>
      </w:pPr>
      <w:moveFrom w:id="976" w:author="andres camilo santana bohorquez" w:date="2017-02-17T01:21:00Z">
        <w:del w:id="977" w:author="andres camilo santana bohorquez" w:date="2017-02-17T09:33:00Z">
          <w:r w:rsidRPr="007F7480" w:rsidDel="00911F01">
            <w:rPr>
              <w:rFonts w:cs="Times New Roman"/>
            </w:rPr>
            <w:delText xml:space="preserve">Retención en la fuente: Es un mecanismo encaminado a asegurar y facilitar a la administración tributaria el recaudo de impuestos. Busca que el impuesto se recaude el mismo periodo en el que es causado. </w:delText>
          </w:r>
        </w:del>
      </w:moveFrom>
      <w:customXmlDelRangeStart w:id="978" w:author="andres camilo santana bohorquez" w:date="2017-02-17T09:33:00Z"/>
      <w:sdt>
        <w:sdtPr>
          <w:rPr>
            <w:rFonts w:cs="Times New Roman"/>
          </w:rPr>
          <w:id w:val="-2015293861"/>
          <w:citation/>
        </w:sdtPr>
        <w:sdtContent>
          <w:customXmlDelRangeEnd w:id="978"/>
          <w:moveFrom w:id="979" w:author="andres camilo santana bohorquez" w:date="2017-02-17T01:21:00Z">
            <w:del w:id="980" w:author="andres camilo santana bohorquez" w:date="2017-02-17T09:33:00Z">
              <w:r w:rsidR="00810B7D" w:rsidDel="00911F01">
                <w:rPr>
                  <w:rFonts w:cs="Times New Roman"/>
                </w:rPr>
                <w:fldChar w:fldCharType="begin"/>
              </w:r>
              <w:r w:rsidR="00810B7D" w:rsidDel="00911F01">
                <w:rPr>
                  <w:rFonts w:cs="Times New Roman"/>
                </w:rPr>
                <w:delInstrText xml:space="preserve"> CITATION DIA06 \l 9226 </w:delInstrText>
              </w:r>
              <w:r w:rsidR="00810B7D" w:rsidDel="00911F01">
                <w:rPr>
                  <w:rFonts w:cs="Times New Roman"/>
                </w:rPr>
                <w:fldChar w:fldCharType="separate"/>
              </w:r>
              <w:r w:rsidR="00643776" w:rsidRPr="00643776" w:rsidDel="00911F01">
                <w:rPr>
                  <w:rFonts w:cs="Times New Roman"/>
                  <w:noProof/>
                </w:rPr>
                <w:delText>(35)</w:delText>
              </w:r>
              <w:r w:rsidR="00810B7D" w:rsidDel="00911F01">
                <w:rPr>
                  <w:rFonts w:cs="Times New Roman"/>
                </w:rPr>
                <w:fldChar w:fldCharType="end"/>
              </w:r>
            </w:del>
          </w:moveFrom>
          <w:customXmlDelRangeStart w:id="981" w:author="andres camilo santana bohorquez" w:date="2017-02-17T09:33:00Z"/>
        </w:sdtContent>
      </w:sdt>
      <w:customXmlDelRangeEnd w:id="981"/>
    </w:p>
    <w:p w14:paraId="5CB692BF" w14:textId="7B6CA7D2" w:rsidR="00FD36E3" w:rsidRPr="00FD36E3" w:rsidDel="00911F01" w:rsidRDefault="007F7480">
      <w:pPr>
        <w:pStyle w:val="Incontec"/>
        <w:rPr>
          <w:del w:id="982" w:author="andres camilo santana bohorquez" w:date="2017-02-17T09:33:00Z"/>
        </w:rPr>
        <w:pPrChange w:id="983" w:author="andres camilo santana bohorquez" w:date="2017-02-17T09:34:00Z">
          <w:pPr>
            <w:pStyle w:val="Prrafodelista"/>
            <w:numPr>
              <w:numId w:val="13"/>
            </w:numPr>
            <w:ind w:hanging="360"/>
            <w:jc w:val="both"/>
          </w:pPr>
        </w:pPrChange>
      </w:pPr>
      <w:moveFrom w:id="984" w:author="andres camilo santana bohorquez" w:date="2017-02-17T01:21:00Z">
        <w:del w:id="985" w:author="andres camilo santana bohorquez" w:date="2017-02-17T09:33:00Z">
          <w:r w:rsidRPr="007F7480" w:rsidDel="00911F01">
            <w:rPr>
              <w:rFonts w:cs="Times New Roman"/>
            </w:rPr>
            <w:delText>Información</w:delText>
          </w:r>
          <w:r w:rsidDel="00911F01">
            <w:rPr>
              <w:rFonts w:cs="Times New Roman"/>
            </w:rPr>
            <w:delText xml:space="preserve"> ex</w:delText>
          </w:r>
          <w:r w:rsidRPr="007F7480" w:rsidDel="00911F01">
            <w:rPr>
              <w:rFonts w:cs="Times New Roman"/>
            </w:rPr>
            <w:delText>ógena: Es el conjunto de datos qu</w:delText>
          </w:r>
          <w:r w:rsidDel="00911F01">
            <w:rPr>
              <w:rFonts w:cs="Times New Roman"/>
            </w:rPr>
            <w:delText>e las personas naturales y Jur</w:delText>
          </w:r>
          <w:r w:rsidRPr="007F7480" w:rsidDel="00911F01">
            <w:rPr>
              <w:rFonts w:cs="Times New Roman"/>
            </w:rPr>
            <w:delText>ídicas deben presentar a la DIAN sobre las operacione</w:delText>
          </w:r>
          <w:r w:rsidR="00810B7D" w:rsidDel="00911F01">
            <w:rPr>
              <w:rFonts w:cs="Times New Roman"/>
            </w:rPr>
            <w:delText xml:space="preserve">s con sus clientes y usuarios. </w:delText>
          </w:r>
        </w:del>
      </w:moveFrom>
      <w:customXmlDelRangeStart w:id="986" w:author="andres camilo santana bohorquez" w:date="2017-02-17T09:33:00Z"/>
      <w:sdt>
        <w:sdtPr>
          <w:rPr>
            <w:rFonts w:cs="Times New Roman"/>
          </w:rPr>
          <w:id w:val="-252446997"/>
          <w:citation/>
        </w:sdtPr>
        <w:sdtContent>
          <w:customXmlDelRangeEnd w:id="986"/>
          <w:moveFrom w:id="987" w:author="andres camilo santana bohorquez" w:date="2017-02-17T01:21:00Z">
            <w:del w:id="988" w:author="andres camilo santana bohorquez" w:date="2017-02-17T09:33:00Z">
              <w:r w:rsidR="00810B7D" w:rsidDel="00911F01">
                <w:rPr>
                  <w:rFonts w:cs="Times New Roman"/>
                </w:rPr>
                <w:fldChar w:fldCharType="begin"/>
              </w:r>
              <w:r w:rsidR="00810B7D" w:rsidDel="00911F01">
                <w:rPr>
                  <w:rFonts w:cs="Times New Roman"/>
                </w:rPr>
                <w:delInstrText xml:space="preserve">CITATION D \l 9226 </w:delInstrText>
              </w:r>
              <w:r w:rsidR="00810B7D" w:rsidDel="00911F01">
                <w:rPr>
                  <w:rFonts w:cs="Times New Roman"/>
                </w:rPr>
                <w:fldChar w:fldCharType="separate"/>
              </w:r>
              <w:r w:rsidR="00643776" w:rsidRPr="00643776" w:rsidDel="00911F01">
                <w:rPr>
                  <w:rFonts w:cs="Times New Roman"/>
                  <w:noProof/>
                </w:rPr>
                <w:delText>(37)</w:delText>
              </w:r>
              <w:r w:rsidR="00810B7D" w:rsidDel="00911F01">
                <w:rPr>
                  <w:rFonts w:cs="Times New Roman"/>
                </w:rPr>
                <w:fldChar w:fldCharType="end"/>
              </w:r>
            </w:del>
          </w:moveFrom>
          <w:customXmlDelRangeStart w:id="989" w:author="andres camilo santana bohorquez" w:date="2017-02-17T09:33:00Z"/>
        </w:sdtContent>
      </w:sdt>
      <w:customXmlDelRangeEnd w:id="989"/>
    </w:p>
    <w:moveFromRangeEnd w:id="922"/>
    <w:p w14:paraId="13FFB140" w14:textId="76C63209" w:rsidR="009C7339" w:rsidDel="007B694C" w:rsidRDefault="009C7339" w:rsidP="00151C06">
      <w:pPr>
        <w:pStyle w:val="Incontec"/>
        <w:rPr>
          <w:del w:id="990" w:author="andres camilo santana bohorquez" w:date="2017-02-15T06:29:00Z"/>
        </w:rPr>
      </w:pPr>
    </w:p>
    <w:p w14:paraId="0C7460A5" w14:textId="2C7A8A71" w:rsidR="00E21B5B" w:rsidDel="007B694C" w:rsidRDefault="00E21B5B">
      <w:pPr>
        <w:pStyle w:val="Incontec"/>
        <w:rPr>
          <w:del w:id="991" w:author="andres camilo santana bohorquez" w:date="2017-02-15T06:29:00Z"/>
        </w:rPr>
        <w:pPrChange w:id="992" w:author="andres camilo santana bohorquez" w:date="2017-02-17T09:34:00Z">
          <w:pPr/>
        </w:pPrChange>
      </w:pPr>
    </w:p>
    <w:p w14:paraId="67AC5356" w14:textId="0C0743FD" w:rsidR="00E21B5B" w:rsidDel="00911F01" w:rsidRDefault="00E21B5B">
      <w:pPr>
        <w:pStyle w:val="Incontec"/>
        <w:rPr>
          <w:del w:id="993" w:author="andres camilo santana bohorquez" w:date="2017-02-17T09:34:00Z"/>
        </w:rPr>
        <w:pPrChange w:id="994" w:author="andres camilo santana bohorquez" w:date="2017-02-17T09:34:00Z">
          <w:pPr/>
        </w:pPrChange>
      </w:pPr>
    </w:p>
    <w:p w14:paraId="5905E953" w14:textId="0DC7F2D1" w:rsidR="00E21B5B" w:rsidDel="00911F01" w:rsidRDefault="00E21B5B">
      <w:pPr>
        <w:pStyle w:val="Incontec"/>
        <w:rPr>
          <w:del w:id="995" w:author="andres camilo santana bohorquez" w:date="2017-02-17T09:34:00Z"/>
        </w:rPr>
        <w:pPrChange w:id="996" w:author="andres camilo santana bohorquez" w:date="2017-02-17T09:34:00Z">
          <w:pPr/>
        </w:pPrChange>
      </w:pPr>
    </w:p>
    <w:p w14:paraId="52D5023F" w14:textId="77777777" w:rsidR="00E21B5B" w:rsidRDefault="00E21B5B">
      <w:pPr>
        <w:pStyle w:val="Incontec"/>
        <w:pPrChange w:id="997" w:author="andres camilo santana bohorquez" w:date="2017-02-17T09:34:00Z">
          <w:pPr/>
        </w:pPrChange>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998" w:name="_1t3h5sf" w:colFirst="0" w:colLast="0"/>
      <w:bookmarkStart w:id="999" w:name="_mazyiu3eafbk" w:colFirst="0" w:colLast="0"/>
      <w:bookmarkStart w:id="1000" w:name="_Ref467583406"/>
      <w:bookmarkStart w:id="1001" w:name="_Toc475345752"/>
      <w:bookmarkEnd w:id="998"/>
      <w:bookmarkEnd w:id="999"/>
      <w:r w:rsidRPr="00102649">
        <w:rPr>
          <w:rFonts w:cs="Times New Roman"/>
          <w:sz w:val="28"/>
          <w:szCs w:val="28"/>
        </w:rPr>
        <w:lastRenderedPageBreak/>
        <w:t>IDENTIFICACIÓN DEL PRODUCTO</w:t>
      </w:r>
      <w:bookmarkEnd w:id="1000"/>
      <w:bookmarkEnd w:id="1001"/>
    </w:p>
    <w:p w14:paraId="7BD4B395" w14:textId="77777777" w:rsidR="00E304BB" w:rsidRPr="00151C06" w:rsidRDefault="00E304BB" w:rsidP="00151C06">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965E8F" w:rsidRPr="00965E8F">
            <w:rPr>
              <w:rFonts w:cs="Times New Roman"/>
              <w:noProof/>
            </w:rPr>
            <w:t>(38)</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965E8F" w:rsidRPr="00965E8F">
            <w:rPr>
              <w:rFonts w:cs="Times New Roman"/>
              <w:noProof/>
            </w:rPr>
            <w:t>(39)</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y el otro enfocado en Apoyar el Proceso de Aprendizaje de la Logica Matematica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1002" w:author="andres camilo santana bohorquez" w:date="2017-02-15T06:29:00Z"/>
        </w:rPr>
        <w:pPrChange w:id="1003" w:author="andres camilo santana bohorquez" w:date="2017-02-15T06:29:00Z">
          <w:pPr/>
        </w:pPrChange>
      </w:pPr>
    </w:p>
    <w:p w14:paraId="2EBC36D2" w14:textId="77777777" w:rsidR="00CB3C59" w:rsidRPr="00BE5779" w:rsidRDefault="00CB3C59">
      <w:pPr>
        <w:pStyle w:val="Incontec"/>
        <w:pPrChange w:id="1004" w:author="andres camilo santana bohorquez" w:date="2017-02-15T06:29:00Z">
          <w:pPr/>
        </w:pPrChange>
      </w:pPr>
    </w:p>
    <w:p w14:paraId="6E71E9EA" w14:textId="77777777" w:rsidR="00274004" w:rsidRDefault="00274004" w:rsidP="00151C06">
      <w:pPr>
        <w:pStyle w:val="Incontec"/>
      </w:pPr>
    </w:p>
    <w:p w14:paraId="7588DD45" w14:textId="77777777" w:rsidR="00151C06" w:rsidRDefault="00151C06" w:rsidP="00151C06"/>
    <w:p w14:paraId="1E9DA717" w14:textId="77777777" w:rsidR="00151C06" w:rsidRPr="00151C06" w:rsidRDefault="00151C06"/>
    <w:p w14:paraId="2327A0A2" w14:textId="3DC7042D" w:rsidR="00274004" w:rsidRPr="00274004" w:rsidDel="00E651FA" w:rsidRDefault="00274004" w:rsidP="00E75E0F">
      <w:pPr>
        <w:numPr>
          <w:ilvl w:val="0"/>
          <w:numId w:val="1"/>
        </w:numPr>
        <w:rPr>
          <w:del w:id="1005" w:author="andres camilo santana bohorquez" w:date="2017-02-15T06:29:00Z"/>
        </w:rPr>
      </w:pPr>
      <w:bookmarkStart w:id="1006" w:name="_Toc475091003"/>
      <w:bookmarkStart w:id="1007" w:name="_Toc475091097"/>
      <w:bookmarkStart w:id="1008" w:name="_Toc475092492"/>
      <w:bookmarkStart w:id="1009" w:name="_Toc475092606"/>
      <w:bookmarkStart w:id="1010" w:name="_Toc475092718"/>
      <w:bookmarkStart w:id="1011" w:name="_Toc475311926"/>
      <w:bookmarkStart w:id="1012" w:name="_Toc475342519"/>
      <w:bookmarkStart w:id="1013" w:name="_Toc475342627"/>
      <w:bookmarkStart w:id="1014" w:name="_Toc475345753"/>
      <w:bookmarkEnd w:id="1006"/>
      <w:bookmarkEnd w:id="1007"/>
      <w:bookmarkEnd w:id="1008"/>
      <w:bookmarkEnd w:id="1009"/>
      <w:bookmarkEnd w:id="1010"/>
      <w:bookmarkEnd w:id="1011"/>
      <w:bookmarkEnd w:id="1012"/>
      <w:bookmarkEnd w:id="1013"/>
      <w:bookmarkEnd w:id="1014"/>
    </w:p>
    <w:p w14:paraId="7C9A011D" w14:textId="0D0058BE" w:rsidR="00B94B10" w:rsidRPr="00102649" w:rsidRDefault="009218C9" w:rsidP="00E75E0F">
      <w:pPr>
        <w:pStyle w:val="Incontec"/>
        <w:numPr>
          <w:ilvl w:val="2"/>
          <w:numId w:val="1"/>
        </w:numPr>
        <w:outlineLvl w:val="2"/>
        <w:rPr>
          <w:rFonts w:cs="Times New Roman"/>
        </w:rPr>
      </w:pPr>
      <w:bookmarkStart w:id="1015" w:name="_Toc475345754"/>
      <w:r>
        <w:rPr>
          <w:rFonts w:cs="Times New Roman"/>
        </w:rPr>
        <w:t>Características del Producto.</w:t>
      </w:r>
      <w:bookmarkEnd w:id="1015"/>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2"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3"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911F01">
      <w:pPr>
        <w:pStyle w:val="Incontec"/>
      </w:pPr>
    </w:p>
    <w:p w14:paraId="004634FF" w14:textId="4D95E026" w:rsidR="005A28FB" w:rsidRPr="00976C24" w:rsidRDefault="005A28FB" w:rsidP="00E75E0F">
      <w:pPr>
        <w:pStyle w:val="Incontec"/>
        <w:numPr>
          <w:ilvl w:val="2"/>
          <w:numId w:val="1"/>
        </w:numPr>
        <w:outlineLvl w:val="2"/>
        <w:rPr>
          <w:rFonts w:cs="Times New Roman"/>
          <w:sz w:val="22"/>
        </w:rPr>
      </w:pPr>
      <w:bookmarkStart w:id="1016" w:name="_Toc475345755"/>
      <w:r w:rsidRPr="00976C24">
        <w:rPr>
          <w:rFonts w:cs="Times New Roman"/>
          <w:szCs w:val="28"/>
        </w:rPr>
        <w:t>Plan de Aplicación</w:t>
      </w:r>
      <w:r w:rsidR="005E1712">
        <w:rPr>
          <w:rFonts w:cs="Times New Roman"/>
          <w:szCs w:val="28"/>
        </w:rPr>
        <w:t>.</w:t>
      </w:r>
      <w:bookmarkEnd w:id="1016"/>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1017" w:name="_i3qzz27lsh9g" w:colFirst="0" w:colLast="0"/>
      <w:bookmarkEnd w:id="1017"/>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911F01">
      <w:pPr>
        <w:pStyle w:val="Incontec"/>
        <w:rPr>
          <w:rFonts w:eastAsia="Nova Mono"/>
        </w:rPr>
      </w:pPr>
      <w:r w:rsidRPr="00911F01">
        <w:rPr>
          <w:rFonts w:eastAsia="Nova Mono"/>
          <w:b/>
          <w:i/>
        </w:rPr>
        <w:lastRenderedPageBreak/>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151C06">
      <w:pPr>
        <w:pStyle w:val="Incontec"/>
        <w:rPr>
          <w:rFonts w:eastAsia="Nova Mono"/>
        </w:rPr>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151C06">
      <w:pPr>
        <w:pStyle w:val="Incontec"/>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7335F2">
      <w:pPr>
        <w:pStyle w:val="Incontec"/>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21FAEEA" w14:textId="64B24C75" w:rsidR="002566A8" w:rsidDel="005F7F06" w:rsidRDefault="00DB1E0A" w:rsidP="00DB1E0A">
      <w:pPr>
        <w:pStyle w:val="Incontec"/>
        <w:rPr>
          <w:del w:id="1018" w:author="andres camilo santana bohorquez" w:date="2017-02-15T06:32:00Z"/>
        </w:rPr>
      </w:pPr>
      <w:r>
        <w:t>A continuación se presentan detalladamente los proyectos comprendidos en el Desarrollo de Software, En la Figura 5-</w:t>
      </w:r>
      <w:r w:rsidR="007F5BF0">
        <w:t>6</w:t>
      </w:r>
      <w:r>
        <w:t xml:space="preserve"> se presenta la hoja de ruta para el desarrollo del aplicativo Eko.</w:t>
      </w:r>
    </w:p>
    <w:p w14:paraId="3C55EA1B" w14:textId="77777777" w:rsidR="005F7F06" w:rsidRDefault="005F7F06">
      <w:pPr>
        <w:pStyle w:val="Incontec"/>
        <w:rPr>
          <w:ins w:id="1019" w:author="andres camilo santana bohorquez" w:date="2017-02-15T06:32:00Z"/>
        </w:rPr>
        <w:pPrChange w:id="1020" w:author="andres camilo santana bohorquez" w:date="2017-02-15T06:32:00Z">
          <w:pPr/>
        </w:pPrChange>
      </w:pPr>
      <w:ins w:id="1021" w:author="andres camilo santana bohorquez" w:date="2017-02-15T06:32:00Z">
        <w:r>
          <w:t xml:space="preserve"> </w:t>
        </w:r>
      </w:ins>
    </w:p>
    <w:p w14:paraId="6E4A5E05" w14:textId="37546007" w:rsidR="00DB1E0A" w:rsidRDefault="005F7F06">
      <w:pPr>
        <w:pStyle w:val="Incontec"/>
        <w:pPrChange w:id="1022" w:author="andres camilo santana bohorquez" w:date="2017-02-15T06:32:00Z">
          <w:pPr/>
        </w:pPrChange>
      </w:pPr>
      <w:ins w:id="1023" w:author="andres camilo santana bohorquez" w:date="2017-02-15T06:31:00Z">
        <w:r>
          <w:t>El desarrollo del aplicativo Eko se compone de 3 sub</w:t>
        </w:r>
      </w:ins>
      <w:ins w:id="1024" w:author="andres camilo santana bohorquez" w:date="2017-02-15T06:32:00Z">
        <w:r>
          <w:t xml:space="preserve"> </w:t>
        </w:r>
      </w:ins>
      <w:ins w:id="1025" w:author="andres camilo santana bohorquez" w:date="2017-02-15T06:31:00Z">
        <w:r>
          <w:t>proyectos (</w:t>
        </w:r>
      </w:ins>
      <w:ins w:id="1026" w:author="andres camilo santana bohorquez" w:date="2017-02-15T06:33:00Z">
        <w:r>
          <w:t>Análisis</w:t>
        </w:r>
      </w:ins>
      <w:ins w:id="1027" w:author="andres camilo santana bohorquez" w:date="2017-02-15T06:31:00Z">
        <w:r>
          <w:t>, Diseño</w:t>
        </w:r>
      </w:ins>
      <w:ins w:id="1028" w:author="andres camilo santana bohorquez" w:date="2017-02-15T06:33:00Z">
        <w:r>
          <w:t xml:space="preserve"> y</w:t>
        </w:r>
      </w:ins>
      <w:ins w:id="1029" w:author="andres camilo santana bohorquez" w:date="2017-02-15T06:31:00Z">
        <w:r>
          <w:t xml:space="preserve"> Desarrollo)</w:t>
        </w:r>
      </w:ins>
      <w:ins w:id="1030"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1031" w:author="andres camilo santana bohorquez" w:date="2017-02-15T06:34:00Z">
          <w:pPr/>
        </w:pPrChange>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1032"/>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785" cy="3725489"/>
                    </a:xfrm>
                    <a:prstGeom prst="rect">
                      <a:avLst/>
                    </a:prstGeom>
                  </pic:spPr>
                </pic:pic>
              </a:graphicData>
            </a:graphic>
          </wp:inline>
        </w:drawing>
      </w:r>
      <w:commentRangeEnd w:id="1032"/>
      <w:r w:rsidR="00881723">
        <w:rPr>
          <w:rStyle w:val="Refdecomentario"/>
        </w:rPr>
        <w:commentReference w:id="1032"/>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1033" w:author="andres camilo santana bohorquez" w:date="2017-02-15T06:34:00Z"/>
        </w:rPr>
      </w:pPr>
    </w:p>
    <w:p w14:paraId="48357211" w14:textId="3F69A051" w:rsidR="005F7F06" w:rsidRDefault="005F7F06">
      <w:pPr>
        <w:pStyle w:val="Incontec"/>
        <w:rPr>
          <w:ins w:id="1034" w:author="andres camilo santana bohorquez" w:date="2017-02-15T06:37:00Z"/>
        </w:rPr>
        <w:pPrChange w:id="1035" w:author="andres camilo santana bohorquez" w:date="2017-02-15T06:34:00Z">
          <w:pPr/>
        </w:pPrChange>
      </w:pPr>
      <w:ins w:id="1036" w:author="andres camilo santana bohorquez" w:date="2017-02-15T06:34:00Z">
        <w:r>
          <w:t>En el primer Sub</w:t>
        </w:r>
      </w:ins>
      <w:ins w:id="1037" w:author="andres camilo santana bohorquez" w:date="2017-02-15T06:38:00Z">
        <w:r>
          <w:t xml:space="preserve"> </w:t>
        </w:r>
      </w:ins>
      <w:ins w:id="1038" w:author="andres camilo santana bohorquez" w:date="2017-02-15T06:34:00Z">
        <w:r>
          <w:t xml:space="preserve">proyecto denominado </w:t>
        </w:r>
      </w:ins>
      <w:ins w:id="1039" w:author="andres camilo santana bohorquez" w:date="2017-02-15T06:38:00Z">
        <w:r>
          <w:t>Análisis</w:t>
        </w:r>
      </w:ins>
      <w:ins w:id="1040" w:author="andres camilo santana bohorquez" w:date="2017-02-15T06:34:00Z">
        <w:r>
          <w:t xml:space="preserve"> de Requerimientos, se desarrollaran hitos que buscan conocer los requerimientos funcionales que </w:t>
        </w:r>
      </w:ins>
      <w:ins w:id="1041" w:author="andres camilo santana bohorquez" w:date="2017-02-15T06:35:00Z">
        <w:r>
          <w:t>deberá</w:t>
        </w:r>
      </w:ins>
      <w:ins w:id="1042" w:author="andres camilo santana bohorquez" w:date="2017-02-15T06:34:00Z">
        <w:r>
          <w:t xml:space="preserve"> </w:t>
        </w:r>
      </w:ins>
      <w:ins w:id="1043" w:author="andres camilo santana bohorquez" w:date="2017-02-15T06:35:00Z">
        <w:r>
          <w:t xml:space="preserve">ofrecer el proyecto al usuario final, para conocer dichos requerimientos, se concretaran </w:t>
        </w:r>
      </w:ins>
      <w:ins w:id="1044" w:author="andres camilo santana bohorquez" w:date="2017-02-15T06:36:00Z">
        <w:r>
          <w:lastRenderedPageBreak/>
          <w:t>entrevistas con pe</w:t>
        </w:r>
      </w:ins>
      <w:ins w:id="1045" w:author="andres camilo santana bohorquez" w:date="2017-02-15T06:35:00Z">
        <w:r>
          <w:t xml:space="preserve">rsonas </w:t>
        </w:r>
      </w:ins>
      <w:ins w:id="1046" w:author="andres camilo santana bohorquez" w:date="2017-02-15T06:36:00Z">
        <w:r>
          <w:t>con limitaciones cognitivas</w:t>
        </w:r>
      </w:ins>
      <w:ins w:id="1047" w:author="andres camilo santana bohorquez" w:date="2017-02-15T06:37:00Z">
        <w:r>
          <w:t xml:space="preserve"> tarea que se </w:t>
        </w:r>
      </w:ins>
      <w:ins w:id="1048" w:author="andres camilo santana bohorquez" w:date="2017-02-15T06:38:00Z">
        <w:r>
          <w:t>conocerá</w:t>
        </w:r>
      </w:ins>
      <w:ins w:id="1049" w:author="andres camilo santana bohorquez" w:date="2017-02-15T06:37:00Z">
        <w:r>
          <w:t xml:space="preserve"> como: </w:t>
        </w:r>
      </w:ins>
      <w:ins w:id="1050" w:author="andres camilo santana bohorquez" w:date="2017-02-15T06:38:00Z">
        <w:r>
          <w:t>Conociendo</w:t>
        </w:r>
      </w:ins>
      <w:ins w:id="1051" w:author="andres camilo santana bohorquez" w:date="2017-02-15T06:37:00Z">
        <w:r>
          <w:t xml:space="preserve"> el cliente.</w:t>
        </w:r>
      </w:ins>
    </w:p>
    <w:p w14:paraId="432D52A1" w14:textId="33C1E8D1" w:rsidR="005F7F06" w:rsidRDefault="005F7F06">
      <w:pPr>
        <w:pStyle w:val="Incontec"/>
        <w:rPr>
          <w:ins w:id="1052" w:author="andres camilo santana bohorquez" w:date="2017-02-15T06:43:00Z"/>
        </w:rPr>
        <w:pPrChange w:id="1053" w:author="andres camilo santana bohorquez" w:date="2017-02-15T06:37:00Z">
          <w:pPr/>
        </w:pPrChange>
      </w:pPr>
      <w:ins w:id="1054" w:author="andres camilo santana bohorquez" w:date="2017-02-15T06:37:00Z">
        <w:r>
          <w:t xml:space="preserve">A partir de que se tenga un listado con todos los requerimientos funcionales, </w:t>
        </w:r>
      </w:ins>
      <w:ins w:id="1055" w:author="andres camilo santana bohorquez" w:date="2017-02-15T06:38:00Z">
        <w:r>
          <w:t xml:space="preserve">se generaran una serie de documentos que le permitirán al equipo de desarrollo conocer las actividades que podría </w:t>
        </w:r>
      </w:ins>
      <w:ins w:id="1056" w:author="andres camilo santana bohorquez" w:date="2017-02-15T06:39:00Z">
        <w:r>
          <w:t>realizar</w:t>
        </w:r>
      </w:ins>
      <w:ins w:id="1057" w:author="andres camilo santana bohorquez" w:date="2017-02-15T06:38:00Z">
        <w:r>
          <w:t xml:space="preserve"> el usuario final en </w:t>
        </w:r>
      </w:ins>
      <w:ins w:id="1058" w:author="andres camilo santana bohorquez" w:date="2017-02-15T06:39:00Z">
        <w:r>
          <w:t xml:space="preserve">el </w:t>
        </w:r>
      </w:ins>
      <w:ins w:id="1059" w:author="andres camilo santana bohorquez" w:date="2017-02-15T06:38:00Z">
        <w:r>
          <w:t>producto</w:t>
        </w:r>
      </w:ins>
      <w:ins w:id="1060" w:author="andres camilo santana bohorquez" w:date="2017-02-15T06:39:00Z">
        <w:r>
          <w:t xml:space="preserve">, dicha tarea busca plasmar todo el proceso de </w:t>
        </w:r>
      </w:ins>
      <w:ins w:id="1061" w:author="andres camilo santana bohorquez" w:date="2017-02-15T06:40:00Z">
        <w:r>
          <w:t>interacción</w:t>
        </w:r>
      </w:ins>
      <w:ins w:id="1062" w:author="andres camilo santana bohorquez" w:date="2017-02-15T06:39:00Z">
        <w:r>
          <w:t xml:space="preserve"> entre el usuario final y el aplicativo</w:t>
        </w:r>
      </w:ins>
      <w:ins w:id="1063" w:author="andres camilo santana bohorquez" w:date="2017-02-15T06:41:00Z">
        <w:r>
          <w:t xml:space="preserve"> en un lenguaje con el cual el equipo </w:t>
        </w:r>
        <w:r w:rsidR="00CE5DAB">
          <w:t xml:space="preserve">de desarrollo se siente </w:t>
        </w:r>
      </w:ins>
      <w:ins w:id="1064" w:author="andres camilo santana bohorquez" w:date="2017-02-15T06:42:00Z">
        <w:r w:rsidR="00CE5DAB">
          <w:t>más</w:t>
        </w:r>
      </w:ins>
      <w:ins w:id="1065" w:author="andres camilo santana bohorquez" w:date="2017-02-15T06:41:00Z">
        <w:r w:rsidR="00CE5DAB">
          <w:t xml:space="preserve"> </w:t>
        </w:r>
      </w:ins>
      <w:ins w:id="1066" w:author="andres camilo santana bohorquez" w:date="2017-02-15T06:42:00Z">
        <w:r w:rsidR="00CE5DAB">
          <w:t>cómodo</w:t>
        </w:r>
      </w:ins>
      <w:ins w:id="1067" w:author="andres camilo santana bohorquez" w:date="2017-02-15T06:41:00Z">
        <w:r w:rsidR="00CE5DAB">
          <w:t xml:space="preserve"> a la hora de realizar procesos de desarrollo de software</w:t>
        </w:r>
      </w:ins>
      <w:ins w:id="1068" w:author="andres camilo santana bohorquez" w:date="2017-02-15T06:39:00Z">
        <w:r>
          <w:t xml:space="preserve">, este proceso </w:t>
        </w:r>
      </w:ins>
      <w:ins w:id="1069" w:author="andres camilo santana bohorquez" w:date="2017-02-15T06:40:00Z">
        <w:r>
          <w:t>será</w:t>
        </w:r>
      </w:ins>
      <w:ins w:id="1070" w:author="andres camilo santana bohorquez" w:date="2017-02-15T06:39:00Z">
        <w:r>
          <w:t xml:space="preserve"> </w:t>
        </w:r>
      </w:ins>
      <w:ins w:id="1071" w:author="andres camilo santana bohorquez" w:date="2017-02-15T06:40:00Z">
        <w:r>
          <w:t xml:space="preserve">conocido como: </w:t>
        </w:r>
      </w:ins>
      <w:ins w:id="1072" w:author="andres camilo santana bohorquez" w:date="2017-02-15T06:43:00Z">
        <w:r w:rsidR="00CE5DAB">
          <w:t>Documentación</w:t>
        </w:r>
      </w:ins>
      <w:ins w:id="1073" w:author="andres camilo santana bohorquez" w:date="2017-02-15T06:40:00Z">
        <w:r>
          <w:t xml:space="preserve"> de Requerimientos, </w:t>
        </w:r>
      </w:ins>
      <w:ins w:id="1074" w:author="andres camilo santana bohorquez" w:date="2017-02-15T06:43:00Z">
        <w:r w:rsidR="00CE5DAB">
          <w:t>Documentación</w:t>
        </w:r>
      </w:ins>
      <w:ins w:id="1075" w:author="andres camilo santana bohorquez" w:date="2017-02-15T06:40:00Z">
        <w:r>
          <w:t xml:space="preserve"> de Casos de Uso y </w:t>
        </w:r>
      </w:ins>
      <w:ins w:id="1076" w:author="andres camilo santana bohorquez" w:date="2017-02-15T06:43:00Z">
        <w:r w:rsidR="00CE5DAB">
          <w:t>Especificación</w:t>
        </w:r>
      </w:ins>
      <w:ins w:id="1077" w:author="andres camilo santana bohorquez" w:date="2017-02-15T06:40:00Z">
        <w:r>
          <w:t xml:space="preserve"> Funcional.</w:t>
        </w:r>
      </w:ins>
      <w:ins w:id="1078" w:author="andres camilo santana bohorquez" w:date="2017-02-15T06:38:00Z">
        <w:r>
          <w:t xml:space="preserve"> </w:t>
        </w:r>
      </w:ins>
    </w:p>
    <w:p w14:paraId="310D6E5F" w14:textId="77777777" w:rsidR="00CE5DAB" w:rsidRDefault="00CE5DAB">
      <w:pPr>
        <w:rPr>
          <w:ins w:id="1079" w:author="andres camilo santana bohorquez" w:date="2017-02-15T06:43:00Z"/>
        </w:rPr>
      </w:pPr>
    </w:p>
    <w:p w14:paraId="6B50012F" w14:textId="3CC0B849" w:rsidR="00CE5DAB" w:rsidRDefault="00CE5DAB">
      <w:pPr>
        <w:pStyle w:val="Incontec"/>
        <w:rPr>
          <w:ins w:id="1080" w:author="andres camilo santana bohorquez" w:date="2017-02-15T06:51:00Z"/>
        </w:rPr>
        <w:pPrChange w:id="1081" w:author="andres camilo santana bohorquez" w:date="2017-02-15T06:43:00Z">
          <w:pPr/>
        </w:pPrChange>
      </w:pPr>
      <w:ins w:id="1082" w:author="andres camilo santana bohorquez" w:date="2017-02-15T06:43:00Z">
        <w:r>
          <w:t xml:space="preserve">Luego de que el equipo de desarrollo tiene la documentación de todos los procesos que se deben codificar en lenguaje </w:t>
        </w:r>
      </w:ins>
      <w:ins w:id="1083" w:author="andres camilo santana bohorquez" w:date="2017-02-15T06:44:00Z">
        <w:r>
          <w:t>máquina</w:t>
        </w:r>
      </w:ins>
      <w:ins w:id="1084" w:author="andres camilo santana bohorquez" w:date="2017-02-15T06:43:00Z">
        <w:r>
          <w:t>, se debe especificar un</w:t>
        </w:r>
      </w:ins>
      <w:ins w:id="1085" w:author="andres camilo santana bohorquez" w:date="2017-02-15T06:44:00Z">
        <w:r>
          <w:t>a</w:t>
        </w:r>
      </w:ins>
      <w:ins w:id="1086" w:author="andres camilo santana bohorquez" w:date="2017-02-15T06:43:00Z">
        <w:r>
          <w:t xml:space="preserve"> arquitectura</w:t>
        </w:r>
      </w:ins>
      <w:ins w:id="1087" w:author="andres camilo santana bohorquez" w:date="2017-02-15T06:44:00Z">
        <w:r>
          <w:t xml:space="preserve"> </w:t>
        </w:r>
      </w:ins>
      <w:ins w:id="1088" w:author="andres camilo santana bohorquez" w:date="2017-02-15T06:48:00Z">
        <w:r>
          <w:t>que permita analizar los</w:t>
        </w:r>
      </w:ins>
      <w:ins w:id="1089" w:author="andres camilo santana bohorquez" w:date="2017-02-15T06:46:00Z">
        <w:r>
          <w:t xml:space="preserve"> </w:t>
        </w:r>
      </w:ins>
      <w:ins w:id="1090" w:author="andres camilo santana bohorquez" w:date="2017-02-15T06:47:00Z">
        <w:r>
          <w:t>módulos</w:t>
        </w:r>
      </w:ins>
      <w:ins w:id="1091" w:author="andres camilo santana bohorquez" w:date="2017-02-15T06:46:00Z">
        <w:r>
          <w:t xml:space="preserve"> </w:t>
        </w:r>
      </w:ins>
      <w:ins w:id="1092" w:author="andres camilo santana bohorquez" w:date="2017-02-15T06:47:00Z">
        <w:r>
          <w:t xml:space="preserve">funcionales </w:t>
        </w:r>
      </w:ins>
      <w:ins w:id="1093" w:author="andres camilo santana bohorquez" w:date="2017-02-15T06:46:00Z">
        <w:r>
          <w:t xml:space="preserve">a desarrollar y la </w:t>
        </w:r>
      </w:ins>
      <w:ins w:id="1094" w:author="andres camilo santana bohorquez" w:date="2017-02-15T06:47:00Z">
        <w:r>
          <w:t>interacción</w:t>
        </w:r>
      </w:ins>
      <w:ins w:id="1095" w:author="andres camilo santana bohorquez" w:date="2017-02-15T06:46:00Z">
        <w:r>
          <w:t xml:space="preserve"> que estos presentan, </w:t>
        </w:r>
      </w:ins>
      <w:ins w:id="1096" w:author="andres camilo santana bohorquez" w:date="2017-02-15T06:49:00Z">
        <w:r>
          <w:t>elegir la</w:t>
        </w:r>
      </w:ins>
      <w:ins w:id="1097" w:author="andres camilo santana bohorquez" w:date="2017-02-15T06:46:00Z">
        <w:r>
          <w:t xml:space="preserve"> plataforma sobre la </w:t>
        </w:r>
      </w:ins>
      <w:ins w:id="1098" w:author="andres camilo santana bohorquez" w:date="2017-02-15T06:49:00Z">
        <w:r>
          <w:t xml:space="preserve">que se </w:t>
        </w:r>
      </w:ins>
      <w:ins w:id="1099" w:author="andres camilo santana bohorquez" w:date="2017-02-15T06:46:00Z">
        <w:r>
          <w:t xml:space="preserve">ejecuta la </w:t>
        </w:r>
      </w:ins>
      <w:ins w:id="1100" w:author="andres camilo santana bohorquez" w:date="2017-02-15T06:47:00Z">
        <w:r>
          <w:t>aplicación</w:t>
        </w:r>
      </w:ins>
      <w:ins w:id="1101" w:author="andres camilo santana bohorquez" w:date="2017-02-15T06:44:00Z">
        <w:r>
          <w:t xml:space="preserve"> </w:t>
        </w:r>
      </w:ins>
      <w:ins w:id="1102" w:author="andres camilo santana bohorquez" w:date="2017-02-15T06:50:00Z">
        <w:r>
          <w:t>todo con el fin de conocer las bases sobre las cuales se ejecutara el desarrollo.</w:t>
        </w:r>
      </w:ins>
    </w:p>
    <w:p w14:paraId="486AA98D" w14:textId="77777777" w:rsidR="00CE5DAB" w:rsidRDefault="00CE5DAB">
      <w:pPr>
        <w:rPr>
          <w:ins w:id="1103" w:author="andres camilo santana bohorquez" w:date="2017-02-15T06:51:00Z"/>
        </w:rPr>
      </w:pPr>
    </w:p>
    <w:p w14:paraId="1AA3D2F9" w14:textId="10D3F517" w:rsidR="000C1140" w:rsidRDefault="00CE5DAB">
      <w:pPr>
        <w:pStyle w:val="Incontec"/>
        <w:rPr>
          <w:ins w:id="1104" w:author="andres camilo santana bohorquez" w:date="2017-02-15T06:57:00Z"/>
        </w:rPr>
        <w:pPrChange w:id="1105" w:author="andres camilo santana bohorquez" w:date="2017-02-15T06:54:00Z">
          <w:pPr/>
        </w:pPrChange>
      </w:pPr>
      <w:ins w:id="1106" w:author="andres camilo santana bohorquez" w:date="2017-02-15T06:51:00Z">
        <w:r>
          <w:t xml:space="preserve">Finalmente el equipo de desarrollo procederá a codificar todos los procesos anteriormente </w:t>
        </w:r>
      </w:ins>
      <w:ins w:id="1107" w:author="andres camilo santana bohorquez" w:date="2017-02-15T06:54:00Z">
        <w:r w:rsidR="000C1140">
          <w:t>mencionados,</w:t>
        </w:r>
      </w:ins>
      <w:ins w:id="1108" w:author="andres camilo santana bohorquez" w:date="2017-02-15T06:51:00Z">
        <w:r>
          <w:t xml:space="preserve"> dicho desarrollo se sub divide en dos etapas: Desarrollo del Back End que busca </w:t>
        </w:r>
      </w:ins>
      <w:ins w:id="1109" w:author="andres camilo santana bohorquez" w:date="2017-02-15T06:52:00Z">
        <w:r w:rsidR="000C1140">
          <w:t xml:space="preserve">definir el comportamiento principal de la aplicación, dicha etapa se refiere a la </w:t>
        </w:r>
      </w:ins>
      <w:ins w:id="1110" w:author="andres camilo santana bohorquez" w:date="2017-02-15T06:55:00Z">
        <w:r w:rsidR="000C1140">
          <w:t>programación</w:t>
        </w:r>
      </w:ins>
      <w:ins w:id="1111" w:author="andres camilo santana bohorquez" w:date="2017-02-15T06:54:00Z">
        <w:r w:rsidR="000C1140">
          <w:t xml:space="preserve"> </w:t>
        </w:r>
      </w:ins>
      <w:ins w:id="1112" w:author="andres camilo santana bohorquez" w:date="2017-02-15T06:55:00Z">
        <w:r w:rsidR="000C1140">
          <w:t xml:space="preserve">de la </w:t>
        </w:r>
      </w:ins>
      <w:ins w:id="1113" w:author="andres camilo santana bohorquez" w:date="2017-02-15T06:52:00Z">
        <w:r w:rsidR="000C1140">
          <w:t>lógica mediante la cual el programa realizar</w:t>
        </w:r>
      </w:ins>
      <w:ins w:id="1114" w:author="andres camilo santana bohorquez" w:date="2017-02-15T06:55:00Z">
        <w:r w:rsidR="000C1140">
          <w:t>á</w:t>
        </w:r>
      </w:ins>
      <w:ins w:id="1115" w:author="andres camilo santana bohorquez" w:date="2017-02-15T06:52:00Z">
        <w:r w:rsidR="000C1140">
          <w:t xml:space="preserve"> todas las tareas</w:t>
        </w:r>
      </w:ins>
      <w:ins w:id="1116" w:author="andres camilo santana bohorquez" w:date="2017-02-15T06:56:00Z">
        <w:r w:rsidR="000C1140">
          <w:t xml:space="preserve"> referente</w:t>
        </w:r>
      </w:ins>
      <w:ins w:id="1117" w:author="andres camilo santana bohorquez" w:date="2017-02-15T06:57:00Z">
        <w:r w:rsidR="000C1140">
          <w:t>s</w:t>
        </w:r>
      </w:ins>
      <w:ins w:id="1118" w:author="andres camilo santana bohorquez" w:date="2017-02-15T06:56:00Z">
        <w:r w:rsidR="000C1140">
          <w:t xml:space="preserve"> a como se </w:t>
        </w:r>
      </w:ins>
      <w:ins w:id="1119" w:author="andres camilo santana bohorquez" w:date="2017-02-15T06:57:00Z">
        <w:r w:rsidR="000C1140">
          <w:t>debería</w:t>
        </w:r>
      </w:ins>
      <w:ins w:id="1120" w:author="andres camilo santana bohorquez" w:date="2017-02-15T06:56:00Z">
        <w:r w:rsidR="000C1140">
          <w:t xml:space="preserve"> </w:t>
        </w:r>
      </w:ins>
      <w:ins w:id="1121" w:author="andres camilo santana bohorquez" w:date="2017-02-15T06:57:00Z">
        <w:r w:rsidR="000C1140">
          <w:t xml:space="preserve">comportar el aplicativo frente a </w:t>
        </w:r>
      </w:ins>
      <w:ins w:id="1122" w:author="andres camilo santana bohorquez" w:date="2017-02-15T06:58:00Z">
        <w:r w:rsidR="000C1140">
          <w:t>estímulos</w:t>
        </w:r>
      </w:ins>
      <w:ins w:id="1123" w:author="andres camilo santana bohorquez" w:date="2017-02-15T06:57:00Z">
        <w:r w:rsidR="000C1140">
          <w:t xml:space="preserve"> recibidos ya sea por parte del usuario</w:t>
        </w:r>
      </w:ins>
      <w:ins w:id="1124" w:author="andres camilo santana bohorquez" w:date="2017-02-15T06:52:00Z">
        <w:r w:rsidR="000C1140">
          <w:t xml:space="preserve">. </w:t>
        </w:r>
      </w:ins>
    </w:p>
    <w:p w14:paraId="3EF768AE" w14:textId="6B094F1F" w:rsidR="00CE5DAB" w:rsidRPr="00BE5779" w:rsidRDefault="000C1140">
      <w:pPr>
        <w:pStyle w:val="Incontec"/>
        <w:pPrChange w:id="1125" w:author="andres camilo santana bohorquez" w:date="2017-02-15T06:54:00Z">
          <w:pPr/>
        </w:pPrChange>
      </w:pPr>
      <w:ins w:id="1126" w:author="andres camilo santana bohorquez" w:date="2017-02-15T06:52:00Z">
        <w:r>
          <w:t>Luego se encuentra la Etapa de Desarrollo del Front End</w:t>
        </w:r>
      </w:ins>
      <w:ins w:id="1127" w:author="andres camilo santana bohorquez" w:date="2017-02-15T06:53:00Z">
        <w:r>
          <w:t>, Etapa que busca ofrecer una serie de interfaces que se comunicar</w:t>
        </w:r>
      </w:ins>
      <w:ins w:id="1128" w:author="andres camilo santana bohorquez" w:date="2017-02-15T06:55:00Z">
        <w:r>
          <w:t>á</w:t>
        </w:r>
      </w:ins>
      <w:ins w:id="1129" w:author="andres camilo santana bohorquez" w:date="2017-02-15T06:53:00Z">
        <w:r>
          <w:t xml:space="preserve">n con el comportamiento de la </w:t>
        </w:r>
      </w:ins>
      <w:ins w:id="1130" w:author="andres camilo santana bohorquez" w:date="2017-02-15T06:58:00Z">
        <w:r>
          <w:t>aplicación,</w:t>
        </w:r>
      </w:ins>
      <w:ins w:id="1131" w:author="andres camilo santana bohorquez" w:date="2017-02-15T06:55:00Z">
        <w:r>
          <w:t xml:space="preserve"> interfaces que permiten la comunicación entre el usuario y la </w:t>
        </w:r>
      </w:ins>
      <w:ins w:id="1132" w:author="andres camilo santana bohorquez" w:date="2017-02-15T06:56:00Z">
        <w:r>
          <w:t>máquina</w:t>
        </w:r>
      </w:ins>
      <w:ins w:id="1133" w:author="andres camilo santana bohorquez" w:date="2017-02-15T06:53:00Z">
        <w:r>
          <w:t>.</w:t>
        </w:r>
      </w:ins>
      <w:ins w:id="1134" w:author="andres camilo santana bohorquez" w:date="2017-02-15T06:52:00Z">
        <w:r>
          <w:t xml:space="preserve"> </w:t>
        </w:r>
      </w:ins>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135" w:name="_4f1mdlm" w:colFirst="0" w:colLast="0"/>
      <w:bookmarkEnd w:id="1135"/>
    </w:p>
    <w:p w14:paraId="76C5691A" w14:textId="77777777" w:rsidR="00B14796" w:rsidRDefault="00B14796" w:rsidP="00AF371B"/>
    <w:p w14:paraId="12E08027" w14:textId="67C55281" w:rsidR="0014069D" w:rsidRDefault="00633ABB" w:rsidP="00AF371B">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3355"/>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3E2683CA" w14:textId="77777777" w:rsidR="00633ABB" w:rsidRPr="00633ABB" w:rsidRDefault="00633ABB" w:rsidP="00633ABB">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1136" w:name="_nf0pmy2opq87" w:colFirst="0" w:colLast="0"/>
      <w:bookmarkStart w:id="1137" w:name="_k3gd6gimf0ek" w:colFirst="0" w:colLast="0"/>
      <w:bookmarkStart w:id="1138" w:name="_v2889wvynhgr" w:colFirst="0" w:colLast="0"/>
      <w:bookmarkStart w:id="1139" w:name="_n0dfq6xn9xjv" w:colFirst="0" w:colLast="0"/>
      <w:bookmarkStart w:id="1140" w:name="_2qk8i4e3apec" w:colFirst="0" w:colLast="0"/>
      <w:bookmarkStart w:id="1141" w:name="_ufoam58vdwi4" w:colFirst="0" w:colLast="0"/>
      <w:bookmarkStart w:id="1142" w:name="_qj7k9xmxqtaw" w:colFirst="0" w:colLast="0"/>
      <w:bookmarkStart w:id="1143" w:name="_Toc475345756"/>
      <w:bookmarkEnd w:id="1136"/>
      <w:bookmarkEnd w:id="1137"/>
      <w:bookmarkEnd w:id="1138"/>
      <w:bookmarkEnd w:id="1139"/>
      <w:bookmarkEnd w:id="1140"/>
      <w:bookmarkEnd w:id="1141"/>
      <w:bookmarkEnd w:id="1142"/>
      <w:r w:rsidRPr="00102649">
        <w:rPr>
          <w:rFonts w:cs="Times New Roman"/>
        </w:rPr>
        <w:lastRenderedPageBreak/>
        <w:t>Infraestructura y Arquitectura</w:t>
      </w:r>
      <w:r w:rsidR="00274004">
        <w:rPr>
          <w:rFonts w:cs="Times New Roman"/>
        </w:rPr>
        <w:t>.</w:t>
      </w:r>
      <w:bookmarkEnd w:id="1143"/>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05623">
      <w:pPr>
        <w:pStyle w:val="Incontec"/>
      </w:pPr>
    </w:p>
    <w:p w14:paraId="548AA333" w14:textId="0EFD0D06" w:rsidR="000F7F74" w:rsidRPr="00102649"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55A71EFC" w14:textId="0E814C56" w:rsidR="00C05623" w:rsidDel="004149B6" w:rsidRDefault="00C05623" w:rsidP="00F12A4C">
      <w:pPr>
        <w:pStyle w:val="Incontec"/>
        <w:rPr>
          <w:del w:id="1144" w:author="andres camilo santana bohorquez" w:date="2017-02-17T01:22:00Z"/>
          <w:rFonts w:cs="Times New Roman"/>
          <w:b/>
        </w:rPr>
      </w:pPr>
    </w:p>
    <w:p w14:paraId="075C814B" w14:textId="115A296E" w:rsidR="00C05623" w:rsidDel="004149B6" w:rsidRDefault="00C05623" w:rsidP="00F12A4C">
      <w:pPr>
        <w:pStyle w:val="Incontec"/>
        <w:rPr>
          <w:del w:id="1145" w:author="andres camilo santana bohorquez" w:date="2017-02-17T01:22:00Z"/>
          <w:rFonts w:cs="Times New Roman"/>
          <w:b/>
        </w:rPr>
      </w:pPr>
    </w:p>
    <w:p w14:paraId="02D8C243" w14:textId="4AF41E8D" w:rsidR="00C05623" w:rsidDel="004149B6" w:rsidRDefault="00C05623" w:rsidP="00F12A4C">
      <w:pPr>
        <w:pStyle w:val="Incontec"/>
        <w:rPr>
          <w:del w:id="1146" w:author="andres camilo santana bohorquez" w:date="2017-02-17T01:22:00Z"/>
          <w:rFonts w:cs="Times New Roman"/>
          <w:b/>
        </w:rPr>
      </w:pPr>
    </w:p>
    <w:p w14:paraId="50A137AA" w14:textId="1244ECE7" w:rsidR="00C05623" w:rsidDel="004149B6" w:rsidRDefault="00C05623" w:rsidP="00F12A4C">
      <w:pPr>
        <w:pStyle w:val="Incontec"/>
        <w:rPr>
          <w:del w:id="1147" w:author="andres camilo santana bohorquez" w:date="2017-02-17T01:22:00Z"/>
          <w:rFonts w:cs="Times New Roman"/>
          <w:b/>
        </w:rPr>
      </w:pPr>
    </w:p>
    <w:p w14:paraId="53E15EDC" w14:textId="7941200C" w:rsidR="00C05623" w:rsidDel="004149B6" w:rsidRDefault="00C05623" w:rsidP="00F12A4C">
      <w:pPr>
        <w:pStyle w:val="Incontec"/>
        <w:rPr>
          <w:del w:id="1148" w:author="andres camilo santana bohorquez" w:date="2017-02-17T01:22:00Z"/>
          <w:rFonts w:cs="Times New Roman"/>
          <w:b/>
        </w:rPr>
      </w:pPr>
    </w:p>
    <w:p w14:paraId="0800F032" w14:textId="52776D29" w:rsidR="00C05623" w:rsidDel="004149B6" w:rsidRDefault="00C05623" w:rsidP="00F12A4C">
      <w:pPr>
        <w:pStyle w:val="Incontec"/>
        <w:rPr>
          <w:del w:id="1149" w:author="andres camilo santana bohorquez" w:date="2017-02-17T01:22:00Z"/>
          <w:rFonts w:cs="Times New Roman"/>
          <w:b/>
        </w:rPr>
      </w:pPr>
    </w:p>
    <w:p w14:paraId="270B7293" w14:textId="4AA3A106" w:rsidR="00C05623" w:rsidDel="004149B6" w:rsidRDefault="00C05623" w:rsidP="00F12A4C">
      <w:pPr>
        <w:pStyle w:val="Incontec"/>
        <w:rPr>
          <w:del w:id="1150" w:author="andres camilo santana bohorquez" w:date="2017-02-17T01:22:00Z"/>
          <w:rFonts w:cs="Times New Roman"/>
          <w:b/>
        </w:rPr>
      </w:pPr>
    </w:p>
    <w:p w14:paraId="7D374505" w14:textId="026548F0" w:rsidR="00C05623" w:rsidDel="004149B6" w:rsidRDefault="00C05623" w:rsidP="00F12A4C">
      <w:pPr>
        <w:pStyle w:val="Incontec"/>
        <w:rPr>
          <w:del w:id="1151" w:author="andres camilo santana bohorquez" w:date="2017-02-17T01:22:00Z"/>
          <w:rFonts w:cs="Times New Roman"/>
          <w:b/>
        </w:rPr>
      </w:pPr>
    </w:p>
    <w:p w14:paraId="4C5FC5EE" w14:textId="02ABC5EE" w:rsidR="00C05623" w:rsidDel="004149B6" w:rsidRDefault="00C05623" w:rsidP="00F12A4C">
      <w:pPr>
        <w:pStyle w:val="Incontec"/>
        <w:rPr>
          <w:del w:id="1152" w:author="andres camilo santana bohorquez" w:date="2017-02-17T01:22:00Z"/>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965E8F" w:rsidRPr="00965E8F">
            <w:rPr>
              <w:rFonts w:cs="Times New Roman"/>
              <w:noProof/>
            </w:rPr>
            <w:t>(40)</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E75E0F">
      <w:pPr>
        <w:pStyle w:val="Incontec"/>
        <w:numPr>
          <w:ilvl w:val="2"/>
          <w:numId w:val="1"/>
        </w:numPr>
        <w:outlineLvl w:val="2"/>
      </w:pPr>
      <w:bookmarkStart w:id="1153" w:name="_Ref467583859"/>
      <w:bookmarkStart w:id="1154" w:name="_Toc475345757"/>
      <w:r>
        <w:lastRenderedPageBreak/>
        <w:t>Metodología</w:t>
      </w:r>
      <w:r w:rsidR="00DB693A">
        <w:t xml:space="preserve"> del Desarrollo</w:t>
      </w:r>
      <w:bookmarkEnd w:id="1153"/>
      <w:bookmarkEnd w:id="1154"/>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55" w:name="_k4z850fl6gq1" w:colFirst="0" w:colLast="0"/>
      <w:bookmarkEnd w:id="1155"/>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56" w:name="_j0dm6ysjjcjc" w:colFirst="0" w:colLast="0"/>
      <w:bookmarkEnd w:id="1156"/>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965E8F" w:rsidRPr="00965E8F">
            <w:rPr>
              <w:rFonts w:ascii="LM Roman 10" w:eastAsia="Arial" w:hAnsi="LM Roman 10" w:cs="Times New Roman"/>
              <w:noProof/>
              <w:color w:val="000000" w:themeColor="text1"/>
              <w:sz w:val="24"/>
              <w:szCs w:val="24"/>
              <w:shd w:val="clear" w:color="auto" w:fill="FEFEFE"/>
            </w:rPr>
            <w:t>(41)</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57" w:name="_dk8hl4e17rsi" w:colFirst="0" w:colLast="0"/>
      <w:bookmarkEnd w:id="1157"/>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158" w:name="_3p6jbuears7n" w:colFirst="0" w:colLast="0"/>
      <w:bookmarkStart w:id="1159" w:name="_18wmm28esn2c" w:colFirst="0" w:colLast="0"/>
      <w:bookmarkStart w:id="1160" w:name="_bid7kx2si4o8" w:colFirst="0" w:colLast="0"/>
      <w:bookmarkStart w:id="1161" w:name="_g1ieggyfn6ke" w:colFirst="0" w:colLast="0"/>
      <w:bookmarkEnd w:id="1158"/>
      <w:bookmarkEnd w:id="1159"/>
      <w:bookmarkEnd w:id="1160"/>
      <w:bookmarkEnd w:id="1161"/>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965E8F">
            <w:rPr>
              <w:noProof/>
            </w:rPr>
            <w:t>(42)</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162" w:name="_kqb85saknxtw" w:colFirst="0" w:colLast="0"/>
      <w:bookmarkEnd w:id="1162"/>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7335F2">
        <w:rPr>
          <w:b/>
          <w:i/>
        </w:rPr>
        <w:lastRenderedPageBreak/>
        <w:t>Sprint Pla</w:t>
      </w:r>
      <w:r w:rsidR="0053624D" w:rsidRPr="007335F2">
        <w:rPr>
          <w:b/>
          <w:i/>
        </w:rPr>
        <w:t>n</w:t>
      </w:r>
      <w:r w:rsidRPr="007335F2">
        <w:rPr>
          <w:b/>
          <w:i/>
        </w:rPr>
        <w:t xml:space="preserve">ning </w:t>
      </w:r>
      <w:r w:rsidR="0053624D" w:rsidRPr="007335F2">
        <w:rPr>
          <w:b/>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7335F2">
        <w:rPr>
          <w:b/>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7335F2">
        <w:rPr>
          <w:b/>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Pr="00C12AAE" w:rsidRDefault="00C12AAE" w:rsidP="00C12AAE">
      <w:pPr>
        <w:pStyle w:val="Incontec"/>
      </w:pPr>
    </w:p>
    <w:p w14:paraId="7A332969" w14:textId="77777777" w:rsidR="005442F6" w:rsidRPr="005442F6" w:rsidRDefault="005442F6" w:rsidP="005442F6"/>
    <w:p w14:paraId="7C5FB9A9" w14:textId="77777777" w:rsidR="00C12AAE" w:rsidRDefault="00C12AAE" w:rsidP="00E75E0F">
      <w:pPr>
        <w:pStyle w:val="Prrafodelista"/>
        <w:numPr>
          <w:ilvl w:val="1"/>
          <w:numId w:val="1"/>
        </w:numPr>
        <w:outlineLvl w:val="1"/>
        <w:rPr>
          <w:rFonts w:ascii="LM Roman 10" w:hAnsi="LM Roman 10"/>
          <w:sz w:val="28"/>
        </w:rPr>
      </w:pPr>
      <w:bookmarkStart w:id="1163" w:name="_Toc475345758"/>
      <w:commentRangeStart w:id="1164"/>
      <w:r w:rsidRPr="00911F01">
        <w:rPr>
          <w:rFonts w:ascii="LM Roman 10" w:hAnsi="LM Roman 10"/>
          <w:sz w:val="28"/>
        </w:rPr>
        <w:lastRenderedPageBreak/>
        <w:t>ESTUDIO DE MERCADO</w:t>
      </w:r>
      <w:commentRangeEnd w:id="1164"/>
      <w:r>
        <w:rPr>
          <w:rStyle w:val="Refdecomentario"/>
        </w:rPr>
        <w:commentReference w:id="1164"/>
      </w:r>
      <w:bookmarkEnd w:id="1163"/>
    </w:p>
    <w:p w14:paraId="7F628B84" w14:textId="4720759C" w:rsidR="00C12AAE" w:rsidRPr="00911F01" w:rsidRDefault="00151C06" w:rsidP="00C12AAE">
      <w:pPr>
        <w:pStyle w:val="Incontec"/>
      </w:pPr>
      <w:r>
        <w:t>Mediante este capítulo se presenta al lector la viabilidad comercial del proyecto sustentado en un la actividad económica propuesta.</w:t>
      </w:r>
    </w:p>
    <w:p w14:paraId="028F425D" w14:textId="77777777" w:rsidR="00C12AAE" w:rsidRPr="009210B3" w:rsidRDefault="00C12AAE" w:rsidP="00C12AAE"/>
    <w:p w14:paraId="4CF1A38E" w14:textId="77777777" w:rsidR="00C12AAE" w:rsidRPr="00911F01" w:rsidRDefault="00C12AAE" w:rsidP="00E75E0F">
      <w:pPr>
        <w:pStyle w:val="Prrafodelista"/>
        <w:numPr>
          <w:ilvl w:val="2"/>
          <w:numId w:val="1"/>
        </w:numPr>
        <w:outlineLvl w:val="2"/>
        <w:rPr>
          <w:rFonts w:ascii="LM Roman 10" w:hAnsi="LM Roman 10"/>
        </w:rPr>
      </w:pPr>
      <w:bookmarkStart w:id="1165" w:name="_Ref475336988"/>
      <w:bookmarkStart w:id="1166" w:name="_Toc475345759"/>
      <w:r w:rsidRPr="00911F01">
        <w:rPr>
          <w:rFonts w:ascii="LM Roman 10" w:hAnsi="LM Roman 10"/>
          <w:sz w:val="24"/>
        </w:rPr>
        <w:t>Demanda</w:t>
      </w:r>
      <w:r w:rsidRPr="00911F01">
        <w:rPr>
          <w:rFonts w:ascii="LM Roman 10" w:hAnsi="LM Roman 10"/>
        </w:rPr>
        <w:t>.</w:t>
      </w:r>
      <w:bookmarkEnd w:id="1165"/>
      <w:bookmarkEnd w:id="1166"/>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965E8F" w:rsidRPr="00965E8F">
            <w:rPr>
              <w:rFonts w:cs="Times New Roman"/>
              <w:noProof/>
            </w:rPr>
            <w:t>(43)</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965E8F" w:rsidRPr="00965E8F">
            <w:rPr>
              <w:rFonts w:cs="Times New Roman"/>
              <w:noProof/>
            </w:rPr>
            <w:t>(43)</w:t>
          </w:r>
          <w:r w:rsidRPr="00102649">
            <w:rPr>
              <w:rFonts w:cs="Times New Roman"/>
            </w:rPr>
            <w:fldChar w:fldCharType="end"/>
          </w:r>
        </w:sdtContent>
      </w:sdt>
    </w:p>
    <w:p w14:paraId="24F34EE7" w14:textId="77777777" w:rsidR="00C12AAE" w:rsidRPr="00102649"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965E8F" w:rsidRPr="00965E8F">
            <w:rPr>
              <w:rFonts w:cs="Times New Roman"/>
              <w:noProof/>
            </w:rPr>
            <w:t>(43)</w:t>
          </w:r>
          <w:r w:rsidRPr="00102649">
            <w:rPr>
              <w:rFonts w:cs="Times New Roman"/>
            </w:rPr>
            <w:fldChar w:fldCharType="end"/>
          </w:r>
        </w:sdtContent>
      </w:sdt>
    </w:p>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965E8F" w:rsidRPr="00965E8F">
            <w:rPr>
              <w:rFonts w:cs="Times New Roman"/>
              <w:noProof/>
            </w:rPr>
            <w:t>(10)</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60872FD3" w14:textId="77777777" w:rsidR="00C12AAE" w:rsidRPr="00911F01" w:rsidRDefault="00C12AAE" w:rsidP="00C12AAE">
      <w:pPr>
        <w:jc w:val="both"/>
        <w:rPr>
          <w:rFonts w:ascii="LM Roman 10" w:hAnsi="LM Roman 10"/>
          <w:sz w:val="24"/>
        </w:rPr>
      </w:pPr>
    </w:p>
    <w:p w14:paraId="3D42A8DD" w14:textId="24A34C80" w:rsidR="00C12AAE" w:rsidRPr="00911F01"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Pr="00911F01" w:rsidRDefault="00C12AAE" w:rsidP="00C12AAE">
      <w:pPr>
        <w:pStyle w:val="Incontec"/>
      </w:pPr>
    </w:p>
    <w:p w14:paraId="7329348B" w14:textId="77777777" w:rsidR="00C12AAE" w:rsidRDefault="00C12AAE" w:rsidP="00E75E0F">
      <w:pPr>
        <w:pStyle w:val="Incontec"/>
        <w:numPr>
          <w:ilvl w:val="2"/>
          <w:numId w:val="1"/>
        </w:numPr>
        <w:outlineLvl w:val="2"/>
        <w:rPr>
          <w:ins w:id="1167" w:author="andres camilo santana bohorquez" w:date="2017-02-17T01:24:00Z"/>
          <w:rFonts w:cs="Times New Roman"/>
          <w:szCs w:val="28"/>
        </w:rPr>
      </w:pPr>
      <w:bookmarkStart w:id="1168" w:name="_Toc475345760"/>
      <w:ins w:id="1169" w:author="andres camilo santana bohorquez" w:date="2017-02-17T01:24:00Z">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1168"/>
      </w:ins>
    </w:p>
    <w:p w14:paraId="0ED1AB37" w14:textId="77777777" w:rsidR="00C12AAE" w:rsidRDefault="00C12AAE" w:rsidP="00C12AAE">
      <w:pPr>
        <w:rPr>
          <w:ins w:id="1170" w:author="andres camilo santana bohorquez" w:date="2017-02-17T01:24:00Z"/>
        </w:rPr>
      </w:pPr>
    </w:p>
    <w:p w14:paraId="1CA2140E" w14:textId="77777777" w:rsidR="00C12AAE" w:rsidRPr="00102649" w:rsidRDefault="00C12AAE" w:rsidP="00B65399">
      <w:pPr>
        <w:pStyle w:val="Incontec"/>
        <w:rPr>
          <w:ins w:id="1171" w:author="andres camilo santana bohorquez" w:date="2017-02-17T01:24:00Z"/>
          <w:rFonts w:cs="Times New Roman"/>
          <w:sz w:val="28"/>
          <w:szCs w:val="28"/>
        </w:rPr>
      </w:pPr>
      <w:ins w:id="1172" w:author="andres camilo santana bohorquez" w:date="2017-02-17T01:24:00Z">
        <w:r w:rsidRPr="0057135C">
          <w:rPr>
            <w:rFonts w:cs="Times New Roman"/>
            <w:b/>
            <w:i/>
            <w:szCs w:val="28"/>
          </w:rPr>
          <w:t>Análisis de la competencia</w:t>
        </w:r>
        <w:r w:rsidRPr="00102649">
          <w:rPr>
            <w:rFonts w:cs="Times New Roman"/>
            <w:sz w:val="28"/>
            <w:szCs w:val="28"/>
          </w:rPr>
          <w:t>.</w:t>
        </w:r>
      </w:ins>
    </w:p>
    <w:p w14:paraId="10E823F9" w14:textId="77777777" w:rsidR="00C12AAE" w:rsidRPr="00102649" w:rsidRDefault="00C12AAE" w:rsidP="00C12AAE">
      <w:pPr>
        <w:pStyle w:val="Incontec"/>
        <w:rPr>
          <w:ins w:id="1173" w:author="andres camilo santana bohorquez" w:date="2017-02-17T01:24:00Z"/>
        </w:rPr>
      </w:pPr>
    </w:p>
    <w:p w14:paraId="34B8B47D" w14:textId="425C77D8" w:rsidR="00C12AAE" w:rsidRPr="00102649" w:rsidRDefault="00C12AAE" w:rsidP="00C12AAE">
      <w:pPr>
        <w:pStyle w:val="Incontec"/>
        <w:rPr>
          <w:ins w:id="1174" w:author="andres camilo santana bohorquez" w:date="2017-02-17T01:24:00Z"/>
          <w:rFonts w:cs="Times New Roman"/>
        </w:rPr>
      </w:pPr>
      <w:ins w:id="1175" w:author="andres camilo santana bohorquez" w:date="2017-02-17T01:24:00Z">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ins>
      <w:r w:rsidR="007F5BF0">
        <w:rPr>
          <w:rFonts w:cs="Times New Roman"/>
        </w:rPr>
        <w:t>0</w:t>
      </w:r>
      <w:ins w:id="1176" w:author="andres camilo santana bohorquez" w:date="2017-02-17T01:24:00Z">
        <w:r w:rsidRPr="00102649">
          <w:rPr>
            <w:rFonts w:cs="Times New Roman"/>
          </w:rPr>
          <w:t>.</w:t>
        </w:r>
      </w:ins>
    </w:p>
    <w:p w14:paraId="2CF0FF9F" w14:textId="77777777" w:rsidR="00C12AAE" w:rsidRPr="00102649" w:rsidRDefault="00C12AAE" w:rsidP="00C12AAE">
      <w:pPr>
        <w:pStyle w:val="Incontec"/>
        <w:rPr>
          <w:ins w:id="1177" w:author="andres camilo santana bohorquez" w:date="2017-02-17T01:24:00Z"/>
          <w:rFonts w:cs="Times New Roman"/>
        </w:rPr>
      </w:pPr>
      <w:ins w:id="1178" w:author="andres camilo santana bohorquez" w:date="2017-02-17T01:24:00Z">
        <w:r w:rsidRPr="00102649">
          <w:rPr>
            <w:rFonts w:cs="Times New Roman"/>
            <w:noProof/>
            <w:lang w:val="es-ES" w:eastAsia="es-ES"/>
            <w:rPrChange w:id="1179" w:author="Unknown">
              <w:rPr>
                <w:noProof/>
                <w:lang w:val="es-ES" w:eastAsia="es-ES"/>
              </w:rPr>
            </w:rPrChange>
          </w:rPr>
          <w:lastRenderedPageBreak/>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ins>
    </w:p>
    <w:p w14:paraId="348B32EE" w14:textId="0DC36465" w:rsidR="00C12AAE" w:rsidRPr="0057135C" w:rsidRDefault="00C12AAE" w:rsidP="00C12AAE">
      <w:pPr>
        <w:pStyle w:val="Incontec"/>
        <w:rPr>
          <w:ins w:id="1180" w:author="andres camilo santana bohorquez" w:date="2017-02-17T01:24:00Z"/>
          <w:rFonts w:cs="Times New Roman"/>
          <w:sz w:val="22"/>
        </w:rPr>
      </w:pPr>
      <w:ins w:id="1181" w:author="andres camilo santana bohorquez" w:date="2017-02-17T01:24:00Z">
        <w:r w:rsidRPr="0057135C">
          <w:rPr>
            <w:rFonts w:cs="Times New Roman"/>
            <w:b/>
            <w:i/>
            <w:sz w:val="22"/>
          </w:rPr>
          <w:t>Figura 5-1</w:t>
        </w:r>
      </w:ins>
      <w:r w:rsidR="007F5BF0">
        <w:rPr>
          <w:rFonts w:cs="Times New Roman"/>
          <w:b/>
          <w:i/>
          <w:sz w:val="22"/>
        </w:rPr>
        <w:t>0</w:t>
      </w:r>
      <w:ins w:id="1182" w:author="andres camilo santana bohorquez" w:date="2017-02-17T01:24:00Z">
        <w:r w:rsidRPr="0057135C">
          <w:rPr>
            <w:rFonts w:cs="Times New Roman"/>
            <w:sz w:val="22"/>
          </w:rPr>
          <w:t xml:space="preserve">. Empresas encuestadas por Codigo CIIU. Fuente </w:t>
        </w:r>
      </w:ins>
      <w:customXmlInsRangeStart w:id="1183" w:author="andres camilo santana bohorquez" w:date="2017-02-17T01:24:00Z"/>
      <w:sdt>
        <w:sdtPr>
          <w:rPr>
            <w:rFonts w:cs="Times New Roman"/>
            <w:sz w:val="22"/>
          </w:rPr>
          <w:id w:val="-1195538566"/>
          <w:citation/>
        </w:sdtPr>
        <w:sdtContent>
          <w:customXmlInsRangeEnd w:id="1183"/>
          <w:ins w:id="1184"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965E8F" w:rsidRPr="00965E8F">
            <w:rPr>
              <w:rFonts w:cs="Times New Roman"/>
              <w:noProof/>
              <w:sz w:val="22"/>
            </w:rPr>
            <w:t>(44)</w:t>
          </w:r>
          <w:ins w:id="1185" w:author="andres camilo santana bohorquez" w:date="2017-02-17T01:24:00Z">
            <w:r w:rsidRPr="0057135C">
              <w:rPr>
                <w:rFonts w:cs="Times New Roman"/>
                <w:sz w:val="22"/>
              </w:rPr>
              <w:fldChar w:fldCharType="end"/>
            </w:r>
          </w:ins>
          <w:customXmlInsRangeStart w:id="1186" w:author="andres camilo santana bohorquez" w:date="2017-02-17T01:24:00Z"/>
        </w:sdtContent>
      </w:sdt>
      <w:customXmlInsRangeEnd w:id="1186"/>
      <w:ins w:id="1187" w:author="andres camilo santana bohorquez" w:date="2017-02-17T01:24:00Z">
        <w:r w:rsidRPr="0057135C">
          <w:rPr>
            <w:rFonts w:cs="Times New Roman"/>
            <w:sz w:val="22"/>
          </w:rPr>
          <w:t>.</w:t>
        </w:r>
      </w:ins>
    </w:p>
    <w:p w14:paraId="5B2DA8D4" w14:textId="5A82C115" w:rsidR="00C12AAE" w:rsidRPr="00102649" w:rsidRDefault="00C12AAE" w:rsidP="00C12AAE">
      <w:pPr>
        <w:pStyle w:val="Incontec"/>
        <w:rPr>
          <w:ins w:id="1188" w:author="andres camilo santana bohorquez" w:date="2017-02-17T01:24:00Z"/>
          <w:rFonts w:cs="Times New Roman"/>
        </w:rPr>
      </w:pPr>
      <w:ins w:id="1189" w:author="andres camilo santana bohorquez" w:date="2017-02-17T01:24:00Z">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ins>
      <w:r w:rsidR="007F5BF0">
        <w:rPr>
          <w:rFonts w:cs="Times New Roman"/>
        </w:rPr>
        <w:t>1</w:t>
      </w:r>
      <w:ins w:id="1190" w:author="andres camilo santana bohorquez" w:date="2017-02-17T01:24:00Z">
        <w:r w:rsidRPr="00102649">
          <w:rPr>
            <w:rFonts w:cs="Times New Roman"/>
          </w:rPr>
          <w:t xml:space="preserve">) son las principales competidoras directas ya que se encuentran en la región donde pretende entrar a competir la empresa. </w:t>
        </w:r>
      </w:ins>
    </w:p>
    <w:p w14:paraId="01B2BB17" w14:textId="77777777" w:rsidR="00C12AAE" w:rsidRPr="00102649" w:rsidRDefault="00C12AAE" w:rsidP="00C12AAE">
      <w:pPr>
        <w:pStyle w:val="Incontec"/>
        <w:rPr>
          <w:ins w:id="1191" w:author="andres camilo santana bohorquez" w:date="2017-02-17T01:24:00Z"/>
          <w:rFonts w:cs="Times New Roman"/>
        </w:rPr>
      </w:pPr>
      <w:ins w:id="1192" w:author="andres camilo santana bohorquez" w:date="2017-02-17T01:24:00Z">
        <w:r w:rsidRPr="00102649">
          <w:rPr>
            <w:rFonts w:cs="Times New Roman"/>
            <w:noProof/>
            <w:lang w:val="es-ES" w:eastAsia="es-ES"/>
            <w:rPrChange w:id="1193" w:author="Unknown">
              <w:rPr>
                <w:noProof/>
                <w:lang w:val="es-ES" w:eastAsia="es-ES"/>
              </w:rPr>
            </w:rPrChange>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ins>
    </w:p>
    <w:p w14:paraId="40C00E50" w14:textId="573C3B87" w:rsidR="00C12AAE" w:rsidRPr="0057135C" w:rsidRDefault="00C12AAE" w:rsidP="00C12AAE">
      <w:pPr>
        <w:pStyle w:val="Incontec"/>
        <w:rPr>
          <w:ins w:id="1194" w:author="andres camilo santana bohorquez" w:date="2017-02-17T01:24:00Z"/>
          <w:rFonts w:cs="Times New Roman"/>
          <w:sz w:val="22"/>
        </w:rPr>
      </w:pPr>
      <w:ins w:id="1195" w:author="andres camilo santana bohorquez" w:date="2017-02-17T01:24:00Z">
        <w:r w:rsidRPr="0057135C">
          <w:rPr>
            <w:rFonts w:cs="Times New Roman"/>
            <w:b/>
            <w:i/>
            <w:sz w:val="22"/>
          </w:rPr>
          <w:t>Figura 5-1</w:t>
        </w:r>
      </w:ins>
      <w:r w:rsidR="007F5BF0">
        <w:rPr>
          <w:rFonts w:cs="Times New Roman"/>
          <w:b/>
          <w:i/>
          <w:sz w:val="22"/>
        </w:rPr>
        <w:t>1</w:t>
      </w:r>
      <w:ins w:id="1196" w:author="andres camilo santana bohorquez" w:date="2017-02-17T01:24:00Z">
        <w:r w:rsidRPr="0057135C">
          <w:rPr>
            <w:rFonts w:cs="Times New Roman"/>
            <w:sz w:val="22"/>
          </w:rPr>
          <w:t xml:space="preserve">. Empresas encuestadas por código CIUU y Región. Fuente </w:t>
        </w:r>
      </w:ins>
      <w:customXmlInsRangeStart w:id="1197" w:author="andres camilo santana bohorquez" w:date="2017-02-17T01:24:00Z"/>
      <w:sdt>
        <w:sdtPr>
          <w:rPr>
            <w:rFonts w:cs="Times New Roman"/>
            <w:sz w:val="22"/>
          </w:rPr>
          <w:id w:val="-1330984233"/>
          <w:citation/>
        </w:sdtPr>
        <w:sdtContent>
          <w:customXmlInsRangeEnd w:id="1197"/>
          <w:ins w:id="119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965E8F" w:rsidRPr="00965E8F">
            <w:rPr>
              <w:rFonts w:cs="Times New Roman"/>
              <w:noProof/>
              <w:sz w:val="22"/>
            </w:rPr>
            <w:t>(44)</w:t>
          </w:r>
          <w:ins w:id="1199" w:author="andres camilo santana bohorquez" w:date="2017-02-17T01:24:00Z">
            <w:r w:rsidRPr="0057135C">
              <w:rPr>
                <w:rFonts w:cs="Times New Roman"/>
                <w:sz w:val="22"/>
              </w:rPr>
              <w:fldChar w:fldCharType="end"/>
            </w:r>
          </w:ins>
          <w:customXmlInsRangeStart w:id="1200" w:author="andres camilo santana bohorquez" w:date="2017-02-17T01:24:00Z"/>
        </w:sdtContent>
      </w:sdt>
      <w:customXmlInsRangeEnd w:id="1200"/>
      <w:ins w:id="1201" w:author="andres camilo santana bohorquez" w:date="2017-02-17T01:24:00Z">
        <w:r w:rsidRPr="0057135C">
          <w:rPr>
            <w:rFonts w:cs="Times New Roman"/>
            <w:sz w:val="22"/>
          </w:rPr>
          <w:t>.</w:t>
        </w:r>
      </w:ins>
    </w:p>
    <w:p w14:paraId="22F1EC4E" w14:textId="77777777" w:rsidR="00C12AAE" w:rsidRPr="00102649" w:rsidRDefault="00C12AAE" w:rsidP="00C12AAE">
      <w:pPr>
        <w:pStyle w:val="Incontec"/>
        <w:rPr>
          <w:ins w:id="1202" w:author="andres camilo santana bohorquez" w:date="2017-02-17T01:24:00Z"/>
          <w:rFonts w:cs="Times New Roman"/>
        </w:rPr>
      </w:pPr>
      <w:ins w:id="1203" w:author="andres camilo santana bohorquez" w:date="2017-02-17T01:24:00Z">
        <w:r w:rsidRPr="00102649">
          <w:rPr>
            <w:rFonts w:cs="Times New Roman"/>
          </w:rPr>
          <w:lastRenderedPageBreak/>
          <w:t>Cabe destacar que la región de Cundinamarca es una de las 6 regiones que se han identificado como regiones con potencial de desarrollo en la industria de “clusters”</w:t>
        </w:r>
      </w:ins>
    </w:p>
    <w:p w14:paraId="360343A1" w14:textId="77777777" w:rsidR="00C12AAE" w:rsidRPr="00102649" w:rsidRDefault="00C12AAE" w:rsidP="00C12AAE">
      <w:pPr>
        <w:pStyle w:val="Incontec"/>
        <w:rPr>
          <w:ins w:id="1204" w:author="andres camilo santana bohorquez" w:date="2017-02-17T01:24:00Z"/>
          <w:rFonts w:cs="Times New Roman"/>
        </w:rPr>
      </w:pPr>
      <w:ins w:id="1205" w:author="andres camilo santana bohorquez" w:date="2017-02-17T01:24:00Z">
        <w:r w:rsidRPr="00102649">
          <w:rPr>
            <w:rFonts w:cs="Times New Roman"/>
            <w:noProof/>
            <w:lang w:val="es-ES" w:eastAsia="es-ES"/>
            <w:rPrChange w:id="1206" w:author="Unknown">
              <w:rPr>
                <w:noProof/>
                <w:lang w:val="es-ES" w:eastAsia="es-ES"/>
              </w:rPr>
            </w:rPrChange>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ins>
    </w:p>
    <w:p w14:paraId="3646426B" w14:textId="697027EF" w:rsidR="00C12AAE" w:rsidRPr="0057135C" w:rsidRDefault="00C12AAE" w:rsidP="00C12AAE">
      <w:pPr>
        <w:pStyle w:val="Incontec"/>
        <w:rPr>
          <w:ins w:id="1207" w:author="andres camilo santana bohorquez" w:date="2017-02-17T01:24:00Z"/>
          <w:rFonts w:cs="Times New Roman"/>
          <w:sz w:val="22"/>
        </w:rPr>
      </w:pPr>
      <w:ins w:id="1208" w:author="andres camilo santana bohorquez" w:date="2017-02-17T01:24:00Z">
        <w:r w:rsidRPr="0057135C">
          <w:rPr>
            <w:rFonts w:cs="Times New Roman"/>
            <w:b/>
            <w:i/>
            <w:sz w:val="22"/>
          </w:rPr>
          <w:t>Figura 5-1</w:t>
        </w:r>
      </w:ins>
      <w:r w:rsidR="007F5BF0">
        <w:rPr>
          <w:rFonts w:cs="Times New Roman"/>
          <w:b/>
          <w:i/>
          <w:sz w:val="22"/>
        </w:rPr>
        <w:t>2</w:t>
      </w:r>
      <w:ins w:id="1209" w:author="andres camilo santana bohorquez" w:date="2017-02-17T01:24:00Z">
        <w:r w:rsidRPr="0057135C">
          <w:rPr>
            <w:rFonts w:cs="Times New Roman"/>
            <w:sz w:val="22"/>
          </w:rPr>
          <w:t xml:space="preserve">. Número de empresas por región. Fuente </w:t>
        </w:r>
      </w:ins>
      <w:customXmlInsRangeStart w:id="1210" w:author="andres camilo santana bohorquez" w:date="2017-02-17T01:24:00Z"/>
      <w:sdt>
        <w:sdtPr>
          <w:rPr>
            <w:rFonts w:cs="Times New Roman"/>
            <w:sz w:val="22"/>
          </w:rPr>
          <w:id w:val="-34120212"/>
          <w:citation/>
        </w:sdtPr>
        <w:sdtContent>
          <w:customXmlInsRangeEnd w:id="1210"/>
          <w:ins w:id="1211"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965E8F" w:rsidRPr="00965E8F">
            <w:rPr>
              <w:rFonts w:cs="Times New Roman"/>
              <w:noProof/>
              <w:sz w:val="22"/>
            </w:rPr>
            <w:t>(44)</w:t>
          </w:r>
          <w:ins w:id="1212" w:author="andres camilo santana bohorquez" w:date="2017-02-17T01:24:00Z">
            <w:r w:rsidRPr="0057135C">
              <w:rPr>
                <w:rFonts w:cs="Times New Roman"/>
                <w:sz w:val="22"/>
              </w:rPr>
              <w:fldChar w:fldCharType="end"/>
            </w:r>
          </w:ins>
          <w:customXmlInsRangeStart w:id="1213" w:author="andres camilo santana bohorquez" w:date="2017-02-17T01:24:00Z"/>
        </w:sdtContent>
      </w:sdt>
      <w:customXmlInsRangeEnd w:id="1213"/>
    </w:p>
    <w:p w14:paraId="406ECEEC" w14:textId="77777777" w:rsidR="00C12AAE" w:rsidRPr="00102649" w:rsidRDefault="00C12AAE" w:rsidP="00C12AAE">
      <w:pPr>
        <w:pStyle w:val="Incontec"/>
        <w:rPr>
          <w:ins w:id="1214" w:author="andres camilo santana bohorquez" w:date="2017-02-17T01:24:00Z"/>
          <w:rFonts w:cs="Times New Roman"/>
        </w:rPr>
      </w:pPr>
    </w:p>
    <w:p w14:paraId="76051B95" w14:textId="6753851D" w:rsidR="00C12AAE" w:rsidRPr="00102649" w:rsidRDefault="00C12AAE" w:rsidP="00C12AAE">
      <w:pPr>
        <w:pStyle w:val="Incontec"/>
        <w:rPr>
          <w:ins w:id="1215" w:author="andres camilo santana bohorquez" w:date="2017-02-17T01:24:00Z"/>
          <w:rFonts w:cs="Times New Roman"/>
        </w:rPr>
      </w:pPr>
      <w:ins w:id="1216" w:author="andres camilo santana bohorquez" w:date="2017-02-17T01:24:00Z">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ins>
      <w:r w:rsidR="007F5BF0">
        <w:rPr>
          <w:rFonts w:cs="Times New Roman"/>
        </w:rPr>
        <w:t>3</w:t>
      </w:r>
      <w:ins w:id="1217" w:author="andres camilo santana bohorquez" w:date="2017-02-17T01:24:00Z">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ins>
    </w:p>
    <w:p w14:paraId="3D0019E4" w14:textId="77777777" w:rsidR="00C12AAE" w:rsidRPr="00102649" w:rsidRDefault="00C12AAE" w:rsidP="00C12AAE">
      <w:pPr>
        <w:pStyle w:val="Incontec"/>
        <w:rPr>
          <w:ins w:id="1218" w:author="andres camilo santana bohorquez" w:date="2017-02-17T01:24:00Z"/>
          <w:rFonts w:cs="Times New Roman"/>
        </w:rPr>
      </w:pPr>
      <w:ins w:id="1219" w:author="andres camilo santana bohorquez" w:date="2017-02-17T01:24:00Z">
        <w:r w:rsidRPr="00102649">
          <w:rPr>
            <w:rFonts w:cs="Times New Roman"/>
            <w:noProof/>
            <w:lang w:val="es-ES" w:eastAsia="es-ES"/>
            <w:rPrChange w:id="1220" w:author="Unknown">
              <w:rPr>
                <w:noProof/>
                <w:lang w:val="es-ES" w:eastAsia="es-ES"/>
              </w:rPr>
            </w:rPrChange>
          </w:rPr>
          <w:lastRenderedPageBreak/>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ins>
    </w:p>
    <w:p w14:paraId="47EE15EC" w14:textId="77777777" w:rsidR="00C12AAE" w:rsidRPr="00102649" w:rsidRDefault="00C12AAE" w:rsidP="00C12AAE">
      <w:pPr>
        <w:pStyle w:val="Incontec"/>
        <w:rPr>
          <w:ins w:id="1221" w:author="andres camilo santana bohorquez" w:date="2017-02-17T01:24:00Z"/>
          <w:rFonts w:cs="Times New Roman"/>
        </w:rPr>
      </w:pPr>
      <w:ins w:id="1222" w:author="andres camilo santana bohorquez" w:date="2017-02-17T01:24:00Z">
        <w:r w:rsidRPr="00102649">
          <w:rPr>
            <w:rFonts w:cs="Times New Roman"/>
            <w:noProof/>
            <w:lang w:val="es-ES" w:eastAsia="es-ES"/>
            <w:rPrChange w:id="1223" w:author="Unknown">
              <w:rPr>
                <w:noProof/>
                <w:lang w:val="es-ES" w:eastAsia="es-ES"/>
              </w:rPr>
            </w:rPrChange>
          </w:rPr>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ins>
    </w:p>
    <w:p w14:paraId="13CBCD43" w14:textId="04737591" w:rsidR="00C12AAE" w:rsidRPr="0057135C" w:rsidRDefault="00C12AAE" w:rsidP="00C12AAE">
      <w:pPr>
        <w:pStyle w:val="Incontec"/>
        <w:rPr>
          <w:ins w:id="1224" w:author="andres camilo santana bohorquez" w:date="2017-02-17T01:24:00Z"/>
          <w:rFonts w:cs="Times New Roman"/>
          <w:sz w:val="22"/>
        </w:rPr>
      </w:pPr>
      <w:ins w:id="1225" w:author="andres camilo santana bohorquez" w:date="2017-02-17T01:24:00Z">
        <w:r w:rsidRPr="0057135C">
          <w:rPr>
            <w:rFonts w:cs="Times New Roman"/>
            <w:b/>
            <w:sz w:val="22"/>
          </w:rPr>
          <w:t>Figura 5.1</w:t>
        </w:r>
      </w:ins>
      <w:r w:rsidR="007F5BF0">
        <w:rPr>
          <w:rFonts w:cs="Times New Roman"/>
          <w:b/>
          <w:sz w:val="22"/>
        </w:rPr>
        <w:t>3</w:t>
      </w:r>
      <w:ins w:id="1226" w:author="andres camilo santana bohorquez" w:date="2017-02-17T01:24:00Z">
        <w:r w:rsidRPr="0057135C">
          <w:rPr>
            <w:rFonts w:cs="Times New Roman"/>
            <w:sz w:val="22"/>
          </w:rPr>
          <w:t xml:space="preserve">. Líneas de negocio seleccionadas por número de empresas. Fuente </w:t>
        </w:r>
      </w:ins>
      <w:customXmlInsRangeStart w:id="1227" w:author="andres camilo santana bohorquez" w:date="2017-02-17T01:24:00Z"/>
      <w:sdt>
        <w:sdtPr>
          <w:rPr>
            <w:rFonts w:cs="Times New Roman"/>
            <w:sz w:val="22"/>
          </w:rPr>
          <w:id w:val="-2088751207"/>
          <w:citation/>
        </w:sdtPr>
        <w:sdtContent>
          <w:customXmlInsRangeEnd w:id="1227"/>
          <w:ins w:id="122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965E8F" w:rsidRPr="00965E8F">
            <w:rPr>
              <w:rFonts w:cs="Times New Roman"/>
              <w:noProof/>
              <w:sz w:val="22"/>
            </w:rPr>
            <w:t>(44)</w:t>
          </w:r>
          <w:ins w:id="1229" w:author="andres camilo santana bohorquez" w:date="2017-02-17T01:24:00Z">
            <w:r w:rsidRPr="0057135C">
              <w:rPr>
                <w:rFonts w:cs="Times New Roman"/>
                <w:sz w:val="22"/>
              </w:rPr>
              <w:fldChar w:fldCharType="end"/>
            </w:r>
          </w:ins>
          <w:customXmlInsRangeStart w:id="1230" w:author="andres camilo santana bohorquez" w:date="2017-02-17T01:24:00Z"/>
        </w:sdtContent>
      </w:sdt>
      <w:customXmlInsRangeEnd w:id="1230"/>
      <w:ins w:id="1231" w:author="andres camilo santana bohorquez" w:date="2017-02-17T01:24:00Z">
        <w:r w:rsidRPr="0057135C">
          <w:rPr>
            <w:rFonts w:cs="Times New Roman"/>
            <w:sz w:val="22"/>
          </w:rPr>
          <w:t>.</w:t>
        </w:r>
      </w:ins>
    </w:p>
    <w:p w14:paraId="0C8E449B" w14:textId="77777777" w:rsidR="00C12AAE" w:rsidRDefault="00C12AAE" w:rsidP="00C12AAE">
      <w:pPr>
        <w:pStyle w:val="Incontec"/>
        <w:rPr>
          <w:ins w:id="1232" w:author="andres camilo santana bohorquez" w:date="2017-02-17T01:24:00Z"/>
        </w:rPr>
      </w:pPr>
    </w:p>
    <w:p w14:paraId="48EAA9CD" w14:textId="77777777" w:rsidR="00C12AAE" w:rsidRDefault="00C12AAE" w:rsidP="00C12AAE">
      <w:pPr>
        <w:pStyle w:val="Incontec"/>
        <w:rPr>
          <w:ins w:id="1233" w:author="andres camilo santana bohorquez" w:date="2017-02-17T01:24:00Z"/>
        </w:rPr>
      </w:pPr>
    </w:p>
    <w:p w14:paraId="6D80FFDA" w14:textId="77777777" w:rsidR="00C12AAE" w:rsidRPr="0057135C" w:rsidRDefault="00C12AAE" w:rsidP="00B65399">
      <w:pPr>
        <w:rPr>
          <w:ins w:id="1234" w:author="andres camilo santana bohorquez" w:date="2017-02-17T01:24:00Z"/>
          <w:rFonts w:ascii="LM Roman 10" w:hAnsi="LM Roman 10"/>
          <w:b/>
          <w:i/>
          <w:sz w:val="24"/>
        </w:rPr>
      </w:pPr>
      <w:ins w:id="1235" w:author="andres camilo santana bohorquez" w:date="2017-02-17T01:24:00Z">
        <w:r w:rsidRPr="0057135C">
          <w:rPr>
            <w:rFonts w:ascii="LM Roman 10" w:hAnsi="LM Roman 10"/>
            <w:b/>
            <w:i/>
            <w:sz w:val="24"/>
          </w:rPr>
          <w:lastRenderedPageBreak/>
          <w:t>Oferta</w:t>
        </w:r>
      </w:ins>
    </w:p>
    <w:p w14:paraId="08E43AFF" w14:textId="77777777" w:rsidR="00C12AAE" w:rsidRPr="00102649" w:rsidRDefault="00C12AAE" w:rsidP="00C12AAE">
      <w:pPr>
        <w:pStyle w:val="Incontec"/>
        <w:rPr>
          <w:ins w:id="1236" w:author="andres camilo santana bohorquez" w:date="2017-02-17T01:24:00Z"/>
          <w:rFonts w:cs="Times New Roman"/>
        </w:rPr>
      </w:pPr>
      <w:ins w:id="1237" w:author="andres camilo santana bohorquez" w:date="2017-02-17T01:24:00Z">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ins>
    </w:p>
    <w:p w14:paraId="36B7F239" w14:textId="77777777" w:rsidR="00C12AAE" w:rsidRPr="00102649" w:rsidRDefault="00C12AAE" w:rsidP="00C12AAE">
      <w:pPr>
        <w:pStyle w:val="Incontec"/>
        <w:rPr>
          <w:ins w:id="1240" w:author="andres camilo santana bohorquez" w:date="2017-02-17T01:24:00Z"/>
          <w:rFonts w:cs="Times New Roman"/>
        </w:rPr>
      </w:pPr>
      <w:ins w:id="1241" w:author="andres camilo santana bohorquez" w:date="2017-02-17T01:24:00Z">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ins>
    </w:p>
    <w:p w14:paraId="49D44747" w14:textId="77777777" w:rsidR="00C12AAE" w:rsidRPr="00102649" w:rsidRDefault="00C12AAE" w:rsidP="00C12AAE">
      <w:pPr>
        <w:pStyle w:val="Incontec"/>
        <w:rPr>
          <w:ins w:id="1242" w:author="andres camilo santana bohorquez" w:date="2017-02-17T01:24:00Z"/>
          <w:rFonts w:cs="Times New Roman"/>
        </w:rPr>
      </w:pPr>
    </w:p>
    <w:p w14:paraId="6FBF4F13" w14:textId="77777777" w:rsidR="00C12AAE" w:rsidRPr="00102649" w:rsidRDefault="00C12AAE" w:rsidP="00C12AAE">
      <w:pPr>
        <w:pStyle w:val="Incontec"/>
        <w:rPr>
          <w:ins w:id="1243" w:author="andres camilo santana bohorquez" w:date="2017-02-17T01:24:00Z"/>
          <w:rFonts w:cs="Times New Roman"/>
          <w:color w:val="auto"/>
        </w:rPr>
      </w:pPr>
      <w:ins w:id="1244" w:author="andres camilo santana bohorquez" w:date="2017-02-17T01:24:00Z">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ins>
      <w:customXmlInsRangeStart w:id="1245" w:author="andres camilo santana bohorquez" w:date="2017-02-17T01:24:00Z"/>
      <w:sdt>
        <w:sdtPr>
          <w:rPr>
            <w:rFonts w:cs="Times New Roman"/>
            <w:bCs/>
            <w:color w:val="auto"/>
            <w:shd w:val="clear" w:color="auto" w:fill="FFFFFF"/>
          </w:rPr>
          <w:id w:val="1551117472"/>
          <w:citation/>
        </w:sdtPr>
        <w:sdtContent>
          <w:customXmlInsRangeEnd w:id="1245"/>
          <w:ins w:id="1246" w:author="andres camilo santana bohorquez" w:date="2017-02-17T01:24:00Z">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ins>
          <w:r w:rsidR="00965E8F" w:rsidRPr="00965E8F">
            <w:rPr>
              <w:rFonts w:cs="Times New Roman"/>
              <w:noProof/>
              <w:color w:val="auto"/>
              <w:shd w:val="clear" w:color="auto" w:fill="FFFFFF"/>
            </w:rPr>
            <w:t>(45)</w:t>
          </w:r>
          <w:ins w:id="1247" w:author="andres camilo santana bohorquez" w:date="2017-02-17T01:24:00Z">
            <w:r w:rsidRPr="00102649">
              <w:rPr>
                <w:rFonts w:cs="Times New Roman"/>
                <w:bCs/>
                <w:color w:val="auto"/>
                <w:shd w:val="clear" w:color="auto" w:fill="FFFFFF"/>
              </w:rPr>
              <w:fldChar w:fldCharType="end"/>
            </w:r>
          </w:ins>
          <w:customXmlInsRangeStart w:id="1248" w:author="andres camilo santana bohorquez" w:date="2017-02-17T01:24:00Z"/>
        </w:sdtContent>
      </w:sdt>
      <w:customXmlInsRangeEnd w:id="1248"/>
    </w:p>
    <w:p w14:paraId="19497567" w14:textId="77777777" w:rsidR="00C12AAE" w:rsidRPr="00102649" w:rsidRDefault="00C12AAE" w:rsidP="00C12AAE">
      <w:pPr>
        <w:pStyle w:val="Incontec"/>
        <w:jc w:val="center"/>
        <w:rPr>
          <w:ins w:id="1249" w:author="andres camilo santana bohorquez" w:date="2017-02-17T01:24:00Z"/>
          <w:rFonts w:cs="Times New Roman"/>
          <w:color w:val="auto"/>
        </w:rPr>
      </w:pPr>
      <w:ins w:id="1250" w:author="andres camilo santana bohorquez" w:date="2017-02-17T01:24:00Z">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ins>
    </w:p>
    <w:p w14:paraId="3229C0AB" w14:textId="185E0EF3" w:rsidR="00C12AAE" w:rsidRPr="000A0072" w:rsidRDefault="00C12AAE" w:rsidP="00C12AAE">
      <w:pPr>
        <w:pStyle w:val="Incontec"/>
        <w:rPr>
          <w:ins w:id="1251" w:author="andres camilo santana bohorquez" w:date="2017-02-17T01:24:00Z"/>
          <w:rFonts w:cs="Times New Roman"/>
          <w:color w:val="auto"/>
          <w:sz w:val="22"/>
          <w:szCs w:val="22"/>
        </w:rPr>
      </w:pPr>
      <w:ins w:id="1252" w:author="andres camilo santana bohorquez" w:date="2017-02-17T01:24:00Z">
        <w:r w:rsidRPr="000A0072">
          <w:rPr>
            <w:rFonts w:cs="Times New Roman"/>
            <w:b/>
            <w:i/>
            <w:color w:val="auto"/>
            <w:sz w:val="22"/>
            <w:szCs w:val="22"/>
          </w:rPr>
          <w:t>Figura 5-1</w:t>
        </w:r>
      </w:ins>
      <w:r w:rsidR="007F5BF0">
        <w:rPr>
          <w:rFonts w:cs="Times New Roman"/>
          <w:b/>
          <w:i/>
          <w:color w:val="auto"/>
          <w:sz w:val="22"/>
          <w:szCs w:val="22"/>
        </w:rPr>
        <w:t>4</w:t>
      </w:r>
      <w:ins w:id="1253" w:author="andres camilo santana bohorquez" w:date="2017-02-17T01:24:00Z">
        <w:r w:rsidRPr="000A0072">
          <w:rPr>
            <w:rFonts w:cs="Times New Roman"/>
            <w:b/>
            <w:color w:val="auto"/>
            <w:sz w:val="22"/>
            <w:szCs w:val="22"/>
          </w:rPr>
          <w:t>.</w:t>
        </w:r>
        <w:r w:rsidRPr="000A0072">
          <w:rPr>
            <w:rFonts w:cs="Times New Roman"/>
            <w:color w:val="auto"/>
            <w:sz w:val="22"/>
            <w:szCs w:val="22"/>
          </w:rPr>
          <w:t xml:space="preserve"> Software Adapro. Fuente: </w:t>
        </w:r>
      </w:ins>
      <w:customXmlInsRangeStart w:id="1254" w:author="andres camilo santana bohorquez" w:date="2017-02-17T01:24:00Z"/>
      <w:sdt>
        <w:sdtPr>
          <w:rPr>
            <w:rFonts w:cs="Times New Roman"/>
            <w:color w:val="auto"/>
            <w:sz w:val="22"/>
            <w:szCs w:val="22"/>
          </w:rPr>
          <w:id w:val="909429896"/>
          <w:citation/>
        </w:sdtPr>
        <w:sdtContent>
          <w:customXmlInsRangeEnd w:id="1254"/>
          <w:ins w:id="1255"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ins>
          <w:r w:rsidR="00965E8F" w:rsidRPr="00965E8F">
            <w:rPr>
              <w:rFonts w:cs="Times New Roman"/>
              <w:noProof/>
              <w:color w:val="auto"/>
              <w:sz w:val="22"/>
              <w:szCs w:val="22"/>
            </w:rPr>
            <w:t>(45)</w:t>
          </w:r>
          <w:ins w:id="1256" w:author="andres camilo santana bohorquez" w:date="2017-02-17T01:24:00Z">
            <w:r>
              <w:rPr>
                <w:rFonts w:cs="Times New Roman"/>
                <w:color w:val="auto"/>
                <w:sz w:val="22"/>
                <w:szCs w:val="22"/>
              </w:rPr>
              <w:fldChar w:fldCharType="end"/>
            </w:r>
          </w:ins>
          <w:customXmlInsRangeStart w:id="1257" w:author="andres camilo santana bohorquez" w:date="2017-02-17T01:24:00Z"/>
        </w:sdtContent>
      </w:sdt>
      <w:customXmlInsRangeEnd w:id="1257"/>
    </w:p>
    <w:p w14:paraId="06D12835" w14:textId="77777777" w:rsidR="00C12AAE" w:rsidRPr="00102649" w:rsidRDefault="00C12AAE" w:rsidP="00C12AAE">
      <w:pPr>
        <w:pStyle w:val="Incontec"/>
        <w:rPr>
          <w:ins w:id="1258" w:author="andres camilo santana bohorquez" w:date="2017-02-17T01:24:00Z"/>
          <w:rFonts w:cs="Times New Roman"/>
          <w:color w:val="auto"/>
        </w:rPr>
      </w:pPr>
    </w:p>
    <w:p w14:paraId="210022B1" w14:textId="77777777" w:rsidR="00C12AAE" w:rsidRPr="00102649" w:rsidRDefault="00C12AAE" w:rsidP="00C12AAE">
      <w:pPr>
        <w:pStyle w:val="Incontec"/>
        <w:rPr>
          <w:ins w:id="1259" w:author="andres camilo santana bohorquez" w:date="2017-02-17T01:24:00Z"/>
          <w:rFonts w:cs="Times New Roman"/>
          <w:color w:val="auto"/>
        </w:rPr>
      </w:pPr>
      <w:ins w:id="1260" w:author="andres camilo santana bohorquez" w:date="2017-02-17T01:24:00Z">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ins>
      <w:customXmlInsRangeStart w:id="1261" w:author="andres camilo santana bohorquez" w:date="2017-02-17T01:24:00Z"/>
      <w:sdt>
        <w:sdtPr>
          <w:rPr>
            <w:rFonts w:cs="Times New Roman"/>
            <w:color w:val="auto"/>
          </w:rPr>
          <w:id w:val="-649592748"/>
          <w:citation/>
        </w:sdtPr>
        <w:sdtContent>
          <w:customXmlInsRangeEnd w:id="1261"/>
          <w:ins w:id="1262" w:author="andres camilo santana bohorquez" w:date="2017-02-17T01:24:00Z">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ins>
          <w:r w:rsidR="00965E8F" w:rsidRPr="00965E8F">
            <w:rPr>
              <w:rFonts w:cs="Times New Roman"/>
              <w:noProof/>
              <w:color w:val="auto"/>
            </w:rPr>
            <w:t>(46)</w:t>
          </w:r>
          <w:ins w:id="1263" w:author="andres camilo santana bohorquez" w:date="2017-02-17T01:24:00Z">
            <w:r w:rsidRPr="00102649">
              <w:rPr>
                <w:rFonts w:cs="Times New Roman"/>
                <w:color w:val="auto"/>
              </w:rPr>
              <w:fldChar w:fldCharType="end"/>
            </w:r>
          </w:ins>
          <w:customXmlInsRangeStart w:id="1264" w:author="andres camilo santana bohorquez" w:date="2017-02-17T01:24:00Z"/>
        </w:sdtContent>
      </w:sdt>
      <w:customXmlInsRangeEnd w:id="1264"/>
    </w:p>
    <w:p w14:paraId="1D3FA4F0" w14:textId="77777777" w:rsidR="00C12AAE" w:rsidRPr="00102649" w:rsidRDefault="00C12AAE" w:rsidP="00C12AAE">
      <w:pPr>
        <w:pStyle w:val="Incontec"/>
        <w:jc w:val="center"/>
        <w:rPr>
          <w:ins w:id="1265" w:author="andres camilo santana bohorquez" w:date="2017-02-17T01:24:00Z"/>
          <w:rFonts w:cs="Times New Roman"/>
          <w:color w:val="auto"/>
        </w:rPr>
      </w:pPr>
      <w:ins w:id="1266" w:author="andres camilo santana bohorquez" w:date="2017-02-17T01:24:00Z">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ins>
    </w:p>
    <w:p w14:paraId="2DA74D5A" w14:textId="61EBB9E2" w:rsidR="00C12AAE" w:rsidRPr="00A75AB6" w:rsidRDefault="00C12AAE" w:rsidP="00C12AAE">
      <w:pPr>
        <w:pStyle w:val="Incontec"/>
        <w:rPr>
          <w:ins w:id="1267" w:author="andres camilo santana bohorquez" w:date="2017-02-17T01:24:00Z"/>
          <w:rFonts w:cs="Times New Roman"/>
          <w:color w:val="auto"/>
          <w:sz w:val="22"/>
          <w:szCs w:val="22"/>
        </w:rPr>
      </w:pPr>
      <w:ins w:id="1268"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15</w:t>
      </w:r>
      <w:ins w:id="1269" w:author="andres camilo santana bohorquez" w:date="2017-02-17T01:24:00Z">
        <w:r w:rsidRPr="00A75AB6">
          <w:rPr>
            <w:rFonts w:cs="Times New Roman"/>
            <w:b/>
            <w:color w:val="auto"/>
            <w:sz w:val="22"/>
            <w:szCs w:val="22"/>
          </w:rPr>
          <w:t>.</w:t>
        </w:r>
        <w:r w:rsidRPr="00A75AB6">
          <w:rPr>
            <w:rFonts w:cs="Times New Roman"/>
            <w:color w:val="auto"/>
            <w:sz w:val="22"/>
            <w:szCs w:val="22"/>
          </w:rPr>
          <w:t xml:space="preserve"> Software AraBoard. Fuente: </w:t>
        </w:r>
      </w:ins>
      <w:customXmlInsRangeStart w:id="1270" w:author="andres camilo santana bohorquez" w:date="2017-02-17T01:24:00Z"/>
      <w:sdt>
        <w:sdtPr>
          <w:rPr>
            <w:rFonts w:cs="Times New Roman"/>
            <w:color w:val="auto"/>
            <w:sz w:val="22"/>
            <w:szCs w:val="22"/>
          </w:rPr>
          <w:id w:val="-596169087"/>
          <w:citation/>
        </w:sdtPr>
        <w:sdtContent>
          <w:customXmlInsRangeEnd w:id="1270"/>
          <w:ins w:id="1271"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ins>
          <w:r w:rsidR="00965E8F" w:rsidRPr="00965E8F">
            <w:rPr>
              <w:rFonts w:cs="Times New Roman"/>
              <w:noProof/>
              <w:color w:val="auto"/>
              <w:sz w:val="22"/>
              <w:szCs w:val="22"/>
            </w:rPr>
            <w:t>(46)</w:t>
          </w:r>
          <w:ins w:id="1272" w:author="andres camilo santana bohorquez" w:date="2017-02-17T01:24:00Z">
            <w:r w:rsidRPr="00A75AB6">
              <w:rPr>
                <w:rFonts w:cs="Times New Roman"/>
                <w:color w:val="auto"/>
                <w:sz w:val="22"/>
                <w:szCs w:val="22"/>
              </w:rPr>
              <w:fldChar w:fldCharType="end"/>
            </w:r>
          </w:ins>
          <w:customXmlInsRangeStart w:id="1273" w:author="andres camilo santana bohorquez" w:date="2017-02-17T01:24:00Z"/>
        </w:sdtContent>
      </w:sdt>
      <w:customXmlInsRangeEnd w:id="1273"/>
    </w:p>
    <w:p w14:paraId="064F3816" w14:textId="77777777" w:rsidR="00C12AAE" w:rsidRPr="00102649" w:rsidRDefault="00C12AAE" w:rsidP="00C12AAE">
      <w:pPr>
        <w:pStyle w:val="Incontec"/>
        <w:rPr>
          <w:ins w:id="1274" w:author="andres camilo santana bohorquez" w:date="2017-02-17T01:24:00Z"/>
          <w:rFonts w:cs="Times New Roman"/>
          <w:color w:val="auto"/>
        </w:rPr>
      </w:pPr>
    </w:p>
    <w:p w14:paraId="282754EC" w14:textId="77777777" w:rsidR="00C12AAE" w:rsidRPr="00102649" w:rsidRDefault="00C12AAE" w:rsidP="00C12AAE">
      <w:pPr>
        <w:pStyle w:val="Incontec"/>
        <w:rPr>
          <w:ins w:id="1275" w:author="andres camilo santana bohorquez" w:date="2017-02-17T01:24:00Z"/>
          <w:rFonts w:cs="Times New Roman"/>
          <w:color w:val="auto"/>
        </w:rPr>
      </w:pPr>
      <w:ins w:id="1276" w:author="andres camilo santana bohorquez" w:date="2017-02-17T01:24:00Z">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ins>
      <w:customXmlInsRangeStart w:id="1277" w:author="andres camilo santana bohorquez" w:date="2017-02-17T01:24:00Z"/>
      <w:sdt>
        <w:sdtPr>
          <w:rPr>
            <w:rFonts w:cs="Times New Roman"/>
            <w:color w:val="auto"/>
          </w:rPr>
          <w:id w:val="1334803558"/>
          <w:citation/>
        </w:sdtPr>
        <w:sdtContent>
          <w:customXmlInsRangeEnd w:id="1277"/>
          <w:ins w:id="1278" w:author="andres camilo santana bohorquez" w:date="2017-02-17T01:24:00Z">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ins>
          <w:r w:rsidR="00965E8F" w:rsidRPr="00965E8F">
            <w:rPr>
              <w:rFonts w:cs="Times New Roman"/>
              <w:noProof/>
              <w:color w:val="auto"/>
            </w:rPr>
            <w:t>(47)</w:t>
          </w:r>
          <w:ins w:id="1279" w:author="andres camilo santana bohorquez" w:date="2017-02-17T01:24:00Z">
            <w:r w:rsidRPr="00102649">
              <w:rPr>
                <w:rFonts w:cs="Times New Roman"/>
                <w:color w:val="auto"/>
              </w:rPr>
              <w:fldChar w:fldCharType="end"/>
            </w:r>
          </w:ins>
          <w:customXmlInsRangeStart w:id="1280" w:author="andres camilo santana bohorquez" w:date="2017-02-17T01:24:00Z"/>
        </w:sdtContent>
      </w:sdt>
      <w:customXmlInsRangeEnd w:id="1280"/>
    </w:p>
    <w:p w14:paraId="07F1ACAB" w14:textId="77777777" w:rsidR="00C12AAE" w:rsidRPr="00102649" w:rsidRDefault="00C12AAE" w:rsidP="00C12AAE">
      <w:pPr>
        <w:pStyle w:val="Incontec"/>
        <w:rPr>
          <w:ins w:id="1281" w:author="andres camilo santana bohorquez" w:date="2017-02-17T01:24:00Z"/>
          <w:rFonts w:cs="Times New Roman"/>
          <w:color w:val="auto"/>
        </w:rPr>
      </w:pPr>
    </w:p>
    <w:p w14:paraId="5D79C1CF" w14:textId="77777777" w:rsidR="00C12AAE" w:rsidRPr="00102649" w:rsidRDefault="00C12AAE" w:rsidP="00C12AAE">
      <w:pPr>
        <w:pStyle w:val="Incontec"/>
        <w:jc w:val="center"/>
        <w:rPr>
          <w:ins w:id="1282" w:author="andres camilo santana bohorquez" w:date="2017-02-17T01:24:00Z"/>
          <w:rFonts w:cs="Times New Roman"/>
          <w:color w:val="auto"/>
        </w:rPr>
      </w:pPr>
      <w:ins w:id="1283" w:author="andres camilo santana bohorquez" w:date="2017-02-17T01:24:00Z">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ins>
    </w:p>
    <w:p w14:paraId="230D0A0D" w14:textId="5CD6F5E2" w:rsidR="00C12AAE" w:rsidRPr="00A75AB6" w:rsidRDefault="00C12AAE" w:rsidP="00C12AAE">
      <w:pPr>
        <w:pStyle w:val="Incontec"/>
        <w:rPr>
          <w:ins w:id="1284" w:author="andres camilo santana bohorquez" w:date="2017-02-17T01:24:00Z"/>
          <w:rFonts w:cs="Times New Roman"/>
          <w:color w:val="auto"/>
          <w:sz w:val="22"/>
          <w:szCs w:val="22"/>
        </w:rPr>
      </w:pPr>
      <w:ins w:id="1285"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16</w:t>
      </w:r>
      <w:ins w:id="1286" w:author="andres camilo santana bohorquez" w:date="2017-02-17T01:24:00Z">
        <w:r>
          <w:rPr>
            <w:rFonts w:cs="Times New Roman"/>
            <w:b/>
            <w:i/>
            <w:color w:val="auto"/>
            <w:sz w:val="22"/>
            <w:szCs w:val="22"/>
          </w:rPr>
          <w:t>.</w:t>
        </w:r>
        <w:r w:rsidRPr="00A75AB6">
          <w:rPr>
            <w:rFonts w:cs="Times New Roman"/>
            <w:color w:val="auto"/>
            <w:sz w:val="22"/>
            <w:szCs w:val="22"/>
          </w:rPr>
          <w:t xml:space="preserve"> Software AraWord. Fuente: </w:t>
        </w:r>
      </w:ins>
      <w:customXmlInsRangeStart w:id="1287" w:author="andres camilo santana bohorquez" w:date="2017-02-17T01:24:00Z"/>
      <w:sdt>
        <w:sdtPr>
          <w:rPr>
            <w:rFonts w:cs="Times New Roman"/>
            <w:color w:val="auto"/>
            <w:sz w:val="22"/>
            <w:szCs w:val="22"/>
          </w:rPr>
          <w:id w:val="-1492552923"/>
          <w:citation/>
        </w:sdtPr>
        <w:sdtContent>
          <w:customXmlInsRangeEnd w:id="1287"/>
          <w:ins w:id="1288"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ins>
          <w:r w:rsidR="00965E8F" w:rsidRPr="00965E8F">
            <w:rPr>
              <w:rFonts w:cs="Times New Roman"/>
              <w:noProof/>
              <w:color w:val="auto"/>
              <w:sz w:val="22"/>
              <w:szCs w:val="22"/>
            </w:rPr>
            <w:t>(47)</w:t>
          </w:r>
          <w:ins w:id="1289" w:author="andres camilo santana bohorquez" w:date="2017-02-17T01:24:00Z">
            <w:r w:rsidRPr="00A75AB6">
              <w:rPr>
                <w:rFonts w:cs="Times New Roman"/>
                <w:color w:val="auto"/>
                <w:sz w:val="22"/>
                <w:szCs w:val="22"/>
              </w:rPr>
              <w:fldChar w:fldCharType="end"/>
            </w:r>
          </w:ins>
          <w:customXmlInsRangeStart w:id="1290" w:author="andres camilo santana bohorquez" w:date="2017-02-17T01:24:00Z"/>
        </w:sdtContent>
      </w:sdt>
      <w:customXmlInsRangeEnd w:id="1290"/>
    </w:p>
    <w:p w14:paraId="4647651F" w14:textId="77777777" w:rsidR="00C12AAE" w:rsidRPr="00102649" w:rsidRDefault="00C12AAE" w:rsidP="00C12AAE">
      <w:pPr>
        <w:pStyle w:val="Incontec"/>
        <w:rPr>
          <w:ins w:id="1291" w:author="andres camilo santana bohorquez" w:date="2017-02-17T01:24:00Z"/>
          <w:rFonts w:cs="Times New Roman"/>
          <w:color w:val="auto"/>
        </w:rPr>
      </w:pPr>
    </w:p>
    <w:p w14:paraId="3BFF2C48" w14:textId="77777777" w:rsidR="00C12AAE" w:rsidRPr="00102649" w:rsidRDefault="00C12AAE" w:rsidP="00C12AAE">
      <w:pPr>
        <w:pStyle w:val="Incontec"/>
        <w:rPr>
          <w:ins w:id="1292" w:author="andres camilo santana bohorquez" w:date="2017-02-17T01:24:00Z"/>
          <w:rFonts w:cs="Times New Roman"/>
        </w:rPr>
      </w:pPr>
      <w:ins w:id="1293" w:author="andres camilo santana bohorquez" w:date="2017-02-17T01:24:00Z">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ins>
      <w:customXmlInsRangeStart w:id="1294" w:author="andres camilo santana bohorquez" w:date="2017-02-17T01:24:00Z"/>
      <w:sdt>
        <w:sdtPr>
          <w:rPr>
            <w:rFonts w:cs="Times New Roman"/>
          </w:rPr>
          <w:id w:val="-1204394110"/>
          <w:citation/>
        </w:sdtPr>
        <w:sdtContent>
          <w:customXmlInsRangeEnd w:id="1294"/>
          <w:ins w:id="1295" w:author="andres camilo santana bohorquez" w:date="2017-02-17T01:24:00Z">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ins>
          <w:r w:rsidR="00965E8F" w:rsidRPr="00965E8F">
            <w:rPr>
              <w:rFonts w:cs="Times New Roman"/>
              <w:noProof/>
            </w:rPr>
            <w:t>(48)</w:t>
          </w:r>
          <w:ins w:id="1296" w:author="andres camilo santana bohorquez" w:date="2017-02-17T01:24:00Z">
            <w:r w:rsidRPr="00102649">
              <w:rPr>
                <w:rFonts w:cs="Times New Roman"/>
              </w:rPr>
              <w:fldChar w:fldCharType="end"/>
            </w:r>
          </w:ins>
          <w:customXmlInsRangeStart w:id="1297" w:author="andres camilo santana bohorquez" w:date="2017-02-17T01:24:00Z"/>
        </w:sdtContent>
      </w:sdt>
      <w:customXmlInsRangeEnd w:id="1297"/>
    </w:p>
    <w:p w14:paraId="47528DB6" w14:textId="77777777" w:rsidR="00C12AAE" w:rsidRPr="00102649" w:rsidRDefault="00C12AAE" w:rsidP="00C12AAE">
      <w:pPr>
        <w:pStyle w:val="Incontec"/>
        <w:rPr>
          <w:ins w:id="1298" w:author="andres camilo santana bohorquez" w:date="2017-02-17T01:24:00Z"/>
          <w:rFonts w:cs="Times New Roman"/>
        </w:rPr>
      </w:pPr>
    </w:p>
    <w:p w14:paraId="45136ADD" w14:textId="77777777" w:rsidR="00C12AAE" w:rsidRPr="00102649" w:rsidRDefault="00C12AAE" w:rsidP="00C12AAE">
      <w:pPr>
        <w:pStyle w:val="Incontec"/>
        <w:jc w:val="center"/>
        <w:rPr>
          <w:ins w:id="1299" w:author="andres camilo santana bohorquez" w:date="2017-02-17T01:24:00Z"/>
          <w:rFonts w:cs="Times New Roman"/>
        </w:rPr>
      </w:pPr>
      <w:ins w:id="1300" w:author="andres camilo santana bohorquez" w:date="2017-02-17T01:24:00Z">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ins>
    </w:p>
    <w:p w14:paraId="14F781C5" w14:textId="4E7ED5C3" w:rsidR="00C12AAE" w:rsidRPr="00A75AB6" w:rsidRDefault="00C12AAE" w:rsidP="00C12AAE">
      <w:pPr>
        <w:pStyle w:val="Incontec"/>
        <w:rPr>
          <w:ins w:id="1301" w:author="andres camilo santana bohorquez" w:date="2017-02-17T01:24:00Z"/>
          <w:rFonts w:cs="Times New Roman"/>
          <w:sz w:val="22"/>
          <w:szCs w:val="22"/>
        </w:rPr>
      </w:pPr>
      <w:ins w:id="1302" w:author="andres camilo santana bohorquez" w:date="2017-02-17T01:24:00Z">
        <w:r w:rsidRPr="00A75AB6">
          <w:rPr>
            <w:rFonts w:cs="Times New Roman"/>
            <w:b/>
            <w:i/>
            <w:sz w:val="22"/>
            <w:szCs w:val="22"/>
          </w:rPr>
          <w:t>Figura 5-</w:t>
        </w:r>
      </w:ins>
      <w:r w:rsidR="00DC3116">
        <w:rPr>
          <w:rFonts w:cs="Times New Roman"/>
          <w:b/>
          <w:i/>
          <w:sz w:val="22"/>
          <w:szCs w:val="22"/>
        </w:rPr>
        <w:t>17</w:t>
      </w:r>
      <w:ins w:id="1303" w:author="andres camilo santana bohorquez" w:date="2017-02-17T01:24:00Z">
        <w:r w:rsidRPr="00A75AB6">
          <w:rPr>
            <w:rFonts w:cs="Times New Roman"/>
            <w:sz w:val="22"/>
            <w:szCs w:val="22"/>
          </w:rPr>
          <w:t xml:space="preserve">. Software Azahar. Fuente: </w:t>
        </w:r>
      </w:ins>
      <w:customXmlInsRangeStart w:id="1304" w:author="andres camilo santana bohorquez" w:date="2017-02-17T01:24:00Z"/>
      <w:sdt>
        <w:sdtPr>
          <w:rPr>
            <w:rFonts w:cs="Times New Roman"/>
            <w:sz w:val="22"/>
            <w:szCs w:val="22"/>
          </w:rPr>
          <w:id w:val="761649138"/>
          <w:citation/>
        </w:sdtPr>
        <w:sdtContent>
          <w:customXmlInsRangeEnd w:id="1304"/>
          <w:ins w:id="1305" w:author="andres camilo santana bohorquez" w:date="2017-02-17T01:24:00Z">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ins>
          <w:r w:rsidR="00965E8F" w:rsidRPr="00965E8F">
            <w:rPr>
              <w:rFonts w:cs="Times New Roman"/>
              <w:noProof/>
              <w:sz w:val="22"/>
              <w:szCs w:val="22"/>
            </w:rPr>
            <w:t>(48)</w:t>
          </w:r>
          <w:ins w:id="1306" w:author="andres camilo santana bohorquez" w:date="2017-02-17T01:24:00Z">
            <w:r w:rsidRPr="00A75AB6">
              <w:rPr>
                <w:rFonts w:cs="Times New Roman"/>
                <w:sz w:val="22"/>
                <w:szCs w:val="22"/>
              </w:rPr>
              <w:fldChar w:fldCharType="end"/>
            </w:r>
          </w:ins>
          <w:customXmlInsRangeStart w:id="1307" w:author="andres camilo santana bohorquez" w:date="2017-02-17T01:24:00Z"/>
        </w:sdtContent>
      </w:sdt>
      <w:customXmlInsRangeEnd w:id="1307"/>
    </w:p>
    <w:p w14:paraId="763A221A" w14:textId="77777777" w:rsidR="00C12AAE" w:rsidRPr="00102649" w:rsidRDefault="00C12AAE" w:rsidP="00C12AAE">
      <w:pPr>
        <w:pStyle w:val="Incontec"/>
        <w:rPr>
          <w:ins w:id="1308" w:author="andres camilo santana bohorquez" w:date="2017-02-17T01:24:00Z"/>
          <w:rFonts w:cs="Times New Roman"/>
          <w:color w:val="auto"/>
        </w:rPr>
      </w:pPr>
    </w:p>
    <w:p w14:paraId="2F3B40D9" w14:textId="77777777" w:rsidR="00C12AAE" w:rsidRPr="00102649" w:rsidRDefault="00C12AAE" w:rsidP="00C12AAE">
      <w:pPr>
        <w:pStyle w:val="Incontec"/>
        <w:rPr>
          <w:ins w:id="1309" w:author="andres camilo santana bohorquez" w:date="2017-02-17T01:24:00Z"/>
          <w:rFonts w:cs="Times New Roman"/>
          <w:color w:val="auto"/>
        </w:rPr>
      </w:pPr>
      <w:ins w:id="1310" w:author="andres camilo santana bohorquez" w:date="2017-02-17T01:24:00Z">
        <w:r w:rsidRPr="00102649">
          <w:rPr>
            <w:rFonts w:cs="Times New Roman"/>
            <w:color w:val="auto"/>
          </w:rPr>
          <w:lastRenderedPageBreak/>
          <w:t xml:space="preserve">LetMeTalk - Talker SAC : es una aplicación para dispositivos con S.O. Android e iOs que te permite construir frases con imágenes o pictogramas y cuyo objetivo es la comunicación funcional en cualquier entorno donde se desenvuelve el usuario. </w:t>
        </w:r>
      </w:ins>
      <w:customXmlInsRangeStart w:id="1311" w:author="andres camilo santana bohorquez" w:date="2017-02-17T01:24:00Z"/>
      <w:sdt>
        <w:sdtPr>
          <w:rPr>
            <w:rFonts w:cs="Times New Roman"/>
            <w:color w:val="auto"/>
          </w:rPr>
          <w:id w:val="-742266348"/>
          <w:citation/>
        </w:sdtPr>
        <w:sdtContent>
          <w:customXmlInsRangeEnd w:id="1311"/>
          <w:ins w:id="1312" w:author="andres camilo santana bohorquez" w:date="2017-02-17T01:24:00Z">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ins>
          <w:r w:rsidR="00965E8F" w:rsidRPr="00965E8F">
            <w:rPr>
              <w:rFonts w:cs="Times New Roman"/>
              <w:noProof/>
              <w:color w:val="auto"/>
            </w:rPr>
            <w:t>(49)</w:t>
          </w:r>
          <w:ins w:id="1313" w:author="andres camilo santana bohorquez" w:date="2017-02-17T01:24:00Z">
            <w:r w:rsidRPr="00102649">
              <w:rPr>
                <w:rFonts w:cs="Times New Roman"/>
                <w:color w:val="auto"/>
              </w:rPr>
              <w:fldChar w:fldCharType="end"/>
            </w:r>
          </w:ins>
          <w:customXmlInsRangeStart w:id="1314" w:author="andres camilo santana bohorquez" w:date="2017-02-17T01:24:00Z"/>
        </w:sdtContent>
      </w:sdt>
      <w:customXmlInsRangeEnd w:id="1314"/>
    </w:p>
    <w:p w14:paraId="0F3392FC" w14:textId="77777777" w:rsidR="00C12AAE" w:rsidRPr="00102649" w:rsidRDefault="00C12AAE" w:rsidP="00C12AAE">
      <w:pPr>
        <w:pStyle w:val="Incontec"/>
        <w:rPr>
          <w:ins w:id="1315" w:author="andres camilo santana bohorquez" w:date="2017-02-17T01:24:00Z"/>
          <w:rFonts w:cs="Times New Roman"/>
          <w:color w:val="auto"/>
        </w:rPr>
      </w:pPr>
    </w:p>
    <w:p w14:paraId="489A9255" w14:textId="77777777" w:rsidR="00C12AAE" w:rsidRPr="00102649" w:rsidRDefault="00C12AAE" w:rsidP="00C12AAE">
      <w:pPr>
        <w:pStyle w:val="Incontec"/>
        <w:jc w:val="center"/>
        <w:rPr>
          <w:ins w:id="1316" w:author="andres camilo santana bohorquez" w:date="2017-02-17T01:24:00Z"/>
          <w:rFonts w:cs="Times New Roman"/>
          <w:color w:val="auto"/>
        </w:rPr>
      </w:pPr>
      <w:ins w:id="1317" w:author="andres camilo santana bohorquez" w:date="2017-02-17T01:24:00Z">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ins>
    </w:p>
    <w:p w14:paraId="6CEC96FA" w14:textId="6ABD6BAE" w:rsidR="00C12AAE" w:rsidRPr="00102649" w:rsidRDefault="00C12AAE" w:rsidP="00C12AAE">
      <w:pPr>
        <w:pStyle w:val="Incontec"/>
        <w:rPr>
          <w:ins w:id="1318" w:author="andres camilo santana bohorquez" w:date="2017-02-17T01:24:00Z"/>
          <w:rFonts w:cs="Times New Roman"/>
          <w:color w:val="auto"/>
        </w:rPr>
      </w:pPr>
      <w:ins w:id="1319" w:author="andres camilo santana bohorquez" w:date="2017-02-17T01:24:00Z">
        <w:r w:rsidRPr="00A75AB6">
          <w:rPr>
            <w:rFonts w:cs="Times New Roman"/>
            <w:b/>
            <w:i/>
            <w:color w:val="auto"/>
            <w:sz w:val="22"/>
            <w:szCs w:val="22"/>
          </w:rPr>
          <w:t xml:space="preserve">Figura </w:t>
        </w:r>
        <w:r>
          <w:rPr>
            <w:rFonts w:cs="Times New Roman"/>
            <w:b/>
            <w:i/>
            <w:color w:val="auto"/>
            <w:sz w:val="22"/>
            <w:szCs w:val="22"/>
          </w:rPr>
          <w:t>5-</w:t>
        </w:r>
      </w:ins>
      <w:r w:rsidR="00DC3116">
        <w:rPr>
          <w:rFonts w:cs="Times New Roman"/>
          <w:b/>
          <w:i/>
          <w:color w:val="auto"/>
          <w:sz w:val="22"/>
          <w:szCs w:val="22"/>
        </w:rPr>
        <w:t>18</w:t>
      </w:r>
      <w:ins w:id="1320" w:author="andres camilo santana bohorquez" w:date="2017-02-17T01:24:00Z">
        <w:r w:rsidRPr="00A75AB6">
          <w:rPr>
            <w:rFonts w:cs="Times New Roman"/>
            <w:color w:val="auto"/>
            <w:sz w:val="22"/>
            <w:szCs w:val="22"/>
          </w:rPr>
          <w:t xml:space="preserve">. Software LetMetalk. Fuente: </w:t>
        </w:r>
      </w:ins>
      <w:customXmlInsRangeStart w:id="1321" w:author="andres camilo santana bohorquez" w:date="2017-02-17T01:24:00Z"/>
      <w:sdt>
        <w:sdtPr>
          <w:rPr>
            <w:rFonts w:cs="Times New Roman"/>
            <w:color w:val="auto"/>
            <w:sz w:val="22"/>
            <w:szCs w:val="22"/>
          </w:rPr>
          <w:id w:val="1596213713"/>
          <w:citation/>
        </w:sdtPr>
        <w:sdtContent>
          <w:customXmlInsRangeEnd w:id="1321"/>
          <w:ins w:id="1322"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ins>
          <w:r w:rsidR="00965E8F" w:rsidRPr="00965E8F">
            <w:rPr>
              <w:rFonts w:cs="Times New Roman"/>
              <w:noProof/>
              <w:color w:val="auto"/>
              <w:sz w:val="22"/>
              <w:szCs w:val="22"/>
            </w:rPr>
            <w:t>(49)</w:t>
          </w:r>
          <w:ins w:id="1323" w:author="andres camilo santana bohorquez" w:date="2017-02-17T01:24:00Z">
            <w:r>
              <w:rPr>
                <w:rFonts w:cs="Times New Roman"/>
                <w:color w:val="auto"/>
                <w:sz w:val="22"/>
                <w:szCs w:val="22"/>
              </w:rPr>
              <w:fldChar w:fldCharType="end"/>
            </w:r>
          </w:ins>
          <w:customXmlInsRangeStart w:id="1324" w:author="andres camilo santana bohorquez" w:date="2017-02-17T01:24:00Z"/>
        </w:sdtContent>
      </w:sdt>
      <w:customXmlInsRangeEnd w:id="1324"/>
    </w:p>
    <w:p w14:paraId="4B68D554" w14:textId="77777777" w:rsidR="00C12AAE" w:rsidRPr="00102649" w:rsidRDefault="00C12AAE" w:rsidP="00C12AAE">
      <w:pPr>
        <w:pStyle w:val="Incontec"/>
        <w:rPr>
          <w:ins w:id="1325" w:author="andres camilo santana bohorquez" w:date="2017-02-17T01:24:00Z"/>
          <w:rFonts w:cs="Times New Roman"/>
          <w:color w:val="auto"/>
        </w:rPr>
      </w:pPr>
      <w:ins w:id="1326" w:author="andres camilo santana bohorquez" w:date="2017-02-17T01:24:00Z">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ins>
      <w:customXmlInsRangeStart w:id="1327" w:author="andres camilo santana bohorquez" w:date="2017-02-17T01:24:00Z"/>
      <w:sdt>
        <w:sdtPr>
          <w:rPr>
            <w:rFonts w:cs="Times New Roman"/>
            <w:color w:val="auto"/>
          </w:rPr>
          <w:id w:val="815913709"/>
          <w:citation/>
        </w:sdtPr>
        <w:sdtContent>
          <w:customXmlInsRangeEnd w:id="1327"/>
          <w:ins w:id="1328" w:author="andres camilo santana bohorquez" w:date="2017-02-17T01:24:00Z">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ins>
          <w:r w:rsidR="00965E8F" w:rsidRPr="00965E8F">
            <w:rPr>
              <w:rFonts w:cs="Times New Roman"/>
              <w:noProof/>
              <w:color w:val="auto"/>
            </w:rPr>
            <w:t>(50)</w:t>
          </w:r>
          <w:ins w:id="1329" w:author="andres camilo santana bohorquez" w:date="2017-02-17T01:24:00Z">
            <w:r w:rsidRPr="00102649">
              <w:rPr>
                <w:rFonts w:cs="Times New Roman"/>
                <w:color w:val="auto"/>
              </w:rPr>
              <w:fldChar w:fldCharType="end"/>
            </w:r>
          </w:ins>
          <w:customXmlInsRangeStart w:id="1330" w:author="andres camilo santana bohorquez" w:date="2017-02-17T01:24:00Z"/>
        </w:sdtContent>
      </w:sdt>
      <w:customXmlInsRangeEnd w:id="1330"/>
    </w:p>
    <w:p w14:paraId="0FCCCF8F" w14:textId="77777777" w:rsidR="00C12AAE" w:rsidRPr="00102649" w:rsidRDefault="00C12AAE" w:rsidP="00C12AAE">
      <w:pPr>
        <w:pStyle w:val="Incontec"/>
        <w:rPr>
          <w:ins w:id="1331" w:author="andres camilo santana bohorquez" w:date="2017-02-17T01:24:00Z"/>
          <w:rFonts w:cs="Times New Roman"/>
          <w:color w:val="auto"/>
        </w:rPr>
      </w:pPr>
    </w:p>
    <w:p w14:paraId="3F4364D6" w14:textId="77777777" w:rsidR="00C12AAE" w:rsidRPr="00102649" w:rsidRDefault="00C12AAE" w:rsidP="00C12AAE">
      <w:pPr>
        <w:pStyle w:val="Incontec"/>
        <w:jc w:val="center"/>
        <w:rPr>
          <w:ins w:id="1332" w:author="andres camilo santana bohorquez" w:date="2017-02-17T01:24:00Z"/>
          <w:rFonts w:cs="Times New Roman"/>
          <w:color w:val="auto"/>
        </w:rPr>
      </w:pPr>
      <w:ins w:id="1333" w:author="andres camilo santana bohorquez" w:date="2017-02-17T01:24:00Z">
        <w:r w:rsidRPr="00102649">
          <w:rPr>
            <w:noProof/>
            <w:lang w:val="es-ES" w:eastAsia="es-ES"/>
          </w:rPr>
          <w:lastRenderedPageBreak/>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802EF3" w14:textId="3C7D505C" w:rsidR="00C12AAE" w:rsidRDefault="00C12AAE" w:rsidP="00C12AAE">
      <w:pPr>
        <w:pStyle w:val="Incontec"/>
        <w:rPr>
          <w:rFonts w:cs="Times New Roman"/>
          <w:color w:val="auto"/>
          <w:sz w:val="22"/>
          <w:szCs w:val="22"/>
        </w:rPr>
      </w:pPr>
      <w:commentRangeStart w:id="1334"/>
      <w:ins w:id="1335" w:author="andres camilo santana bohorquez" w:date="2017-02-17T01:24:00Z">
        <w:r w:rsidRPr="00A17D5E">
          <w:rPr>
            <w:rFonts w:cs="Times New Roman"/>
            <w:b/>
            <w:i/>
            <w:color w:val="auto"/>
            <w:sz w:val="22"/>
            <w:szCs w:val="22"/>
          </w:rPr>
          <w:t>Figura 5-</w:t>
        </w:r>
      </w:ins>
      <w:r w:rsidR="00DC3116">
        <w:rPr>
          <w:rFonts w:cs="Times New Roman"/>
          <w:b/>
          <w:i/>
          <w:color w:val="auto"/>
          <w:sz w:val="22"/>
          <w:szCs w:val="22"/>
        </w:rPr>
        <w:t>19</w:t>
      </w:r>
      <w:ins w:id="1336" w:author="andres camilo santana bohorquez" w:date="2017-02-17T01:24:00Z">
        <w:r w:rsidRPr="00A17D5E">
          <w:rPr>
            <w:rFonts w:cs="Times New Roman"/>
            <w:color w:val="auto"/>
            <w:sz w:val="22"/>
            <w:szCs w:val="22"/>
          </w:rPr>
          <w:t xml:space="preserve">. Software Sígueme. Fuente: </w:t>
        </w:r>
      </w:ins>
      <w:customXmlInsRangeStart w:id="1337" w:author="andres camilo santana bohorquez" w:date="2017-02-17T01:24:00Z"/>
      <w:sdt>
        <w:sdtPr>
          <w:rPr>
            <w:rFonts w:cs="Times New Roman"/>
            <w:color w:val="auto"/>
            <w:sz w:val="22"/>
            <w:szCs w:val="22"/>
          </w:rPr>
          <w:id w:val="851538772"/>
          <w:citation/>
        </w:sdtPr>
        <w:sdtContent>
          <w:customXmlInsRangeEnd w:id="1337"/>
          <w:ins w:id="1338" w:author="andres camilo santana bohorquez" w:date="2017-02-17T01:24:00Z">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ins>
          <w:r w:rsidR="00965E8F" w:rsidRPr="00965E8F">
            <w:rPr>
              <w:rFonts w:cs="Times New Roman"/>
              <w:noProof/>
              <w:color w:val="auto"/>
              <w:sz w:val="22"/>
              <w:szCs w:val="22"/>
            </w:rPr>
            <w:t>(50)</w:t>
          </w:r>
          <w:ins w:id="1339" w:author="andres camilo santana bohorquez" w:date="2017-02-17T01:24:00Z">
            <w:r w:rsidRPr="00A17D5E">
              <w:rPr>
                <w:rFonts w:cs="Times New Roman"/>
                <w:color w:val="auto"/>
                <w:sz w:val="22"/>
                <w:szCs w:val="22"/>
              </w:rPr>
              <w:fldChar w:fldCharType="end"/>
            </w:r>
          </w:ins>
          <w:customXmlInsRangeStart w:id="1340" w:author="andres camilo santana bohorquez" w:date="2017-02-17T01:24:00Z"/>
        </w:sdtContent>
      </w:sdt>
      <w:customXmlInsRangeEnd w:id="1340"/>
      <w:commentRangeEnd w:id="1334"/>
      <w:r>
        <w:rPr>
          <w:rStyle w:val="Refdecomentario"/>
          <w:rFonts w:ascii="Cambria" w:eastAsia="Cambria" w:hAnsi="Cambria" w:cs="Cambria"/>
          <w:color w:val="000000"/>
          <w:shd w:val="clear" w:color="auto" w:fill="auto"/>
        </w:rPr>
        <w:commentReference w:id="1334"/>
      </w:r>
    </w:p>
    <w:p w14:paraId="2B95E583" w14:textId="77777777" w:rsidR="00C12AAE" w:rsidRPr="00911F01" w:rsidRDefault="00C12AAE" w:rsidP="00C12AAE">
      <w:pPr>
        <w:pStyle w:val="Incontec"/>
        <w:rPr>
          <w:ins w:id="1341" w:author="andres camilo santana bohorquez" w:date="2017-02-17T01:24:00Z"/>
        </w:rPr>
      </w:pPr>
    </w:p>
    <w:p w14:paraId="3092A623" w14:textId="04E171D9" w:rsidR="00C12AAE" w:rsidRDefault="00C12AAE" w:rsidP="00C12AAE">
      <w:pPr>
        <w:pStyle w:val="Incontec"/>
        <w:rPr>
          <w:ins w:id="1342" w:author="andres camilo santana bohorquez" w:date="2017-02-17T01:24:00Z"/>
          <w:rFonts w:cs="Times New Roman"/>
          <w:color w:val="auto"/>
        </w:rPr>
      </w:pPr>
      <w:ins w:id="1343" w:author="andres camilo santana bohorquez" w:date="2017-02-17T01:24:00Z">
        <w:r w:rsidRPr="00102649">
          <w:rPr>
            <w:rFonts w:cs="Times New Roman"/>
            <w:color w:val="auto"/>
          </w:rPr>
          <w:t xml:space="preserve">Para el año 2016 el </w:t>
        </w:r>
        <w:r>
          <w:rPr>
            <w:rFonts w:cs="Times New Roman"/>
            <w:color w:val="auto"/>
          </w:rPr>
          <w:t xml:space="preserve">MINTIC </w:t>
        </w:r>
      </w:ins>
      <w:customXmlInsRangeStart w:id="1344" w:author="andres camilo santana bohorquez" w:date="2017-02-17T01:24:00Z"/>
      <w:sdt>
        <w:sdtPr>
          <w:rPr>
            <w:rFonts w:cs="Times New Roman"/>
            <w:color w:val="auto"/>
          </w:rPr>
          <w:id w:val="-989166457"/>
          <w:citation/>
        </w:sdtPr>
        <w:sdtContent>
          <w:customXmlInsRangeEnd w:id="1344"/>
          <w:ins w:id="1345" w:author="andres camilo santana bohorquez" w:date="2017-02-17T01:24:00Z">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ins>
          <w:r w:rsidR="00965E8F" w:rsidRPr="00965E8F">
            <w:rPr>
              <w:rFonts w:cs="Times New Roman"/>
              <w:noProof/>
              <w:color w:val="auto"/>
            </w:rPr>
            <w:t>(51)</w:t>
          </w:r>
          <w:ins w:id="1346" w:author="andres camilo santana bohorquez" w:date="2017-02-17T01:24:00Z">
            <w:r w:rsidRPr="00102649">
              <w:rPr>
                <w:rFonts w:cs="Times New Roman"/>
                <w:color w:val="auto"/>
              </w:rPr>
              <w:fldChar w:fldCharType="end"/>
            </w:r>
          </w:ins>
          <w:customXmlInsRangeStart w:id="1347" w:author="andres camilo santana bohorquez" w:date="2017-02-17T01:24:00Z"/>
        </w:sdtContent>
      </w:sdt>
      <w:customXmlInsRangeEnd w:id="1347"/>
      <w:ins w:id="1348" w:author="andres camilo santana bohorquez" w:date="2017-02-17T01:24:00Z">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ins>
      <w:r w:rsidR="00DC3116">
        <w:rPr>
          <w:rFonts w:cs="Times New Roman"/>
          <w:color w:val="auto"/>
        </w:rPr>
        <w:t>20</w:t>
      </w:r>
      <w:ins w:id="1349" w:author="andres camilo santana bohorquez" w:date="2017-02-17T01:24:00Z">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ins>
      <w:r>
        <w:rPr>
          <w:rFonts w:cs="Times New Roman"/>
          <w:color w:val="auto"/>
        </w:rPr>
      </w:r>
      <w:ins w:id="1350" w:author="andres camilo santana bohorquez" w:date="2017-02-17T01:24:00Z">
        <w:r>
          <w:rPr>
            <w:rFonts w:cs="Times New Roman"/>
            <w:color w:val="auto"/>
          </w:rPr>
          <w:fldChar w:fldCharType="separate"/>
        </w:r>
        <w:r>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ins>
    </w:p>
    <w:p w14:paraId="04FC5480" w14:textId="77777777" w:rsidR="00C12AAE" w:rsidRDefault="00C12AAE" w:rsidP="00C12AAE">
      <w:pPr>
        <w:rPr>
          <w:ins w:id="1351" w:author="andres camilo santana bohorquez" w:date="2017-02-17T01:24:00Z"/>
        </w:rPr>
      </w:pPr>
    </w:p>
    <w:p w14:paraId="5F42666C" w14:textId="77777777" w:rsidR="00C12AAE" w:rsidRDefault="00C12AAE" w:rsidP="00C12AAE">
      <w:pPr>
        <w:rPr>
          <w:ins w:id="1352" w:author="andres camilo santana bohorquez" w:date="2017-02-17T01:24:00Z"/>
        </w:rPr>
      </w:pPr>
      <w:ins w:id="1353" w:author="andres camilo santana bohorquez" w:date="2017-02-17T01:24:00Z">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ins>
    </w:p>
    <w:p w14:paraId="116038B8" w14:textId="1886F8BE" w:rsidR="00C12AAE" w:rsidRPr="00C01C4D" w:rsidRDefault="00C12AAE" w:rsidP="00C12AAE">
      <w:pPr>
        <w:pStyle w:val="Incontec"/>
        <w:rPr>
          <w:ins w:id="1354" w:author="andres camilo santana bohorquez" w:date="2017-02-17T01:24:00Z"/>
          <w:sz w:val="22"/>
          <w:szCs w:val="22"/>
        </w:rPr>
      </w:pPr>
      <w:ins w:id="1355" w:author="andres camilo santana bohorquez" w:date="2017-02-17T01:24:00Z">
        <w:r w:rsidRPr="00C01C4D">
          <w:rPr>
            <w:b/>
            <w:i/>
            <w:sz w:val="22"/>
            <w:szCs w:val="22"/>
          </w:rPr>
          <w:t>Figura 5-</w:t>
        </w:r>
      </w:ins>
      <w:r w:rsidR="00DC3116">
        <w:rPr>
          <w:b/>
          <w:i/>
          <w:sz w:val="22"/>
          <w:szCs w:val="22"/>
        </w:rPr>
        <w:t>20</w:t>
      </w:r>
      <w:ins w:id="1356" w:author="andres camilo santana bohorquez" w:date="2017-02-17T01:24:00Z">
        <w:r w:rsidRPr="00C01C4D">
          <w:rPr>
            <w:sz w:val="22"/>
            <w:szCs w:val="22"/>
          </w:rPr>
          <w:t xml:space="preserve">. Alternativas de Apoyo al Emprendimiento en Colombia. Fuente: </w:t>
        </w:r>
      </w:ins>
      <w:customXmlInsRangeStart w:id="1357" w:author="andres camilo santana bohorquez" w:date="2017-02-17T01:24:00Z"/>
      <w:sdt>
        <w:sdtPr>
          <w:rPr>
            <w:sz w:val="22"/>
            <w:szCs w:val="22"/>
          </w:rPr>
          <w:id w:val="-1695230247"/>
          <w:citation/>
        </w:sdtPr>
        <w:sdtContent>
          <w:customXmlInsRangeEnd w:id="1357"/>
          <w:ins w:id="1358" w:author="andres camilo santana bohorquez" w:date="2017-02-17T01:24:00Z">
            <w:r>
              <w:rPr>
                <w:sz w:val="22"/>
                <w:szCs w:val="22"/>
              </w:rPr>
              <w:fldChar w:fldCharType="begin"/>
            </w:r>
            <w:r>
              <w:rPr>
                <w:sz w:val="22"/>
                <w:szCs w:val="22"/>
              </w:rPr>
              <w:instrText xml:space="preserve"> CITATION APP16 \l 9226 </w:instrText>
            </w:r>
            <w:r>
              <w:rPr>
                <w:sz w:val="22"/>
                <w:szCs w:val="22"/>
              </w:rPr>
              <w:fldChar w:fldCharType="separate"/>
            </w:r>
          </w:ins>
          <w:r w:rsidR="00965E8F" w:rsidRPr="00965E8F">
            <w:rPr>
              <w:noProof/>
              <w:sz w:val="22"/>
              <w:szCs w:val="22"/>
            </w:rPr>
            <w:t>(52)</w:t>
          </w:r>
          <w:ins w:id="1359" w:author="andres camilo santana bohorquez" w:date="2017-02-17T01:24:00Z">
            <w:r>
              <w:rPr>
                <w:sz w:val="22"/>
                <w:szCs w:val="22"/>
              </w:rPr>
              <w:fldChar w:fldCharType="end"/>
            </w:r>
          </w:ins>
          <w:customXmlInsRangeStart w:id="1360" w:author="andres camilo santana bohorquez" w:date="2017-02-17T01:24:00Z"/>
        </w:sdtContent>
      </w:sdt>
      <w:customXmlInsRangeEnd w:id="1360"/>
    </w:p>
    <w:p w14:paraId="336CAB82" w14:textId="77777777" w:rsidR="00C12AAE" w:rsidRPr="00C96A61" w:rsidRDefault="00C12AAE" w:rsidP="00E75E0F">
      <w:pPr>
        <w:pStyle w:val="Incontec"/>
        <w:numPr>
          <w:ilvl w:val="2"/>
          <w:numId w:val="1"/>
        </w:numPr>
        <w:outlineLvl w:val="2"/>
        <w:rPr>
          <w:ins w:id="1361" w:author="andres camilo santana bohorquez" w:date="2017-02-17T01:24:00Z"/>
          <w:rFonts w:cs="Times New Roman"/>
        </w:rPr>
      </w:pPr>
      <w:bookmarkStart w:id="1362" w:name="_Toc475345761"/>
      <w:ins w:id="1363" w:author="andres camilo santana bohorquez" w:date="2017-02-17T01:24:00Z">
        <w:r w:rsidRPr="00C96A61">
          <w:rPr>
            <w:rFonts w:cs="Times New Roman"/>
          </w:rPr>
          <w:lastRenderedPageBreak/>
          <w:t>Oferta Vs Demanda</w:t>
        </w:r>
        <w:r>
          <w:rPr>
            <w:rFonts w:cs="Times New Roman"/>
          </w:rPr>
          <w:t>.</w:t>
        </w:r>
        <w:bookmarkEnd w:id="1362"/>
      </w:ins>
    </w:p>
    <w:p w14:paraId="6AFC6AB2" w14:textId="77777777" w:rsidR="00C12AAE" w:rsidRDefault="00C12AAE" w:rsidP="00C12AAE">
      <w:pPr>
        <w:pStyle w:val="Incontec"/>
        <w:rPr>
          <w:ins w:id="1364" w:author="andres camilo santana bohorquez" w:date="2017-02-17T01:24:00Z"/>
        </w:rPr>
      </w:pPr>
    </w:p>
    <w:p w14:paraId="70963203" w14:textId="77777777" w:rsidR="00C12AAE" w:rsidRDefault="00C12AAE" w:rsidP="00C12AAE">
      <w:pPr>
        <w:pStyle w:val="Incontec"/>
        <w:rPr>
          <w:ins w:id="1365" w:author="andres camilo santana bohorquez" w:date="2017-02-17T01:24:00Z"/>
        </w:rPr>
      </w:pPr>
      <w:commentRangeStart w:id="1366"/>
      <w:ins w:id="1367" w:author="andres camilo santana bohorquez" w:date="2017-02-17T01:24:00Z">
        <w:r>
          <w:t xml:space="preserve">A pesar de que las ofertas analizadas en la sección </w:t>
        </w:r>
        <w:r>
          <w:fldChar w:fldCharType="begin"/>
        </w:r>
        <w:r>
          <w:instrText xml:space="preserve"> REF _Ref467639396 \r \h  \* MERGEFORMAT </w:instrText>
        </w:r>
      </w:ins>
      <w:ins w:id="1368" w:author="andres camilo santana bohorquez" w:date="2017-02-17T01:24:00Z">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ins>
    </w:p>
    <w:p w14:paraId="4D0986F7" w14:textId="77777777" w:rsidR="00C12AAE" w:rsidRDefault="00C12AAE" w:rsidP="00C12AAE">
      <w:pPr>
        <w:pStyle w:val="Incontec"/>
        <w:rPr>
          <w:ins w:id="1369" w:author="andres camilo santana bohorquez" w:date="2017-02-17T01:24:00Z"/>
        </w:rPr>
      </w:pPr>
      <w:ins w:id="1370" w:author="andres camilo santana bohorquez" w:date="2017-02-17T01:24:00Z">
        <w:r>
          <w:t xml:space="preserve">Al analizar dichas ofertas se encontró que el 99% de dichos programas son producidos por casas de software internacionales (España), las cuales no tienen una campaña de distribución en Colombia que permita que dicho mercado acceda a sus productos. </w:t>
        </w:r>
      </w:ins>
    </w:p>
    <w:p w14:paraId="018B7E89" w14:textId="77777777" w:rsidR="00C12AAE" w:rsidRDefault="00C12AAE" w:rsidP="00C12AAE">
      <w:pPr>
        <w:pStyle w:val="Incontec"/>
        <w:rPr>
          <w:ins w:id="1371" w:author="andres camilo santana bohorquez" w:date="2017-02-17T01:24:00Z"/>
        </w:rPr>
      </w:pPr>
      <w:ins w:id="1372" w:author="andres camilo santana bohorquez" w:date="2017-02-17T01:24:00Z">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ins>
      <w:commentRangeEnd w:id="1366"/>
      <w:r>
        <w:rPr>
          <w:rStyle w:val="Refdecomentario"/>
          <w:rFonts w:ascii="Cambria" w:eastAsia="Cambria" w:hAnsi="Cambria" w:cs="Cambria"/>
          <w:color w:val="000000"/>
          <w:shd w:val="clear" w:color="auto" w:fill="auto"/>
        </w:rPr>
        <w:commentReference w:id="1366"/>
      </w:r>
    </w:p>
    <w:p w14:paraId="5F820836" w14:textId="77777777" w:rsidR="00C12AAE" w:rsidRDefault="00C12AAE" w:rsidP="00C12AAE">
      <w:pPr>
        <w:rPr>
          <w:ins w:id="1373" w:author="andres camilo santana bohorquez" w:date="2017-02-17T01:24:00Z"/>
        </w:rPr>
      </w:pPr>
    </w:p>
    <w:p w14:paraId="1A81F389" w14:textId="77777777" w:rsidR="00C12AAE" w:rsidRPr="00527418" w:rsidRDefault="00C12AAE" w:rsidP="00C12AAE">
      <w:pPr>
        <w:pStyle w:val="Incontec"/>
        <w:rPr>
          <w:ins w:id="1374" w:author="andres camilo santana bohorquez" w:date="2017-02-17T01:24:00Z"/>
          <w:rFonts w:ascii="Times New Roman" w:hAnsi="Times New Roman" w:cs="Times New Roman"/>
        </w:rPr>
      </w:pPr>
    </w:p>
    <w:p w14:paraId="06688DA3" w14:textId="77777777" w:rsidR="00C12AAE" w:rsidRPr="00C96A61" w:rsidRDefault="00C12AAE" w:rsidP="00E75E0F">
      <w:pPr>
        <w:pStyle w:val="Incontec"/>
        <w:numPr>
          <w:ilvl w:val="2"/>
          <w:numId w:val="1"/>
        </w:numPr>
        <w:outlineLvl w:val="2"/>
        <w:rPr>
          <w:ins w:id="1375" w:author="andres camilo santana bohorquez" w:date="2017-02-17T01:24:00Z"/>
          <w:rFonts w:cs="Times New Roman"/>
        </w:rPr>
      </w:pPr>
      <w:bookmarkStart w:id="1376" w:name="_Ref475335532"/>
      <w:bookmarkStart w:id="1377" w:name="_Toc475345762"/>
      <w:ins w:id="1378" w:author="andres camilo santana bohorquez" w:date="2017-02-17T01:24:00Z">
        <w:r w:rsidRPr="00C96A61">
          <w:rPr>
            <w:rFonts w:cs="Times New Roman"/>
          </w:rPr>
          <w:t>Precio.</w:t>
        </w:r>
        <w:bookmarkEnd w:id="1376"/>
        <w:bookmarkEnd w:id="1377"/>
      </w:ins>
    </w:p>
    <w:p w14:paraId="740E68E6" w14:textId="77777777" w:rsidR="00C12AAE" w:rsidRPr="00102649" w:rsidRDefault="00C12AAE" w:rsidP="00C12AAE">
      <w:pPr>
        <w:pStyle w:val="Incontec"/>
        <w:rPr>
          <w:ins w:id="1379" w:author="andres camilo santana bohorquez" w:date="2017-02-17T01:24:00Z"/>
          <w:rFonts w:cs="Times New Roman"/>
          <w:sz w:val="28"/>
          <w:szCs w:val="28"/>
        </w:rPr>
      </w:pPr>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rPr>
          <w:ins w:id="1380" w:author="andres camilo santana bohorquez" w:date="2017-02-17T01:24:00Z"/>
        </w:rPr>
      </w:pPr>
      <w:r>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77777777" w:rsidR="00C12AAE" w:rsidRPr="00102649" w:rsidRDefault="00C12AAE" w:rsidP="00C12AAE">
      <w:pPr>
        <w:pStyle w:val="Incontec"/>
        <w:rPr>
          <w:ins w:id="1381" w:author="andres camilo santana bohorquez" w:date="2017-02-17T01:24:00Z"/>
          <w:rFonts w:cs="Times New Roman"/>
        </w:rPr>
      </w:pPr>
      <w:ins w:id="1382" w:author="andres camilo santana bohorquez" w:date="2017-02-17T01:24:00Z">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ins>
      <w:r>
        <w:rPr>
          <w:rFonts w:cs="Times New Roman"/>
        </w:rPr>
      </w:r>
      <w:ins w:id="1383" w:author="andres camilo santana bohorquez" w:date="2017-02-17T01:24:00Z">
        <w:r>
          <w:rPr>
            <w:rFonts w:cs="Times New Roman"/>
          </w:rPr>
          <w:fldChar w:fldCharType="separate"/>
        </w:r>
        <w:r>
          <w:rPr>
            <w:rFonts w:cs="Times New Roman"/>
          </w:rPr>
          <w:t>II</w:t>
        </w:r>
        <w:r>
          <w:rPr>
            <w:rFonts w:cs="Times New Roman"/>
          </w:rPr>
          <w:fldChar w:fldCharType="end"/>
        </w:r>
        <w:r w:rsidRPr="00102649">
          <w:rPr>
            <w:rFonts w:cs="Times New Roman"/>
          </w:rPr>
          <w:t xml:space="preserve">) encontramos que cerca de un 57% de las aplicaciones no tienen un costo de </w:t>
        </w:r>
        <w:r w:rsidRPr="00102649">
          <w:rPr>
            <w:rFonts w:cs="Times New Roman"/>
          </w:rPr>
          <w:lastRenderedPageBreak/>
          <w:t xml:space="preserve">adquisición, y el otro 43% restante el promedio de venta del producto oscila entre los 140  Euros aproximadamente que equivale a 470.000 pesos Colombianos. </w:t>
        </w:r>
      </w:ins>
    </w:p>
    <w:p w14:paraId="0E6677CF" w14:textId="3A57C806" w:rsidR="00575B16" w:rsidRPr="00575B16" w:rsidRDefault="00575B16" w:rsidP="00575B16">
      <w:pPr>
        <w:pStyle w:val="Incontec"/>
        <w:rPr>
          <w:ins w:id="1384" w:author="andres camilo santana bohorquez" w:date="2017-02-17T01:24:00Z"/>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Pr="00102649" w:rsidRDefault="00C12AAE" w:rsidP="00C12AAE">
      <w:pPr>
        <w:pStyle w:val="Incontec"/>
        <w:rPr>
          <w:ins w:id="1385" w:author="andres camilo santana bohorquez" w:date="2017-02-17T01:24:00Z"/>
          <w:rFonts w:cs="Times New Roman"/>
        </w:rPr>
      </w:pPr>
    </w:p>
    <w:p w14:paraId="2C345814" w14:textId="77777777" w:rsidR="00C12AAE" w:rsidRPr="00102649" w:rsidRDefault="00C12AAE" w:rsidP="00E75E0F">
      <w:pPr>
        <w:pStyle w:val="Incontec"/>
        <w:numPr>
          <w:ilvl w:val="2"/>
          <w:numId w:val="1"/>
        </w:numPr>
        <w:outlineLvl w:val="2"/>
        <w:rPr>
          <w:ins w:id="1386" w:author="andres camilo santana bohorquez" w:date="2017-02-17T01:24:00Z"/>
          <w:rFonts w:cs="Times New Roman"/>
        </w:rPr>
      </w:pPr>
      <w:bookmarkStart w:id="1387" w:name="_Toc475345763"/>
      <w:commentRangeStart w:id="1388"/>
      <w:ins w:id="1389" w:author="andres camilo santana bohorquez" w:date="2017-02-17T01:24:00Z">
        <w:r w:rsidRPr="005C519E">
          <w:rPr>
            <w:rFonts w:cs="Times New Roman"/>
            <w:szCs w:val="28"/>
          </w:rPr>
          <w:t>Comercialización</w:t>
        </w:r>
      </w:ins>
      <w:commentRangeEnd w:id="1388"/>
      <w:r>
        <w:rPr>
          <w:rStyle w:val="Refdecomentario"/>
          <w:rFonts w:ascii="Cambria" w:eastAsia="Cambria" w:hAnsi="Cambria" w:cs="Cambria"/>
          <w:color w:val="000000"/>
          <w:shd w:val="clear" w:color="auto" w:fill="auto"/>
        </w:rPr>
        <w:commentReference w:id="1388"/>
      </w:r>
      <w:ins w:id="1390" w:author="andres camilo santana bohorquez" w:date="2017-02-17T01:24:00Z">
        <w:r>
          <w:rPr>
            <w:rFonts w:cs="Times New Roman"/>
            <w:szCs w:val="28"/>
          </w:rPr>
          <w:t>.</w:t>
        </w:r>
        <w:bookmarkEnd w:id="1387"/>
      </w:ins>
    </w:p>
    <w:p w14:paraId="6F23D167" w14:textId="77777777" w:rsidR="00C12AAE" w:rsidRDefault="00C12AAE" w:rsidP="00C12AAE">
      <w:pPr>
        <w:pStyle w:val="Incontec"/>
        <w:rPr>
          <w:ins w:id="1391" w:author="andres camilo santana bohorquez" w:date="2017-02-17T01:24:00Z"/>
          <w:rFonts w:cs="Times New Roman"/>
        </w:rPr>
      </w:pPr>
      <w:ins w:id="1392" w:author="andres camilo santana bohorquez" w:date="2017-02-17T01:24:00Z">
        <w:r>
          <w:rPr>
            <w:rFonts w:cs="Times New Roman"/>
          </w:rPr>
          <w:t xml:space="preserve">Para la comercialización de dicho producto, se han propuesto una serie de estrategias enfocadas en combatir el nivel de desinformación de la población Colombiana. </w:t>
        </w:r>
      </w:ins>
    </w:p>
    <w:p w14:paraId="4C2549F6" w14:textId="77777777" w:rsidR="00C12AAE" w:rsidRDefault="00C12AAE" w:rsidP="00C12AAE">
      <w:pPr>
        <w:rPr>
          <w:ins w:id="1393" w:author="andres camilo santana bohorquez" w:date="2017-02-17T01:24:00Z"/>
        </w:rPr>
      </w:pPr>
    </w:p>
    <w:p w14:paraId="4D9351C9" w14:textId="77777777" w:rsidR="00C12AAE" w:rsidRDefault="00C12AAE" w:rsidP="00C12AAE">
      <w:pPr>
        <w:pStyle w:val="Incontec"/>
        <w:rPr>
          <w:ins w:id="1394" w:author="andres camilo santana bohorquez" w:date="2017-02-17T01:24:00Z"/>
          <w:b/>
          <w:i/>
        </w:rPr>
      </w:pPr>
      <w:ins w:id="1395" w:author="andres camilo santana bohorquez" w:date="2017-02-17T01:24:00Z">
        <w:r w:rsidRPr="006141D5">
          <w:rPr>
            <w:b/>
            <w:i/>
          </w:rPr>
          <w:t>Sensibilización Masiva</w:t>
        </w:r>
        <w:r>
          <w:rPr>
            <w:b/>
            <w:i/>
          </w:rPr>
          <w:t>,</w:t>
        </w:r>
      </w:ins>
    </w:p>
    <w:p w14:paraId="27B569AF" w14:textId="77777777" w:rsidR="00C12AAE" w:rsidRPr="000C63C2" w:rsidRDefault="00C12AAE" w:rsidP="00C12AAE">
      <w:pPr>
        <w:pStyle w:val="Incontec"/>
        <w:rPr>
          <w:ins w:id="1396" w:author="andres camilo santana bohorquez" w:date="2017-02-17T01:24:00Z"/>
        </w:rPr>
      </w:pPr>
    </w:p>
    <w:p w14:paraId="75A413FF" w14:textId="77777777" w:rsidR="00C12AAE" w:rsidRDefault="00C12AAE" w:rsidP="00C12AAE">
      <w:pPr>
        <w:pStyle w:val="Incontec"/>
        <w:rPr>
          <w:ins w:id="1397" w:author="andres camilo santana bohorquez" w:date="2017-02-17T01:24:00Z"/>
        </w:rPr>
      </w:pPr>
      <w:ins w:id="1398" w:author="andres camilo santana bohorquez" w:date="2017-02-17T01:24:00Z">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ins>
    </w:p>
    <w:p w14:paraId="32A00B08" w14:textId="77777777" w:rsidR="00C12AAE" w:rsidRDefault="00C12AAE" w:rsidP="00C12AAE">
      <w:pPr>
        <w:rPr>
          <w:ins w:id="1399" w:author="andres camilo santana bohorquez" w:date="2017-02-17T01:24:00Z"/>
        </w:rPr>
      </w:pPr>
    </w:p>
    <w:p w14:paraId="40D4133D" w14:textId="77777777" w:rsidR="00C12AAE" w:rsidRDefault="00C12AAE" w:rsidP="00C12AAE">
      <w:pPr>
        <w:pStyle w:val="Incontec"/>
        <w:numPr>
          <w:ilvl w:val="0"/>
          <w:numId w:val="32"/>
        </w:numPr>
        <w:rPr>
          <w:ins w:id="1400" w:author="andres camilo santana bohorquez" w:date="2017-02-17T01:24:00Z"/>
        </w:rPr>
      </w:pPr>
      <w:ins w:id="1401" w:author="andres camilo santana bohorquez" w:date="2017-02-17T01:24:00Z">
        <w:r>
          <w:t>Realizar la alianza o contrato para participar en cada espacio.</w:t>
        </w:r>
      </w:ins>
    </w:p>
    <w:p w14:paraId="22F2E321" w14:textId="77777777" w:rsidR="00C12AAE" w:rsidRDefault="00C12AAE" w:rsidP="00C12AAE">
      <w:pPr>
        <w:pStyle w:val="Incontec"/>
        <w:numPr>
          <w:ilvl w:val="0"/>
          <w:numId w:val="32"/>
        </w:numPr>
        <w:rPr>
          <w:ins w:id="1402" w:author="andres camilo santana bohorquez" w:date="2017-02-17T01:24:00Z"/>
        </w:rPr>
      </w:pPr>
      <w:ins w:id="1403" w:author="andres camilo santana bohorquez" w:date="2017-02-17T01:24:00Z">
        <w:r>
          <w:t>Seleccionar y presentar un tema de sensibilización: atención de las Necesidades Educativas Especiales.</w:t>
        </w:r>
      </w:ins>
    </w:p>
    <w:p w14:paraId="5B0025E7" w14:textId="77777777" w:rsidR="00C12AAE" w:rsidRPr="001C1676" w:rsidRDefault="00C12AAE" w:rsidP="00C12AAE">
      <w:pPr>
        <w:pStyle w:val="Incontec"/>
        <w:ind w:left="720"/>
        <w:rPr>
          <w:ins w:id="1404" w:author="andres camilo santana bohorquez" w:date="2017-02-17T01:24:00Z"/>
          <w:rFonts w:cs="Times New Roman"/>
        </w:rPr>
      </w:pPr>
    </w:p>
    <w:p w14:paraId="2FBB029C" w14:textId="77777777" w:rsidR="00C12AAE" w:rsidRDefault="00C12AAE" w:rsidP="00C12AAE">
      <w:pPr>
        <w:pStyle w:val="Incontec"/>
        <w:rPr>
          <w:ins w:id="1405" w:author="andres camilo santana bohorquez" w:date="2017-02-17T01:24:00Z"/>
          <w:rFonts w:cs="Times New Roman"/>
          <w:b/>
          <w:i/>
        </w:rPr>
      </w:pPr>
      <w:ins w:id="1406" w:author="andres camilo santana bohorquez" w:date="2017-02-17T01:24:00Z">
        <w:r w:rsidRPr="000C63C2">
          <w:rPr>
            <w:rFonts w:cs="Times New Roman"/>
            <w:b/>
            <w:i/>
          </w:rPr>
          <w:t>Buzz Marketing (Voz a Voz).</w:t>
        </w:r>
      </w:ins>
    </w:p>
    <w:p w14:paraId="345FDF88" w14:textId="77777777" w:rsidR="00C12AAE" w:rsidRDefault="00C12AAE" w:rsidP="00C12AAE">
      <w:pPr>
        <w:pStyle w:val="Incontec"/>
        <w:rPr>
          <w:ins w:id="1407" w:author="andres camilo santana bohorquez" w:date="2017-02-17T01:24:00Z"/>
        </w:rPr>
      </w:pPr>
    </w:p>
    <w:p w14:paraId="5D0F3B79" w14:textId="77777777" w:rsidR="00C12AAE" w:rsidRPr="00102649" w:rsidRDefault="00C12AAE" w:rsidP="00C12AAE">
      <w:pPr>
        <w:pStyle w:val="Incontec"/>
        <w:rPr>
          <w:ins w:id="1408" w:author="andres camilo santana bohorquez" w:date="2017-02-17T01:24:00Z"/>
          <w:rFonts w:cs="Times New Roman"/>
        </w:rPr>
      </w:pPr>
      <w:ins w:id="1409" w:author="andres camilo santana bohorquez" w:date="2017-02-17T01:24:00Z">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w:t>
        </w:r>
        <w:r w:rsidRPr="007932DD">
          <w:lastRenderedPageBreak/>
          <w:t xml:space="preserve">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ins>
    </w:p>
    <w:p w14:paraId="2C696D58" w14:textId="77777777" w:rsidR="00C12AAE" w:rsidRDefault="00C12AAE" w:rsidP="00C12AAE">
      <w:pPr>
        <w:pStyle w:val="Incontec"/>
        <w:rPr>
          <w:ins w:id="1410" w:author="andres camilo santana bohorquez" w:date="2017-02-17T01:24:00Z"/>
          <w:rFonts w:cs="Times New Roman"/>
          <w:b/>
          <w:i/>
        </w:rPr>
      </w:pPr>
    </w:p>
    <w:p w14:paraId="6394A162" w14:textId="77777777" w:rsidR="00C12AAE" w:rsidRDefault="00C12AAE" w:rsidP="00C12AAE">
      <w:pPr>
        <w:pStyle w:val="Incontec"/>
        <w:rPr>
          <w:ins w:id="1411" w:author="andres camilo santana bohorquez" w:date="2017-02-17T01:24:00Z"/>
          <w:rFonts w:cs="Times New Roman"/>
          <w:b/>
          <w:i/>
        </w:rPr>
      </w:pPr>
      <w:ins w:id="1412" w:author="andres camilo santana bohorquez" w:date="2017-02-17T01:24:00Z">
        <w:r w:rsidRPr="000C63C2">
          <w:rPr>
            <w:rFonts w:cs="Times New Roman"/>
            <w:b/>
            <w:i/>
          </w:rPr>
          <w:t>Free press / PR</w:t>
        </w:r>
      </w:ins>
    </w:p>
    <w:p w14:paraId="58001354" w14:textId="77777777" w:rsidR="00C12AAE" w:rsidRPr="000C63C2" w:rsidRDefault="00C12AAE" w:rsidP="00C12AAE">
      <w:pPr>
        <w:pStyle w:val="Incontec"/>
        <w:rPr>
          <w:ins w:id="1413" w:author="andres camilo santana bohorquez" w:date="2017-02-17T01:24:00Z"/>
        </w:rPr>
      </w:pPr>
    </w:p>
    <w:p w14:paraId="15F2587B" w14:textId="77777777" w:rsidR="00C12AAE" w:rsidRPr="001C1676" w:rsidRDefault="00C12AAE" w:rsidP="00C12AAE">
      <w:pPr>
        <w:pStyle w:val="Incontec"/>
        <w:rPr>
          <w:ins w:id="1414" w:author="andres camilo santana bohorquez" w:date="2017-02-17T01:24:00Z"/>
        </w:rPr>
      </w:pPr>
      <w:ins w:id="1415" w:author="andres camilo santana bohorquez" w:date="2017-02-17T01:24:00Z">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ins>
    </w:p>
    <w:p w14:paraId="0D392DCB" w14:textId="77777777" w:rsidR="00C12AAE" w:rsidRDefault="00C12AAE" w:rsidP="00C12AAE">
      <w:pPr>
        <w:pStyle w:val="Incontec"/>
        <w:numPr>
          <w:ilvl w:val="0"/>
          <w:numId w:val="35"/>
        </w:numPr>
        <w:rPr>
          <w:ins w:id="1416" w:author="andres camilo santana bohorquez" w:date="2017-02-17T01:24:00Z"/>
        </w:rPr>
      </w:pPr>
      <w:ins w:id="1417" w:author="andres camilo santana bohorquez" w:date="2017-02-17T01:24:00Z">
        <w:r w:rsidRPr="001C1676">
          <w:t>Creación de campañas pensadas para medios: Periódicos, secciones en periódicos, revistas especializadas en el sector de Educación</w:t>
        </w:r>
        <w:r>
          <w:t>.</w:t>
        </w:r>
      </w:ins>
    </w:p>
    <w:p w14:paraId="659E86AE" w14:textId="77777777" w:rsidR="00C12AAE" w:rsidRPr="001C1676" w:rsidRDefault="00C12AAE" w:rsidP="00C12AAE">
      <w:pPr>
        <w:pStyle w:val="Incontec"/>
        <w:numPr>
          <w:ilvl w:val="0"/>
          <w:numId w:val="35"/>
        </w:numPr>
        <w:rPr>
          <w:ins w:id="1418" w:author="andres camilo santana bohorquez" w:date="2017-02-17T01:24:00Z"/>
        </w:rPr>
      </w:pPr>
      <w:ins w:id="1419" w:author="andres camilo santana bohorquez" w:date="2017-02-17T01:24:00Z">
        <w:r>
          <w:t>Aprovechar campañas ofrecidas por medios Televisivos  como “Titanes Caracol” en el cual se aproveche un espacio AAA para la promoción del producto.</w:t>
        </w:r>
      </w:ins>
    </w:p>
    <w:p w14:paraId="0DA1BB6C" w14:textId="77777777" w:rsidR="00C12AAE" w:rsidRPr="00F73137" w:rsidDel="00911F01" w:rsidRDefault="00C12AAE" w:rsidP="00C12AAE">
      <w:pPr>
        <w:pStyle w:val="Incontec"/>
        <w:rPr>
          <w:del w:id="1420" w:author="andres camilo santana bohorquez" w:date="2017-02-17T09:34:00Z"/>
        </w:rPr>
      </w:pPr>
    </w:p>
    <w:p w14:paraId="109FDB87" w14:textId="77777777" w:rsidR="00C12AAE" w:rsidRPr="00CE5512" w:rsidDel="00911F01" w:rsidRDefault="00C12AAE" w:rsidP="00C12AAE">
      <w:pPr>
        <w:pStyle w:val="Incontec"/>
        <w:numPr>
          <w:ilvl w:val="1"/>
          <w:numId w:val="1"/>
        </w:numPr>
        <w:outlineLvl w:val="1"/>
        <w:rPr>
          <w:del w:id="1421" w:author="andres camilo santana bohorquez" w:date="2017-02-17T09:33:00Z"/>
          <w:rFonts w:cs="Times New Roman"/>
          <w:sz w:val="28"/>
        </w:rPr>
      </w:pPr>
      <w:bookmarkStart w:id="1422" w:name="_3dy6vkm" w:colFirst="0" w:colLast="0"/>
      <w:bookmarkEnd w:id="1422"/>
      <w:del w:id="1423" w:author="andres camilo santana bohorquez" w:date="2017-02-17T01:21:00Z">
        <w:r w:rsidDel="00911F01">
          <w:rPr>
            <w:rFonts w:cs="Times New Roman"/>
            <w:sz w:val="28"/>
          </w:rPr>
          <w:delText>ESTUDIO LEGAL</w:delText>
        </w:r>
      </w:del>
    </w:p>
    <w:p w14:paraId="5FB593D9" w14:textId="77777777" w:rsidR="00C12AAE" w:rsidDel="00911F01" w:rsidRDefault="00C12AAE" w:rsidP="00C12AAE">
      <w:pPr>
        <w:rPr>
          <w:del w:id="1424" w:author="andres camilo santana bohorquez" w:date="2017-02-17T09:33:00Z"/>
        </w:rPr>
      </w:pPr>
    </w:p>
    <w:p w14:paraId="53F5C273" w14:textId="77777777" w:rsidR="00C12AAE" w:rsidRPr="00102649" w:rsidDel="00911F01" w:rsidRDefault="00C12AAE" w:rsidP="00C12AAE">
      <w:pPr>
        <w:pStyle w:val="Incontec"/>
        <w:rPr>
          <w:del w:id="1425" w:author="andres camilo santana bohorquez" w:date="2017-02-17T09:33:00Z"/>
          <w:rFonts w:cs="Times New Roman"/>
        </w:rPr>
      </w:pPr>
      <w:del w:id="1426" w:author="andres camilo santana bohorquez" w:date="2017-02-17T01:21:00Z">
        <w:r w:rsidRPr="00102649" w:rsidDel="00911F01">
          <w:rPr>
            <w:rFonts w:cs="Times New Roman"/>
          </w:rPr>
          <w:delTex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delText>
        </w:r>
      </w:del>
    </w:p>
    <w:p w14:paraId="16318EB8" w14:textId="77777777" w:rsidR="00C12AAE" w:rsidRPr="00102649" w:rsidDel="00911F01" w:rsidRDefault="00C12AAE" w:rsidP="00C12AAE">
      <w:pPr>
        <w:pStyle w:val="Incontec"/>
        <w:rPr>
          <w:del w:id="1427" w:author="andres camilo santana bohorquez" w:date="2017-02-17T09:33:00Z"/>
          <w:rFonts w:cs="Times New Roman"/>
        </w:rPr>
      </w:pPr>
    </w:p>
    <w:p w14:paraId="063CF3A0" w14:textId="77777777" w:rsidR="00C12AAE" w:rsidRPr="00A46D04" w:rsidDel="00911F01" w:rsidRDefault="00C12AAE" w:rsidP="00C12AAE">
      <w:pPr>
        <w:pStyle w:val="Incontec"/>
        <w:ind w:firstLine="720"/>
        <w:rPr>
          <w:del w:id="1428" w:author="andres camilo santana bohorquez" w:date="2017-02-17T09:33:00Z"/>
          <w:rFonts w:cs="Times New Roman"/>
          <w:b/>
          <w:i/>
          <w:szCs w:val="28"/>
        </w:rPr>
      </w:pPr>
      <w:bookmarkStart w:id="1429" w:name="_1y810tw" w:colFirst="0" w:colLast="0"/>
      <w:bookmarkEnd w:id="1429"/>
      <w:del w:id="1430" w:author="andres camilo santana bohorquez" w:date="2017-02-17T01:21:00Z">
        <w:r w:rsidRPr="00A46D04" w:rsidDel="00911F01">
          <w:rPr>
            <w:rFonts w:cs="Times New Roman"/>
            <w:b/>
            <w:i/>
            <w:szCs w:val="28"/>
          </w:rPr>
          <w:delText>Tipo de sociedad</w:delText>
        </w:r>
      </w:del>
    </w:p>
    <w:p w14:paraId="6B5AFF3D" w14:textId="77777777" w:rsidR="00C12AAE" w:rsidRPr="00F165AF" w:rsidDel="00911F01" w:rsidRDefault="00C12AAE" w:rsidP="00C12AAE">
      <w:pPr>
        <w:pStyle w:val="Incontec"/>
        <w:rPr>
          <w:del w:id="1431" w:author="andres camilo santana bohorquez" w:date="2017-02-17T09:33:00Z"/>
        </w:rPr>
      </w:pPr>
    </w:p>
    <w:p w14:paraId="1CFEB741" w14:textId="77777777" w:rsidR="00C12AAE" w:rsidRPr="00102649" w:rsidDel="00911F01" w:rsidRDefault="00C12AAE" w:rsidP="00C12AAE">
      <w:pPr>
        <w:pStyle w:val="Incontec"/>
        <w:rPr>
          <w:del w:id="1432" w:author="andres camilo santana bohorquez" w:date="2017-02-17T09:33:00Z"/>
          <w:rFonts w:cs="Times New Roman"/>
        </w:rPr>
      </w:pPr>
      <w:del w:id="1433" w:author="andres camilo santana bohorquez" w:date="2017-02-17T01:21:00Z">
        <w:r w:rsidRPr="00F165AF" w:rsidDel="00911F01">
          <w:delText>In</w:delText>
        </w:r>
        <w:r w:rsidRPr="00102649" w:rsidDel="00911F01">
          <w:rPr>
            <w:rFonts w:cs="Times New Roman"/>
          </w:rPr>
          <w:delText xml:space="preserve">cluSoft será constituida como una </w:delText>
        </w:r>
        <w:r w:rsidDel="00911F01">
          <w:rPr>
            <w:rFonts w:cs="Times New Roman"/>
          </w:rPr>
          <w:delText>Sociedad por Acciones Simplifi</w:delText>
        </w:r>
        <w:r w:rsidRPr="00F165AF" w:rsidDel="00911F01">
          <w:rPr>
            <w:rFonts w:cs="Times New Roman"/>
          </w:rPr>
          <w:delText>cadas</w:delText>
        </w:r>
        <w:r w:rsidRPr="00102649" w:rsidDel="00911F01">
          <w:rPr>
            <w:rFonts w:cs="Times New Roman"/>
          </w:rPr>
          <w:delText>, Este tipo de sociedad permite desarrollar sus funciones a cabalidad, bajo la normatividad Colombiana, y con las bondades que tiene esta novedosa metodología de asociación.</w:delText>
        </w:r>
      </w:del>
    </w:p>
    <w:p w14:paraId="72C90842" w14:textId="77777777" w:rsidR="00C12AAE" w:rsidRPr="00102649" w:rsidDel="00911F01" w:rsidRDefault="00C12AAE" w:rsidP="00C12AAE">
      <w:pPr>
        <w:pStyle w:val="Incontec"/>
        <w:rPr>
          <w:del w:id="1434" w:author="andres camilo santana bohorquez" w:date="2017-02-17T09:33:00Z"/>
          <w:rFonts w:cs="Times New Roman"/>
        </w:rPr>
      </w:pPr>
      <w:del w:id="1435" w:author="andres camilo santana bohorquez" w:date="2017-02-17T01:21:00Z">
        <w:r w:rsidRPr="00102649" w:rsidDel="00911F01">
          <w:rPr>
            <w:rFonts w:cs="Times New Roman"/>
          </w:rPr>
          <w:delText>Este tipo modalidad de asociación, facilita la proyección de la empresa, puesto que en cuestiones de asociación, es más flexible que otro tipo de sociedad, permite operar con tranquilidad el objeto social de la compañía, ya que no tiene ningún tipo de restricción.</w:delText>
        </w:r>
      </w:del>
    </w:p>
    <w:p w14:paraId="254ECF67" w14:textId="77777777" w:rsidR="00C12AAE" w:rsidRPr="00102649" w:rsidDel="00911F01" w:rsidRDefault="00C12AAE" w:rsidP="00C12AAE">
      <w:pPr>
        <w:pStyle w:val="Incontec"/>
        <w:rPr>
          <w:del w:id="1436" w:author="andres camilo santana bohorquez" w:date="2017-02-17T09:33:00Z"/>
          <w:rFonts w:cs="Times New Roman"/>
        </w:rPr>
      </w:pPr>
      <w:del w:id="1437" w:author="andres camilo santana bohorquez" w:date="2017-02-17T01:21:00Z">
        <w:r w:rsidRPr="00102649" w:rsidDel="00911F01">
          <w:rPr>
            <w:rFonts w:cs="Times New Roman"/>
          </w:rPr>
          <w:delText>Este tipo de sociedad, se encuentra reglamentada por la Ley 1258 de 2008, en la cual, las características generales para la constitución y funcionamiento de la misma, esta se constituye por una o varias</w:delText>
        </w:r>
        <w:r w:rsidDel="00911F01">
          <w:rPr>
            <w:rFonts w:cs="Times New Roman"/>
          </w:rPr>
          <w:delText xml:space="preserve"> personas naturales o jurídicas, mediante Escritura P</w:delText>
        </w:r>
        <w:r w:rsidRPr="003611B9" w:rsidDel="00911F01">
          <w:rPr>
            <w:rFonts w:cs="Times New Roman"/>
          </w:rPr>
          <w:delText>ública ante notar</w:delText>
        </w:r>
        <w:r w:rsidDel="00911F01">
          <w:rPr>
            <w:rFonts w:cs="Times New Roman"/>
          </w:rPr>
          <w:delText>io, según lo dispuesto en el artí</w:delText>
        </w:r>
        <w:r w:rsidRPr="003611B9" w:rsidDel="00911F01">
          <w:rPr>
            <w:rFonts w:cs="Times New Roman"/>
          </w:rPr>
          <w:delText>culo</w:delText>
        </w:r>
        <w:r w:rsidDel="00911F01">
          <w:rPr>
            <w:rFonts w:cs="Times New Roman"/>
          </w:rPr>
          <w:delText xml:space="preserve"> </w:delText>
        </w:r>
        <w:r w:rsidRPr="003611B9" w:rsidDel="00911F01">
          <w:rPr>
            <w:rFonts w:cs="Times New Roman"/>
          </w:rPr>
          <w:delText>5</w:delText>
        </w:r>
        <w:r w:rsidDel="00911F01">
          <w:rPr>
            <w:rFonts w:cs="Times New Roman"/>
          </w:rPr>
          <w:delText xml:space="preserve">  de esta ley.</w:delText>
        </w:r>
      </w:del>
    </w:p>
    <w:p w14:paraId="5B776CF8" w14:textId="77777777" w:rsidR="00C12AAE" w:rsidRPr="00102649" w:rsidDel="00911F01" w:rsidRDefault="00C12AAE" w:rsidP="00C12AAE">
      <w:pPr>
        <w:pStyle w:val="Incontec"/>
        <w:rPr>
          <w:del w:id="1438" w:author="andres camilo santana bohorquez" w:date="2017-02-17T09:33:00Z"/>
          <w:rFonts w:cs="Times New Roman"/>
        </w:rPr>
      </w:pPr>
      <w:del w:id="1439" w:author="andres camilo santana bohorquez" w:date="2017-02-17T01:21:00Z">
        <w:r w:rsidRPr="00102649" w:rsidDel="00911F01">
          <w:rPr>
            <w:rFonts w:cs="Times New Roman"/>
          </w:rPr>
          <w:delTex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delText>
        </w:r>
      </w:del>
    </w:p>
    <w:p w14:paraId="0F9C5C09" w14:textId="77777777" w:rsidR="00C12AAE" w:rsidRPr="00102649" w:rsidDel="00911F01" w:rsidRDefault="00C12AAE" w:rsidP="00C12AAE">
      <w:pPr>
        <w:pStyle w:val="Incontec"/>
        <w:rPr>
          <w:del w:id="1440" w:author="andres camilo santana bohorquez" w:date="2017-02-17T09:33:00Z"/>
          <w:rFonts w:cs="Times New Roman"/>
        </w:rPr>
      </w:pPr>
    </w:p>
    <w:p w14:paraId="7C8374FF" w14:textId="77777777" w:rsidR="00C12AAE" w:rsidRPr="00A46D04" w:rsidDel="00911F01" w:rsidRDefault="00C12AAE" w:rsidP="00C12AAE">
      <w:pPr>
        <w:pStyle w:val="Incontec"/>
        <w:ind w:firstLine="720"/>
        <w:rPr>
          <w:del w:id="1441" w:author="andres camilo santana bohorquez" w:date="2017-02-17T09:33:00Z"/>
          <w:rFonts w:cs="Times New Roman"/>
          <w:b/>
          <w:i/>
          <w:szCs w:val="28"/>
        </w:rPr>
      </w:pPr>
      <w:bookmarkStart w:id="1442" w:name="_aidwzkqlt95h" w:colFirst="0" w:colLast="0"/>
      <w:bookmarkEnd w:id="1442"/>
      <w:del w:id="1443" w:author="andres camilo santana bohorquez" w:date="2017-02-17T01:21:00Z">
        <w:r w:rsidRPr="00A46D04" w:rsidDel="00911F01">
          <w:rPr>
            <w:rFonts w:cs="Times New Roman"/>
            <w:b/>
            <w:i/>
            <w:szCs w:val="28"/>
          </w:rPr>
          <w:delText>Políticas</w:delText>
        </w:r>
      </w:del>
    </w:p>
    <w:p w14:paraId="5A2C4F86" w14:textId="77777777" w:rsidR="00C12AAE" w:rsidRPr="00102649" w:rsidDel="00911F01" w:rsidRDefault="00C12AAE" w:rsidP="00C12AAE">
      <w:pPr>
        <w:pStyle w:val="Incontec"/>
        <w:rPr>
          <w:del w:id="1444" w:author="andres camilo santana bohorquez" w:date="2017-02-17T09:33:00Z"/>
        </w:rPr>
      </w:pPr>
    </w:p>
    <w:p w14:paraId="70F3AF4E" w14:textId="77777777" w:rsidR="00C12AAE" w:rsidRPr="00102649" w:rsidDel="00911F01" w:rsidRDefault="00C12AAE" w:rsidP="00C12AAE">
      <w:pPr>
        <w:pStyle w:val="Incontec"/>
        <w:rPr>
          <w:del w:id="1445" w:author="andres camilo santana bohorquez" w:date="2017-02-17T09:33:00Z"/>
          <w:rFonts w:cs="Times New Roman"/>
        </w:rPr>
      </w:pPr>
      <w:bookmarkStart w:id="1446" w:name="_qkcphrbiucyh" w:colFirst="0" w:colLast="0"/>
      <w:bookmarkEnd w:id="1446"/>
      <w:del w:id="1447" w:author="andres camilo santana bohorquez" w:date="2017-02-17T01:21:00Z">
        <w:r w:rsidRPr="00102649" w:rsidDel="00911F01">
          <w:rPr>
            <w:rFonts w:cs="Times New Roman"/>
          </w:rPr>
          <w:delText xml:space="preserve">Con el fin de posicionar IncluSoft como una de las mayores empresas de desarrollo para personas </w:delText>
        </w:r>
        <w:r w:rsidDel="00911F01">
          <w:rPr>
            <w:rFonts w:cs="Times New Roman"/>
          </w:rPr>
          <w:delText>con Limitaciones</w:delText>
        </w:r>
        <w:r w:rsidRPr="00102649" w:rsidDel="00911F01">
          <w:rPr>
            <w:rFonts w:cs="Times New Roman"/>
          </w:rPr>
          <w:delText xml:space="preserve"> es necesario definir un conjunto de políticas que reflejen la identidad y buenas prácticas que la empresa debería aplicar en el desarrollo de sus actividades:</w:delText>
        </w:r>
      </w:del>
    </w:p>
    <w:p w14:paraId="4F992531" w14:textId="77777777" w:rsidR="00C12AAE" w:rsidRPr="00102649" w:rsidDel="00911F01" w:rsidRDefault="00C12AAE" w:rsidP="00C12AAE">
      <w:pPr>
        <w:pStyle w:val="Incontec"/>
        <w:rPr>
          <w:del w:id="1448" w:author="andres camilo santana bohorquez" w:date="2017-02-17T09:33:00Z"/>
          <w:rFonts w:cs="Times New Roman"/>
        </w:rPr>
      </w:pPr>
      <w:bookmarkStart w:id="1449" w:name="_wb5p4ds2r90k" w:colFirst="0" w:colLast="0"/>
      <w:bookmarkEnd w:id="1449"/>
      <w:del w:id="1450" w:author="andres camilo santana bohorquez" w:date="2017-02-17T01:21:00Z">
        <w:r w:rsidRPr="00102649" w:rsidDel="00911F01">
          <w:rPr>
            <w:rFonts w:cs="Times New Roman"/>
          </w:rPr>
          <w:delText>La empresa mejorará continuamente su rentabilidad para asegurar su permanencia en el negocio y aumentar la satisfacción de sus accionistas.</w:delText>
        </w:r>
      </w:del>
    </w:p>
    <w:p w14:paraId="4134AB55" w14:textId="77777777" w:rsidR="00C12AAE" w:rsidRPr="00102649" w:rsidDel="00911F01" w:rsidRDefault="00C12AAE" w:rsidP="00C12AAE">
      <w:pPr>
        <w:pStyle w:val="Incontec"/>
        <w:rPr>
          <w:del w:id="1451" w:author="andres camilo santana bohorquez" w:date="2017-02-17T09:33:00Z"/>
          <w:rFonts w:cs="Times New Roman"/>
        </w:rPr>
      </w:pPr>
      <w:bookmarkStart w:id="1452" w:name="_6nju97tk8b5h" w:colFirst="0" w:colLast="0"/>
      <w:bookmarkEnd w:id="1452"/>
      <w:del w:id="1453" w:author="andres camilo santana bohorquez" w:date="2017-02-17T01:21:00Z">
        <w:r w:rsidRPr="00102649" w:rsidDel="00911F01">
          <w:rPr>
            <w:rFonts w:cs="Times New Roman"/>
          </w:rPr>
          <w:delText>Mantener un trato amable y respetuoso hacia nuestros clientes.</w:delText>
        </w:r>
      </w:del>
    </w:p>
    <w:p w14:paraId="1C9DB040" w14:textId="77777777" w:rsidR="00C12AAE" w:rsidRPr="00102649" w:rsidDel="00911F01" w:rsidRDefault="00C12AAE" w:rsidP="00C12AAE">
      <w:pPr>
        <w:pStyle w:val="Incontec"/>
        <w:rPr>
          <w:del w:id="1454" w:author="andres camilo santana bohorquez" w:date="2017-02-17T09:33:00Z"/>
          <w:rFonts w:cs="Times New Roman"/>
        </w:rPr>
      </w:pPr>
      <w:bookmarkStart w:id="1455" w:name="_lqx03aryu8nj" w:colFirst="0" w:colLast="0"/>
      <w:bookmarkEnd w:id="1455"/>
      <w:del w:id="1456" w:author="andres camilo santana bohorquez" w:date="2017-02-17T01:21:00Z">
        <w:r w:rsidRPr="00102649" w:rsidDel="00911F01">
          <w:rPr>
            <w:rFonts w:cs="Times New Roman"/>
          </w:rPr>
          <w:delTex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delText>
        </w:r>
      </w:del>
    </w:p>
    <w:p w14:paraId="687F4EF4" w14:textId="77777777" w:rsidR="00C12AAE" w:rsidRPr="00102649" w:rsidDel="00911F01" w:rsidRDefault="00C12AAE" w:rsidP="00C12AAE">
      <w:pPr>
        <w:pStyle w:val="Incontec"/>
        <w:rPr>
          <w:del w:id="1457" w:author="andres camilo santana bohorquez" w:date="2017-02-17T09:33:00Z"/>
          <w:rFonts w:cs="Times New Roman"/>
        </w:rPr>
      </w:pPr>
      <w:bookmarkStart w:id="1458" w:name="_q99vnpi8md0" w:colFirst="0" w:colLast="0"/>
      <w:bookmarkEnd w:id="1458"/>
      <w:del w:id="1459" w:author="andres camilo santana bohorquez" w:date="2017-02-17T01:21:00Z">
        <w:r w:rsidRPr="00102649" w:rsidDel="00911F01">
          <w:rPr>
            <w:rFonts w:cs="Times New Roman"/>
          </w:rPr>
          <w:delText>Toda modificación en la estructura organizacional deberá ser aprobada por el  directorio en base a estudios o análisis de procesos organizacionales.</w:delText>
        </w:r>
      </w:del>
    </w:p>
    <w:p w14:paraId="7704E052" w14:textId="77777777" w:rsidR="00C12AAE" w:rsidRPr="00102649" w:rsidDel="00911F01" w:rsidRDefault="00C12AAE" w:rsidP="00C12AAE">
      <w:pPr>
        <w:pStyle w:val="Incontec"/>
        <w:rPr>
          <w:del w:id="1460" w:author="andres camilo santana bohorquez" w:date="2017-02-17T09:33:00Z"/>
          <w:rFonts w:cs="Times New Roman"/>
        </w:rPr>
      </w:pPr>
      <w:bookmarkStart w:id="1461" w:name="_a1z60bqpy003" w:colFirst="0" w:colLast="0"/>
      <w:bookmarkEnd w:id="1461"/>
      <w:del w:id="1462" w:author="andres camilo santana bohorquez" w:date="2017-02-17T01:21:00Z">
        <w:r w:rsidRPr="00102649" w:rsidDel="00911F01">
          <w:rPr>
            <w:rFonts w:cs="Times New Roman"/>
          </w:rPr>
          <w:delTex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delText>
        </w:r>
      </w:del>
    </w:p>
    <w:p w14:paraId="111EA965" w14:textId="77777777" w:rsidR="00C12AAE" w:rsidRPr="00102649" w:rsidDel="00911F01" w:rsidRDefault="00C12AAE" w:rsidP="00C12AAE">
      <w:pPr>
        <w:pStyle w:val="Incontec"/>
        <w:rPr>
          <w:del w:id="1463" w:author="andres camilo santana bohorquez" w:date="2017-02-17T09:33:00Z"/>
          <w:rFonts w:cs="Times New Roman"/>
        </w:rPr>
      </w:pPr>
      <w:bookmarkStart w:id="1464" w:name="_did084qksvoo" w:colFirst="0" w:colLast="0"/>
      <w:bookmarkEnd w:id="1464"/>
      <w:del w:id="1465" w:author="andres camilo santana bohorquez" w:date="2017-02-17T01:21:00Z">
        <w:r w:rsidRPr="00102649" w:rsidDel="00911F01">
          <w:rPr>
            <w:rFonts w:cs="Times New Roman"/>
          </w:rPr>
          <w:delText xml:space="preserve">El sistema de remuneración de la organización obedecerá a un modelo internacionalmente aceptado y su valoración estará de acuerdo con el mercado laboral local del sector de las tecnologías. </w:delText>
        </w:r>
      </w:del>
    </w:p>
    <w:p w14:paraId="6055480E" w14:textId="77777777" w:rsidR="00C12AAE" w:rsidRPr="00102649" w:rsidDel="00911F01" w:rsidRDefault="00C12AAE" w:rsidP="00C12AAE">
      <w:pPr>
        <w:pStyle w:val="Incontec"/>
        <w:rPr>
          <w:del w:id="1466" w:author="andres camilo santana bohorquez" w:date="2017-02-17T09:33:00Z"/>
          <w:rFonts w:cs="Times New Roman"/>
        </w:rPr>
      </w:pPr>
      <w:bookmarkStart w:id="1467" w:name="_my0hua41o1ti" w:colFirst="0" w:colLast="0"/>
      <w:bookmarkEnd w:id="1467"/>
      <w:del w:id="1468" w:author="andres camilo santana bohorquez" w:date="2017-02-17T01:21:00Z">
        <w:r w:rsidRPr="00102649" w:rsidDel="00911F01">
          <w:rPr>
            <w:rFonts w:cs="Times New Roman"/>
          </w:rPr>
          <w:delText xml:space="preserve">Las elevaciones salariales se realizarán únicamente como consecuencia de la evaluación de desempeño y la situación financiera de la empresa, se exceptúan las disposiciones gubernamentales y legales aplicables a la Compañía. </w:delText>
        </w:r>
      </w:del>
    </w:p>
    <w:p w14:paraId="42BA1C0D" w14:textId="77777777" w:rsidR="00C12AAE" w:rsidRPr="00102649" w:rsidDel="00911F01" w:rsidRDefault="00C12AAE" w:rsidP="00C12AAE">
      <w:pPr>
        <w:pStyle w:val="Incontec"/>
        <w:rPr>
          <w:del w:id="1469" w:author="andres camilo santana bohorquez" w:date="2017-02-17T09:33:00Z"/>
          <w:rFonts w:cs="Times New Roman"/>
        </w:rPr>
      </w:pPr>
      <w:bookmarkStart w:id="1470" w:name="_lbql2gcfs653" w:colFirst="0" w:colLast="0"/>
      <w:bookmarkEnd w:id="1470"/>
      <w:del w:id="1471" w:author="andres camilo santana bohorquez" w:date="2017-02-17T01:21:00Z">
        <w:r w:rsidRPr="00102649" w:rsidDel="00911F01">
          <w:rPr>
            <w:rFonts w:cs="Times New Roman"/>
          </w:rPr>
          <w:delTex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delText>
        </w:r>
      </w:del>
    </w:p>
    <w:p w14:paraId="78D2E5D4" w14:textId="77777777" w:rsidR="00C12AAE" w:rsidRPr="00102649" w:rsidDel="00911F01" w:rsidRDefault="00C12AAE" w:rsidP="00C12AAE">
      <w:pPr>
        <w:pStyle w:val="Incontec"/>
        <w:rPr>
          <w:del w:id="1472" w:author="andres camilo santana bohorquez" w:date="2017-02-17T09:33:00Z"/>
          <w:rFonts w:cs="Times New Roman"/>
        </w:rPr>
      </w:pPr>
      <w:bookmarkStart w:id="1473" w:name="_288jymkurjj3" w:colFirst="0" w:colLast="0"/>
      <w:bookmarkEnd w:id="1473"/>
      <w:del w:id="1474" w:author="andres camilo santana bohorquez" w:date="2017-02-17T01:21:00Z">
        <w:r w:rsidRPr="00102649" w:rsidDel="00911F01">
          <w:rPr>
            <w:rFonts w:cs="Times New Roman"/>
          </w:rPr>
          <w:delTex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delText>
        </w:r>
      </w:del>
    </w:p>
    <w:p w14:paraId="4DC7DE51" w14:textId="77777777" w:rsidR="00C12AAE" w:rsidRPr="00102649" w:rsidDel="00911F01" w:rsidRDefault="00C12AAE" w:rsidP="00C12AAE">
      <w:pPr>
        <w:pStyle w:val="Incontec"/>
        <w:rPr>
          <w:del w:id="1475" w:author="andres camilo santana bohorquez" w:date="2017-02-17T09:33:00Z"/>
          <w:rFonts w:cs="Times New Roman"/>
        </w:rPr>
      </w:pPr>
      <w:bookmarkStart w:id="1476" w:name="_1judlrihp9r3" w:colFirst="0" w:colLast="0"/>
      <w:bookmarkEnd w:id="1476"/>
    </w:p>
    <w:p w14:paraId="07A89D46" w14:textId="77777777" w:rsidR="00C12AAE" w:rsidRPr="00E21B5B" w:rsidDel="00911F01" w:rsidRDefault="00C12AAE" w:rsidP="00C12AAE">
      <w:pPr>
        <w:pStyle w:val="Incontec"/>
        <w:rPr>
          <w:del w:id="1477" w:author="andres camilo santana bohorquez" w:date="2017-02-17T09:33:00Z"/>
          <w:rFonts w:cs="Times New Roman"/>
          <w:b/>
          <w:szCs w:val="28"/>
        </w:rPr>
      </w:pPr>
      <w:bookmarkStart w:id="1478" w:name="_944ehxzb7408" w:colFirst="0" w:colLast="0"/>
      <w:bookmarkEnd w:id="1478"/>
      <w:del w:id="1479" w:author="andres camilo santana bohorquez" w:date="2017-02-17T01:21:00Z">
        <w:r w:rsidRPr="00E21B5B" w:rsidDel="00911F01">
          <w:rPr>
            <w:rFonts w:cs="Times New Roman"/>
            <w:b/>
            <w:szCs w:val="28"/>
          </w:rPr>
          <w:delText>Normas</w:delText>
        </w:r>
      </w:del>
    </w:p>
    <w:p w14:paraId="6AA643B8" w14:textId="77777777" w:rsidR="00C12AAE" w:rsidRPr="00102649" w:rsidDel="00911F01" w:rsidRDefault="00C12AAE" w:rsidP="00C12AAE">
      <w:pPr>
        <w:pStyle w:val="Incontec"/>
        <w:rPr>
          <w:del w:id="1480" w:author="andres camilo santana bohorquez" w:date="2017-02-17T09:33:00Z"/>
        </w:rPr>
      </w:pPr>
    </w:p>
    <w:p w14:paraId="0780DA04" w14:textId="77777777" w:rsidR="00C12AAE" w:rsidRPr="00102649" w:rsidDel="00911F01" w:rsidRDefault="00C12AAE" w:rsidP="00C12AAE">
      <w:pPr>
        <w:pStyle w:val="Incontec"/>
        <w:rPr>
          <w:del w:id="1481" w:author="andres camilo santana bohorquez" w:date="2017-02-17T09:33:00Z"/>
          <w:rFonts w:cs="Times New Roman"/>
        </w:rPr>
      </w:pPr>
      <w:del w:id="1482" w:author="andres camilo santana bohorquez" w:date="2017-02-17T01:21:00Z">
        <w:r w:rsidRPr="00102649" w:rsidDel="00911F01">
          <w:rPr>
            <w:rFonts w:eastAsia="Arial" w:cs="Times New Roman"/>
          </w:rPr>
          <w:delText>E</w:delText>
        </w:r>
        <w:r w:rsidDel="00911F01">
          <w:rPr>
            <w:rFonts w:eastAsia="Arial" w:cs="Times New Roman"/>
          </w:rPr>
          <w:delText>n</w:delText>
        </w:r>
        <w:r w:rsidRPr="00102649" w:rsidDel="00911F01">
          <w:rPr>
            <w:rFonts w:eastAsia="Arial" w:cs="Times New Roman"/>
          </w:rPr>
          <w:delText xml:space="preserve"> la iniciación de cualquier proyecto de negocio es necesario contar con el conocimiento de la  Ley Tributaria, que tienen incidencia con la industria de Software, en Colombia  la Federación Colombiana de la Industria de Software y tecnologías informáticas.</w:delText>
        </w:r>
      </w:del>
    </w:p>
    <w:p w14:paraId="75387BB4" w14:textId="77777777" w:rsidR="00C12AAE" w:rsidRPr="00102649" w:rsidDel="00911F01" w:rsidRDefault="00C12AAE" w:rsidP="00C12AAE">
      <w:pPr>
        <w:pStyle w:val="Incontec"/>
        <w:rPr>
          <w:del w:id="1483" w:author="andres camilo santana bohorquez" w:date="2017-02-17T09:33:00Z"/>
          <w:rFonts w:cs="Times New Roman"/>
        </w:rPr>
      </w:pPr>
      <w:del w:id="1484" w:author="andres camilo santana bohorquez" w:date="2017-02-17T01:21:00Z">
        <w:r w:rsidRPr="00102649" w:rsidDel="00911F01">
          <w:rPr>
            <w:rFonts w:eastAsia="Arial" w:cs="Times New Roman"/>
          </w:rPr>
          <w:delTex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delText>
        </w:r>
      </w:del>
    </w:p>
    <w:p w14:paraId="12EEA7B2" w14:textId="77777777" w:rsidR="00C12AAE" w:rsidRPr="00102649" w:rsidDel="00911F01" w:rsidRDefault="00C12AAE" w:rsidP="00C12AAE">
      <w:pPr>
        <w:pStyle w:val="Incontec"/>
        <w:rPr>
          <w:del w:id="1485" w:author="andres camilo santana bohorquez" w:date="2017-02-17T09:33:00Z"/>
          <w:rFonts w:cs="Times New Roman"/>
        </w:rPr>
      </w:pPr>
      <w:del w:id="1486" w:author="andres camilo santana bohorquez" w:date="2017-02-17T01:21:00Z">
        <w:r w:rsidRPr="00102649" w:rsidDel="00911F01">
          <w:rPr>
            <w:rFonts w:eastAsia="Arial" w:cs="Times New Roman"/>
          </w:rPr>
          <w:delTex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delText>
        </w:r>
      </w:del>
    </w:p>
    <w:p w14:paraId="68A42284" w14:textId="77777777" w:rsidR="00C12AAE" w:rsidRPr="00102649" w:rsidDel="00911F01" w:rsidRDefault="00C12AAE" w:rsidP="00C12AAE">
      <w:pPr>
        <w:pStyle w:val="Incontec"/>
        <w:rPr>
          <w:del w:id="1487" w:author="andres camilo santana bohorquez" w:date="2017-02-17T09:33:00Z"/>
          <w:rFonts w:cs="Times New Roman"/>
        </w:rPr>
      </w:pPr>
      <w:del w:id="1488" w:author="andres camilo santana bohorquez" w:date="2017-02-17T01:21:00Z">
        <w:r w:rsidRPr="00102649" w:rsidDel="00911F01">
          <w:rPr>
            <w:rFonts w:eastAsia="Arial" w:cs="Times New Roman"/>
          </w:rPr>
          <w:delTex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delText>
        </w:r>
      </w:del>
    </w:p>
    <w:p w14:paraId="7BCD0D66" w14:textId="77777777" w:rsidR="00C12AAE" w:rsidRPr="00102649" w:rsidDel="00911F01" w:rsidRDefault="00C12AAE" w:rsidP="00C12AAE">
      <w:pPr>
        <w:pStyle w:val="Incontec"/>
        <w:rPr>
          <w:del w:id="1489" w:author="andres camilo santana bohorquez" w:date="2017-02-17T09:33:00Z"/>
          <w:rFonts w:cs="Times New Roman"/>
        </w:rPr>
      </w:pPr>
      <w:del w:id="1490" w:author="andres camilo santana bohorquez" w:date="2017-02-17T01:21:00Z">
        <w:r w:rsidRPr="00102649" w:rsidDel="00911F01">
          <w:rPr>
            <w:rFonts w:eastAsia="Arial" w:cs="Times New Roman"/>
          </w:rPr>
          <w:delText>La legislación colombiana en forma explícita establec</w:delText>
        </w:r>
        <w:r w:rsidDel="00911F01">
          <w:rPr>
            <w:rFonts w:eastAsia="Arial" w:cs="Times New Roman"/>
          </w:rPr>
          <w:delText xml:space="preserve">e sanciones de "prisión de dos </w:delText>
        </w:r>
        <w:r w:rsidRPr="00102649" w:rsidDel="00911F01">
          <w:rPr>
            <w:rFonts w:eastAsia="Arial" w:cs="Times New Roman"/>
          </w:rPr>
          <w:delTex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delText>
        </w:r>
      </w:del>
    </w:p>
    <w:p w14:paraId="0487EE08" w14:textId="77777777" w:rsidR="00C12AAE" w:rsidDel="00911F01" w:rsidRDefault="00C12AAE" w:rsidP="00C12AAE">
      <w:pPr>
        <w:pStyle w:val="Incontec"/>
        <w:rPr>
          <w:del w:id="1491" w:author="andres camilo santana bohorquez" w:date="2017-02-17T09:33:00Z"/>
          <w:rFonts w:cs="Times New Roman"/>
        </w:rPr>
      </w:pPr>
      <w:bookmarkStart w:id="1492" w:name="_7vg6yx7qv3gz" w:colFirst="0" w:colLast="0"/>
      <w:bookmarkEnd w:id="1492"/>
    </w:p>
    <w:p w14:paraId="6DC352A4" w14:textId="77777777" w:rsidR="00C12AAE" w:rsidRPr="00102649" w:rsidDel="00911F01" w:rsidRDefault="00C12AAE" w:rsidP="00C12AAE">
      <w:pPr>
        <w:pStyle w:val="Incontec"/>
        <w:rPr>
          <w:del w:id="1493" w:author="andres camilo santana bohorquez" w:date="2017-02-17T09:33:00Z"/>
          <w:rFonts w:cs="Times New Roman"/>
        </w:rPr>
      </w:pPr>
      <w:del w:id="1494" w:author="andres camilo santana bohorquez" w:date="2017-02-17T01:21:00Z">
        <w:r w:rsidRPr="00102649" w:rsidDel="00911F01">
          <w:rPr>
            <w:rFonts w:cs="Times New Roman"/>
          </w:rPr>
          <w:delText xml:space="preserve">Algunas normas </w:delText>
        </w:r>
        <w:r w:rsidDel="00911F01">
          <w:rPr>
            <w:rFonts w:cs="Times New Roman"/>
          </w:rPr>
          <w:delText xml:space="preserve">que se deben tener en cuenta para </w:delText>
        </w:r>
        <w:r w:rsidRPr="00102649" w:rsidDel="00911F01">
          <w:rPr>
            <w:rFonts w:cs="Times New Roman"/>
          </w:rPr>
          <w:delText>el desarrollo de software</w:delText>
        </w:r>
        <w:r w:rsidDel="00911F01">
          <w:rPr>
            <w:rFonts w:cs="Times New Roman"/>
          </w:rPr>
          <w:delText xml:space="preserve"> para lograr proceso de alta calidad son:</w:delText>
        </w:r>
      </w:del>
    </w:p>
    <w:p w14:paraId="79463E15" w14:textId="77777777" w:rsidR="00C12AAE" w:rsidDel="00911F01" w:rsidRDefault="00C12AAE" w:rsidP="00C12AAE">
      <w:pPr>
        <w:pStyle w:val="Incontec"/>
        <w:rPr>
          <w:del w:id="1495" w:author="andres camilo santana bohorquez" w:date="2017-02-17T09:33:00Z"/>
          <w:rFonts w:cs="Times New Roman"/>
          <w:b/>
        </w:rPr>
      </w:pPr>
      <w:bookmarkStart w:id="1496" w:name="_6yd65t5kl5go" w:colFirst="0" w:colLast="0"/>
      <w:bookmarkEnd w:id="1496"/>
      <w:del w:id="1497" w:author="andres camilo santana bohorquez" w:date="2017-02-17T01:21:00Z">
        <w:r w:rsidRPr="00102649" w:rsidDel="00911F01">
          <w:rPr>
            <w:rFonts w:cs="Times New Roman"/>
            <w:b/>
          </w:rPr>
          <w:delText>Normas I</w:delText>
        </w:r>
        <w:r w:rsidDel="00911F01">
          <w:rPr>
            <w:rFonts w:cs="Times New Roman"/>
            <w:b/>
          </w:rPr>
          <w:delText>SO</w:delText>
        </w:r>
        <w:r w:rsidRPr="00102649" w:rsidDel="00911F01">
          <w:rPr>
            <w:rFonts w:cs="Times New Roman"/>
            <w:b/>
          </w:rPr>
          <w:delText xml:space="preserve"> para el desarrollo de software</w:delText>
        </w:r>
      </w:del>
    </w:p>
    <w:p w14:paraId="16C8AA09" w14:textId="77777777" w:rsidR="00C12AAE" w:rsidDel="00911F01" w:rsidRDefault="00C12AAE" w:rsidP="00C12AAE">
      <w:pPr>
        <w:rPr>
          <w:del w:id="1498" w:author="andres camilo santana bohorquez" w:date="2017-02-17T09:33:00Z"/>
        </w:rPr>
      </w:pPr>
    </w:p>
    <w:tbl>
      <w:tblPr>
        <w:tblStyle w:val="Tablaconcuadrcula"/>
        <w:tblW w:w="0" w:type="auto"/>
        <w:tblLook w:val="04A0" w:firstRow="1" w:lastRow="0" w:firstColumn="1" w:lastColumn="0" w:noHBand="0" w:noVBand="1"/>
      </w:tblPr>
      <w:tblGrid>
        <w:gridCol w:w="2689"/>
        <w:gridCol w:w="6139"/>
      </w:tblGrid>
      <w:tr w:rsidR="00C12AAE" w:rsidDel="00911F01" w14:paraId="4A04E3C9" w14:textId="77777777" w:rsidTr="007B1D63">
        <w:trPr>
          <w:del w:id="1499" w:author="andres camilo santana bohorquez" w:date="2017-02-17T09:33:00Z"/>
        </w:trPr>
        <w:tc>
          <w:tcPr>
            <w:tcW w:w="2689" w:type="dxa"/>
            <w:shd w:val="clear" w:color="auto" w:fill="1F4E79" w:themeFill="accent1" w:themeFillShade="80"/>
          </w:tcPr>
          <w:p w14:paraId="2B2FDF3B" w14:textId="77777777" w:rsidR="00C12AAE" w:rsidRPr="00E21B5B" w:rsidDel="00911F01" w:rsidRDefault="00C12AAE" w:rsidP="007B1D63">
            <w:pPr>
              <w:rPr>
                <w:del w:id="1500" w:author="andres camilo santana bohorquez" w:date="2017-02-17T09:33:00Z"/>
                <w:rFonts w:ascii="LM Roman 10" w:hAnsi="LM Roman 10"/>
                <w:b/>
                <w:color w:val="FFFFFF" w:themeColor="background1"/>
                <w:sz w:val="24"/>
                <w:szCs w:val="24"/>
              </w:rPr>
            </w:pPr>
            <w:del w:id="1501" w:author="andres camilo santana bohorquez" w:date="2017-02-17T01:21:00Z">
              <w:r w:rsidRPr="00E21B5B" w:rsidDel="00911F01">
                <w:rPr>
                  <w:rFonts w:ascii="LM Roman 10" w:hAnsi="LM Roman 10"/>
                  <w:b/>
                  <w:color w:val="FFFFFF" w:themeColor="background1"/>
                  <w:sz w:val="24"/>
                  <w:szCs w:val="24"/>
                </w:rPr>
                <w:delText>Norma</w:delText>
              </w:r>
            </w:del>
          </w:p>
        </w:tc>
        <w:tc>
          <w:tcPr>
            <w:tcW w:w="6139" w:type="dxa"/>
            <w:shd w:val="clear" w:color="auto" w:fill="1F4E79" w:themeFill="accent1" w:themeFillShade="80"/>
          </w:tcPr>
          <w:p w14:paraId="6693AA9B" w14:textId="77777777" w:rsidR="00C12AAE" w:rsidRPr="00E21B5B" w:rsidDel="00911F01" w:rsidRDefault="00C12AAE" w:rsidP="007B1D63">
            <w:pPr>
              <w:rPr>
                <w:del w:id="1502" w:author="andres camilo santana bohorquez" w:date="2017-02-17T09:33:00Z"/>
                <w:rFonts w:ascii="LM Roman 10" w:hAnsi="LM Roman 10"/>
                <w:b/>
                <w:color w:val="FFFFFF" w:themeColor="background1"/>
                <w:sz w:val="24"/>
                <w:szCs w:val="24"/>
              </w:rPr>
            </w:pPr>
            <w:del w:id="1503" w:author="andres camilo santana bohorquez" w:date="2017-02-17T01:21:00Z">
              <w:r w:rsidRPr="00E21B5B" w:rsidDel="00911F01">
                <w:rPr>
                  <w:rFonts w:ascii="LM Roman 10" w:hAnsi="LM Roman 10"/>
                  <w:b/>
                  <w:color w:val="FFFFFF" w:themeColor="background1"/>
                  <w:sz w:val="24"/>
                  <w:szCs w:val="24"/>
                </w:rPr>
                <w:delText>Descripción</w:delText>
              </w:r>
            </w:del>
          </w:p>
        </w:tc>
      </w:tr>
      <w:tr w:rsidR="00C12AAE" w:rsidDel="00911F01" w14:paraId="1E898B08" w14:textId="77777777" w:rsidTr="007B1D63">
        <w:trPr>
          <w:del w:id="1504" w:author="andres camilo santana bohorquez" w:date="2017-02-17T09:33:00Z"/>
        </w:trPr>
        <w:tc>
          <w:tcPr>
            <w:tcW w:w="2689" w:type="dxa"/>
          </w:tcPr>
          <w:p w14:paraId="38A369F1" w14:textId="77777777" w:rsidR="00C12AAE" w:rsidRPr="00E21B5B" w:rsidDel="00911F01" w:rsidRDefault="00C12AAE" w:rsidP="007B1D63">
            <w:pPr>
              <w:pStyle w:val="Incontec"/>
              <w:rPr>
                <w:del w:id="1505" w:author="andres camilo santana bohorquez" w:date="2017-02-17T09:33:00Z"/>
                <w:rFonts w:cs="Times New Roman"/>
              </w:rPr>
            </w:pPr>
            <w:del w:id="1506" w:author="andres camilo santana bohorquez" w:date="2017-02-17T01:21:00Z">
              <w:r w:rsidRPr="00E21B5B" w:rsidDel="00911F01">
                <w:rPr>
                  <w:rFonts w:cs="Times New Roman"/>
                  <w:b/>
                </w:rPr>
                <w:delText>ISO 9001</w:delText>
              </w:r>
            </w:del>
          </w:p>
          <w:p w14:paraId="702406CF" w14:textId="77777777" w:rsidR="00C12AAE" w:rsidRPr="00E21B5B" w:rsidDel="00911F01" w:rsidRDefault="00C12AAE" w:rsidP="007B1D63">
            <w:pPr>
              <w:rPr>
                <w:del w:id="1507" w:author="andres camilo santana bohorquez" w:date="2017-02-17T09:33:00Z"/>
                <w:sz w:val="24"/>
                <w:szCs w:val="24"/>
              </w:rPr>
            </w:pPr>
          </w:p>
        </w:tc>
        <w:tc>
          <w:tcPr>
            <w:tcW w:w="6139" w:type="dxa"/>
          </w:tcPr>
          <w:p w14:paraId="31261F3F" w14:textId="77777777" w:rsidR="00C12AAE" w:rsidRPr="00E21B5B" w:rsidDel="00911F01" w:rsidRDefault="00C12AAE" w:rsidP="007B1D63">
            <w:pPr>
              <w:pStyle w:val="Incontec"/>
              <w:rPr>
                <w:del w:id="1508" w:author="andres camilo santana bohorquez" w:date="2017-02-17T09:33:00Z"/>
              </w:rPr>
            </w:pPr>
            <w:del w:id="1509" w:author="andres camilo santana bohorquez" w:date="2017-02-17T01:21:00Z">
              <w:r w:rsidRPr="00E21B5B" w:rsidDel="00911F01">
                <w:rPr>
                  <w:rFonts w:cs="Times New Roman"/>
                </w:rPr>
                <w:delText>Este es un estándar que describe el sistema de calidad utilizado para mantener el desarrollo de un producto que implique diseño.</w:delText>
              </w:r>
            </w:del>
          </w:p>
        </w:tc>
      </w:tr>
      <w:tr w:rsidR="00C12AAE" w:rsidDel="00911F01" w14:paraId="7C489043" w14:textId="77777777" w:rsidTr="007B1D63">
        <w:trPr>
          <w:del w:id="1510" w:author="andres camilo santana bohorquez" w:date="2017-02-17T09:33:00Z"/>
        </w:trPr>
        <w:tc>
          <w:tcPr>
            <w:tcW w:w="2689" w:type="dxa"/>
          </w:tcPr>
          <w:p w14:paraId="1DA76EE6" w14:textId="77777777" w:rsidR="00C12AAE" w:rsidRPr="00E21B5B" w:rsidDel="00911F01" w:rsidRDefault="00C12AAE" w:rsidP="007B1D63">
            <w:pPr>
              <w:pStyle w:val="Incontec"/>
              <w:rPr>
                <w:del w:id="1511" w:author="andres camilo santana bohorquez" w:date="2017-02-17T09:33:00Z"/>
                <w:rFonts w:cs="Times New Roman"/>
              </w:rPr>
            </w:pPr>
            <w:del w:id="1512" w:author="andres camilo santana bohorquez" w:date="2017-02-17T01:21:00Z">
              <w:r w:rsidRPr="00E21B5B" w:rsidDel="00911F01">
                <w:rPr>
                  <w:rFonts w:cs="Times New Roman"/>
                  <w:b/>
                </w:rPr>
                <w:delText>ISO/IEC 9003</w:delText>
              </w:r>
            </w:del>
          </w:p>
          <w:p w14:paraId="3B5641DA" w14:textId="77777777" w:rsidR="00C12AAE" w:rsidRPr="00E21B5B" w:rsidDel="00911F01" w:rsidRDefault="00C12AAE" w:rsidP="007B1D63">
            <w:pPr>
              <w:rPr>
                <w:del w:id="1513" w:author="andres camilo santana bohorquez" w:date="2017-02-17T09:33:00Z"/>
                <w:sz w:val="24"/>
                <w:szCs w:val="24"/>
              </w:rPr>
            </w:pPr>
          </w:p>
        </w:tc>
        <w:tc>
          <w:tcPr>
            <w:tcW w:w="6139" w:type="dxa"/>
          </w:tcPr>
          <w:p w14:paraId="772908EE" w14:textId="77777777" w:rsidR="00C12AAE" w:rsidRPr="00E21B5B" w:rsidDel="00911F01" w:rsidRDefault="00C12AAE" w:rsidP="007B1D63">
            <w:pPr>
              <w:pStyle w:val="Incontec"/>
              <w:rPr>
                <w:del w:id="1514" w:author="andres camilo santana bohorquez" w:date="2017-02-17T09:33:00Z"/>
              </w:rPr>
            </w:pPr>
            <w:del w:id="1515" w:author="andres camilo santana bohorquez" w:date="2017-02-17T01:21:00Z">
              <w:r w:rsidRPr="00E21B5B" w:rsidDel="00911F01">
                <w:rPr>
                  <w:rFonts w:cs="Times New Roman"/>
                </w:rPr>
                <w:delText>Este es un documento específico que interpreta el I</w:delText>
              </w:r>
              <w:r w:rsidDel="00911F01">
                <w:rPr>
                  <w:rFonts w:cs="Times New Roman"/>
                </w:rPr>
                <w:delText>SO</w:delText>
              </w:r>
              <w:r w:rsidRPr="00E21B5B" w:rsidDel="00911F01">
                <w:rPr>
                  <w:rFonts w:cs="Times New Roman"/>
                </w:rPr>
                <w:delText xml:space="preserve"> 9001 para el desarrollador de software.</w:delText>
              </w:r>
            </w:del>
          </w:p>
        </w:tc>
      </w:tr>
      <w:tr w:rsidR="00C12AAE" w:rsidDel="00911F01" w14:paraId="024E3FED" w14:textId="77777777" w:rsidTr="007B1D63">
        <w:trPr>
          <w:del w:id="1516" w:author="andres camilo santana bohorquez" w:date="2017-02-17T09:33:00Z"/>
        </w:trPr>
        <w:tc>
          <w:tcPr>
            <w:tcW w:w="2689" w:type="dxa"/>
          </w:tcPr>
          <w:p w14:paraId="06D359A6" w14:textId="77777777" w:rsidR="00C12AAE" w:rsidRPr="00E21B5B" w:rsidDel="00911F01" w:rsidRDefault="00C12AAE" w:rsidP="007B1D63">
            <w:pPr>
              <w:pStyle w:val="Incontec"/>
              <w:rPr>
                <w:del w:id="1517" w:author="andres camilo santana bohorquez" w:date="2017-02-17T09:33:00Z"/>
                <w:rFonts w:cs="Times New Roman"/>
              </w:rPr>
            </w:pPr>
            <w:del w:id="1518" w:author="andres camilo santana bohorquez" w:date="2017-02-17T01:21:00Z">
              <w:r w:rsidRPr="00E21B5B" w:rsidDel="00911F01">
                <w:rPr>
                  <w:rFonts w:cs="Times New Roman"/>
                  <w:b/>
                </w:rPr>
                <w:delText>ISO/IEC 12207</w:delText>
              </w:r>
            </w:del>
          </w:p>
          <w:p w14:paraId="7522D9CB" w14:textId="77777777" w:rsidR="00C12AAE" w:rsidRPr="00E21B5B" w:rsidDel="00911F01" w:rsidRDefault="00C12AAE" w:rsidP="007B1D63">
            <w:pPr>
              <w:rPr>
                <w:del w:id="1519" w:author="andres camilo santana bohorquez" w:date="2017-02-17T09:33:00Z"/>
                <w:sz w:val="24"/>
                <w:szCs w:val="24"/>
              </w:rPr>
            </w:pPr>
          </w:p>
        </w:tc>
        <w:tc>
          <w:tcPr>
            <w:tcW w:w="6139" w:type="dxa"/>
          </w:tcPr>
          <w:p w14:paraId="550A2C31" w14:textId="77777777" w:rsidR="00C12AAE" w:rsidRPr="00E21B5B" w:rsidDel="00911F01" w:rsidRDefault="00C12AAE" w:rsidP="007B1D63">
            <w:pPr>
              <w:pStyle w:val="Incontec"/>
              <w:rPr>
                <w:del w:id="1520" w:author="andres camilo santana bohorquez" w:date="2017-02-17T09:33:00Z"/>
              </w:rPr>
            </w:pPr>
            <w:del w:id="1521" w:author="andres camilo santana bohorquez" w:date="2017-02-17T01:21:00Z">
              <w:r w:rsidRPr="00E21B5B" w:rsidDel="00911F01">
                <w:rPr>
                  <w:rFonts w:cs="Times New Roman"/>
                </w:rPr>
                <w:delText>Es el estándar para los procesos de ciclo de vida del software de la organización. Es la base para ISO 15505-SPICE.</w:delText>
              </w:r>
            </w:del>
          </w:p>
        </w:tc>
      </w:tr>
      <w:tr w:rsidR="00C12AAE" w:rsidDel="00911F01" w14:paraId="31C44BEC" w14:textId="77777777" w:rsidTr="007B1D63">
        <w:trPr>
          <w:del w:id="1522" w:author="andres camilo santana bohorquez" w:date="2017-02-17T09:33:00Z"/>
        </w:trPr>
        <w:tc>
          <w:tcPr>
            <w:tcW w:w="2689" w:type="dxa"/>
          </w:tcPr>
          <w:p w14:paraId="0EF71EB3" w14:textId="77777777" w:rsidR="00C12AAE" w:rsidRPr="00E21B5B" w:rsidDel="00911F01" w:rsidRDefault="00C12AAE" w:rsidP="007B1D63">
            <w:pPr>
              <w:pStyle w:val="Incontec"/>
              <w:rPr>
                <w:del w:id="1523" w:author="andres camilo santana bohorquez" w:date="2017-02-17T09:33:00Z"/>
                <w:rFonts w:cs="Times New Roman"/>
              </w:rPr>
            </w:pPr>
            <w:del w:id="1524" w:author="andres camilo santana bohorquez" w:date="2017-02-17T01:21:00Z">
              <w:r w:rsidRPr="00E21B5B" w:rsidDel="00911F01">
                <w:rPr>
                  <w:rFonts w:cs="Times New Roman"/>
                  <w:b/>
                </w:rPr>
                <w:delText>ISO/IEC 15504</w:delText>
              </w:r>
            </w:del>
          </w:p>
          <w:p w14:paraId="396163F7" w14:textId="77777777" w:rsidR="00C12AAE" w:rsidRPr="00E21B5B" w:rsidDel="00911F01" w:rsidRDefault="00C12AAE" w:rsidP="007B1D63">
            <w:pPr>
              <w:rPr>
                <w:del w:id="1525" w:author="andres camilo santana bohorquez" w:date="2017-02-17T09:33:00Z"/>
                <w:sz w:val="24"/>
                <w:szCs w:val="24"/>
              </w:rPr>
            </w:pPr>
          </w:p>
        </w:tc>
        <w:tc>
          <w:tcPr>
            <w:tcW w:w="6139" w:type="dxa"/>
          </w:tcPr>
          <w:p w14:paraId="6844C847" w14:textId="77777777" w:rsidR="00C12AAE" w:rsidRPr="00E21B5B" w:rsidDel="00911F01" w:rsidRDefault="00C12AAE" w:rsidP="007B1D63">
            <w:pPr>
              <w:pStyle w:val="Incontec"/>
              <w:rPr>
                <w:del w:id="1526" w:author="andres camilo santana bohorquez" w:date="2017-02-17T09:33:00Z"/>
              </w:rPr>
            </w:pPr>
            <w:del w:id="1527" w:author="andres camilo santana bohorquez" w:date="2017-02-17T01:21:00Z">
              <w:r w:rsidRPr="00E21B5B" w:rsidDel="00911F01">
                <w:rPr>
                  <w:rFonts w:cs="Times New Roman"/>
                </w:rPr>
                <w:delTex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delText>
              </w:r>
            </w:del>
          </w:p>
        </w:tc>
      </w:tr>
      <w:tr w:rsidR="00C12AAE" w:rsidDel="00911F01" w14:paraId="1CE91B84" w14:textId="77777777" w:rsidTr="007B1D63">
        <w:trPr>
          <w:del w:id="1528" w:author="andres camilo santana bohorquez" w:date="2017-02-17T09:33:00Z"/>
        </w:trPr>
        <w:tc>
          <w:tcPr>
            <w:tcW w:w="2689" w:type="dxa"/>
          </w:tcPr>
          <w:p w14:paraId="52A16770" w14:textId="77777777" w:rsidR="00C12AAE" w:rsidRPr="00E21B5B" w:rsidDel="00911F01" w:rsidRDefault="00C12AAE" w:rsidP="007B1D63">
            <w:pPr>
              <w:pStyle w:val="Incontec"/>
              <w:rPr>
                <w:del w:id="1529" w:author="andres camilo santana bohorquez" w:date="2017-02-17T09:33:00Z"/>
                <w:rFonts w:cs="Times New Roman"/>
              </w:rPr>
            </w:pPr>
            <w:del w:id="1530" w:author="andres camilo santana bohorquez" w:date="2017-02-17T01:21:00Z">
              <w:r w:rsidRPr="00E21B5B" w:rsidDel="00911F01">
                <w:rPr>
                  <w:rFonts w:cs="Times New Roman"/>
                  <w:b/>
                </w:rPr>
                <w:delText>ISO/IEC 14598</w:delText>
              </w:r>
            </w:del>
          </w:p>
          <w:p w14:paraId="150A1133" w14:textId="77777777" w:rsidR="00C12AAE" w:rsidRPr="00E21B5B" w:rsidDel="00911F01" w:rsidRDefault="00C12AAE" w:rsidP="007B1D63">
            <w:pPr>
              <w:pStyle w:val="Incontec"/>
              <w:rPr>
                <w:del w:id="1531" w:author="andres camilo santana bohorquez" w:date="2017-02-17T09:33:00Z"/>
                <w:rFonts w:cs="Times New Roman"/>
                <w:b/>
              </w:rPr>
            </w:pPr>
          </w:p>
        </w:tc>
        <w:tc>
          <w:tcPr>
            <w:tcW w:w="6139" w:type="dxa"/>
          </w:tcPr>
          <w:p w14:paraId="3E429F61" w14:textId="77777777" w:rsidR="00C12AAE" w:rsidRPr="00E21B5B" w:rsidDel="00911F01" w:rsidRDefault="00C12AAE" w:rsidP="007B1D63">
            <w:pPr>
              <w:pStyle w:val="Incontec"/>
              <w:rPr>
                <w:del w:id="1532" w:author="andres camilo santana bohorquez" w:date="2017-02-17T09:33:00Z"/>
                <w:rFonts w:cs="Times New Roman"/>
              </w:rPr>
            </w:pPr>
            <w:del w:id="1533" w:author="andres camilo santana bohorquez" w:date="2017-02-17T01:21:00Z">
              <w:r w:rsidRPr="00E21B5B" w:rsidDel="00911F01">
                <w:rPr>
                  <w:rFonts w:cs="Times New Roman"/>
                </w:rPr>
                <w:delText>Desarrolladas entre 1999 y 2001. Software product evaluation. Evaluación del producto de software.</w:delText>
              </w:r>
            </w:del>
          </w:p>
        </w:tc>
      </w:tr>
      <w:tr w:rsidR="00C12AAE" w:rsidDel="00911F01" w14:paraId="0EE7D200" w14:textId="77777777" w:rsidTr="007B1D63">
        <w:trPr>
          <w:del w:id="1534" w:author="andres camilo santana bohorquez" w:date="2017-02-17T09:33:00Z"/>
        </w:trPr>
        <w:tc>
          <w:tcPr>
            <w:tcW w:w="2689" w:type="dxa"/>
          </w:tcPr>
          <w:p w14:paraId="35D1512C" w14:textId="77777777" w:rsidR="00C12AAE" w:rsidRPr="00E21B5B" w:rsidDel="00911F01" w:rsidRDefault="00C12AAE" w:rsidP="007B1D63">
            <w:pPr>
              <w:pStyle w:val="Incontec"/>
              <w:rPr>
                <w:del w:id="1535" w:author="andres camilo santana bohorquez" w:date="2017-02-17T09:33:00Z"/>
                <w:rFonts w:cs="Times New Roman"/>
              </w:rPr>
            </w:pPr>
            <w:del w:id="1536" w:author="andres camilo santana bohorquez" w:date="2017-02-17T01:21:00Z">
              <w:r w:rsidRPr="00E21B5B" w:rsidDel="00911F01">
                <w:rPr>
                  <w:rFonts w:cs="Times New Roman"/>
                  <w:b/>
                </w:rPr>
                <w:delText>ISO 25000</w:delText>
              </w:r>
            </w:del>
          </w:p>
          <w:p w14:paraId="3A23E3FE" w14:textId="77777777" w:rsidR="00C12AAE" w:rsidRPr="00E21B5B" w:rsidDel="00911F01" w:rsidRDefault="00C12AAE" w:rsidP="007B1D63">
            <w:pPr>
              <w:pStyle w:val="Incontec"/>
              <w:rPr>
                <w:del w:id="1537" w:author="andres camilo santana bohorquez" w:date="2017-02-17T09:33:00Z"/>
                <w:rFonts w:cs="Times New Roman"/>
                <w:b/>
              </w:rPr>
            </w:pPr>
          </w:p>
        </w:tc>
        <w:tc>
          <w:tcPr>
            <w:tcW w:w="6139" w:type="dxa"/>
          </w:tcPr>
          <w:p w14:paraId="0DEE6D67" w14:textId="77777777" w:rsidR="00C12AAE" w:rsidRPr="00E21B5B" w:rsidDel="00911F01" w:rsidRDefault="00C12AAE" w:rsidP="007B1D63">
            <w:pPr>
              <w:pStyle w:val="Incontec"/>
              <w:rPr>
                <w:del w:id="1538" w:author="andres camilo santana bohorquez" w:date="2017-02-17T09:33:00Z"/>
                <w:rFonts w:cs="Times New Roman"/>
              </w:rPr>
            </w:pPr>
            <w:del w:id="1539" w:author="andres camilo santana bohorquez" w:date="2017-02-17T01:21:00Z">
              <w:r w:rsidRPr="00E21B5B" w:rsidDel="00911F01">
                <w:rPr>
                  <w:rFonts w:cs="Times New Roman"/>
                </w:rPr>
                <w:delText>La familia de normas 25000 establecen un modelo de calidad para el producto software además de definir la evaluación de la calidad del producto.</w:delText>
              </w:r>
            </w:del>
          </w:p>
        </w:tc>
      </w:tr>
    </w:tbl>
    <w:p w14:paraId="6A0F7958" w14:textId="5D1EE34C" w:rsidR="00DA045D" w:rsidRPr="000A0072" w:rsidDel="004149B6" w:rsidRDefault="005E09E3" w:rsidP="00B43D6F">
      <w:pPr>
        <w:pStyle w:val="Incontec"/>
        <w:numPr>
          <w:ilvl w:val="1"/>
          <w:numId w:val="1"/>
        </w:numPr>
        <w:jc w:val="left"/>
        <w:outlineLvl w:val="1"/>
        <w:rPr>
          <w:del w:id="1540" w:author="andres camilo santana bohorquez" w:date="2017-02-17T01:24:00Z"/>
          <w:sz w:val="28"/>
          <w:szCs w:val="28"/>
        </w:rPr>
      </w:pPr>
      <w:del w:id="1541" w:author="andres camilo santana bohorquez" w:date="2017-02-17T01:24:00Z">
        <w:r w:rsidDel="004149B6">
          <w:rPr>
            <w:sz w:val="28"/>
            <w:szCs w:val="28"/>
          </w:rPr>
          <w:delText>ESTUDIO DE MERCADO</w:delText>
        </w:r>
      </w:del>
    </w:p>
    <w:p w14:paraId="0DD6C45A" w14:textId="29211FA7" w:rsidR="000A0072" w:rsidRPr="000A0072" w:rsidDel="004149B6" w:rsidRDefault="000A0072" w:rsidP="000A0072">
      <w:pPr>
        <w:rPr>
          <w:del w:id="1542" w:author="andres camilo santana bohorquez" w:date="2017-02-17T01:24:00Z"/>
        </w:rPr>
      </w:pPr>
    </w:p>
    <w:p w14:paraId="55346A91" w14:textId="76D905F7" w:rsidR="00704CBC" w:rsidRPr="0057135C" w:rsidDel="004149B6" w:rsidRDefault="00C96A61" w:rsidP="00B43D6F">
      <w:pPr>
        <w:pStyle w:val="Incontec"/>
        <w:numPr>
          <w:ilvl w:val="2"/>
          <w:numId w:val="1"/>
        </w:numPr>
        <w:outlineLvl w:val="2"/>
        <w:rPr>
          <w:del w:id="1543" w:author="andres camilo santana bohorquez" w:date="2017-02-17T01:24:00Z"/>
          <w:rFonts w:cs="Times New Roman"/>
          <w:szCs w:val="28"/>
        </w:rPr>
      </w:pPr>
      <w:del w:id="1544" w:author="andres camilo santana bohorquez" w:date="2017-02-17T01:24:00Z">
        <w:r w:rsidRPr="0057135C" w:rsidDel="004149B6">
          <w:rPr>
            <w:rFonts w:cs="Times New Roman"/>
            <w:szCs w:val="28"/>
          </w:rPr>
          <w:delText>Demanda.</w:delText>
        </w:r>
      </w:del>
    </w:p>
    <w:p w14:paraId="44FF47E6" w14:textId="31FFDAC9" w:rsidR="00423F1C" w:rsidRPr="004A0580" w:rsidDel="004149B6" w:rsidRDefault="004A0580" w:rsidP="00F12A4C">
      <w:pPr>
        <w:pStyle w:val="Incontec"/>
        <w:rPr>
          <w:del w:id="1545" w:author="andres camilo santana bohorquez" w:date="2017-02-17T01:24:00Z"/>
          <w:rFonts w:cs="Times New Roman"/>
          <w:i/>
          <w:szCs w:val="28"/>
        </w:rPr>
      </w:pPr>
      <w:del w:id="1546" w:author="andres camilo santana bohorquez" w:date="2017-02-17T01:24:00Z">
        <w:r w:rsidRPr="004A0580" w:rsidDel="004149B6">
          <w:rPr>
            <w:rFonts w:cs="Times New Roman"/>
            <w:i/>
            <w:szCs w:val="28"/>
          </w:rPr>
          <w:delText xml:space="preserve">Análisis Internacional – Nacional </w:delText>
        </w:r>
        <w:r w:rsidDel="004149B6">
          <w:rPr>
            <w:rFonts w:cs="Times New Roman"/>
            <w:i/>
            <w:szCs w:val="28"/>
          </w:rPr>
          <w:delText>del mercado de Software.</w:delText>
        </w:r>
      </w:del>
    </w:p>
    <w:p w14:paraId="4AA0CEA1" w14:textId="011F748E" w:rsidR="00D30904" w:rsidRPr="00102649" w:rsidDel="004149B6" w:rsidRDefault="00D868FD" w:rsidP="00F12A4C">
      <w:pPr>
        <w:pStyle w:val="Incontec"/>
        <w:rPr>
          <w:del w:id="1547" w:author="andres camilo santana bohorquez" w:date="2017-02-17T01:24:00Z"/>
          <w:rFonts w:cs="Times New Roman"/>
        </w:rPr>
      </w:pPr>
      <w:bookmarkStart w:id="1548" w:name="_4d34og8" w:colFirst="0" w:colLast="0"/>
      <w:bookmarkEnd w:id="1548"/>
      <w:del w:id="1549" w:author="andres camilo santana bohorquez" w:date="2017-02-17T01:24:00Z">
        <w:r w:rsidRPr="00102649" w:rsidDel="004149B6">
          <w:rPr>
            <w:rFonts w:cs="Times New Roman"/>
          </w:rPr>
          <w:delText xml:space="preserve">Colombia pasó de exportar 12 millones de dólares en el 2010 a 37 millones de dólares durante 2014. Además, la proyección del Ministerio es que en el 2016 las empresas del sector alcancen ventas en el exterior por unos 50 millones de dólares. </w:delText>
        </w:r>
      </w:del>
      <w:customXmlDelRangeStart w:id="1550" w:author="andres camilo santana bohorquez" w:date="2017-02-17T01:24:00Z"/>
      <w:sdt>
        <w:sdtPr>
          <w:rPr>
            <w:rFonts w:cs="Times New Roman"/>
          </w:rPr>
          <w:id w:val="2091115753"/>
          <w:citation/>
        </w:sdtPr>
        <w:sdtContent>
          <w:customXmlDelRangeEnd w:id="1550"/>
          <w:del w:id="1551"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552" w:author="andres camilo santana bohorquez" w:date="2017-02-17T01:24:00Z"/>
        </w:sdtContent>
      </w:sdt>
      <w:customXmlDelRangeEnd w:id="1552"/>
    </w:p>
    <w:p w14:paraId="1623CDDC" w14:textId="12F82B34" w:rsidR="00D30904" w:rsidRPr="00102649" w:rsidDel="004149B6" w:rsidRDefault="00D868FD" w:rsidP="00F12A4C">
      <w:pPr>
        <w:pStyle w:val="Incontec"/>
        <w:rPr>
          <w:del w:id="1553" w:author="andres camilo santana bohorquez" w:date="2017-02-17T01:24:00Z"/>
          <w:rFonts w:cs="Times New Roman"/>
        </w:rPr>
      </w:pPr>
      <w:del w:id="1554" w:author="andres camilo santana bohorquez" w:date="2017-02-17T01:24:00Z">
        <w:r w:rsidRPr="00102649" w:rsidDel="004149B6">
          <w:rPr>
            <w:rFonts w:cs="Times New Roman"/>
          </w:rPr>
          <w:delText xml:space="preserve">Al analizar los destinos a los que Colombia exportó contenidos digitales durante el 2014, se puede observar que Estados Unidos (82 por ciento) es el principal mercado al que le apunta la industria nacional. </w:delText>
        </w:r>
      </w:del>
      <w:customXmlDelRangeStart w:id="1555" w:author="andres camilo santana bohorquez" w:date="2017-02-17T01:24:00Z"/>
      <w:sdt>
        <w:sdtPr>
          <w:rPr>
            <w:rFonts w:cs="Times New Roman"/>
          </w:rPr>
          <w:id w:val="-497962545"/>
          <w:citation/>
        </w:sdtPr>
        <w:sdtContent>
          <w:customXmlDelRangeEnd w:id="1555"/>
          <w:del w:id="1556"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557" w:author="andres camilo santana bohorquez" w:date="2017-02-17T01:24:00Z"/>
        </w:sdtContent>
      </w:sdt>
      <w:customXmlDelRangeEnd w:id="1557"/>
    </w:p>
    <w:p w14:paraId="769D1C74" w14:textId="496AD93C" w:rsidR="00D30904" w:rsidRPr="00102649" w:rsidDel="004149B6" w:rsidRDefault="00D868FD" w:rsidP="00F12A4C">
      <w:pPr>
        <w:pStyle w:val="Incontec"/>
        <w:rPr>
          <w:del w:id="1558" w:author="andres camilo santana bohorquez" w:date="2017-02-17T01:24:00Z"/>
          <w:rFonts w:cs="Times New Roman"/>
        </w:rPr>
      </w:pPr>
      <w:del w:id="1559" w:author="andres camilo santana bohorquez" w:date="2017-02-17T01:24:00Z">
        <w:r w:rsidRPr="00102649" w:rsidDel="004149B6">
          <w:rPr>
            <w:rFonts w:cs="Times New Roman"/>
          </w:rPr>
          <w:delText xml:space="preserve">El país norteamericano ha aumentado el consumo de contenidos digitales colombianos de forma radical durante los últimos años, teniendo en cuenta que en el 2012 la participación estadounidense en las exportaciones de la industria local era de 25 por ciento. </w:delText>
        </w:r>
      </w:del>
      <w:customXmlDelRangeStart w:id="1560" w:author="andres camilo santana bohorquez" w:date="2017-02-17T01:24:00Z"/>
      <w:sdt>
        <w:sdtPr>
          <w:rPr>
            <w:rFonts w:cs="Times New Roman"/>
          </w:rPr>
          <w:id w:val="1613863094"/>
          <w:citation/>
        </w:sdtPr>
        <w:sdtContent>
          <w:customXmlDelRangeEnd w:id="1560"/>
          <w:del w:id="1561" w:author="andres camilo santana bohorquez" w:date="2017-02-17T01:24:00Z">
            <w:r w:rsidR="00E41122" w:rsidRPr="00102649" w:rsidDel="004149B6">
              <w:rPr>
                <w:rFonts w:cs="Times New Roman"/>
              </w:rPr>
              <w:fldChar w:fldCharType="begin"/>
            </w:r>
            <w:r w:rsidR="00E41122" w:rsidRPr="00102649" w:rsidDel="004149B6">
              <w:rPr>
                <w:rFonts w:cs="Times New Roman"/>
              </w:rPr>
              <w:delInstrText xml:space="preserve"> CITATION TEC15 \l 9226 </w:delInstrText>
            </w:r>
            <w:r w:rsidR="00E41122" w:rsidRPr="00102649" w:rsidDel="004149B6">
              <w:rPr>
                <w:rFonts w:cs="Times New Roman"/>
              </w:rPr>
              <w:fldChar w:fldCharType="separate"/>
            </w:r>
            <w:r w:rsidR="00643776" w:rsidRPr="00643776" w:rsidDel="004149B6">
              <w:rPr>
                <w:rFonts w:cs="Times New Roman"/>
                <w:noProof/>
              </w:rPr>
              <w:delText>(43)</w:delText>
            </w:r>
            <w:r w:rsidR="00E41122" w:rsidRPr="00102649" w:rsidDel="004149B6">
              <w:rPr>
                <w:rFonts w:cs="Times New Roman"/>
              </w:rPr>
              <w:fldChar w:fldCharType="end"/>
            </w:r>
          </w:del>
          <w:customXmlDelRangeStart w:id="1562" w:author="andres camilo santana bohorquez" w:date="2017-02-17T01:24:00Z"/>
        </w:sdtContent>
      </w:sdt>
      <w:customXmlDelRangeEnd w:id="1562"/>
    </w:p>
    <w:p w14:paraId="29E72F99" w14:textId="2AA7867E" w:rsidR="004A0580" w:rsidRPr="004A0580" w:rsidDel="004149B6" w:rsidRDefault="004A0580" w:rsidP="00F12A4C">
      <w:pPr>
        <w:pStyle w:val="Incontec"/>
        <w:rPr>
          <w:del w:id="1563" w:author="andres camilo santana bohorquez" w:date="2017-02-17T01:24:00Z"/>
          <w:rFonts w:cs="Times New Roman"/>
          <w:i/>
        </w:rPr>
      </w:pPr>
      <w:del w:id="1564" w:author="andres camilo santana bohorquez" w:date="2017-02-17T01:24:00Z">
        <w:r w:rsidRPr="004A0580" w:rsidDel="004149B6">
          <w:rPr>
            <w:rFonts w:cs="Times New Roman"/>
            <w:i/>
          </w:rPr>
          <w:delText>Análisis demanda Educativa población con L.C</w:delText>
        </w:r>
      </w:del>
    </w:p>
    <w:p w14:paraId="04597C70" w14:textId="7A47D448" w:rsidR="00D30904" w:rsidRPr="00102649" w:rsidDel="004149B6" w:rsidRDefault="00D868FD" w:rsidP="00F12A4C">
      <w:pPr>
        <w:pStyle w:val="Incontec"/>
        <w:rPr>
          <w:del w:id="1565" w:author="andres camilo santana bohorquez" w:date="2017-02-17T01:24:00Z"/>
          <w:rFonts w:cs="Times New Roman"/>
        </w:rPr>
      </w:pPr>
      <w:del w:id="1566" w:author="andres camilo santana bohorquez" w:date="2017-02-17T01:24:00Z">
        <w:r w:rsidRPr="00102649" w:rsidDel="004149B6">
          <w:rPr>
            <w:rFonts w:cs="Times New Roman"/>
          </w:rPr>
          <w:delText xml:space="preserve">Hablando sobre la demanda de este tipo de negocio debemos identificar las variables que intervienen para comprender el ambiente en el cual se piensa desarrollar el modelo de negocio. </w:delText>
        </w:r>
      </w:del>
    </w:p>
    <w:p w14:paraId="68460B1F" w14:textId="60426B19" w:rsidR="00613C0F" w:rsidRPr="00102649" w:rsidDel="004149B6" w:rsidRDefault="00613C0F" w:rsidP="00F12A4C">
      <w:pPr>
        <w:pStyle w:val="Incontec"/>
        <w:rPr>
          <w:del w:id="1567" w:author="andres camilo santana bohorquez" w:date="2017-02-17T01:24:00Z"/>
          <w:rFonts w:cs="Times New Roman"/>
        </w:rPr>
      </w:pPr>
      <w:del w:id="1568" w:author="andres camilo santana bohorquez" w:date="2017-02-17T01:24:00Z">
        <w:r w:rsidRPr="00102649" w:rsidDel="004149B6">
          <w:rPr>
            <w:rFonts w:cs="Times New Roman"/>
          </w:rPr>
          <w:delText xml:space="preserve">En cuanto a cifras de la población con </w:delText>
        </w:r>
        <w:r w:rsidR="00192E49" w:rsidRPr="00102649" w:rsidDel="004149B6">
          <w:rPr>
            <w:rFonts w:cs="Times New Roman"/>
          </w:rPr>
          <w:delText>Limitaciones Cognitivas</w:delText>
        </w:r>
        <w:r w:rsidRPr="00102649" w:rsidDel="004149B6">
          <w:rPr>
            <w:rFonts w:cs="Times New Roman"/>
          </w:rPr>
          <w:delText xml:space="preserve"> se encuentra que cerca de </w:delText>
        </w:r>
        <w:r w:rsidRPr="00102649" w:rsidDel="004149B6">
          <w:rPr>
            <w:rFonts w:cs="Times New Roman"/>
            <w:b/>
          </w:rPr>
          <w:delText>14.205</w:delText>
        </w:r>
        <w:r w:rsidRPr="00102649" w:rsidDel="004149B6">
          <w:rPr>
            <w:rStyle w:val="Refdenotaalpie"/>
            <w:rFonts w:cs="Times New Roman"/>
            <w:b/>
          </w:rPr>
          <w:footnoteReference w:id="7"/>
        </w:r>
        <w:r w:rsidRPr="00102649" w:rsidDel="004149B6">
          <w:rPr>
            <w:rFonts w:cs="Times New Roman"/>
          </w:rPr>
          <w:delText xml:space="preserve"> personas de las más de 315.000 personas en condición de </w:delText>
        </w:r>
        <w:r w:rsidR="00192E49" w:rsidRPr="00102649" w:rsidDel="004149B6">
          <w:rPr>
            <w:rFonts w:cs="Times New Roman"/>
          </w:rPr>
          <w:delText>Limitaciones Cognitivas</w:delText>
        </w:r>
        <w:r w:rsidRPr="00102649" w:rsidDel="004149B6">
          <w:rPr>
            <w:rFonts w:cs="Times New Roman"/>
          </w:rPr>
          <w:delText xml:space="preserve"> residen en la ciudad de Bogotá. </w:delText>
        </w:r>
      </w:del>
    </w:p>
    <w:p w14:paraId="622590D5" w14:textId="52155870" w:rsidR="00613C0F" w:rsidRPr="00102649" w:rsidDel="004149B6" w:rsidRDefault="00613C0F" w:rsidP="00F12A4C">
      <w:pPr>
        <w:pStyle w:val="Incontec"/>
        <w:rPr>
          <w:del w:id="1571" w:author="andres camilo santana bohorquez" w:date="2017-02-17T01:24:00Z"/>
          <w:rFonts w:cs="Times New Roman"/>
        </w:rPr>
      </w:pPr>
      <w:del w:id="1572" w:author="andres camilo santana bohorquez" w:date="2017-02-17T01:24:00Z">
        <w:r w:rsidRPr="00102649" w:rsidDel="004149B6">
          <w:rPr>
            <w:rFonts w:cs="Times New Roman"/>
          </w:rPr>
          <w:delText xml:space="preserve">Al hacer un análisis sobre sector de la educación, la Secretaría de Educación Distrital indica </w:delText>
        </w:r>
        <w:r w:rsidR="001C7BB2" w:rsidRPr="00102649" w:rsidDel="004149B6">
          <w:rPr>
            <w:rFonts w:cs="Times New Roman"/>
          </w:rPr>
          <w:delText>que,</w:delText>
        </w:r>
        <w:r w:rsidRPr="00102649" w:rsidDel="004149B6">
          <w:rPr>
            <w:rFonts w:cs="Times New Roman"/>
          </w:rPr>
          <w:delText xml:space="preserve"> para mayo de 2005, en Bogotá había 7147 estudiantes con discapacidad con edades comprendidas entre los 5 y 24 años, matriculados en Instituciones Educativas Distritales, de los cuales </w:delText>
        </w:r>
        <w:r w:rsidRPr="00102649" w:rsidDel="004149B6">
          <w:rPr>
            <w:rFonts w:cs="Times New Roman"/>
            <w:b/>
            <w:color w:val="auto"/>
          </w:rPr>
          <w:delText>2976</w:delText>
        </w:r>
        <w:r w:rsidRPr="00102649" w:rsidDel="004149B6">
          <w:rPr>
            <w:rFonts w:cs="Times New Roman"/>
          </w:rPr>
          <w:delText xml:space="preserve"> estaban caracterizados con “</w:delText>
        </w:r>
        <w:r w:rsidR="00192E49" w:rsidRPr="00102649" w:rsidDel="004149B6">
          <w:rPr>
            <w:rFonts w:cs="Times New Roman"/>
          </w:rPr>
          <w:delText>Limitaciones Cognitivas</w:delText>
        </w:r>
        <w:r w:rsidR="001C7BB2" w:rsidRPr="00102649" w:rsidDel="004149B6">
          <w:rPr>
            <w:rFonts w:cs="Times New Roman"/>
          </w:rPr>
          <w:delText>” y 100 de ellos con “S</w:delText>
        </w:r>
        <w:r w:rsidRPr="00102649" w:rsidDel="004149B6">
          <w:rPr>
            <w:rFonts w:cs="Times New Roman"/>
          </w:rPr>
          <w:delText>índrome de Down</w:delText>
        </w:r>
        <w:r w:rsidR="001C7BB2" w:rsidRPr="00102649" w:rsidDel="004149B6">
          <w:rPr>
            <w:rFonts w:cs="Times New Roman"/>
          </w:rPr>
          <w:delText>”</w:delText>
        </w:r>
        <w:r w:rsidRPr="00102649" w:rsidDel="004149B6">
          <w:rPr>
            <w:rFonts w:cs="Times New Roman"/>
          </w:rPr>
          <w:delText xml:space="preserve">. </w:delText>
        </w:r>
      </w:del>
      <w:customXmlDelRangeStart w:id="1573" w:author="andres camilo santana bohorquez" w:date="2017-02-17T01:24:00Z"/>
      <w:sdt>
        <w:sdtPr>
          <w:rPr>
            <w:rFonts w:cs="Times New Roman"/>
          </w:rPr>
          <w:id w:val="-1352340027"/>
          <w:citation/>
        </w:sdtPr>
        <w:sdtContent>
          <w:customXmlDelRangeEnd w:id="1573"/>
          <w:del w:id="1574" w:author="andres camilo santana bohorquez" w:date="2017-02-17T01:24:00Z">
            <w:r w:rsidRPr="00102649" w:rsidDel="004149B6">
              <w:rPr>
                <w:rFonts w:cs="Times New Roman"/>
              </w:rPr>
              <w:fldChar w:fldCharType="begin"/>
            </w:r>
            <w:r w:rsidRPr="00102649" w:rsidDel="004149B6">
              <w:rPr>
                <w:rFonts w:cs="Times New Roman"/>
              </w:rPr>
              <w:delInstrText xml:space="preserve"> CITATION Car16 \l 9226 </w:delInstrText>
            </w:r>
            <w:r w:rsidRPr="00102649" w:rsidDel="004149B6">
              <w:rPr>
                <w:rFonts w:cs="Times New Roman"/>
              </w:rPr>
              <w:fldChar w:fldCharType="separate"/>
            </w:r>
            <w:r w:rsidR="00643776" w:rsidRPr="00643776" w:rsidDel="004149B6">
              <w:rPr>
                <w:rFonts w:cs="Times New Roman"/>
                <w:noProof/>
              </w:rPr>
              <w:delText>(44)</w:delText>
            </w:r>
            <w:r w:rsidRPr="00102649" w:rsidDel="004149B6">
              <w:rPr>
                <w:rFonts w:cs="Times New Roman"/>
              </w:rPr>
              <w:fldChar w:fldCharType="end"/>
            </w:r>
          </w:del>
          <w:customXmlDelRangeStart w:id="1575" w:author="andres camilo santana bohorquez" w:date="2017-02-17T01:24:00Z"/>
        </w:sdtContent>
      </w:sdt>
      <w:customXmlDelRangeEnd w:id="1575"/>
      <w:del w:id="1576" w:author="andres camilo santana bohorquez" w:date="2017-02-17T01:24:00Z">
        <w:r w:rsidRPr="00102649" w:rsidDel="004149B6">
          <w:rPr>
            <w:rFonts w:cs="Times New Roman"/>
          </w:rPr>
          <w:delText xml:space="preserve"> </w:delText>
        </w:r>
      </w:del>
    </w:p>
    <w:p w14:paraId="56321CC9" w14:textId="56DABF1E" w:rsidR="00613C0F" w:rsidRPr="00102649" w:rsidDel="004149B6" w:rsidRDefault="00613C0F" w:rsidP="00F12A4C">
      <w:pPr>
        <w:pStyle w:val="Incontec"/>
        <w:rPr>
          <w:del w:id="1577" w:author="andres camilo santana bohorquez" w:date="2017-02-17T01:24:00Z"/>
          <w:rFonts w:cs="Times New Roman"/>
        </w:rPr>
      </w:pPr>
      <w:del w:id="1578" w:author="andres camilo santana bohorquez" w:date="2017-02-17T01:24:00Z">
        <w:r w:rsidRPr="00102649" w:rsidDel="004149B6">
          <w:rPr>
            <w:rFonts w:cs="Times New Roman"/>
          </w:rPr>
          <w:delText xml:space="preserve">Estas cifras nos indican que cerca de un 21% de la población en condición de </w:delText>
        </w:r>
        <w:r w:rsidR="00192E49" w:rsidRPr="00102649" w:rsidDel="004149B6">
          <w:rPr>
            <w:rFonts w:cs="Times New Roman"/>
          </w:rPr>
          <w:delText>Limitaciones Cognitivas</w:delText>
        </w:r>
        <w:r w:rsidRPr="00102649" w:rsidDel="004149B6">
          <w:rPr>
            <w:rFonts w:cs="Times New Roman"/>
          </w:rPr>
          <w:delText xml:space="preserve"> está recibiendo algún tipo de apoyo en el proceso de satisfacer esas necesidades educativas especiales. </w:delText>
        </w:r>
      </w:del>
    </w:p>
    <w:p w14:paraId="7807968C" w14:textId="2862D740" w:rsidR="00D30904" w:rsidRPr="00102649" w:rsidDel="004149B6" w:rsidRDefault="00D868FD" w:rsidP="00F12A4C">
      <w:pPr>
        <w:pStyle w:val="Incontec"/>
        <w:rPr>
          <w:del w:id="1579" w:author="andres camilo santana bohorquez" w:date="2017-02-17T01:24:00Z"/>
          <w:rFonts w:cs="Times New Roman"/>
        </w:rPr>
      </w:pPr>
      <w:del w:id="1580" w:author="andres camilo santana bohorquez" w:date="2017-02-17T01:24:00Z">
        <w:r w:rsidRPr="00102649" w:rsidDel="004149B6">
          <w:rPr>
            <w:rFonts w:cs="Times New Roman"/>
          </w:rPr>
          <w:delText xml:space="preserve">Dado que la idea de negocio está dirigida a sectores de mercado como familias que presenten en su nicho familiar una persona con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las mismas personas que presentan la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y finalmente Instituciones </w:delText>
        </w:r>
        <w:r w:rsidR="004A0580" w:rsidDel="004149B6">
          <w:rPr>
            <w:rFonts w:cs="Times New Roman"/>
          </w:rPr>
          <w:delText>privadas</w:delText>
        </w:r>
        <w:r w:rsidRPr="00102649" w:rsidDel="004149B6">
          <w:rPr>
            <w:rFonts w:cs="Times New Roman"/>
          </w:rPr>
          <w:delText xml:space="preserve"> </w:delText>
        </w:r>
        <w:r w:rsidR="004A0580" w:rsidDel="004149B6">
          <w:rPr>
            <w:rFonts w:cs="Times New Roman"/>
          </w:rPr>
          <w:delText>en las cuales tengan como objetivo social trabajar</w:delText>
        </w:r>
        <w:r w:rsidRPr="00102649" w:rsidDel="004149B6">
          <w:rPr>
            <w:rFonts w:cs="Times New Roman"/>
          </w:rPr>
          <w:delText xml:space="preserve"> en proyectos para personas con </w:delText>
        </w:r>
        <w:r w:rsidR="004A0580" w:rsidDel="004149B6">
          <w:rPr>
            <w:rFonts w:cs="Times New Roman"/>
          </w:rPr>
          <w:delText>Limitaciones.</w:delText>
        </w:r>
        <w:r w:rsidRPr="00102649" w:rsidDel="004149B6">
          <w:rPr>
            <w:rFonts w:cs="Times New Roman"/>
          </w:rPr>
          <w:delTex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delText>
        </w:r>
      </w:del>
    </w:p>
    <w:p w14:paraId="56276C19" w14:textId="72E88DA9" w:rsidR="00D30904" w:rsidRPr="00102649" w:rsidDel="004149B6" w:rsidRDefault="00D30904" w:rsidP="00F12A4C">
      <w:pPr>
        <w:pStyle w:val="Incontec"/>
        <w:rPr>
          <w:del w:id="1581" w:author="andres camilo santana bohorquez" w:date="2017-02-17T01:24:00Z"/>
          <w:rFonts w:cs="Times New Roman"/>
        </w:rPr>
      </w:pPr>
    </w:p>
    <w:p w14:paraId="0E2AAA55" w14:textId="356E3696" w:rsidR="00D30904" w:rsidDel="004149B6" w:rsidRDefault="0057135C" w:rsidP="00B43D6F">
      <w:pPr>
        <w:pStyle w:val="Incontec"/>
        <w:numPr>
          <w:ilvl w:val="2"/>
          <w:numId w:val="1"/>
        </w:numPr>
        <w:outlineLvl w:val="2"/>
        <w:rPr>
          <w:del w:id="1582" w:author="andres camilo santana bohorquez" w:date="2017-02-17T01:24:00Z"/>
          <w:rFonts w:cs="Times New Roman"/>
          <w:szCs w:val="28"/>
        </w:rPr>
      </w:pPr>
      <w:bookmarkStart w:id="1583" w:name="_17dp8vu" w:colFirst="0" w:colLast="0"/>
      <w:bookmarkStart w:id="1584" w:name="_Ref467493439"/>
      <w:bookmarkStart w:id="1585" w:name="_Ref467493474"/>
      <w:bookmarkStart w:id="1586" w:name="_Ref467493476"/>
      <w:bookmarkStart w:id="1587" w:name="_Ref467639396"/>
      <w:bookmarkEnd w:id="1583"/>
      <w:del w:id="1588" w:author="andres camilo santana bohorquez" w:date="2017-02-17T01:24:00Z">
        <w:r w:rsidRPr="0057135C" w:rsidDel="004149B6">
          <w:rPr>
            <w:rFonts w:cs="Times New Roman"/>
            <w:szCs w:val="28"/>
          </w:rPr>
          <w:delText xml:space="preserve">Análisis de la Competencia </w:delText>
        </w:r>
        <w:r w:rsidDel="004149B6">
          <w:rPr>
            <w:rFonts w:cs="Times New Roman"/>
            <w:szCs w:val="28"/>
          </w:rPr>
          <w:delText>–</w:delText>
        </w:r>
        <w:r w:rsidRPr="0057135C" w:rsidDel="004149B6">
          <w:rPr>
            <w:rFonts w:cs="Times New Roman"/>
            <w:szCs w:val="28"/>
          </w:rPr>
          <w:delText xml:space="preserve"> </w:delText>
        </w:r>
        <w:r w:rsidR="00D868FD" w:rsidRPr="0057135C" w:rsidDel="004149B6">
          <w:rPr>
            <w:rFonts w:cs="Times New Roman"/>
            <w:szCs w:val="28"/>
          </w:rPr>
          <w:delText>Oferta</w:delText>
        </w:r>
        <w:r w:rsidDel="004149B6">
          <w:rPr>
            <w:rFonts w:cs="Times New Roman"/>
            <w:szCs w:val="28"/>
          </w:rPr>
          <w:delText xml:space="preserve"> disponible en el Mercado</w:delText>
        </w:r>
        <w:r w:rsidR="00C96A61" w:rsidRPr="0057135C" w:rsidDel="004149B6">
          <w:rPr>
            <w:rFonts w:cs="Times New Roman"/>
            <w:szCs w:val="28"/>
          </w:rPr>
          <w:delText>.</w:delText>
        </w:r>
        <w:bookmarkEnd w:id="1584"/>
        <w:bookmarkEnd w:id="1585"/>
        <w:bookmarkEnd w:id="1586"/>
        <w:bookmarkEnd w:id="1587"/>
      </w:del>
    </w:p>
    <w:p w14:paraId="26EAA1A9" w14:textId="4A986F18" w:rsidR="0057135C" w:rsidDel="004149B6" w:rsidRDefault="0057135C" w:rsidP="0057135C">
      <w:pPr>
        <w:rPr>
          <w:del w:id="1589" w:author="andres camilo santana bohorquez" w:date="2017-02-17T01:24:00Z"/>
        </w:rPr>
      </w:pPr>
    </w:p>
    <w:p w14:paraId="0186B9DC" w14:textId="4C09035F" w:rsidR="0057135C" w:rsidRPr="00102649" w:rsidDel="004149B6" w:rsidRDefault="0057135C" w:rsidP="0057135C">
      <w:pPr>
        <w:pStyle w:val="Incontec"/>
        <w:ind w:firstLine="720"/>
        <w:rPr>
          <w:del w:id="1590" w:author="andres camilo santana bohorquez" w:date="2017-02-17T01:24:00Z"/>
          <w:rFonts w:cs="Times New Roman"/>
          <w:sz w:val="28"/>
          <w:szCs w:val="28"/>
        </w:rPr>
      </w:pPr>
      <w:del w:id="1591" w:author="andres camilo santana bohorquez" w:date="2017-02-17T01:24:00Z">
        <w:r w:rsidRPr="0057135C" w:rsidDel="004149B6">
          <w:rPr>
            <w:rFonts w:cs="Times New Roman"/>
            <w:b/>
            <w:i/>
            <w:szCs w:val="28"/>
          </w:rPr>
          <w:delText>Análisis de la competencia</w:delText>
        </w:r>
        <w:r w:rsidRPr="00102649" w:rsidDel="004149B6">
          <w:rPr>
            <w:rFonts w:cs="Times New Roman"/>
            <w:sz w:val="28"/>
            <w:szCs w:val="28"/>
          </w:rPr>
          <w:delText>.</w:delText>
        </w:r>
      </w:del>
    </w:p>
    <w:p w14:paraId="2894E02D" w14:textId="10D34302" w:rsidR="0057135C" w:rsidRPr="00102649" w:rsidDel="004149B6" w:rsidRDefault="0057135C" w:rsidP="0057135C">
      <w:pPr>
        <w:pStyle w:val="Incontec"/>
        <w:rPr>
          <w:del w:id="1592" w:author="andres camilo santana bohorquez" w:date="2017-02-17T01:24:00Z"/>
        </w:rPr>
      </w:pPr>
    </w:p>
    <w:p w14:paraId="7268DB1D" w14:textId="1F7A82AD" w:rsidR="0057135C" w:rsidRPr="00102649" w:rsidDel="004149B6" w:rsidRDefault="0057135C" w:rsidP="0057135C">
      <w:pPr>
        <w:pStyle w:val="Incontec"/>
        <w:rPr>
          <w:del w:id="1593" w:author="andres camilo santana bohorquez" w:date="2017-02-17T01:24:00Z"/>
          <w:rFonts w:cs="Times New Roman"/>
        </w:rPr>
      </w:pPr>
      <w:del w:id="1594" w:author="andres camilo santana bohorquez" w:date="2017-02-17T01:24:00Z">
        <w:r w:rsidRPr="00102649" w:rsidDel="004149B6">
          <w:rPr>
            <w:rFonts w:cs="Times New Roman"/>
          </w:rPr>
          <w:delTex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delText>
        </w:r>
        <w:r w:rsidR="00DD1C2C" w:rsidDel="004149B6">
          <w:rPr>
            <w:rFonts w:cs="Times New Roman"/>
          </w:rPr>
          <w:delText>5-1</w:delText>
        </w:r>
        <w:r w:rsidR="004A0580" w:rsidDel="004149B6">
          <w:rPr>
            <w:rFonts w:cs="Times New Roman"/>
          </w:rPr>
          <w:delText>5</w:delText>
        </w:r>
        <w:r w:rsidRPr="00102649" w:rsidDel="004149B6">
          <w:rPr>
            <w:rFonts w:cs="Times New Roman"/>
          </w:rPr>
          <w:delText>.</w:delText>
        </w:r>
      </w:del>
    </w:p>
    <w:p w14:paraId="3BAAD8CA" w14:textId="5C4D6557" w:rsidR="0057135C" w:rsidRPr="00102649" w:rsidDel="004149B6" w:rsidRDefault="0057135C" w:rsidP="0057135C">
      <w:pPr>
        <w:pStyle w:val="Incontec"/>
        <w:rPr>
          <w:del w:id="1595" w:author="andres camilo santana bohorquez" w:date="2017-02-17T01:24:00Z"/>
          <w:rFonts w:cs="Times New Roman"/>
        </w:rPr>
      </w:pPr>
      <w:del w:id="1596" w:author="andres camilo santana bohorquez" w:date="2017-02-17T01:24:00Z">
        <w:r w:rsidRPr="00102649" w:rsidDel="004149B6">
          <w:rPr>
            <w:rFonts w:cs="Times New Roman"/>
            <w:noProof/>
            <w:lang w:val="es-ES" w:eastAsia="es-ES"/>
            <w:rPrChange w:id="1597" w:author="Unknown">
              <w:rPr>
                <w:noProof/>
                <w:lang w:val="es-ES" w:eastAsia="es-ES"/>
              </w:rPr>
            </w:rPrChange>
          </w:rPr>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del>
    </w:p>
    <w:p w14:paraId="244B992C" w14:textId="35CDD5B3" w:rsidR="0057135C" w:rsidRPr="0057135C" w:rsidDel="004149B6" w:rsidRDefault="0057135C" w:rsidP="0057135C">
      <w:pPr>
        <w:pStyle w:val="Incontec"/>
        <w:rPr>
          <w:del w:id="1598" w:author="andres camilo santana bohorquez" w:date="2017-02-17T01:24:00Z"/>
          <w:rFonts w:cs="Times New Roman"/>
          <w:sz w:val="22"/>
        </w:rPr>
      </w:pPr>
      <w:del w:id="1599" w:author="andres camilo santana bohorquez" w:date="2017-02-17T01:24:00Z">
        <w:r w:rsidRPr="0057135C" w:rsidDel="004149B6">
          <w:rPr>
            <w:rFonts w:cs="Times New Roman"/>
            <w:b/>
            <w:i/>
            <w:sz w:val="22"/>
          </w:rPr>
          <w:delText>Figura 5-1</w:delText>
        </w:r>
        <w:r w:rsidR="004A0580" w:rsidDel="004149B6">
          <w:rPr>
            <w:rFonts w:cs="Times New Roman"/>
            <w:b/>
            <w:i/>
            <w:sz w:val="22"/>
          </w:rPr>
          <w:delText>5</w:delText>
        </w:r>
        <w:r w:rsidRPr="0057135C" w:rsidDel="004149B6">
          <w:rPr>
            <w:rFonts w:cs="Times New Roman"/>
            <w:sz w:val="22"/>
          </w:rPr>
          <w:delText xml:space="preserve">. Empresas encuestadas por Codigo CIIU. Fuente </w:delText>
        </w:r>
      </w:del>
      <w:customXmlDelRangeStart w:id="1600" w:author="andres camilo santana bohorquez" w:date="2017-02-17T01:24:00Z"/>
      <w:sdt>
        <w:sdtPr>
          <w:rPr>
            <w:rFonts w:cs="Times New Roman"/>
          </w:rPr>
          <w:id w:val="2115633164"/>
          <w:citation/>
        </w:sdtPr>
        <w:sdtContent>
          <w:customXmlDelRangeEnd w:id="1600"/>
          <w:del w:id="1601"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602" w:author="andres camilo santana bohorquez" w:date="2017-02-17T01:24:00Z"/>
        </w:sdtContent>
      </w:sdt>
      <w:customXmlDelRangeEnd w:id="1602"/>
      <w:del w:id="1603" w:author="andres camilo santana bohorquez" w:date="2017-02-17T01:24:00Z">
        <w:r w:rsidRPr="0057135C" w:rsidDel="004149B6">
          <w:rPr>
            <w:rFonts w:cs="Times New Roman"/>
            <w:sz w:val="22"/>
          </w:rPr>
          <w:delText>.</w:delText>
        </w:r>
      </w:del>
    </w:p>
    <w:p w14:paraId="47811EC9" w14:textId="74A04202" w:rsidR="0057135C" w:rsidRPr="00102649" w:rsidDel="004149B6" w:rsidRDefault="0057135C" w:rsidP="0057135C">
      <w:pPr>
        <w:pStyle w:val="Incontec"/>
        <w:rPr>
          <w:del w:id="1604" w:author="andres camilo santana bohorquez" w:date="2017-02-17T01:24:00Z"/>
          <w:rFonts w:cs="Times New Roman"/>
        </w:rPr>
      </w:pPr>
      <w:del w:id="1605" w:author="andres camilo santana bohorquez" w:date="2017-02-17T01:24:00Z">
        <w:r w:rsidRPr="00102649" w:rsidDel="004149B6">
          <w:rPr>
            <w:rFonts w:cs="Times New Roman"/>
          </w:rPr>
          <w:delText xml:space="preserve">Por lo cual es de vital importancia analizar el sector de las empresas catalogadas bajo el código CIIU K7220 , </w:delText>
        </w:r>
        <w:r w:rsidR="004A0580" w:rsidDel="004149B6">
          <w:rPr>
            <w:rFonts w:cs="Times New Roman"/>
          </w:rPr>
          <w:delText>donde encontraríamos los principales competidores para nuestro</w:delText>
        </w:r>
        <w:r w:rsidRPr="00102649" w:rsidDel="004149B6">
          <w:rPr>
            <w:rFonts w:cs="Times New Roman"/>
          </w:rPr>
          <w:delText xml:space="preserve"> </w:delText>
        </w:r>
        <w:r w:rsidR="004A0580" w:rsidDel="004149B6">
          <w:rPr>
            <w:rFonts w:cs="Times New Roman"/>
          </w:rPr>
          <w:delText>producto</w:delText>
        </w:r>
        <w:r w:rsidRPr="00102649" w:rsidDel="004149B6">
          <w:rPr>
            <w:rFonts w:cs="Times New Roman"/>
          </w:rPr>
          <w:delText xml:space="preserve">. De estas 765 empresas cerca de 478 (Figura </w:delText>
        </w:r>
        <w:r w:rsidR="00DD1C2C" w:rsidDel="004149B6">
          <w:rPr>
            <w:rFonts w:cs="Times New Roman"/>
          </w:rPr>
          <w:delText>5-1</w:delText>
        </w:r>
        <w:r w:rsidR="003D6975" w:rsidDel="004149B6">
          <w:rPr>
            <w:rFonts w:cs="Times New Roman"/>
          </w:rPr>
          <w:delText>6</w:delText>
        </w:r>
        <w:r w:rsidRPr="00102649" w:rsidDel="004149B6">
          <w:rPr>
            <w:rFonts w:cs="Times New Roman"/>
          </w:rPr>
          <w:delText xml:space="preserve">) son las principales competidoras directas ya que se encuentran en la región donde pretende entrar a competir la empresa. </w:delText>
        </w:r>
      </w:del>
    </w:p>
    <w:p w14:paraId="3F86DCFD" w14:textId="0590B02E" w:rsidR="0057135C" w:rsidRPr="00102649" w:rsidDel="004149B6" w:rsidRDefault="0057135C" w:rsidP="0057135C">
      <w:pPr>
        <w:pStyle w:val="Incontec"/>
        <w:rPr>
          <w:del w:id="1606" w:author="andres camilo santana bohorquez" w:date="2017-02-17T01:24:00Z"/>
          <w:rFonts w:cs="Times New Roman"/>
        </w:rPr>
      </w:pPr>
      <w:del w:id="1607" w:author="andres camilo santana bohorquez" w:date="2017-02-17T01:24:00Z">
        <w:r w:rsidRPr="00102649" w:rsidDel="004149B6">
          <w:rPr>
            <w:rFonts w:cs="Times New Roman"/>
            <w:noProof/>
            <w:lang w:val="es-ES" w:eastAsia="es-ES"/>
            <w:rPrChange w:id="1608" w:author="Unknown">
              <w:rPr>
                <w:noProof/>
                <w:lang w:val="es-ES" w:eastAsia="es-ES"/>
              </w:rPr>
            </w:rPrChange>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del>
    </w:p>
    <w:p w14:paraId="33D8A9D5" w14:textId="1743213B" w:rsidR="0057135C" w:rsidRPr="0057135C" w:rsidDel="004149B6" w:rsidRDefault="0057135C" w:rsidP="0057135C">
      <w:pPr>
        <w:pStyle w:val="Incontec"/>
        <w:rPr>
          <w:del w:id="1609" w:author="andres camilo santana bohorquez" w:date="2017-02-17T01:24:00Z"/>
          <w:rFonts w:cs="Times New Roman"/>
          <w:sz w:val="22"/>
        </w:rPr>
      </w:pPr>
      <w:del w:id="1610" w:author="andres camilo santana bohorquez" w:date="2017-02-17T01:24:00Z">
        <w:r w:rsidRPr="0057135C" w:rsidDel="004149B6">
          <w:rPr>
            <w:rFonts w:cs="Times New Roman"/>
            <w:b/>
            <w:i/>
            <w:sz w:val="22"/>
          </w:rPr>
          <w:delText>Figura 5-1</w:delText>
        </w:r>
        <w:r w:rsidR="003D6975" w:rsidDel="004149B6">
          <w:rPr>
            <w:rFonts w:cs="Times New Roman"/>
            <w:b/>
            <w:i/>
            <w:sz w:val="22"/>
          </w:rPr>
          <w:delText>6</w:delText>
        </w:r>
        <w:r w:rsidRPr="0057135C" w:rsidDel="004149B6">
          <w:rPr>
            <w:rFonts w:cs="Times New Roman"/>
            <w:sz w:val="22"/>
          </w:rPr>
          <w:delText xml:space="preserve">. Empresas encuestadas por código CIUU y Región. Fuente </w:delText>
        </w:r>
      </w:del>
      <w:customXmlDelRangeStart w:id="1611" w:author="andres camilo santana bohorquez" w:date="2017-02-17T01:24:00Z"/>
      <w:sdt>
        <w:sdtPr>
          <w:rPr>
            <w:rFonts w:cs="Times New Roman"/>
          </w:rPr>
          <w:id w:val="1535151959"/>
          <w:citation/>
        </w:sdtPr>
        <w:sdtContent>
          <w:customXmlDelRangeEnd w:id="1611"/>
          <w:del w:id="1612"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613" w:author="andres camilo santana bohorquez" w:date="2017-02-17T01:24:00Z"/>
        </w:sdtContent>
      </w:sdt>
      <w:customXmlDelRangeEnd w:id="1613"/>
      <w:del w:id="1614" w:author="andres camilo santana bohorquez" w:date="2017-02-17T01:24:00Z">
        <w:r w:rsidRPr="0057135C" w:rsidDel="004149B6">
          <w:rPr>
            <w:rFonts w:cs="Times New Roman"/>
            <w:sz w:val="22"/>
          </w:rPr>
          <w:delText>.</w:delText>
        </w:r>
      </w:del>
    </w:p>
    <w:p w14:paraId="5D3C9D43" w14:textId="51CBD648" w:rsidR="0057135C" w:rsidRPr="00102649" w:rsidDel="004149B6" w:rsidRDefault="0057135C" w:rsidP="0057135C">
      <w:pPr>
        <w:pStyle w:val="Incontec"/>
        <w:rPr>
          <w:del w:id="1615" w:author="andres camilo santana bohorquez" w:date="2017-02-17T01:24:00Z"/>
          <w:rFonts w:cs="Times New Roman"/>
        </w:rPr>
      </w:pPr>
      <w:del w:id="1616" w:author="andres camilo santana bohorquez" w:date="2017-02-17T01:24:00Z">
        <w:r w:rsidRPr="00102649" w:rsidDel="004149B6">
          <w:rPr>
            <w:rFonts w:cs="Times New Roman"/>
          </w:rPr>
          <w:delText>Cabe destacar que la región de Cundinamarca es una de las 6 regiones que se han identificado como regiones con potencial de desarrollo en la industria de “clusters”</w:delText>
        </w:r>
      </w:del>
    </w:p>
    <w:p w14:paraId="7969EA54" w14:textId="570C8DE6" w:rsidR="0057135C" w:rsidRPr="00102649" w:rsidDel="004149B6" w:rsidRDefault="0057135C" w:rsidP="0057135C">
      <w:pPr>
        <w:pStyle w:val="Incontec"/>
        <w:rPr>
          <w:del w:id="1617" w:author="andres camilo santana bohorquez" w:date="2017-02-17T01:24:00Z"/>
          <w:rFonts w:cs="Times New Roman"/>
        </w:rPr>
      </w:pPr>
      <w:del w:id="1618" w:author="andres camilo santana bohorquez" w:date="2017-02-17T01:24:00Z">
        <w:r w:rsidRPr="00102649" w:rsidDel="004149B6">
          <w:rPr>
            <w:rFonts w:cs="Times New Roman"/>
            <w:noProof/>
            <w:lang w:val="es-ES" w:eastAsia="es-ES"/>
            <w:rPrChange w:id="1619" w:author="Unknown">
              <w:rPr>
                <w:noProof/>
                <w:lang w:val="es-ES" w:eastAsia="es-ES"/>
              </w:rPr>
            </w:rPrChange>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del>
    </w:p>
    <w:p w14:paraId="6F4F944B" w14:textId="76553ACE" w:rsidR="0057135C" w:rsidRPr="0057135C" w:rsidDel="004149B6" w:rsidRDefault="0057135C" w:rsidP="0057135C">
      <w:pPr>
        <w:pStyle w:val="Incontec"/>
        <w:rPr>
          <w:del w:id="1620" w:author="andres camilo santana bohorquez" w:date="2017-02-17T01:24:00Z"/>
          <w:rFonts w:cs="Times New Roman"/>
          <w:sz w:val="22"/>
        </w:rPr>
      </w:pPr>
      <w:del w:id="1621" w:author="andres camilo santana bohorquez" w:date="2017-02-17T01:24:00Z">
        <w:r w:rsidRPr="0057135C" w:rsidDel="004149B6">
          <w:rPr>
            <w:rFonts w:cs="Times New Roman"/>
            <w:b/>
            <w:i/>
            <w:sz w:val="22"/>
          </w:rPr>
          <w:delText>Figura 5-1</w:delText>
        </w:r>
        <w:r w:rsidR="003D6975" w:rsidDel="004149B6">
          <w:rPr>
            <w:rFonts w:cs="Times New Roman"/>
            <w:b/>
            <w:i/>
            <w:sz w:val="22"/>
          </w:rPr>
          <w:delText>7</w:delText>
        </w:r>
        <w:r w:rsidRPr="0057135C" w:rsidDel="004149B6">
          <w:rPr>
            <w:rFonts w:cs="Times New Roman"/>
            <w:sz w:val="22"/>
          </w:rPr>
          <w:delText xml:space="preserve">. </w:delText>
        </w:r>
        <w:r w:rsidR="00DD1C2C" w:rsidRPr="0057135C" w:rsidDel="004149B6">
          <w:rPr>
            <w:rFonts w:cs="Times New Roman"/>
            <w:sz w:val="22"/>
          </w:rPr>
          <w:delText>Número</w:delText>
        </w:r>
        <w:r w:rsidRPr="0057135C" w:rsidDel="004149B6">
          <w:rPr>
            <w:rFonts w:cs="Times New Roman"/>
            <w:sz w:val="22"/>
          </w:rPr>
          <w:delText xml:space="preserve"> de empresas por región. Fuente </w:delText>
        </w:r>
      </w:del>
      <w:customXmlDelRangeStart w:id="1622" w:author="andres camilo santana bohorquez" w:date="2017-02-17T01:24:00Z"/>
      <w:sdt>
        <w:sdtPr>
          <w:rPr>
            <w:rFonts w:cs="Times New Roman"/>
          </w:rPr>
          <w:id w:val="-975827266"/>
          <w:citation/>
        </w:sdtPr>
        <w:sdtContent>
          <w:customXmlDelRangeEnd w:id="1622"/>
          <w:del w:id="1623"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624" w:author="andres camilo santana bohorquez" w:date="2017-02-17T01:24:00Z"/>
        </w:sdtContent>
      </w:sdt>
      <w:customXmlDelRangeEnd w:id="1624"/>
    </w:p>
    <w:p w14:paraId="5AF90425" w14:textId="392270A7" w:rsidR="0057135C" w:rsidRPr="00102649" w:rsidDel="004149B6" w:rsidRDefault="0057135C" w:rsidP="0057135C">
      <w:pPr>
        <w:pStyle w:val="Incontec"/>
        <w:rPr>
          <w:del w:id="1625" w:author="andres camilo santana bohorquez" w:date="2017-02-17T01:24:00Z"/>
          <w:rFonts w:cs="Times New Roman"/>
        </w:rPr>
      </w:pPr>
    </w:p>
    <w:p w14:paraId="1E20E5DF" w14:textId="2A73CAD7" w:rsidR="0057135C" w:rsidRPr="00102649" w:rsidDel="004149B6" w:rsidRDefault="0057135C" w:rsidP="0057135C">
      <w:pPr>
        <w:pStyle w:val="Incontec"/>
        <w:rPr>
          <w:del w:id="1626" w:author="andres camilo santana bohorquez" w:date="2017-02-17T01:24:00Z"/>
          <w:rFonts w:cs="Times New Roman"/>
        </w:rPr>
      </w:pPr>
      <w:del w:id="1627" w:author="andres camilo santana bohorquez" w:date="2017-02-17T01:24:00Z">
        <w:r w:rsidRPr="00102649" w:rsidDel="004149B6">
          <w:rPr>
            <w:rFonts w:cs="Times New Roman"/>
          </w:rPr>
          <w:delText xml:space="preserve">Como </w:delText>
        </w:r>
        <w:r w:rsidR="006859C7" w:rsidDel="004149B6">
          <w:rPr>
            <w:rFonts w:cs="Times New Roman"/>
          </w:rPr>
          <w:delText>IncluSoft</w:delText>
        </w:r>
        <w:r w:rsidRPr="00102649" w:rsidDel="004149B6">
          <w:rPr>
            <w:rFonts w:cs="Times New Roman"/>
          </w:rPr>
          <w:delText xml:space="preserve"> desea ofrecer soluciones informáticas que puedan mejorar la calidad de vida de </w:delText>
        </w:r>
        <w:r w:rsidR="006859C7" w:rsidDel="004149B6">
          <w:rPr>
            <w:rFonts w:cs="Times New Roman"/>
          </w:rPr>
          <w:delText>la población con limitaciones cognitivas</w:delText>
        </w:r>
        <w:r w:rsidRPr="00102649" w:rsidDel="004149B6">
          <w:rPr>
            <w:rFonts w:cs="Times New Roman"/>
          </w:rPr>
          <w:delText xml:space="preserve"> </w:delText>
        </w:r>
        <w:r w:rsidR="006859C7" w:rsidDel="004149B6">
          <w:rPr>
            <w:rFonts w:cs="Times New Roman"/>
          </w:rPr>
          <w:delText xml:space="preserve">se hizo necesario </w:delText>
        </w:r>
        <w:r w:rsidRPr="00102649" w:rsidDel="004149B6">
          <w:rPr>
            <w:rFonts w:cs="Times New Roman"/>
          </w:rPr>
          <w:delText xml:space="preserve">identificar las empresas nacionales </w:delText>
        </w:r>
        <w:r w:rsidR="006859C7" w:rsidDel="004149B6">
          <w:rPr>
            <w:rFonts w:cs="Times New Roman"/>
          </w:rPr>
          <w:delText>dedicadas</w:delText>
        </w:r>
        <w:r w:rsidRPr="00102649" w:rsidDel="004149B6">
          <w:rPr>
            <w:rFonts w:cs="Times New Roman"/>
          </w:rPr>
          <w:delText xml:space="preserve"> a</w:delText>
        </w:r>
        <w:r w:rsidR="006859C7" w:rsidDel="004149B6">
          <w:rPr>
            <w:rFonts w:cs="Times New Roman"/>
          </w:rPr>
          <w:delText>l</w:delText>
        </w:r>
        <w:r w:rsidRPr="00102649" w:rsidDel="004149B6">
          <w:rPr>
            <w:rFonts w:cs="Times New Roman"/>
          </w:rPr>
          <w:delText xml:space="preserve"> desarrollar </w:delText>
        </w:r>
        <w:r w:rsidR="006859C7" w:rsidDel="004149B6">
          <w:rPr>
            <w:rFonts w:cs="Times New Roman"/>
          </w:rPr>
          <w:delText xml:space="preserve">de </w:delText>
        </w:r>
        <w:r w:rsidRPr="00102649" w:rsidDel="004149B6">
          <w:rPr>
            <w:rFonts w:cs="Times New Roman"/>
          </w:rPr>
          <w:delText xml:space="preserve">aplicaciones </w:delText>
        </w:r>
        <w:r w:rsidR="006859C7" w:rsidDel="004149B6">
          <w:rPr>
            <w:rFonts w:cs="Times New Roman"/>
          </w:rPr>
          <w:delText xml:space="preserve">para esta población, se realizó un filtro en el cual se tuvieron variables como: desarrollo </w:delText>
        </w:r>
        <w:r w:rsidRPr="00102649" w:rsidDel="004149B6">
          <w:rPr>
            <w:rFonts w:cs="Times New Roman"/>
          </w:rPr>
          <w:delText xml:space="preserve">a la medida, </w:delText>
        </w:r>
        <w:r w:rsidR="006859C7" w:rsidDel="004149B6">
          <w:rPr>
            <w:rFonts w:cs="Times New Roman"/>
          </w:rPr>
          <w:delText>desarrollo de</w:delText>
        </w:r>
        <w:r w:rsidRPr="00102649" w:rsidDel="004149B6">
          <w:rPr>
            <w:rFonts w:cs="Times New Roman"/>
          </w:rPr>
          <w:delText xml:space="preserve"> aplicaciones móviles, desarrollo de aplicaciones web, sistemas personales, e-learning </w:delText>
        </w:r>
        <w:r w:rsidDel="004149B6">
          <w:rPr>
            <w:rFonts w:cs="Times New Roman"/>
          </w:rPr>
          <w:delText>e</w:delText>
        </w:r>
        <w:r w:rsidRPr="00102649" w:rsidDel="004149B6">
          <w:rPr>
            <w:rFonts w:cs="Times New Roman"/>
          </w:rPr>
          <w:delText xml:space="preserve"> institución académica logrando obtener los siguientes datos que </w:delText>
        </w:r>
        <w:r w:rsidR="006859C7" w:rsidDel="004149B6">
          <w:rPr>
            <w:rFonts w:cs="Times New Roman"/>
          </w:rPr>
          <w:delText>permitieron</w:delText>
        </w:r>
        <w:r w:rsidRPr="00102649" w:rsidDel="004149B6">
          <w:rPr>
            <w:rFonts w:cs="Times New Roman"/>
          </w:rPr>
          <w:delText xml:space="preserve"> </w:delText>
        </w:r>
        <w:r w:rsidR="006859C7" w:rsidDel="004149B6">
          <w:rPr>
            <w:rFonts w:cs="Times New Roman"/>
          </w:rPr>
          <w:delText xml:space="preserve">dimensionar el </w:delText>
        </w:r>
        <w:r w:rsidRPr="00102649" w:rsidDel="004149B6">
          <w:rPr>
            <w:rFonts w:cs="Times New Roman"/>
          </w:rPr>
          <w:delText>nivel de competencia en el mercado</w:delText>
        </w:r>
        <w:r w:rsidR="006859C7" w:rsidDel="004149B6">
          <w:rPr>
            <w:rFonts w:cs="Times New Roman"/>
          </w:rPr>
          <w:delText xml:space="preserve"> de software</w:delText>
        </w:r>
        <w:r w:rsidRPr="00102649" w:rsidDel="004149B6">
          <w:rPr>
            <w:rFonts w:cs="Times New Roman"/>
          </w:rPr>
          <w:delText xml:space="preserve">. En la figura </w:delText>
        </w:r>
        <w:r w:rsidR="00DD1C2C" w:rsidDel="004149B6">
          <w:rPr>
            <w:rFonts w:cs="Times New Roman"/>
          </w:rPr>
          <w:delText>5-1</w:delText>
        </w:r>
        <w:r w:rsidR="00575B69" w:rsidDel="004149B6">
          <w:rPr>
            <w:rFonts w:cs="Times New Roman"/>
          </w:rPr>
          <w:delText>8</w:delText>
        </w:r>
        <w:r w:rsidRPr="00102649" w:rsidDel="004149B6">
          <w:rPr>
            <w:rFonts w:cs="Times New Roman"/>
          </w:rPr>
          <w:delText xml:space="preserve"> </w:delText>
        </w:r>
        <w:r w:rsidR="006859C7" w:rsidDel="004149B6">
          <w:rPr>
            <w:rFonts w:cs="Times New Roman"/>
          </w:rPr>
          <w:delText>se logra identificar</w:delText>
        </w:r>
        <w:r w:rsidRPr="00102649" w:rsidDel="004149B6">
          <w:rPr>
            <w:rFonts w:cs="Times New Roman"/>
          </w:rPr>
          <w:delText xml:space="preserve"> el número de empresas que se dedican a las líneas de negocio sobre las cuales pretende trabajar </w:delText>
        </w:r>
        <w:r w:rsidR="006859C7" w:rsidDel="004149B6">
          <w:rPr>
            <w:rFonts w:cs="Times New Roman"/>
          </w:rPr>
          <w:delText>IncluSoft</w:delText>
        </w:r>
        <w:r w:rsidRPr="00102649" w:rsidDel="004149B6">
          <w:rPr>
            <w:rFonts w:cs="Times New Roman"/>
          </w:rPr>
          <w:delText>.</w:delText>
        </w:r>
      </w:del>
    </w:p>
    <w:p w14:paraId="6F1F5B19" w14:textId="31B4A180" w:rsidR="0057135C" w:rsidRPr="00102649" w:rsidDel="004149B6" w:rsidRDefault="0057135C" w:rsidP="0057135C">
      <w:pPr>
        <w:pStyle w:val="Incontec"/>
        <w:rPr>
          <w:del w:id="1628" w:author="andres camilo santana bohorquez" w:date="2017-02-17T01:24:00Z"/>
          <w:rFonts w:cs="Times New Roman"/>
        </w:rPr>
      </w:pPr>
      <w:del w:id="1629" w:author="andres camilo santana bohorquez" w:date="2017-02-17T01:24:00Z">
        <w:r w:rsidRPr="00102649" w:rsidDel="004149B6">
          <w:rPr>
            <w:rFonts w:cs="Times New Roman"/>
            <w:noProof/>
            <w:lang w:val="es-ES" w:eastAsia="es-ES"/>
            <w:rPrChange w:id="1630" w:author="Unknown">
              <w:rPr>
                <w:noProof/>
                <w:lang w:val="es-ES" w:eastAsia="es-ES"/>
              </w:rPr>
            </w:rPrChange>
          </w:rPr>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del>
    </w:p>
    <w:p w14:paraId="20F6CC0A" w14:textId="13D1258D" w:rsidR="0057135C" w:rsidRPr="00102649" w:rsidDel="004149B6" w:rsidRDefault="0057135C" w:rsidP="0057135C">
      <w:pPr>
        <w:pStyle w:val="Incontec"/>
        <w:rPr>
          <w:del w:id="1631" w:author="andres camilo santana bohorquez" w:date="2017-02-17T01:24:00Z"/>
          <w:rFonts w:cs="Times New Roman"/>
        </w:rPr>
      </w:pPr>
      <w:del w:id="1632" w:author="andres camilo santana bohorquez" w:date="2017-02-17T01:24:00Z">
        <w:r w:rsidRPr="00102649" w:rsidDel="004149B6">
          <w:rPr>
            <w:rFonts w:cs="Times New Roman"/>
            <w:noProof/>
            <w:lang w:val="es-ES" w:eastAsia="es-ES"/>
            <w:rPrChange w:id="1633" w:author="Unknown">
              <w:rPr>
                <w:noProof/>
                <w:lang w:val="es-ES" w:eastAsia="es-ES"/>
              </w:rPr>
            </w:rPrChange>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del>
    </w:p>
    <w:p w14:paraId="36FE5C26" w14:textId="17DA1FD3" w:rsidR="0057135C" w:rsidRPr="0057135C" w:rsidDel="004149B6" w:rsidRDefault="0057135C" w:rsidP="0057135C">
      <w:pPr>
        <w:pStyle w:val="Incontec"/>
        <w:rPr>
          <w:del w:id="1634" w:author="andres camilo santana bohorquez" w:date="2017-02-17T01:24:00Z"/>
          <w:rFonts w:cs="Times New Roman"/>
          <w:sz w:val="22"/>
        </w:rPr>
      </w:pPr>
      <w:del w:id="1635" w:author="andres camilo santana bohorquez" w:date="2017-02-17T01:24:00Z">
        <w:r w:rsidRPr="0057135C" w:rsidDel="004149B6">
          <w:rPr>
            <w:rFonts w:cs="Times New Roman"/>
            <w:b/>
            <w:sz w:val="22"/>
          </w:rPr>
          <w:delText>Figura 5.1</w:delText>
        </w:r>
        <w:r w:rsidR="00575B69" w:rsidDel="004149B6">
          <w:rPr>
            <w:rFonts w:cs="Times New Roman"/>
            <w:b/>
            <w:sz w:val="22"/>
          </w:rPr>
          <w:delText>8</w:delText>
        </w:r>
        <w:r w:rsidRPr="0057135C" w:rsidDel="004149B6">
          <w:rPr>
            <w:rFonts w:cs="Times New Roman"/>
            <w:sz w:val="22"/>
          </w:rPr>
          <w:delText xml:space="preserve">. Líneas de negocio seleccionadas por número de empresas. Fuente </w:delText>
        </w:r>
      </w:del>
      <w:customXmlDelRangeStart w:id="1636" w:author="andres camilo santana bohorquez" w:date="2017-02-17T01:24:00Z"/>
      <w:sdt>
        <w:sdtPr>
          <w:rPr>
            <w:rFonts w:cs="Times New Roman"/>
          </w:rPr>
          <w:id w:val="-1322582112"/>
          <w:citation/>
        </w:sdtPr>
        <w:sdtContent>
          <w:customXmlDelRangeEnd w:id="1636"/>
          <w:del w:id="1637"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638" w:author="andres camilo santana bohorquez" w:date="2017-02-17T01:24:00Z"/>
        </w:sdtContent>
      </w:sdt>
      <w:customXmlDelRangeEnd w:id="1638"/>
      <w:del w:id="1639" w:author="andres camilo santana bohorquez" w:date="2017-02-17T01:24:00Z">
        <w:r w:rsidRPr="0057135C" w:rsidDel="004149B6">
          <w:rPr>
            <w:rFonts w:cs="Times New Roman"/>
            <w:sz w:val="22"/>
          </w:rPr>
          <w:delText>.</w:delText>
        </w:r>
      </w:del>
    </w:p>
    <w:p w14:paraId="5E45F7BE" w14:textId="54E550AD" w:rsidR="006859C7" w:rsidDel="004149B6" w:rsidRDefault="006859C7" w:rsidP="006859C7">
      <w:pPr>
        <w:pStyle w:val="Incontec"/>
        <w:rPr>
          <w:del w:id="1640" w:author="andres camilo santana bohorquez" w:date="2017-02-17T01:24:00Z"/>
        </w:rPr>
      </w:pPr>
      <w:bookmarkStart w:id="1641" w:name="_3fwokq0" w:colFirst="0" w:colLast="0"/>
      <w:bookmarkEnd w:id="1641"/>
    </w:p>
    <w:p w14:paraId="3D3E0F83" w14:textId="7C54D569" w:rsidR="006859C7" w:rsidDel="004149B6" w:rsidRDefault="006859C7" w:rsidP="006859C7">
      <w:pPr>
        <w:pStyle w:val="Incontec"/>
        <w:rPr>
          <w:del w:id="1642" w:author="andres camilo santana bohorquez" w:date="2017-02-17T01:24:00Z"/>
        </w:rPr>
      </w:pPr>
    </w:p>
    <w:p w14:paraId="1248A4D8" w14:textId="5D8C11CE" w:rsidR="0057135C" w:rsidRPr="0057135C" w:rsidDel="004149B6" w:rsidRDefault="0057135C" w:rsidP="0057135C">
      <w:pPr>
        <w:ind w:left="720" w:firstLine="720"/>
        <w:rPr>
          <w:del w:id="1643" w:author="andres camilo santana bohorquez" w:date="2017-02-17T01:24:00Z"/>
          <w:rFonts w:ascii="LM Roman 10" w:hAnsi="LM Roman 10"/>
          <w:b/>
          <w:i/>
          <w:sz w:val="24"/>
        </w:rPr>
      </w:pPr>
      <w:del w:id="1644" w:author="andres camilo santana bohorquez" w:date="2017-02-17T01:24:00Z">
        <w:r w:rsidRPr="0057135C" w:rsidDel="004149B6">
          <w:rPr>
            <w:rFonts w:ascii="LM Roman 10" w:hAnsi="LM Roman 10"/>
            <w:b/>
            <w:i/>
            <w:sz w:val="24"/>
          </w:rPr>
          <w:delText>Oferta</w:delText>
        </w:r>
      </w:del>
    </w:p>
    <w:p w14:paraId="05D63909" w14:textId="36EE1475" w:rsidR="000A0072" w:rsidRPr="00102649" w:rsidDel="004149B6" w:rsidRDefault="000A0072" w:rsidP="000A0072">
      <w:pPr>
        <w:pStyle w:val="Incontec"/>
        <w:rPr>
          <w:del w:id="1645" w:author="andres camilo santana bohorquez" w:date="2017-02-17T01:24:00Z"/>
          <w:rFonts w:cs="Times New Roman"/>
        </w:rPr>
      </w:pPr>
      <w:del w:id="1646" w:author="andres camilo santana bohorquez" w:date="2017-02-17T01:24:00Z">
        <w:r w:rsidRPr="00102649" w:rsidDel="004149B6">
          <w:rPr>
            <w:rFonts w:cs="Times New Roman"/>
          </w:rPr>
          <w:delText>Tras realizar un análisis en el banco de apps expuestas en el programa de Apps.co bajo la clasificación de apps enfocadas a ofrecer soluciones en el campo Educativo solo encontramos una aplicación llamada FonoPlay</w:delText>
        </w:r>
        <w:r w:rsidRPr="00102649" w:rsidDel="004149B6">
          <w:rPr>
            <w:rStyle w:val="Refdenotaalpie"/>
            <w:rFonts w:cs="Times New Roman"/>
          </w:rPr>
          <w:footnoteReference w:id="8"/>
        </w:r>
        <w:r w:rsidRPr="00102649" w:rsidDel="004149B6">
          <w:rPr>
            <w:rFonts w:cs="Times New Roman"/>
          </w:rPr>
          <w:delText xml:space="preserve"> que pretende ofrecer una herramienta de </w:delText>
        </w:r>
        <w:r w:rsidRPr="00102649" w:rsidDel="004149B6">
          <w:rPr>
            <w:rFonts w:cs="Times New Roman"/>
            <w:b/>
            <w:bCs/>
            <w:i/>
            <w:iCs/>
            <w:color w:val="auto"/>
            <w:shd w:val="clear" w:color="auto" w:fill="F5F6F5"/>
          </w:rPr>
          <w:delText>detección temprana de problema de lenguaje,  para reducir futuros problemas de aprendizaje</w:delText>
        </w:r>
        <w:r w:rsidRPr="00102649" w:rsidDel="004149B6">
          <w:rPr>
            <w:rFonts w:cs="Times New Roman"/>
            <w:bCs/>
            <w:iCs/>
            <w:color w:val="575756"/>
            <w:shd w:val="clear" w:color="auto" w:fill="F5F6F5"/>
          </w:rPr>
          <w:delText xml:space="preserve">,  </w:delText>
        </w:r>
        <w:r w:rsidRPr="00102649" w:rsidDel="004149B6">
          <w:rPr>
            <w:rFonts w:cs="Times New Roman"/>
            <w:bCs/>
            <w:iCs/>
            <w:color w:val="auto"/>
            <w:shd w:val="clear" w:color="auto" w:fill="F5F6F5"/>
          </w:rPr>
          <w:delText xml:space="preserve">Lo cual nos demuestra que este sector necesita urgente una entidad que ofrezca soluciones a la población con Limitacion Cognitiva que apoyen su proceso educativo y entienda las necesidades especiales de esta población. </w:delText>
        </w:r>
      </w:del>
    </w:p>
    <w:p w14:paraId="75093467" w14:textId="5095CDB2" w:rsidR="005877A3" w:rsidRPr="00102649" w:rsidDel="004149B6" w:rsidRDefault="005877A3" w:rsidP="00F12A4C">
      <w:pPr>
        <w:pStyle w:val="Incontec"/>
        <w:rPr>
          <w:del w:id="1649" w:author="andres camilo santana bohorquez" w:date="2017-02-17T01:24:00Z"/>
          <w:rFonts w:cs="Times New Roman"/>
        </w:rPr>
      </w:pPr>
      <w:del w:id="1650" w:author="andres camilo santana bohorquez" w:date="2017-02-17T01:24:00Z">
        <w:r w:rsidRPr="00102649" w:rsidDel="004149B6">
          <w:rPr>
            <w:rFonts w:cs="Times New Roman"/>
          </w:rPr>
          <w:delText xml:space="preserve">Al analizar las propuestas Tecnológicas </w:delText>
        </w:r>
        <w:r w:rsidR="00BA1428" w:rsidRPr="00102649" w:rsidDel="004149B6">
          <w:rPr>
            <w:rFonts w:cs="Times New Roman"/>
          </w:rPr>
          <w:delText xml:space="preserve">ofrecidas en una escala global </w:delText>
        </w:r>
        <w:r w:rsidRPr="00102649" w:rsidDel="004149B6">
          <w:rPr>
            <w:rFonts w:cs="Times New Roman"/>
          </w:rPr>
          <w:delText xml:space="preserve">bajo el Concepto de la Comunicación Aumentativa y alternativa, encontramos una serie de productos de software </w:delText>
        </w:r>
        <w:r w:rsidR="00FE7614" w:rsidRPr="00102649" w:rsidDel="004149B6">
          <w:rPr>
            <w:rFonts w:cs="Times New Roman"/>
          </w:rPr>
          <w:delText xml:space="preserve">que serán expuestos a </w:delText>
        </w:r>
        <w:r w:rsidR="000A0072" w:rsidRPr="00102649" w:rsidDel="004149B6">
          <w:rPr>
            <w:rFonts w:cs="Times New Roman"/>
          </w:rPr>
          <w:delText>continuación</w:delText>
        </w:r>
        <w:r w:rsidR="00FE7614" w:rsidRPr="00102649" w:rsidDel="004149B6">
          <w:rPr>
            <w:rFonts w:cs="Times New Roman"/>
          </w:rPr>
          <w:delText>.</w:delText>
        </w:r>
      </w:del>
    </w:p>
    <w:p w14:paraId="685E9B6A" w14:textId="1E010606" w:rsidR="00FE7614" w:rsidRPr="00102649" w:rsidDel="004149B6" w:rsidRDefault="00FE7614" w:rsidP="00F12A4C">
      <w:pPr>
        <w:pStyle w:val="Incontec"/>
        <w:rPr>
          <w:del w:id="1651" w:author="andres camilo santana bohorquez" w:date="2017-02-17T01:24:00Z"/>
          <w:rFonts w:cs="Times New Roman"/>
        </w:rPr>
      </w:pPr>
    </w:p>
    <w:p w14:paraId="107D2640" w14:textId="2DB90EEB" w:rsidR="00FE7614" w:rsidRPr="00102649" w:rsidDel="004149B6" w:rsidRDefault="00FE7614" w:rsidP="00F12A4C">
      <w:pPr>
        <w:pStyle w:val="Incontec"/>
        <w:rPr>
          <w:del w:id="1652" w:author="andres camilo santana bohorquez" w:date="2017-02-17T01:24:00Z"/>
          <w:rFonts w:cs="Times New Roman"/>
          <w:color w:val="auto"/>
        </w:rPr>
      </w:pPr>
      <w:del w:id="1653" w:author="andres camilo santana bohorquez" w:date="2017-02-17T01:24:00Z">
        <w:r w:rsidRPr="00102649" w:rsidDel="004149B6">
          <w:rPr>
            <w:rFonts w:cs="Times New Roman"/>
            <w:bCs/>
            <w:color w:val="auto"/>
            <w:shd w:val="clear" w:color="auto" w:fill="FFFFFF"/>
          </w:rPr>
          <w:delText>Adapro</w:delText>
        </w:r>
        <w:r w:rsidRPr="00102649" w:rsidDel="004149B6">
          <w:rPr>
            <w:rFonts w:cs="Times New Roman"/>
            <w:b/>
            <w:bCs/>
            <w:color w:val="auto"/>
            <w:shd w:val="clear" w:color="auto" w:fill="FFFFFF"/>
          </w:rPr>
          <w:delText xml:space="preserve">: </w:delText>
        </w:r>
        <w:r w:rsidRPr="00102649" w:rsidDel="004149B6">
          <w:rPr>
            <w:rFonts w:cs="Times New Roman"/>
            <w:bCs/>
            <w:color w:val="auto"/>
            <w:shd w:val="clear" w:color="auto" w:fill="FFFFFF"/>
          </w:rPr>
          <w:delText>es un procesador de texto gratuito orientado a personas con dificultades de aprendizaje como la dislexia u otro tipo de diversidad funcional como autismo.</w:delText>
        </w:r>
        <w:r w:rsidR="00BA1428" w:rsidRPr="00102649" w:rsidDel="004149B6">
          <w:rPr>
            <w:rFonts w:cs="Times New Roman"/>
            <w:bCs/>
            <w:color w:val="auto"/>
            <w:shd w:val="clear" w:color="auto" w:fill="FFFFFF"/>
          </w:rPr>
          <w:delText xml:space="preserve"> </w:delText>
        </w:r>
      </w:del>
      <w:customXmlDelRangeStart w:id="1654" w:author="andres camilo santana bohorquez" w:date="2017-02-17T01:24:00Z"/>
      <w:sdt>
        <w:sdtPr>
          <w:rPr>
            <w:rFonts w:cs="Times New Roman"/>
            <w:bCs/>
            <w:color w:val="auto"/>
            <w:shd w:val="clear" w:color="auto" w:fill="FFFFFF"/>
          </w:rPr>
          <w:id w:val="29610190"/>
          <w:citation/>
        </w:sdtPr>
        <w:sdtContent>
          <w:customXmlDelRangeEnd w:id="1654"/>
          <w:del w:id="1655" w:author="andres camilo santana bohorquez" w:date="2017-02-17T01:24:00Z">
            <w:r w:rsidR="00BA1428" w:rsidRPr="00102649" w:rsidDel="004149B6">
              <w:rPr>
                <w:rFonts w:cs="Times New Roman"/>
                <w:bCs/>
                <w:color w:val="auto"/>
                <w:shd w:val="clear" w:color="auto" w:fill="FFFFFF"/>
              </w:rPr>
              <w:fldChar w:fldCharType="begin"/>
            </w:r>
            <w:r w:rsidR="00BA1428" w:rsidRPr="00102649" w:rsidDel="004149B6">
              <w:rPr>
                <w:rFonts w:cs="Times New Roman"/>
                <w:bCs/>
                <w:color w:val="auto"/>
                <w:shd w:val="clear" w:color="auto" w:fill="FFFFFF"/>
              </w:rPr>
              <w:delInstrText xml:space="preserve"> CITATION Ada12 \l 9226 </w:delInstrText>
            </w:r>
            <w:r w:rsidR="00BA1428" w:rsidRPr="00102649" w:rsidDel="004149B6">
              <w:rPr>
                <w:rFonts w:cs="Times New Roman"/>
                <w:bCs/>
                <w:color w:val="auto"/>
                <w:shd w:val="clear" w:color="auto" w:fill="FFFFFF"/>
              </w:rPr>
              <w:fldChar w:fldCharType="separate"/>
            </w:r>
            <w:r w:rsidR="00643776" w:rsidRPr="00643776" w:rsidDel="004149B6">
              <w:rPr>
                <w:rFonts w:cs="Times New Roman"/>
                <w:noProof/>
                <w:color w:val="auto"/>
                <w:shd w:val="clear" w:color="auto" w:fill="FFFFFF"/>
              </w:rPr>
              <w:delText>(46)</w:delText>
            </w:r>
            <w:r w:rsidR="00BA1428" w:rsidRPr="00102649" w:rsidDel="004149B6">
              <w:rPr>
                <w:rFonts w:cs="Times New Roman"/>
                <w:bCs/>
                <w:color w:val="auto"/>
                <w:shd w:val="clear" w:color="auto" w:fill="FFFFFF"/>
              </w:rPr>
              <w:fldChar w:fldCharType="end"/>
            </w:r>
          </w:del>
          <w:customXmlDelRangeStart w:id="1656" w:author="andres camilo santana bohorquez" w:date="2017-02-17T01:24:00Z"/>
        </w:sdtContent>
      </w:sdt>
      <w:customXmlDelRangeEnd w:id="1656"/>
    </w:p>
    <w:p w14:paraId="76D78E47" w14:textId="433D61C2" w:rsidR="00FE7614" w:rsidRPr="00102649" w:rsidDel="004149B6" w:rsidRDefault="00FE7614" w:rsidP="00A75AB6">
      <w:pPr>
        <w:pStyle w:val="Incontec"/>
        <w:jc w:val="center"/>
        <w:rPr>
          <w:del w:id="1657" w:author="andres camilo santana bohorquez" w:date="2017-02-17T01:24:00Z"/>
          <w:rFonts w:cs="Times New Roman"/>
          <w:color w:val="auto"/>
        </w:rPr>
      </w:pPr>
      <w:del w:id="1658" w:author="andres camilo santana bohorquez" w:date="2017-02-17T01:24:00Z">
        <w:r w:rsidRPr="00102649" w:rsidDel="004149B6">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del>
    </w:p>
    <w:p w14:paraId="7EBBB729" w14:textId="1094A527" w:rsidR="00FE7614" w:rsidRPr="000A0072" w:rsidDel="004149B6" w:rsidRDefault="00FE7614" w:rsidP="00F12A4C">
      <w:pPr>
        <w:pStyle w:val="Incontec"/>
        <w:rPr>
          <w:del w:id="1659" w:author="andres camilo santana bohorquez" w:date="2017-02-17T01:24:00Z"/>
          <w:rFonts w:cs="Times New Roman"/>
          <w:color w:val="auto"/>
          <w:sz w:val="22"/>
          <w:szCs w:val="22"/>
        </w:rPr>
      </w:pPr>
      <w:del w:id="1660" w:author="andres camilo santana bohorquez" w:date="2017-02-17T01:24:00Z">
        <w:r w:rsidRPr="000A0072" w:rsidDel="004149B6">
          <w:rPr>
            <w:rFonts w:cs="Times New Roman"/>
            <w:b/>
            <w:i/>
            <w:color w:val="auto"/>
            <w:sz w:val="22"/>
            <w:szCs w:val="22"/>
          </w:rPr>
          <w:delText xml:space="preserve">Figura </w:delText>
        </w:r>
        <w:r w:rsidR="000A0072" w:rsidRPr="000A0072" w:rsidDel="004149B6">
          <w:rPr>
            <w:rFonts w:cs="Times New Roman"/>
            <w:b/>
            <w:i/>
            <w:color w:val="auto"/>
            <w:sz w:val="22"/>
            <w:szCs w:val="22"/>
          </w:rPr>
          <w:delText>5-1</w:delText>
        </w:r>
        <w:r w:rsidR="0044616D" w:rsidDel="004149B6">
          <w:rPr>
            <w:rFonts w:cs="Times New Roman"/>
            <w:b/>
            <w:i/>
            <w:color w:val="auto"/>
            <w:sz w:val="22"/>
            <w:szCs w:val="22"/>
          </w:rPr>
          <w:delText>9</w:delText>
        </w:r>
        <w:r w:rsidRPr="000A0072" w:rsidDel="004149B6">
          <w:rPr>
            <w:rFonts w:cs="Times New Roman"/>
            <w:b/>
            <w:color w:val="auto"/>
            <w:sz w:val="22"/>
            <w:szCs w:val="22"/>
          </w:rPr>
          <w:delText>.</w:delText>
        </w:r>
        <w:r w:rsidRPr="000A0072" w:rsidDel="004149B6">
          <w:rPr>
            <w:rFonts w:cs="Times New Roman"/>
            <w:color w:val="auto"/>
            <w:sz w:val="22"/>
            <w:szCs w:val="22"/>
          </w:rPr>
          <w:delText xml:space="preserve"> Software Adapro. Fuente: </w:delText>
        </w:r>
      </w:del>
      <w:customXmlDelRangeStart w:id="1661" w:author="andres camilo santana bohorquez" w:date="2017-02-17T01:24:00Z"/>
      <w:sdt>
        <w:sdtPr>
          <w:rPr>
            <w:rFonts w:cs="Times New Roman"/>
            <w:color w:val="auto"/>
          </w:rPr>
          <w:id w:val="-596865023"/>
          <w:citation/>
        </w:sdtPr>
        <w:sdtContent>
          <w:customXmlDelRangeEnd w:id="1661"/>
          <w:del w:id="1662" w:author="andres camilo santana bohorquez" w:date="2017-02-17T01:24:00Z">
            <w:r w:rsidR="002A0C42" w:rsidDel="004149B6">
              <w:rPr>
                <w:rFonts w:cs="Times New Roman"/>
                <w:color w:val="auto"/>
              </w:rPr>
              <w:fldChar w:fldCharType="begin"/>
            </w:r>
            <w:r w:rsidR="002A0C42" w:rsidDel="004149B6">
              <w:rPr>
                <w:rFonts w:cs="Times New Roman"/>
                <w:color w:val="auto"/>
                <w:sz w:val="22"/>
                <w:szCs w:val="22"/>
              </w:rPr>
              <w:delInstrText xml:space="preserve"> CITATION Ada12 \l 9226 </w:delInstrText>
            </w:r>
            <w:r w:rsidR="002A0C42" w:rsidDel="004149B6">
              <w:rPr>
                <w:rFonts w:cs="Times New Roman"/>
                <w:color w:val="auto"/>
              </w:rPr>
              <w:fldChar w:fldCharType="separate"/>
            </w:r>
            <w:r w:rsidR="00643776" w:rsidRPr="00643776" w:rsidDel="004149B6">
              <w:rPr>
                <w:rFonts w:cs="Times New Roman"/>
                <w:noProof/>
                <w:color w:val="auto"/>
                <w:sz w:val="22"/>
                <w:szCs w:val="22"/>
              </w:rPr>
              <w:delText>(46)</w:delText>
            </w:r>
            <w:r w:rsidR="002A0C42" w:rsidDel="004149B6">
              <w:rPr>
                <w:rFonts w:cs="Times New Roman"/>
                <w:color w:val="auto"/>
              </w:rPr>
              <w:fldChar w:fldCharType="end"/>
            </w:r>
          </w:del>
          <w:customXmlDelRangeStart w:id="1663" w:author="andres camilo santana bohorquez" w:date="2017-02-17T01:24:00Z"/>
        </w:sdtContent>
      </w:sdt>
      <w:customXmlDelRangeEnd w:id="1663"/>
    </w:p>
    <w:p w14:paraId="4B1650D0" w14:textId="14111F55" w:rsidR="00FE7614" w:rsidRPr="00102649" w:rsidDel="004149B6" w:rsidRDefault="00FE7614" w:rsidP="00F12A4C">
      <w:pPr>
        <w:pStyle w:val="Incontec"/>
        <w:rPr>
          <w:del w:id="1664" w:author="andres camilo santana bohorquez" w:date="2017-02-17T01:24:00Z"/>
          <w:rFonts w:cs="Times New Roman"/>
          <w:color w:val="auto"/>
        </w:rPr>
      </w:pPr>
    </w:p>
    <w:p w14:paraId="194DD8F3" w14:textId="7E98F47F" w:rsidR="00FE7614" w:rsidRPr="00102649" w:rsidDel="004149B6" w:rsidRDefault="00FE7614" w:rsidP="00F12A4C">
      <w:pPr>
        <w:pStyle w:val="Incontec"/>
        <w:rPr>
          <w:del w:id="1665" w:author="andres camilo santana bohorquez" w:date="2017-02-17T01:24:00Z"/>
          <w:rFonts w:cs="Times New Roman"/>
          <w:color w:val="auto"/>
        </w:rPr>
      </w:pPr>
      <w:del w:id="1666" w:author="andres camilo santana bohorquez" w:date="2017-02-17T01:24:00Z">
        <w:r w:rsidRPr="00102649" w:rsidDel="004149B6">
          <w:rPr>
            <w:rFonts w:cs="Times New Roman"/>
            <w:color w:val="auto"/>
          </w:rPr>
          <w:delTex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delText>
        </w:r>
      </w:del>
      <w:customXmlDelRangeStart w:id="1667" w:author="andres camilo santana bohorquez" w:date="2017-02-17T01:24:00Z"/>
      <w:sdt>
        <w:sdtPr>
          <w:rPr>
            <w:rFonts w:cs="Times New Roman"/>
            <w:color w:val="auto"/>
          </w:rPr>
          <w:id w:val="-290363669"/>
          <w:citation/>
        </w:sdtPr>
        <w:sdtContent>
          <w:customXmlDelRangeEnd w:id="1667"/>
          <w:del w:id="1668" w:author="andres camilo santana bohorquez" w:date="2017-02-17T01:24:00Z">
            <w:r w:rsidR="00BA1428" w:rsidRPr="00102649" w:rsidDel="004149B6">
              <w:rPr>
                <w:rFonts w:cs="Times New Roman"/>
                <w:color w:val="auto"/>
              </w:rPr>
              <w:fldChar w:fldCharType="begin"/>
            </w:r>
            <w:r w:rsidR="00BA1428" w:rsidRPr="00102649" w:rsidDel="004149B6">
              <w:rPr>
                <w:rFonts w:cs="Times New Roman"/>
                <w:color w:val="auto"/>
              </w:rPr>
              <w:delInstrText xml:space="preserve"> CITATION GIG \l 9226 </w:delInstrText>
            </w:r>
            <w:r w:rsidR="00BA1428" w:rsidRPr="00102649" w:rsidDel="004149B6">
              <w:rPr>
                <w:rFonts w:cs="Times New Roman"/>
                <w:color w:val="auto"/>
              </w:rPr>
              <w:fldChar w:fldCharType="separate"/>
            </w:r>
            <w:r w:rsidR="00643776" w:rsidRPr="00643776" w:rsidDel="004149B6">
              <w:rPr>
                <w:rFonts w:cs="Times New Roman"/>
                <w:noProof/>
                <w:color w:val="auto"/>
              </w:rPr>
              <w:delText>(47)</w:delText>
            </w:r>
            <w:r w:rsidR="00BA1428" w:rsidRPr="00102649" w:rsidDel="004149B6">
              <w:rPr>
                <w:rFonts w:cs="Times New Roman"/>
                <w:color w:val="auto"/>
              </w:rPr>
              <w:fldChar w:fldCharType="end"/>
            </w:r>
          </w:del>
          <w:customXmlDelRangeStart w:id="1669" w:author="andres camilo santana bohorquez" w:date="2017-02-17T01:24:00Z"/>
        </w:sdtContent>
      </w:sdt>
      <w:customXmlDelRangeEnd w:id="1669"/>
    </w:p>
    <w:p w14:paraId="4CC43BDD" w14:textId="765068CD" w:rsidR="00FE7614" w:rsidRPr="00102649" w:rsidDel="004149B6" w:rsidRDefault="00FE7614" w:rsidP="00A75AB6">
      <w:pPr>
        <w:pStyle w:val="Incontec"/>
        <w:jc w:val="center"/>
        <w:rPr>
          <w:del w:id="1670" w:author="andres camilo santana bohorquez" w:date="2017-02-17T01:24:00Z"/>
          <w:rFonts w:cs="Times New Roman"/>
          <w:color w:val="auto"/>
        </w:rPr>
      </w:pPr>
      <w:del w:id="1671" w:author="andres camilo santana bohorquez" w:date="2017-02-17T01:24:00Z">
        <w:r w:rsidRPr="00102649" w:rsidDel="004149B6">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del>
    </w:p>
    <w:p w14:paraId="74BA84D9" w14:textId="0E960456" w:rsidR="00FE7614" w:rsidRPr="00A75AB6" w:rsidDel="004149B6" w:rsidRDefault="00FE7614" w:rsidP="00F12A4C">
      <w:pPr>
        <w:pStyle w:val="Incontec"/>
        <w:rPr>
          <w:del w:id="1672" w:author="andres camilo santana bohorquez" w:date="2017-02-17T01:24:00Z"/>
          <w:rFonts w:cs="Times New Roman"/>
          <w:color w:val="auto"/>
          <w:sz w:val="22"/>
          <w:szCs w:val="22"/>
        </w:rPr>
      </w:pPr>
      <w:del w:id="1673"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20</w:delText>
        </w:r>
        <w:r w:rsidR="00A75AB6" w:rsidRPr="00A75AB6" w:rsidDel="004149B6">
          <w:rPr>
            <w:rFonts w:cs="Times New Roman"/>
            <w:b/>
            <w:color w:val="auto"/>
            <w:sz w:val="22"/>
            <w:szCs w:val="22"/>
          </w:rPr>
          <w:delText>.</w:delText>
        </w:r>
        <w:r w:rsidRPr="00A75AB6" w:rsidDel="004149B6">
          <w:rPr>
            <w:rFonts w:cs="Times New Roman"/>
            <w:color w:val="auto"/>
            <w:sz w:val="22"/>
            <w:szCs w:val="22"/>
          </w:rPr>
          <w:delText xml:space="preserve"> Software AraBoard. Fuente: </w:delText>
        </w:r>
      </w:del>
      <w:customXmlDelRangeStart w:id="1674" w:author="andres camilo santana bohorquez" w:date="2017-02-17T01:24:00Z"/>
      <w:sdt>
        <w:sdtPr>
          <w:rPr>
            <w:rFonts w:cs="Times New Roman"/>
            <w:color w:val="auto"/>
          </w:rPr>
          <w:id w:val="-1493254535"/>
          <w:citation/>
        </w:sdtPr>
        <w:sdtContent>
          <w:customXmlDelRangeEnd w:id="1674"/>
          <w:del w:id="1675"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GIG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(47)</w:delText>
            </w:r>
            <w:r w:rsidR="00A75AB6" w:rsidRPr="00A75AB6" w:rsidDel="004149B6">
              <w:rPr>
                <w:rFonts w:cs="Times New Roman"/>
                <w:color w:val="auto"/>
              </w:rPr>
              <w:fldChar w:fldCharType="end"/>
            </w:r>
          </w:del>
          <w:customXmlDelRangeStart w:id="1676" w:author="andres camilo santana bohorquez" w:date="2017-02-17T01:24:00Z"/>
        </w:sdtContent>
      </w:sdt>
      <w:customXmlDelRangeEnd w:id="1676"/>
    </w:p>
    <w:p w14:paraId="0E11A9AB" w14:textId="033B26BD" w:rsidR="00FE7614" w:rsidRPr="00102649" w:rsidDel="004149B6" w:rsidRDefault="00FE7614" w:rsidP="00F12A4C">
      <w:pPr>
        <w:pStyle w:val="Incontec"/>
        <w:rPr>
          <w:del w:id="1677" w:author="andres camilo santana bohorquez" w:date="2017-02-17T01:24:00Z"/>
          <w:rFonts w:cs="Times New Roman"/>
          <w:color w:val="auto"/>
        </w:rPr>
      </w:pPr>
    </w:p>
    <w:p w14:paraId="095ED52C" w14:textId="3436553E" w:rsidR="00FE7614" w:rsidRPr="00102649" w:rsidDel="004149B6" w:rsidRDefault="00FE7614" w:rsidP="00F12A4C">
      <w:pPr>
        <w:pStyle w:val="Incontec"/>
        <w:rPr>
          <w:del w:id="1678" w:author="andres camilo santana bohorquez" w:date="2017-02-17T01:24:00Z"/>
          <w:rFonts w:cs="Times New Roman"/>
          <w:color w:val="auto"/>
        </w:rPr>
      </w:pPr>
      <w:del w:id="1679" w:author="andres camilo santana bohorquez" w:date="2017-02-17T01:24:00Z">
        <w:r w:rsidRPr="00102649" w:rsidDel="004149B6">
          <w:rPr>
            <w:rFonts w:cs="Times New Roman"/>
            <w:color w:val="auto"/>
          </w:rPr>
          <w:delTex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delText>
        </w:r>
      </w:del>
      <w:customXmlDelRangeStart w:id="1680" w:author="andres camilo santana bohorquez" w:date="2017-02-17T01:24:00Z"/>
      <w:sdt>
        <w:sdtPr>
          <w:rPr>
            <w:rFonts w:cs="Times New Roman"/>
            <w:color w:val="auto"/>
          </w:rPr>
          <w:id w:val="398634061"/>
          <w:citation/>
        </w:sdtPr>
        <w:sdtContent>
          <w:customXmlDelRangeEnd w:id="1680"/>
          <w:del w:id="1681"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 CITATION ARA14 \l 9226 </w:delInstrText>
            </w:r>
            <w:r w:rsidRPr="00102649" w:rsidDel="004149B6">
              <w:rPr>
                <w:rFonts w:cs="Times New Roman"/>
                <w:color w:val="auto"/>
              </w:rPr>
              <w:fldChar w:fldCharType="separate"/>
            </w:r>
            <w:r w:rsidR="00643776" w:rsidRPr="00643776" w:rsidDel="004149B6">
              <w:rPr>
                <w:rFonts w:cs="Times New Roman"/>
                <w:noProof/>
                <w:color w:val="auto"/>
              </w:rPr>
              <w:delText>(48)</w:delText>
            </w:r>
            <w:r w:rsidRPr="00102649" w:rsidDel="004149B6">
              <w:rPr>
                <w:rFonts w:cs="Times New Roman"/>
                <w:color w:val="auto"/>
              </w:rPr>
              <w:fldChar w:fldCharType="end"/>
            </w:r>
          </w:del>
          <w:customXmlDelRangeStart w:id="1682" w:author="andres camilo santana bohorquez" w:date="2017-02-17T01:24:00Z"/>
        </w:sdtContent>
      </w:sdt>
      <w:customXmlDelRangeEnd w:id="1682"/>
    </w:p>
    <w:p w14:paraId="4CC11F18" w14:textId="5B798131" w:rsidR="00206113" w:rsidRPr="00102649" w:rsidDel="004149B6" w:rsidRDefault="00206113" w:rsidP="00F12A4C">
      <w:pPr>
        <w:pStyle w:val="Incontec"/>
        <w:rPr>
          <w:del w:id="1683" w:author="andres camilo santana bohorquez" w:date="2017-02-17T01:24:00Z"/>
          <w:rFonts w:cs="Times New Roman"/>
          <w:color w:val="auto"/>
        </w:rPr>
      </w:pPr>
    </w:p>
    <w:p w14:paraId="3EC7C7A9" w14:textId="38BD4039" w:rsidR="00FE7614" w:rsidRPr="00102649" w:rsidDel="004149B6" w:rsidRDefault="00FE7614" w:rsidP="00A75AB6">
      <w:pPr>
        <w:pStyle w:val="Incontec"/>
        <w:jc w:val="center"/>
        <w:rPr>
          <w:del w:id="1684" w:author="andres camilo santana bohorquez" w:date="2017-02-17T01:24:00Z"/>
          <w:rFonts w:cs="Times New Roman"/>
          <w:color w:val="auto"/>
        </w:rPr>
      </w:pPr>
      <w:del w:id="1685" w:author="andres camilo santana bohorquez" w:date="2017-02-17T01:24:00Z">
        <w:r w:rsidRPr="00102649" w:rsidDel="004149B6">
          <w:rPr>
            <w:noProof/>
            <w:lang w:val="es-ES" w:eastAsia="es-ES"/>
          </w:rPr>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del>
    </w:p>
    <w:p w14:paraId="0E0B2C5D" w14:textId="199234DC" w:rsidR="00FE7614" w:rsidRPr="00A75AB6" w:rsidDel="004149B6" w:rsidRDefault="00FE7614" w:rsidP="00F12A4C">
      <w:pPr>
        <w:pStyle w:val="Incontec"/>
        <w:rPr>
          <w:del w:id="1686" w:author="andres camilo santana bohorquez" w:date="2017-02-17T01:24:00Z"/>
          <w:rFonts w:cs="Times New Roman"/>
          <w:color w:val="auto"/>
          <w:sz w:val="22"/>
          <w:szCs w:val="22"/>
        </w:rPr>
      </w:pPr>
      <w:del w:id="1687"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21.</w:delText>
        </w:r>
        <w:r w:rsidR="00A75AB6" w:rsidRPr="00A75AB6" w:rsidDel="004149B6">
          <w:rPr>
            <w:rFonts w:cs="Times New Roman"/>
            <w:color w:val="auto"/>
            <w:sz w:val="22"/>
            <w:szCs w:val="22"/>
          </w:rPr>
          <w:delText xml:space="preserve"> Software AraWord</w:delText>
        </w:r>
        <w:r w:rsidRPr="00A75AB6" w:rsidDel="004149B6">
          <w:rPr>
            <w:rFonts w:cs="Times New Roman"/>
            <w:color w:val="auto"/>
            <w:sz w:val="22"/>
            <w:szCs w:val="22"/>
          </w:rPr>
          <w:delText xml:space="preserve">. Fuente: </w:delText>
        </w:r>
      </w:del>
      <w:customXmlDelRangeStart w:id="1688" w:author="andres camilo santana bohorquez" w:date="2017-02-17T01:24:00Z"/>
      <w:sdt>
        <w:sdtPr>
          <w:rPr>
            <w:rFonts w:cs="Times New Roman"/>
            <w:color w:val="auto"/>
          </w:rPr>
          <w:id w:val="-757903916"/>
          <w:citation/>
        </w:sdtPr>
        <w:sdtContent>
          <w:customXmlDelRangeEnd w:id="1688"/>
          <w:del w:id="1689"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ARA14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(48)</w:delText>
            </w:r>
            <w:r w:rsidR="00A75AB6" w:rsidRPr="00A75AB6" w:rsidDel="004149B6">
              <w:rPr>
                <w:rFonts w:cs="Times New Roman"/>
                <w:color w:val="auto"/>
              </w:rPr>
              <w:fldChar w:fldCharType="end"/>
            </w:r>
          </w:del>
          <w:customXmlDelRangeStart w:id="1690" w:author="andres camilo santana bohorquez" w:date="2017-02-17T01:24:00Z"/>
        </w:sdtContent>
      </w:sdt>
      <w:customXmlDelRangeEnd w:id="1690"/>
    </w:p>
    <w:p w14:paraId="7599B9A4" w14:textId="2F22BDCE" w:rsidR="00FE7614" w:rsidRPr="00102649" w:rsidDel="004149B6" w:rsidRDefault="00FE7614" w:rsidP="00F12A4C">
      <w:pPr>
        <w:pStyle w:val="Incontec"/>
        <w:rPr>
          <w:del w:id="1691" w:author="andres camilo santana bohorquez" w:date="2017-02-17T01:24:00Z"/>
          <w:rFonts w:cs="Times New Roman"/>
          <w:color w:val="auto"/>
        </w:rPr>
      </w:pPr>
    </w:p>
    <w:p w14:paraId="116AD287" w14:textId="3FDE253F" w:rsidR="0051229E" w:rsidRPr="00102649" w:rsidDel="004149B6" w:rsidRDefault="0051229E" w:rsidP="00F12A4C">
      <w:pPr>
        <w:pStyle w:val="Incontec"/>
        <w:rPr>
          <w:del w:id="1692" w:author="andres camilo santana bohorquez" w:date="2017-02-17T01:24:00Z"/>
          <w:rFonts w:cs="Times New Roman"/>
        </w:rPr>
      </w:pPr>
      <w:del w:id="1693" w:author="andres camilo santana bohorquez" w:date="2017-02-17T01:24:00Z">
        <w:r w:rsidRPr="00102649" w:rsidDel="004149B6">
          <w:rPr>
            <w:rFonts w:cs="Times New Roman"/>
          </w:rPr>
          <w:delText xml:space="preserve">Azahar: Azahar es un conjunto de aplicaciones gratuitas y personalizables que permiten a personas con autismo y/o discapacidad intelectual mejorar su comunicación, la planificación de sus tareas y disfrutar de sus actividades de ocio. </w:delText>
        </w:r>
      </w:del>
      <w:customXmlDelRangeStart w:id="1694" w:author="andres camilo santana bohorquez" w:date="2017-02-17T01:24:00Z"/>
      <w:sdt>
        <w:sdtPr>
          <w:rPr>
            <w:rFonts w:cs="Times New Roman"/>
          </w:rPr>
          <w:id w:val="-1766528511"/>
          <w:citation/>
        </w:sdtPr>
        <w:sdtContent>
          <w:customXmlDelRangeEnd w:id="1694"/>
          <w:del w:id="1695" w:author="andres camilo santana bohorquez" w:date="2017-02-17T01:24:00Z">
            <w:r w:rsidRPr="00102649" w:rsidDel="004149B6">
              <w:rPr>
                <w:rFonts w:cs="Times New Roman"/>
              </w:rPr>
              <w:fldChar w:fldCharType="begin"/>
            </w:r>
            <w:r w:rsidRPr="00102649" w:rsidDel="004149B6">
              <w:rPr>
                <w:rFonts w:cs="Times New Roman"/>
              </w:rPr>
              <w:delInstrText xml:space="preserve">CITATION Aza13 \l 9226 </w:delInstrText>
            </w:r>
            <w:r w:rsidRPr="00102649" w:rsidDel="004149B6">
              <w:rPr>
                <w:rFonts w:cs="Times New Roman"/>
              </w:rPr>
              <w:fldChar w:fldCharType="separate"/>
            </w:r>
            <w:r w:rsidR="00643776" w:rsidRPr="00643776" w:rsidDel="004149B6">
              <w:rPr>
                <w:rFonts w:cs="Times New Roman"/>
                <w:noProof/>
              </w:rPr>
              <w:delText>(49)</w:delText>
            </w:r>
            <w:r w:rsidRPr="00102649" w:rsidDel="004149B6">
              <w:rPr>
                <w:rFonts w:cs="Times New Roman"/>
              </w:rPr>
              <w:fldChar w:fldCharType="end"/>
            </w:r>
          </w:del>
          <w:customXmlDelRangeStart w:id="1696" w:author="andres camilo santana bohorquez" w:date="2017-02-17T01:24:00Z"/>
        </w:sdtContent>
      </w:sdt>
      <w:customXmlDelRangeEnd w:id="1696"/>
    </w:p>
    <w:p w14:paraId="4A1B3F56" w14:textId="1573AF66" w:rsidR="0051229E" w:rsidRPr="00102649" w:rsidDel="004149B6" w:rsidRDefault="0051229E" w:rsidP="00F12A4C">
      <w:pPr>
        <w:pStyle w:val="Incontec"/>
        <w:rPr>
          <w:del w:id="1697" w:author="andres camilo santana bohorquez" w:date="2017-02-17T01:24:00Z"/>
          <w:rFonts w:cs="Times New Roman"/>
        </w:rPr>
      </w:pPr>
    </w:p>
    <w:p w14:paraId="1259AC39" w14:textId="6C8A4846" w:rsidR="0051229E" w:rsidRPr="00102649" w:rsidDel="004149B6" w:rsidRDefault="0051229E" w:rsidP="00A75AB6">
      <w:pPr>
        <w:pStyle w:val="Incontec"/>
        <w:jc w:val="center"/>
        <w:rPr>
          <w:del w:id="1698" w:author="andres camilo santana bohorquez" w:date="2017-02-17T01:24:00Z"/>
          <w:rFonts w:cs="Times New Roman"/>
        </w:rPr>
      </w:pPr>
      <w:del w:id="1699" w:author="andres camilo santana bohorquez" w:date="2017-02-17T01:24:00Z">
        <w:r w:rsidRPr="00102649" w:rsidDel="004149B6">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del>
    </w:p>
    <w:p w14:paraId="1530C25A" w14:textId="23F8988A" w:rsidR="0051229E" w:rsidRPr="00A75AB6" w:rsidDel="004149B6" w:rsidRDefault="0051229E" w:rsidP="00F12A4C">
      <w:pPr>
        <w:pStyle w:val="Incontec"/>
        <w:rPr>
          <w:del w:id="1700" w:author="andres camilo santana bohorquez" w:date="2017-02-17T01:24:00Z"/>
          <w:rFonts w:cs="Times New Roman"/>
          <w:sz w:val="22"/>
          <w:szCs w:val="22"/>
        </w:rPr>
      </w:pPr>
      <w:del w:id="1701" w:author="andres camilo santana bohorquez" w:date="2017-02-17T01:24:00Z">
        <w:r w:rsidRPr="00A75AB6" w:rsidDel="004149B6">
          <w:rPr>
            <w:rFonts w:cs="Times New Roman"/>
            <w:b/>
            <w:i/>
            <w:sz w:val="22"/>
            <w:szCs w:val="22"/>
          </w:rPr>
          <w:delText xml:space="preserve">Figura </w:delText>
        </w:r>
        <w:r w:rsidR="00A75AB6" w:rsidRPr="00A75AB6" w:rsidDel="004149B6">
          <w:rPr>
            <w:rFonts w:cs="Times New Roman"/>
            <w:b/>
            <w:i/>
            <w:sz w:val="22"/>
            <w:szCs w:val="22"/>
          </w:rPr>
          <w:delText>5-</w:delText>
        </w:r>
        <w:r w:rsidR="0044616D" w:rsidDel="004149B6">
          <w:rPr>
            <w:rFonts w:cs="Times New Roman"/>
            <w:b/>
            <w:i/>
            <w:sz w:val="22"/>
            <w:szCs w:val="22"/>
          </w:rPr>
          <w:delText>22</w:delText>
        </w:r>
        <w:r w:rsidRPr="00A75AB6" w:rsidDel="004149B6">
          <w:rPr>
            <w:rFonts w:cs="Times New Roman"/>
            <w:sz w:val="22"/>
            <w:szCs w:val="22"/>
          </w:rPr>
          <w:delText xml:space="preserve">. Software Azahar. Fuente: </w:delText>
        </w:r>
      </w:del>
      <w:customXmlDelRangeStart w:id="1702" w:author="andres camilo santana bohorquez" w:date="2017-02-17T01:24:00Z"/>
      <w:sdt>
        <w:sdtPr>
          <w:rPr>
            <w:rFonts w:cs="Times New Roman"/>
          </w:rPr>
          <w:id w:val="1082955287"/>
          <w:citation/>
        </w:sdtPr>
        <w:sdtContent>
          <w:customXmlDelRangeEnd w:id="1702"/>
          <w:del w:id="1703" w:author="andres camilo santana bohorquez" w:date="2017-02-17T01:24:00Z">
            <w:r w:rsidR="00A75AB6" w:rsidRPr="00A75AB6" w:rsidDel="004149B6">
              <w:rPr>
                <w:rFonts w:cs="Times New Roman"/>
              </w:rPr>
              <w:fldChar w:fldCharType="begin"/>
            </w:r>
            <w:r w:rsidR="00A75AB6" w:rsidRPr="00A75AB6" w:rsidDel="004149B6">
              <w:rPr>
                <w:rFonts w:cs="Times New Roman"/>
                <w:sz w:val="22"/>
                <w:szCs w:val="22"/>
              </w:rPr>
              <w:delInstrText xml:space="preserve"> CITATION Aza13 \l 9226 </w:delInstrText>
            </w:r>
            <w:r w:rsidR="00A75AB6" w:rsidRPr="00A75AB6" w:rsidDel="004149B6">
              <w:rPr>
                <w:rFonts w:cs="Times New Roman"/>
              </w:rPr>
              <w:fldChar w:fldCharType="separate"/>
            </w:r>
            <w:r w:rsidR="00643776" w:rsidRPr="00643776" w:rsidDel="004149B6">
              <w:rPr>
                <w:rFonts w:cs="Times New Roman"/>
                <w:noProof/>
                <w:sz w:val="22"/>
                <w:szCs w:val="22"/>
              </w:rPr>
              <w:delText>(49)</w:delText>
            </w:r>
            <w:r w:rsidR="00A75AB6" w:rsidRPr="00A75AB6" w:rsidDel="004149B6">
              <w:rPr>
                <w:rFonts w:cs="Times New Roman"/>
              </w:rPr>
              <w:fldChar w:fldCharType="end"/>
            </w:r>
          </w:del>
          <w:customXmlDelRangeStart w:id="1704" w:author="andres camilo santana bohorquez" w:date="2017-02-17T01:24:00Z"/>
        </w:sdtContent>
      </w:sdt>
      <w:customXmlDelRangeEnd w:id="1704"/>
    </w:p>
    <w:p w14:paraId="2F314D2F" w14:textId="2D592FC8" w:rsidR="0051229E" w:rsidRPr="00102649" w:rsidDel="004149B6" w:rsidRDefault="0051229E" w:rsidP="00F12A4C">
      <w:pPr>
        <w:pStyle w:val="Incontec"/>
        <w:rPr>
          <w:del w:id="1705" w:author="andres camilo santana bohorquez" w:date="2017-02-17T01:24:00Z"/>
          <w:rFonts w:cs="Times New Roman"/>
          <w:color w:val="auto"/>
        </w:rPr>
      </w:pPr>
    </w:p>
    <w:p w14:paraId="5B905477" w14:textId="41E63087" w:rsidR="0051229E" w:rsidRPr="00102649" w:rsidDel="004149B6" w:rsidRDefault="0051229E" w:rsidP="00F12A4C">
      <w:pPr>
        <w:pStyle w:val="Incontec"/>
        <w:rPr>
          <w:del w:id="1706" w:author="andres camilo santana bohorquez" w:date="2017-02-17T01:24:00Z"/>
          <w:rFonts w:cs="Times New Roman"/>
          <w:color w:val="auto"/>
        </w:rPr>
      </w:pPr>
      <w:del w:id="1707" w:author="andres camilo santana bohorquez" w:date="2017-02-17T01:24:00Z">
        <w:r w:rsidRPr="00102649" w:rsidDel="004149B6">
          <w:rPr>
            <w:rFonts w:cs="Times New Roman"/>
            <w:color w:val="auto"/>
          </w:rPr>
          <w:delText xml:space="preserve">LetMeTalk - Talker SAC : es una aplicación para dispositivos con S.O. Android e iOs que te permite construir frases con imágenes o pictogramas y cuyo objetivo es la comunicación funcional en cualquier entorno donde se desenvuelve el usuario. </w:delText>
        </w:r>
      </w:del>
      <w:customXmlDelRangeStart w:id="1708" w:author="andres camilo santana bohorquez" w:date="2017-02-17T01:24:00Z"/>
      <w:sdt>
        <w:sdtPr>
          <w:rPr>
            <w:rFonts w:cs="Times New Roman"/>
            <w:color w:val="auto"/>
          </w:rPr>
          <w:id w:val="-688759630"/>
          <w:citation/>
        </w:sdtPr>
        <w:sdtContent>
          <w:customXmlDelRangeEnd w:id="1708"/>
          <w:del w:id="1709"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CITATION Let14 \l 9226 </w:delInstrText>
            </w:r>
            <w:r w:rsidRPr="00102649" w:rsidDel="004149B6">
              <w:rPr>
                <w:rFonts w:cs="Times New Roman"/>
                <w:color w:val="auto"/>
              </w:rPr>
              <w:fldChar w:fldCharType="separate"/>
            </w:r>
            <w:r w:rsidR="00643776" w:rsidRPr="00643776" w:rsidDel="004149B6">
              <w:rPr>
                <w:rFonts w:cs="Times New Roman"/>
                <w:noProof/>
                <w:color w:val="auto"/>
              </w:rPr>
              <w:delText>(50)</w:delText>
            </w:r>
            <w:r w:rsidRPr="00102649" w:rsidDel="004149B6">
              <w:rPr>
                <w:rFonts w:cs="Times New Roman"/>
                <w:color w:val="auto"/>
              </w:rPr>
              <w:fldChar w:fldCharType="end"/>
            </w:r>
          </w:del>
          <w:customXmlDelRangeStart w:id="1710" w:author="andres camilo santana bohorquez" w:date="2017-02-17T01:24:00Z"/>
        </w:sdtContent>
      </w:sdt>
      <w:customXmlDelRangeEnd w:id="1710"/>
    </w:p>
    <w:p w14:paraId="4B0547F9" w14:textId="7004B20D" w:rsidR="0051229E" w:rsidRPr="00102649" w:rsidDel="004149B6" w:rsidRDefault="0051229E" w:rsidP="00F12A4C">
      <w:pPr>
        <w:pStyle w:val="Incontec"/>
        <w:rPr>
          <w:del w:id="1711" w:author="andres camilo santana bohorquez" w:date="2017-02-17T01:24:00Z"/>
          <w:rFonts w:cs="Times New Roman"/>
          <w:color w:val="auto"/>
        </w:rPr>
      </w:pPr>
    </w:p>
    <w:p w14:paraId="24A70722" w14:textId="60E61EF1" w:rsidR="0051229E" w:rsidRPr="00102649" w:rsidDel="004149B6" w:rsidRDefault="0051229E" w:rsidP="00A75AB6">
      <w:pPr>
        <w:pStyle w:val="Incontec"/>
        <w:jc w:val="center"/>
        <w:rPr>
          <w:del w:id="1712" w:author="andres camilo santana bohorquez" w:date="2017-02-17T01:24:00Z"/>
          <w:rFonts w:cs="Times New Roman"/>
          <w:color w:val="auto"/>
        </w:rPr>
      </w:pPr>
      <w:del w:id="1713" w:author="andres camilo santana bohorquez" w:date="2017-02-17T01:24:00Z">
        <w:r w:rsidRPr="00102649" w:rsidDel="004149B6">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del>
    </w:p>
    <w:p w14:paraId="30E1A554" w14:textId="73A96834" w:rsidR="0051229E" w:rsidRPr="00102649" w:rsidDel="004149B6" w:rsidRDefault="0051229E" w:rsidP="00F12A4C">
      <w:pPr>
        <w:pStyle w:val="Incontec"/>
        <w:rPr>
          <w:del w:id="1714" w:author="andres camilo santana bohorquez" w:date="2017-02-17T01:24:00Z"/>
          <w:rFonts w:cs="Times New Roman"/>
          <w:color w:val="auto"/>
        </w:rPr>
      </w:pPr>
      <w:del w:id="1715" w:author="andres camilo santana bohorquez" w:date="2017-02-17T01:24:00Z">
        <w:r w:rsidRPr="00A75AB6" w:rsidDel="004149B6">
          <w:rPr>
            <w:rFonts w:cs="Times New Roman"/>
            <w:b/>
            <w:i/>
            <w:color w:val="auto"/>
            <w:sz w:val="22"/>
            <w:szCs w:val="22"/>
          </w:rPr>
          <w:delText xml:space="preserve">Figura </w:delText>
        </w:r>
        <w:r w:rsidR="0044616D" w:rsidDel="004149B6">
          <w:rPr>
            <w:rFonts w:cs="Times New Roman"/>
            <w:b/>
            <w:i/>
            <w:color w:val="auto"/>
            <w:sz w:val="22"/>
            <w:szCs w:val="22"/>
          </w:rPr>
          <w:delText>5-23</w:delText>
        </w:r>
        <w:r w:rsidRPr="00A75AB6" w:rsidDel="004149B6">
          <w:rPr>
            <w:rFonts w:cs="Times New Roman"/>
            <w:color w:val="auto"/>
            <w:sz w:val="22"/>
            <w:szCs w:val="22"/>
          </w:rPr>
          <w:delText xml:space="preserve">. Software LetMetalk. Fuente: </w:delText>
        </w:r>
      </w:del>
      <w:customXmlDelRangeStart w:id="1716" w:author="andres camilo santana bohorquez" w:date="2017-02-17T01:24:00Z"/>
      <w:sdt>
        <w:sdtPr>
          <w:rPr>
            <w:rFonts w:cs="Times New Roman"/>
            <w:color w:val="auto"/>
          </w:rPr>
          <w:id w:val="1951198553"/>
          <w:citation/>
        </w:sdtPr>
        <w:sdtContent>
          <w:customXmlDelRangeEnd w:id="1716"/>
          <w:del w:id="1717" w:author="andres camilo santana bohorquez" w:date="2017-02-17T01:24:00Z">
            <w:r w:rsidR="00A75AB6" w:rsidDel="004149B6">
              <w:rPr>
                <w:rFonts w:cs="Times New Roman"/>
                <w:color w:val="auto"/>
              </w:rPr>
              <w:fldChar w:fldCharType="begin"/>
            </w:r>
            <w:r w:rsidR="00A75AB6" w:rsidDel="004149B6">
              <w:rPr>
                <w:rFonts w:cs="Times New Roman"/>
                <w:color w:val="auto"/>
                <w:sz w:val="22"/>
                <w:szCs w:val="22"/>
              </w:rPr>
              <w:delInstrText xml:space="preserve"> CITATION Let14 \l 9226 </w:delInstrText>
            </w:r>
            <w:r w:rsidR="00A75AB6" w:rsidDel="004149B6">
              <w:rPr>
                <w:rFonts w:cs="Times New Roman"/>
                <w:color w:val="auto"/>
              </w:rPr>
              <w:fldChar w:fldCharType="separate"/>
            </w:r>
            <w:r w:rsidR="00643776" w:rsidRPr="00643776" w:rsidDel="004149B6">
              <w:rPr>
                <w:rFonts w:cs="Times New Roman"/>
                <w:noProof/>
                <w:color w:val="auto"/>
                <w:sz w:val="22"/>
                <w:szCs w:val="22"/>
              </w:rPr>
              <w:delText>(50)</w:delText>
            </w:r>
            <w:r w:rsidR="00A75AB6" w:rsidDel="004149B6">
              <w:rPr>
                <w:rFonts w:cs="Times New Roman"/>
                <w:color w:val="auto"/>
              </w:rPr>
              <w:fldChar w:fldCharType="end"/>
            </w:r>
          </w:del>
          <w:customXmlDelRangeStart w:id="1718" w:author="andres camilo santana bohorquez" w:date="2017-02-17T01:24:00Z"/>
        </w:sdtContent>
      </w:sdt>
      <w:customXmlDelRangeEnd w:id="1718"/>
    </w:p>
    <w:p w14:paraId="15005D09" w14:textId="05F48936" w:rsidR="00FE7614" w:rsidRPr="00102649" w:rsidDel="004149B6" w:rsidRDefault="00BA1428" w:rsidP="00F12A4C">
      <w:pPr>
        <w:pStyle w:val="Incontec"/>
        <w:rPr>
          <w:del w:id="1719" w:author="andres camilo santana bohorquez" w:date="2017-02-17T01:24:00Z"/>
          <w:rFonts w:cs="Times New Roman"/>
          <w:color w:val="auto"/>
        </w:rPr>
      </w:pPr>
      <w:del w:id="1720" w:author="andres camilo santana bohorquez" w:date="2017-02-17T01:24:00Z">
        <w:r w:rsidRPr="00102649" w:rsidDel="004149B6">
          <w:rPr>
            <w:rFonts w:cs="Times New Roman"/>
            <w:color w:val="auto"/>
          </w:rPr>
          <w:delText>Sígueme: Sígueme es una aplicación gratuita diseñada para potenciar la atención visual y entrenar la adquisición del significado en personas con autismo.</w:delText>
        </w:r>
        <w:r w:rsidR="00206113" w:rsidRPr="00102649" w:rsidDel="004149B6">
          <w:rPr>
            <w:rFonts w:cs="Times New Roman"/>
            <w:color w:val="auto"/>
          </w:rPr>
          <w:delText xml:space="preserve"> Se presentan seis fases que van desde la estimulación basal a la adquisición de significado a partir de vídeos, fotografías, dibujos y pictogramas, incluyendo las últimas fases actividades de categorización y asociación mediante juegos. </w:delText>
        </w:r>
      </w:del>
      <w:customXmlDelRangeStart w:id="1721" w:author="andres camilo santana bohorquez" w:date="2017-02-17T01:24:00Z"/>
      <w:sdt>
        <w:sdtPr>
          <w:rPr>
            <w:rFonts w:cs="Times New Roman"/>
            <w:color w:val="auto"/>
          </w:rPr>
          <w:id w:val="2102298239"/>
          <w:citation/>
        </w:sdtPr>
        <w:sdtContent>
          <w:customXmlDelRangeEnd w:id="1721"/>
          <w:del w:id="1722" w:author="andres camilo santana bohorquez" w:date="2017-02-17T01:24:00Z">
            <w:r w:rsidR="00206113" w:rsidRPr="00102649" w:rsidDel="004149B6">
              <w:rPr>
                <w:rFonts w:cs="Times New Roman"/>
                <w:color w:val="auto"/>
              </w:rPr>
              <w:fldChar w:fldCharType="begin"/>
            </w:r>
            <w:r w:rsidR="00206113" w:rsidRPr="00102649" w:rsidDel="004149B6">
              <w:rPr>
                <w:rFonts w:cs="Times New Roman"/>
                <w:color w:val="auto"/>
              </w:rPr>
              <w:delInstrText xml:space="preserve"> CITATION Fun13 \l 9226 </w:delInstrText>
            </w:r>
            <w:r w:rsidR="00206113" w:rsidRPr="00102649" w:rsidDel="004149B6">
              <w:rPr>
                <w:rFonts w:cs="Times New Roman"/>
                <w:color w:val="auto"/>
              </w:rPr>
              <w:fldChar w:fldCharType="separate"/>
            </w:r>
            <w:r w:rsidR="00643776" w:rsidRPr="00643776" w:rsidDel="004149B6">
              <w:rPr>
                <w:rFonts w:cs="Times New Roman"/>
                <w:noProof/>
                <w:color w:val="auto"/>
              </w:rPr>
              <w:delText>(51)</w:delText>
            </w:r>
            <w:r w:rsidR="00206113" w:rsidRPr="00102649" w:rsidDel="004149B6">
              <w:rPr>
                <w:rFonts w:cs="Times New Roman"/>
                <w:color w:val="auto"/>
              </w:rPr>
              <w:fldChar w:fldCharType="end"/>
            </w:r>
          </w:del>
          <w:customXmlDelRangeStart w:id="1723" w:author="andres camilo santana bohorquez" w:date="2017-02-17T01:24:00Z"/>
        </w:sdtContent>
      </w:sdt>
      <w:customXmlDelRangeEnd w:id="1723"/>
    </w:p>
    <w:p w14:paraId="27D2BA21" w14:textId="05682CC0" w:rsidR="00206113" w:rsidRPr="00102649" w:rsidDel="004149B6" w:rsidRDefault="00206113" w:rsidP="00F12A4C">
      <w:pPr>
        <w:pStyle w:val="Incontec"/>
        <w:rPr>
          <w:del w:id="1724" w:author="andres camilo santana bohorquez" w:date="2017-02-17T01:24:00Z"/>
          <w:rFonts w:cs="Times New Roman"/>
          <w:color w:val="auto"/>
        </w:rPr>
      </w:pPr>
    </w:p>
    <w:p w14:paraId="39F1B4F6" w14:textId="1D713797" w:rsidR="00BA1428" w:rsidRPr="00102649" w:rsidDel="004149B6" w:rsidRDefault="00BA1428" w:rsidP="00A17D5E">
      <w:pPr>
        <w:pStyle w:val="Incontec"/>
        <w:jc w:val="center"/>
        <w:rPr>
          <w:del w:id="1725" w:author="andres camilo santana bohorquez" w:date="2017-02-17T01:24:00Z"/>
          <w:rFonts w:cs="Times New Roman"/>
          <w:color w:val="auto"/>
        </w:rPr>
      </w:pPr>
      <w:del w:id="1726" w:author="andres camilo santana bohorquez" w:date="2017-02-17T01:24:00Z">
        <w:r w:rsidRPr="00102649" w:rsidDel="004149B6">
          <w:rPr>
            <w:noProof/>
            <w:lang w:val="es-ES" w:eastAsia="es-ES"/>
          </w:rPr>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2CE1B8A" w14:textId="497EBB95" w:rsidR="00BA1428" w:rsidRPr="00A17D5E" w:rsidDel="004149B6" w:rsidRDefault="00BA1428" w:rsidP="00F12A4C">
      <w:pPr>
        <w:pStyle w:val="Incontec"/>
        <w:rPr>
          <w:del w:id="1727" w:author="andres camilo santana bohorquez" w:date="2017-02-17T01:24:00Z"/>
          <w:rFonts w:cs="Times New Roman"/>
          <w:color w:val="auto"/>
          <w:sz w:val="22"/>
          <w:szCs w:val="22"/>
        </w:rPr>
      </w:pPr>
      <w:del w:id="1728" w:author="andres camilo santana bohorquez" w:date="2017-02-17T01:24:00Z">
        <w:r w:rsidRPr="00A17D5E" w:rsidDel="004149B6">
          <w:rPr>
            <w:rFonts w:cs="Times New Roman"/>
            <w:b/>
            <w:i/>
            <w:color w:val="auto"/>
            <w:sz w:val="22"/>
            <w:szCs w:val="22"/>
          </w:rPr>
          <w:delText xml:space="preserve">Figura </w:delText>
        </w:r>
        <w:r w:rsidR="00A75AB6" w:rsidRPr="00A17D5E" w:rsidDel="004149B6">
          <w:rPr>
            <w:rFonts w:cs="Times New Roman"/>
            <w:b/>
            <w:i/>
            <w:color w:val="auto"/>
            <w:sz w:val="22"/>
            <w:szCs w:val="22"/>
          </w:rPr>
          <w:delText>5-</w:delText>
        </w:r>
        <w:r w:rsidR="0044616D" w:rsidDel="004149B6">
          <w:rPr>
            <w:rFonts w:cs="Times New Roman"/>
            <w:b/>
            <w:i/>
            <w:color w:val="auto"/>
            <w:sz w:val="22"/>
            <w:szCs w:val="22"/>
          </w:rPr>
          <w:delText>24</w:delText>
        </w:r>
        <w:r w:rsidRPr="00A17D5E" w:rsidDel="004149B6">
          <w:rPr>
            <w:rFonts w:cs="Times New Roman"/>
            <w:color w:val="auto"/>
            <w:sz w:val="22"/>
            <w:szCs w:val="22"/>
          </w:rPr>
          <w:delText>. Software Sígueme</w:delText>
        </w:r>
        <w:r w:rsidR="00206113" w:rsidRPr="00A17D5E" w:rsidDel="004149B6">
          <w:rPr>
            <w:rFonts w:cs="Times New Roman"/>
            <w:color w:val="auto"/>
            <w:sz w:val="22"/>
            <w:szCs w:val="22"/>
          </w:rPr>
          <w:delText xml:space="preserve">. Fuente: </w:delText>
        </w:r>
      </w:del>
      <w:customXmlDelRangeStart w:id="1729" w:author="andres camilo santana bohorquez" w:date="2017-02-17T01:24:00Z"/>
      <w:sdt>
        <w:sdtPr>
          <w:rPr>
            <w:rFonts w:cs="Times New Roman"/>
            <w:color w:val="auto"/>
          </w:rPr>
          <w:id w:val="-1775781745"/>
          <w:citation/>
        </w:sdtPr>
        <w:sdtContent>
          <w:customXmlDelRangeEnd w:id="1729"/>
          <w:del w:id="1730" w:author="andres camilo santana bohorquez" w:date="2017-02-17T01:24:00Z">
            <w:r w:rsidR="00A17D5E" w:rsidRPr="00A17D5E" w:rsidDel="004149B6">
              <w:rPr>
                <w:rFonts w:cs="Times New Roman"/>
                <w:color w:val="auto"/>
              </w:rPr>
              <w:fldChar w:fldCharType="begin"/>
            </w:r>
            <w:r w:rsidR="00A17D5E" w:rsidRPr="00A17D5E" w:rsidDel="004149B6">
              <w:rPr>
                <w:rFonts w:cs="Times New Roman"/>
                <w:color w:val="auto"/>
                <w:sz w:val="22"/>
                <w:szCs w:val="22"/>
              </w:rPr>
              <w:delInstrText xml:space="preserve"> CITATION Fun13 \l 9226 </w:delInstrText>
            </w:r>
            <w:r w:rsidR="00A17D5E" w:rsidRPr="00A17D5E" w:rsidDel="004149B6">
              <w:rPr>
                <w:rFonts w:cs="Times New Roman"/>
                <w:color w:val="auto"/>
              </w:rPr>
              <w:fldChar w:fldCharType="separate"/>
            </w:r>
            <w:r w:rsidR="00643776" w:rsidRPr="00643776" w:rsidDel="004149B6">
              <w:rPr>
                <w:rFonts w:cs="Times New Roman"/>
                <w:noProof/>
                <w:color w:val="auto"/>
                <w:sz w:val="22"/>
                <w:szCs w:val="22"/>
              </w:rPr>
              <w:delText>(51)</w:delText>
            </w:r>
            <w:r w:rsidR="00A17D5E" w:rsidRPr="00A17D5E" w:rsidDel="004149B6">
              <w:rPr>
                <w:rFonts w:cs="Times New Roman"/>
                <w:color w:val="auto"/>
              </w:rPr>
              <w:fldChar w:fldCharType="end"/>
            </w:r>
          </w:del>
          <w:customXmlDelRangeStart w:id="1731" w:author="andres camilo santana bohorquez" w:date="2017-02-17T01:24:00Z"/>
        </w:sdtContent>
      </w:sdt>
      <w:customXmlDelRangeEnd w:id="1731"/>
    </w:p>
    <w:p w14:paraId="49B2C9D6" w14:textId="41B504D4" w:rsidR="00890AEC" w:rsidDel="004149B6" w:rsidRDefault="00890AEC" w:rsidP="00F12A4C">
      <w:pPr>
        <w:pStyle w:val="Incontec"/>
        <w:rPr>
          <w:del w:id="1732" w:author="andres camilo santana bohorquez" w:date="2017-02-17T01:24:00Z"/>
          <w:rFonts w:cs="Times New Roman"/>
          <w:color w:val="auto"/>
        </w:rPr>
      </w:pPr>
      <w:del w:id="1733" w:author="andres camilo santana bohorquez" w:date="2017-02-17T01:24:00Z">
        <w:r w:rsidRPr="00102649" w:rsidDel="004149B6">
          <w:rPr>
            <w:rFonts w:cs="Times New Roman"/>
            <w:color w:val="auto"/>
          </w:rPr>
          <w:delText xml:space="preserve">Para el año 2016 </w:delText>
        </w:r>
        <w:r w:rsidR="0069232A" w:rsidRPr="00102649" w:rsidDel="004149B6">
          <w:rPr>
            <w:rFonts w:cs="Times New Roman"/>
            <w:color w:val="auto"/>
          </w:rPr>
          <w:delText xml:space="preserve">el </w:delText>
        </w:r>
        <w:r w:rsidR="00A17D5E" w:rsidDel="004149B6">
          <w:rPr>
            <w:rFonts w:cs="Times New Roman"/>
            <w:color w:val="auto"/>
          </w:rPr>
          <w:delText xml:space="preserve">MINTIC </w:delText>
        </w:r>
      </w:del>
      <w:customXmlDelRangeStart w:id="1734" w:author="andres camilo santana bohorquez" w:date="2017-02-17T01:24:00Z"/>
      <w:sdt>
        <w:sdtPr>
          <w:rPr>
            <w:rFonts w:cs="Times New Roman"/>
            <w:color w:val="auto"/>
          </w:rPr>
          <w:id w:val="277763525"/>
          <w:citation/>
        </w:sdtPr>
        <w:sdtContent>
          <w:customXmlDelRangeEnd w:id="1734"/>
          <w:del w:id="1735" w:author="andres camilo santana bohorquez" w:date="2017-02-17T01:24:00Z">
            <w:r w:rsidR="0069232A" w:rsidRPr="00102649" w:rsidDel="004149B6">
              <w:rPr>
                <w:rFonts w:cs="Times New Roman"/>
                <w:color w:val="auto"/>
              </w:rPr>
              <w:fldChar w:fldCharType="begin"/>
            </w:r>
            <w:r w:rsidR="00C462EF" w:rsidDel="004149B6">
              <w:rPr>
                <w:rFonts w:cs="Times New Roman"/>
                <w:color w:val="auto"/>
              </w:rPr>
              <w:delInstrText xml:space="preserve">CITATION Min16 \l 9226 </w:delInstrText>
            </w:r>
            <w:r w:rsidR="0069232A" w:rsidRPr="00102649" w:rsidDel="004149B6">
              <w:rPr>
                <w:rFonts w:cs="Times New Roman"/>
                <w:color w:val="auto"/>
              </w:rPr>
              <w:fldChar w:fldCharType="separate"/>
            </w:r>
            <w:r w:rsidR="00643776" w:rsidRPr="00643776" w:rsidDel="004149B6">
              <w:rPr>
                <w:rFonts w:cs="Times New Roman"/>
                <w:noProof/>
                <w:color w:val="auto"/>
              </w:rPr>
              <w:delText>(52)</w:delText>
            </w:r>
            <w:r w:rsidR="0069232A" w:rsidRPr="00102649" w:rsidDel="004149B6">
              <w:rPr>
                <w:rFonts w:cs="Times New Roman"/>
                <w:color w:val="auto"/>
              </w:rPr>
              <w:fldChar w:fldCharType="end"/>
            </w:r>
          </w:del>
          <w:customXmlDelRangeStart w:id="1736" w:author="andres camilo santana bohorquez" w:date="2017-02-17T01:24:00Z"/>
        </w:sdtContent>
      </w:sdt>
      <w:customXmlDelRangeEnd w:id="1736"/>
      <w:del w:id="1737" w:author="andres camilo santana bohorquez" w:date="2017-02-17T01:24:00Z">
        <w:r w:rsidR="0069232A" w:rsidRPr="00102649" w:rsidDel="004149B6">
          <w:rPr>
            <w:rFonts w:cs="Times New Roman"/>
            <w:color w:val="auto"/>
          </w:rPr>
          <w:delText xml:space="preserve">  destino</w:delText>
        </w:r>
        <w:r w:rsidRPr="00102649" w:rsidDel="004149B6">
          <w:rPr>
            <w:rFonts w:cs="Times New Roman"/>
            <w:color w:val="auto"/>
          </w:rPr>
          <w:delText xml:space="preserve"> cerca </w:delText>
        </w:r>
        <w:r w:rsidR="0069232A" w:rsidRPr="00102649" w:rsidDel="004149B6">
          <w:rPr>
            <w:rFonts w:cs="Times New Roman"/>
            <w:color w:val="auto"/>
          </w:rPr>
          <w:delText xml:space="preserve">de </w:delText>
        </w:r>
        <w:r w:rsidR="0069232A" w:rsidRPr="00102649" w:rsidDel="004149B6">
          <w:rPr>
            <w:rFonts w:cs="Times New Roman"/>
            <w:b/>
            <w:color w:val="auto"/>
          </w:rPr>
          <w:delText>$</w:delText>
        </w:r>
        <w:r w:rsidR="0069232A" w:rsidRPr="00102649" w:rsidDel="004149B6">
          <w:rPr>
            <w:rFonts w:cs="Times New Roman"/>
            <w:color w:val="auto"/>
          </w:rPr>
          <w:delText xml:space="preserve"> </w:delText>
        </w:r>
        <w:r w:rsidRPr="00102649" w:rsidDel="004149B6">
          <w:rPr>
            <w:rFonts w:cs="Times New Roman"/>
            <w:b/>
            <w:color w:val="auto"/>
          </w:rPr>
          <w:delText>61.161’000.000</w:delText>
        </w:r>
        <w:r w:rsidR="0069232A" w:rsidRPr="00102649" w:rsidDel="004149B6">
          <w:rPr>
            <w:rFonts w:cs="Times New Roman"/>
            <w:color w:val="auto"/>
          </w:rPr>
          <w:delText xml:space="preserve"> pesos </w:delText>
        </w:r>
        <w:commentRangeStart w:id="1738"/>
        <w:r w:rsidRPr="00102649" w:rsidDel="004149B6">
          <w:rPr>
            <w:rFonts w:cs="Times New Roman"/>
            <w:color w:val="auto"/>
          </w:rPr>
          <w:delText>en</w:delText>
        </w:r>
        <w:commentRangeEnd w:id="1738"/>
        <w:r w:rsidR="00881723" w:rsidDel="004149B6">
          <w:rPr>
            <w:rStyle w:val="Refdecomentario"/>
            <w:rFonts w:ascii="Cambria" w:eastAsia="Cambria" w:hAnsi="Cambria" w:cs="Cambria"/>
            <w:color w:val="000000"/>
            <w:shd w:val="clear" w:color="auto" w:fill="auto"/>
          </w:rPr>
          <w:commentReference w:id="1738"/>
        </w:r>
        <w:r w:rsidRPr="00102649" w:rsidDel="004149B6">
          <w:rPr>
            <w:rFonts w:cs="Times New Roman"/>
            <w:color w:val="auto"/>
          </w:rPr>
          <w:delText xml:space="preserve"> proyectos de inversión que buscan el fortalecimiento de</w:delText>
        </w:r>
        <w:r w:rsidR="0069232A" w:rsidRPr="00102649" w:rsidDel="004149B6">
          <w:rPr>
            <w:rFonts w:cs="Times New Roman"/>
            <w:color w:val="auto"/>
          </w:rPr>
          <w:delText xml:space="preserve"> tareas como</w:delText>
        </w:r>
        <w:r w:rsidRPr="00102649" w:rsidDel="004149B6">
          <w:rPr>
            <w:rFonts w:cs="Times New Roman"/>
            <w:color w:val="auto"/>
          </w:rPr>
          <w:delText xml:space="preserve"> </w:delText>
        </w:r>
        <w:r w:rsidR="0069232A" w:rsidRPr="00102649" w:rsidDel="004149B6">
          <w:rPr>
            <w:rFonts w:cs="Times New Roman"/>
            <w:color w:val="auto"/>
          </w:rPr>
          <w:delText xml:space="preserve">la </w:delText>
        </w:r>
        <w:r w:rsidR="0069232A" w:rsidRPr="00102649" w:rsidDel="004149B6">
          <w:rPr>
            <w:rFonts w:cs="Times New Roman"/>
            <w:i/>
          </w:rPr>
          <w:delText xml:space="preserve">asistencia capacitación y apoyo para el acceso, uso y beneficio social de </w:delText>
        </w:r>
        <w:r w:rsidR="00CF2206" w:rsidRPr="00102649" w:rsidDel="004149B6">
          <w:rPr>
            <w:rFonts w:cs="Times New Roman"/>
            <w:i/>
          </w:rPr>
          <w:delText>tecnologías</w:delText>
        </w:r>
        <w:r w:rsidR="0069232A" w:rsidRPr="00102649" w:rsidDel="004149B6">
          <w:rPr>
            <w:rFonts w:cs="Times New Roman"/>
            <w:i/>
          </w:rPr>
          <w:delText xml:space="preserve"> y servicios de telecomunicaciones</w:delText>
        </w:r>
        <w:r w:rsidR="0069232A" w:rsidRPr="00102649" w:rsidDel="004149B6">
          <w:rPr>
            <w:rFonts w:cs="Times New Roman"/>
          </w:rPr>
          <w:delText xml:space="preserve">  y e</w:delText>
        </w:r>
        <w:r w:rsidR="0069232A" w:rsidRPr="00102649" w:rsidDel="004149B6">
          <w:rPr>
            <w:rFonts w:cs="Times New Roman"/>
            <w:color w:val="auto"/>
          </w:rPr>
          <w:delText xml:space="preserve">l </w:delText>
        </w:r>
        <w:r w:rsidR="0069232A" w:rsidRPr="00102649" w:rsidDel="004149B6">
          <w:rPr>
            <w:rFonts w:cs="Times New Roman"/>
            <w:i/>
            <w:color w:val="auto"/>
          </w:rPr>
          <w:delText xml:space="preserve">fortalecimiento del sector de contenidos y aplicaciones digitales. </w:delText>
        </w:r>
        <w:r w:rsidR="0069232A" w:rsidRPr="00102649" w:rsidDel="004149B6">
          <w:rPr>
            <w:rFonts w:cs="Times New Roman"/>
            <w:color w:val="auto"/>
          </w:rPr>
          <w:delText xml:space="preserve">Esta cifra solo hace parte de un </w:delText>
        </w:r>
        <w:r w:rsidR="0069232A" w:rsidRPr="00102649" w:rsidDel="004149B6">
          <w:rPr>
            <w:rFonts w:cs="Times New Roman"/>
            <w:b/>
            <w:color w:val="auto"/>
          </w:rPr>
          <w:delText>6%</w:delText>
        </w:r>
        <w:r w:rsidR="0069232A" w:rsidRPr="00102649" w:rsidDel="004149B6">
          <w:rPr>
            <w:rFonts w:cs="Times New Roman"/>
            <w:color w:val="auto"/>
          </w:rPr>
          <w:delText xml:space="preserve"> </w:delText>
        </w:r>
        <w:r w:rsidR="00526FDF" w:rsidRPr="00102649" w:rsidDel="004149B6">
          <w:rPr>
            <w:rFonts w:cs="Times New Roman"/>
            <w:color w:val="auto"/>
          </w:rPr>
          <w:delText xml:space="preserve"> del presupuesto total destinado a la sustención de proyectos del Fondo de las Tecnologías de la Información y las Comunicaciones del estado Colombiano</w:delText>
        </w:r>
        <w:r w:rsidR="00F048EA" w:rsidDel="004149B6">
          <w:rPr>
            <w:rFonts w:cs="Times New Roman"/>
            <w:color w:val="auto"/>
          </w:rPr>
          <w:delText>,</w:delText>
        </w:r>
        <w:r w:rsidR="00A17D5E" w:rsidDel="004149B6">
          <w:rPr>
            <w:rFonts w:cs="Times New Roman"/>
            <w:color w:val="auto"/>
          </w:rPr>
          <w:delText xml:space="preserve"> </w:delText>
        </w:r>
        <w:r w:rsidR="00F048EA" w:rsidDel="004149B6">
          <w:rPr>
            <w:rFonts w:cs="Times New Roman"/>
            <w:color w:val="auto"/>
          </w:rPr>
          <w:delText>a</w:delText>
        </w:r>
        <w:r w:rsidR="00A17D5E" w:rsidDel="004149B6">
          <w:rPr>
            <w:rFonts w:cs="Times New Roman"/>
            <w:color w:val="auto"/>
          </w:rPr>
          <w:delText xml:space="preserve">demás en la actualidad </w:delText>
        </w:r>
        <w:r w:rsidR="00C01C4D" w:rsidDel="004149B6">
          <w:rPr>
            <w:rFonts w:cs="Times New Roman"/>
            <w:color w:val="auto"/>
          </w:rPr>
          <w:delText xml:space="preserve">iniciativas </w:delText>
        </w:r>
        <w:r w:rsidR="00A17D5E" w:rsidDel="004149B6">
          <w:rPr>
            <w:rFonts w:cs="Times New Roman"/>
            <w:color w:val="auto"/>
          </w:rPr>
          <w:delText>como App</w:delText>
        </w:r>
        <w:r w:rsidR="00C01C4D" w:rsidDel="004149B6">
          <w:rPr>
            <w:rFonts w:cs="Times New Roman"/>
            <w:color w:val="auto"/>
          </w:rPr>
          <w:delText>s.co</w:delText>
        </w:r>
        <w:r w:rsidR="00A17D5E" w:rsidDel="004149B6">
          <w:rPr>
            <w:rFonts w:cs="Times New Roman"/>
            <w:color w:val="auto"/>
          </w:rPr>
          <w:delText>, Innpulsa, Fondo emprender  (ver Figura 5-</w:delText>
        </w:r>
        <w:r w:rsidR="00ED21CE" w:rsidDel="004149B6">
          <w:rPr>
            <w:rFonts w:cs="Times New Roman"/>
            <w:color w:val="auto"/>
          </w:rPr>
          <w:delText>25</w:delText>
        </w:r>
        <w:r w:rsidR="00A17D5E" w:rsidDel="004149B6">
          <w:rPr>
            <w:rFonts w:cs="Times New Roman"/>
            <w:color w:val="auto"/>
          </w:rPr>
          <w:delText>)</w:delText>
        </w:r>
        <w:r w:rsidR="00C01C4D" w:rsidDel="004149B6">
          <w:rPr>
            <w:rFonts w:cs="Times New Roman"/>
            <w:color w:val="auto"/>
          </w:rPr>
          <w:delText xml:space="preserve"> entre otras </w:delText>
        </w:r>
        <w:r w:rsidR="00F048EA" w:rsidDel="004149B6">
          <w:rPr>
            <w:rFonts w:cs="Times New Roman"/>
            <w:color w:val="auto"/>
          </w:rPr>
          <w:delText>ofrecen un apoyo</w:delText>
        </w:r>
        <w:r w:rsidR="00A17D5E" w:rsidDel="004149B6">
          <w:rPr>
            <w:rFonts w:cs="Times New Roman"/>
            <w:color w:val="auto"/>
          </w:rPr>
          <w:delText xml:space="preserve"> </w:delText>
        </w:r>
        <w:r w:rsidR="00F048EA" w:rsidDel="004149B6">
          <w:rPr>
            <w:rFonts w:cs="Times New Roman"/>
            <w:color w:val="auto"/>
          </w:rPr>
          <w:delText xml:space="preserve">en </w:delText>
        </w:r>
        <w:r w:rsidR="00A17D5E" w:rsidDel="004149B6">
          <w:rPr>
            <w:rFonts w:cs="Times New Roman"/>
            <w:color w:val="auto"/>
          </w:rPr>
          <w:delText xml:space="preserve">proyectos de emprendimiento </w:delText>
        </w:r>
        <w:r w:rsidR="00F048EA" w:rsidDel="004149B6">
          <w:rPr>
            <w:rFonts w:cs="Times New Roman"/>
            <w:color w:val="auto"/>
          </w:rPr>
          <w:delText>mediante concursos abiertos</w:delText>
        </w:r>
        <w:r w:rsidR="00A17D5E" w:rsidDel="004149B6">
          <w:rPr>
            <w:rFonts w:cs="Times New Roman"/>
            <w:color w:val="auto"/>
          </w:rPr>
          <w:delText>.</w:delText>
        </w:r>
        <w:r w:rsidR="00691A4C" w:rsidDel="004149B6">
          <w:rPr>
            <w:rFonts w:cs="Times New Roman"/>
            <w:color w:val="auto"/>
          </w:rPr>
          <w:delText xml:space="preserve"> Por otra parte en la sección </w:delText>
        </w:r>
        <w:r w:rsidR="00691A4C" w:rsidDel="004149B6">
          <w:rPr>
            <w:rFonts w:cs="Times New Roman"/>
            <w:color w:val="auto"/>
          </w:rPr>
          <w:fldChar w:fldCharType="begin"/>
        </w:r>
        <w:r w:rsidR="00691A4C" w:rsidDel="004149B6">
          <w:rPr>
            <w:rFonts w:cs="Times New Roman"/>
            <w:color w:val="auto"/>
          </w:rPr>
          <w:delInstrText xml:space="preserve"> REF _Ref467638404 \r \h </w:delInstrText>
        </w:r>
        <w:r w:rsidR="00691A4C" w:rsidDel="004149B6">
          <w:rPr>
            <w:rFonts w:cs="Times New Roman"/>
            <w:color w:val="auto"/>
          </w:rPr>
        </w:r>
        <w:r w:rsidR="00691A4C" w:rsidDel="004149B6">
          <w:rPr>
            <w:rFonts w:cs="Times New Roman"/>
            <w:color w:val="auto"/>
          </w:rPr>
          <w:fldChar w:fldCharType="separate"/>
        </w:r>
        <w:r w:rsidR="00691A4C" w:rsidDel="004149B6">
          <w:rPr>
            <w:rFonts w:cs="Times New Roman"/>
            <w:color w:val="auto"/>
          </w:rPr>
          <w:delText>3.3</w:delText>
        </w:r>
        <w:r w:rsidR="00691A4C" w:rsidDel="004149B6">
          <w:rPr>
            <w:rFonts w:cs="Times New Roman"/>
            <w:color w:val="auto"/>
          </w:rPr>
          <w:fldChar w:fldCharType="end"/>
        </w:r>
        <w:r w:rsidR="00691A4C" w:rsidDel="004149B6">
          <w:rPr>
            <w:rFonts w:cs="Times New Roman"/>
            <w:color w:val="auto"/>
          </w:rPr>
          <w:delText xml:space="preserve"> se evidenciaron el nivel de inversiones por parte de entes privados comprometidos con el desarrollo social del país</w:delText>
        </w:r>
        <w:r w:rsidR="00F048EA" w:rsidDel="004149B6">
          <w:rPr>
            <w:rFonts w:cs="Times New Roman"/>
            <w:color w:val="auto"/>
          </w:rPr>
          <w:delText>, estas cifras solo permiten dimensionar el nivel de oferta ofrecido en el apoyo de proyectos de emprendimiento en el país.</w:delText>
        </w:r>
      </w:del>
    </w:p>
    <w:p w14:paraId="18CB85D8" w14:textId="58870D16" w:rsidR="00A17D5E" w:rsidDel="004149B6" w:rsidRDefault="00A17D5E" w:rsidP="00A17D5E">
      <w:pPr>
        <w:rPr>
          <w:del w:id="1739" w:author="andres camilo santana bohorquez" w:date="2017-02-17T01:24:00Z"/>
        </w:rPr>
      </w:pPr>
    </w:p>
    <w:p w14:paraId="57610CA2" w14:textId="3E05303E" w:rsidR="00A17D5E" w:rsidDel="004149B6" w:rsidRDefault="00A17D5E" w:rsidP="00A17D5E">
      <w:pPr>
        <w:rPr>
          <w:del w:id="1740" w:author="andres camilo santana bohorquez" w:date="2017-02-17T01:24:00Z"/>
        </w:rPr>
      </w:pPr>
      <w:del w:id="1741" w:author="andres camilo santana bohorquez" w:date="2017-02-17T01:24:00Z">
        <w:r w:rsidDel="004149B6">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del>
    </w:p>
    <w:p w14:paraId="65724BBD" w14:textId="6ADF15E5" w:rsidR="00A17D5E" w:rsidRPr="00C01C4D" w:rsidDel="004149B6" w:rsidRDefault="00A17D5E" w:rsidP="00C01C4D">
      <w:pPr>
        <w:pStyle w:val="Incontec"/>
        <w:rPr>
          <w:del w:id="1742" w:author="andres camilo santana bohorquez" w:date="2017-02-17T01:24:00Z"/>
          <w:sz w:val="22"/>
          <w:szCs w:val="22"/>
        </w:rPr>
      </w:pPr>
      <w:del w:id="1743" w:author="andres camilo santana bohorquez" w:date="2017-02-17T01:24:00Z">
        <w:r w:rsidRPr="00C01C4D" w:rsidDel="004149B6">
          <w:rPr>
            <w:b/>
            <w:i/>
            <w:sz w:val="22"/>
            <w:szCs w:val="22"/>
          </w:rPr>
          <w:delText>Figura 5-</w:delText>
        </w:r>
        <w:r w:rsidR="00ED21CE" w:rsidDel="004149B6">
          <w:rPr>
            <w:b/>
            <w:i/>
            <w:sz w:val="22"/>
            <w:szCs w:val="22"/>
          </w:rPr>
          <w:delText>25</w:delText>
        </w:r>
        <w:r w:rsidR="00C01C4D" w:rsidRPr="00C01C4D" w:rsidDel="004149B6">
          <w:rPr>
            <w:sz w:val="22"/>
            <w:szCs w:val="22"/>
          </w:rPr>
          <w:delText xml:space="preserve">. Alternativas de Apoyo al Emprendimiento en Colombia. Fuente: </w:delText>
        </w:r>
      </w:del>
      <w:customXmlDelRangeStart w:id="1744" w:author="andres camilo santana bohorquez" w:date="2017-02-17T01:24:00Z"/>
      <w:sdt>
        <w:sdtPr>
          <w:id w:val="-2078192882"/>
          <w:citation/>
        </w:sdtPr>
        <w:sdtContent>
          <w:customXmlDelRangeEnd w:id="1744"/>
          <w:del w:id="1745" w:author="andres camilo santana bohorquez" w:date="2017-02-17T01:24:00Z">
            <w:r w:rsidR="00C01C4D" w:rsidDel="004149B6">
              <w:fldChar w:fldCharType="begin"/>
            </w:r>
            <w:r w:rsidR="00C01C4D" w:rsidDel="004149B6">
              <w:rPr>
                <w:sz w:val="22"/>
                <w:szCs w:val="22"/>
              </w:rPr>
              <w:delInstrText xml:space="preserve"> CITATION APP16 \l 9226 </w:delInstrText>
            </w:r>
            <w:r w:rsidR="00C01C4D" w:rsidDel="004149B6">
              <w:fldChar w:fldCharType="separate"/>
            </w:r>
            <w:r w:rsidR="00643776" w:rsidRPr="00643776" w:rsidDel="004149B6">
              <w:rPr>
                <w:noProof/>
                <w:sz w:val="22"/>
                <w:szCs w:val="22"/>
              </w:rPr>
              <w:delText>(53)</w:delText>
            </w:r>
            <w:r w:rsidR="00C01C4D" w:rsidDel="004149B6">
              <w:fldChar w:fldCharType="end"/>
            </w:r>
          </w:del>
          <w:customXmlDelRangeStart w:id="1746" w:author="andres camilo santana bohorquez" w:date="2017-02-17T01:24:00Z"/>
        </w:sdtContent>
      </w:sdt>
      <w:customXmlDelRangeEnd w:id="1746"/>
    </w:p>
    <w:p w14:paraId="123E57A2" w14:textId="2FE6032E" w:rsidR="00CF2206" w:rsidRPr="00102649" w:rsidDel="004149B6" w:rsidRDefault="00462F7E" w:rsidP="00F12A4C">
      <w:pPr>
        <w:pStyle w:val="Incontec"/>
        <w:rPr>
          <w:del w:id="1747" w:author="andres camilo santana bohorquez" w:date="2017-02-17T01:24:00Z"/>
          <w:rFonts w:cs="Times New Roman"/>
          <w:color w:val="auto"/>
        </w:rPr>
      </w:pPr>
      <w:del w:id="1748" w:author="andres camilo santana bohorquez" w:date="2017-02-17T01:24:00Z">
        <w:r w:rsidRPr="00102649" w:rsidDel="004149B6">
          <w:rPr>
            <w:rFonts w:cs="Times New Roman"/>
            <w:color w:val="auto"/>
          </w:rPr>
          <w:delText xml:space="preserve"> </w:delText>
        </w:r>
      </w:del>
    </w:p>
    <w:p w14:paraId="4F0026E6" w14:textId="76823935" w:rsidR="00BB41D7" w:rsidRPr="00C96A61" w:rsidDel="004149B6" w:rsidRDefault="00C96A61" w:rsidP="00B43D6F">
      <w:pPr>
        <w:pStyle w:val="Incontec"/>
        <w:numPr>
          <w:ilvl w:val="2"/>
          <w:numId w:val="1"/>
        </w:numPr>
        <w:outlineLvl w:val="2"/>
        <w:rPr>
          <w:del w:id="1749" w:author="andres camilo santana bohorquez" w:date="2017-02-17T01:24:00Z"/>
          <w:rFonts w:cs="Times New Roman"/>
        </w:rPr>
      </w:pPr>
      <w:del w:id="1750" w:author="andres camilo santana bohorquez" w:date="2017-02-17T01:24:00Z">
        <w:r w:rsidRPr="00C96A61" w:rsidDel="004149B6">
          <w:rPr>
            <w:rFonts w:cs="Times New Roman"/>
          </w:rPr>
          <w:delText>Oferta Vs Demanda</w:delText>
        </w:r>
        <w:r w:rsidDel="004149B6">
          <w:rPr>
            <w:rFonts w:cs="Times New Roman"/>
          </w:rPr>
          <w:delText>.</w:delText>
        </w:r>
      </w:del>
    </w:p>
    <w:p w14:paraId="543BB37A" w14:textId="52C2C92A" w:rsidR="00597C4C" w:rsidDel="004149B6" w:rsidRDefault="00597C4C" w:rsidP="00597C4C">
      <w:pPr>
        <w:pStyle w:val="Incontec"/>
        <w:rPr>
          <w:del w:id="1751" w:author="andres camilo santana bohorquez" w:date="2017-02-17T01:24:00Z"/>
        </w:rPr>
      </w:pPr>
    </w:p>
    <w:p w14:paraId="6F597FB5" w14:textId="0F15DF2F" w:rsidR="006302CB" w:rsidDel="004149B6" w:rsidRDefault="006302CB" w:rsidP="00597C4C">
      <w:pPr>
        <w:pStyle w:val="Incontec"/>
        <w:rPr>
          <w:del w:id="1752" w:author="andres camilo santana bohorquez" w:date="2017-02-17T01:24:00Z"/>
        </w:rPr>
      </w:pPr>
      <w:del w:id="1753" w:author="andres camilo santana bohorquez" w:date="2017-02-17T01:24:00Z">
        <w:r w:rsidDel="004149B6">
          <w:delText xml:space="preserve">A pesar de que las ofertas analizadas en la sección </w:delText>
        </w:r>
        <w:r w:rsidDel="004149B6">
          <w:fldChar w:fldCharType="begin"/>
        </w:r>
        <w:r w:rsidDel="004149B6">
          <w:delInstrText xml:space="preserve"> REF _Ref467639396 \r \h  \* MERGEFORMAT </w:delInstrText>
        </w:r>
        <w:r w:rsidDel="004149B6">
          <w:fldChar w:fldCharType="separate"/>
        </w:r>
        <w:r w:rsidDel="004149B6">
          <w:delText>5.5.2</w:delText>
        </w:r>
        <w:r w:rsidDel="004149B6">
          <w:fldChar w:fldCharType="end"/>
        </w:r>
        <w:r w:rsidDel="004149B6">
          <w:delText xml:space="preserve"> se distribuyen bajo una licencia de libre distribución, en la población con Limitaciones cognitivas permanece una problemática de desinformación de dichos productos. </w:delText>
        </w:r>
      </w:del>
    </w:p>
    <w:p w14:paraId="2910D25C" w14:textId="332EBEBC" w:rsidR="003F7ECB" w:rsidDel="004149B6" w:rsidRDefault="006302CB" w:rsidP="00597C4C">
      <w:pPr>
        <w:pStyle w:val="Incontec"/>
        <w:rPr>
          <w:del w:id="1754" w:author="andres camilo santana bohorquez" w:date="2017-02-17T01:24:00Z"/>
        </w:rPr>
      </w:pPr>
      <w:del w:id="1755" w:author="andres camilo santana bohorquez" w:date="2017-02-17T01:24:00Z">
        <w:r w:rsidDel="004149B6">
          <w:delText xml:space="preserve">Al analizar dichas ofertas </w:delText>
        </w:r>
        <w:r w:rsidR="00597C4C" w:rsidDel="004149B6">
          <w:delText xml:space="preserve">se encontró </w:delText>
        </w:r>
        <w:r w:rsidDel="004149B6">
          <w:delText>que el 99% de dichos programas son producidos por casas de software internacionales</w:delText>
        </w:r>
        <w:r w:rsidR="003F7ECB" w:rsidDel="004149B6">
          <w:delText xml:space="preserve"> (España)</w:delText>
        </w:r>
        <w:r w:rsidDel="004149B6">
          <w:delText xml:space="preserve">, las cuales no tienen una campaña de </w:delText>
        </w:r>
        <w:r w:rsidR="003F7ECB" w:rsidDel="004149B6">
          <w:delText>distribución</w:delText>
        </w:r>
        <w:r w:rsidDel="004149B6">
          <w:delText xml:space="preserve"> en Colombia que permita que dicho mercado acceda a sus productos. </w:delText>
        </w:r>
      </w:del>
    </w:p>
    <w:p w14:paraId="0B0367D5" w14:textId="4AAB127D" w:rsidR="00BB41D7" w:rsidDel="004149B6" w:rsidRDefault="003F7ECB" w:rsidP="00F12A4C">
      <w:pPr>
        <w:pStyle w:val="Incontec"/>
        <w:rPr>
          <w:del w:id="1756" w:author="andres camilo santana bohorquez" w:date="2017-02-17T01:24:00Z"/>
        </w:rPr>
      </w:pPr>
      <w:del w:id="1757" w:author="andres camilo santana bohorquez" w:date="2017-02-17T01:24:00Z">
        <w:r w:rsidDel="004149B6">
          <w:delText xml:space="preserve">En los estratos socio-económicos bajos de la capital el nivel de desinformación </w:delText>
        </w:r>
        <w:r w:rsidR="00AC0E5D" w:rsidDel="004149B6">
          <w:delText>sobre productos tecnológicos que apoyen el proceso de aprendizaje de la población con L.C es muy grande, dicha población indica que d</w:delText>
        </w:r>
        <w:r w:rsidDel="004149B6">
          <w:delText xml:space="preserve">esconoce la existencia de </w:delText>
        </w:r>
        <w:r w:rsidR="00AC0E5D" w:rsidDel="004149B6">
          <w:delText>dichos productos. Por lo tanto La demanda existe pero no es cubierta por la falta de información del mercado.</w:delText>
        </w:r>
      </w:del>
    </w:p>
    <w:p w14:paraId="3E756BC0" w14:textId="1FF1264B" w:rsidR="00A5792D" w:rsidDel="004149B6" w:rsidRDefault="00A5792D" w:rsidP="00A5792D">
      <w:pPr>
        <w:rPr>
          <w:del w:id="1758" w:author="andres camilo santana bohorquez" w:date="2017-02-17T01:24:00Z"/>
        </w:rPr>
      </w:pPr>
    </w:p>
    <w:p w14:paraId="1C0A6FB6" w14:textId="0156DFC5" w:rsidR="00D30904" w:rsidRPr="00527418" w:rsidDel="004149B6" w:rsidRDefault="00D30904" w:rsidP="00A5792D">
      <w:pPr>
        <w:pStyle w:val="Incontec"/>
        <w:rPr>
          <w:del w:id="1759" w:author="andres camilo santana bohorquez" w:date="2017-02-17T01:24:00Z"/>
          <w:rFonts w:ascii="Times New Roman" w:hAnsi="Times New Roman" w:cs="Times New Roman"/>
        </w:rPr>
      </w:pPr>
      <w:bookmarkStart w:id="1760" w:name="_3rdcrjn" w:colFirst="0" w:colLast="0"/>
      <w:bookmarkEnd w:id="1760"/>
    </w:p>
    <w:p w14:paraId="576C5821" w14:textId="1750208C" w:rsidR="00D30904" w:rsidRPr="00C96A61" w:rsidDel="004149B6" w:rsidRDefault="00D868FD" w:rsidP="00B43D6F">
      <w:pPr>
        <w:pStyle w:val="Incontec"/>
        <w:numPr>
          <w:ilvl w:val="2"/>
          <w:numId w:val="1"/>
        </w:numPr>
        <w:outlineLvl w:val="2"/>
        <w:rPr>
          <w:del w:id="1761" w:author="andres camilo santana bohorquez" w:date="2017-02-17T01:24:00Z"/>
          <w:rFonts w:cs="Times New Roman"/>
        </w:rPr>
      </w:pPr>
      <w:bookmarkStart w:id="1762" w:name="_26in1rg" w:colFirst="0" w:colLast="0"/>
      <w:bookmarkEnd w:id="1762"/>
      <w:commentRangeStart w:id="1763"/>
      <w:del w:id="1764" w:author="andres camilo santana bohorquez" w:date="2017-02-17T01:24:00Z">
        <w:r w:rsidRPr="00C96A61" w:rsidDel="004149B6">
          <w:rPr>
            <w:rFonts w:cs="Times New Roman"/>
          </w:rPr>
          <w:delText>Precio</w:delText>
        </w:r>
        <w:commentRangeEnd w:id="1763"/>
        <w:r w:rsidR="00F5355D" w:rsidRPr="00C96A61" w:rsidDel="004149B6">
          <w:rPr>
            <w:rStyle w:val="Refdecomentario"/>
            <w:rFonts w:cs="Times New Roman"/>
            <w:sz w:val="24"/>
            <w:szCs w:val="24"/>
          </w:rPr>
          <w:commentReference w:id="1763"/>
        </w:r>
        <w:r w:rsidR="00C96A61" w:rsidRPr="00C96A61" w:rsidDel="004149B6">
          <w:rPr>
            <w:rFonts w:cs="Times New Roman"/>
          </w:rPr>
          <w:delText>.</w:delText>
        </w:r>
      </w:del>
    </w:p>
    <w:p w14:paraId="2697ABA0" w14:textId="37B7DCEB" w:rsidR="002C02DB" w:rsidRPr="00102649" w:rsidDel="004149B6" w:rsidRDefault="002C02DB" w:rsidP="00F12A4C">
      <w:pPr>
        <w:pStyle w:val="Incontec"/>
        <w:rPr>
          <w:del w:id="1765" w:author="andres camilo santana bohorquez" w:date="2017-02-17T01:24:00Z"/>
          <w:rFonts w:cs="Times New Roman"/>
          <w:sz w:val="28"/>
          <w:szCs w:val="28"/>
        </w:rPr>
      </w:pPr>
    </w:p>
    <w:p w14:paraId="3215630E" w14:textId="13DD1C1B" w:rsidR="005C54AF" w:rsidRPr="00102649" w:rsidDel="004149B6" w:rsidRDefault="002C02DB" w:rsidP="00F12A4C">
      <w:pPr>
        <w:pStyle w:val="Incontec"/>
        <w:rPr>
          <w:del w:id="1766" w:author="andres camilo santana bohorquez" w:date="2017-02-17T01:24:00Z"/>
          <w:rFonts w:cs="Times New Roman"/>
        </w:rPr>
      </w:pPr>
      <w:del w:id="1767" w:author="andres camilo santana bohorquez" w:date="2017-02-17T01:24:00Z">
        <w:r w:rsidRPr="00102649" w:rsidDel="004149B6">
          <w:rPr>
            <w:rFonts w:cs="Times New Roman"/>
          </w:rPr>
          <w:delText>Tras hacer una proyección del nivel d</w:delText>
        </w:r>
        <w:r w:rsidR="005C54AF" w:rsidRPr="00102649" w:rsidDel="004149B6">
          <w:rPr>
            <w:rFonts w:cs="Times New Roman"/>
          </w:rPr>
          <w:delText>e descargas del aplicativo inicialmente en la ciudad de Bogotá en un mercado de 14.200 personas cerca del 80% de esta población accedería a la aplicación lo cual nos indica que cerca de 11.300 personas serian nuestro nivel de usuarios iniciales.</w:delText>
        </w:r>
      </w:del>
    </w:p>
    <w:p w14:paraId="21327D5C" w14:textId="248BF780" w:rsidR="005C54AF" w:rsidRPr="00102649" w:rsidDel="004149B6" w:rsidRDefault="005C54AF" w:rsidP="00F12A4C">
      <w:pPr>
        <w:pStyle w:val="Incontec"/>
        <w:rPr>
          <w:del w:id="1768" w:author="andres camilo santana bohorquez" w:date="2017-02-17T01:24:00Z"/>
          <w:rFonts w:cs="Times New Roman"/>
        </w:rPr>
      </w:pPr>
    </w:p>
    <w:p w14:paraId="4924CBD1" w14:textId="2B0573D0" w:rsidR="002C02DB" w:rsidRPr="00102649" w:rsidDel="004149B6" w:rsidRDefault="0099712F" w:rsidP="00F12A4C">
      <w:pPr>
        <w:pStyle w:val="Incontec"/>
        <w:rPr>
          <w:del w:id="1769" w:author="andres camilo santana bohorquez" w:date="2017-02-17T01:24:00Z"/>
          <w:rFonts w:cs="Times New Roman"/>
        </w:rPr>
      </w:pPr>
      <w:del w:id="1770" w:author="andres camilo santana bohorquez" w:date="2017-02-17T01:24:00Z">
        <w:r w:rsidRPr="00102649" w:rsidDel="004149B6">
          <w:rPr>
            <w:rFonts w:cs="Times New Roman"/>
          </w:rPr>
          <w:delText>Después de</w:delText>
        </w:r>
        <w:r w:rsidR="005C54AF" w:rsidRPr="00102649" w:rsidDel="004149B6">
          <w:rPr>
            <w:rFonts w:cs="Times New Roman"/>
          </w:rPr>
          <w:delText xml:space="preserve"> analizar el precio de venta de los productos sustitutos </w:delText>
        </w:r>
        <w:r w:rsidR="001155D9" w:rsidRPr="00102649" w:rsidDel="004149B6">
          <w:rPr>
            <w:rFonts w:cs="Times New Roman"/>
          </w:rPr>
          <w:delText xml:space="preserve">(ver Anexo </w:delText>
        </w:r>
        <w:r w:rsidR="0073733E" w:rsidDel="004149B6">
          <w:rPr>
            <w:rFonts w:cs="Times New Roman"/>
          </w:rPr>
          <w:fldChar w:fldCharType="begin"/>
        </w:r>
        <w:r w:rsidR="0073733E" w:rsidDel="004149B6">
          <w:rPr>
            <w:rFonts w:cs="Times New Roman"/>
          </w:rPr>
          <w:delInstrText xml:space="preserve"> REF _Ref467494506 \r \h </w:delInstrText>
        </w:r>
        <w:r w:rsidR="0073733E" w:rsidDel="004149B6">
          <w:rPr>
            <w:rFonts w:cs="Times New Roman"/>
          </w:rPr>
        </w:r>
        <w:r w:rsidR="0073733E" w:rsidDel="004149B6">
          <w:rPr>
            <w:rFonts w:cs="Times New Roman"/>
          </w:rPr>
          <w:fldChar w:fldCharType="separate"/>
        </w:r>
        <w:r w:rsidR="0073733E" w:rsidDel="004149B6">
          <w:rPr>
            <w:rFonts w:cs="Times New Roman"/>
          </w:rPr>
          <w:delText>II</w:delText>
        </w:r>
        <w:r w:rsidR="0073733E" w:rsidDel="004149B6">
          <w:rPr>
            <w:rFonts w:cs="Times New Roman"/>
          </w:rPr>
          <w:fldChar w:fldCharType="end"/>
        </w:r>
        <w:r w:rsidR="001155D9" w:rsidRPr="00102649" w:rsidDel="004149B6">
          <w:rPr>
            <w:rFonts w:cs="Times New Roman"/>
          </w:rPr>
          <w:delText xml:space="preserve">) </w:delText>
        </w:r>
        <w:r w:rsidR="005C54AF" w:rsidRPr="00102649" w:rsidDel="004149B6">
          <w:rPr>
            <w:rFonts w:cs="Times New Roman"/>
          </w:rPr>
          <w:delText xml:space="preserve">encontramos que </w:delText>
        </w:r>
        <w:r w:rsidR="001155D9" w:rsidRPr="00102649" w:rsidDel="004149B6">
          <w:rPr>
            <w:rFonts w:cs="Times New Roman"/>
          </w:rPr>
          <w:delText>cerca de</w:delText>
        </w:r>
        <w:r w:rsidR="005C54AF" w:rsidRPr="00102649" w:rsidDel="004149B6">
          <w:rPr>
            <w:rFonts w:cs="Times New Roman"/>
          </w:rPr>
          <w:delText xml:space="preserve"> un </w:delText>
        </w:r>
        <w:r w:rsidR="001155D9" w:rsidRPr="00102649" w:rsidDel="004149B6">
          <w:rPr>
            <w:rFonts w:cs="Times New Roman"/>
          </w:rPr>
          <w:delText>57</w:delText>
        </w:r>
        <w:r w:rsidR="005C54AF" w:rsidRPr="00102649" w:rsidDel="004149B6">
          <w:rPr>
            <w:rFonts w:cs="Times New Roman"/>
          </w:rPr>
          <w:delText xml:space="preserve">% de las aplicaciones no tienen un costo de </w:delText>
        </w:r>
        <w:r w:rsidRPr="00102649" w:rsidDel="004149B6">
          <w:rPr>
            <w:rFonts w:cs="Times New Roman"/>
          </w:rPr>
          <w:delText>adquisición,</w:delText>
        </w:r>
        <w:r w:rsidR="00584973" w:rsidRPr="00102649" w:rsidDel="004149B6">
          <w:rPr>
            <w:rFonts w:cs="Times New Roman"/>
          </w:rPr>
          <w:delText xml:space="preserve"> y el otro </w:delText>
        </w:r>
        <w:r w:rsidR="001155D9" w:rsidRPr="00102649" w:rsidDel="004149B6">
          <w:rPr>
            <w:rFonts w:cs="Times New Roman"/>
          </w:rPr>
          <w:delText>43</w:delText>
        </w:r>
        <w:r w:rsidR="00584973" w:rsidRPr="00102649" w:rsidDel="004149B6">
          <w:rPr>
            <w:rFonts w:cs="Times New Roman"/>
          </w:rPr>
          <w:delText xml:space="preserve">% </w:delText>
        </w:r>
        <w:r w:rsidR="001155D9" w:rsidRPr="00102649" w:rsidDel="004149B6">
          <w:rPr>
            <w:rFonts w:cs="Times New Roman"/>
          </w:rPr>
          <w:delText>restante el promedio de venta</w:delText>
        </w:r>
        <w:r w:rsidR="00584973" w:rsidRPr="00102649" w:rsidDel="004149B6">
          <w:rPr>
            <w:rFonts w:cs="Times New Roman"/>
          </w:rPr>
          <w:delText xml:space="preserve"> del producto oscila entre los </w:delText>
        </w:r>
        <w:r w:rsidR="001155D9" w:rsidRPr="00102649" w:rsidDel="004149B6">
          <w:rPr>
            <w:rFonts w:cs="Times New Roman"/>
          </w:rPr>
          <w:delText>140</w:delText>
        </w:r>
        <w:r w:rsidRPr="00102649" w:rsidDel="004149B6">
          <w:rPr>
            <w:rFonts w:cs="Times New Roman"/>
          </w:rPr>
          <w:delText xml:space="preserve">  Euros aproximadamente que equivale a </w:delText>
        </w:r>
        <w:r w:rsidR="001155D9" w:rsidRPr="00102649" w:rsidDel="004149B6">
          <w:rPr>
            <w:rFonts w:cs="Times New Roman"/>
          </w:rPr>
          <w:delText>470</w:delText>
        </w:r>
        <w:r w:rsidRPr="00102649" w:rsidDel="004149B6">
          <w:rPr>
            <w:rFonts w:cs="Times New Roman"/>
          </w:rPr>
          <w:delText xml:space="preserve">.000 pesos Colombianos. </w:delText>
        </w:r>
      </w:del>
    </w:p>
    <w:p w14:paraId="727DE0F9" w14:textId="0B38BD6B" w:rsidR="00F5355D" w:rsidRPr="00102649" w:rsidDel="004149B6" w:rsidRDefault="00F5355D" w:rsidP="00F12A4C">
      <w:pPr>
        <w:pStyle w:val="Incontec"/>
        <w:rPr>
          <w:del w:id="1771" w:author="andres camilo santana bohorquez" w:date="2017-02-17T01:24:00Z"/>
          <w:rFonts w:cs="Times New Roman"/>
        </w:rPr>
      </w:pPr>
    </w:p>
    <w:p w14:paraId="622C9B61" w14:textId="2740090F" w:rsidR="00D30904" w:rsidRPr="00102649" w:rsidDel="004149B6" w:rsidRDefault="00D868FD" w:rsidP="00B43D6F">
      <w:pPr>
        <w:pStyle w:val="Incontec"/>
        <w:numPr>
          <w:ilvl w:val="2"/>
          <w:numId w:val="1"/>
        </w:numPr>
        <w:outlineLvl w:val="2"/>
        <w:rPr>
          <w:del w:id="1772" w:author="andres camilo santana bohorquez" w:date="2017-02-17T01:24:00Z"/>
          <w:rFonts w:cs="Times New Roman"/>
        </w:rPr>
      </w:pPr>
      <w:bookmarkStart w:id="1773" w:name="_lnxbz9" w:colFirst="0" w:colLast="0"/>
      <w:bookmarkEnd w:id="1773"/>
      <w:del w:id="1774" w:author="andres camilo santana bohorquez" w:date="2017-02-17T01:24:00Z">
        <w:r w:rsidRPr="005C519E" w:rsidDel="004149B6">
          <w:rPr>
            <w:rFonts w:cs="Times New Roman"/>
            <w:szCs w:val="28"/>
          </w:rPr>
          <w:delText>Comercialización</w:delText>
        </w:r>
        <w:r w:rsidR="005C519E" w:rsidDel="004149B6">
          <w:rPr>
            <w:rFonts w:cs="Times New Roman"/>
            <w:szCs w:val="28"/>
          </w:rPr>
          <w:delText>.</w:delText>
        </w:r>
      </w:del>
    </w:p>
    <w:p w14:paraId="1D7609F4" w14:textId="61AA8518" w:rsidR="004658FD" w:rsidDel="004149B6" w:rsidRDefault="004658FD" w:rsidP="00F12A4C">
      <w:pPr>
        <w:pStyle w:val="Incontec"/>
        <w:rPr>
          <w:del w:id="1775" w:author="andres camilo santana bohorquez" w:date="2017-02-17T01:24:00Z"/>
          <w:rFonts w:cs="Times New Roman"/>
        </w:rPr>
      </w:pPr>
      <w:del w:id="1776" w:author="andres camilo santana bohorquez" w:date="2017-02-17T01:24:00Z">
        <w:r w:rsidDel="004149B6">
          <w:rPr>
            <w:rFonts w:cs="Times New Roman"/>
          </w:rPr>
          <w:delText xml:space="preserve">Para la comercialización de dicho producto, se han propuesto una serie de estrategias enfocadas en combatir el nivel de desinformación de la población Colombiana. </w:delText>
        </w:r>
      </w:del>
    </w:p>
    <w:p w14:paraId="4C233FC2" w14:textId="65C0D085" w:rsidR="004658FD" w:rsidDel="004149B6" w:rsidRDefault="004658FD" w:rsidP="004658FD">
      <w:pPr>
        <w:rPr>
          <w:del w:id="1777" w:author="andres camilo santana bohorquez" w:date="2017-02-17T01:24:00Z"/>
        </w:rPr>
      </w:pPr>
    </w:p>
    <w:p w14:paraId="3C4DCE08" w14:textId="0927F87A" w:rsidR="004658FD" w:rsidDel="004149B6" w:rsidRDefault="004658FD" w:rsidP="004658FD">
      <w:pPr>
        <w:pStyle w:val="Incontec"/>
        <w:rPr>
          <w:del w:id="1778" w:author="andres camilo santana bohorquez" w:date="2017-02-17T01:24:00Z"/>
          <w:b/>
          <w:i/>
        </w:rPr>
      </w:pPr>
      <w:del w:id="1779" w:author="andres camilo santana bohorquez" w:date="2017-02-17T01:24:00Z">
        <w:r w:rsidRPr="006141D5" w:rsidDel="004149B6">
          <w:rPr>
            <w:b/>
            <w:i/>
          </w:rPr>
          <w:delText>Sensibilización Masiva</w:delText>
        </w:r>
        <w:r w:rsidR="000C63C2" w:rsidDel="004149B6">
          <w:rPr>
            <w:b/>
            <w:i/>
          </w:rPr>
          <w:delText>,</w:delText>
        </w:r>
      </w:del>
    </w:p>
    <w:p w14:paraId="23F806C8" w14:textId="5D740A47" w:rsidR="000C63C2" w:rsidRPr="000C63C2" w:rsidDel="004149B6" w:rsidRDefault="000C63C2" w:rsidP="000C63C2">
      <w:pPr>
        <w:pStyle w:val="Incontec"/>
        <w:rPr>
          <w:del w:id="1780" w:author="andres camilo santana bohorquez" w:date="2017-02-17T01:24:00Z"/>
        </w:rPr>
      </w:pPr>
    </w:p>
    <w:p w14:paraId="7EFE79F1" w14:textId="291A80D6" w:rsidR="004658FD" w:rsidDel="004149B6" w:rsidRDefault="004658FD" w:rsidP="004658FD">
      <w:pPr>
        <w:pStyle w:val="Incontec"/>
        <w:rPr>
          <w:del w:id="1781" w:author="andres camilo santana bohorquez" w:date="2017-02-17T01:24:00Z"/>
        </w:rPr>
      </w:pPr>
      <w:del w:id="1782" w:author="andres camilo santana bohorquez" w:date="2017-02-17T01:24:00Z">
        <w:r w:rsidRPr="004658FD" w:rsidDel="004149B6">
          <w:delText>Esta estrategia pretende llegar a la mayor cantidad de usuarios a través de conferencias o</w:delText>
        </w:r>
        <w:r w:rsidDel="004149B6">
          <w:delText xml:space="preserve"> </w:delText>
        </w:r>
        <w:r w:rsidRPr="004658FD" w:rsidDel="004149B6">
          <w:delText>talleres de su interés, en contextos en que una gran cantidad de clientes se congreguen, como</w:delText>
        </w:r>
        <w:r w:rsidDel="004149B6">
          <w:delText xml:space="preserve"> </w:delText>
        </w:r>
        <w:r w:rsidRPr="004658FD" w:rsidDel="004149B6">
          <w:delText>por ejemplo ferias educativas</w:delText>
        </w:r>
        <w:r w:rsidR="006141D5" w:rsidDel="004149B6">
          <w:delText>, ferias de inclusión social, etc.</w:delText>
        </w:r>
        <w:r w:rsidRPr="004658FD" w:rsidDel="004149B6">
          <w:delText xml:space="preserve"> Para ejecutar esta estrategia se debe</w:delText>
        </w:r>
        <w:r w:rsidDel="004149B6">
          <w:delText xml:space="preserve"> </w:delText>
        </w:r>
        <w:r w:rsidRPr="004658FD" w:rsidDel="004149B6">
          <w:delText>tener en cuenta los siguientes factores</w:delText>
        </w:r>
        <w:r w:rsidDel="004149B6">
          <w:delText>:</w:delText>
        </w:r>
      </w:del>
    </w:p>
    <w:p w14:paraId="16F5B83B" w14:textId="78CD5939" w:rsidR="004658FD" w:rsidDel="004149B6" w:rsidRDefault="004658FD" w:rsidP="004658FD">
      <w:pPr>
        <w:rPr>
          <w:del w:id="1783" w:author="andres camilo santana bohorquez" w:date="2017-02-17T01:24:00Z"/>
        </w:rPr>
      </w:pPr>
    </w:p>
    <w:p w14:paraId="42AB25AA" w14:textId="4D3FC9EE" w:rsidR="004658FD" w:rsidDel="004149B6" w:rsidRDefault="004658FD" w:rsidP="006141D5">
      <w:pPr>
        <w:pStyle w:val="Incontec"/>
        <w:numPr>
          <w:ilvl w:val="0"/>
          <w:numId w:val="32"/>
        </w:numPr>
        <w:rPr>
          <w:del w:id="1784" w:author="andres camilo santana bohorquez" w:date="2017-02-17T01:24:00Z"/>
        </w:rPr>
      </w:pPr>
      <w:del w:id="1785" w:author="andres camilo santana bohorquez" w:date="2017-02-17T01:24:00Z">
        <w:r w:rsidDel="004149B6">
          <w:delText>Realizar la alianza o contrato para participar en cada espacio</w:delText>
        </w:r>
        <w:r w:rsidR="006141D5" w:rsidDel="004149B6">
          <w:delText>.</w:delText>
        </w:r>
      </w:del>
    </w:p>
    <w:p w14:paraId="2685AE46" w14:textId="5CDEF45D" w:rsidR="004658FD" w:rsidDel="004149B6" w:rsidRDefault="004658FD" w:rsidP="00EC3C0A">
      <w:pPr>
        <w:pStyle w:val="Incontec"/>
        <w:numPr>
          <w:ilvl w:val="0"/>
          <w:numId w:val="32"/>
        </w:numPr>
        <w:rPr>
          <w:del w:id="1786" w:author="andres camilo santana bohorquez" w:date="2017-02-17T01:24:00Z"/>
        </w:rPr>
      </w:pPr>
      <w:del w:id="1787" w:author="andres camilo santana bohorquez" w:date="2017-02-17T01:24:00Z">
        <w:r w:rsidDel="004149B6">
          <w:delText xml:space="preserve">Seleccionar y presentar un tema de </w:delText>
        </w:r>
        <w:r w:rsidR="006141D5" w:rsidDel="004149B6">
          <w:delText>sensibilización</w:delText>
        </w:r>
        <w:r w:rsidDel="004149B6">
          <w:delText xml:space="preserve">: </w:delText>
        </w:r>
        <w:r w:rsidR="001C1676" w:rsidDel="004149B6">
          <w:delText>atención de las Necesidades Educativas Especiales.</w:delText>
        </w:r>
      </w:del>
    </w:p>
    <w:p w14:paraId="5468A3CA" w14:textId="70518C31" w:rsidR="004658FD" w:rsidRPr="001C1676" w:rsidDel="004149B6" w:rsidRDefault="004658FD" w:rsidP="001C1676">
      <w:pPr>
        <w:pStyle w:val="Incontec"/>
        <w:ind w:left="720"/>
        <w:rPr>
          <w:del w:id="1788" w:author="andres camilo santana bohorquez" w:date="2017-02-17T01:24:00Z"/>
          <w:rFonts w:cs="Times New Roman"/>
        </w:rPr>
      </w:pPr>
    </w:p>
    <w:p w14:paraId="0B2FB172" w14:textId="4E4B830A" w:rsidR="000C63C2" w:rsidDel="004149B6" w:rsidRDefault="000C63C2" w:rsidP="000C63C2">
      <w:pPr>
        <w:pStyle w:val="Incontec"/>
        <w:rPr>
          <w:del w:id="1789" w:author="andres camilo santana bohorquez" w:date="2017-02-17T01:24:00Z"/>
          <w:rFonts w:cs="Times New Roman"/>
          <w:b/>
          <w:i/>
        </w:rPr>
      </w:pPr>
      <w:del w:id="1790" w:author="andres camilo santana bohorquez" w:date="2017-02-17T01:24:00Z">
        <w:r w:rsidRPr="000C63C2" w:rsidDel="004149B6">
          <w:rPr>
            <w:rFonts w:cs="Times New Roman"/>
            <w:b/>
            <w:i/>
          </w:rPr>
          <w:delText>Buzz Marketing (Voz a Voz).</w:delText>
        </w:r>
      </w:del>
    </w:p>
    <w:p w14:paraId="3FB71823" w14:textId="41EEF232" w:rsidR="000C63C2" w:rsidDel="004149B6" w:rsidRDefault="000C63C2" w:rsidP="000C63C2">
      <w:pPr>
        <w:pStyle w:val="Incontec"/>
        <w:rPr>
          <w:del w:id="1791" w:author="andres camilo santana bohorquez" w:date="2017-02-17T01:24:00Z"/>
        </w:rPr>
      </w:pPr>
    </w:p>
    <w:p w14:paraId="6E25D99E" w14:textId="04EEC641" w:rsidR="000C63C2" w:rsidRPr="00102649" w:rsidDel="004149B6" w:rsidRDefault="000C63C2" w:rsidP="000C63C2">
      <w:pPr>
        <w:pStyle w:val="Incontec"/>
        <w:rPr>
          <w:del w:id="1792" w:author="andres camilo santana bohorquez" w:date="2017-02-17T01:24:00Z"/>
          <w:rFonts w:cs="Times New Roman"/>
        </w:rPr>
      </w:pPr>
      <w:del w:id="1793" w:author="andres camilo santana bohorquez" w:date="2017-02-17T01:24:00Z">
        <w:r w:rsidDel="004149B6">
          <w:delText xml:space="preserve">Nada mejor que un cliente satisfecho para una campaña de marketing voz a voz, donde un usuario satisfecho </w:delText>
        </w:r>
        <w:r w:rsidRPr="00090F8B" w:rsidDel="004149B6">
          <w:delText xml:space="preserve">le cuenta a otro lo bueno que es el producto y la forma como </w:delText>
        </w:r>
        <w:r w:rsidDel="004149B6">
          <w:delText xml:space="preserve">éste </w:delText>
        </w:r>
        <w:r w:rsidRPr="00090F8B" w:rsidDel="004149B6">
          <w:delText>puede ayudarle.</w:delText>
        </w:r>
        <w:r w:rsidDel="004149B6">
          <w:delText xml:space="preserve"> </w:delText>
        </w:r>
        <w:r w:rsidRPr="007932DD" w:rsidDel="004149B6">
          <w:delText>Vivimos en la era 2.0 y</w:delText>
        </w:r>
        <w:r w:rsidDel="004149B6">
          <w:delText xml:space="preserve"> </w:delText>
        </w:r>
        <w:r w:rsidRPr="007932DD" w:rsidDel="004149B6">
          <w:delText xml:space="preserve">hoy en día los blogs y las redes sociales son una herramienta que sirven como aliciente para el buzz marketing. </w:delText>
        </w:r>
        <w:r w:rsidDel="004149B6">
          <w:delText>Mediante el</w:delText>
        </w:r>
        <w:r w:rsidDel="004149B6">
          <w:rPr>
            <w:b/>
            <w:bCs/>
          </w:rPr>
          <w:delText xml:space="preserve"> </w:delText>
        </w:r>
        <w:r w:rsidRPr="007932DD" w:rsidDel="004149B6">
          <w:rPr>
            <w:bCs/>
          </w:rPr>
          <w:delText xml:space="preserve">marketing de contenidos </w:delText>
        </w:r>
        <w:r w:rsidDel="004149B6">
          <w:rPr>
            <w:bCs/>
          </w:rPr>
          <w:delText>se pretende generar</w:delText>
        </w:r>
        <w:r w:rsidRPr="007932DD" w:rsidDel="004149B6">
          <w:rPr>
            <w:bCs/>
          </w:rPr>
          <w:delText xml:space="preserve"> contenido orientado </w:delText>
        </w:r>
        <w:r w:rsidDel="004149B6">
          <w:rPr>
            <w:bCs/>
          </w:rPr>
          <w:delText>que la población relacionada con L.C</w:delText>
        </w:r>
        <w:r w:rsidRPr="007932DD" w:rsidDel="004149B6">
          <w:rPr>
            <w:bCs/>
          </w:rPr>
          <w:delText> </w:delText>
        </w:r>
        <w:r w:rsidDel="004149B6">
          <w:rPr>
            <w:bCs/>
          </w:rPr>
          <w:delText>hable</w:delText>
        </w:r>
        <w:r w:rsidRPr="007932DD" w:rsidDel="004149B6">
          <w:rPr>
            <w:bCs/>
          </w:rPr>
          <w:delText xml:space="preserve"> bien de</w:delText>
        </w:r>
        <w:r w:rsidDel="004149B6">
          <w:rPr>
            <w:bCs/>
          </w:rPr>
          <w:delText xml:space="preserve"> los productos ofrecidos, con esta campaña se busca convertir</w:delText>
        </w:r>
        <w:r w:rsidRPr="007932DD" w:rsidDel="004149B6">
          <w:rPr>
            <w:bCs/>
          </w:rPr>
          <w:delText xml:space="preserve"> a </w:delText>
        </w:r>
        <w:r w:rsidDel="004149B6">
          <w:rPr>
            <w:bCs/>
          </w:rPr>
          <w:delText xml:space="preserve">los consumidores </w:delText>
        </w:r>
        <w:r w:rsidRPr="007932DD" w:rsidDel="004149B6">
          <w:rPr>
            <w:bCs/>
          </w:rPr>
          <w:delText xml:space="preserve">en evangelistas, es decir, personas </w:delText>
        </w:r>
        <w:r w:rsidDel="004149B6">
          <w:rPr>
            <w:bCs/>
          </w:rPr>
          <w:delText xml:space="preserve">que ya </w:delText>
        </w:r>
        <w:r w:rsidRPr="007932DD" w:rsidDel="004149B6">
          <w:rPr>
            <w:bCs/>
          </w:rPr>
          <w:delText>sea por medio del tradicional “boca a boca” o en sus redes sociales</w:delText>
        </w:r>
        <w:r w:rsidDel="004149B6">
          <w:rPr>
            <w:bCs/>
          </w:rPr>
          <w:delText xml:space="preserve"> comparten el producto y genera un nivel de incertidumbre por el producto que finalmente se verá reflejado en nuevos clientes. </w:delText>
        </w:r>
      </w:del>
    </w:p>
    <w:p w14:paraId="69981A23" w14:textId="57384D5E" w:rsidR="000C63C2" w:rsidDel="004149B6" w:rsidRDefault="000C63C2" w:rsidP="001C1676">
      <w:pPr>
        <w:pStyle w:val="Incontec"/>
        <w:rPr>
          <w:del w:id="1794" w:author="andres camilo santana bohorquez" w:date="2017-02-17T01:24:00Z"/>
          <w:rFonts w:cs="Times New Roman"/>
          <w:b/>
          <w:i/>
        </w:rPr>
      </w:pPr>
    </w:p>
    <w:p w14:paraId="54196F16" w14:textId="74675DC0" w:rsidR="001C1676" w:rsidDel="004149B6" w:rsidRDefault="001C1676" w:rsidP="001C1676">
      <w:pPr>
        <w:pStyle w:val="Incontec"/>
        <w:rPr>
          <w:del w:id="1795" w:author="andres camilo santana bohorquez" w:date="2017-02-17T01:24:00Z"/>
          <w:rFonts w:cs="Times New Roman"/>
          <w:b/>
          <w:i/>
        </w:rPr>
      </w:pPr>
      <w:del w:id="1796" w:author="andres camilo santana bohorquez" w:date="2017-02-17T01:24:00Z">
        <w:r w:rsidRPr="000C63C2" w:rsidDel="004149B6">
          <w:rPr>
            <w:rFonts w:cs="Times New Roman"/>
            <w:b/>
            <w:i/>
          </w:rPr>
          <w:delText>Free press / PR</w:delText>
        </w:r>
      </w:del>
    </w:p>
    <w:p w14:paraId="563519A8" w14:textId="3C848729" w:rsidR="000C63C2" w:rsidRPr="000C63C2" w:rsidDel="004149B6" w:rsidRDefault="000C63C2" w:rsidP="000C63C2">
      <w:pPr>
        <w:pStyle w:val="Incontec"/>
        <w:rPr>
          <w:del w:id="1797" w:author="andres camilo santana bohorquez" w:date="2017-02-17T01:24:00Z"/>
        </w:rPr>
      </w:pPr>
    </w:p>
    <w:p w14:paraId="7816D6A8" w14:textId="4CECF1B9" w:rsidR="001C1676" w:rsidRPr="001C1676" w:rsidDel="004149B6" w:rsidRDefault="001C1676" w:rsidP="001C1676">
      <w:pPr>
        <w:pStyle w:val="Incontec"/>
        <w:rPr>
          <w:del w:id="1798" w:author="andres camilo santana bohorquez" w:date="2017-02-17T01:24:00Z"/>
        </w:rPr>
      </w:pPr>
      <w:del w:id="1799" w:author="andres camilo santana bohorquez" w:date="2017-02-17T01:24:00Z">
        <w:r w:rsidRPr="001C1676" w:rsidDel="004149B6">
          <w:delText xml:space="preserve">Es importante </w:delText>
        </w:r>
        <w:r w:rsidDel="004149B6">
          <w:delText xml:space="preserve">generar una campaña que permita a IncluSoft ser </w:delText>
        </w:r>
        <w:r w:rsidRPr="001C1676" w:rsidDel="004149B6">
          <w:delText xml:space="preserve">una marca reconocida </w:delText>
        </w:r>
        <w:r w:rsidDel="004149B6">
          <w:delText xml:space="preserve">en el sector de la Educación Especial por lo cual dicha campaña </w:delText>
        </w:r>
        <w:r w:rsidR="000C63C2" w:rsidDel="004149B6">
          <w:delText>se enfocará</w:delText>
        </w:r>
        <w:r w:rsidDel="004149B6">
          <w:delText xml:space="preserve"> en </w:delText>
        </w:r>
        <w:r w:rsidRPr="001C1676" w:rsidDel="004149B6">
          <w:delText xml:space="preserve">estar en el </w:delText>
        </w:r>
        <w:r w:rsidDel="004149B6">
          <w:delText>top of M</w:delText>
        </w:r>
        <w:r w:rsidRPr="001C1676" w:rsidDel="004149B6">
          <w:delText xml:space="preserve">ind de las personas </w:delText>
        </w:r>
        <w:r w:rsidDel="004149B6">
          <w:delText xml:space="preserve">mediante el apoyo de los medios de comunicación presentes en el país </w:delText>
        </w:r>
        <w:r w:rsidRPr="001C1676" w:rsidDel="004149B6">
          <w:delText>por ello será necesario:</w:delText>
        </w:r>
      </w:del>
    </w:p>
    <w:p w14:paraId="43843B67" w14:textId="10F843E9" w:rsidR="00D30904" w:rsidDel="004149B6" w:rsidRDefault="001C1676" w:rsidP="001C1676">
      <w:pPr>
        <w:pStyle w:val="Incontec"/>
        <w:numPr>
          <w:ilvl w:val="0"/>
          <w:numId w:val="35"/>
        </w:numPr>
        <w:rPr>
          <w:del w:id="1800" w:author="andres camilo santana bohorquez" w:date="2017-02-17T01:24:00Z"/>
        </w:rPr>
      </w:pPr>
      <w:del w:id="1801" w:author="andres camilo santana bohorquez" w:date="2017-02-17T01:24:00Z">
        <w:r w:rsidRPr="001C1676" w:rsidDel="004149B6">
          <w:delText>Creación de campañas pensadas para medios: Periódicos, secciones en periódicos, revistas especializadas en el sector de Educación</w:delText>
        </w:r>
        <w:r w:rsidDel="004149B6">
          <w:delText>.</w:delText>
        </w:r>
      </w:del>
    </w:p>
    <w:p w14:paraId="09324868" w14:textId="28E758E6" w:rsidR="001C1676" w:rsidRPr="001C1676" w:rsidDel="004149B6" w:rsidRDefault="001C1676" w:rsidP="001C1676">
      <w:pPr>
        <w:pStyle w:val="Incontec"/>
        <w:numPr>
          <w:ilvl w:val="0"/>
          <w:numId w:val="35"/>
        </w:numPr>
        <w:rPr>
          <w:del w:id="1802" w:author="andres camilo santana bohorquez" w:date="2017-02-17T01:24:00Z"/>
        </w:rPr>
      </w:pPr>
      <w:del w:id="1803" w:author="andres camilo santana bohorquez" w:date="2017-02-17T01:24:00Z">
        <w:r w:rsidDel="004149B6">
          <w:delText>Aprovechar campañas ofrecidas por medios Televisivos  como “Titanes Caracol” en el cual se aproveche un espacio AAA para la promoción del producto.</w:delText>
        </w:r>
      </w:del>
    </w:p>
    <w:p w14:paraId="736E7B45" w14:textId="4E4A2AF9" w:rsidR="001C1676" w:rsidDel="004149B6" w:rsidRDefault="001C1676" w:rsidP="001C1676">
      <w:pPr>
        <w:pStyle w:val="Incontec"/>
        <w:rPr>
          <w:del w:id="1804" w:author="andres camilo santana bohorquez" w:date="2017-02-17T01:24:00Z"/>
        </w:rPr>
      </w:pPr>
    </w:p>
    <w:p w14:paraId="4989C6AA" w14:textId="77777777" w:rsidR="001C1676" w:rsidRPr="001C1676" w:rsidRDefault="001C1676" w:rsidP="001C1676">
      <w:pPr>
        <w:pStyle w:val="Incontec"/>
      </w:pPr>
    </w:p>
    <w:p w14:paraId="463D8CF5" w14:textId="77777777" w:rsidR="00911F01" w:rsidRPr="00CE5512" w:rsidRDefault="00911F01" w:rsidP="00E75E0F">
      <w:pPr>
        <w:pStyle w:val="Prrafodelista"/>
        <w:numPr>
          <w:ilvl w:val="1"/>
          <w:numId w:val="1"/>
        </w:numPr>
        <w:outlineLvl w:val="1"/>
        <w:rPr>
          <w:ins w:id="1805" w:author="andres camilo santana bohorquez" w:date="2017-02-17T09:36:00Z"/>
          <w:rFonts w:ascii="LM Roman 10" w:hAnsi="LM Roman 10" w:cs="Times New Roman"/>
          <w:sz w:val="28"/>
          <w:szCs w:val="28"/>
        </w:rPr>
      </w:pPr>
      <w:bookmarkStart w:id="1806" w:name="_Toc475345764"/>
      <w:ins w:id="1807" w:author="andres camilo santana bohorquez" w:date="2017-02-17T09:36:00Z">
        <w:r>
          <w:rPr>
            <w:rFonts w:ascii="LM Roman 10" w:hAnsi="LM Roman 10" w:cs="Times New Roman"/>
            <w:sz w:val="28"/>
            <w:szCs w:val="28"/>
          </w:rPr>
          <w:t>ESTUDIO TÉCNICO</w:t>
        </w:r>
        <w:bookmarkEnd w:id="1806"/>
        <w:r>
          <w:rPr>
            <w:rFonts w:ascii="LM Roman 10" w:hAnsi="LM Roman 10" w:cs="Times New Roman"/>
            <w:sz w:val="28"/>
            <w:szCs w:val="28"/>
          </w:rPr>
          <w:t xml:space="preserve"> </w:t>
        </w:r>
      </w:ins>
    </w:p>
    <w:p w14:paraId="42557400" w14:textId="77777777" w:rsidR="00911F01" w:rsidRPr="00A97076" w:rsidRDefault="00911F01" w:rsidP="00911F01">
      <w:pPr>
        <w:pStyle w:val="Incontec"/>
        <w:rPr>
          <w:ins w:id="1808" w:author="andres camilo santana bohorquez" w:date="2017-02-17T09:36:00Z"/>
          <w:rFonts w:cs="Times New Roman"/>
        </w:rPr>
      </w:pPr>
      <w:ins w:id="1809" w:author="andres camilo santana bohorquez" w:date="2017-02-17T09:36:00Z">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ins>
      <w:customXmlInsRangeStart w:id="1810" w:author="andres camilo santana bohorquez" w:date="2017-02-17T09:36:00Z"/>
      <w:sdt>
        <w:sdtPr>
          <w:rPr>
            <w:rFonts w:cs="Times New Roman"/>
          </w:rPr>
          <w:id w:val="-1949464690"/>
          <w:citation/>
        </w:sdtPr>
        <w:sdtContent>
          <w:customXmlInsRangeEnd w:id="1810"/>
          <w:ins w:id="1811" w:author="andres camilo santana bohorquez" w:date="2017-02-17T09:36:00Z">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ins>
          <w:r w:rsidR="00965E8F">
            <w:rPr>
              <w:rFonts w:cs="Times New Roman"/>
              <w:noProof/>
            </w:rPr>
            <w:t xml:space="preserve"> </w:t>
          </w:r>
          <w:r w:rsidR="00965E8F" w:rsidRPr="00965E8F">
            <w:rPr>
              <w:rFonts w:cs="Times New Roman"/>
              <w:noProof/>
            </w:rPr>
            <w:t>(53)</w:t>
          </w:r>
          <w:ins w:id="1812" w:author="andres camilo santana bohorquez" w:date="2017-02-17T09:36:00Z">
            <w:r w:rsidRPr="00A97076">
              <w:rPr>
                <w:rFonts w:cs="Times New Roman"/>
              </w:rPr>
              <w:fldChar w:fldCharType="end"/>
            </w:r>
          </w:ins>
          <w:customXmlInsRangeStart w:id="1813" w:author="andres camilo santana bohorquez" w:date="2017-02-17T09:36:00Z"/>
        </w:sdtContent>
      </w:sdt>
      <w:customXmlInsRangeEnd w:id="1813"/>
    </w:p>
    <w:p w14:paraId="634FEFD3" w14:textId="77777777" w:rsidR="00911F01" w:rsidRDefault="00911F01" w:rsidP="00911F01">
      <w:pPr>
        <w:pStyle w:val="Incontec"/>
        <w:rPr>
          <w:ins w:id="1814" w:author="andres camilo santana bohorquez" w:date="2017-02-17T09:36:00Z"/>
          <w:rFonts w:cs="Times New Roman"/>
        </w:rPr>
      </w:pPr>
      <w:ins w:id="1815" w:author="andres camilo santana bohorquez" w:date="2017-02-17T09:36:00Z">
        <w:r w:rsidRPr="00A97076">
          <w:rPr>
            <w:rFonts w:cs="Times New Roman"/>
          </w:rPr>
          <w:t>Por esta razón, a continuación se presentan los pilares fundamentales de cualquier organización:</w:t>
        </w:r>
      </w:ins>
    </w:p>
    <w:p w14:paraId="0CB06AF7" w14:textId="77777777" w:rsidR="00911F01" w:rsidRDefault="00911F01" w:rsidP="00911F01">
      <w:pPr>
        <w:rPr>
          <w:ins w:id="1816" w:author="andres camilo santana bohorquez" w:date="2017-02-17T09:36:00Z"/>
        </w:rPr>
      </w:pPr>
    </w:p>
    <w:p w14:paraId="67043C20" w14:textId="77777777" w:rsidR="00911F01" w:rsidRPr="00102649" w:rsidRDefault="00911F01" w:rsidP="00E75E0F">
      <w:pPr>
        <w:pStyle w:val="Incontec"/>
        <w:numPr>
          <w:ilvl w:val="2"/>
          <w:numId w:val="1"/>
        </w:numPr>
        <w:outlineLvl w:val="2"/>
        <w:rPr>
          <w:ins w:id="1817" w:author="andres camilo santana bohorquez" w:date="2017-02-17T09:36:00Z"/>
          <w:rFonts w:cs="Times New Roman"/>
        </w:rPr>
      </w:pPr>
      <w:bookmarkStart w:id="1818" w:name="_Toc475345765"/>
      <w:ins w:id="1819" w:author="andres camilo santana bohorquez" w:date="2017-02-17T09:36:00Z">
        <w:r w:rsidRPr="0090583F">
          <w:rPr>
            <w:rFonts w:cs="Times New Roman"/>
            <w:szCs w:val="28"/>
          </w:rPr>
          <w:lastRenderedPageBreak/>
          <w:t>Tamaño</w:t>
        </w:r>
        <w:bookmarkEnd w:id="1818"/>
      </w:ins>
    </w:p>
    <w:p w14:paraId="288392E2" w14:textId="77777777" w:rsidR="00911F01" w:rsidRPr="00102649" w:rsidRDefault="00911F01" w:rsidP="00911F01">
      <w:pPr>
        <w:pStyle w:val="Incontec"/>
        <w:rPr>
          <w:ins w:id="1820" w:author="andres camilo santana bohorquez" w:date="2017-02-17T09:36:00Z"/>
          <w:rFonts w:cs="Times New Roman"/>
        </w:rPr>
      </w:pPr>
    </w:p>
    <w:p w14:paraId="5AA6BA39" w14:textId="77777777" w:rsidR="00911F01" w:rsidRPr="005201D7" w:rsidRDefault="00911F01" w:rsidP="00911F01">
      <w:pPr>
        <w:pStyle w:val="Incontec"/>
        <w:rPr>
          <w:ins w:id="1821" w:author="andres camilo santana bohorquez" w:date="2017-02-17T09:36:00Z"/>
        </w:rPr>
      </w:pPr>
      <w:ins w:id="1822" w:author="andres camilo santana bohorquez" w:date="2017-02-17T09:36:00Z">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ins>
      <w:customXmlInsRangeStart w:id="1823" w:author="andres camilo santana bohorquez" w:date="2017-02-17T09:36:00Z"/>
      <w:sdt>
        <w:sdtPr>
          <w:rPr>
            <w:rFonts w:cs="Times New Roman"/>
          </w:rPr>
          <w:id w:val="-1111812924"/>
          <w:citation/>
        </w:sdtPr>
        <w:sdtContent>
          <w:customXmlInsRangeEnd w:id="1823"/>
          <w:ins w:id="1824" w:author="andres camilo santana bohorquez" w:date="2017-02-17T09:36:00Z">
            <w:r>
              <w:rPr>
                <w:rFonts w:cs="Times New Roman"/>
              </w:rPr>
              <w:fldChar w:fldCharType="begin"/>
            </w:r>
            <w:r>
              <w:rPr>
                <w:rFonts w:cs="Times New Roman"/>
              </w:rPr>
              <w:instrText xml:space="preserve"> CITATION ElC00 \l 9226 </w:instrText>
            </w:r>
            <w:r>
              <w:rPr>
                <w:rFonts w:cs="Times New Roman"/>
              </w:rPr>
              <w:fldChar w:fldCharType="separate"/>
            </w:r>
          </w:ins>
          <w:r w:rsidR="00965E8F" w:rsidRPr="00965E8F">
            <w:rPr>
              <w:rFonts w:cs="Times New Roman"/>
              <w:noProof/>
            </w:rPr>
            <w:t>(54)</w:t>
          </w:r>
          <w:ins w:id="1825" w:author="andres camilo santana bohorquez" w:date="2017-02-17T09:36:00Z">
            <w:r>
              <w:rPr>
                <w:rFonts w:cs="Times New Roman"/>
              </w:rPr>
              <w:fldChar w:fldCharType="end"/>
            </w:r>
          </w:ins>
          <w:customXmlInsRangeStart w:id="1826" w:author="andres camilo santana bohorquez" w:date="2017-02-17T09:36:00Z"/>
        </w:sdtContent>
      </w:sdt>
      <w:customXmlInsRangeEnd w:id="1826"/>
      <w:ins w:id="1827" w:author="andres camilo santana bohorquez" w:date="2017-02-17T09:36:00Z">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ins>
    </w:p>
    <w:p w14:paraId="4942F98B" w14:textId="77777777" w:rsidR="00911F01" w:rsidRDefault="00911F01" w:rsidP="00911F01">
      <w:pPr>
        <w:pStyle w:val="Incontec"/>
        <w:rPr>
          <w:ins w:id="1828" w:author="andres camilo santana bohorquez" w:date="2017-02-17T09:36:00Z"/>
          <w:rFonts w:cs="Times New Roman"/>
          <w:b/>
          <w:bCs/>
        </w:rPr>
      </w:pPr>
      <w:ins w:id="1829" w:author="andres camilo santana bohorquez" w:date="2017-02-17T09:36:00Z">
        <w:r w:rsidRPr="000A2E4F">
          <w:rPr>
            <w:rFonts w:cs="Times New Roman"/>
            <w:b/>
            <w:bCs/>
          </w:rPr>
          <w:t>¿Qué beneficios directos reciben las pequeñas empresas nuevas?</w:t>
        </w:r>
      </w:ins>
    </w:p>
    <w:p w14:paraId="296C255C" w14:textId="77777777" w:rsidR="00911F01" w:rsidRDefault="00911F01" w:rsidP="00911F01">
      <w:pPr>
        <w:rPr>
          <w:ins w:id="1830" w:author="andres camilo santana bohorquez" w:date="2017-02-17T09:36:00Z"/>
        </w:rPr>
      </w:pPr>
    </w:p>
    <w:p w14:paraId="34E2086C" w14:textId="77777777" w:rsidR="00911F01" w:rsidRPr="003E0A5A" w:rsidRDefault="00911F01" w:rsidP="00911F01">
      <w:pPr>
        <w:pStyle w:val="Incontec"/>
        <w:rPr>
          <w:ins w:id="1831" w:author="andres camilo santana bohorquez" w:date="2017-02-17T09:36:00Z"/>
          <w:rFonts w:ascii="Cambria" w:eastAsia="Cambria" w:hAnsi="Cambria" w:cs="Cambria"/>
          <w:color w:val="000000"/>
          <w:sz w:val="22"/>
          <w:szCs w:val="22"/>
        </w:rPr>
      </w:pPr>
      <w:ins w:id="1832" w:author="andres camilo santana bohorquez" w:date="2017-02-17T09:36:00Z">
        <w:r w:rsidRPr="0018414A">
          <w:t xml:space="preserve">Según el ministerio de Trabajo </w:t>
        </w:r>
      </w:ins>
      <w:customXmlInsRangeStart w:id="1833" w:author="andres camilo santana bohorquez" w:date="2017-02-17T09:36:00Z"/>
      <w:sdt>
        <w:sdtPr>
          <w:id w:val="18682346"/>
          <w:citation/>
        </w:sdtPr>
        <w:sdtContent>
          <w:customXmlInsRangeEnd w:id="1833"/>
          <w:ins w:id="1834" w:author="andres camilo santana bohorquez" w:date="2017-02-17T09:36:00Z">
            <w:r w:rsidRPr="0018414A">
              <w:fldChar w:fldCharType="begin"/>
            </w:r>
            <w:r w:rsidRPr="0018414A">
              <w:instrText xml:space="preserve"> CITATION MIN161 \l 9226 </w:instrText>
            </w:r>
            <w:r w:rsidRPr="0018414A">
              <w:fldChar w:fldCharType="separate"/>
            </w:r>
          </w:ins>
          <w:r w:rsidR="00965E8F">
            <w:rPr>
              <w:noProof/>
            </w:rPr>
            <w:t>(55)</w:t>
          </w:r>
          <w:ins w:id="1835" w:author="andres camilo santana bohorquez" w:date="2017-02-17T09:36:00Z">
            <w:r w:rsidRPr="0018414A">
              <w:fldChar w:fldCharType="end"/>
            </w:r>
          </w:ins>
          <w:customXmlInsRangeStart w:id="1836" w:author="andres camilo santana bohorquez" w:date="2017-02-17T09:36:00Z"/>
        </w:sdtContent>
      </w:sdt>
      <w:customXmlInsRangeEnd w:id="1836"/>
      <w:ins w:id="1837" w:author="andres camilo santana bohorquez" w:date="2017-02-17T09:36:00Z">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ins>
    </w:p>
    <w:p w14:paraId="5E69F472" w14:textId="77777777" w:rsidR="00911F01" w:rsidRPr="003E0A5A" w:rsidRDefault="00911F01" w:rsidP="00911F01">
      <w:pPr>
        <w:pStyle w:val="Incontec"/>
        <w:rPr>
          <w:ins w:id="1838" w:author="andres camilo santana bohorquez" w:date="2017-02-17T09:36:00Z"/>
        </w:rPr>
      </w:pPr>
    </w:p>
    <w:p w14:paraId="21D391C2" w14:textId="77777777" w:rsidR="00911F01" w:rsidRPr="000A2E4F" w:rsidRDefault="00911F01" w:rsidP="00911F01">
      <w:pPr>
        <w:pStyle w:val="Incontec"/>
        <w:rPr>
          <w:ins w:id="1839" w:author="andres camilo santana bohorquez" w:date="2017-02-17T09:36:00Z"/>
          <w:rFonts w:cs="Times New Roman"/>
        </w:rPr>
      </w:pPr>
      <w:ins w:id="1840" w:author="andres camilo santana bohorquez" w:date="2017-02-17T09:36:00Z">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ins>
    </w:p>
    <w:p w14:paraId="4C8B78DF" w14:textId="77777777" w:rsidR="00911F01" w:rsidRPr="000A2E4F" w:rsidRDefault="00911F01" w:rsidP="00911F01">
      <w:pPr>
        <w:pStyle w:val="Incontec"/>
        <w:rPr>
          <w:ins w:id="1841" w:author="andres camilo santana bohorquez" w:date="2017-02-17T09:36:00Z"/>
          <w:rFonts w:cs="Times New Roman"/>
        </w:rPr>
      </w:pPr>
      <w:ins w:id="1842" w:author="andres camilo santana bohorquez" w:date="2017-02-17T09:36:00Z">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ins>
    </w:p>
    <w:p w14:paraId="1DA8E219" w14:textId="77777777" w:rsidR="00911F01" w:rsidRPr="000A2E4F" w:rsidRDefault="00911F01" w:rsidP="00911F01">
      <w:pPr>
        <w:pStyle w:val="Incontec"/>
        <w:rPr>
          <w:ins w:id="1843" w:author="andres camilo santana bohorquez" w:date="2017-02-17T09:36:00Z"/>
          <w:rFonts w:cs="Times New Roman"/>
        </w:rPr>
      </w:pPr>
      <w:ins w:id="1844" w:author="andres camilo santana bohorquez" w:date="2017-02-17T09:36:00Z">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ins>
    </w:p>
    <w:p w14:paraId="72F69FD0" w14:textId="77777777" w:rsidR="00911F01" w:rsidRDefault="00911F01" w:rsidP="00911F01">
      <w:pPr>
        <w:pStyle w:val="Incontec"/>
        <w:rPr>
          <w:ins w:id="1845" w:author="andres camilo santana bohorquez" w:date="2017-02-17T09:36:00Z"/>
          <w:rFonts w:cs="Times New Roman"/>
        </w:rPr>
      </w:pPr>
      <w:ins w:id="1846" w:author="andres camilo santana bohorquez" w:date="2017-02-17T09:36:00Z">
        <w:r w:rsidRPr="000A2E4F">
          <w:rPr>
            <w:rFonts w:cs="Times New Roman"/>
          </w:rPr>
          <w:t xml:space="preserve">En resumen, los beneficios directos o descuentos para las nuevas pequeñas empresas consisten en que el pago de estas tres obligaciones se puede hacer de manera progresiva, es decir, en un porcentaje de la tarifa que va creciendo con el tiempo </w:t>
        </w:r>
        <w:r w:rsidRPr="000A2E4F">
          <w:rPr>
            <w:rFonts w:cs="Times New Roman"/>
          </w:rPr>
          <w:lastRenderedPageBreak/>
          <w:t>hasta alcanzar el 100% de la tarifa normal o plena. El cuadro 1 resume la progresividad de los pagos en los tres beneficios mencionados.</w:t>
        </w:r>
        <w:r>
          <w:rPr>
            <w:rFonts w:cs="Times New Roman"/>
          </w:rPr>
          <w:t xml:space="preserve"> </w:t>
        </w:r>
      </w:ins>
    </w:p>
    <w:p w14:paraId="7A5DDA62" w14:textId="77777777" w:rsidR="00911F01" w:rsidRDefault="00911F01" w:rsidP="00911F01">
      <w:pPr>
        <w:rPr>
          <w:ins w:id="1847" w:author="andres camilo santana bohorquez" w:date="2017-02-17T09:36:00Z"/>
        </w:rPr>
      </w:pPr>
    </w:p>
    <w:p w14:paraId="7D8FCA20" w14:textId="77777777" w:rsidR="00911F01" w:rsidRPr="000A2E4F" w:rsidRDefault="00911F01" w:rsidP="00911F01">
      <w:pPr>
        <w:rPr>
          <w:ins w:id="1848" w:author="andres camilo santana bohorquez" w:date="2017-02-17T09:36:00Z"/>
        </w:rPr>
      </w:pPr>
    </w:p>
    <w:p w14:paraId="104A1674" w14:textId="77777777" w:rsidR="00911F01" w:rsidRPr="003C2B75" w:rsidRDefault="00911F01" w:rsidP="00911F01">
      <w:pPr>
        <w:pStyle w:val="Incontec"/>
        <w:rPr>
          <w:ins w:id="1849" w:author="andres camilo santana bohorquez" w:date="2017-02-17T09:36:00Z"/>
          <w:rFonts w:cs="Times New Roman"/>
        </w:rPr>
      </w:pPr>
      <w:ins w:id="1850" w:author="andres camilo santana bohorquez" w:date="2017-02-17T09:36:00Z">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ins>
    </w:p>
    <w:p w14:paraId="054C181E" w14:textId="77777777" w:rsidR="00911F01" w:rsidRDefault="00911F01" w:rsidP="00911F01">
      <w:pPr>
        <w:pStyle w:val="Incontec"/>
        <w:rPr>
          <w:ins w:id="1851" w:author="andres camilo santana bohorquez" w:date="2017-02-17T09:36:00Z"/>
        </w:rPr>
      </w:pPr>
      <w:ins w:id="1852" w:author="andres camilo santana bohorquez" w:date="2017-02-17T09:36:00Z">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ins>
    </w:p>
    <w:p w14:paraId="5345DE4F" w14:textId="77777777" w:rsidR="00911F01" w:rsidRPr="003D249A" w:rsidRDefault="00911F01" w:rsidP="00911F01">
      <w:pPr>
        <w:rPr>
          <w:ins w:id="1853" w:author="andres camilo santana bohorquez" w:date="2017-02-17T09:36:00Z"/>
        </w:rPr>
      </w:pPr>
    </w:p>
    <w:p w14:paraId="3A6E6B5E" w14:textId="77777777" w:rsidR="00911F01" w:rsidRDefault="00911F01" w:rsidP="00911F01">
      <w:pPr>
        <w:pStyle w:val="Incontec"/>
        <w:rPr>
          <w:ins w:id="1854" w:author="andres camilo santana bohorquez" w:date="2017-02-17T09:36:00Z"/>
        </w:rPr>
      </w:pPr>
      <w:ins w:id="1855" w:author="andres camilo santana bohorquez" w:date="2017-02-17T09:36:00Z">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ins>
    </w:p>
    <w:p w14:paraId="3919D9DA" w14:textId="77777777" w:rsidR="00911F01" w:rsidRPr="00A50E1A" w:rsidRDefault="00911F01" w:rsidP="00911F01">
      <w:pPr>
        <w:pStyle w:val="Incontec"/>
        <w:rPr>
          <w:ins w:id="1856" w:author="andres camilo santana bohorquez" w:date="2017-02-17T09:36:00Z"/>
        </w:rPr>
      </w:pPr>
    </w:p>
    <w:p w14:paraId="2FC75ED5" w14:textId="77777777" w:rsidR="00911F01" w:rsidRDefault="00911F01" w:rsidP="00911F01">
      <w:pPr>
        <w:pStyle w:val="Incontec"/>
        <w:rPr>
          <w:ins w:id="1857" w:author="andres camilo santana bohorquez" w:date="2017-02-17T09:36:00Z"/>
          <w:rFonts w:eastAsia="Arial" w:cs="Times New Roman"/>
        </w:rPr>
      </w:pPr>
      <w:ins w:id="1858" w:author="andres camilo santana bohorquez" w:date="2017-02-17T09:36:00Z">
        <w:r>
          <w:rPr>
            <w:rFonts w:eastAsia="Arial" w:cs="Times New Roman"/>
          </w:rPr>
          <w:t>Descripción de los Componentes Lógicos del Sistema. (Software).</w:t>
        </w:r>
      </w:ins>
    </w:p>
    <w:p w14:paraId="0E8DD4AB" w14:textId="77777777" w:rsidR="00911F01" w:rsidRPr="00A50E1A" w:rsidRDefault="00911F01" w:rsidP="00811096">
      <w:pPr>
        <w:pStyle w:val="Incontec"/>
        <w:rPr>
          <w:ins w:id="1859" w:author="andres camilo santana bohorquez" w:date="2017-02-17T09:36:00Z"/>
        </w:rPr>
      </w:pPr>
    </w:p>
    <w:p w14:paraId="72245BF1" w14:textId="77777777" w:rsidR="00911F01" w:rsidRDefault="00911F01" w:rsidP="00911F01">
      <w:pPr>
        <w:rPr>
          <w:ins w:id="1860" w:author="andres camilo santana bohorquez" w:date="2017-02-17T09:36:00Z"/>
        </w:rPr>
      </w:pPr>
    </w:p>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rPr>
          <w:ins w:id="1861" w:author="andres camilo santana bohorquez" w:date="2017-02-17T09:36:00Z"/>
        </w:trPr>
        <w:tc>
          <w:tcPr>
            <w:tcW w:w="1843" w:type="dxa"/>
          </w:tcPr>
          <w:p w14:paraId="77E812C0" w14:textId="77777777" w:rsidR="00911F01" w:rsidRPr="00811096" w:rsidRDefault="00911F01" w:rsidP="007B1D63">
            <w:pPr>
              <w:pStyle w:val="Incontec"/>
              <w:rPr>
                <w:ins w:id="1862" w:author="andres camilo santana bohorquez" w:date="2017-02-17T09:36:00Z"/>
                <w:rFonts w:cs="Times New Roman"/>
                <w:sz w:val="20"/>
                <w:szCs w:val="18"/>
              </w:rPr>
            </w:pPr>
            <w:ins w:id="1863" w:author="andres camilo santana bohorquez" w:date="2017-02-17T09:36:00Z">
              <w:r w:rsidRPr="00811096">
                <w:rPr>
                  <w:rFonts w:eastAsia="Arial" w:cs="Times New Roman"/>
                  <w:sz w:val="20"/>
                  <w:szCs w:val="18"/>
                </w:rPr>
                <w:t>Elemento</w:t>
              </w:r>
            </w:ins>
          </w:p>
        </w:tc>
        <w:tc>
          <w:tcPr>
            <w:tcW w:w="992" w:type="dxa"/>
          </w:tcPr>
          <w:p w14:paraId="1D2446AA" w14:textId="77777777" w:rsidR="00911F01" w:rsidRPr="00811096" w:rsidRDefault="00911F01" w:rsidP="007B1D63">
            <w:pPr>
              <w:pStyle w:val="Incontec"/>
              <w:rPr>
                <w:ins w:id="1864" w:author="andres camilo santana bohorquez" w:date="2017-02-17T09:36:00Z"/>
                <w:rFonts w:cs="Times New Roman"/>
                <w:sz w:val="20"/>
                <w:szCs w:val="18"/>
              </w:rPr>
            </w:pPr>
            <w:ins w:id="1865" w:author="andres camilo santana bohorquez" w:date="2017-02-17T09:36:00Z">
              <w:r w:rsidRPr="00811096">
                <w:rPr>
                  <w:rFonts w:eastAsia="Arial" w:cs="Times New Roman"/>
                  <w:sz w:val="20"/>
                  <w:szCs w:val="18"/>
                </w:rPr>
                <w:t>Cantidad</w:t>
              </w:r>
            </w:ins>
          </w:p>
        </w:tc>
        <w:tc>
          <w:tcPr>
            <w:tcW w:w="2552" w:type="dxa"/>
          </w:tcPr>
          <w:p w14:paraId="13B7A56D" w14:textId="77777777" w:rsidR="00911F01" w:rsidRPr="00811096" w:rsidRDefault="00911F01" w:rsidP="007B1D63">
            <w:pPr>
              <w:pStyle w:val="Incontec"/>
              <w:rPr>
                <w:ins w:id="1866" w:author="andres camilo santana bohorquez" w:date="2017-02-17T09:36:00Z"/>
                <w:rFonts w:cs="Times New Roman"/>
                <w:sz w:val="20"/>
                <w:szCs w:val="18"/>
              </w:rPr>
            </w:pPr>
            <w:ins w:id="1867" w:author="andres camilo santana bohorquez" w:date="2017-02-17T09:36:00Z">
              <w:r w:rsidRPr="00811096">
                <w:rPr>
                  <w:rFonts w:eastAsia="Arial" w:cs="Times New Roman"/>
                  <w:sz w:val="20"/>
                  <w:szCs w:val="18"/>
                </w:rPr>
                <w:t xml:space="preserve">Descripción </w:t>
              </w:r>
            </w:ins>
          </w:p>
        </w:tc>
        <w:tc>
          <w:tcPr>
            <w:tcW w:w="3118" w:type="dxa"/>
          </w:tcPr>
          <w:p w14:paraId="07520CE2" w14:textId="77777777" w:rsidR="00911F01" w:rsidRPr="00811096" w:rsidRDefault="00911F01" w:rsidP="007B1D63">
            <w:pPr>
              <w:pStyle w:val="Incontec"/>
              <w:rPr>
                <w:ins w:id="1868" w:author="andres camilo santana bohorquez" w:date="2017-02-17T09:36:00Z"/>
                <w:rFonts w:cs="Times New Roman"/>
                <w:sz w:val="20"/>
                <w:szCs w:val="18"/>
              </w:rPr>
            </w:pPr>
            <w:ins w:id="1869" w:author="andres camilo santana bohorquez" w:date="2017-02-17T09:36:00Z">
              <w:r w:rsidRPr="00811096">
                <w:rPr>
                  <w:rFonts w:eastAsia="Arial" w:cs="Times New Roman"/>
                  <w:sz w:val="20"/>
                  <w:szCs w:val="18"/>
                </w:rPr>
                <w:t>Uso</w:t>
              </w:r>
            </w:ins>
          </w:p>
        </w:tc>
      </w:tr>
      <w:tr w:rsidR="00911F01" w:rsidRPr="002D449E" w14:paraId="3B3B4ADF" w14:textId="77777777" w:rsidTr="007B1D63">
        <w:trPr>
          <w:ins w:id="1870" w:author="andres camilo santana bohorquez" w:date="2017-02-17T09:36:00Z"/>
        </w:trPr>
        <w:tc>
          <w:tcPr>
            <w:tcW w:w="1843" w:type="dxa"/>
          </w:tcPr>
          <w:p w14:paraId="2D08BF5A" w14:textId="77777777" w:rsidR="00911F01" w:rsidRPr="00811096" w:rsidRDefault="00911F01" w:rsidP="007B1D63">
            <w:pPr>
              <w:pStyle w:val="Incontec"/>
              <w:rPr>
                <w:ins w:id="1871" w:author="andres camilo santana bohorquez" w:date="2017-02-17T09:36:00Z"/>
                <w:sz w:val="20"/>
                <w:szCs w:val="18"/>
              </w:rPr>
            </w:pPr>
            <w:ins w:id="1872" w:author="andres camilo santana bohorquez" w:date="2017-02-17T09:36:00Z">
              <w:r w:rsidRPr="00811096">
                <w:rPr>
                  <w:rFonts w:eastAsia="Arial"/>
                  <w:sz w:val="20"/>
                  <w:szCs w:val="18"/>
                </w:rPr>
                <w:t>Unity 3D</w:t>
              </w:r>
            </w:ins>
          </w:p>
        </w:tc>
        <w:tc>
          <w:tcPr>
            <w:tcW w:w="992" w:type="dxa"/>
          </w:tcPr>
          <w:p w14:paraId="43A198DE" w14:textId="77777777" w:rsidR="00911F01" w:rsidRPr="00811096" w:rsidRDefault="00911F01" w:rsidP="007B1D63">
            <w:pPr>
              <w:pStyle w:val="Incontec"/>
              <w:rPr>
                <w:ins w:id="1873" w:author="andres camilo santana bohorquez" w:date="2017-02-17T09:36:00Z"/>
                <w:sz w:val="20"/>
                <w:szCs w:val="18"/>
              </w:rPr>
            </w:pPr>
            <w:ins w:id="1874" w:author="andres camilo santana bohorquez" w:date="2017-02-17T09:36:00Z">
              <w:r w:rsidRPr="00811096">
                <w:rPr>
                  <w:rFonts w:eastAsia="Arial"/>
                  <w:sz w:val="20"/>
                  <w:szCs w:val="18"/>
                </w:rPr>
                <w:t>1</w:t>
              </w:r>
            </w:ins>
          </w:p>
        </w:tc>
        <w:tc>
          <w:tcPr>
            <w:tcW w:w="2552" w:type="dxa"/>
          </w:tcPr>
          <w:p w14:paraId="297246D4" w14:textId="77777777" w:rsidR="00911F01" w:rsidRPr="00811096" w:rsidRDefault="00911F01" w:rsidP="007B1D63">
            <w:pPr>
              <w:pStyle w:val="Incontec"/>
              <w:rPr>
                <w:ins w:id="1875" w:author="andres camilo santana bohorquez" w:date="2017-02-17T09:36:00Z"/>
                <w:sz w:val="20"/>
                <w:szCs w:val="18"/>
              </w:rPr>
            </w:pPr>
            <w:ins w:id="1876" w:author="andres camilo santana bohorquez" w:date="2017-02-17T09:36:00Z">
              <w:r w:rsidRPr="00811096">
                <w:rPr>
                  <w:sz w:val="20"/>
                  <w:szCs w:val="18"/>
                </w:rPr>
                <w:t>Motor para el desarrollo de VideoJuegos.</w:t>
              </w:r>
            </w:ins>
          </w:p>
        </w:tc>
        <w:tc>
          <w:tcPr>
            <w:tcW w:w="3118" w:type="dxa"/>
          </w:tcPr>
          <w:p w14:paraId="2014061D" w14:textId="77777777" w:rsidR="00911F01" w:rsidRPr="00811096" w:rsidRDefault="00911F01" w:rsidP="007B1D63">
            <w:pPr>
              <w:pStyle w:val="Incontec"/>
              <w:rPr>
                <w:ins w:id="1877" w:author="andres camilo santana bohorquez" w:date="2017-02-17T09:36:00Z"/>
                <w:sz w:val="20"/>
                <w:szCs w:val="18"/>
              </w:rPr>
            </w:pPr>
            <w:ins w:id="1878" w:author="andres camilo santana bohorquez" w:date="2017-02-17T09:36:00Z">
              <w:r w:rsidRPr="00811096">
                <w:rPr>
                  <w:rFonts w:eastAsia="Arial"/>
                  <w:sz w:val="20"/>
                  <w:szCs w:val="18"/>
                </w:rPr>
                <w:t>Desarrollo de las características del VideoJuego</w:t>
              </w:r>
            </w:ins>
          </w:p>
        </w:tc>
      </w:tr>
      <w:tr w:rsidR="00911F01" w:rsidRPr="002D449E" w14:paraId="61427F83" w14:textId="77777777" w:rsidTr="007B1D63">
        <w:trPr>
          <w:ins w:id="1879" w:author="andres camilo santana bohorquez" w:date="2017-02-17T09:36:00Z"/>
        </w:trPr>
        <w:tc>
          <w:tcPr>
            <w:tcW w:w="1843" w:type="dxa"/>
          </w:tcPr>
          <w:p w14:paraId="6CB419A9" w14:textId="77777777" w:rsidR="00911F01" w:rsidRPr="00811096" w:rsidRDefault="00911F01" w:rsidP="007B1D63">
            <w:pPr>
              <w:pStyle w:val="Incontec"/>
              <w:rPr>
                <w:ins w:id="1880" w:author="andres camilo santana bohorquez" w:date="2017-02-17T09:36:00Z"/>
                <w:sz w:val="20"/>
                <w:szCs w:val="18"/>
              </w:rPr>
            </w:pPr>
            <w:ins w:id="1881" w:author="andres camilo santana bohorquez" w:date="2017-02-17T09:36:00Z">
              <w:r w:rsidRPr="00811096">
                <w:rPr>
                  <w:rFonts w:eastAsia="Arial"/>
                  <w:sz w:val="20"/>
                  <w:szCs w:val="18"/>
                </w:rPr>
                <w:t>Windows 7</w:t>
              </w:r>
            </w:ins>
          </w:p>
        </w:tc>
        <w:tc>
          <w:tcPr>
            <w:tcW w:w="992" w:type="dxa"/>
          </w:tcPr>
          <w:p w14:paraId="544961A1" w14:textId="77777777" w:rsidR="00911F01" w:rsidRPr="00811096" w:rsidRDefault="00911F01" w:rsidP="007B1D63">
            <w:pPr>
              <w:pStyle w:val="Incontec"/>
              <w:rPr>
                <w:ins w:id="1882" w:author="andres camilo santana bohorquez" w:date="2017-02-17T09:36:00Z"/>
                <w:sz w:val="20"/>
                <w:szCs w:val="18"/>
              </w:rPr>
            </w:pPr>
            <w:ins w:id="1883" w:author="andres camilo santana bohorquez" w:date="2017-02-17T09:36:00Z">
              <w:r w:rsidRPr="00811096">
                <w:rPr>
                  <w:rFonts w:eastAsia="Arial"/>
                  <w:sz w:val="20"/>
                  <w:szCs w:val="18"/>
                </w:rPr>
                <w:t>1</w:t>
              </w:r>
            </w:ins>
          </w:p>
        </w:tc>
        <w:tc>
          <w:tcPr>
            <w:tcW w:w="2552" w:type="dxa"/>
          </w:tcPr>
          <w:p w14:paraId="1E33336F" w14:textId="77777777" w:rsidR="00911F01" w:rsidRPr="00811096" w:rsidRDefault="00911F01" w:rsidP="007B1D63">
            <w:pPr>
              <w:pStyle w:val="Incontec"/>
              <w:rPr>
                <w:ins w:id="1884" w:author="andres camilo santana bohorquez" w:date="2017-02-17T09:36:00Z"/>
                <w:sz w:val="20"/>
                <w:szCs w:val="18"/>
              </w:rPr>
            </w:pPr>
            <w:ins w:id="1885" w:author="andres camilo santana bohorquez" w:date="2017-02-17T09:36:00Z">
              <w:r w:rsidRPr="00811096">
                <w:rPr>
                  <w:sz w:val="20"/>
                  <w:szCs w:val="18"/>
                </w:rPr>
                <w:t>Sistema operativo desarrollado por Microsoft</w:t>
              </w:r>
            </w:ins>
          </w:p>
        </w:tc>
        <w:tc>
          <w:tcPr>
            <w:tcW w:w="3118" w:type="dxa"/>
          </w:tcPr>
          <w:p w14:paraId="2D48E9EA" w14:textId="77777777" w:rsidR="00911F01" w:rsidRPr="00811096" w:rsidRDefault="00911F01" w:rsidP="007B1D63">
            <w:pPr>
              <w:pStyle w:val="Incontec"/>
              <w:rPr>
                <w:ins w:id="1886" w:author="andres camilo santana bohorquez" w:date="2017-02-17T09:36:00Z"/>
                <w:sz w:val="20"/>
                <w:szCs w:val="18"/>
              </w:rPr>
            </w:pPr>
            <w:ins w:id="1887" w:author="andres camilo santana bohorquez" w:date="2017-02-17T09:36:00Z">
              <w:r w:rsidRPr="00811096">
                <w:rPr>
                  <w:rFonts w:eastAsia="Arial"/>
                  <w:sz w:val="20"/>
                  <w:szCs w:val="18"/>
                </w:rPr>
                <w:t>Gestor de los Recursos de Hardware y Software</w:t>
              </w:r>
            </w:ins>
          </w:p>
        </w:tc>
      </w:tr>
      <w:tr w:rsidR="00911F01" w:rsidRPr="002D449E" w14:paraId="74D1968B" w14:textId="77777777" w:rsidTr="007B1D63">
        <w:trPr>
          <w:ins w:id="1888" w:author="andres camilo santana bohorquez" w:date="2017-02-17T09:36:00Z"/>
        </w:trPr>
        <w:tc>
          <w:tcPr>
            <w:tcW w:w="1843" w:type="dxa"/>
          </w:tcPr>
          <w:p w14:paraId="4F22A5B2" w14:textId="77777777" w:rsidR="00911F01" w:rsidRPr="00811096" w:rsidRDefault="00911F01" w:rsidP="007B1D63">
            <w:pPr>
              <w:pStyle w:val="Incontec"/>
              <w:rPr>
                <w:ins w:id="1889" w:author="andres camilo santana bohorquez" w:date="2017-02-17T09:36:00Z"/>
                <w:rFonts w:eastAsia="Arial"/>
                <w:sz w:val="20"/>
                <w:szCs w:val="18"/>
              </w:rPr>
            </w:pPr>
            <w:ins w:id="1890" w:author="andres camilo santana bohorquez" w:date="2017-02-17T09:36:00Z">
              <w:r w:rsidRPr="00811096">
                <w:rPr>
                  <w:rFonts w:eastAsia="Arial"/>
                  <w:sz w:val="20"/>
                  <w:szCs w:val="18"/>
                </w:rPr>
                <w:t>Ubuntu 16.04.1 LTS</w:t>
              </w:r>
            </w:ins>
          </w:p>
          <w:p w14:paraId="7F3B8716" w14:textId="77777777" w:rsidR="00911F01" w:rsidRPr="00811096" w:rsidRDefault="00911F01" w:rsidP="007B1D63">
            <w:pPr>
              <w:pStyle w:val="Incontec"/>
              <w:rPr>
                <w:ins w:id="1891" w:author="andres camilo santana bohorquez" w:date="2017-02-17T09:36:00Z"/>
                <w:rFonts w:eastAsia="Arial"/>
                <w:sz w:val="20"/>
                <w:szCs w:val="18"/>
              </w:rPr>
            </w:pPr>
          </w:p>
        </w:tc>
        <w:tc>
          <w:tcPr>
            <w:tcW w:w="992" w:type="dxa"/>
          </w:tcPr>
          <w:p w14:paraId="29BA46A3" w14:textId="77777777" w:rsidR="00911F01" w:rsidRPr="00811096" w:rsidRDefault="00911F01" w:rsidP="007B1D63">
            <w:pPr>
              <w:pStyle w:val="Incontec"/>
              <w:rPr>
                <w:ins w:id="1892" w:author="andres camilo santana bohorquez" w:date="2017-02-17T09:36:00Z"/>
                <w:rFonts w:eastAsia="Arial"/>
                <w:sz w:val="20"/>
                <w:szCs w:val="18"/>
              </w:rPr>
            </w:pPr>
            <w:ins w:id="1893" w:author="andres camilo santana bohorquez" w:date="2017-02-17T09:36:00Z">
              <w:r w:rsidRPr="00811096">
                <w:rPr>
                  <w:rFonts w:eastAsia="Arial"/>
                  <w:sz w:val="20"/>
                  <w:szCs w:val="18"/>
                </w:rPr>
                <w:t>1</w:t>
              </w:r>
            </w:ins>
          </w:p>
        </w:tc>
        <w:tc>
          <w:tcPr>
            <w:tcW w:w="2552" w:type="dxa"/>
          </w:tcPr>
          <w:p w14:paraId="6A34A791" w14:textId="77777777" w:rsidR="00911F01" w:rsidRPr="00811096" w:rsidRDefault="00911F01" w:rsidP="007B1D63">
            <w:pPr>
              <w:pStyle w:val="Incontec"/>
              <w:rPr>
                <w:ins w:id="1894" w:author="andres camilo santana bohorquez" w:date="2017-02-17T09:36:00Z"/>
                <w:sz w:val="20"/>
                <w:szCs w:val="18"/>
              </w:rPr>
            </w:pPr>
            <w:ins w:id="1895" w:author="andres camilo santana bohorquez" w:date="2017-02-17T09:36:00Z">
              <w:r w:rsidRPr="00811096">
                <w:rPr>
                  <w:sz w:val="20"/>
                  <w:szCs w:val="18"/>
                </w:rPr>
                <w:t>Sistema operativo bajo plataforma Linux</w:t>
              </w:r>
            </w:ins>
          </w:p>
        </w:tc>
        <w:tc>
          <w:tcPr>
            <w:tcW w:w="3118" w:type="dxa"/>
          </w:tcPr>
          <w:p w14:paraId="010D430A" w14:textId="77777777" w:rsidR="00911F01" w:rsidRPr="00811096" w:rsidRDefault="00911F01" w:rsidP="007B1D63">
            <w:pPr>
              <w:pStyle w:val="Incontec"/>
              <w:rPr>
                <w:ins w:id="1896" w:author="andres camilo santana bohorquez" w:date="2017-02-17T09:36:00Z"/>
                <w:rFonts w:eastAsia="Arial"/>
                <w:sz w:val="20"/>
                <w:szCs w:val="18"/>
              </w:rPr>
            </w:pPr>
            <w:ins w:id="1897" w:author="andres camilo santana bohorquez" w:date="2017-02-17T09:36:00Z">
              <w:r w:rsidRPr="00811096">
                <w:rPr>
                  <w:rFonts w:eastAsia="Arial"/>
                  <w:sz w:val="20"/>
                  <w:szCs w:val="18"/>
                </w:rPr>
                <w:t>Gestor de los Recursos de Hardware y Software</w:t>
              </w:r>
            </w:ins>
          </w:p>
        </w:tc>
      </w:tr>
      <w:tr w:rsidR="00911F01" w14:paraId="4E05029F" w14:textId="77777777" w:rsidTr="007B1D63">
        <w:trPr>
          <w:ins w:id="1898" w:author="andres camilo santana bohorquez" w:date="2017-02-17T09:36:00Z"/>
        </w:trPr>
        <w:tc>
          <w:tcPr>
            <w:tcW w:w="1843" w:type="dxa"/>
          </w:tcPr>
          <w:p w14:paraId="27895061" w14:textId="77777777" w:rsidR="00911F01" w:rsidRPr="00811096" w:rsidRDefault="00911F01" w:rsidP="007B1D63">
            <w:pPr>
              <w:pStyle w:val="Incontec"/>
              <w:rPr>
                <w:ins w:id="1899" w:author="andres camilo santana bohorquez" w:date="2017-02-17T09:36:00Z"/>
                <w:rFonts w:eastAsia="Arial"/>
                <w:sz w:val="20"/>
                <w:szCs w:val="18"/>
              </w:rPr>
            </w:pPr>
            <w:ins w:id="1900" w:author="andres camilo santana bohorquez" w:date="2017-02-17T09:36:00Z">
              <w:r w:rsidRPr="00811096">
                <w:rPr>
                  <w:rFonts w:eastAsia="Arial"/>
                  <w:sz w:val="20"/>
                  <w:szCs w:val="18"/>
                </w:rPr>
                <w:t>Inkscape</w:t>
              </w:r>
            </w:ins>
          </w:p>
        </w:tc>
        <w:tc>
          <w:tcPr>
            <w:tcW w:w="992" w:type="dxa"/>
          </w:tcPr>
          <w:p w14:paraId="59DD5E3F" w14:textId="77777777" w:rsidR="00911F01" w:rsidRPr="00811096" w:rsidRDefault="00911F01" w:rsidP="007B1D63">
            <w:pPr>
              <w:pStyle w:val="Incontec"/>
              <w:rPr>
                <w:ins w:id="1901" w:author="andres camilo santana bohorquez" w:date="2017-02-17T09:36:00Z"/>
                <w:rFonts w:eastAsia="Arial"/>
                <w:sz w:val="20"/>
                <w:szCs w:val="18"/>
              </w:rPr>
            </w:pPr>
            <w:ins w:id="1902" w:author="andres camilo santana bohorquez" w:date="2017-02-17T09:36:00Z">
              <w:r w:rsidRPr="00811096">
                <w:rPr>
                  <w:rFonts w:eastAsia="Arial"/>
                  <w:sz w:val="20"/>
                  <w:szCs w:val="18"/>
                </w:rPr>
                <w:t>1</w:t>
              </w:r>
            </w:ins>
          </w:p>
        </w:tc>
        <w:tc>
          <w:tcPr>
            <w:tcW w:w="2552" w:type="dxa"/>
          </w:tcPr>
          <w:p w14:paraId="1C757BE4" w14:textId="77777777" w:rsidR="00911F01" w:rsidRPr="00811096" w:rsidRDefault="00911F01" w:rsidP="007B1D63">
            <w:pPr>
              <w:pStyle w:val="Incontec"/>
              <w:rPr>
                <w:ins w:id="1903" w:author="andres camilo santana bohorquez" w:date="2017-02-17T09:36:00Z"/>
                <w:rFonts w:eastAsia="Arial"/>
                <w:sz w:val="20"/>
                <w:szCs w:val="18"/>
              </w:rPr>
            </w:pPr>
            <w:ins w:id="1904" w:author="andres camilo santana bohorquez" w:date="2017-02-17T09:36:00Z">
              <w:r w:rsidRPr="00811096">
                <w:rPr>
                  <w:rFonts w:eastAsia="Arial"/>
                  <w:sz w:val="20"/>
                  <w:szCs w:val="18"/>
                </w:rPr>
                <w:t>Es un editor Profesional de gráficos vectoriales</w:t>
              </w:r>
            </w:ins>
          </w:p>
        </w:tc>
        <w:tc>
          <w:tcPr>
            <w:tcW w:w="3118" w:type="dxa"/>
          </w:tcPr>
          <w:p w14:paraId="621EADF9" w14:textId="77777777" w:rsidR="00911F01" w:rsidRPr="00811096" w:rsidRDefault="00911F01" w:rsidP="007B1D63">
            <w:pPr>
              <w:pStyle w:val="Incontec"/>
              <w:rPr>
                <w:ins w:id="1905" w:author="andres camilo santana bohorquez" w:date="2017-02-17T09:36:00Z"/>
                <w:rFonts w:eastAsia="Arial"/>
                <w:sz w:val="20"/>
                <w:szCs w:val="18"/>
              </w:rPr>
            </w:pPr>
            <w:ins w:id="1906" w:author="andres camilo santana bohorquez" w:date="2017-02-17T09:36:00Z">
              <w:r w:rsidRPr="00811096">
                <w:rPr>
                  <w:rFonts w:eastAsia="Arial"/>
                  <w:sz w:val="20"/>
                  <w:szCs w:val="18"/>
                </w:rPr>
                <w:t>Diseño de objetos Visuales.</w:t>
              </w:r>
            </w:ins>
          </w:p>
        </w:tc>
      </w:tr>
      <w:tr w:rsidR="00911F01" w14:paraId="447B785B" w14:textId="77777777" w:rsidTr="007B1D63">
        <w:trPr>
          <w:ins w:id="1907" w:author="andres camilo santana bohorquez" w:date="2017-02-17T09:36:00Z"/>
        </w:trPr>
        <w:tc>
          <w:tcPr>
            <w:tcW w:w="1843" w:type="dxa"/>
          </w:tcPr>
          <w:p w14:paraId="31426D72" w14:textId="77777777" w:rsidR="00911F01" w:rsidRPr="00811096" w:rsidRDefault="00911F01" w:rsidP="007B1D63">
            <w:pPr>
              <w:pStyle w:val="Incontec"/>
              <w:rPr>
                <w:ins w:id="1908" w:author="andres camilo santana bohorquez" w:date="2017-02-17T09:36:00Z"/>
                <w:rFonts w:eastAsia="Arial"/>
                <w:sz w:val="20"/>
                <w:szCs w:val="18"/>
              </w:rPr>
            </w:pPr>
            <w:ins w:id="1909" w:author="andres camilo santana bohorquez" w:date="2017-02-17T09:36:00Z">
              <w:r w:rsidRPr="00811096">
                <w:rPr>
                  <w:rFonts w:eastAsia="Arial"/>
                  <w:sz w:val="20"/>
                  <w:szCs w:val="18"/>
                </w:rPr>
                <w:t>Gimp</w:t>
              </w:r>
            </w:ins>
          </w:p>
        </w:tc>
        <w:tc>
          <w:tcPr>
            <w:tcW w:w="992" w:type="dxa"/>
          </w:tcPr>
          <w:p w14:paraId="5C6D8687" w14:textId="77777777" w:rsidR="00911F01" w:rsidRPr="00811096" w:rsidRDefault="00911F01" w:rsidP="007B1D63">
            <w:pPr>
              <w:pStyle w:val="Incontec"/>
              <w:rPr>
                <w:ins w:id="1910" w:author="andres camilo santana bohorquez" w:date="2017-02-17T09:36:00Z"/>
                <w:rFonts w:eastAsia="Arial"/>
                <w:sz w:val="20"/>
                <w:szCs w:val="18"/>
              </w:rPr>
            </w:pPr>
            <w:ins w:id="1911" w:author="andres camilo santana bohorquez" w:date="2017-02-17T09:36:00Z">
              <w:r w:rsidRPr="00811096">
                <w:rPr>
                  <w:rFonts w:eastAsia="Arial"/>
                  <w:sz w:val="20"/>
                  <w:szCs w:val="18"/>
                </w:rPr>
                <w:t>1</w:t>
              </w:r>
            </w:ins>
          </w:p>
        </w:tc>
        <w:tc>
          <w:tcPr>
            <w:tcW w:w="2552" w:type="dxa"/>
          </w:tcPr>
          <w:p w14:paraId="70CEDA42" w14:textId="77777777" w:rsidR="00911F01" w:rsidRPr="00811096" w:rsidRDefault="00911F01" w:rsidP="007B1D63">
            <w:pPr>
              <w:pStyle w:val="Incontec"/>
              <w:rPr>
                <w:ins w:id="1912" w:author="andres camilo santana bohorquez" w:date="2017-02-17T09:36:00Z"/>
                <w:sz w:val="20"/>
                <w:szCs w:val="18"/>
              </w:rPr>
            </w:pPr>
            <w:ins w:id="1913" w:author="andres camilo santana bohorquez" w:date="2017-02-17T09:36:00Z">
              <w:r w:rsidRPr="00811096">
                <w:rPr>
                  <w:sz w:val="20"/>
                  <w:szCs w:val="18"/>
                </w:rPr>
                <w:t>Es un programa libremente distribuido para tareas tales como retoque fotográfico, composición de imágenes y creación de imágenes.</w:t>
              </w:r>
            </w:ins>
          </w:p>
        </w:tc>
        <w:tc>
          <w:tcPr>
            <w:tcW w:w="3118" w:type="dxa"/>
          </w:tcPr>
          <w:p w14:paraId="4A98016C" w14:textId="77777777" w:rsidR="00911F01" w:rsidRPr="00811096" w:rsidRDefault="00911F01" w:rsidP="007B1D63">
            <w:pPr>
              <w:pStyle w:val="Incontec"/>
              <w:rPr>
                <w:ins w:id="1914" w:author="andres camilo santana bohorquez" w:date="2017-02-17T09:36:00Z"/>
                <w:rFonts w:eastAsia="Arial"/>
                <w:sz w:val="20"/>
                <w:szCs w:val="18"/>
              </w:rPr>
            </w:pPr>
            <w:ins w:id="1915" w:author="andres camilo santana bohorquez" w:date="2017-02-17T09:36:00Z">
              <w:r w:rsidRPr="00811096">
                <w:rPr>
                  <w:rFonts w:eastAsia="Arial"/>
                  <w:sz w:val="20"/>
                  <w:szCs w:val="18"/>
                </w:rPr>
                <w:t>Diseño de objetos para interfaces visuales.</w:t>
              </w:r>
            </w:ins>
          </w:p>
        </w:tc>
      </w:tr>
      <w:tr w:rsidR="00911F01" w14:paraId="17F12DC5" w14:textId="77777777" w:rsidTr="007B1D63">
        <w:trPr>
          <w:ins w:id="1916" w:author="andres camilo santana bohorquez" w:date="2017-02-17T09:36:00Z"/>
        </w:trPr>
        <w:tc>
          <w:tcPr>
            <w:tcW w:w="1843" w:type="dxa"/>
          </w:tcPr>
          <w:p w14:paraId="4FC51905" w14:textId="77777777" w:rsidR="00911F01" w:rsidRPr="00811096" w:rsidRDefault="00911F01" w:rsidP="007B1D63">
            <w:pPr>
              <w:pStyle w:val="Incontec"/>
              <w:rPr>
                <w:ins w:id="1917" w:author="andres camilo santana bohorquez" w:date="2017-02-17T09:36:00Z"/>
                <w:rFonts w:eastAsia="Arial"/>
                <w:sz w:val="20"/>
                <w:szCs w:val="18"/>
              </w:rPr>
            </w:pPr>
            <w:ins w:id="1918" w:author="andres camilo santana bohorquez" w:date="2017-02-17T09:36:00Z">
              <w:r w:rsidRPr="00811096">
                <w:rPr>
                  <w:rFonts w:eastAsia="Arial"/>
                  <w:sz w:val="20"/>
                  <w:szCs w:val="18"/>
                </w:rPr>
                <w:t>Git</w:t>
              </w:r>
            </w:ins>
          </w:p>
        </w:tc>
        <w:tc>
          <w:tcPr>
            <w:tcW w:w="992" w:type="dxa"/>
          </w:tcPr>
          <w:p w14:paraId="575DA61D" w14:textId="77777777" w:rsidR="00911F01" w:rsidRPr="00811096" w:rsidRDefault="00911F01" w:rsidP="007B1D63">
            <w:pPr>
              <w:pStyle w:val="Incontec"/>
              <w:rPr>
                <w:ins w:id="1919" w:author="andres camilo santana bohorquez" w:date="2017-02-17T09:36:00Z"/>
                <w:rFonts w:eastAsia="Arial"/>
                <w:sz w:val="20"/>
                <w:szCs w:val="18"/>
              </w:rPr>
            </w:pPr>
            <w:ins w:id="1920" w:author="andres camilo santana bohorquez" w:date="2017-02-17T09:36:00Z">
              <w:r w:rsidRPr="00811096">
                <w:rPr>
                  <w:rFonts w:eastAsia="Arial"/>
                  <w:sz w:val="20"/>
                  <w:szCs w:val="18"/>
                </w:rPr>
                <w:t>2</w:t>
              </w:r>
            </w:ins>
          </w:p>
        </w:tc>
        <w:tc>
          <w:tcPr>
            <w:tcW w:w="2552" w:type="dxa"/>
          </w:tcPr>
          <w:p w14:paraId="3EBA8372" w14:textId="77777777" w:rsidR="00911F01" w:rsidRPr="00811096" w:rsidRDefault="00911F01" w:rsidP="007B1D63">
            <w:pPr>
              <w:pStyle w:val="Incontec"/>
              <w:rPr>
                <w:ins w:id="1921" w:author="andres camilo santana bohorquez" w:date="2017-02-17T09:36:00Z"/>
                <w:sz w:val="20"/>
                <w:szCs w:val="18"/>
              </w:rPr>
            </w:pPr>
            <w:ins w:id="1922" w:author="andres camilo santana bohorquez" w:date="2017-02-17T09:36:00Z">
              <w:r w:rsidRPr="00811096">
                <w:rPr>
                  <w:sz w:val="20"/>
                  <w:szCs w:val="18"/>
                </w:rPr>
                <w:t>Sistema de control de versiones</w:t>
              </w:r>
            </w:ins>
          </w:p>
        </w:tc>
        <w:tc>
          <w:tcPr>
            <w:tcW w:w="3118" w:type="dxa"/>
          </w:tcPr>
          <w:p w14:paraId="14518F3F" w14:textId="77777777" w:rsidR="00911F01" w:rsidRPr="00811096" w:rsidRDefault="00911F01" w:rsidP="007B1D63">
            <w:pPr>
              <w:pStyle w:val="Incontec"/>
              <w:rPr>
                <w:ins w:id="1923" w:author="andres camilo santana bohorquez" w:date="2017-02-17T09:36:00Z"/>
                <w:rFonts w:eastAsia="Arial"/>
                <w:sz w:val="20"/>
                <w:szCs w:val="18"/>
              </w:rPr>
            </w:pPr>
            <w:ins w:id="1924" w:author="andres camilo santana bohorquez" w:date="2017-02-17T09:36:00Z">
              <w:r w:rsidRPr="00811096">
                <w:rPr>
                  <w:rFonts w:eastAsia="Arial"/>
                  <w:sz w:val="20"/>
                  <w:szCs w:val="18"/>
                </w:rPr>
                <w:t>Usado para llevar un Control de Versiones de los aplicativos.</w:t>
              </w:r>
            </w:ins>
          </w:p>
        </w:tc>
      </w:tr>
      <w:tr w:rsidR="00911F01" w14:paraId="225D0721" w14:textId="77777777" w:rsidTr="007B1D63">
        <w:trPr>
          <w:ins w:id="1925" w:author="andres camilo santana bohorquez" w:date="2017-02-17T09:36:00Z"/>
        </w:trPr>
        <w:tc>
          <w:tcPr>
            <w:tcW w:w="1843" w:type="dxa"/>
          </w:tcPr>
          <w:p w14:paraId="1A7595CB" w14:textId="77777777" w:rsidR="00911F01" w:rsidRPr="00811096" w:rsidRDefault="00911F01" w:rsidP="007B1D63">
            <w:pPr>
              <w:pStyle w:val="Incontec"/>
              <w:rPr>
                <w:ins w:id="1926" w:author="andres camilo santana bohorquez" w:date="2017-02-17T09:36:00Z"/>
                <w:rFonts w:eastAsia="Arial"/>
                <w:sz w:val="20"/>
                <w:szCs w:val="18"/>
              </w:rPr>
            </w:pPr>
            <w:ins w:id="1927" w:author="andres camilo santana bohorquez" w:date="2017-02-17T09:36:00Z">
              <w:r w:rsidRPr="00811096">
                <w:rPr>
                  <w:rFonts w:eastAsia="Arial"/>
                  <w:sz w:val="20"/>
                  <w:szCs w:val="18"/>
                </w:rPr>
                <w:lastRenderedPageBreak/>
                <w:t xml:space="preserve">Atom </w:t>
              </w:r>
            </w:ins>
          </w:p>
        </w:tc>
        <w:tc>
          <w:tcPr>
            <w:tcW w:w="992" w:type="dxa"/>
          </w:tcPr>
          <w:p w14:paraId="2C003B34" w14:textId="77777777" w:rsidR="00911F01" w:rsidRPr="00811096" w:rsidRDefault="00911F01" w:rsidP="007B1D63">
            <w:pPr>
              <w:pStyle w:val="Incontec"/>
              <w:rPr>
                <w:ins w:id="1928" w:author="andres camilo santana bohorquez" w:date="2017-02-17T09:36:00Z"/>
                <w:rFonts w:eastAsia="Arial"/>
                <w:sz w:val="20"/>
                <w:szCs w:val="18"/>
              </w:rPr>
            </w:pPr>
            <w:ins w:id="1929" w:author="andres camilo santana bohorquez" w:date="2017-02-17T09:36:00Z">
              <w:r w:rsidRPr="00811096">
                <w:rPr>
                  <w:rFonts w:eastAsia="Arial"/>
                  <w:sz w:val="20"/>
                  <w:szCs w:val="18"/>
                </w:rPr>
                <w:t>2</w:t>
              </w:r>
            </w:ins>
          </w:p>
        </w:tc>
        <w:tc>
          <w:tcPr>
            <w:tcW w:w="2552" w:type="dxa"/>
          </w:tcPr>
          <w:p w14:paraId="1FEC050C" w14:textId="77777777" w:rsidR="00911F01" w:rsidRPr="00811096" w:rsidRDefault="00911F01" w:rsidP="007B1D63">
            <w:pPr>
              <w:pStyle w:val="Incontec"/>
              <w:rPr>
                <w:ins w:id="1930" w:author="andres camilo santana bohorquez" w:date="2017-02-17T09:36:00Z"/>
                <w:sz w:val="20"/>
                <w:szCs w:val="18"/>
              </w:rPr>
            </w:pPr>
            <w:ins w:id="1931" w:author="andres camilo santana bohorquez" w:date="2017-02-17T09:36:00Z">
              <w:r w:rsidRPr="00811096">
                <w:rPr>
                  <w:sz w:val="20"/>
                  <w:szCs w:val="18"/>
                </w:rPr>
                <w:t>Editor de Texto para la construcción de aplicaciones.</w:t>
              </w:r>
            </w:ins>
          </w:p>
        </w:tc>
        <w:tc>
          <w:tcPr>
            <w:tcW w:w="3118" w:type="dxa"/>
          </w:tcPr>
          <w:p w14:paraId="3C8A57F4" w14:textId="77777777" w:rsidR="00911F01" w:rsidRPr="00811096" w:rsidRDefault="00911F01" w:rsidP="007B1D63">
            <w:pPr>
              <w:pStyle w:val="Incontec"/>
              <w:rPr>
                <w:ins w:id="1932" w:author="andres camilo santana bohorquez" w:date="2017-02-17T09:36:00Z"/>
                <w:rFonts w:eastAsia="Arial"/>
                <w:sz w:val="20"/>
                <w:szCs w:val="18"/>
              </w:rPr>
            </w:pPr>
            <w:ins w:id="1933" w:author="andres camilo santana bohorquez" w:date="2017-02-17T09:36:00Z">
              <w:r w:rsidRPr="00811096">
                <w:rPr>
                  <w:rFonts w:eastAsia="Arial"/>
                  <w:sz w:val="20"/>
                  <w:szCs w:val="18"/>
                </w:rPr>
                <w:t xml:space="preserve">Desarrollo del Back – End de las aplicaciones. </w:t>
              </w:r>
            </w:ins>
          </w:p>
        </w:tc>
      </w:tr>
      <w:tr w:rsidR="00911F01" w14:paraId="2AE9DB8F" w14:textId="77777777" w:rsidTr="007B1D63">
        <w:trPr>
          <w:ins w:id="1934" w:author="andres camilo santana bohorquez" w:date="2017-02-17T09:36:00Z"/>
        </w:trPr>
        <w:tc>
          <w:tcPr>
            <w:tcW w:w="1843" w:type="dxa"/>
          </w:tcPr>
          <w:p w14:paraId="65E74E82" w14:textId="77777777" w:rsidR="00911F01" w:rsidRPr="00811096" w:rsidRDefault="00911F01" w:rsidP="007B1D63">
            <w:pPr>
              <w:pStyle w:val="Incontec"/>
              <w:rPr>
                <w:ins w:id="1935" w:author="andres camilo santana bohorquez" w:date="2017-02-17T09:36:00Z"/>
                <w:rFonts w:eastAsia="Arial"/>
                <w:sz w:val="20"/>
                <w:szCs w:val="18"/>
              </w:rPr>
            </w:pPr>
            <w:ins w:id="1936" w:author="andres camilo santana bohorquez" w:date="2017-02-17T09:36:00Z">
              <w:r w:rsidRPr="00811096">
                <w:rPr>
                  <w:rFonts w:eastAsia="Arial"/>
                  <w:sz w:val="20"/>
                  <w:szCs w:val="18"/>
                </w:rPr>
                <w:t>OpenOffice y/o Google Documents</w:t>
              </w:r>
            </w:ins>
          </w:p>
        </w:tc>
        <w:tc>
          <w:tcPr>
            <w:tcW w:w="992" w:type="dxa"/>
          </w:tcPr>
          <w:p w14:paraId="75BBC30A" w14:textId="77777777" w:rsidR="00911F01" w:rsidRPr="00811096" w:rsidRDefault="00911F01" w:rsidP="007B1D63">
            <w:pPr>
              <w:pStyle w:val="Incontec"/>
              <w:rPr>
                <w:ins w:id="1937" w:author="andres camilo santana bohorquez" w:date="2017-02-17T09:36:00Z"/>
                <w:rFonts w:eastAsia="Arial"/>
                <w:sz w:val="20"/>
                <w:szCs w:val="18"/>
              </w:rPr>
            </w:pPr>
            <w:ins w:id="1938" w:author="andres camilo santana bohorquez" w:date="2017-02-17T09:36:00Z">
              <w:r w:rsidRPr="00811096">
                <w:rPr>
                  <w:rFonts w:eastAsia="Arial"/>
                  <w:sz w:val="20"/>
                  <w:szCs w:val="18"/>
                </w:rPr>
                <w:t>2</w:t>
              </w:r>
            </w:ins>
          </w:p>
        </w:tc>
        <w:tc>
          <w:tcPr>
            <w:tcW w:w="2552" w:type="dxa"/>
          </w:tcPr>
          <w:p w14:paraId="3F365377" w14:textId="77777777" w:rsidR="00911F01" w:rsidRPr="00811096" w:rsidRDefault="00911F01" w:rsidP="007B1D63">
            <w:pPr>
              <w:pStyle w:val="Incontec"/>
              <w:rPr>
                <w:ins w:id="1939" w:author="andres camilo santana bohorquez" w:date="2017-02-17T09:36:00Z"/>
                <w:sz w:val="20"/>
                <w:szCs w:val="18"/>
              </w:rPr>
            </w:pPr>
            <w:ins w:id="1940" w:author="andres camilo santana bohorquez" w:date="2017-02-17T09:36:00Z">
              <w:r w:rsidRPr="00811096">
                <w:rPr>
                  <w:sz w:val="20"/>
                  <w:szCs w:val="18"/>
                </w:rPr>
                <w:t>Suite Ofimática con herramientas que permiten la creación edición de hojas de cálculo, documentos, presentaciones</w:t>
              </w:r>
            </w:ins>
          </w:p>
        </w:tc>
        <w:tc>
          <w:tcPr>
            <w:tcW w:w="3118" w:type="dxa"/>
          </w:tcPr>
          <w:p w14:paraId="222CC763" w14:textId="77777777" w:rsidR="00911F01" w:rsidRPr="00811096" w:rsidRDefault="00911F01" w:rsidP="007B1D63">
            <w:pPr>
              <w:pStyle w:val="Incontec"/>
              <w:rPr>
                <w:ins w:id="1941" w:author="andres camilo santana bohorquez" w:date="2017-02-17T09:36:00Z"/>
                <w:rFonts w:eastAsia="Arial"/>
                <w:sz w:val="20"/>
                <w:szCs w:val="18"/>
              </w:rPr>
            </w:pPr>
            <w:ins w:id="1942" w:author="andres camilo santana bohorquez" w:date="2017-02-17T09:36:00Z">
              <w:r w:rsidRPr="00811096">
                <w:rPr>
                  <w:rFonts w:eastAsia="Arial"/>
                  <w:sz w:val="20"/>
                  <w:szCs w:val="18"/>
                </w:rPr>
                <w:t xml:space="preserve">Creación de documentación, presentaciones. </w:t>
              </w:r>
            </w:ins>
          </w:p>
        </w:tc>
      </w:tr>
    </w:tbl>
    <w:p w14:paraId="6898D86F" w14:textId="459535C0" w:rsidR="00911F01" w:rsidRDefault="00911F01" w:rsidP="00911F01">
      <w:pPr>
        <w:pStyle w:val="Incontec"/>
        <w:rPr>
          <w:ins w:id="1943" w:author="andres camilo santana bohorquez" w:date="2017-02-17T09:36:00Z"/>
          <w:rFonts w:cs="Times New Roman"/>
        </w:rPr>
      </w:pPr>
      <w:ins w:id="1944" w:author="andres camilo santana bohorquez" w:date="2017-02-17T09:36:00Z">
        <w:r w:rsidRPr="00BE69CB">
          <w:rPr>
            <w:rFonts w:cs="Times New Roman"/>
            <w:b/>
            <w:i/>
          </w:rPr>
          <w:t>Tabla 5-</w:t>
        </w:r>
      </w:ins>
      <w:r w:rsidR="00DC3116">
        <w:rPr>
          <w:rFonts w:cs="Times New Roman"/>
          <w:b/>
          <w:i/>
        </w:rPr>
        <w:t>3</w:t>
      </w:r>
      <w:ins w:id="1945" w:author="andres camilo santana bohorquez" w:date="2017-02-17T09:36:00Z">
        <w:r>
          <w:rPr>
            <w:rFonts w:cs="Times New Roman"/>
          </w:rPr>
          <w:t xml:space="preserve">. </w:t>
        </w:r>
        <w:r w:rsidRPr="00BE69CB">
          <w:rPr>
            <w:rFonts w:cs="Times New Roman"/>
          </w:rPr>
          <w:t>Componentes Lógicos del Sistema</w:t>
        </w:r>
        <w:r>
          <w:rPr>
            <w:rFonts w:cs="Times New Roman"/>
          </w:rPr>
          <w:t>. Fuente: Autores</w:t>
        </w:r>
      </w:ins>
    </w:p>
    <w:p w14:paraId="4AB41236" w14:textId="77777777" w:rsidR="00911F01" w:rsidRDefault="00911F01" w:rsidP="00911F01">
      <w:pPr>
        <w:pStyle w:val="Incontec"/>
        <w:rPr>
          <w:ins w:id="1946" w:author="andres camilo santana bohorquez" w:date="2017-02-17T09:36:00Z"/>
          <w:rFonts w:cs="Times New Roman"/>
        </w:rPr>
      </w:pPr>
    </w:p>
    <w:p w14:paraId="792B6D11" w14:textId="77777777" w:rsidR="00911F01" w:rsidRPr="00A50E1A" w:rsidRDefault="00911F01" w:rsidP="00911F01">
      <w:pPr>
        <w:rPr>
          <w:ins w:id="1947" w:author="andres camilo santana bohorquez" w:date="2017-02-17T09:36:00Z"/>
        </w:rPr>
      </w:pPr>
    </w:p>
    <w:p w14:paraId="12042202" w14:textId="77777777" w:rsidR="00911F01" w:rsidRPr="00102649" w:rsidRDefault="00911F01" w:rsidP="00911F01">
      <w:pPr>
        <w:pStyle w:val="Incontec"/>
        <w:rPr>
          <w:ins w:id="1948" w:author="andres camilo santana bohorquez" w:date="2017-02-17T09:36:00Z"/>
          <w:rFonts w:cs="Times New Roman"/>
        </w:rPr>
      </w:pPr>
      <w:ins w:id="1949" w:author="andres camilo santana bohorquez" w:date="2017-02-17T09:36:00Z">
        <w:r w:rsidRPr="00102649">
          <w:rPr>
            <w:rFonts w:eastAsia="Arial" w:cs="Times New Roman"/>
          </w:rPr>
          <w:t xml:space="preserve"> Descripción De Los </w:t>
        </w:r>
        <w:r>
          <w:rPr>
            <w:rFonts w:eastAsia="Arial" w:cs="Times New Roman"/>
          </w:rPr>
          <w:t>Componentes Fiscos Tecnológicos (Hardware)</w:t>
        </w:r>
        <w:r w:rsidRPr="00102649">
          <w:rPr>
            <w:rFonts w:eastAsia="Arial" w:cs="Times New Roman"/>
          </w:rPr>
          <w:t>.</w:t>
        </w:r>
      </w:ins>
    </w:p>
    <w:p w14:paraId="439971E1" w14:textId="77777777" w:rsidR="00911F01" w:rsidRPr="00102649" w:rsidRDefault="00911F01" w:rsidP="00911F01">
      <w:pPr>
        <w:pStyle w:val="Incontec"/>
        <w:rPr>
          <w:ins w:id="1950" w:author="andres camilo santana bohorquez" w:date="2017-02-17T09:36:00Z"/>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rPr>
          <w:ins w:id="1951" w:author="andres camilo santana bohorquez" w:date="2017-02-17T09:36:00Z"/>
        </w:trPr>
        <w:tc>
          <w:tcPr>
            <w:tcW w:w="1843" w:type="dxa"/>
          </w:tcPr>
          <w:p w14:paraId="70B2A5B1" w14:textId="77777777" w:rsidR="00911F01" w:rsidRPr="002D449E" w:rsidRDefault="00911F01" w:rsidP="007B1D63">
            <w:pPr>
              <w:pStyle w:val="Incontec"/>
              <w:rPr>
                <w:ins w:id="1952" w:author="andres camilo santana bohorquez" w:date="2017-02-17T09:36:00Z"/>
                <w:rFonts w:cs="Times New Roman"/>
                <w:sz w:val="18"/>
                <w:szCs w:val="18"/>
              </w:rPr>
            </w:pPr>
            <w:ins w:id="1953" w:author="andres camilo santana bohorquez" w:date="2017-02-17T09:36:00Z">
              <w:r w:rsidRPr="002D449E">
                <w:rPr>
                  <w:rFonts w:eastAsia="Arial" w:cs="Times New Roman"/>
                  <w:sz w:val="18"/>
                  <w:szCs w:val="18"/>
                </w:rPr>
                <w:t>Elemento</w:t>
              </w:r>
            </w:ins>
          </w:p>
        </w:tc>
        <w:tc>
          <w:tcPr>
            <w:tcW w:w="992" w:type="dxa"/>
          </w:tcPr>
          <w:p w14:paraId="108B7928" w14:textId="77777777" w:rsidR="00911F01" w:rsidRPr="002D449E" w:rsidRDefault="00911F01" w:rsidP="007B1D63">
            <w:pPr>
              <w:pStyle w:val="Incontec"/>
              <w:rPr>
                <w:ins w:id="1954" w:author="andres camilo santana bohorquez" w:date="2017-02-17T09:36:00Z"/>
                <w:rFonts w:cs="Times New Roman"/>
                <w:sz w:val="18"/>
                <w:szCs w:val="18"/>
              </w:rPr>
            </w:pPr>
            <w:ins w:id="1955" w:author="andres camilo santana bohorquez" w:date="2017-02-17T09:36:00Z">
              <w:r w:rsidRPr="002D449E">
                <w:rPr>
                  <w:rFonts w:eastAsia="Arial" w:cs="Times New Roman"/>
                  <w:sz w:val="18"/>
                  <w:szCs w:val="18"/>
                </w:rPr>
                <w:t>Cantidad</w:t>
              </w:r>
            </w:ins>
          </w:p>
        </w:tc>
        <w:tc>
          <w:tcPr>
            <w:tcW w:w="2552" w:type="dxa"/>
          </w:tcPr>
          <w:p w14:paraId="51B39EC4" w14:textId="77777777" w:rsidR="00911F01" w:rsidRPr="002D449E" w:rsidRDefault="00911F01" w:rsidP="007B1D63">
            <w:pPr>
              <w:pStyle w:val="Incontec"/>
              <w:rPr>
                <w:ins w:id="1956" w:author="andres camilo santana bohorquez" w:date="2017-02-17T09:36:00Z"/>
                <w:rFonts w:cs="Times New Roman"/>
                <w:sz w:val="18"/>
                <w:szCs w:val="18"/>
              </w:rPr>
            </w:pPr>
            <w:ins w:id="1957" w:author="andres camilo santana bohorquez" w:date="2017-02-17T09:36:00Z">
              <w:r w:rsidRPr="002D449E">
                <w:rPr>
                  <w:rFonts w:eastAsia="Arial" w:cs="Times New Roman"/>
                  <w:sz w:val="18"/>
                  <w:szCs w:val="18"/>
                </w:rPr>
                <w:t xml:space="preserve">Descripción </w:t>
              </w:r>
            </w:ins>
          </w:p>
        </w:tc>
        <w:tc>
          <w:tcPr>
            <w:tcW w:w="1276" w:type="dxa"/>
          </w:tcPr>
          <w:p w14:paraId="72DE979F" w14:textId="77777777" w:rsidR="00911F01" w:rsidRPr="002D449E" w:rsidRDefault="00911F01" w:rsidP="007B1D63">
            <w:pPr>
              <w:pStyle w:val="Incontec"/>
              <w:rPr>
                <w:ins w:id="1958" w:author="andres camilo santana bohorquez" w:date="2017-02-17T09:36:00Z"/>
                <w:rFonts w:cs="Times New Roman"/>
                <w:sz w:val="18"/>
                <w:szCs w:val="18"/>
              </w:rPr>
            </w:pPr>
            <w:ins w:id="1959" w:author="andres camilo santana bohorquez" w:date="2017-02-17T09:36:00Z">
              <w:r w:rsidRPr="002D449E">
                <w:rPr>
                  <w:rFonts w:eastAsia="Arial" w:cs="Times New Roman"/>
                  <w:sz w:val="18"/>
                  <w:szCs w:val="18"/>
                </w:rPr>
                <w:t>Consumo de energía</w:t>
              </w:r>
            </w:ins>
          </w:p>
        </w:tc>
        <w:tc>
          <w:tcPr>
            <w:tcW w:w="2126" w:type="dxa"/>
          </w:tcPr>
          <w:p w14:paraId="606BA778" w14:textId="77777777" w:rsidR="00911F01" w:rsidRPr="002D449E" w:rsidRDefault="00911F01" w:rsidP="007B1D63">
            <w:pPr>
              <w:pStyle w:val="Incontec"/>
              <w:rPr>
                <w:ins w:id="1960" w:author="andres camilo santana bohorquez" w:date="2017-02-17T09:36:00Z"/>
                <w:rFonts w:cs="Times New Roman"/>
                <w:sz w:val="18"/>
                <w:szCs w:val="18"/>
              </w:rPr>
            </w:pPr>
            <w:ins w:id="1961" w:author="andres camilo santana bohorquez" w:date="2017-02-17T09:36:00Z">
              <w:r w:rsidRPr="002D449E">
                <w:rPr>
                  <w:rFonts w:eastAsia="Arial" w:cs="Times New Roman"/>
                  <w:sz w:val="18"/>
                  <w:szCs w:val="18"/>
                </w:rPr>
                <w:t>Uso</w:t>
              </w:r>
            </w:ins>
          </w:p>
        </w:tc>
      </w:tr>
      <w:tr w:rsidR="00911F01" w:rsidRPr="00102649" w14:paraId="62F35381" w14:textId="77777777" w:rsidTr="007B1D63">
        <w:trPr>
          <w:ins w:id="1962" w:author="andres camilo santana bohorquez" w:date="2017-02-17T09:36:00Z"/>
        </w:trPr>
        <w:tc>
          <w:tcPr>
            <w:tcW w:w="1843" w:type="dxa"/>
          </w:tcPr>
          <w:p w14:paraId="5457CA9C" w14:textId="77777777" w:rsidR="00911F01" w:rsidRPr="002D449E" w:rsidRDefault="00911F01" w:rsidP="007B1D63">
            <w:pPr>
              <w:pStyle w:val="Incontec"/>
              <w:rPr>
                <w:ins w:id="1963" w:author="andres camilo santana bohorquez" w:date="2017-02-17T09:36:00Z"/>
                <w:rFonts w:cs="Times New Roman"/>
                <w:sz w:val="18"/>
                <w:szCs w:val="18"/>
              </w:rPr>
            </w:pPr>
            <w:ins w:id="1964" w:author="andres camilo santana bohorquez" w:date="2017-02-17T09:36:00Z">
              <w:r w:rsidRPr="002D449E">
                <w:rPr>
                  <w:rFonts w:eastAsia="Arial" w:cs="Times New Roman"/>
                  <w:sz w:val="18"/>
                  <w:szCs w:val="18"/>
                </w:rPr>
                <w:t>Terminal Windows</w:t>
              </w:r>
            </w:ins>
          </w:p>
        </w:tc>
        <w:tc>
          <w:tcPr>
            <w:tcW w:w="992" w:type="dxa"/>
          </w:tcPr>
          <w:p w14:paraId="4704B40A" w14:textId="77777777" w:rsidR="00911F01" w:rsidRPr="002D449E" w:rsidRDefault="00911F01" w:rsidP="007B1D63">
            <w:pPr>
              <w:pStyle w:val="Incontec"/>
              <w:rPr>
                <w:ins w:id="1965" w:author="andres camilo santana bohorquez" w:date="2017-02-17T09:36:00Z"/>
                <w:rFonts w:cs="Times New Roman"/>
                <w:sz w:val="18"/>
                <w:szCs w:val="18"/>
              </w:rPr>
            </w:pPr>
            <w:ins w:id="1966" w:author="andres camilo santana bohorquez" w:date="2017-02-17T09:36:00Z">
              <w:r w:rsidRPr="002D449E">
                <w:rPr>
                  <w:rFonts w:eastAsia="Arial" w:cs="Times New Roman"/>
                  <w:sz w:val="18"/>
                  <w:szCs w:val="18"/>
                </w:rPr>
                <w:t>1</w:t>
              </w:r>
            </w:ins>
          </w:p>
        </w:tc>
        <w:tc>
          <w:tcPr>
            <w:tcW w:w="2552" w:type="dxa"/>
          </w:tcPr>
          <w:p w14:paraId="1A7BB6A8" w14:textId="77777777" w:rsidR="00911F01" w:rsidRPr="002D449E" w:rsidRDefault="00911F01" w:rsidP="007B1D63">
            <w:pPr>
              <w:pStyle w:val="Incontec"/>
              <w:rPr>
                <w:ins w:id="1967" w:author="andres camilo santana bohorquez" w:date="2017-02-17T09:36:00Z"/>
                <w:rFonts w:eastAsia="Arial" w:cs="Times New Roman"/>
                <w:sz w:val="18"/>
                <w:szCs w:val="18"/>
              </w:rPr>
            </w:pPr>
            <w:ins w:id="1968" w:author="andres camilo santana bohorquez" w:date="2017-02-17T09:36:00Z">
              <w:r w:rsidRPr="002D449E">
                <w:rPr>
                  <w:rFonts w:eastAsia="Arial" w:cs="Times New Roman"/>
                  <w:sz w:val="18"/>
                  <w:szCs w:val="18"/>
                </w:rPr>
                <w:t>4 GB RAM</w:t>
              </w:r>
            </w:ins>
          </w:p>
          <w:p w14:paraId="171B0866" w14:textId="77777777" w:rsidR="00911F01" w:rsidRPr="002D449E" w:rsidRDefault="00911F01" w:rsidP="007B1D63">
            <w:pPr>
              <w:rPr>
                <w:ins w:id="1969" w:author="andres camilo santana bohorquez" w:date="2017-02-17T09:36:00Z"/>
                <w:rFonts w:ascii="LM Roman 10" w:hAnsi="LM Roman 10"/>
                <w:sz w:val="18"/>
                <w:szCs w:val="18"/>
              </w:rPr>
            </w:pPr>
            <w:ins w:id="1970" w:author="andres camilo santana bohorquez" w:date="2017-02-17T09:36:00Z">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ins>
          </w:p>
          <w:p w14:paraId="031E01D5" w14:textId="77777777" w:rsidR="00911F01" w:rsidRDefault="00911F01" w:rsidP="007B1D63">
            <w:pPr>
              <w:rPr>
                <w:ins w:id="1971" w:author="andres camilo santana bohorquez" w:date="2017-02-17T09:36:00Z"/>
                <w:rFonts w:ascii="LM Roman 10" w:hAnsi="LM Roman 10"/>
                <w:sz w:val="18"/>
                <w:szCs w:val="18"/>
              </w:rPr>
            </w:pPr>
            <w:ins w:id="1972" w:author="andres camilo santana bohorquez" w:date="2017-02-17T09:36:00Z">
              <w:r w:rsidRPr="002D449E">
                <w:rPr>
                  <w:rFonts w:ascii="LM Roman 10" w:hAnsi="LM Roman 10"/>
                  <w:sz w:val="18"/>
                  <w:szCs w:val="18"/>
                </w:rPr>
                <w:t>1 TB de Almacenamiento</w:t>
              </w:r>
            </w:ins>
          </w:p>
          <w:p w14:paraId="3138F483" w14:textId="77777777" w:rsidR="00911F01" w:rsidRDefault="00911F01" w:rsidP="007B1D63">
            <w:pPr>
              <w:rPr>
                <w:ins w:id="1973" w:author="andres camilo santana bohorquez" w:date="2017-02-17T09:36:00Z"/>
                <w:rFonts w:ascii="LM Roman 10" w:hAnsi="LM Roman 10"/>
                <w:sz w:val="18"/>
                <w:szCs w:val="18"/>
              </w:rPr>
            </w:pPr>
            <w:ins w:id="1974" w:author="andres camilo santana bohorquez" w:date="2017-02-17T09:36:00Z">
              <w:r>
                <w:rPr>
                  <w:rFonts w:ascii="LM Roman 10" w:hAnsi="LM Roman 10"/>
                  <w:sz w:val="18"/>
                  <w:szCs w:val="18"/>
                </w:rPr>
                <w:t>Pantalla de 17”</w:t>
              </w:r>
            </w:ins>
          </w:p>
          <w:p w14:paraId="71091EE7" w14:textId="77777777" w:rsidR="00911F01" w:rsidRPr="002D449E" w:rsidRDefault="00911F01" w:rsidP="007B1D63">
            <w:pPr>
              <w:rPr>
                <w:ins w:id="1975" w:author="andres camilo santana bohorquez" w:date="2017-02-17T09:36:00Z"/>
                <w:sz w:val="18"/>
                <w:szCs w:val="18"/>
              </w:rPr>
            </w:pPr>
            <w:ins w:id="1976" w:author="andres camilo santana bohorquez" w:date="2017-02-17T09:36:00Z">
              <w:r>
                <w:rPr>
                  <w:rFonts w:ascii="LM Roman 10" w:hAnsi="LM Roman 10"/>
                  <w:sz w:val="18"/>
                  <w:szCs w:val="18"/>
                </w:rPr>
                <w:t>Windows 7 Ultimate</w:t>
              </w:r>
            </w:ins>
          </w:p>
        </w:tc>
        <w:tc>
          <w:tcPr>
            <w:tcW w:w="1276" w:type="dxa"/>
          </w:tcPr>
          <w:p w14:paraId="05F3888C" w14:textId="77777777" w:rsidR="00911F01" w:rsidRPr="002D449E" w:rsidRDefault="00911F01" w:rsidP="007B1D63">
            <w:pPr>
              <w:pStyle w:val="Incontec"/>
              <w:rPr>
                <w:ins w:id="1977" w:author="andres camilo santana bohorquez" w:date="2017-02-17T09:36:00Z"/>
                <w:rFonts w:cs="Times New Roman"/>
                <w:sz w:val="18"/>
                <w:szCs w:val="18"/>
              </w:rPr>
            </w:pPr>
            <w:ins w:id="1978" w:author="andres camilo santana bohorquez" w:date="2017-02-17T09:36:00Z">
              <w:r>
                <w:rPr>
                  <w:rFonts w:eastAsia="Arial" w:cs="Times New Roman"/>
                  <w:sz w:val="18"/>
                  <w:szCs w:val="18"/>
                </w:rPr>
                <w:t>Medio</w:t>
              </w:r>
            </w:ins>
          </w:p>
        </w:tc>
        <w:tc>
          <w:tcPr>
            <w:tcW w:w="2126" w:type="dxa"/>
          </w:tcPr>
          <w:p w14:paraId="6ACA0373" w14:textId="77777777" w:rsidR="00911F01" w:rsidRPr="002D449E" w:rsidRDefault="00911F01" w:rsidP="007B1D63">
            <w:pPr>
              <w:pStyle w:val="Incontec"/>
              <w:rPr>
                <w:ins w:id="1979" w:author="andres camilo santana bohorquez" w:date="2017-02-17T09:36:00Z"/>
                <w:rFonts w:cs="Times New Roman"/>
                <w:sz w:val="18"/>
                <w:szCs w:val="18"/>
              </w:rPr>
            </w:pPr>
            <w:ins w:id="1980" w:author="andres camilo santana bohorquez" w:date="2017-02-17T09:36:00Z">
              <w:r w:rsidRPr="002D449E">
                <w:rPr>
                  <w:rFonts w:eastAsia="Arial" w:cs="Times New Roman"/>
                  <w:sz w:val="18"/>
                  <w:szCs w:val="18"/>
                </w:rPr>
                <w:t>Desarrollo de aplicativos bajo Unity</w:t>
              </w:r>
              <w:r>
                <w:rPr>
                  <w:rFonts w:eastAsia="Arial" w:cs="Times New Roman"/>
                  <w:sz w:val="18"/>
                  <w:szCs w:val="18"/>
                </w:rPr>
                <w:t>, Diseño de Interfaces de usuario</w:t>
              </w:r>
            </w:ins>
          </w:p>
        </w:tc>
      </w:tr>
      <w:tr w:rsidR="00911F01" w:rsidRPr="00102649" w14:paraId="79C1BACE" w14:textId="77777777" w:rsidTr="007B1D63">
        <w:trPr>
          <w:ins w:id="1981" w:author="andres camilo santana bohorquez" w:date="2017-02-17T09:36:00Z"/>
        </w:trPr>
        <w:tc>
          <w:tcPr>
            <w:tcW w:w="1843" w:type="dxa"/>
          </w:tcPr>
          <w:p w14:paraId="2BD7581A" w14:textId="77777777" w:rsidR="00911F01" w:rsidRPr="002D449E" w:rsidRDefault="00911F01" w:rsidP="007B1D63">
            <w:pPr>
              <w:pStyle w:val="Incontec"/>
              <w:rPr>
                <w:ins w:id="1982" w:author="andres camilo santana bohorquez" w:date="2017-02-17T09:36:00Z"/>
                <w:rFonts w:cs="Times New Roman"/>
                <w:sz w:val="18"/>
                <w:szCs w:val="18"/>
              </w:rPr>
            </w:pPr>
            <w:ins w:id="1983" w:author="andres camilo santana bohorquez" w:date="2017-02-17T09:36:00Z">
              <w:r w:rsidRPr="002D449E">
                <w:rPr>
                  <w:rFonts w:eastAsia="Arial" w:cs="Times New Roman"/>
                  <w:sz w:val="18"/>
                  <w:szCs w:val="18"/>
                </w:rPr>
                <w:t>Terminal Linux</w:t>
              </w:r>
            </w:ins>
          </w:p>
        </w:tc>
        <w:tc>
          <w:tcPr>
            <w:tcW w:w="992" w:type="dxa"/>
          </w:tcPr>
          <w:p w14:paraId="7F5BA7EC" w14:textId="77777777" w:rsidR="00911F01" w:rsidRPr="002D449E" w:rsidRDefault="00911F01" w:rsidP="007B1D63">
            <w:pPr>
              <w:pStyle w:val="Incontec"/>
              <w:rPr>
                <w:ins w:id="1984" w:author="andres camilo santana bohorquez" w:date="2017-02-17T09:36:00Z"/>
                <w:rFonts w:cs="Times New Roman"/>
                <w:sz w:val="18"/>
                <w:szCs w:val="18"/>
              </w:rPr>
            </w:pPr>
            <w:ins w:id="1985" w:author="andres camilo santana bohorquez" w:date="2017-02-17T09:36:00Z">
              <w:r w:rsidRPr="002D449E">
                <w:rPr>
                  <w:rFonts w:eastAsia="Arial" w:cs="Times New Roman"/>
                  <w:sz w:val="18"/>
                  <w:szCs w:val="18"/>
                </w:rPr>
                <w:t>1</w:t>
              </w:r>
            </w:ins>
          </w:p>
        </w:tc>
        <w:tc>
          <w:tcPr>
            <w:tcW w:w="2552" w:type="dxa"/>
          </w:tcPr>
          <w:p w14:paraId="7A45F7B3" w14:textId="77777777" w:rsidR="00911F01" w:rsidRPr="002D449E" w:rsidRDefault="00911F01" w:rsidP="007B1D63">
            <w:pPr>
              <w:pStyle w:val="Incontec"/>
              <w:rPr>
                <w:ins w:id="1986" w:author="andres camilo santana bohorquez" w:date="2017-02-17T09:36:00Z"/>
                <w:rFonts w:eastAsia="Arial" w:cs="Times New Roman"/>
                <w:sz w:val="18"/>
                <w:szCs w:val="18"/>
              </w:rPr>
            </w:pPr>
            <w:ins w:id="1987" w:author="andres camilo santana bohorquez" w:date="2017-02-17T09:36:00Z">
              <w:r w:rsidRPr="002D449E">
                <w:rPr>
                  <w:rFonts w:eastAsia="Arial" w:cs="Times New Roman"/>
                  <w:sz w:val="18"/>
                  <w:szCs w:val="18"/>
                </w:rPr>
                <w:t>8 GB RAM</w:t>
              </w:r>
            </w:ins>
          </w:p>
          <w:p w14:paraId="693C8EAD" w14:textId="77777777" w:rsidR="00911F01" w:rsidRPr="002D449E" w:rsidRDefault="00911F01" w:rsidP="007B1D63">
            <w:pPr>
              <w:rPr>
                <w:ins w:id="1988" w:author="andres camilo santana bohorquez" w:date="2017-02-17T09:36:00Z"/>
                <w:rFonts w:ascii="LM Roman 10" w:hAnsi="LM Roman 10"/>
                <w:sz w:val="18"/>
                <w:szCs w:val="18"/>
              </w:rPr>
            </w:pPr>
            <w:ins w:id="1989" w:author="andres camilo santana bohorquez" w:date="2017-02-17T09:36:00Z">
              <w:r w:rsidRPr="002D449E">
                <w:rPr>
                  <w:rFonts w:ascii="LM Roman 10" w:hAnsi="LM Roman 10"/>
                  <w:sz w:val="18"/>
                  <w:szCs w:val="18"/>
                </w:rPr>
                <w:t>4 CPU Cores</w:t>
              </w:r>
            </w:ins>
          </w:p>
          <w:p w14:paraId="533A7E67" w14:textId="77777777" w:rsidR="00911F01" w:rsidRDefault="00911F01" w:rsidP="007B1D63">
            <w:pPr>
              <w:rPr>
                <w:ins w:id="1990" w:author="andres camilo santana bohorquez" w:date="2017-02-17T09:36:00Z"/>
                <w:rFonts w:ascii="LM Roman 10" w:hAnsi="LM Roman 10"/>
                <w:sz w:val="18"/>
                <w:szCs w:val="18"/>
              </w:rPr>
            </w:pPr>
            <w:ins w:id="1991" w:author="andres camilo santana bohorquez" w:date="2017-02-17T09:36:00Z">
              <w:r w:rsidRPr="002D449E">
                <w:rPr>
                  <w:rFonts w:ascii="LM Roman 10" w:hAnsi="LM Roman 10"/>
                  <w:sz w:val="18"/>
                  <w:szCs w:val="18"/>
                </w:rPr>
                <w:t>1.25 TB de Almacenamiento</w:t>
              </w:r>
            </w:ins>
          </w:p>
          <w:p w14:paraId="0610236B" w14:textId="77777777" w:rsidR="00911F01" w:rsidRDefault="00911F01" w:rsidP="007B1D63">
            <w:pPr>
              <w:rPr>
                <w:ins w:id="1992" w:author="andres camilo santana bohorquez" w:date="2017-02-17T09:36:00Z"/>
                <w:rFonts w:ascii="LM Roman 10" w:hAnsi="LM Roman 10"/>
                <w:sz w:val="18"/>
                <w:szCs w:val="18"/>
              </w:rPr>
            </w:pPr>
            <w:ins w:id="1993" w:author="andres camilo santana bohorquez" w:date="2017-02-17T09:36:00Z">
              <w:r>
                <w:rPr>
                  <w:rFonts w:ascii="LM Roman 10" w:hAnsi="LM Roman 10"/>
                  <w:sz w:val="18"/>
                  <w:szCs w:val="18"/>
                </w:rPr>
                <w:t>Pantalla de 22”</w:t>
              </w:r>
            </w:ins>
          </w:p>
          <w:p w14:paraId="342B65DC" w14:textId="77777777" w:rsidR="00911F01" w:rsidRPr="002D449E" w:rsidRDefault="00911F01" w:rsidP="007B1D63">
            <w:pPr>
              <w:rPr>
                <w:ins w:id="1994" w:author="andres camilo santana bohorquez" w:date="2017-02-17T09:36:00Z"/>
                <w:rFonts w:ascii="LM Roman 10" w:hAnsi="LM Roman 10"/>
                <w:sz w:val="18"/>
                <w:szCs w:val="18"/>
              </w:rPr>
            </w:pPr>
            <w:ins w:id="1995" w:author="andres camilo santana bohorquez" w:date="2017-02-17T09:36:00Z">
              <w:r>
                <w:rPr>
                  <w:rFonts w:ascii="LM Roman 10" w:hAnsi="LM Roman 10"/>
                  <w:sz w:val="18"/>
                  <w:szCs w:val="18"/>
                </w:rPr>
                <w:t>Ubuntu 14.10</w:t>
              </w:r>
            </w:ins>
          </w:p>
          <w:p w14:paraId="7FEF8647" w14:textId="77777777" w:rsidR="00911F01" w:rsidRPr="002D449E" w:rsidRDefault="00911F01" w:rsidP="007B1D63">
            <w:pPr>
              <w:rPr>
                <w:ins w:id="1996" w:author="andres camilo santana bohorquez" w:date="2017-02-17T09:36:00Z"/>
              </w:rPr>
            </w:pPr>
          </w:p>
        </w:tc>
        <w:tc>
          <w:tcPr>
            <w:tcW w:w="1276" w:type="dxa"/>
          </w:tcPr>
          <w:p w14:paraId="22FF5E6F" w14:textId="77777777" w:rsidR="00911F01" w:rsidRPr="002D449E" w:rsidRDefault="00911F01" w:rsidP="007B1D63">
            <w:pPr>
              <w:pStyle w:val="Incontec"/>
              <w:rPr>
                <w:ins w:id="1997" w:author="andres camilo santana bohorquez" w:date="2017-02-17T09:36:00Z"/>
                <w:rFonts w:cs="Times New Roman"/>
                <w:sz w:val="18"/>
                <w:szCs w:val="18"/>
              </w:rPr>
            </w:pPr>
            <w:ins w:id="1998" w:author="andres camilo santana bohorquez" w:date="2017-02-17T09:36:00Z">
              <w:r>
                <w:rPr>
                  <w:rFonts w:eastAsia="Arial" w:cs="Times New Roman"/>
                  <w:sz w:val="18"/>
                  <w:szCs w:val="18"/>
                </w:rPr>
                <w:t>Medio-Alto</w:t>
              </w:r>
            </w:ins>
          </w:p>
        </w:tc>
        <w:tc>
          <w:tcPr>
            <w:tcW w:w="2126" w:type="dxa"/>
          </w:tcPr>
          <w:p w14:paraId="39D69FEB" w14:textId="77777777" w:rsidR="00911F01" w:rsidRPr="002D449E" w:rsidRDefault="00911F01" w:rsidP="007B1D63">
            <w:pPr>
              <w:pStyle w:val="Incontec"/>
              <w:rPr>
                <w:ins w:id="1999" w:author="andres camilo santana bohorquez" w:date="2017-02-17T09:36:00Z"/>
                <w:rFonts w:cs="Times New Roman"/>
                <w:sz w:val="18"/>
                <w:szCs w:val="18"/>
              </w:rPr>
            </w:pPr>
            <w:ins w:id="2000" w:author="andres camilo santana bohorquez" w:date="2017-02-17T09:36:00Z">
              <w:r>
                <w:rPr>
                  <w:rFonts w:eastAsia="Arial" w:cs="Times New Roman"/>
                  <w:sz w:val="18"/>
                  <w:szCs w:val="18"/>
                </w:rPr>
                <w:t>Desarrollo back-end de las Aplicaciones</w:t>
              </w:r>
            </w:ins>
          </w:p>
        </w:tc>
      </w:tr>
      <w:tr w:rsidR="00911F01" w:rsidRPr="00102649" w14:paraId="19FB7F14" w14:textId="77777777" w:rsidTr="007B1D63">
        <w:trPr>
          <w:ins w:id="2001" w:author="andres camilo santana bohorquez" w:date="2017-02-17T09:36:00Z"/>
        </w:trPr>
        <w:tc>
          <w:tcPr>
            <w:tcW w:w="1843" w:type="dxa"/>
          </w:tcPr>
          <w:p w14:paraId="18287922" w14:textId="77777777" w:rsidR="00911F01" w:rsidRPr="002D449E" w:rsidRDefault="00911F01" w:rsidP="007B1D63">
            <w:pPr>
              <w:pStyle w:val="Incontec"/>
              <w:rPr>
                <w:ins w:id="2002" w:author="andres camilo santana bohorquez" w:date="2017-02-17T09:36:00Z"/>
                <w:rFonts w:eastAsia="Arial" w:cs="Times New Roman"/>
                <w:sz w:val="18"/>
                <w:szCs w:val="18"/>
              </w:rPr>
            </w:pPr>
            <w:ins w:id="2003" w:author="andres camilo santana bohorquez" w:date="2017-02-17T09:36:00Z">
              <w:r>
                <w:rPr>
                  <w:rFonts w:eastAsia="Arial" w:cs="Times New Roman"/>
                  <w:sz w:val="18"/>
                  <w:szCs w:val="18"/>
                </w:rPr>
                <w:t>Smartphone</w:t>
              </w:r>
            </w:ins>
          </w:p>
        </w:tc>
        <w:tc>
          <w:tcPr>
            <w:tcW w:w="992" w:type="dxa"/>
          </w:tcPr>
          <w:p w14:paraId="63BBD069" w14:textId="77777777" w:rsidR="00911F01" w:rsidRPr="002D449E" w:rsidRDefault="00911F01" w:rsidP="007B1D63">
            <w:pPr>
              <w:pStyle w:val="Incontec"/>
              <w:rPr>
                <w:ins w:id="2004" w:author="andres camilo santana bohorquez" w:date="2017-02-17T09:36:00Z"/>
                <w:rFonts w:eastAsia="Arial" w:cs="Times New Roman"/>
                <w:sz w:val="18"/>
                <w:szCs w:val="18"/>
              </w:rPr>
            </w:pPr>
            <w:ins w:id="2005" w:author="andres camilo santana bohorquez" w:date="2017-02-17T09:36:00Z">
              <w:r>
                <w:rPr>
                  <w:rFonts w:eastAsia="Arial" w:cs="Times New Roman"/>
                  <w:sz w:val="18"/>
                  <w:szCs w:val="18"/>
                </w:rPr>
                <w:t>1</w:t>
              </w:r>
            </w:ins>
          </w:p>
        </w:tc>
        <w:tc>
          <w:tcPr>
            <w:tcW w:w="2552" w:type="dxa"/>
          </w:tcPr>
          <w:p w14:paraId="37373BCA" w14:textId="77777777" w:rsidR="00911F01" w:rsidRDefault="00911F01" w:rsidP="007B1D63">
            <w:pPr>
              <w:pStyle w:val="Sinespaciado"/>
              <w:rPr>
                <w:ins w:id="2006" w:author="andres camilo santana bohorquez" w:date="2017-02-17T09:36:00Z"/>
                <w:rFonts w:ascii="LM Roman 10" w:hAnsi="LM Roman 10"/>
              </w:rPr>
            </w:pPr>
          </w:p>
          <w:p w14:paraId="5CFD8095" w14:textId="77777777" w:rsidR="00911F01" w:rsidRPr="003C2B75" w:rsidRDefault="00911F01" w:rsidP="007B1D63">
            <w:pPr>
              <w:pStyle w:val="Sinespaciado"/>
              <w:rPr>
                <w:ins w:id="2007" w:author="andres camilo santana bohorquez" w:date="2017-02-17T09:36:00Z"/>
                <w:rFonts w:ascii="LM Roman 10" w:hAnsi="LM Roman 10"/>
                <w:sz w:val="18"/>
                <w:szCs w:val="18"/>
              </w:rPr>
            </w:pPr>
            <w:ins w:id="2008" w:author="andres camilo santana bohorquez" w:date="2017-02-17T09:36:00Z">
              <w:r w:rsidRPr="003C2B75">
                <w:rPr>
                  <w:rFonts w:ascii="LM Roman 10" w:hAnsi="LM Roman 10"/>
                  <w:sz w:val="18"/>
                  <w:szCs w:val="18"/>
                </w:rPr>
                <w:t>1 GB RAM</w:t>
              </w:r>
            </w:ins>
          </w:p>
          <w:p w14:paraId="043AC9EC" w14:textId="77777777" w:rsidR="00911F01" w:rsidRPr="003C2B75" w:rsidRDefault="00911F01" w:rsidP="007B1D63">
            <w:pPr>
              <w:pStyle w:val="Sinespaciado"/>
              <w:rPr>
                <w:ins w:id="2009" w:author="andres camilo santana bohorquez" w:date="2017-02-17T09:36:00Z"/>
                <w:rFonts w:ascii="LM Roman 10" w:eastAsia="Arial" w:hAnsi="LM Roman 10" w:cs="Times New Roman"/>
                <w:sz w:val="18"/>
                <w:szCs w:val="18"/>
              </w:rPr>
            </w:pPr>
            <w:ins w:id="2010" w:author="andres camilo santana bohorquez" w:date="2017-02-17T09:36:00Z">
              <w:r w:rsidRPr="003C2B75">
                <w:rPr>
                  <w:rFonts w:ascii="LM Roman 10" w:eastAsia="Arial" w:hAnsi="LM Roman 10" w:cs="Times New Roman"/>
                  <w:sz w:val="18"/>
                  <w:szCs w:val="18"/>
                </w:rPr>
                <w:t>4 CPU Cores</w:t>
              </w:r>
            </w:ins>
          </w:p>
          <w:p w14:paraId="5E610487" w14:textId="77777777" w:rsidR="00911F01" w:rsidRPr="003C2B75" w:rsidRDefault="00911F01" w:rsidP="007B1D63">
            <w:pPr>
              <w:pStyle w:val="Sinespaciado"/>
              <w:rPr>
                <w:ins w:id="2011" w:author="andres camilo santana bohorquez" w:date="2017-02-17T09:36:00Z"/>
                <w:rFonts w:ascii="LM Roman 10" w:eastAsia="Arial" w:hAnsi="LM Roman 10" w:cs="Times New Roman"/>
                <w:sz w:val="18"/>
                <w:szCs w:val="18"/>
              </w:rPr>
            </w:pPr>
            <w:ins w:id="2012" w:author="andres camilo santana bohorquez" w:date="2017-02-17T09:36:00Z">
              <w:r w:rsidRPr="003C2B75">
                <w:rPr>
                  <w:rFonts w:ascii="LM Roman 10" w:eastAsia="Arial" w:hAnsi="LM Roman 10" w:cs="Times New Roman"/>
                  <w:sz w:val="18"/>
                  <w:szCs w:val="18"/>
                </w:rPr>
                <w:t>4 GB de Almacenamiento</w:t>
              </w:r>
            </w:ins>
          </w:p>
          <w:p w14:paraId="4AF785CF" w14:textId="77777777" w:rsidR="00911F01" w:rsidRPr="003C2B75" w:rsidRDefault="00911F01" w:rsidP="007B1D63">
            <w:pPr>
              <w:pStyle w:val="Sinespaciado"/>
              <w:rPr>
                <w:ins w:id="2013" w:author="andres camilo santana bohorquez" w:date="2017-02-17T09:36:00Z"/>
                <w:rFonts w:ascii="LM Roman 10" w:eastAsia="Arial" w:hAnsi="LM Roman 10" w:cs="Times New Roman"/>
                <w:sz w:val="18"/>
                <w:szCs w:val="18"/>
              </w:rPr>
            </w:pPr>
            <w:ins w:id="2014" w:author="andres camilo santana bohorquez" w:date="2017-02-17T09:36:00Z">
              <w:r w:rsidRPr="003C2B75">
                <w:rPr>
                  <w:rFonts w:ascii="LM Roman 10" w:eastAsia="Arial" w:hAnsi="LM Roman 10" w:cs="Times New Roman"/>
                  <w:sz w:val="18"/>
                  <w:szCs w:val="18"/>
                </w:rPr>
                <w:t>Pantalla de 4.7”</w:t>
              </w:r>
            </w:ins>
          </w:p>
          <w:p w14:paraId="14D53D14" w14:textId="77777777" w:rsidR="00911F01" w:rsidRPr="002D449E" w:rsidRDefault="00911F01" w:rsidP="007B1D63">
            <w:pPr>
              <w:pStyle w:val="Sinespaciado"/>
              <w:rPr>
                <w:ins w:id="2015" w:author="andres camilo santana bohorquez" w:date="2017-02-17T09:36:00Z"/>
                <w:rFonts w:eastAsia="Arial" w:cs="Times New Roman"/>
                <w:sz w:val="18"/>
                <w:szCs w:val="18"/>
              </w:rPr>
            </w:pPr>
            <w:ins w:id="2016" w:author="andres camilo santana bohorquez" w:date="2017-02-17T09:36:00Z">
              <w:r w:rsidRPr="003C2B75">
                <w:rPr>
                  <w:rFonts w:ascii="LM Roman 10" w:eastAsia="Arial" w:hAnsi="LM Roman 10" w:cs="Times New Roman"/>
                  <w:sz w:val="18"/>
                  <w:szCs w:val="18"/>
                </w:rPr>
                <w:t>Android 4.4.4</w:t>
              </w:r>
              <w:r w:rsidRPr="003C2B75">
                <w:rPr>
                  <w:rFonts w:eastAsia="Arial" w:cs="Times New Roman"/>
                  <w:sz w:val="18"/>
                  <w:szCs w:val="18"/>
                </w:rPr>
                <w:t> </w:t>
              </w:r>
            </w:ins>
          </w:p>
        </w:tc>
        <w:tc>
          <w:tcPr>
            <w:tcW w:w="1276" w:type="dxa"/>
          </w:tcPr>
          <w:p w14:paraId="5394EACD" w14:textId="77777777" w:rsidR="00911F01" w:rsidRDefault="00911F01" w:rsidP="007B1D63">
            <w:pPr>
              <w:pStyle w:val="Incontec"/>
              <w:rPr>
                <w:ins w:id="2017" w:author="andres camilo santana bohorquez" w:date="2017-02-17T09:36:00Z"/>
                <w:rFonts w:eastAsia="Arial" w:cs="Times New Roman"/>
                <w:sz w:val="18"/>
                <w:szCs w:val="18"/>
              </w:rPr>
            </w:pPr>
            <w:ins w:id="2018" w:author="andres camilo santana bohorquez" w:date="2017-02-17T09:36:00Z">
              <w:r>
                <w:rPr>
                  <w:rFonts w:eastAsia="Arial" w:cs="Times New Roman"/>
                  <w:sz w:val="18"/>
                  <w:szCs w:val="18"/>
                </w:rPr>
                <w:t>Bajo</w:t>
              </w:r>
            </w:ins>
          </w:p>
        </w:tc>
        <w:tc>
          <w:tcPr>
            <w:tcW w:w="2126" w:type="dxa"/>
          </w:tcPr>
          <w:p w14:paraId="13009FB4" w14:textId="77777777" w:rsidR="00911F01" w:rsidRDefault="00911F01" w:rsidP="007B1D63">
            <w:pPr>
              <w:pStyle w:val="Incontec"/>
              <w:rPr>
                <w:ins w:id="2019" w:author="andres camilo santana bohorquez" w:date="2017-02-17T09:36:00Z"/>
                <w:rFonts w:eastAsia="Arial" w:cs="Times New Roman"/>
                <w:sz w:val="18"/>
                <w:szCs w:val="18"/>
              </w:rPr>
            </w:pPr>
            <w:ins w:id="2020" w:author="andres camilo santana bohorquez" w:date="2017-02-17T09:36:00Z">
              <w:r>
                <w:rPr>
                  <w:rFonts w:eastAsia="Arial" w:cs="Times New Roman"/>
                  <w:sz w:val="18"/>
                  <w:szCs w:val="18"/>
                </w:rPr>
                <w:t>Dispositivo Movil para pruebas del Aplicativo</w:t>
              </w:r>
            </w:ins>
          </w:p>
        </w:tc>
      </w:tr>
    </w:tbl>
    <w:p w14:paraId="6046EF11" w14:textId="7C0713D1" w:rsidR="00911F01" w:rsidRDefault="00911F01" w:rsidP="00911F01">
      <w:pPr>
        <w:pStyle w:val="Incontec"/>
        <w:rPr>
          <w:rFonts w:cs="Times New Roman"/>
        </w:rPr>
      </w:pPr>
      <w:ins w:id="2021" w:author="andres camilo santana bohorquez" w:date="2017-02-17T09:36:00Z">
        <w:r w:rsidRPr="003C2B75">
          <w:rPr>
            <w:rFonts w:cs="Times New Roman"/>
            <w:b/>
            <w:i/>
          </w:rPr>
          <w:t>Tabla 5-</w:t>
        </w:r>
      </w:ins>
      <w:r w:rsidR="00DC3116">
        <w:rPr>
          <w:rFonts w:cs="Times New Roman"/>
          <w:b/>
          <w:i/>
        </w:rPr>
        <w:t>4</w:t>
      </w:r>
      <w:ins w:id="2022"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p w14:paraId="1F78411C" w14:textId="77777777" w:rsidR="00811096" w:rsidRPr="00811096" w:rsidRDefault="00811096" w:rsidP="00811096">
      <w:pPr>
        <w:pStyle w:val="Incontec"/>
        <w:rPr>
          <w:ins w:id="2023" w:author="andres camilo santana bohorquez" w:date="2017-02-17T09:36:00Z"/>
        </w:rPr>
      </w:pPr>
    </w:p>
    <w:p w14:paraId="00F9741A" w14:textId="77777777" w:rsidR="00911F01" w:rsidRPr="00102649" w:rsidRDefault="00911F01" w:rsidP="00E75E0F">
      <w:pPr>
        <w:pStyle w:val="Incontec"/>
        <w:numPr>
          <w:ilvl w:val="2"/>
          <w:numId w:val="1"/>
        </w:numPr>
        <w:outlineLvl w:val="2"/>
        <w:rPr>
          <w:ins w:id="2024" w:author="andres camilo santana bohorquez" w:date="2017-02-17T09:36:00Z"/>
          <w:rFonts w:cs="Times New Roman"/>
          <w:sz w:val="28"/>
          <w:szCs w:val="28"/>
        </w:rPr>
      </w:pPr>
      <w:bookmarkStart w:id="2025" w:name="_Toc475345766"/>
      <w:ins w:id="2026" w:author="andres camilo santana bohorquez" w:date="2017-02-17T09:36:00Z">
        <w:r w:rsidRPr="0090583F">
          <w:rPr>
            <w:rFonts w:cs="Times New Roman"/>
            <w:szCs w:val="28"/>
          </w:rPr>
          <w:t>Localización</w:t>
        </w:r>
        <w:bookmarkEnd w:id="2025"/>
      </w:ins>
    </w:p>
    <w:p w14:paraId="7CE7BCD8" w14:textId="77777777" w:rsidR="00911F01" w:rsidRPr="00102649" w:rsidRDefault="00911F01" w:rsidP="00911F01">
      <w:pPr>
        <w:pStyle w:val="Incontec"/>
        <w:rPr>
          <w:ins w:id="2027" w:author="andres camilo santana bohorquez" w:date="2017-02-17T09:36:00Z"/>
        </w:rPr>
      </w:pPr>
    </w:p>
    <w:p w14:paraId="61449B89" w14:textId="77777777" w:rsidR="00911F01" w:rsidRPr="00102649" w:rsidRDefault="00911F01" w:rsidP="00911F01">
      <w:pPr>
        <w:pStyle w:val="Incontec"/>
        <w:rPr>
          <w:ins w:id="2028" w:author="andres camilo santana bohorquez" w:date="2017-02-17T09:36:00Z"/>
          <w:rFonts w:cs="Times New Roman"/>
        </w:rPr>
      </w:pPr>
      <w:ins w:id="2029" w:author="andres camilo santana bohorquez" w:date="2017-02-17T09:36:00Z">
        <w:r w:rsidRPr="00102649">
          <w:rPr>
            <w:rFonts w:cs="Times New Roman"/>
          </w:rPr>
          <w:t>Para encontrar una buena localización de la empresa, se hizo un estudio que ayudó a elegir el inmueble más apropiado para dicho proyecto, donde se tuvieron en cuenta 3 etapas;</w:t>
        </w:r>
      </w:ins>
    </w:p>
    <w:p w14:paraId="200FBFE5" w14:textId="77777777" w:rsidR="00911F01" w:rsidRPr="00102649" w:rsidRDefault="00911F01" w:rsidP="00911F01">
      <w:pPr>
        <w:pStyle w:val="Incontec"/>
        <w:rPr>
          <w:ins w:id="2030" w:author="andres camilo santana bohorquez" w:date="2017-02-17T09:36:00Z"/>
          <w:rFonts w:cs="Times New Roman"/>
        </w:rPr>
      </w:pPr>
    </w:p>
    <w:p w14:paraId="174187F7" w14:textId="56487498" w:rsidR="00911F01" w:rsidRPr="00102649" w:rsidRDefault="00911F01" w:rsidP="00911F01">
      <w:pPr>
        <w:pStyle w:val="Incontec"/>
        <w:rPr>
          <w:ins w:id="2031" w:author="andres camilo santana bohorquez" w:date="2017-02-17T09:36:00Z"/>
          <w:rFonts w:cs="Times New Roman"/>
        </w:rPr>
      </w:pPr>
      <w:ins w:id="2032" w:author="andres camilo santana bohorquez" w:date="2017-02-17T09:36:00Z">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ins>
      <w:r w:rsidR="00DC3116">
        <w:rPr>
          <w:rFonts w:cs="Times New Roman"/>
        </w:rPr>
        <w:t>2</w:t>
      </w:r>
      <w:ins w:id="2033" w:author="andres camilo santana bohorquez" w:date="2017-02-17T09:36:00Z">
        <w:r w:rsidRPr="00102649">
          <w:rPr>
            <w:rFonts w:cs="Times New Roman"/>
          </w:rPr>
          <w:t>1.</w:t>
        </w:r>
      </w:ins>
    </w:p>
    <w:p w14:paraId="4809C50E" w14:textId="77777777" w:rsidR="00911F01" w:rsidRPr="00102649" w:rsidRDefault="00911F01" w:rsidP="00911F01">
      <w:pPr>
        <w:pStyle w:val="Incontec"/>
        <w:jc w:val="center"/>
        <w:rPr>
          <w:ins w:id="2034" w:author="andres camilo santana bohorquez" w:date="2017-02-17T09:36:00Z"/>
          <w:rFonts w:cs="Times New Roman"/>
        </w:rPr>
      </w:pPr>
      <w:ins w:id="2035" w:author="andres camilo santana bohorquez" w:date="2017-02-17T09:36:00Z">
        <w:r w:rsidRPr="00102649">
          <w:rPr>
            <w:rFonts w:cs="Times New Roman"/>
            <w:noProof/>
            <w:lang w:val="es-ES" w:eastAsia="es-ES"/>
            <w:rPrChange w:id="2036" w:author="Unknown">
              <w:rPr>
                <w:noProof/>
                <w:lang w:val="es-ES" w:eastAsia="es-ES"/>
              </w:rPr>
            </w:rPrChange>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ins>
    </w:p>
    <w:p w14:paraId="39D97803" w14:textId="36903B87" w:rsidR="00911F01" w:rsidRPr="000A0072" w:rsidRDefault="00911F01" w:rsidP="00911F01">
      <w:pPr>
        <w:pStyle w:val="Incontec"/>
        <w:rPr>
          <w:ins w:id="2037" w:author="andres camilo santana bohorquez" w:date="2017-02-17T09:36:00Z"/>
          <w:rFonts w:cs="Times New Roman"/>
          <w:sz w:val="22"/>
          <w:szCs w:val="22"/>
        </w:rPr>
      </w:pPr>
      <w:ins w:id="2038" w:author="andres camilo santana bohorquez" w:date="2017-02-17T09:36:00Z">
        <w:r w:rsidRPr="000A0072">
          <w:rPr>
            <w:rFonts w:cs="Times New Roman"/>
            <w:b/>
            <w:i/>
            <w:sz w:val="22"/>
            <w:szCs w:val="22"/>
          </w:rPr>
          <w:t>Figura 5-</w:t>
        </w:r>
      </w:ins>
      <w:r w:rsidR="00DC3116">
        <w:rPr>
          <w:rFonts w:cs="Times New Roman"/>
          <w:b/>
          <w:i/>
          <w:sz w:val="22"/>
          <w:szCs w:val="22"/>
        </w:rPr>
        <w:t>2</w:t>
      </w:r>
      <w:ins w:id="2039" w:author="andres camilo santana bohorquez" w:date="2017-02-17T09:36:00Z">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ins>
    </w:p>
    <w:p w14:paraId="66DDE155" w14:textId="77777777" w:rsidR="00911F01" w:rsidRPr="00102649" w:rsidRDefault="00911F01" w:rsidP="00911F01">
      <w:pPr>
        <w:pStyle w:val="Incontec"/>
        <w:rPr>
          <w:ins w:id="2040" w:author="andres camilo santana bohorquez" w:date="2017-02-17T09:36:00Z"/>
          <w:rFonts w:cs="Times New Roman"/>
        </w:rPr>
      </w:pPr>
    </w:p>
    <w:p w14:paraId="691A5657" w14:textId="34ADE128" w:rsidR="00911F01" w:rsidRPr="00102649" w:rsidRDefault="00911F01" w:rsidP="00911F01">
      <w:pPr>
        <w:pStyle w:val="Incontec"/>
        <w:rPr>
          <w:ins w:id="2041" w:author="andres camilo santana bohorquez" w:date="2017-02-17T09:36:00Z"/>
          <w:rFonts w:cs="Times New Roman"/>
        </w:rPr>
      </w:pPr>
      <w:ins w:id="2042" w:author="andres camilo santana bohorquez" w:date="2017-02-17T09:36:00Z">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ins>
      <w:r w:rsidR="00DC3116">
        <w:rPr>
          <w:rFonts w:cs="Times New Roman"/>
        </w:rPr>
        <w:t>2</w:t>
      </w:r>
      <w:ins w:id="2043" w:author="andres camilo santana bohorquez" w:date="2017-02-17T09:36:00Z">
        <w:r w:rsidRPr="00102649">
          <w:rPr>
            <w:rFonts w:cs="Times New Roman"/>
          </w:rPr>
          <w:t>2</w:t>
        </w:r>
      </w:ins>
    </w:p>
    <w:p w14:paraId="326F26FE" w14:textId="77777777" w:rsidR="00911F01" w:rsidRPr="00102649" w:rsidRDefault="00911F01" w:rsidP="00911F01">
      <w:pPr>
        <w:pStyle w:val="Incontec"/>
        <w:rPr>
          <w:ins w:id="2044" w:author="andres camilo santana bohorquez" w:date="2017-02-17T09:36:00Z"/>
          <w:rFonts w:cs="Times New Roman"/>
        </w:rPr>
      </w:pPr>
    </w:p>
    <w:p w14:paraId="6D379A83" w14:textId="77777777" w:rsidR="00911F01" w:rsidRPr="00102649" w:rsidRDefault="00911F01" w:rsidP="00911F01">
      <w:pPr>
        <w:pStyle w:val="Incontec"/>
        <w:rPr>
          <w:ins w:id="2045" w:author="andres camilo santana bohorquez" w:date="2017-02-17T09:36:00Z"/>
          <w:rFonts w:cs="Times New Roman"/>
        </w:rPr>
      </w:pPr>
      <w:ins w:id="2046" w:author="andres camilo santana bohorquez" w:date="2017-02-17T09:36:00Z">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ins>
    </w:p>
    <w:p w14:paraId="092F954B" w14:textId="0DA391A1" w:rsidR="00911F01" w:rsidRPr="000A0072" w:rsidRDefault="00911F01" w:rsidP="00911F01">
      <w:pPr>
        <w:pStyle w:val="Incontec"/>
        <w:rPr>
          <w:ins w:id="2047" w:author="andres camilo santana bohorquez" w:date="2017-02-17T09:36:00Z"/>
          <w:rFonts w:cs="Times New Roman"/>
          <w:sz w:val="22"/>
          <w:szCs w:val="22"/>
        </w:rPr>
      </w:pPr>
      <w:ins w:id="2048" w:author="andres camilo santana bohorquez" w:date="2017-02-17T09:36:00Z">
        <w:r w:rsidRPr="000A0072">
          <w:rPr>
            <w:rFonts w:cs="Times New Roman"/>
            <w:b/>
            <w:i/>
            <w:sz w:val="22"/>
            <w:szCs w:val="22"/>
          </w:rPr>
          <w:t>Figura 5-</w:t>
        </w:r>
      </w:ins>
      <w:r w:rsidR="00DC3116">
        <w:rPr>
          <w:rFonts w:cs="Times New Roman"/>
          <w:b/>
          <w:i/>
          <w:sz w:val="22"/>
          <w:szCs w:val="22"/>
        </w:rPr>
        <w:t>2</w:t>
      </w:r>
      <w:ins w:id="2049" w:author="andres camilo santana bohorquez" w:date="2017-02-17T09:36:00Z">
        <w:r w:rsidRPr="000A0072">
          <w:rPr>
            <w:rFonts w:cs="Times New Roman"/>
            <w:b/>
            <w:i/>
            <w:sz w:val="22"/>
            <w:szCs w:val="22"/>
          </w:rPr>
          <w:t>2</w:t>
        </w:r>
        <w:r w:rsidRPr="000A0072">
          <w:rPr>
            <w:rFonts w:cs="Times New Roman"/>
            <w:sz w:val="22"/>
            <w:szCs w:val="22"/>
          </w:rPr>
          <w:t>.  Zona escogida para la ubicación del Inmueble Fuente: Autores</w:t>
        </w:r>
      </w:ins>
    </w:p>
    <w:p w14:paraId="017F21E9" w14:textId="77777777" w:rsidR="00911F01" w:rsidRPr="00102649" w:rsidRDefault="00911F01" w:rsidP="00911F01">
      <w:pPr>
        <w:pStyle w:val="Incontec"/>
        <w:rPr>
          <w:ins w:id="2050" w:author="andres camilo santana bohorquez" w:date="2017-02-17T09:36:00Z"/>
          <w:rFonts w:cs="Times New Roman"/>
        </w:rPr>
      </w:pPr>
    </w:p>
    <w:p w14:paraId="05449BF3" w14:textId="77777777" w:rsidR="00911F01" w:rsidRPr="00102649" w:rsidRDefault="00911F01" w:rsidP="00911F01">
      <w:pPr>
        <w:pStyle w:val="Incontec"/>
        <w:rPr>
          <w:ins w:id="2051" w:author="andres camilo santana bohorquez" w:date="2017-02-17T09:36:00Z"/>
          <w:rFonts w:cs="Times New Roman"/>
        </w:rPr>
      </w:pPr>
      <w:ins w:id="2052" w:author="andres camilo santana bohorquez" w:date="2017-02-17T09:36:00Z">
        <w:r w:rsidRPr="00102649">
          <w:rPr>
            <w:rFonts w:cs="Times New Roman"/>
          </w:rPr>
          <w:lastRenderedPageBreak/>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ins>
    </w:p>
    <w:p w14:paraId="341F6483" w14:textId="77777777" w:rsidR="00911F01" w:rsidRDefault="00911F01" w:rsidP="00911F01">
      <w:pPr>
        <w:rPr>
          <w:ins w:id="2053" w:author="andres camilo santana bohorquez" w:date="2017-02-17T09:36:00Z"/>
        </w:rPr>
      </w:pPr>
    </w:p>
    <w:p w14:paraId="335FD382" w14:textId="77777777" w:rsidR="00911F01" w:rsidRPr="00F10F68" w:rsidRDefault="00911F01" w:rsidP="00911F01">
      <w:pPr>
        <w:jc w:val="both"/>
        <w:rPr>
          <w:ins w:id="2054" w:author="andres camilo santana bohorquez" w:date="2017-02-17T09:36:00Z"/>
          <w:rFonts w:ascii="LM Roman 10" w:hAnsi="LM Roman 10"/>
          <w:sz w:val="24"/>
        </w:rPr>
      </w:pPr>
      <w:ins w:id="2055" w:author="andres camilo santana bohorquez" w:date="2017-02-17T09:36:00Z">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ins>
    </w:p>
    <w:p w14:paraId="7E41FB93" w14:textId="571675A6" w:rsidR="00911F01" w:rsidRDefault="00911F01" w:rsidP="00911F01">
      <w:pPr>
        <w:jc w:val="both"/>
        <w:rPr>
          <w:ins w:id="2056" w:author="andres camilo santana bohorquez" w:date="2017-02-17T09:36:00Z"/>
          <w:rFonts w:ascii="LM Roman 10" w:hAnsi="LM Roman 10"/>
          <w:sz w:val="24"/>
        </w:rPr>
      </w:pPr>
      <w:ins w:id="2057" w:author="andres camilo santana bohorquez" w:date="2017-02-17T09:36:00Z">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ins>
      <w:r w:rsidR="00DC3116">
        <w:rPr>
          <w:rFonts w:ascii="LM Roman 10" w:hAnsi="LM Roman 10"/>
          <w:sz w:val="24"/>
        </w:rPr>
        <w:t>2</w:t>
      </w:r>
      <w:ins w:id="2058" w:author="andres camilo santana bohorquez" w:date="2017-02-17T09:36:00Z">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ins>
    </w:p>
    <w:p w14:paraId="445D3AB0" w14:textId="77777777" w:rsidR="00911F01" w:rsidRDefault="00911F01" w:rsidP="00911F01">
      <w:pPr>
        <w:jc w:val="both"/>
        <w:rPr>
          <w:ins w:id="2059" w:author="andres camilo santana bohorquez" w:date="2017-02-17T09:36:00Z"/>
          <w:rFonts w:ascii="LM Roman 10" w:hAnsi="LM Roman 10"/>
          <w:sz w:val="24"/>
        </w:rPr>
      </w:pPr>
    </w:p>
    <w:p w14:paraId="47A152F8" w14:textId="77777777" w:rsidR="00911F01" w:rsidRDefault="00911F01" w:rsidP="00911F01">
      <w:pPr>
        <w:jc w:val="center"/>
        <w:rPr>
          <w:ins w:id="2060" w:author="andres camilo santana bohorquez" w:date="2017-02-17T09:36:00Z"/>
          <w:rFonts w:ascii="LM Roman 10" w:hAnsi="LM Roman 10"/>
          <w:sz w:val="24"/>
        </w:rPr>
      </w:pPr>
      <w:ins w:id="2061" w:author="andres camilo santana bohorquez" w:date="2017-02-17T09:36:00Z">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ins>
    </w:p>
    <w:p w14:paraId="12F8D68D" w14:textId="13AC48EF" w:rsidR="00911F01" w:rsidRPr="000A0072" w:rsidRDefault="00911F01" w:rsidP="00911F01">
      <w:pPr>
        <w:jc w:val="both"/>
        <w:rPr>
          <w:ins w:id="2062" w:author="andres camilo santana bohorquez" w:date="2017-02-17T09:36:00Z"/>
          <w:rFonts w:ascii="LM Roman 10" w:hAnsi="LM Roman 10"/>
        </w:rPr>
      </w:pPr>
      <w:ins w:id="2063" w:author="andres camilo santana bohorquez" w:date="2017-02-17T09:36:00Z">
        <w:r w:rsidRPr="000A0072">
          <w:rPr>
            <w:rFonts w:ascii="LM Roman 10" w:hAnsi="LM Roman 10"/>
            <w:b/>
            <w:i/>
          </w:rPr>
          <w:t>Figura 5-</w:t>
        </w:r>
      </w:ins>
      <w:r w:rsidR="00DC3116">
        <w:rPr>
          <w:rFonts w:ascii="LM Roman 10" w:hAnsi="LM Roman 10"/>
          <w:b/>
          <w:i/>
        </w:rPr>
        <w:t>2</w:t>
      </w:r>
      <w:ins w:id="2064" w:author="andres camilo santana bohorquez" w:date="2017-02-17T09:36:00Z">
        <w:r w:rsidRPr="000A0072">
          <w:rPr>
            <w:rFonts w:ascii="LM Roman 10" w:hAnsi="LM Roman 10"/>
            <w:b/>
            <w:i/>
          </w:rPr>
          <w:t>3</w:t>
        </w:r>
        <w:r w:rsidRPr="000A0072">
          <w:rPr>
            <w:rFonts w:ascii="LM Roman 10" w:hAnsi="LM Roman 10"/>
          </w:rPr>
          <w:t>. Ubicación Parquesoft. Fuente: Autores.</w:t>
        </w:r>
      </w:ins>
    </w:p>
    <w:p w14:paraId="6F4BAC9F" w14:textId="77777777" w:rsidR="00911F01" w:rsidRDefault="00911F01" w:rsidP="00911F01">
      <w:pPr>
        <w:jc w:val="both"/>
        <w:rPr>
          <w:ins w:id="2065" w:author="andres camilo santana bohorquez" w:date="2017-02-17T09:36:00Z"/>
          <w:rFonts w:ascii="LM Roman 10" w:hAnsi="LM Roman 10"/>
          <w:sz w:val="24"/>
        </w:rPr>
      </w:pPr>
    </w:p>
    <w:p w14:paraId="01310097" w14:textId="77777777" w:rsidR="00911F01" w:rsidRDefault="00911F01" w:rsidP="00911F01">
      <w:pPr>
        <w:jc w:val="both"/>
        <w:rPr>
          <w:ins w:id="2066" w:author="andres camilo santana bohorquez" w:date="2017-02-17T09:36:00Z"/>
          <w:rFonts w:ascii="LM Roman 10" w:hAnsi="LM Roman 10"/>
          <w:sz w:val="24"/>
        </w:rPr>
      </w:pPr>
    </w:p>
    <w:p w14:paraId="4FF05741" w14:textId="77777777" w:rsidR="00911F01" w:rsidRDefault="00911F01" w:rsidP="00911F01">
      <w:pPr>
        <w:jc w:val="both"/>
        <w:rPr>
          <w:ins w:id="2067" w:author="andres camilo santana bohorquez" w:date="2017-02-17T09:36:00Z"/>
          <w:rFonts w:ascii="LM Roman 10" w:hAnsi="LM Roman 10"/>
          <w:sz w:val="24"/>
        </w:rPr>
      </w:pPr>
    </w:p>
    <w:p w14:paraId="52502D82" w14:textId="77777777" w:rsidR="00911F01" w:rsidRPr="0018414A" w:rsidRDefault="00911F01" w:rsidP="00911F01">
      <w:pPr>
        <w:pStyle w:val="Incontec"/>
        <w:rPr>
          <w:ins w:id="2068" w:author="andres camilo santana bohorquez" w:date="2017-02-17T09:36:00Z"/>
          <w:rFonts w:cs="Times New Roman"/>
          <w:i/>
        </w:rPr>
      </w:pPr>
      <w:ins w:id="2069" w:author="andres camilo santana bohorquez" w:date="2017-02-17T09:36:00Z">
        <w:r w:rsidRPr="0018414A">
          <w:rPr>
            <w:rFonts w:eastAsia="Arial" w:cs="Times New Roman"/>
            <w:i/>
          </w:rPr>
          <w:t>Distribución Espacial.</w:t>
        </w:r>
      </w:ins>
    </w:p>
    <w:p w14:paraId="68EEB1CF" w14:textId="5376B451" w:rsidR="00911F01" w:rsidRPr="00102649" w:rsidRDefault="00911F01" w:rsidP="00911F01">
      <w:pPr>
        <w:pStyle w:val="Incontec"/>
        <w:rPr>
          <w:ins w:id="2070" w:author="andres camilo santana bohorquez" w:date="2017-02-17T09:36:00Z"/>
          <w:rFonts w:cs="Times New Roman"/>
        </w:rPr>
      </w:pPr>
      <w:ins w:id="2071" w:author="andres camilo santana bohorquez" w:date="2017-02-17T09:36:00Z">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ins>
      <w:r w:rsidR="00B65399">
        <w:rPr>
          <w:rFonts w:eastAsia="Arial" w:cs="Times New Roman"/>
        </w:rPr>
        <w:t xml:space="preserve"> ver figura 5-</w:t>
      </w:r>
      <w:r w:rsidR="00DC3116">
        <w:rPr>
          <w:rFonts w:eastAsia="Arial" w:cs="Times New Roman"/>
        </w:rPr>
        <w:t>2</w:t>
      </w:r>
      <w:r w:rsidR="00B65399">
        <w:rPr>
          <w:rFonts w:eastAsia="Arial" w:cs="Times New Roman"/>
        </w:rPr>
        <w:t>4</w:t>
      </w:r>
      <w:ins w:id="2072" w:author="andres camilo santana bohorquez" w:date="2017-02-17T09:36:00Z">
        <w:r>
          <w:rPr>
            <w:rFonts w:eastAsia="Arial" w:cs="Times New Roman"/>
          </w:rPr>
          <w:t>.</w:t>
        </w:r>
      </w:ins>
    </w:p>
    <w:p w14:paraId="28284D62" w14:textId="77777777" w:rsidR="00911F01" w:rsidRPr="00102649" w:rsidRDefault="00911F01" w:rsidP="00911F01">
      <w:pPr>
        <w:pStyle w:val="Incontec"/>
        <w:rPr>
          <w:ins w:id="2073" w:author="andres camilo santana bohorquez" w:date="2017-02-17T09:36:00Z"/>
          <w:rFonts w:cs="Times New Roman"/>
        </w:rPr>
      </w:pPr>
      <w:ins w:id="2074" w:author="andres camilo santana bohorquez" w:date="2017-02-17T09:36:00Z">
        <w:r w:rsidRPr="00102649">
          <w:rPr>
            <w:rFonts w:eastAsia="Arial" w:cs="Times New Roman"/>
          </w:rPr>
          <w:t xml:space="preserve"> Distribución Interna</w:t>
        </w:r>
      </w:ins>
    </w:p>
    <w:p w14:paraId="2D2D73C2" w14:textId="77777777" w:rsidR="00911F01" w:rsidRPr="00102649" w:rsidRDefault="00911F01" w:rsidP="00911F01">
      <w:pPr>
        <w:pStyle w:val="Incontec"/>
        <w:rPr>
          <w:ins w:id="2075" w:author="andres camilo santana bohorquez" w:date="2017-02-17T09:36:00Z"/>
          <w:rFonts w:cs="Times New Roman"/>
        </w:rPr>
      </w:pPr>
      <w:ins w:id="2076" w:author="andres camilo santana bohorquez" w:date="2017-02-17T09:36:00Z">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ins>
    </w:p>
    <w:p w14:paraId="43BE9412" w14:textId="77777777" w:rsidR="00911F01" w:rsidRDefault="00911F01" w:rsidP="00911F01">
      <w:pPr>
        <w:pStyle w:val="Incontec"/>
        <w:jc w:val="center"/>
        <w:rPr>
          <w:ins w:id="2077" w:author="andres camilo santana bohorquez" w:date="2017-02-17T09:36:00Z"/>
          <w:rFonts w:cs="Times New Roman"/>
        </w:rPr>
      </w:pPr>
      <w:ins w:id="2078" w:author="andres camilo santana bohorquez" w:date="2017-02-17T09:36:00Z">
        <w:r>
          <w:rPr>
            <w:rFonts w:cs="Times New Roman"/>
            <w:noProof/>
            <w:lang w:val="es-ES" w:eastAsia="es-ES"/>
            <w:rPrChange w:id="2079" w:author="Unknown">
              <w:rPr>
                <w:noProof/>
                <w:lang w:val="es-ES" w:eastAsia="es-ES"/>
              </w:rPr>
            </w:rPrChange>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ins>
    </w:p>
    <w:p w14:paraId="01435208" w14:textId="0BF069CF" w:rsidR="00911F01" w:rsidRPr="000A0072" w:rsidRDefault="00911F01" w:rsidP="00911F01">
      <w:pPr>
        <w:pStyle w:val="Incontec"/>
        <w:rPr>
          <w:ins w:id="2080" w:author="andres camilo santana bohorquez" w:date="2017-02-17T09:36:00Z"/>
          <w:rFonts w:cs="Times New Roman"/>
          <w:sz w:val="22"/>
          <w:szCs w:val="22"/>
        </w:rPr>
      </w:pPr>
      <w:ins w:id="2081" w:author="andres camilo santana bohorquez" w:date="2017-02-17T09:36:00Z">
        <w:r w:rsidRPr="000A0072">
          <w:rPr>
            <w:rFonts w:cs="Times New Roman"/>
            <w:b/>
            <w:i/>
            <w:sz w:val="22"/>
            <w:szCs w:val="22"/>
          </w:rPr>
          <w:t>Figura 5-</w:t>
        </w:r>
      </w:ins>
      <w:r w:rsidR="00DC3116">
        <w:rPr>
          <w:rFonts w:cs="Times New Roman"/>
          <w:b/>
          <w:i/>
          <w:sz w:val="22"/>
          <w:szCs w:val="22"/>
        </w:rPr>
        <w:t>2</w:t>
      </w:r>
      <w:ins w:id="2082" w:author="andres camilo santana bohorquez" w:date="2017-02-17T09:36:00Z">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ins>
    </w:p>
    <w:p w14:paraId="0EAEA811" w14:textId="77777777" w:rsidR="00911F01" w:rsidRPr="00F10F68" w:rsidRDefault="00911F01" w:rsidP="00911F01">
      <w:pPr>
        <w:pStyle w:val="Incontec"/>
        <w:rPr>
          <w:ins w:id="2083" w:author="andres camilo santana bohorquez" w:date="2017-02-17T09:36:00Z"/>
        </w:rPr>
      </w:pPr>
    </w:p>
    <w:p w14:paraId="5D725FA1" w14:textId="77777777" w:rsidR="00911F01" w:rsidRPr="00F73137" w:rsidRDefault="00911F01" w:rsidP="00E75E0F">
      <w:pPr>
        <w:pStyle w:val="Prrafodelista"/>
        <w:numPr>
          <w:ilvl w:val="2"/>
          <w:numId w:val="1"/>
        </w:numPr>
        <w:outlineLvl w:val="2"/>
        <w:rPr>
          <w:ins w:id="2084" w:author="andres camilo santana bohorquez" w:date="2017-02-17T09:36:00Z"/>
          <w:rFonts w:ascii="LM Roman 10" w:hAnsi="LM Roman 10"/>
          <w:sz w:val="24"/>
        </w:rPr>
      </w:pPr>
      <w:bookmarkStart w:id="2085" w:name="_Toc475345767"/>
      <w:ins w:id="2086" w:author="andres camilo santana bohorquez" w:date="2017-02-17T09:36:00Z">
        <w:r w:rsidRPr="00F73137">
          <w:rPr>
            <w:rFonts w:ascii="LM Roman 10" w:hAnsi="LM Roman 10"/>
            <w:sz w:val="24"/>
          </w:rPr>
          <w:t>Estructura Organizacional</w:t>
        </w:r>
        <w:bookmarkEnd w:id="2085"/>
      </w:ins>
    </w:p>
    <w:p w14:paraId="07CB8576" w14:textId="77777777" w:rsidR="00911F01" w:rsidRPr="00F73137" w:rsidRDefault="00911F01" w:rsidP="00911F01">
      <w:pPr>
        <w:rPr>
          <w:ins w:id="2087" w:author="andres camilo santana bohorquez" w:date="2017-02-17T09:36:00Z"/>
          <w:rFonts w:ascii="LM Roman 10" w:hAnsi="LM Roman 10"/>
          <w:sz w:val="24"/>
        </w:rPr>
      </w:pPr>
    </w:p>
    <w:p w14:paraId="25CBB31F" w14:textId="77777777" w:rsidR="00911F01" w:rsidRDefault="00911F01" w:rsidP="00911F01">
      <w:pPr>
        <w:pStyle w:val="Incontec"/>
        <w:rPr>
          <w:ins w:id="2088" w:author="andres camilo santana bohorquez" w:date="2017-02-17T09:36:00Z"/>
          <w:rFonts w:eastAsia="Arial" w:cs="Times New Roman"/>
        </w:rPr>
      </w:pPr>
      <w:ins w:id="2089" w:author="andres camilo santana bohorquez" w:date="2017-02-17T09:36:00Z">
        <w:r w:rsidRPr="00102649">
          <w:rPr>
            <w:rFonts w:eastAsia="Arial" w:cs="Times New Roman"/>
          </w:rPr>
          <w:t>Para el proyecto se determinó que la mejor forma de organización es la siguiente:</w:t>
        </w:r>
      </w:ins>
    </w:p>
    <w:p w14:paraId="12A36908" w14:textId="77777777" w:rsidR="00911F01" w:rsidRDefault="00911F01" w:rsidP="00911F01">
      <w:pPr>
        <w:rPr>
          <w:ins w:id="2090" w:author="andres camilo santana bohorquez" w:date="2017-02-17T09:36:00Z"/>
        </w:rPr>
      </w:pPr>
    </w:p>
    <w:p w14:paraId="2201174C" w14:textId="77777777" w:rsidR="00911F01" w:rsidRPr="00102649" w:rsidRDefault="00911F01" w:rsidP="00911F01">
      <w:pPr>
        <w:pStyle w:val="Incontec"/>
        <w:rPr>
          <w:ins w:id="2091" w:author="andres camilo santana bohorquez" w:date="2017-02-17T09:36:00Z"/>
          <w:rFonts w:cs="Times New Roman"/>
        </w:rPr>
      </w:pPr>
      <w:ins w:id="2092" w:author="andres camilo santana bohorquez" w:date="2017-02-17T09:36:00Z">
        <w:r w:rsidRPr="0022378D">
          <w:rPr>
            <w:rFonts w:eastAsia="Arial" w:cs="Times New Roman"/>
            <w:i/>
          </w:rPr>
          <w:t>Modelo Administrativo para la Operación</w:t>
        </w:r>
        <w:r w:rsidRPr="00102649">
          <w:rPr>
            <w:rFonts w:eastAsia="Arial" w:cs="Times New Roman"/>
          </w:rPr>
          <w:t>.</w:t>
        </w:r>
      </w:ins>
    </w:p>
    <w:p w14:paraId="1EE78BB7" w14:textId="77777777" w:rsidR="00911F01" w:rsidRPr="0022378D" w:rsidRDefault="00911F01" w:rsidP="00911F01">
      <w:pPr>
        <w:pStyle w:val="Incontec"/>
        <w:rPr>
          <w:ins w:id="2093" w:author="andres camilo santana bohorquez" w:date="2017-02-17T09:36:00Z"/>
          <w:rFonts w:eastAsia="Arial" w:cs="Times New Roman"/>
        </w:rPr>
      </w:pPr>
      <w:ins w:id="2094" w:author="andres camilo santana bohorquez" w:date="2017-02-17T09:36:00Z">
        <w:r>
          <w:rPr>
            <w:rFonts w:eastAsia="Arial" w:cs="Times New Roman"/>
          </w:rPr>
          <w:t xml:space="preserve">La empresa se dividirá en 4 </w:t>
        </w:r>
        <w:r w:rsidRPr="0022378D">
          <w:rPr>
            <w:rFonts w:eastAsia="Arial" w:cs="Times New Roman"/>
          </w:rPr>
          <w:t>áreas principales:</w:t>
        </w:r>
      </w:ins>
    </w:p>
    <w:p w14:paraId="33E79B70" w14:textId="77777777" w:rsidR="00911F01" w:rsidRDefault="00911F01" w:rsidP="00911F01">
      <w:pPr>
        <w:pStyle w:val="Incontec"/>
        <w:numPr>
          <w:ilvl w:val="0"/>
          <w:numId w:val="12"/>
        </w:numPr>
        <w:rPr>
          <w:ins w:id="2095" w:author="andres camilo santana bohorquez" w:date="2017-02-17T09:36:00Z"/>
          <w:rFonts w:eastAsia="Arial"/>
        </w:rPr>
      </w:pPr>
      <w:ins w:id="2096" w:author="andres camilo santana bohorquez" w:date="2017-02-17T09:36:00Z">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ins>
    </w:p>
    <w:p w14:paraId="5742D4C1" w14:textId="77777777" w:rsidR="00911F01" w:rsidRPr="000D61A3" w:rsidRDefault="00911F01" w:rsidP="00911F01">
      <w:pPr>
        <w:rPr>
          <w:ins w:id="2097" w:author="andres camilo santana bohorquez" w:date="2017-02-17T09:36:00Z"/>
        </w:rPr>
      </w:pPr>
    </w:p>
    <w:p w14:paraId="39E8CB60" w14:textId="77777777" w:rsidR="00911F01" w:rsidRPr="0022378D" w:rsidRDefault="00911F01" w:rsidP="00911F01">
      <w:pPr>
        <w:pStyle w:val="Incontec"/>
        <w:numPr>
          <w:ilvl w:val="0"/>
          <w:numId w:val="12"/>
        </w:numPr>
        <w:rPr>
          <w:ins w:id="2098" w:author="andres camilo santana bohorquez" w:date="2017-02-17T09:36:00Z"/>
          <w:rFonts w:eastAsia="Arial"/>
        </w:rPr>
      </w:pPr>
      <w:ins w:id="2099" w:author="andres camilo santana bohorquez" w:date="2017-02-17T09:36:00Z">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ins>
    </w:p>
    <w:p w14:paraId="32CF04DB" w14:textId="77777777" w:rsidR="00911F01" w:rsidRDefault="00911F01" w:rsidP="00911F01">
      <w:pPr>
        <w:pStyle w:val="Incontec"/>
        <w:numPr>
          <w:ilvl w:val="0"/>
          <w:numId w:val="12"/>
        </w:numPr>
        <w:rPr>
          <w:ins w:id="2100" w:author="andres camilo santana bohorquez" w:date="2017-02-17T09:36:00Z"/>
          <w:rFonts w:cs="CMR12"/>
        </w:rPr>
      </w:pPr>
      <w:ins w:id="2101" w:author="andres camilo santana bohorquez" w:date="2017-02-17T09:36:00Z">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ins>
    </w:p>
    <w:p w14:paraId="4AFA1D60" w14:textId="77777777" w:rsidR="00911F01" w:rsidRDefault="00911F01" w:rsidP="00911F01">
      <w:pPr>
        <w:rPr>
          <w:ins w:id="2102" w:author="andres camilo santana bohorquez" w:date="2017-02-17T09:36:00Z"/>
        </w:rPr>
      </w:pPr>
    </w:p>
    <w:p w14:paraId="7845C137" w14:textId="77777777" w:rsidR="00911F01" w:rsidRPr="0022378D" w:rsidRDefault="00911F01" w:rsidP="00911F01">
      <w:pPr>
        <w:pStyle w:val="Incontec"/>
        <w:numPr>
          <w:ilvl w:val="0"/>
          <w:numId w:val="12"/>
        </w:numPr>
        <w:rPr>
          <w:ins w:id="2103" w:author="andres camilo santana bohorquez" w:date="2017-02-17T09:36:00Z"/>
        </w:rPr>
      </w:pPr>
      <w:ins w:id="2104" w:author="andres camilo santana bohorquez" w:date="2017-02-17T09:36:00Z">
        <w:r w:rsidRPr="000D61A3">
          <w:t>Managment</w:t>
        </w:r>
        <w:r>
          <w:t>: Esta</w:t>
        </w:r>
        <w:r w:rsidRPr="000D61A3">
          <w:t xml:space="preserve"> área se encarga del control de las finanzas de la empresa y el control legal de la misma.</w:t>
        </w:r>
      </w:ins>
    </w:p>
    <w:p w14:paraId="271256EA" w14:textId="77777777" w:rsidR="00911F01" w:rsidRDefault="00911F01" w:rsidP="00911F01">
      <w:pPr>
        <w:rPr>
          <w:ins w:id="2105" w:author="andres camilo santana bohorquez" w:date="2017-02-17T09:36:00Z"/>
        </w:rPr>
      </w:pPr>
    </w:p>
    <w:p w14:paraId="059D1345" w14:textId="77777777" w:rsidR="00911F01" w:rsidRPr="0022378D" w:rsidRDefault="00911F01" w:rsidP="00911F01">
      <w:pPr>
        <w:rPr>
          <w:ins w:id="2106" w:author="andres camilo santana bohorquez" w:date="2017-02-17T09:36:00Z"/>
        </w:rPr>
      </w:pPr>
    </w:p>
    <w:p w14:paraId="75F903BF" w14:textId="77777777" w:rsidR="00911F01" w:rsidRPr="00102649" w:rsidRDefault="00911F01" w:rsidP="00911F01">
      <w:pPr>
        <w:pStyle w:val="Incontec"/>
        <w:jc w:val="center"/>
        <w:rPr>
          <w:ins w:id="2107" w:author="andres camilo santana bohorquez" w:date="2017-02-17T09:36:00Z"/>
          <w:rFonts w:eastAsia="Arial" w:cs="Times New Roman"/>
        </w:rPr>
      </w:pPr>
      <w:ins w:id="2108" w:author="andres camilo santana bohorquez" w:date="2017-02-17T09:36:00Z">
        <w:r>
          <w:rPr>
            <w:rFonts w:eastAsia="Arial" w:cs="Times New Roman"/>
            <w:noProof/>
            <w:lang w:val="es-ES" w:eastAsia="es-ES"/>
            <w:rPrChange w:id="2109" w:author="Unknown">
              <w:rPr>
                <w:noProof/>
                <w:lang w:val="es-ES" w:eastAsia="es-ES"/>
              </w:rPr>
            </w:rPrChange>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ins>
    </w:p>
    <w:p w14:paraId="6D11B3BD" w14:textId="2117F0A2" w:rsidR="00911F01" w:rsidRPr="000A0072" w:rsidRDefault="00911F01" w:rsidP="00911F01">
      <w:pPr>
        <w:pStyle w:val="Incontec"/>
        <w:rPr>
          <w:ins w:id="2110" w:author="andres camilo santana bohorquez" w:date="2017-02-17T09:36:00Z"/>
          <w:rFonts w:eastAsia="Arial" w:cs="Times New Roman"/>
          <w:sz w:val="22"/>
          <w:szCs w:val="22"/>
        </w:rPr>
      </w:pPr>
      <w:ins w:id="2111" w:author="andres camilo santana bohorquez" w:date="2017-02-17T09:36:00Z">
        <w:r w:rsidRPr="000A0072">
          <w:rPr>
            <w:rFonts w:eastAsia="Arial" w:cs="Times New Roman"/>
            <w:b/>
            <w:i/>
            <w:sz w:val="22"/>
            <w:szCs w:val="22"/>
          </w:rPr>
          <w:t>Figura 5-</w:t>
        </w:r>
      </w:ins>
      <w:r w:rsidR="00DC3116">
        <w:rPr>
          <w:rFonts w:eastAsia="Arial" w:cs="Times New Roman"/>
          <w:b/>
          <w:i/>
          <w:sz w:val="22"/>
          <w:szCs w:val="22"/>
        </w:rPr>
        <w:t>2</w:t>
      </w:r>
      <w:ins w:id="2112" w:author="andres camilo santana bohorquez" w:date="2017-02-17T09:36:00Z">
        <w:r w:rsidRPr="000A0072">
          <w:rPr>
            <w:rFonts w:eastAsia="Arial" w:cs="Times New Roman"/>
            <w:b/>
            <w:i/>
            <w:sz w:val="22"/>
            <w:szCs w:val="22"/>
          </w:rPr>
          <w:t>5</w:t>
        </w:r>
        <w:r w:rsidRPr="000A0072">
          <w:rPr>
            <w:rFonts w:eastAsia="Arial" w:cs="Times New Roman"/>
            <w:sz w:val="22"/>
            <w:szCs w:val="22"/>
          </w:rPr>
          <w:t>. Estructura Organizacional de la empresa. Fuente: Autores.</w:t>
        </w:r>
      </w:ins>
    </w:p>
    <w:p w14:paraId="5196269B" w14:textId="77777777" w:rsidR="00911F01" w:rsidRDefault="00911F01" w:rsidP="00911F01">
      <w:pPr>
        <w:pStyle w:val="Incontec"/>
        <w:rPr>
          <w:ins w:id="2113" w:author="andres camilo santana bohorquez" w:date="2017-02-17T09:36:00Z"/>
          <w:rFonts w:eastAsia="Arial" w:cs="Times New Roman"/>
          <w:i/>
        </w:rPr>
      </w:pPr>
      <w:ins w:id="2114" w:author="andres camilo santana bohorquez" w:date="2017-02-17T09:36:00Z">
        <w:r w:rsidRPr="00A46D04">
          <w:rPr>
            <w:rFonts w:eastAsia="Arial" w:cs="Times New Roman"/>
            <w:i/>
          </w:rPr>
          <w:t>Modelo Administrativo de Ejecución.</w:t>
        </w:r>
      </w:ins>
    </w:p>
    <w:p w14:paraId="0853E30D" w14:textId="77777777" w:rsidR="00911F01" w:rsidRPr="00A46D04" w:rsidRDefault="00911F01" w:rsidP="00911F01">
      <w:pPr>
        <w:rPr>
          <w:ins w:id="2115" w:author="andres camilo santana bohorquez" w:date="2017-02-17T09:36:00Z"/>
        </w:rPr>
      </w:pPr>
    </w:p>
    <w:p w14:paraId="153A1BED" w14:textId="77777777" w:rsidR="00911F01" w:rsidRDefault="00911F01" w:rsidP="00911F01">
      <w:pPr>
        <w:pStyle w:val="Incontec"/>
        <w:rPr>
          <w:ins w:id="2116" w:author="andres camilo santana bohorquez" w:date="2017-02-17T09:36:00Z"/>
          <w:rFonts w:eastAsia="Arial" w:cs="Times New Roman"/>
        </w:rPr>
      </w:pPr>
      <w:ins w:id="2117" w:author="andres camilo santana bohorquez" w:date="2017-02-17T09:36:00Z">
        <w:r w:rsidRPr="00102649">
          <w:rPr>
            <w:rFonts w:eastAsia="Arial" w:cs="Times New Roman"/>
          </w:rPr>
          <w:t>El personal necesario para el desarrollo del proyecto, es el siguiente:</w:t>
        </w:r>
      </w:ins>
    </w:p>
    <w:p w14:paraId="714E2165" w14:textId="77777777" w:rsidR="00911F01" w:rsidRPr="00BD1E6A" w:rsidRDefault="00911F01" w:rsidP="00911F01">
      <w:pPr>
        <w:rPr>
          <w:ins w:id="2118" w:author="andres camilo santana bohorquez" w:date="2017-02-17T09:36:00Z"/>
        </w:rPr>
      </w:pPr>
    </w:p>
    <w:tbl>
      <w:tblPr>
        <w:tblStyle w:val="4"/>
        <w:tblW w:w="861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4"/>
        <w:gridCol w:w="1083"/>
        <w:gridCol w:w="1744"/>
        <w:gridCol w:w="2181"/>
        <w:gridCol w:w="2181"/>
      </w:tblGrid>
      <w:tr w:rsidR="009D1018" w:rsidRPr="00102649" w14:paraId="19578FAE" w14:textId="246859E7" w:rsidTr="009D1018">
        <w:trPr>
          <w:trHeight w:val="458"/>
          <w:ins w:id="2119" w:author="andres camilo santana bohorquez" w:date="2017-02-17T09:36:00Z"/>
        </w:trPr>
        <w:tc>
          <w:tcPr>
            <w:tcW w:w="1424" w:type="dxa"/>
          </w:tcPr>
          <w:p w14:paraId="5D6418C6" w14:textId="77777777" w:rsidR="009D1018" w:rsidRPr="00102649" w:rsidRDefault="009D1018" w:rsidP="007B1D63">
            <w:pPr>
              <w:pStyle w:val="Incontec"/>
              <w:rPr>
                <w:ins w:id="2120" w:author="andres camilo santana bohorquez" w:date="2017-02-17T09:36:00Z"/>
                <w:rFonts w:eastAsia="Arial" w:cs="Times New Roman"/>
                <w:b/>
              </w:rPr>
            </w:pPr>
            <w:ins w:id="2121" w:author="andres camilo santana bohorquez" w:date="2017-02-17T09:36:00Z">
              <w:r>
                <w:rPr>
                  <w:rFonts w:eastAsia="Arial" w:cs="Times New Roman"/>
                  <w:b/>
                </w:rPr>
                <w:t>Área</w:t>
              </w:r>
            </w:ins>
          </w:p>
        </w:tc>
        <w:tc>
          <w:tcPr>
            <w:tcW w:w="1083" w:type="dxa"/>
          </w:tcPr>
          <w:p w14:paraId="64175226" w14:textId="77777777" w:rsidR="009D1018" w:rsidRPr="00102649" w:rsidRDefault="009D1018" w:rsidP="007B1D63">
            <w:pPr>
              <w:pStyle w:val="Incontec"/>
              <w:rPr>
                <w:ins w:id="2122" w:author="andres camilo santana bohorquez" w:date="2017-02-17T09:36:00Z"/>
                <w:rFonts w:cs="Times New Roman"/>
              </w:rPr>
            </w:pPr>
            <w:ins w:id="2123" w:author="andres camilo santana bohorquez" w:date="2017-02-17T09:36:00Z">
              <w:r w:rsidRPr="00102649">
                <w:rPr>
                  <w:rFonts w:eastAsia="Arial" w:cs="Times New Roman"/>
                  <w:b/>
                </w:rPr>
                <w:t>Cantidad</w:t>
              </w:r>
            </w:ins>
          </w:p>
        </w:tc>
        <w:tc>
          <w:tcPr>
            <w:tcW w:w="1744" w:type="dxa"/>
          </w:tcPr>
          <w:p w14:paraId="6DB75D0F" w14:textId="77777777" w:rsidR="009D1018" w:rsidRPr="00102649" w:rsidRDefault="009D1018" w:rsidP="007B1D63">
            <w:pPr>
              <w:pStyle w:val="Incontec"/>
              <w:rPr>
                <w:ins w:id="2124" w:author="andres camilo santana bohorquez" w:date="2017-02-17T09:36:00Z"/>
                <w:rFonts w:cs="Times New Roman"/>
              </w:rPr>
            </w:pPr>
            <w:ins w:id="2125" w:author="andres camilo santana bohorquez" w:date="2017-02-17T09:36:00Z">
              <w:r w:rsidRPr="00102649">
                <w:rPr>
                  <w:rFonts w:eastAsia="Arial" w:cs="Times New Roman"/>
                  <w:b/>
                </w:rPr>
                <w:t>Puesto</w:t>
              </w:r>
            </w:ins>
          </w:p>
        </w:tc>
        <w:tc>
          <w:tcPr>
            <w:tcW w:w="2181" w:type="dxa"/>
          </w:tcPr>
          <w:p w14:paraId="2E79FFD0" w14:textId="77777777" w:rsidR="009D1018" w:rsidRPr="00102649" w:rsidRDefault="009D1018" w:rsidP="007B1D63">
            <w:pPr>
              <w:pStyle w:val="Incontec"/>
              <w:rPr>
                <w:ins w:id="2126" w:author="andres camilo santana bohorquez" w:date="2017-02-17T09:36:00Z"/>
                <w:rFonts w:cs="Times New Roman"/>
              </w:rPr>
            </w:pPr>
            <w:ins w:id="2127" w:author="andres camilo santana bohorquez" w:date="2017-02-17T09:36:00Z">
              <w:r w:rsidRPr="00102649">
                <w:rPr>
                  <w:rFonts w:eastAsia="Arial" w:cs="Times New Roman"/>
                  <w:b/>
                </w:rPr>
                <w:t>Tipo de contrato</w:t>
              </w:r>
            </w:ins>
          </w:p>
        </w:tc>
        <w:tc>
          <w:tcPr>
            <w:tcW w:w="2181" w:type="dxa"/>
          </w:tcPr>
          <w:p w14:paraId="524DACE9" w14:textId="3BA30DF4" w:rsidR="009D1018" w:rsidRPr="00102649" w:rsidRDefault="00EA7F1D" w:rsidP="009D1018">
            <w:pPr>
              <w:pStyle w:val="Incontec"/>
              <w:rPr>
                <w:rFonts w:eastAsia="Arial" w:cs="Times New Roman"/>
                <w:b/>
              </w:rPr>
            </w:pPr>
            <w:r>
              <w:rPr>
                <w:rFonts w:eastAsia="Arial" w:cs="Times New Roman"/>
                <w:b/>
              </w:rPr>
              <w:t>Salario</w:t>
            </w:r>
            <w:r w:rsidR="009D1018">
              <w:rPr>
                <w:rFonts w:eastAsia="Arial" w:cs="Times New Roman"/>
                <w:b/>
              </w:rPr>
              <w:t xml:space="preserve"> / por mes</w:t>
            </w:r>
          </w:p>
        </w:tc>
      </w:tr>
      <w:tr w:rsidR="009D1018" w:rsidRPr="00102649" w14:paraId="7C6400F9" w14:textId="08EF571E" w:rsidTr="009D1018">
        <w:trPr>
          <w:trHeight w:val="458"/>
          <w:ins w:id="2128" w:author="andres camilo santana bohorquez" w:date="2017-02-17T09:36:00Z"/>
        </w:trPr>
        <w:tc>
          <w:tcPr>
            <w:tcW w:w="1424" w:type="dxa"/>
          </w:tcPr>
          <w:p w14:paraId="4F2FB3C4" w14:textId="77777777" w:rsidR="009D1018" w:rsidRPr="00102649" w:rsidRDefault="009D1018" w:rsidP="007B1D63">
            <w:pPr>
              <w:pStyle w:val="Incontec"/>
              <w:rPr>
                <w:ins w:id="2129" w:author="andres camilo santana bohorquez" w:date="2017-02-17T09:36:00Z"/>
                <w:rFonts w:eastAsia="Arial" w:cs="Times New Roman"/>
              </w:rPr>
            </w:pPr>
            <w:ins w:id="2130" w:author="andres camilo santana bohorquez" w:date="2017-02-17T09:36:00Z">
              <w:r>
                <w:rPr>
                  <w:rFonts w:eastAsia="Arial" w:cs="Times New Roman"/>
                </w:rPr>
                <w:t>Dirección</w:t>
              </w:r>
            </w:ins>
          </w:p>
        </w:tc>
        <w:tc>
          <w:tcPr>
            <w:tcW w:w="1083" w:type="dxa"/>
          </w:tcPr>
          <w:p w14:paraId="741050D3" w14:textId="77777777" w:rsidR="009D1018" w:rsidRPr="00102649" w:rsidRDefault="009D1018" w:rsidP="007B1D63">
            <w:pPr>
              <w:pStyle w:val="Incontec"/>
              <w:rPr>
                <w:ins w:id="2131" w:author="andres camilo santana bohorquez" w:date="2017-02-17T09:36:00Z"/>
                <w:rFonts w:cs="Times New Roman"/>
              </w:rPr>
            </w:pPr>
            <w:ins w:id="2132" w:author="andres camilo santana bohorquez" w:date="2017-02-17T09:36:00Z">
              <w:r w:rsidRPr="00102649">
                <w:rPr>
                  <w:rFonts w:eastAsia="Arial" w:cs="Times New Roman"/>
                </w:rPr>
                <w:t>1</w:t>
              </w:r>
            </w:ins>
          </w:p>
        </w:tc>
        <w:tc>
          <w:tcPr>
            <w:tcW w:w="1744" w:type="dxa"/>
          </w:tcPr>
          <w:p w14:paraId="30F99AB3" w14:textId="77777777" w:rsidR="009D1018" w:rsidRPr="00102649" w:rsidRDefault="009D1018" w:rsidP="007B1D63">
            <w:pPr>
              <w:pStyle w:val="Incontec"/>
              <w:rPr>
                <w:ins w:id="2133" w:author="andres camilo santana bohorquez" w:date="2017-02-17T09:36:00Z"/>
                <w:rFonts w:cs="Times New Roman"/>
              </w:rPr>
            </w:pPr>
            <w:ins w:id="2134" w:author="andres camilo santana bohorquez" w:date="2017-02-17T09:36:00Z">
              <w:r w:rsidRPr="00102649">
                <w:rPr>
                  <w:rFonts w:eastAsia="Arial" w:cs="Times New Roman"/>
                </w:rPr>
                <w:t>Gerente general</w:t>
              </w:r>
            </w:ins>
          </w:p>
        </w:tc>
        <w:tc>
          <w:tcPr>
            <w:tcW w:w="2181" w:type="dxa"/>
          </w:tcPr>
          <w:p w14:paraId="72B09C2B" w14:textId="77777777" w:rsidR="009D1018" w:rsidRPr="00102649" w:rsidRDefault="009D1018" w:rsidP="007B1D63">
            <w:pPr>
              <w:pStyle w:val="Incontec"/>
              <w:rPr>
                <w:ins w:id="2135" w:author="andres camilo santana bohorquez" w:date="2017-02-17T09:36:00Z"/>
                <w:rFonts w:cs="Times New Roman"/>
              </w:rPr>
            </w:pPr>
            <w:ins w:id="2136" w:author="andres camilo santana bohorquez" w:date="2017-02-17T09:36:00Z">
              <w:r w:rsidRPr="00102649">
                <w:rPr>
                  <w:rFonts w:eastAsia="Arial" w:cs="Times New Roman"/>
                </w:rPr>
                <w:t>A tiempo Indefinido</w:t>
              </w:r>
            </w:ins>
          </w:p>
        </w:tc>
        <w:tc>
          <w:tcPr>
            <w:tcW w:w="2181" w:type="dxa"/>
          </w:tcPr>
          <w:p w14:paraId="60EDBFA9" w14:textId="477E2A79" w:rsidR="009D1018" w:rsidRPr="00102649" w:rsidRDefault="009D1018" w:rsidP="007B1D63">
            <w:pPr>
              <w:pStyle w:val="Incontec"/>
              <w:rPr>
                <w:rFonts w:eastAsia="Arial" w:cs="Times New Roman"/>
              </w:rPr>
            </w:pPr>
            <w:r w:rsidRPr="009D1018">
              <w:rPr>
                <w:rFonts w:eastAsia="Arial" w:cs="Times New Roman"/>
              </w:rPr>
              <w:t>$ 1.300.000</w:t>
            </w:r>
          </w:p>
        </w:tc>
      </w:tr>
      <w:tr w:rsidR="009D1018" w:rsidRPr="00102649" w14:paraId="2639975A" w14:textId="1BDEA537" w:rsidTr="009D1018">
        <w:trPr>
          <w:trHeight w:val="1471"/>
          <w:ins w:id="2137" w:author="andres camilo santana bohorquez" w:date="2017-02-17T09:36:00Z"/>
        </w:trPr>
        <w:tc>
          <w:tcPr>
            <w:tcW w:w="1424" w:type="dxa"/>
          </w:tcPr>
          <w:p w14:paraId="23864B44" w14:textId="77777777" w:rsidR="009D1018" w:rsidRDefault="009D1018" w:rsidP="007B1D63">
            <w:pPr>
              <w:pStyle w:val="Incontec"/>
              <w:rPr>
                <w:ins w:id="2138" w:author="andres camilo santana bohorquez" w:date="2017-02-17T09:36:00Z"/>
                <w:rFonts w:eastAsia="Arial" w:cs="Times New Roman"/>
              </w:rPr>
            </w:pPr>
            <w:ins w:id="2139" w:author="andres camilo santana bohorquez" w:date="2017-02-17T09:36:00Z">
              <w:r>
                <w:rPr>
                  <w:rFonts w:eastAsia="Arial" w:cs="Times New Roman"/>
                </w:rPr>
                <w:t xml:space="preserve">Diseño y Desarrollo </w:t>
              </w:r>
            </w:ins>
          </w:p>
        </w:tc>
        <w:tc>
          <w:tcPr>
            <w:tcW w:w="1083" w:type="dxa"/>
          </w:tcPr>
          <w:p w14:paraId="72023E73" w14:textId="15EF936C" w:rsidR="009D1018" w:rsidRPr="00102649" w:rsidRDefault="00EA7F1D" w:rsidP="007B1D63">
            <w:pPr>
              <w:pStyle w:val="Incontec"/>
              <w:rPr>
                <w:ins w:id="2140" w:author="andres camilo santana bohorquez" w:date="2017-02-17T09:36:00Z"/>
                <w:rFonts w:cs="Times New Roman"/>
              </w:rPr>
            </w:pPr>
            <w:r>
              <w:rPr>
                <w:rFonts w:eastAsia="Arial" w:cs="Times New Roman"/>
              </w:rPr>
              <w:t>1</w:t>
            </w:r>
          </w:p>
        </w:tc>
        <w:tc>
          <w:tcPr>
            <w:tcW w:w="1744" w:type="dxa"/>
          </w:tcPr>
          <w:p w14:paraId="5B22BE4F" w14:textId="483B01E8" w:rsidR="009D1018" w:rsidRPr="00102649" w:rsidRDefault="009D1018" w:rsidP="007B1D63">
            <w:pPr>
              <w:pStyle w:val="Incontec"/>
              <w:rPr>
                <w:ins w:id="2141" w:author="andres camilo santana bohorquez" w:date="2017-02-17T09:36:00Z"/>
                <w:rFonts w:cs="Times New Roman"/>
              </w:rPr>
            </w:pPr>
            <w:ins w:id="2142" w:author="andres camilo santana bohorquez" w:date="2017-02-17T09:36:00Z">
              <w:r w:rsidRPr="00102649">
                <w:rPr>
                  <w:rFonts w:eastAsia="Arial" w:cs="Times New Roman"/>
                </w:rPr>
                <w:t>Ingeniero desarrollador</w:t>
              </w:r>
            </w:ins>
            <w:r w:rsidR="00EA7F1D">
              <w:rPr>
                <w:rFonts w:eastAsia="Arial" w:cs="Times New Roman"/>
              </w:rPr>
              <w:t xml:space="preserve"> Jefe</w:t>
            </w:r>
          </w:p>
        </w:tc>
        <w:tc>
          <w:tcPr>
            <w:tcW w:w="2181" w:type="dxa"/>
          </w:tcPr>
          <w:p w14:paraId="5EEBB257" w14:textId="77777777" w:rsidR="009D1018" w:rsidRDefault="009D1018" w:rsidP="007B1D63">
            <w:pPr>
              <w:pStyle w:val="Incontec"/>
              <w:rPr>
                <w:ins w:id="2143" w:author="andres camilo santana bohorquez" w:date="2017-02-17T09:36:00Z"/>
                <w:rFonts w:eastAsia="Arial"/>
              </w:rPr>
            </w:pPr>
            <w:ins w:id="2144" w:author="andres camilo santana bohorquez" w:date="2017-02-17T09:36:00Z">
              <w:r>
                <w:rPr>
                  <w:rFonts w:eastAsia="Arial"/>
                </w:rPr>
                <w:t>1 contrato p</w:t>
              </w:r>
              <w:r w:rsidRPr="00102649">
                <w:rPr>
                  <w:rFonts w:eastAsia="Arial"/>
                </w:rPr>
                <w:t>or prestación de servicios</w:t>
              </w:r>
              <w:r>
                <w:rPr>
                  <w:rFonts w:eastAsia="Arial"/>
                </w:rPr>
                <w:t>.</w:t>
              </w:r>
            </w:ins>
          </w:p>
          <w:p w14:paraId="1325A50D" w14:textId="5A86F95A" w:rsidR="009D1018" w:rsidRPr="00107988" w:rsidRDefault="009D1018" w:rsidP="007B1D63">
            <w:pPr>
              <w:pStyle w:val="Incontec"/>
              <w:rPr>
                <w:ins w:id="2145" w:author="andres camilo santana bohorquez" w:date="2017-02-17T09:36:00Z"/>
              </w:rPr>
            </w:pPr>
          </w:p>
        </w:tc>
        <w:tc>
          <w:tcPr>
            <w:tcW w:w="2181" w:type="dxa"/>
          </w:tcPr>
          <w:p w14:paraId="4774FB42" w14:textId="64A954D1" w:rsidR="009D1018" w:rsidRDefault="00EA7F1D" w:rsidP="007B1D63">
            <w:pPr>
              <w:pStyle w:val="Incontec"/>
              <w:rPr>
                <w:rFonts w:eastAsia="Arial"/>
              </w:rPr>
            </w:pPr>
            <w:r w:rsidRPr="00EA7F1D">
              <w:rPr>
                <w:rFonts w:eastAsia="Arial"/>
              </w:rPr>
              <w:t>$ 1.300.000</w:t>
            </w:r>
          </w:p>
        </w:tc>
      </w:tr>
      <w:tr w:rsidR="00EA7F1D" w:rsidRPr="00102649" w14:paraId="5C2D12E7" w14:textId="77777777" w:rsidTr="009D1018">
        <w:trPr>
          <w:trHeight w:val="1471"/>
        </w:trPr>
        <w:tc>
          <w:tcPr>
            <w:tcW w:w="1424" w:type="dxa"/>
          </w:tcPr>
          <w:p w14:paraId="04C67896" w14:textId="12BFFBFB" w:rsidR="00EA7F1D" w:rsidRDefault="00EA7F1D" w:rsidP="007B1D63">
            <w:pPr>
              <w:pStyle w:val="Incontec"/>
              <w:rPr>
                <w:rFonts w:eastAsia="Arial" w:cs="Times New Roman"/>
              </w:rPr>
            </w:pPr>
            <w:r>
              <w:rPr>
                <w:rFonts w:eastAsia="Arial" w:cs="Times New Roman"/>
              </w:rPr>
              <w:t>Diseño y Desarrollo</w:t>
            </w:r>
          </w:p>
        </w:tc>
        <w:tc>
          <w:tcPr>
            <w:tcW w:w="1083" w:type="dxa"/>
          </w:tcPr>
          <w:p w14:paraId="4D0CB81B" w14:textId="6A3274CB" w:rsidR="00EA7F1D" w:rsidRDefault="00EA7F1D" w:rsidP="007B1D63">
            <w:pPr>
              <w:pStyle w:val="Incontec"/>
              <w:rPr>
                <w:rFonts w:eastAsia="Arial" w:cs="Times New Roman"/>
              </w:rPr>
            </w:pPr>
            <w:r>
              <w:rPr>
                <w:rFonts w:eastAsia="Arial" w:cs="Times New Roman"/>
              </w:rPr>
              <w:t>1</w:t>
            </w:r>
          </w:p>
        </w:tc>
        <w:tc>
          <w:tcPr>
            <w:tcW w:w="1744" w:type="dxa"/>
          </w:tcPr>
          <w:p w14:paraId="7BFFC4B0" w14:textId="11173144" w:rsidR="00EA7F1D" w:rsidRPr="00102649" w:rsidRDefault="00EA7F1D" w:rsidP="007B1D63">
            <w:pPr>
              <w:pStyle w:val="Incontec"/>
              <w:rPr>
                <w:rFonts w:eastAsia="Arial" w:cs="Times New Roman"/>
              </w:rPr>
            </w:pPr>
            <w:r>
              <w:rPr>
                <w:rFonts w:eastAsia="Arial" w:cs="Times New Roman"/>
              </w:rPr>
              <w:t>Técnico desarrollo de Software</w:t>
            </w:r>
          </w:p>
        </w:tc>
        <w:tc>
          <w:tcPr>
            <w:tcW w:w="2181" w:type="dxa"/>
          </w:tcPr>
          <w:p w14:paraId="1E298ED3" w14:textId="0718DB6C" w:rsidR="00EA7F1D" w:rsidRDefault="00EA7F1D" w:rsidP="007B1D63">
            <w:pPr>
              <w:pStyle w:val="Incontec"/>
              <w:rPr>
                <w:rFonts w:eastAsia="Arial"/>
              </w:rPr>
            </w:pPr>
            <w:ins w:id="2146" w:author="andres camilo santana bohorquez" w:date="2017-02-17T09:36:00Z">
              <w:r>
                <w:t>1 contrato por tracto Sucesivo.</w:t>
              </w:r>
            </w:ins>
          </w:p>
        </w:tc>
        <w:tc>
          <w:tcPr>
            <w:tcW w:w="2181" w:type="dxa"/>
          </w:tcPr>
          <w:p w14:paraId="3B58E3EF" w14:textId="1A90EC14" w:rsidR="00EA7F1D" w:rsidRDefault="00EA7F1D" w:rsidP="007B1D63">
            <w:pPr>
              <w:pStyle w:val="Incontec"/>
              <w:rPr>
                <w:rFonts w:eastAsia="Arial"/>
              </w:rPr>
            </w:pPr>
            <w:r w:rsidRPr="00EA7F1D">
              <w:rPr>
                <w:rFonts w:eastAsia="Arial"/>
              </w:rPr>
              <w:t>$ 800.000</w:t>
            </w:r>
          </w:p>
        </w:tc>
      </w:tr>
      <w:tr w:rsidR="009D1018" w:rsidRPr="00102649" w14:paraId="542CE908" w14:textId="6DD7E95E" w:rsidTr="009D1018">
        <w:trPr>
          <w:trHeight w:val="999"/>
          <w:ins w:id="2147" w:author="andres camilo santana bohorquez" w:date="2017-02-17T09:36:00Z"/>
        </w:trPr>
        <w:tc>
          <w:tcPr>
            <w:tcW w:w="1424" w:type="dxa"/>
          </w:tcPr>
          <w:p w14:paraId="0A7010F2" w14:textId="77777777" w:rsidR="009D1018" w:rsidRDefault="009D1018" w:rsidP="007B1D63">
            <w:pPr>
              <w:pStyle w:val="Incontec"/>
              <w:rPr>
                <w:ins w:id="2148" w:author="andres camilo santana bohorquez" w:date="2017-02-17T09:36:00Z"/>
                <w:rFonts w:eastAsia="Arial" w:cs="Times New Roman"/>
              </w:rPr>
            </w:pPr>
            <w:ins w:id="2149" w:author="andres camilo santana bohorquez" w:date="2017-02-17T09:36:00Z">
              <w:r>
                <w:rPr>
                  <w:rFonts w:eastAsia="Arial" w:cs="Times New Roman"/>
                </w:rPr>
                <w:lastRenderedPageBreak/>
                <w:t>Mercadeo y Atención al Cliente</w:t>
              </w:r>
            </w:ins>
          </w:p>
        </w:tc>
        <w:tc>
          <w:tcPr>
            <w:tcW w:w="1083" w:type="dxa"/>
          </w:tcPr>
          <w:p w14:paraId="0846BEB4" w14:textId="77777777" w:rsidR="009D1018" w:rsidRDefault="009D1018" w:rsidP="007B1D63">
            <w:pPr>
              <w:pStyle w:val="Incontec"/>
              <w:rPr>
                <w:ins w:id="2150" w:author="andres camilo santana bohorquez" w:date="2017-02-17T09:36:00Z"/>
                <w:rFonts w:eastAsia="Arial" w:cs="Times New Roman"/>
              </w:rPr>
            </w:pPr>
            <w:ins w:id="2151" w:author="andres camilo santana bohorquez" w:date="2017-02-17T09:36:00Z">
              <w:r>
                <w:rPr>
                  <w:rFonts w:eastAsia="Arial" w:cs="Times New Roman"/>
                </w:rPr>
                <w:t>1</w:t>
              </w:r>
            </w:ins>
          </w:p>
        </w:tc>
        <w:tc>
          <w:tcPr>
            <w:tcW w:w="1744" w:type="dxa"/>
          </w:tcPr>
          <w:p w14:paraId="1D0EA801" w14:textId="77777777" w:rsidR="009D1018" w:rsidRPr="00BD1E6A" w:rsidRDefault="009D1018" w:rsidP="007B1D63">
            <w:pPr>
              <w:pStyle w:val="Incontec"/>
              <w:rPr>
                <w:ins w:id="2152" w:author="andres camilo santana bohorquez" w:date="2017-02-17T09:36:00Z"/>
                <w:rFonts w:eastAsia="Arial" w:cs="Times New Roman"/>
                <w:bCs/>
              </w:rPr>
            </w:pPr>
            <w:ins w:id="2153" w:author="andres camilo santana bohorquez" w:date="2017-02-17T09:36:00Z">
              <w:r>
                <w:rPr>
                  <w:rFonts w:eastAsia="Arial" w:cs="Times New Roman"/>
                  <w:bCs/>
                </w:rPr>
                <w:t>Agente Comercial</w:t>
              </w:r>
            </w:ins>
          </w:p>
        </w:tc>
        <w:tc>
          <w:tcPr>
            <w:tcW w:w="2181" w:type="dxa"/>
          </w:tcPr>
          <w:p w14:paraId="564FF312" w14:textId="77777777" w:rsidR="009D1018" w:rsidRPr="00102649" w:rsidRDefault="009D1018" w:rsidP="007B1D63">
            <w:pPr>
              <w:pStyle w:val="Incontec"/>
              <w:rPr>
                <w:ins w:id="2154" w:author="andres camilo santana bohorquez" w:date="2017-02-17T09:36:00Z"/>
                <w:rFonts w:eastAsia="Arial" w:cs="Times New Roman"/>
              </w:rPr>
            </w:pPr>
            <w:ins w:id="2155" w:author="andres camilo santana bohorquez" w:date="2017-02-17T09:36:00Z">
              <w:r>
                <w:rPr>
                  <w:rFonts w:eastAsia="Arial" w:cs="Times New Roman"/>
                </w:rPr>
                <w:t xml:space="preserve">Tracto Sucesivo. </w:t>
              </w:r>
            </w:ins>
          </w:p>
        </w:tc>
        <w:tc>
          <w:tcPr>
            <w:tcW w:w="2181" w:type="dxa"/>
          </w:tcPr>
          <w:p w14:paraId="0F20A58D" w14:textId="0E680CFD" w:rsidR="009D1018" w:rsidRDefault="009D1018" w:rsidP="007B1D63">
            <w:pPr>
              <w:pStyle w:val="Incontec"/>
              <w:rPr>
                <w:rFonts w:eastAsia="Arial" w:cs="Times New Roman"/>
              </w:rPr>
            </w:pPr>
            <w:r w:rsidRPr="009D1018">
              <w:rPr>
                <w:rFonts w:eastAsia="Arial" w:cs="Times New Roman"/>
              </w:rPr>
              <w:t>$ 800.000</w:t>
            </w:r>
          </w:p>
        </w:tc>
      </w:tr>
      <w:tr w:rsidR="009D1018" w:rsidRPr="00102649" w14:paraId="3E7669C4" w14:textId="727BC300" w:rsidTr="009D1018">
        <w:trPr>
          <w:trHeight w:val="999"/>
          <w:ins w:id="2156" w:author="andres camilo santana bohorquez" w:date="2017-02-17T09:36:00Z"/>
        </w:trPr>
        <w:tc>
          <w:tcPr>
            <w:tcW w:w="1424" w:type="dxa"/>
          </w:tcPr>
          <w:p w14:paraId="59F4BC89" w14:textId="77777777" w:rsidR="009D1018" w:rsidRDefault="009D1018" w:rsidP="007B1D63">
            <w:pPr>
              <w:pStyle w:val="Incontec"/>
              <w:rPr>
                <w:ins w:id="2157" w:author="andres camilo santana bohorquez" w:date="2017-02-17T09:36:00Z"/>
                <w:rFonts w:eastAsia="Arial" w:cs="Times New Roman"/>
              </w:rPr>
            </w:pPr>
            <w:ins w:id="2158" w:author="andres camilo santana bohorquez" w:date="2017-02-17T09:36:00Z">
              <w:r>
                <w:rPr>
                  <w:rFonts w:eastAsia="Arial" w:cs="Times New Roman"/>
                </w:rPr>
                <w:t>Mercadeo y Atención al Cliente</w:t>
              </w:r>
            </w:ins>
          </w:p>
        </w:tc>
        <w:tc>
          <w:tcPr>
            <w:tcW w:w="1083" w:type="dxa"/>
          </w:tcPr>
          <w:p w14:paraId="1CF1AB70" w14:textId="77777777" w:rsidR="009D1018" w:rsidRDefault="009D1018" w:rsidP="007B1D63">
            <w:pPr>
              <w:pStyle w:val="Incontec"/>
              <w:rPr>
                <w:ins w:id="2159" w:author="andres camilo santana bohorquez" w:date="2017-02-17T09:36:00Z"/>
                <w:rFonts w:eastAsia="Arial" w:cs="Times New Roman"/>
              </w:rPr>
            </w:pPr>
            <w:ins w:id="2160" w:author="andres camilo santana bohorquez" w:date="2017-02-17T09:36:00Z">
              <w:r>
                <w:rPr>
                  <w:rFonts w:eastAsia="Arial" w:cs="Times New Roman"/>
                </w:rPr>
                <w:t>1</w:t>
              </w:r>
            </w:ins>
          </w:p>
        </w:tc>
        <w:tc>
          <w:tcPr>
            <w:tcW w:w="1744" w:type="dxa"/>
          </w:tcPr>
          <w:p w14:paraId="7E4AAF17" w14:textId="77777777" w:rsidR="009D1018" w:rsidRPr="00BD1E6A" w:rsidRDefault="009D1018" w:rsidP="007B1D63">
            <w:pPr>
              <w:pStyle w:val="Incontec"/>
              <w:rPr>
                <w:ins w:id="2161" w:author="andres camilo santana bohorquez" w:date="2017-02-17T09:36:00Z"/>
                <w:rFonts w:eastAsia="Arial" w:cs="Times New Roman"/>
                <w:bCs/>
              </w:rPr>
            </w:pPr>
            <w:ins w:id="2162" w:author="andres camilo santana bohorquez" w:date="2017-02-17T09:36:00Z">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ins>
          </w:p>
        </w:tc>
        <w:tc>
          <w:tcPr>
            <w:tcW w:w="2181" w:type="dxa"/>
          </w:tcPr>
          <w:p w14:paraId="122C0988" w14:textId="77777777" w:rsidR="009D1018" w:rsidRDefault="009D1018" w:rsidP="007B1D63">
            <w:pPr>
              <w:pStyle w:val="Incontec"/>
              <w:rPr>
                <w:ins w:id="2163" w:author="andres camilo santana bohorquez" w:date="2017-02-17T09:36:00Z"/>
                <w:rFonts w:eastAsia="Arial" w:cs="Times New Roman"/>
              </w:rPr>
            </w:pPr>
            <w:ins w:id="2164" w:author="andres camilo santana bohorquez" w:date="2017-02-17T09:36:00Z">
              <w:r>
                <w:rPr>
                  <w:rFonts w:eastAsia="Arial" w:cs="Times New Roman"/>
                </w:rPr>
                <w:t>Tracto Sucesivo.</w:t>
              </w:r>
            </w:ins>
          </w:p>
        </w:tc>
        <w:tc>
          <w:tcPr>
            <w:tcW w:w="2181" w:type="dxa"/>
          </w:tcPr>
          <w:p w14:paraId="10F4BA5C" w14:textId="0E3EC0DC" w:rsidR="009D1018" w:rsidRDefault="009D1018" w:rsidP="007B1D63">
            <w:pPr>
              <w:pStyle w:val="Incontec"/>
              <w:rPr>
                <w:rFonts w:eastAsia="Arial" w:cs="Times New Roman"/>
              </w:rPr>
            </w:pPr>
            <w:r w:rsidRPr="009D1018">
              <w:rPr>
                <w:rFonts w:eastAsia="Arial" w:cs="Times New Roman"/>
              </w:rPr>
              <w:t>$ 800.000</w:t>
            </w:r>
          </w:p>
        </w:tc>
      </w:tr>
      <w:tr w:rsidR="009D1018" w:rsidRPr="00102649" w14:paraId="093A8B7A" w14:textId="179E0981" w:rsidTr="009D1018">
        <w:trPr>
          <w:trHeight w:val="458"/>
          <w:ins w:id="2165" w:author="andres camilo santana bohorquez" w:date="2017-02-17T09:36:00Z"/>
        </w:trPr>
        <w:tc>
          <w:tcPr>
            <w:tcW w:w="1424" w:type="dxa"/>
          </w:tcPr>
          <w:p w14:paraId="5FC4695B" w14:textId="77777777" w:rsidR="009D1018" w:rsidRDefault="009D1018" w:rsidP="007B1D63">
            <w:pPr>
              <w:pStyle w:val="Incontec"/>
              <w:rPr>
                <w:ins w:id="2166" w:author="andres camilo santana bohorquez" w:date="2017-02-17T09:36:00Z"/>
                <w:rFonts w:eastAsia="Arial" w:cs="Times New Roman"/>
              </w:rPr>
            </w:pPr>
            <w:ins w:id="2167" w:author="andres camilo santana bohorquez" w:date="2017-02-17T09:36:00Z">
              <w:r>
                <w:rPr>
                  <w:rFonts w:eastAsia="Arial" w:cs="Times New Roman"/>
                </w:rPr>
                <w:t>Managment</w:t>
              </w:r>
            </w:ins>
          </w:p>
        </w:tc>
        <w:tc>
          <w:tcPr>
            <w:tcW w:w="1083" w:type="dxa"/>
          </w:tcPr>
          <w:p w14:paraId="0D0AAA25" w14:textId="77777777" w:rsidR="009D1018" w:rsidRDefault="009D1018" w:rsidP="007B1D63">
            <w:pPr>
              <w:pStyle w:val="Incontec"/>
              <w:rPr>
                <w:ins w:id="2168" w:author="andres camilo santana bohorquez" w:date="2017-02-17T09:36:00Z"/>
                <w:rFonts w:eastAsia="Arial" w:cs="Times New Roman"/>
              </w:rPr>
            </w:pPr>
            <w:ins w:id="2169" w:author="andres camilo santana bohorquez" w:date="2017-02-17T09:36:00Z">
              <w:r>
                <w:rPr>
                  <w:rFonts w:eastAsia="Arial" w:cs="Times New Roman"/>
                </w:rPr>
                <w:t>1</w:t>
              </w:r>
            </w:ins>
          </w:p>
        </w:tc>
        <w:tc>
          <w:tcPr>
            <w:tcW w:w="1744" w:type="dxa"/>
          </w:tcPr>
          <w:p w14:paraId="6D2DF800" w14:textId="77777777" w:rsidR="009D1018" w:rsidRPr="00BD1E6A" w:rsidRDefault="009D1018" w:rsidP="007B1D63">
            <w:pPr>
              <w:pStyle w:val="Incontec"/>
              <w:rPr>
                <w:ins w:id="2170" w:author="andres camilo santana bohorquez" w:date="2017-02-17T09:36:00Z"/>
                <w:rFonts w:eastAsia="Arial" w:cs="Times New Roman"/>
                <w:bCs/>
              </w:rPr>
            </w:pPr>
            <w:ins w:id="2171" w:author="andres camilo santana bohorquez" w:date="2017-02-17T09:36:00Z">
              <w:r>
                <w:rPr>
                  <w:rFonts w:eastAsia="Arial" w:cs="Times New Roman"/>
                  <w:bCs/>
                </w:rPr>
                <w:t>Contador</w:t>
              </w:r>
            </w:ins>
          </w:p>
        </w:tc>
        <w:tc>
          <w:tcPr>
            <w:tcW w:w="2181" w:type="dxa"/>
          </w:tcPr>
          <w:p w14:paraId="178FF86F" w14:textId="77777777" w:rsidR="009D1018" w:rsidRDefault="009D1018" w:rsidP="007B1D63">
            <w:pPr>
              <w:pStyle w:val="Incontec"/>
              <w:rPr>
                <w:ins w:id="2172" w:author="andres camilo santana bohorquez" w:date="2017-02-17T09:36:00Z"/>
                <w:rFonts w:eastAsia="Arial" w:cs="Times New Roman"/>
              </w:rPr>
            </w:pPr>
            <w:ins w:id="2173" w:author="andres camilo santana bohorquez" w:date="2017-02-17T09:36:00Z">
              <w:r>
                <w:rPr>
                  <w:rFonts w:eastAsia="Arial" w:cs="Times New Roman"/>
                </w:rPr>
                <w:t>Tracto Sucesivo.</w:t>
              </w:r>
            </w:ins>
          </w:p>
        </w:tc>
        <w:tc>
          <w:tcPr>
            <w:tcW w:w="2181" w:type="dxa"/>
          </w:tcPr>
          <w:p w14:paraId="24DF688A" w14:textId="2F46A291" w:rsidR="009D1018" w:rsidRDefault="00EA7F1D" w:rsidP="007B1D63">
            <w:pPr>
              <w:pStyle w:val="Incontec"/>
              <w:rPr>
                <w:rFonts w:eastAsia="Arial" w:cs="Times New Roman"/>
              </w:rPr>
            </w:pPr>
            <w:r w:rsidRPr="00EA7F1D">
              <w:rPr>
                <w:rFonts w:eastAsia="Arial" w:cs="Times New Roman"/>
              </w:rPr>
              <w:t>$ 200.000</w:t>
            </w:r>
          </w:p>
        </w:tc>
      </w:tr>
    </w:tbl>
    <w:p w14:paraId="26056FEF" w14:textId="6313C3B2" w:rsidR="00911F01" w:rsidRDefault="00911F01" w:rsidP="00911F01">
      <w:pPr>
        <w:pStyle w:val="Incontec"/>
        <w:rPr>
          <w:ins w:id="2174" w:author="andres camilo santana bohorquez" w:date="2017-02-17T09:36:00Z"/>
          <w:rFonts w:eastAsia="Arial" w:cs="Times New Roman"/>
        </w:rPr>
      </w:pPr>
      <w:ins w:id="2175" w:author="andres camilo santana bohorquez" w:date="2017-02-17T09:36:00Z">
        <w:r w:rsidRPr="00997201">
          <w:rPr>
            <w:rFonts w:eastAsia="Arial" w:cs="Times New Roman"/>
            <w:b/>
            <w:i/>
          </w:rPr>
          <w:t>Tabla 5</w:t>
        </w:r>
      </w:ins>
      <w:r w:rsidR="00DD74C2">
        <w:rPr>
          <w:rFonts w:eastAsia="Arial" w:cs="Times New Roman"/>
          <w:b/>
          <w:i/>
        </w:rPr>
        <w:t>-5</w:t>
      </w:r>
      <w:ins w:id="2176" w:author="andres camilo santana bohorquez" w:date="2017-02-17T09:36:00Z">
        <w:r>
          <w:rPr>
            <w:rFonts w:eastAsia="Arial" w:cs="Times New Roman"/>
          </w:rPr>
          <w:t>. Personal y Tipo de Contrato. Fuente: Autores.</w:t>
        </w:r>
      </w:ins>
    </w:p>
    <w:p w14:paraId="42E7AFCA" w14:textId="768B8F9B" w:rsidR="00D868FD" w:rsidRPr="00102649"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III  se presentan algunas de estas ofertas.</w:t>
      </w:r>
    </w:p>
    <w:p w14:paraId="1404C059" w14:textId="77777777" w:rsidR="004149B6" w:rsidRPr="00CE5512" w:rsidRDefault="004149B6" w:rsidP="00E75E0F">
      <w:pPr>
        <w:pStyle w:val="Incontec"/>
        <w:numPr>
          <w:ilvl w:val="1"/>
          <w:numId w:val="1"/>
        </w:numPr>
        <w:outlineLvl w:val="1"/>
        <w:rPr>
          <w:rFonts w:cs="Times New Roman"/>
          <w:sz w:val="28"/>
        </w:rPr>
      </w:pPr>
      <w:bookmarkStart w:id="2177" w:name="_Toc475345768"/>
      <w:moveToRangeStart w:id="2178" w:author="andres camilo santana bohorquez" w:date="2017-02-17T01:21:00Z" w:name="move475057847"/>
      <w:moveTo w:id="2179" w:author="andres camilo santana bohorquez" w:date="2017-02-17T01:21:00Z">
        <w:r>
          <w:rPr>
            <w:rFonts w:cs="Times New Roman"/>
            <w:sz w:val="28"/>
          </w:rPr>
          <w:t>ESTUDIO LEGAL</w:t>
        </w:r>
      </w:moveTo>
      <w:bookmarkEnd w:id="2177"/>
    </w:p>
    <w:p w14:paraId="1553CCCF" w14:textId="77777777" w:rsidR="004149B6" w:rsidRDefault="004149B6" w:rsidP="004149B6"/>
    <w:p w14:paraId="4AE4D6B3" w14:textId="77777777" w:rsidR="004149B6" w:rsidRPr="00102649" w:rsidRDefault="004149B6" w:rsidP="004149B6">
      <w:pPr>
        <w:pStyle w:val="Incontec"/>
        <w:rPr>
          <w:rFonts w:cs="Times New Roman"/>
        </w:rPr>
      </w:pPr>
      <w:moveTo w:id="2180" w:author="andres camilo santana bohorquez" w:date="2017-02-17T01:21:00Z">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moveTo>
    </w:p>
    <w:p w14:paraId="480D5F07" w14:textId="77777777" w:rsidR="004149B6" w:rsidRPr="00102649" w:rsidRDefault="004149B6" w:rsidP="004149B6">
      <w:pPr>
        <w:pStyle w:val="Incontec"/>
        <w:rPr>
          <w:rFonts w:cs="Times New Roman"/>
        </w:rPr>
      </w:pPr>
    </w:p>
    <w:p w14:paraId="44036CC1" w14:textId="7825126F" w:rsidR="004149B6" w:rsidRPr="00B65399" w:rsidRDefault="004149B6" w:rsidP="00E75E0F">
      <w:pPr>
        <w:pStyle w:val="Incontec"/>
        <w:numPr>
          <w:ilvl w:val="2"/>
          <w:numId w:val="1"/>
        </w:numPr>
        <w:outlineLvl w:val="2"/>
        <w:rPr>
          <w:rFonts w:cs="Times New Roman"/>
          <w:szCs w:val="28"/>
        </w:rPr>
      </w:pPr>
      <w:bookmarkStart w:id="2181" w:name="_Toc475345769"/>
      <w:moveTo w:id="2182" w:author="andres camilo santana bohorquez" w:date="2017-02-17T01:21:00Z">
        <w:r w:rsidRPr="00B65399">
          <w:rPr>
            <w:rFonts w:cs="Times New Roman"/>
            <w:szCs w:val="28"/>
          </w:rPr>
          <w:t>Tipo de sociedad</w:t>
        </w:r>
      </w:moveTo>
      <w:bookmarkEnd w:id="2181"/>
    </w:p>
    <w:p w14:paraId="52700074" w14:textId="77777777" w:rsidR="004149B6" w:rsidRPr="00F165AF" w:rsidRDefault="004149B6" w:rsidP="004149B6">
      <w:pPr>
        <w:pStyle w:val="Incontec"/>
      </w:pPr>
    </w:p>
    <w:p w14:paraId="2DCE41E7" w14:textId="0B2464CF" w:rsidR="004149B6" w:rsidRPr="00102649" w:rsidRDefault="004149B6" w:rsidP="004149B6">
      <w:pPr>
        <w:pStyle w:val="Incontec"/>
        <w:rPr>
          <w:rFonts w:cs="Times New Roman"/>
        </w:rPr>
      </w:pPr>
      <w:moveTo w:id="2183" w:author="andres camilo santana bohorquez" w:date="2017-02-17T01:21:00Z">
        <w:r w:rsidRPr="00F165AF">
          <w:t>In</w:t>
        </w:r>
        <w:r w:rsidRPr="00102649">
          <w:rPr>
            <w:rFonts w:cs="Times New Roman"/>
          </w:rPr>
          <w:t xml:space="preserve">cluSoft </w:t>
        </w:r>
      </w:moveTo>
      <w:r w:rsidR="00296D06">
        <w:rPr>
          <w:rFonts w:cs="Times New Roman"/>
        </w:rPr>
        <w:t>está</w:t>
      </w:r>
      <w:moveTo w:id="2184" w:author="andres camilo santana bohorquez" w:date="2017-02-17T01:21:00Z">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moveTo>
    </w:p>
    <w:p w14:paraId="5CC2F3A3" w14:textId="77777777" w:rsidR="004149B6" w:rsidRPr="00102649" w:rsidRDefault="004149B6" w:rsidP="004149B6">
      <w:pPr>
        <w:pStyle w:val="Incontec"/>
        <w:rPr>
          <w:rFonts w:cs="Times New Roman"/>
        </w:rPr>
      </w:pPr>
      <w:moveTo w:id="2185" w:author="andres camilo santana bohorquez" w:date="2017-02-17T01:21:00Z">
        <w:r w:rsidRPr="00102649">
          <w:rPr>
            <w:rFonts w:cs="Times New Roman"/>
          </w:rPr>
          <w:t xml:space="preserve">Este tipo modalidad de asociación, facilita la proyección de la empresa, puesto que en cuestiones de asociación, es más flexible que otro tipo de sociedad, permite operar </w:t>
        </w:r>
        <w:r w:rsidRPr="00102649">
          <w:rPr>
            <w:rFonts w:cs="Times New Roman"/>
          </w:rPr>
          <w:lastRenderedPageBreak/>
          <w:t>con tranquilidad el objeto social de la compañía, ya que no tiene ningún tipo de restricción.</w:t>
        </w:r>
      </w:moveTo>
    </w:p>
    <w:p w14:paraId="3E09A150" w14:textId="77777777" w:rsidR="004149B6" w:rsidRPr="00102649" w:rsidRDefault="004149B6" w:rsidP="004149B6">
      <w:pPr>
        <w:pStyle w:val="Incontec"/>
        <w:rPr>
          <w:rFonts w:cs="Times New Roman"/>
        </w:rPr>
      </w:pPr>
      <w:moveTo w:id="2186" w:author="andres camilo santana bohorquez" w:date="2017-02-17T01:21:00Z">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moveTo>
    </w:p>
    <w:p w14:paraId="127E3F86" w14:textId="77777777" w:rsidR="004149B6" w:rsidRDefault="004149B6" w:rsidP="004149B6">
      <w:pPr>
        <w:pStyle w:val="Incontec"/>
        <w:rPr>
          <w:rFonts w:cs="Times New Roman"/>
        </w:rPr>
      </w:pPr>
      <w:moveTo w:id="2187" w:author="andres camilo santana bohorquez" w:date="2017-02-17T01:21:00Z">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moveTo>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5391" cy="4990242"/>
                    </a:xfrm>
                    <a:prstGeom prst="rect">
                      <a:avLst/>
                    </a:prstGeom>
                  </pic:spPr>
                </pic:pic>
              </a:graphicData>
            </a:graphic>
          </wp:inline>
        </w:drawing>
      </w:r>
    </w:p>
    <w:p w14:paraId="3C16B76A" w14:textId="76FBDEB3" w:rsidR="00296D06" w:rsidRP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107E75FD" w14:textId="789BB3B9" w:rsidR="004149B6" w:rsidRPr="00B65399" w:rsidRDefault="004149B6" w:rsidP="00E75E0F">
      <w:pPr>
        <w:pStyle w:val="Incontec"/>
        <w:numPr>
          <w:ilvl w:val="2"/>
          <w:numId w:val="1"/>
        </w:numPr>
        <w:outlineLvl w:val="2"/>
        <w:rPr>
          <w:rFonts w:cs="Times New Roman"/>
          <w:szCs w:val="28"/>
        </w:rPr>
      </w:pPr>
      <w:bookmarkStart w:id="2188" w:name="_Toc475345770"/>
      <w:moveTo w:id="2189" w:author="andres camilo santana bohorquez" w:date="2017-02-17T01:21:00Z">
        <w:r w:rsidRPr="00B65399">
          <w:rPr>
            <w:rFonts w:cs="Times New Roman"/>
            <w:szCs w:val="28"/>
          </w:rPr>
          <w:t>Políticas</w:t>
        </w:r>
      </w:moveTo>
      <w:bookmarkEnd w:id="2188"/>
    </w:p>
    <w:p w14:paraId="5E811FF5" w14:textId="77777777" w:rsidR="004149B6" w:rsidRPr="00102649" w:rsidRDefault="004149B6" w:rsidP="004149B6">
      <w:pPr>
        <w:pStyle w:val="Incontec"/>
      </w:pPr>
    </w:p>
    <w:p w14:paraId="1AB3EAEC" w14:textId="77777777" w:rsidR="004149B6" w:rsidRPr="00102649" w:rsidRDefault="004149B6" w:rsidP="004149B6">
      <w:pPr>
        <w:pStyle w:val="Incontec"/>
        <w:rPr>
          <w:rFonts w:cs="Times New Roman"/>
        </w:rPr>
      </w:pPr>
      <w:moveTo w:id="2190" w:author="andres camilo santana bohorquez" w:date="2017-02-17T01:21:00Z">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moveTo>
    </w:p>
    <w:p w14:paraId="03482F50" w14:textId="77777777" w:rsidR="004149B6" w:rsidRPr="00102649" w:rsidRDefault="004149B6" w:rsidP="004149B6">
      <w:pPr>
        <w:pStyle w:val="Incontec"/>
        <w:rPr>
          <w:rFonts w:cs="Times New Roman"/>
        </w:rPr>
      </w:pPr>
      <w:moveTo w:id="2191" w:author="andres camilo santana bohorquez" w:date="2017-02-17T01:21:00Z">
        <w:r w:rsidRPr="00102649">
          <w:rPr>
            <w:rFonts w:cs="Times New Roman"/>
          </w:rPr>
          <w:t>La empresa mejorará continuamente su rentabilidad para asegurar su permanencia en el negocio y aumentar la satisfacción de sus accionistas.</w:t>
        </w:r>
      </w:moveTo>
    </w:p>
    <w:p w14:paraId="034BBFCC" w14:textId="77777777" w:rsidR="004149B6" w:rsidRPr="00102649" w:rsidRDefault="004149B6" w:rsidP="004149B6">
      <w:pPr>
        <w:pStyle w:val="Incontec"/>
        <w:rPr>
          <w:rFonts w:cs="Times New Roman"/>
        </w:rPr>
      </w:pPr>
      <w:moveTo w:id="2192" w:author="andres camilo santana bohorquez" w:date="2017-02-17T01:21:00Z">
        <w:r w:rsidRPr="00102649">
          <w:rPr>
            <w:rFonts w:cs="Times New Roman"/>
          </w:rPr>
          <w:lastRenderedPageBreak/>
          <w:t>Mantener un trato amable y respetuoso hacia nuestros clientes.</w:t>
        </w:r>
      </w:moveTo>
    </w:p>
    <w:p w14:paraId="0C099D47" w14:textId="77777777" w:rsidR="004149B6" w:rsidRPr="00102649" w:rsidRDefault="004149B6" w:rsidP="004149B6">
      <w:pPr>
        <w:pStyle w:val="Incontec"/>
        <w:rPr>
          <w:rFonts w:cs="Times New Roman"/>
        </w:rPr>
      </w:pPr>
      <w:moveTo w:id="2193" w:author="andres camilo santana bohorquez" w:date="2017-02-17T01:21:00Z">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moveTo>
    </w:p>
    <w:p w14:paraId="67E35EB0" w14:textId="77777777" w:rsidR="004149B6" w:rsidRPr="00102649" w:rsidRDefault="004149B6" w:rsidP="004149B6">
      <w:pPr>
        <w:pStyle w:val="Incontec"/>
        <w:rPr>
          <w:rFonts w:cs="Times New Roman"/>
        </w:rPr>
      </w:pPr>
      <w:moveTo w:id="2194" w:author="andres camilo santana bohorquez" w:date="2017-02-17T01:21:00Z">
        <w:r w:rsidRPr="00102649">
          <w:rPr>
            <w:rFonts w:cs="Times New Roman"/>
          </w:rPr>
          <w:t>Toda modificación en la estructura organizacional deberá ser aprobada por el  directorio en base a estudios o análisis de procesos organizacionales.</w:t>
        </w:r>
      </w:moveTo>
    </w:p>
    <w:p w14:paraId="18B47D78" w14:textId="77777777" w:rsidR="004149B6" w:rsidRPr="00102649" w:rsidRDefault="004149B6" w:rsidP="004149B6">
      <w:pPr>
        <w:pStyle w:val="Incontec"/>
        <w:rPr>
          <w:rFonts w:cs="Times New Roman"/>
        </w:rPr>
      </w:pPr>
      <w:moveTo w:id="2195" w:author="andres camilo santana bohorquez" w:date="2017-02-17T01:21:00Z">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moveTo>
    </w:p>
    <w:p w14:paraId="5F3E2BB3" w14:textId="77777777" w:rsidR="004149B6" w:rsidRPr="00102649" w:rsidRDefault="004149B6" w:rsidP="004149B6">
      <w:pPr>
        <w:pStyle w:val="Incontec"/>
        <w:rPr>
          <w:rFonts w:cs="Times New Roman"/>
        </w:rPr>
      </w:pPr>
      <w:moveTo w:id="2196" w:author="andres camilo santana bohorquez" w:date="2017-02-17T01:21:00Z">
        <w:r w:rsidRPr="00102649">
          <w:rPr>
            <w:rFonts w:cs="Times New Roman"/>
          </w:rPr>
          <w:t xml:space="preserve">El sistema de remuneración de la organización obedecerá a un modelo internacionalmente aceptado y su valoración estará de acuerdo con el mercado laboral local del sector de las tecnologías. </w:t>
        </w:r>
      </w:moveTo>
    </w:p>
    <w:p w14:paraId="6F1F5A53" w14:textId="77777777" w:rsidR="004149B6" w:rsidRPr="00102649" w:rsidRDefault="004149B6" w:rsidP="004149B6">
      <w:pPr>
        <w:pStyle w:val="Incontec"/>
        <w:rPr>
          <w:rFonts w:cs="Times New Roman"/>
        </w:rPr>
      </w:pPr>
      <w:moveTo w:id="2197" w:author="andres camilo santana bohorquez" w:date="2017-02-17T01:21:00Z">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moveTo>
    </w:p>
    <w:p w14:paraId="20D91C5D" w14:textId="77777777" w:rsidR="004149B6" w:rsidRPr="00102649" w:rsidRDefault="004149B6" w:rsidP="004149B6">
      <w:pPr>
        <w:pStyle w:val="Incontec"/>
        <w:rPr>
          <w:rFonts w:cs="Times New Roman"/>
        </w:rPr>
      </w:pPr>
      <w:moveTo w:id="2198" w:author="andres camilo santana bohorquez" w:date="2017-02-17T01:21:00Z">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moveTo>
    </w:p>
    <w:p w14:paraId="4421D927" w14:textId="77777777" w:rsidR="004149B6" w:rsidRPr="00102649" w:rsidRDefault="004149B6" w:rsidP="004149B6">
      <w:pPr>
        <w:pStyle w:val="Incontec"/>
        <w:rPr>
          <w:rFonts w:cs="Times New Roman"/>
        </w:rPr>
      </w:pPr>
      <w:moveTo w:id="2199" w:author="andres camilo santana bohorquez" w:date="2017-02-17T01:21:00Z">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moveTo>
    </w:p>
    <w:p w14:paraId="61947DF0" w14:textId="77777777" w:rsidR="004149B6" w:rsidRPr="00102649" w:rsidRDefault="004149B6" w:rsidP="004149B6">
      <w:pPr>
        <w:pStyle w:val="Incontec"/>
        <w:rPr>
          <w:rFonts w:cs="Times New Roman"/>
        </w:rPr>
      </w:pPr>
    </w:p>
    <w:p w14:paraId="18B0590D" w14:textId="35CFF8F6" w:rsidR="004149B6" w:rsidRPr="00B65399" w:rsidRDefault="004149B6" w:rsidP="00E75E0F">
      <w:pPr>
        <w:pStyle w:val="Incontec"/>
        <w:numPr>
          <w:ilvl w:val="2"/>
          <w:numId w:val="1"/>
        </w:numPr>
        <w:outlineLvl w:val="2"/>
        <w:rPr>
          <w:rFonts w:cs="Times New Roman"/>
          <w:szCs w:val="28"/>
        </w:rPr>
      </w:pPr>
      <w:bookmarkStart w:id="2200" w:name="_Toc475345771"/>
      <w:moveTo w:id="2201" w:author="andres camilo santana bohorquez" w:date="2017-02-17T01:21:00Z">
        <w:r w:rsidRPr="00B65399">
          <w:rPr>
            <w:rFonts w:cs="Times New Roman"/>
            <w:szCs w:val="28"/>
          </w:rPr>
          <w:lastRenderedPageBreak/>
          <w:t>Normas</w:t>
        </w:r>
      </w:moveTo>
      <w:bookmarkEnd w:id="2200"/>
    </w:p>
    <w:p w14:paraId="4054FAAD" w14:textId="77777777" w:rsidR="004149B6" w:rsidRPr="00102649" w:rsidRDefault="004149B6" w:rsidP="004149B6">
      <w:pPr>
        <w:pStyle w:val="Incontec"/>
      </w:pPr>
    </w:p>
    <w:p w14:paraId="1721861B" w14:textId="77777777" w:rsidR="004149B6" w:rsidRPr="00102649" w:rsidRDefault="004149B6" w:rsidP="004149B6">
      <w:pPr>
        <w:pStyle w:val="Incontec"/>
        <w:rPr>
          <w:rFonts w:cs="Times New Roman"/>
        </w:rPr>
      </w:pPr>
      <w:moveTo w:id="2202" w:author="andres camilo santana bohorquez" w:date="2017-02-17T01:21:00Z">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moveTo>
    </w:p>
    <w:p w14:paraId="7C2289AE" w14:textId="77777777" w:rsidR="004149B6" w:rsidRPr="00102649" w:rsidRDefault="004149B6" w:rsidP="004149B6">
      <w:pPr>
        <w:pStyle w:val="Incontec"/>
        <w:rPr>
          <w:rFonts w:cs="Times New Roman"/>
        </w:rPr>
      </w:pPr>
      <w:moveTo w:id="2203" w:author="andres camilo santana bohorquez" w:date="2017-02-17T01:21:00Z">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moveTo>
    </w:p>
    <w:p w14:paraId="5408CA2D" w14:textId="77777777" w:rsidR="004149B6" w:rsidRPr="00102649" w:rsidRDefault="004149B6" w:rsidP="004149B6">
      <w:pPr>
        <w:pStyle w:val="Incontec"/>
        <w:rPr>
          <w:rFonts w:cs="Times New Roman"/>
        </w:rPr>
      </w:pPr>
      <w:moveTo w:id="2204" w:author="andres camilo santana bohorquez" w:date="2017-02-17T01:21:00Z">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moveTo>
    </w:p>
    <w:p w14:paraId="704104D3" w14:textId="77777777" w:rsidR="004149B6" w:rsidRPr="00102649" w:rsidRDefault="004149B6" w:rsidP="004149B6">
      <w:pPr>
        <w:pStyle w:val="Incontec"/>
        <w:rPr>
          <w:rFonts w:cs="Times New Roman"/>
        </w:rPr>
      </w:pPr>
      <w:moveTo w:id="2205" w:author="andres camilo santana bohorquez" w:date="2017-02-17T01:21:00Z">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moveTo>
    </w:p>
    <w:p w14:paraId="096302C0" w14:textId="77777777" w:rsidR="004149B6" w:rsidRPr="00102649" w:rsidRDefault="004149B6" w:rsidP="004149B6">
      <w:pPr>
        <w:pStyle w:val="Incontec"/>
        <w:rPr>
          <w:rFonts w:cs="Times New Roman"/>
        </w:rPr>
      </w:pPr>
      <w:moveTo w:id="2206" w:author="andres camilo santana bohorquez" w:date="2017-02-17T01:21:00Z">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moveTo>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moveTo w:id="2207" w:author="andres camilo santana bohorquez" w:date="2017-02-17T01:21:00Z">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moveTo>
    </w:p>
    <w:p w14:paraId="75415648" w14:textId="77777777" w:rsidR="004149B6" w:rsidRDefault="004149B6" w:rsidP="004149B6">
      <w:pPr>
        <w:pStyle w:val="Incontec"/>
        <w:rPr>
          <w:rFonts w:cs="Times New Roman"/>
          <w:b/>
        </w:rPr>
      </w:pPr>
      <w:moveTo w:id="2208" w:author="andres camilo santana bohorquez" w:date="2017-02-17T01:21:00Z">
        <w:r w:rsidRPr="00102649">
          <w:rPr>
            <w:rFonts w:cs="Times New Roman"/>
            <w:b/>
          </w:rPr>
          <w:lastRenderedPageBreak/>
          <w:t>Normas I</w:t>
        </w:r>
        <w:r>
          <w:rPr>
            <w:rFonts w:cs="Times New Roman"/>
            <w:b/>
          </w:rPr>
          <w:t>SO</w:t>
        </w:r>
        <w:r w:rsidRPr="00102649">
          <w:rPr>
            <w:rFonts w:cs="Times New Roman"/>
            <w:b/>
          </w:rPr>
          <w:t xml:space="preserve"> para el desarrollo de software</w:t>
        </w:r>
      </w:moveTo>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moveTo w:id="2209" w:author="andres camilo santana bohorquez" w:date="2017-02-17T01:21:00Z">
              <w:r w:rsidRPr="00E21B5B">
                <w:rPr>
                  <w:rFonts w:ascii="LM Roman 10" w:hAnsi="LM Roman 10"/>
                  <w:b/>
                  <w:color w:val="FFFFFF" w:themeColor="background1"/>
                  <w:sz w:val="24"/>
                  <w:szCs w:val="24"/>
                </w:rPr>
                <w:t>Norma</w:t>
              </w:r>
            </w:moveTo>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moveTo w:id="2210" w:author="andres camilo santana bohorquez" w:date="2017-02-17T01:21:00Z">
              <w:r w:rsidRPr="00E21B5B">
                <w:rPr>
                  <w:rFonts w:ascii="LM Roman 10" w:hAnsi="LM Roman 10"/>
                  <w:b/>
                  <w:color w:val="FFFFFF" w:themeColor="background1"/>
                  <w:sz w:val="24"/>
                  <w:szCs w:val="24"/>
                </w:rPr>
                <w:t>Descripción</w:t>
              </w:r>
            </w:moveTo>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moveTo w:id="2211" w:author="andres camilo santana bohorquez" w:date="2017-02-17T01:21:00Z">
              <w:r w:rsidRPr="00E21B5B">
                <w:rPr>
                  <w:rFonts w:cs="Times New Roman"/>
                  <w:b/>
                </w:rPr>
                <w:t>ISO 9001</w:t>
              </w:r>
            </w:moveTo>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moveTo w:id="2212" w:author="andres camilo santana bohorquez" w:date="2017-02-17T01:21:00Z">
              <w:r w:rsidRPr="00E21B5B">
                <w:rPr>
                  <w:rFonts w:cs="Times New Roman"/>
                </w:rPr>
                <w:t>Este es un estándar que describe el sistema de calidad utilizado para mantener el desarrollo de un producto que implique diseño.</w:t>
              </w:r>
            </w:moveTo>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moveTo w:id="2213" w:author="andres camilo santana bohorquez" w:date="2017-02-17T01:21:00Z">
              <w:r w:rsidRPr="00E21B5B">
                <w:rPr>
                  <w:rFonts w:cs="Times New Roman"/>
                  <w:b/>
                </w:rPr>
                <w:t>ISO/IEC 9003</w:t>
              </w:r>
            </w:moveTo>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moveTo w:id="2214" w:author="andres camilo santana bohorquez" w:date="2017-02-17T01:21:00Z">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moveTo>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moveTo w:id="2215" w:author="andres camilo santana bohorquez" w:date="2017-02-17T01:21:00Z">
              <w:r w:rsidRPr="00E21B5B">
                <w:rPr>
                  <w:rFonts w:cs="Times New Roman"/>
                  <w:b/>
                </w:rPr>
                <w:t>ISO/IEC 12207</w:t>
              </w:r>
            </w:moveTo>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moveTo w:id="2216" w:author="andres camilo santana bohorquez" w:date="2017-02-17T01:21:00Z">
              <w:r w:rsidRPr="00E21B5B">
                <w:rPr>
                  <w:rFonts w:cs="Times New Roman"/>
                </w:rPr>
                <w:t>Es el estándar para los procesos de ciclo de vida del software de la organización. Es la base para ISO 15505-SPICE.</w:t>
              </w:r>
            </w:moveTo>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moveTo w:id="2217" w:author="andres camilo santana bohorquez" w:date="2017-02-17T01:21:00Z">
              <w:r w:rsidRPr="00E21B5B">
                <w:rPr>
                  <w:rFonts w:cs="Times New Roman"/>
                  <w:b/>
                </w:rPr>
                <w:t>ISO/IEC 15504</w:t>
              </w:r>
            </w:moveTo>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moveTo w:id="2218" w:author="andres camilo santana bohorquez" w:date="2017-02-17T01:21:00Z">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moveTo>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moveTo w:id="2219" w:author="andres camilo santana bohorquez" w:date="2017-02-17T01:21:00Z">
              <w:r w:rsidRPr="00E21B5B">
                <w:rPr>
                  <w:rFonts w:cs="Times New Roman"/>
                  <w:b/>
                </w:rPr>
                <w:t>ISO/IEC 14598</w:t>
              </w:r>
            </w:moveTo>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moveTo w:id="2220" w:author="andres camilo santana bohorquez" w:date="2017-02-17T01:21:00Z">
              <w:r w:rsidRPr="00E21B5B">
                <w:rPr>
                  <w:rFonts w:cs="Times New Roman"/>
                </w:rPr>
                <w:t>Desarrolladas entre 1999 y 2001. Software product evaluation. Evaluación del producto de software.</w:t>
              </w:r>
            </w:moveTo>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moveTo w:id="2221" w:author="andres camilo santana bohorquez" w:date="2017-02-17T01:21:00Z">
              <w:r w:rsidRPr="00E21B5B">
                <w:rPr>
                  <w:rFonts w:cs="Times New Roman"/>
                  <w:b/>
                </w:rPr>
                <w:t>ISO 25000</w:t>
              </w:r>
            </w:moveTo>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moveTo w:id="2222" w:author="andres camilo santana bohorquez" w:date="2017-02-17T01:21:00Z">
              <w:r w:rsidRPr="00E21B5B">
                <w:rPr>
                  <w:rFonts w:cs="Times New Roman"/>
                </w:rPr>
                <w:t xml:space="preserve">La familia de normas 25000 </w:t>
              </w:r>
              <w:r w:rsidR="00296D06" w:rsidRPr="00E21B5B">
                <w:rPr>
                  <w:rFonts w:cs="Times New Roman"/>
                </w:rPr>
                <w:t>establece</w:t>
              </w:r>
            </w:moveTo>
            <w:r w:rsidR="00296D06">
              <w:rPr>
                <w:rFonts w:cs="Times New Roman"/>
              </w:rPr>
              <w:t>n</w:t>
            </w:r>
            <w:moveTo w:id="2223" w:author="andres camilo santana bohorquez" w:date="2017-02-17T01:21:00Z">
              <w:r w:rsidRPr="00E21B5B">
                <w:rPr>
                  <w:rFonts w:cs="Times New Roman"/>
                </w:rPr>
                <w:t xml:space="preserve"> un modelo de calidad para el producto software además de definir la evaluación de la calidad del producto.</w:t>
              </w:r>
            </w:moveTo>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moveTo w:id="2224" w:author="andres camilo santana bohorquez" w:date="2017-02-17T01:21:00Z">
        <w:r w:rsidRPr="00102649">
          <w:rPr>
            <w:rFonts w:cs="Times New Roman"/>
          </w:rPr>
          <w:t xml:space="preserve"> </w:t>
        </w:r>
        <w:r>
          <w:rPr>
            <w:rFonts w:cs="Times New Roman"/>
          </w:rPr>
          <w:t>Tabla 5-</w:t>
        </w:r>
      </w:moveTo>
      <w:r w:rsidR="00DD74C2">
        <w:rPr>
          <w:rFonts w:cs="Times New Roman"/>
        </w:rPr>
        <w:t>6</w:t>
      </w:r>
      <w:moveTo w:id="2225" w:author="andres camilo santana bohorquez" w:date="2017-02-17T01:21:00Z">
        <w:r>
          <w:rPr>
            <w:rFonts w:cs="Times New Roman"/>
          </w:rPr>
          <w:t xml:space="preserve">. Normas ISO para el desarrollo de Software. Fuente: </w:t>
        </w:r>
      </w:moveTo>
      <w:sdt>
        <w:sdtPr>
          <w:rPr>
            <w:rFonts w:cs="Times New Roman"/>
          </w:rPr>
          <w:id w:val="736444539"/>
          <w:citation/>
        </w:sdtPr>
        <w:sdtContent>
          <w:moveTo w:id="2226"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moveTo>
          <w:r w:rsidR="00965E8F" w:rsidRPr="00965E8F">
            <w:rPr>
              <w:rFonts w:cs="Times New Roman"/>
              <w:noProof/>
            </w:rPr>
            <w:t>(1)</w:t>
          </w:r>
          <w:moveTo w:id="2227" w:author="andres camilo santana bohorquez" w:date="2017-02-17T01:21:00Z">
            <w:r>
              <w:rPr>
                <w:rFonts w:cs="Times New Roman"/>
              </w:rPr>
              <w:fldChar w:fldCharType="end"/>
            </w:r>
          </w:moveTo>
        </w:sdtContent>
      </w:sdt>
    </w:p>
    <w:p w14:paraId="2D29F1CA" w14:textId="77777777" w:rsidR="004149B6" w:rsidRDefault="004149B6" w:rsidP="004149B6">
      <w:pPr>
        <w:pStyle w:val="Incontec"/>
      </w:pPr>
    </w:p>
    <w:p w14:paraId="06719BDA" w14:textId="2CB63833" w:rsidR="004149B6" w:rsidRPr="00B65399" w:rsidRDefault="004149B6" w:rsidP="00E75E0F">
      <w:pPr>
        <w:pStyle w:val="Incontec"/>
        <w:numPr>
          <w:ilvl w:val="2"/>
          <w:numId w:val="1"/>
        </w:numPr>
        <w:outlineLvl w:val="2"/>
        <w:rPr>
          <w:rFonts w:cs="Times New Roman"/>
        </w:rPr>
      </w:pPr>
      <w:bookmarkStart w:id="2228" w:name="_Toc475345772"/>
      <w:moveTo w:id="2229" w:author="andres camilo santana bohorquez" w:date="2017-02-17T01:21:00Z">
        <w:r w:rsidRPr="00B65399">
          <w:rPr>
            <w:rFonts w:cs="Times New Roman"/>
          </w:rPr>
          <w:t>Carga impositiva</w:t>
        </w:r>
      </w:moveTo>
      <w:bookmarkEnd w:id="2228"/>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230" w:author="andres camilo santana bohorquez" w:date="2017-02-17T01:21:00Z">
        <w:r w:rsidRPr="007F7480">
          <w:rPr>
            <w:rFonts w:ascii="LM Roman 10" w:eastAsia="Times New Roman" w:hAnsi="LM Roman 10" w:cs="Times New Roman"/>
            <w:color w:val="000000" w:themeColor="text1"/>
            <w:sz w:val="24"/>
            <w:szCs w:val="24"/>
            <w:shd w:val="clear" w:color="auto" w:fill="FEFEFE"/>
          </w:rPr>
          <w:lastRenderedPageBreak/>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moveTo>
      <w:sdt>
        <w:sdtPr>
          <w:rPr>
            <w:rFonts w:ascii="LM Roman 10" w:eastAsia="Times New Roman" w:hAnsi="LM Roman 10" w:cs="Times New Roman"/>
            <w:color w:val="000000" w:themeColor="text1"/>
            <w:sz w:val="24"/>
            <w:szCs w:val="24"/>
            <w:shd w:val="clear" w:color="auto" w:fill="FEFEFE"/>
          </w:rPr>
          <w:id w:val="132830437"/>
          <w:citation/>
        </w:sdtPr>
        <w:sdtContent>
          <w:moveTo w:id="223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965E8F">
            <w:rPr>
              <w:rFonts w:ascii="LM Roman 10" w:eastAsia="Times New Roman" w:hAnsi="LM Roman 10" w:cs="Times New Roman"/>
              <w:noProof/>
              <w:color w:val="000000" w:themeColor="text1"/>
              <w:sz w:val="24"/>
              <w:szCs w:val="24"/>
              <w:shd w:val="clear" w:color="auto" w:fill="FEFEFE"/>
            </w:rPr>
            <w:t xml:space="preserve"> </w:t>
          </w:r>
          <w:r w:rsidR="00965E8F" w:rsidRPr="00965E8F">
            <w:rPr>
              <w:rFonts w:ascii="LM Roman 10" w:eastAsia="Times New Roman" w:hAnsi="LM Roman 10" w:cs="Times New Roman"/>
              <w:noProof/>
              <w:color w:val="000000" w:themeColor="text1"/>
              <w:sz w:val="24"/>
              <w:szCs w:val="24"/>
              <w:shd w:val="clear" w:color="auto" w:fill="FEFEFE"/>
            </w:rPr>
            <w:t>(35)</w:t>
          </w:r>
          <w:moveTo w:id="223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233"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moveTo>
      <w:sdt>
        <w:sdtPr>
          <w:rPr>
            <w:rFonts w:ascii="LM Roman 10" w:eastAsia="Times New Roman" w:hAnsi="LM Roman 10" w:cs="Times New Roman"/>
            <w:color w:val="000000" w:themeColor="text1"/>
            <w:sz w:val="24"/>
            <w:szCs w:val="24"/>
            <w:shd w:val="clear" w:color="auto" w:fill="FEFEFE"/>
          </w:rPr>
          <w:id w:val="-1330901129"/>
          <w:citation/>
        </w:sdtPr>
        <w:sdtContent>
          <w:moveTo w:id="2234"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moveTo>
          <w:r w:rsidR="00965E8F" w:rsidRPr="00965E8F">
            <w:rPr>
              <w:rFonts w:ascii="LM Roman 10" w:eastAsia="Times New Roman" w:hAnsi="LM Roman 10" w:cs="Times New Roman"/>
              <w:noProof/>
              <w:color w:val="000000" w:themeColor="text1"/>
              <w:sz w:val="24"/>
              <w:szCs w:val="24"/>
              <w:shd w:val="clear" w:color="auto" w:fill="FEFEFE"/>
            </w:rPr>
            <w:t>(36)</w:t>
          </w:r>
          <w:moveTo w:id="223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moveTo w:id="2236"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moveTo>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237"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moveTo>
      <w:sdt>
        <w:sdtPr>
          <w:rPr>
            <w:rFonts w:ascii="LM Roman 10" w:eastAsia="Times New Roman" w:hAnsi="LM Roman 10" w:cs="Times New Roman"/>
            <w:color w:val="000000" w:themeColor="text1"/>
            <w:sz w:val="24"/>
            <w:szCs w:val="24"/>
            <w:shd w:val="clear" w:color="auto" w:fill="FEFEFE"/>
          </w:rPr>
          <w:id w:val="-1623763181"/>
          <w:citation/>
        </w:sdtPr>
        <w:sdtContent>
          <w:moveTo w:id="2238"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965E8F" w:rsidRPr="00965E8F">
            <w:rPr>
              <w:rFonts w:ascii="LM Roman 10" w:eastAsia="Times New Roman" w:hAnsi="LM Roman 10" w:cs="Times New Roman"/>
              <w:noProof/>
              <w:color w:val="000000" w:themeColor="text1"/>
              <w:sz w:val="24"/>
              <w:szCs w:val="24"/>
              <w:shd w:val="clear" w:color="auto" w:fill="FEFEFE"/>
            </w:rPr>
            <w:t>(35)</w:t>
          </w:r>
          <w:moveTo w:id="2239"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6F2FA11F" w14:textId="77777777" w:rsidR="004149B6" w:rsidRPr="00FD36E3" w:rsidRDefault="004149B6" w:rsidP="004149B6">
      <w:pPr>
        <w:pStyle w:val="Prrafodelista"/>
        <w:numPr>
          <w:ilvl w:val="0"/>
          <w:numId w:val="13"/>
        </w:numPr>
        <w:jc w:val="both"/>
      </w:pPr>
      <w:moveTo w:id="2240"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moveTo>
      <w:sdt>
        <w:sdtPr>
          <w:rPr>
            <w:rFonts w:ascii="LM Roman 10" w:eastAsia="Times New Roman" w:hAnsi="LM Roman 10" w:cs="Times New Roman"/>
            <w:color w:val="000000" w:themeColor="text1"/>
            <w:sz w:val="24"/>
            <w:szCs w:val="24"/>
            <w:shd w:val="clear" w:color="auto" w:fill="FEFEFE"/>
          </w:rPr>
          <w:id w:val="-729918962"/>
          <w:citation/>
        </w:sdtPr>
        <w:sdtContent>
          <w:moveTo w:id="224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moveTo>
          <w:r w:rsidR="00965E8F" w:rsidRPr="00965E8F">
            <w:rPr>
              <w:rFonts w:ascii="LM Roman 10" w:eastAsia="Times New Roman" w:hAnsi="LM Roman 10" w:cs="Times New Roman"/>
              <w:noProof/>
              <w:color w:val="000000" w:themeColor="text1"/>
              <w:sz w:val="24"/>
              <w:szCs w:val="24"/>
              <w:shd w:val="clear" w:color="auto" w:fill="FEFEFE"/>
            </w:rPr>
            <w:t>(37)</w:t>
          </w:r>
          <w:moveTo w:id="224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moveToRangeEnd w:id="2178"/>
    <w:p w14:paraId="7BB51DBC" w14:textId="77777777" w:rsidR="000C63C2" w:rsidRDefault="000C63C2" w:rsidP="00296D06">
      <w:pPr>
        <w:pStyle w:val="Incontec"/>
      </w:pPr>
    </w:p>
    <w:p w14:paraId="370A78C5" w14:textId="286BE157" w:rsidR="00D30904" w:rsidRPr="0042684F" w:rsidRDefault="00D868FD" w:rsidP="00E75E0F">
      <w:pPr>
        <w:pStyle w:val="Incontec"/>
        <w:numPr>
          <w:ilvl w:val="1"/>
          <w:numId w:val="1"/>
        </w:numPr>
        <w:outlineLvl w:val="1"/>
        <w:rPr>
          <w:rFonts w:cs="Times New Roman"/>
          <w:sz w:val="28"/>
        </w:rPr>
      </w:pPr>
      <w:bookmarkStart w:id="2243" w:name="_35nkun2" w:colFirst="0" w:colLast="0"/>
      <w:bookmarkStart w:id="2244" w:name="_3whwml4" w:colFirst="0" w:colLast="0"/>
      <w:bookmarkStart w:id="2245" w:name="_Toc475345773"/>
      <w:bookmarkEnd w:id="2243"/>
      <w:bookmarkEnd w:id="2244"/>
      <w:r w:rsidRPr="0042684F">
        <w:rPr>
          <w:rFonts w:cs="Times New Roman"/>
          <w:sz w:val="28"/>
        </w:rPr>
        <w:t>ESTUDIO AMBIENTAL</w:t>
      </w:r>
      <w:bookmarkEnd w:id="2245"/>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E75E0F">
      <w:pPr>
        <w:pStyle w:val="Incontec"/>
        <w:numPr>
          <w:ilvl w:val="2"/>
          <w:numId w:val="1"/>
        </w:numPr>
        <w:outlineLvl w:val="2"/>
        <w:rPr>
          <w:rFonts w:cs="Times New Roman"/>
          <w:szCs w:val="28"/>
        </w:rPr>
      </w:pPr>
      <w:bookmarkStart w:id="2246" w:name="_x328y3xgg699" w:colFirst="0" w:colLast="0"/>
      <w:bookmarkStart w:id="2247" w:name="_Toc475345774"/>
      <w:bookmarkEnd w:id="2246"/>
      <w:r w:rsidRPr="0042684F">
        <w:rPr>
          <w:rFonts w:cs="Times New Roman"/>
          <w:szCs w:val="28"/>
        </w:rPr>
        <w:t>Aspectos legales</w:t>
      </w:r>
      <w:r w:rsidR="0042684F" w:rsidRPr="0042684F">
        <w:rPr>
          <w:rFonts w:cs="Times New Roman"/>
          <w:szCs w:val="28"/>
        </w:rPr>
        <w:t>.</w:t>
      </w:r>
      <w:bookmarkEnd w:id="2247"/>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2248" w:name="_lgog6b96zelp" w:colFirst="0" w:colLast="0"/>
      <w:bookmarkEnd w:id="224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2249" w:name="_p67jgb9yy86c" w:colFirst="0" w:colLast="0"/>
      <w:bookmarkEnd w:id="224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w:t>
      </w:r>
      <w:r w:rsidRPr="00102649">
        <w:rPr>
          <w:rFonts w:cs="Times New Roman"/>
        </w:rPr>
        <w:lastRenderedPageBreak/>
        <w:t xml:space="preserve">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2250" w:name="_c6fjvdajjp9u" w:colFirst="0" w:colLast="0"/>
      <w:bookmarkEnd w:id="2250"/>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2251" w:name="_fm1wq2b1sv0k" w:colFirst="0" w:colLast="0"/>
      <w:bookmarkEnd w:id="2251"/>
    </w:p>
    <w:p w14:paraId="536CC68F" w14:textId="77777777" w:rsidR="00D30904" w:rsidRPr="00102649" w:rsidRDefault="00D868FD" w:rsidP="00F12A4C">
      <w:pPr>
        <w:pStyle w:val="Incontec"/>
        <w:rPr>
          <w:rFonts w:cs="Times New Roman"/>
        </w:rPr>
      </w:pPr>
      <w:bookmarkStart w:id="2252" w:name="_2vbj1mze1far" w:colFirst="0" w:colLast="0"/>
      <w:bookmarkEnd w:id="2252"/>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2253" w:name="_2bn6wsx" w:colFirst="0" w:colLast="0"/>
      <w:bookmarkEnd w:id="2253"/>
    </w:p>
    <w:p w14:paraId="149C051F" w14:textId="1DB921F4" w:rsidR="00D30904" w:rsidRPr="00B65399" w:rsidRDefault="00D868FD" w:rsidP="00E75E0F">
      <w:pPr>
        <w:pStyle w:val="Incontec"/>
        <w:numPr>
          <w:ilvl w:val="2"/>
          <w:numId w:val="1"/>
        </w:numPr>
        <w:outlineLvl w:val="2"/>
        <w:rPr>
          <w:rFonts w:cs="Times New Roman"/>
          <w:szCs w:val="28"/>
        </w:rPr>
      </w:pPr>
      <w:bookmarkStart w:id="2254" w:name="_8hh9nb587uak" w:colFirst="0" w:colLast="0"/>
      <w:bookmarkStart w:id="2255" w:name="_Toc475345775"/>
      <w:bookmarkEnd w:id="2254"/>
      <w:r w:rsidRPr="00B65399">
        <w:rPr>
          <w:rFonts w:cs="Times New Roman"/>
          <w:szCs w:val="28"/>
        </w:rPr>
        <w:t>Requisitos legales</w:t>
      </w:r>
      <w:bookmarkEnd w:id="2255"/>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E953113" w:rsidR="002018F1" w:rsidRDefault="00186DB6" w:rsidP="00F12A4C">
      <w:pPr>
        <w:pStyle w:val="Incontec"/>
        <w:rPr>
          <w:rFonts w:cs="Times New Roman"/>
          <w:sz w:val="22"/>
        </w:rPr>
      </w:pPr>
      <w:bookmarkStart w:id="2256" w:name="_qsh70q" w:colFirst="0" w:colLast="0"/>
      <w:bookmarkEnd w:id="2256"/>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248267168"/>
          <w:citation/>
        </w:sdtPr>
        <w:sdtContent>
          <w:r w:rsidR="00724B6B" w:rsidRPr="00822B71">
            <w:rPr>
              <w:rFonts w:cs="Times New Roman"/>
              <w:sz w:val="22"/>
            </w:rPr>
            <w:fldChar w:fldCharType="begin"/>
          </w:r>
          <w:r w:rsidR="00724B6B" w:rsidRPr="00822B71">
            <w:rPr>
              <w:rFonts w:cs="Times New Roman"/>
              <w:sz w:val="22"/>
            </w:rPr>
            <w:instrText xml:space="preserve"> CITATION CIS16 \l 9226 </w:instrText>
          </w:r>
          <w:r w:rsidR="00724B6B" w:rsidRPr="00822B71">
            <w:rPr>
              <w:rFonts w:cs="Times New Roman"/>
              <w:sz w:val="22"/>
            </w:rPr>
            <w:fldChar w:fldCharType="separate"/>
          </w:r>
          <w:r w:rsidR="00965E8F" w:rsidRPr="00965E8F">
            <w:rPr>
              <w:rFonts w:cs="Times New Roman"/>
              <w:noProof/>
              <w:sz w:val="22"/>
            </w:rPr>
            <w:t>(2)</w:t>
          </w:r>
          <w:r w:rsidR="00724B6B" w:rsidRPr="00822B71">
            <w:rPr>
              <w:rFonts w:cs="Times New Roman"/>
              <w:sz w:val="22"/>
            </w:rPr>
            <w:fldChar w:fldCharType="end"/>
          </w:r>
        </w:sdtContent>
      </w:sdt>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E75E0F">
      <w:pPr>
        <w:pStyle w:val="Incontec"/>
        <w:numPr>
          <w:ilvl w:val="1"/>
          <w:numId w:val="1"/>
        </w:numPr>
        <w:outlineLvl w:val="1"/>
        <w:rPr>
          <w:rFonts w:cs="Times New Roman"/>
          <w:sz w:val="28"/>
          <w:szCs w:val="28"/>
        </w:rPr>
      </w:pPr>
      <w:bookmarkStart w:id="2257" w:name="_3as4poj" w:colFirst="0" w:colLast="0"/>
      <w:bookmarkStart w:id="2258" w:name="_Toc475345776"/>
      <w:bookmarkEnd w:id="2257"/>
      <w:r w:rsidRPr="00B65399">
        <w:rPr>
          <w:rFonts w:cs="Times New Roman"/>
          <w:sz w:val="28"/>
          <w:szCs w:val="28"/>
        </w:rPr>
        <w:t>ANÁLISIS FINANCIERO</w:t>
      </w:r>
      <w:bookmarkEnd w:id="2258"/>
    </w:p>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626FEE">
      <w:pPr>
        <w:pStyle w:val="Incontec"/>
        <w:numPr>
          <w:ilvl w:val="2"/>
          <w:numId w:val="1"/>
        </w:numPr>
        <w:outlineLvl w:val="2"/>
        <w:rPr>
          <w:rFonts w:cs="Times New Roman"/>
          <w:szCs w:val="28"/>
        </w:rPr>
      </w:pPr>
      <w:bookmarkStart w:id="2259" w:name="_1pxezwc" w:colFirst="0" w:colLast="0"/>
      <w:bookmarkStart w:id="2260" w:name="_Toc475345777"/>
      <w:bookmarkEnd w:id="2259"/>
      <w:r w:rsidRPr="00626FEE">
        <w:rPr>
          <w:rFonts w:cs="Times New Roman"/>
          <w:szCs w:val="28"/>
        </w:rPr>
        <w:t>Presupuesto de Establecimiento</w:t>
      </w:r>
      <w:r w:rsidR="001201FA">
        <w:rPr>
          <w:rFonts w:cs="Times New Roman"/>
          <w:szCs w:val="28"/>
        </w:rPr>
        <w:t>.</w:t>
      </w:r>
      <w:bookmarkEnd w:id="2260"/>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E75E0F">
      <w:pPr>
        <w:pStyle w:val="Incontec"/>
        <w:numPr>
          <w:ilvl w:val="2"/>
          <w:numId w:val="1"/>
        </w:numPr>
        <w:outlineLvl w:val="2"/>
        <w:rPr>
          <w:rFonts w:cs="Times New Roman"/>
          <w:szCs w:val="28"/>
        </w:rPr>
      </w:pPr>
      <w:bookmarkStart w:id="2261" w:name="_Toc475345778"/>
      <w:r w:rsidRPr="00C00AB8">
        <w:t>Análisis de Punto de Equilibrio</w:t>
      </w:r>
      <w:r w:rsidR="002276FD" w:rsidRPr="00C00AB8">
        <w:rPr>
          <w:rFonts w:cs="Times New Roman"/>
          <w:szCs w:val="28"/>
        </w:rPr>
        <w:t>.</w:t>
      </w:r>
      <w:bookmarkEnd w:id="2261"/>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E75E0F">
      <w:pPr>
        <w:pStyle w:val="Incontec"/>
        <w:numPr>
          <w:ilvl w:val="2"/>
          <w:numId w:val="1"/>
        </w:numPr>
        <w:outlineLvl w:val="2"/>
        <w:rPr>
          <w:rFonts w:cs="Times New Roman"/>
          <w:szCs w:val="28"/>
        </w:rPr>
      </w:pPr>
      <w:bookmarkStart w:id="2262" w:name="_49x2ik5" w:colFirst="0" w:colLast="0"/>
      <w:bookmarkStart w:id="2263" w:name="_Toc475345779"/>
      <w:bookmarkEnd w:id="2262"/>
      <w:r>
        <w:rPr>
          <w:rFonts w:cs="Times New Roman"/>
          <w:szCs w:val="28"/>
        </w:rPr>
        <w:t>Balance General</w:t>
      </w:r>
      <w:r w:rsidR="001201FA">
        <w:rPr>
          <w:rFonts w:cs="Times New Roman"/>
          <w:szCs w:val="28"/>
        </w:rPr>
        <w:t>.</w:t>
      </w:r>
      <w:bookmarkEnd w:id="2263"/>
    </w:p>
    <w:p w14:paraId="1740DA8E" w14:textId="77777777" w:rsidR="00822B71" w:rsidRDefault="00822B71" w:rsidP="00822B71">
      <w:pPr>
        <w:pStyle w:val="Incontec"/>
      </w:pPr>
    </w:p>
    <w:p w14:paraId="14120CC2" w14:textId="4FFB39F5"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39CDCF55" w14:textId="77777777" w:rsidR="00822B71" w:rsidRPr="00822B71" w:rsidRDefault="00822B71" w:rsidP="00822B71">
      <w:pPr>
        <w:pStyle w:val="Incontec"/>
      </w:pPr>
      <w:r w:rsidRPr="00822B71">
        <w:lastRenderedPageBreak/>
        <w:t>En cada año, el activo corriente supera al pasivo corriente. Realizando la razón circulante (Activo</w:t>
      </w:r>
    </w:p>
    <w:p w14:paraId="2797CEE4" w14:textId="77777777" w:rsidR="00822B71" w:rsidRPr="00822B71" w:rsidRDefault="00822B71" w:rsidP="00822B71">
      <w:pPr>
        <w:pStyle w:val="Incontec"/>
      </w:pP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4D3150CC" w14:textId="77777777" w:rsidR="00822B71" w:rsidRDefault="00822B71" w:rsidP="00822B71">
      <w:pPr>
        <w:pStyle w:val="Incontec"/>
      </w:pPr>
      <w:r w:rsidRPr="00822B71">
        <w:t>Para el primer año, se buscará una fuente de financiamiento que garantice el inicio de la empresa, ya cuando se inicie con la comercialización la empresa se volverá sólida.</w:t>
      </w:r>
    </w:p>
    <w:p w14:paraId="3916CA75" w14:textId="77777777" w:rsidR="00822B71" w:rsidRPr="00822B71" w:rsidRDefault="00822B71" w:rsidP="00822B71"/>
    <w:p w14:paraId="2E0D3874" w14:textId="77777777" w:rsidR="00822B71" w:rsidRDefault="00822B71" w:rsidP="00822B71"/>
    <w:p w14:paraId="76BB05DE" w14:textId="7FDD1D31"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3A61CD43" w14:textId="77777777" w:rsidR="00822B71" w:rsidRDefault="00822B71" w:rsidP="00822B71"/>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lastRenderedPageBreak/>
        <w:t>Tabla 5-13</w:t>
      </w:r>
      <w:r w:rsidR="004200AA" w:rsidRPr="004200AA">
        <w:rPr>
          <w:sz w:val="22"/>
        </w:rPr>
        <w:t xml:space="preserve">. </w:t>
      </w:r>
      <w:r>
        <w:rPr>
          <w:sz w:val="22"/>
        </w:rPr>
        <w:t>Balance General</w:t>
      </w:r>
      <w:r w:rsidR="004200AA" w:rsidRPr="004200AA">
        <w:rPr>
          <w:sz w:val="22"/>
        </w:rPr>
        <w:t>. Fuente: Autores.</w:t>
      </w:r>
    </w:p>
    <w:p w14:paraId="30364FB0" w14:textId="77777777" w:rsidR="00811096" w:rsidRPr="00811096" w:rsidRDefault="00811096" w:rsidP="00811096">
      <w:pPr>
        <w:pStyle w:val="Incontec"/>
      </w:pPr>
    </w:p>
    <w:p w14:paraId="397165FB" w14:textId="15895B90" w:rsidR="00D30904" w:rsidRDefault="00822B71" w:rsidP="00E75E0F">
      <w:pPr>
        <w:pStyle w:val="Incontec"/>
        <w:numPr>
          <w:ilvl w:val="2"/>
          <w:numId w:val="1"/>
        </w:numPr>
        <w:outlineLvl w:val="2"/>
        <w:rPr>
          <w:rFonts w:cs="Times New Roman"/>
          <w:szCs w:val="28"/>
        </w:rPr>
      </w:pPr>
      <w:bookmarkStart w:id="2264" w:name="_2p2csry" w:colFirst="0" w:colLast="0"/>
      <w:bookmarkStart w:id="2265" w:name="_Toc475345780"/>
      <w:bookmarkEnd w:id="2264"/>
      <w:r>
        <w:rPr>
          <w:rFonts w:cs="Times New Roman"/>
          <w:szCs w:val="28"/>
        </w:rPr>
        <w:t>Flujo de Caja</w:t>
      </w:r>
      <w:r w:rsidR="001201FA">
        <w:rPr>
          <w:rFonts w:cs="Times New Roman"/>
          <w:szCs w:val="28"/>
        </w:rPr>
        <w:t>.</w:t>
      </w:r>
      <w:bookmarkEnd w:id="2265"/>
    </w:p>
    <w:p w14:paraId="3163805F" w14:textId="198E840F" w:rsidR="00822B71" w:rsidRDefault="00822B71" w:rsidP="00822B71">
      <w:pPr>
        <w:pStyle w:val="Incontec"/>
      </w:pPr>
    </w:p>
    <w:p w14:paraId="51407A67" w14:textId="20418638" w:rsidR="00822B71" w:rsidRDefault="00822B71" w:rsidP="00822B71">
      <w:pPr>
        <w:pStyle w:val="Incontec"/>
        <w:numPr>
          <w:ilvl w:val="3"/>
          <w:numId w:val="1"/>
        </w:numPr>
      </w:pPr>
      <w:r>
        <w:t xml:space="preserve">Flujo de Efectivo de Inversión para el primer </w:t>
      </w:r>
      <w:r w:rsidR="00B01FA2">
        <w:t>año</w:t>
      </w:r>
      <w:r>
        <w:t>.</w:t>
      </w:r>
    </w:p>
    <w:p w14:paraId="14214B0D" w14:textId="25BA466E" w:rsidR="00822B71" w:rsidRDefault="00822B71" w:rsidP="00822B71">
      <w:pPr>
        <w:pStyle w:val="Incontec"/>
      </w:pPr>
      <w:r>
        <w:t xml:space="preserve">En la tabla 5-14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2FC602B2"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754CFE52" w:rsidR="004200AA" w:rsidRDefault="00822B71" w:rsidP="004200AA">
      <w:pPr>
        <w:pStyle w:val="Incontec"/>
        <w:rPr>
          <w:sz w:val="22"/>
        </w:rPr>
      </w:pPr>
      <w:r>
        <w:rPr>
          <w:b/>
          <w:i/>
          <w:sz w:val="22"/>
        </w:rPr>
        <w:t>Tabla</w:t>
      </w:r>
      <w:r w:rsidR="004200AA" w:rsidRPr="004200AA">
        <w:rPr>
          <w:b/>
          <w:i/>
          <w:sz w:val="22"/>
        </w:rPr>
        <w:t xml:space="preserve"> 5-</w:t>
      </w:r>
      <w:r>
        <w:rPr>
          <w:b/>
          <w:i/>
          <w:sz w:val="22"/>
        </w:rPr>
        <w:t>14</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1FFB4C2C" w:rsidR="00DB1686" w:rsidRDefault="00DB1686" w:rsidP="00DB1686">
      <w:pPr>
        <w:pStyle w:val="Incontec"/>
        <w:rPr>
          <w:sz w:val="22"/>
        </w:rPr>
      </w:pPr>
      <w:r>
        <w:rPr>
          <w:b/>
          <w:i/>
          <w:sz w:val="22"/>
        </w:rPr>
        <w:t>Tabla</w:t>
      </w:r>
      <w:r w:rsidRPr="004200AA">
        <w:rPr>
          <w:b/>
          <w:i/>
          <w:sz w:val="22"/>
        </w:rPr>
        <w:t xml:space="preserve"> 5-</w:t>
      </w:r>
      <w:r>
        <w:rPr>
          <w:b/>
          <w:i/>
          <w:sz w:val="22"/>
        </w:rPr>
        <w:t>15</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DB1686">
      <w:pPr>
        <w:pStyle w:val="Incontec"/>
        <w:numPr>
          <w:ilvl w:val="3"/>
          <w:numId w:val="1"/>
        </w:numPr>
      </w:pPr>
      <w:r>
        <w:t>Flujo de caja (Proyección a 3 años)</w:t>
      </w:r>
    </w:p>
    <w:p w14:paraId="0C3A3D21" w14:textId="39E277A6" w:rsidR="00DB1686" w:rsidRDefault="00DB1686" w:rsidP="00DB1686">
      <w:pPr>
        <w:pStyle w:val="Incontec"/>
      </w:pPr>
      <w:r w:rsidRPr="00DB1686">
        <w:t xml:space="preserve">En la proyección a tres  años del flujo de caja, </w:t>
      </w:r>
      <w:r>
        <w:t>Tabla</w:t>
      </w:r>
      <w:r w:rsidRPr="00DB1686">
        <w:t xml:space="preserve"> </w:t>
      </w:r>
      <w:r>
        <w:t>5-16</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67DA3E71" w:rsidR="00DB1686" w:rsidRDefault="00DB1686" w:rsidP="00DB1686">
      <w:pPr>
        <w:pStyle w:val="Incontec"/>
        <w:rPr>
          <w:sz w:val="22"/>
        </w:rPr>
      </w:pPr>
      <w:bookmarkStart w:id="2266" w:name="_147n2zr" w:colFirst="0" w:colLast="0"/>
      <w:bookmarkEnd w:id="2266"/>
      <w:r>
        <w:rPr>
          <w:b/>
          <w:i/>
          <w:sz w:val="22"/>
        </w:rPr>
        <w:t>Tabla</w:t>
      </w:r>
      <w:r w:rsidRPr="004200AA">
        <w:rPr>
          <w:b/>
          <w:i/>
          <w:sz w:val="22"/>
        </w:rPr>
        <w:t xml:space="preserve"> 5-</w:t>
      </w:r>
      <w:r>
        <w:rPr>
          <w:b/>
          <w:i/>
          <w:sz w:val="22"/>
        </w:rPr>
        <w:t>16</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E75E0F">
      <w:pPr>
        <w:pStyle w:val="Incontec"/>
        <w:numPr>
          <w:ilvl w:val="2"/>
          <w:numId w:val="1"/>
        </w:numPr>
        <w:outlineLvl w:val="2"/>
        <w:rPr>
          <w:rFonts w:cs="Times New Roman"/>
          <w:szCs w:val="28"/>
        </w:rPr>
      </w:pPr>
      <w:bookmarkStart w:id="2267" w:name="_Toc475345781"/>
      <w:r>
        <w:rPr>
          <w:rFonts w:cs="Times New Roman"/>
          <w:szCs w:val="28"/>
        </w:rPr>
        <w:lastRenderedPageBreak/>
        <w:t>Indicadores Financieros</w:t>
      </w:r>
      <w:r w:rsidR="001201FA" w:rsidRPr="001201FA">
        <w:rPr>
          <w:rFonts w:cs="Times New Roman"/>
          <w:szCs w:val="28"/>
        </w:rPr>
        <w:t>.</w:t>
      </w:r>
      <w:bookmarkEnd w:id="2267"/>
    </w:p>
    <w:p w14:paraId="3E549995" w14:textId="5747491E" w:rsidR="00DB1686" w:rsidRDefault="00DB1686" w:rsidP="00DB1686">
      <w:pPr>
        <w:pStyle w:val="Incontec"/>
      </w:pPr>
      <w:r>
        <w:t>En la Figura 5-26 se muestran los indicadores financieros (Valor Actual Neto y Tasa Interna de Retorno) que permiten evaluar la rentabilidad del proyecto. Adicionalmente, en la Tabla 5-17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6CEBCE3" w:rsidR="00DB1686" w:rsidRDefault="00DB1686" w:rsidP="00DB1686">
      <w:pPr>
        <w:pStyle w:val="Incontec"/>
        <w:rPr>
          <w:sz w:val="22"/>
        </w:rPr>
      </w:pPr>
      <w:r>
        <w:rPr>
          <w:b/>
          <w:i/>
          <w:sz w:val="22"/>
        </w:rPr>
        <w:t>Tabla</w:t>
      </w:r>
      <w:r w:rsidRPr="004200AA">
        <w:rPr>
          <w:b/>
          <w:i/>
          <w:sz w:val="22"/>
        </w:rPr>
        <w:t xml:space="preserve"> 5-</w:t>
      </w:r>
      <w:r>
        <w:rPr>
          <w:b/>
          <w:i/>
          <w:sz w:val="22"/>
        </w:rPr>
        <w:t>1</w:t>
      </w:r>
      <w:r w:rsidR="00B01FA2">
        <w:rPr>
          <w:b/>
          <w:i/>
          <w:sz w:val="22"/>
        </w:rPr>
        <w:t>7</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E75E0F">
      <w:pPr>
        <w:pStyle w:val="Incontec"/>
        <w:numPr>
          <w:ilvl w:val="2"/>
          <w:numId w:val="1"/>
        </w:numPr>
        <w:outlineLvl w:val="2"/>
        <w:rPr>
          <w:rFonts w:cs="Times New Roman"/>
        </w:rPr>
      </w:pPr>
      <w:bookmarkStart w:id="2268" w:name="_3o7alnk" w:colFirst="0" w:colLast="0"/>
      <w:bookmarkStart w:id="2269" w:name="_Toc475345782"/>
      <w:bookmarkEnd w:id="2268"/>
      <w:r>
        <w:rPr>
          <w:rFonts w:cs="Times New Roman"/>
        </w:rPr>
        <w:lastRenderedPageBreak/>
        <w:t>Plan de Financiación</w:t>
      </w:r>
      <w:r w:rsidR="001201FA">
        <w:rPr>
          <w:rFonts w:cs="Times New Roman"/>
        </w:rPr>
        <w:t>.</w:t>
      </w:r>
      <w:bookmarkEnd w:id="2269"/>
    </w:p>
    <w:p w14:paraId="52B820A0" w14:textId="00BFFDCF" w:rsidR="00B01FA2" w:rsidRPr="00B01FA2" w:rsidRDefault="00B01FA2" w:rsidP="00B01FA2">
      <w:pPr>
        <w:pStyle w:val="Incontec"/>
      </w:pPr>
      <w:r>
        <w:t xml:space="preserve">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5-18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536F9C2F" w:rsidR="006D6543" w:rsidRDefault="00B01FA2" w:rsidP="006D6543">
      <w:pPr>
        <w:pStyle w:val="Incontec"/>
        <w:rPr>
          <w:sz w:val="22"/>
        </w:rPr>
      </w:pPr>
      <w:r>
        <w:rPr>
          <w:b/>
          <w:i/>
          <w:sz w:val="22"/>
        </w:rPr>
        <w:t>Tabla</w:t>
      </w:r>
      <w:r w:rsidR="006D6543" w:rsidRPr="006D6543">
        <w:rPr>
          <w:b/>
          <w:i/>
          <w:sz w:val="22"/>
        </w:rPr>
        <w:t xml:space="preserve"> 5-</w:t>
      </w:r>
      <w:r>
        <w:rPr>
          <w:b/>
          <w:i/>
          <w:sz w:val="22"/>
        </w:rPr>
        <w:t>18</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7777777" w:rsidR="00B01FA2" w:rsidRPr="00B01FA2" w:rsidRDefault="00B01FA2" w:rsidP="00B01FA2">
      <w:pPr>
        <w:pStyle w:val="Incontec"/>
        <w:jc w:val="left"/>
        <w:rPr>
          <w:sz w:val="22"/>
        </w:rPr>
      </w:pPr>
      <w:r w:rsidRPr="00B01FA2">
        <w:rPr>
          <w:b/>
          <w:i/>
          <w:sz w:val="22"/>
        </w:rPr>
        <w:t>Tabla 5-9</w:t>
      </w:r>
      <w:r w:rsidRPr="00B01FA2">
        <w:rPr>
          <w:sz w:val="22"/>
        </w:rPr>
        <w:t xml:space="preserve">. </w:t>
      </w:r>
      <w:bookmarkStart w:id="2270" w:name="_23ckvvd" w:colFirst="0" w:colLast="0"/>
      <w:bookmarkEnd w:id="2270"/>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E75E0F">
      <w:pPr>
        <w:pStyle w:val="Incontec"/>
        <w:numPr>
          <w:ilvl w:val="2"/>
          <w:numId w:val="1"/>
        </w:numPr>
        <w:outlineLvl w:val="2"/>
        <w:rPr>
          <w:rFonts w:cs="Times New Roman"/>
          <w:szCs w:val="28"/>
        </w:rPr>
      </w:pPr>
      <w:bookmarkStart w:id="2271" w:name="_ihv636" w:colFirst="0" w:colLast="0"/>
      <w:bookmarkStart w:id="2272" w:name="_Ref475336111"/>
      <w:bookmarkStart w:id="2273" w:name="_Toc475345783"/>
      <w:bookmarkEnd w:id="2271"/>
      <w:r>
        <w:rPr>
          <w:rFonts w:cs="Times New Roman"/>
          <w:szCs w:val="28"/>
        </w:rPr>
        <w:lastRenderedPageBreak/>
        <w:t>Justificación Ingresos</w:t>
      </w:r>
      <w:r w:rsidR="001201FA">
        <w:rPr>
          <w:rFonts w:cs="Times New Roman"/>
          <w:szCs w:val="28"/>
        </w:rPr>
        <w:t>.</w:t>
      </w:r>
      <w:bookmarkEnd w:id="2272"/>
      <w:bookmarkEnd w:id="2273"/>
    </w:p>
    <w:p w14:paraId="140A4D97" w14:textId="77777777" w:rsidR="002E095B" w:rsidRPr="002E095B" w:rsidRDefault="002E095B" w:rsidP="002E095B"/>
    <w:p w14:paraId="3B5D33C8" w14:textId="4BFAA686" w:rsidR="00B01FA2" w:rsidRDefault="00B01FA2" w:rsidP="00B01FA2">
      <w:pPr>
        <w:pStyle w:val="Incontec"/>
      </w:pPr>
      <w:r>
        <w:t>Teniendo en cuenta que los costos de producción y el presupuesto inicial ya se encuentran definidos en las secciones de Estudio de Factibilidad Técnica (9.2) y Plan de Financiación (10.7) respectivamente, a continuación se verá la justificación de los ingresos del modelo de negocios.</w:t>
      </w:r>
    </w:p>
    <w:p w14:paraId="1DD6F3D6" w14:textId="77777777"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t>5.4.4</w:t>
      </w:r>
      <w:r>
        <w:fldChar w:fldCharType="end"/>
      </w:r>
      <w:r>
        <w:t>, se deben vender entonces 250 Licencias en promedio cada mes, para cubrir los costos operativos y tener un margen de ganancia óptimo. Se proyecta ventas de 2180 Licencias durante el primer año de produccion.</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EF3A7B">
        <w:t>5.4.1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E75E0F">
      <w:pPr>
        <w:pStyle w:val="Incontec"/>
        <w:numPr>
          <w:ilvl w:val="2"/>
          <w:numId w:val="1"/>
        </w:numPr>
        <w:outlineLvl w:val="2"/>
        <w:rPr>
          <w:rFonts w:cs="Times New Roman"/>
          <w:szCs w:val="28"/>
        </w:rPr>
      </w:pPr>
      <w:bookmarkStart w:id="2274" w:name="_32hioqz" w:colFirst="0" w:colLast="0"/>
      <w:bookmarkStart w:id="2275" w:name="_Toc475345784"/>
      <w:bookmarkEnd w:id="2274"/>
      <w:r w:rsidRPr="001201FA">
        <w:rPr>
          <w:rFonts w:cs="Times New Roman"/>
          <w:szCs w:val="28"/>
        </w:rPr>
        <w:t>Evaluación financiera</w:t>
      </w:r>
      <w:r w:rsidR="00001129">
        <w:rPr>
          <w:rFonts w:cs="Times New Roman"/>
          <w:szCs w:val="28"/>
        </w:rPr>
        <w:t>.</w:t>
      </w:r>
      <w:bookmarkEnd w:id="2275"/>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2276" w:name="_1hmsyys" w:colFirst="0" w:colLast="0"/>
      <w:bookmarkEnd w:id="2276"/>
    </w:p>
    <w:p w14:paraId="4CAC4AEA" w14:textId="77777777" w:rsidR="00DC3116" w:rsidRPr="00DC3116" w:rsidRDefault="00DC3116" w:rsidP="00DC3116">
      <w:pPr>
        <w:pStyle w:val="Incontec"/>
      </w:pPr>
    </w:p>
    <w:p w14:paraId="6A794FC6" w14:textId="471D3C73" w:rsidR="00D30904" w:rsidRDefault="0057135C" w:rsidP="00E75E0F">
      <w:pPr>
        <w:pStyle w:val="Incontec"/>
        <w:numPr>
          <w:ilvl w:val="1"/>
          <w:numId w:val="1"/>
        </w:numPr>
        <w:outlineLvl w:val="1"/>
        <w:rPr>
          <w:rFonts w:cs="Times New Roman"/>
          <w:sz w:val="28"/>
        </w:rPr>
      </w:pPr>
      <w:bookmarkStart w:id="2277" w:name="_41mghml" w:colFirst="0" w:colLast="0"/>
      <w:bookmarkStart w:id="2278" w:name="_2grqrue" w:colFirst="0" w:colLast="0"/>
      <w:bookmarkStart w:id="2279" w:name="_vx1227" w:colFirst="0" w:colLast="0"/>
      <w:bookmarkStart w:id="2280" w:name="_j6wyzyuwyjtj" w:colFirst="0" w:colLast="0"/>
      <w:bookmarkStart w:id="2281" w:name="_Toc475345785"/>
      <w:bookmarkEnd w:id="2277"/>
      <w:bookmarkEnd w:id="2278"/>
      <w:bookmarkEnd w:id="2279"/>
      <w:bookmarkEnd w:id="2280"/>
      <w:r w:rsidRPr="00066B8A">
        <w:rPr>
          <w:rFonts w:cs="Times New Roman"/>
          <w:sz w:val="28"/>
        </w:rPr>
        <w:lastRenderedPageBreak/>
        <w:t>ANÁLISIS DE RIESGOS</w:t>
      </w:r>
      <w:bookmarkEnd w:id="2281"/>
    </w:p>
    <w:p w14:paraId="30CD1FA9" w14:textId="1F329C87"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DD74C2">
        <w:t>problematicas</w:t>
      </w:r>
      <w:r w:rsidRPr="00DC3116">
        <w:t>.</w:t>
      </w:r>
    </w:p>
    <w:p w14:paraId="562786F8" w14:textId="400F613B" w:rsidR="00C87190" w:rsidRPr="00A41C3C" w:rsidRDefault="00C87190" w:rsidP="00E75E0F">
      <w:pPr>
        <w:pStyle w:val="Incontec"/>
        <w:numPr>
          <w:ilvl w:val="2"/>
          <w:numId w:val="1"/>
        </w:numPr>
        <w:outlineLvl w:val="2"/>
        <w:rPr>
          <w:rFonts w:cs="Times New Roman"/>
          <w:szCs w:val="28"/>
        </w:rPr>
      </w:pPr>
      <w:bookmarkStart w:id="2282" w:name="_Toc475345786"/>
      <w:r w:rsidRPr="00A41C3C">
        <w:rPr>
          <w:rFonts w:cs="Times New Roman"/>
          <w:szCs w:val="28"/>
        </w:rPr>
        <w:t>Factores limitantes y obstáculos.</w:t>
      </w:r>
      <w:bookmarkEnd w:id="2282"/>
    </w:p>
    <w:p w14:paraId="4571AF03" w14:textId="263E28FD" w:rsidR="00C87190" w:rsidRDefault="00C87190" w:rsidP="00C87190">
      <w:pPr>
        <w:pStyle w:val="Incontec"/>
      </w:pPr>
      <w:r>
        <w:t xml:space="preserve">Okpara y Wynn </w:t>
      </w:r>
      <w:sdt>
        <w:sdtPr>
          <w:id w:val="-770701131"/>
          <w:citation/>
        </w:sdtPr>
        <w:sdtContent>
          <w:r>
            <w:fldChar w:fldCharType="begin"/>
          </w:r>
          <w:r>
            <w:instrText xml:space="preserve"> CITATION Okp07 \l 9226 </w:instrText>
          </w:r>
          <w:r>
            <w:fldChar w:fldCharType="separate"/>
          </w:r>
          <w:r w:rsidR="00965E8F">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DD74C2">
      <w:pPr>
        <w:pStyle w:val="Incontec"/>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 xml:space="preserve">ODA. Con dicho análisis se encontraron aquellos factores debilitantes y aquellas amenazas que deben ser atacadas cuanto antes para un óptimo desarrollo y funcionamiento de la empresa. En la tabla 5-8 se </w:t>
      </w:r>
      <w:r>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2283"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228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2284"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228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2285"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228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2286" w:name="RANGE!F10"/>
            <w:r w:rsidRPr="00A0604E">
              <w:rPr>
                <w:rFonts w:ascii="LM Roman 10" w:eastAsia="Arial" w:hAnsi="LM Roman 10" w:cs="Times New Roman"/>
                <w:sz w:val="18"/>
                <w:szCs w:val="20"/>
              </w:rPr>
              <w:t>Relación con el cliente y usuario final.</w:t>
            </w:r>
            <w:bookmarkEnd w:id="228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2287" w:name="RANGE!F13"/>
            <w:r w:rsidRPr="00A0604E">
              <w:rPr>
                <w:rFonts w:ascii="LM Roman 10" w:eastAsia="Arial" w:hAnsi="LM Roman 10" w:cs="Times New Roman"/>
                <w:b/>
                <w:bCs/>
                <w:color w:val="FFFFFF"/>
                <w:sz w:val="18"/>
                <w:szCs w:val="20"/>
              </w:rPr>
              <w:t>Debilidades</w:t>
            </w:r>
            <w:bookmarkEnd w:id="228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228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228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228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228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2290" w:name="_6ed1ivwul3" w:colFirst="0" w:colLast="0"/>
            <w:bookmarkEnd w:id="2290"/>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0CC12A16" w14:textId="644B155E" w:rsidR="00D30904" w:rsidRPr="002E100F" w:rsidRDefault="00D868FD" w:rsidP="002E100F">
      <w:pPr>
        <w:pStyle w:val="Incontec"/>
        <w:numPr>
          <w:ilvl w:val="2"/>
          <w:numId w:val="1"/>
        </w:numPr>
      </w:pPr>
      <w:bookmarkStart w:id="2291" w:name="_jmb7nbxx7952" w:colFirst="0" w:colLast="0"/>
      <w:bookmarkStart w:id="2292" w:name="_ryke6jphffz2" w:colFirst="0" w:colLast="0"/>
      <w:bookmarkEnd w:id="2291"/>
      <w:bookmarkEnd w:id="2292"/>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E75E0F">
      <w:pPr>
        <w:pStyle w:val="Incontec"/>
        <w:numPr>
          <w:ilvl w:val="2"/>
          <w:numId w:val="1"/>
        </w:numPr>
        <w:outlineLvl w:val="2"/>
        <w:rPr>
          <w:rFonts w:cs="Times New Roman"/>
          <w:szCs w:val="28"/>
        </w:rPr>
      </w:pPr>
      <w:bookmarkStart w:id="2293" w:name="_xgj87wm1ewf8" w:colFirst="0" w:colLast="0"/>
      <w:bookmarkStart w:id="2294" w:name="_Toc475345787"/>
      <w:bookmarkEnd w:id="2293"/>
      <w:r w:rsidRPr="00A41C3C">
        <w:rPr>
          <w:rFonts w:cs="Times New Roman"/>
          <w:szCs w:val="28"/>
        </w:rPr>
        <w:t>Riesgos específicos y contramedidas.</w:t>
      </w:r>
      <w:bookmarkEnd w:id="229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Pr="00AB48E0" w:rsidRDefault="00D868FD" w:rsidP="00E75E0F">
      <w:pPr>
        <w:pStyle w:val="Incontec"/>
        <w:numPr>
          <w:ilvl w:val="0"/>
          <w:numId w:val="1"/>
        </w:numPr>
        <w:jc w:val="center"/>
        <w:outlineLvl w:val="0"/>
        <w:rPr>
          <w:rFonts w:cs="Times New Roman"/>
          <w:b/>
          <w:sz w:val="32"/>
          <w:szCs w:val="32"/>
        </w:rPr>
      </w:pPr>
      <w:bookmarkStart w:id="2295" w:name="_37m2jsg" w:colFirst="0" w:colLast="0"/>
      <w:bookmarkStart w:id="2296" w:name="_1mrcu09" w:colFirst="0" w:colLast="0"/>
      <w:bookmarkStart w:id="2297" w:name="_Toc475345788"/>
      <w:bookmarkEnd w:id="2295"/>
      <w:bookmarkEnd w:id="2296"/>
      <w:r w:rsidRPr="00AB48E0">
        <w:rPr>
          <w:rFonts w:cs="Times New Roman"/>
          <w:b/>
          <w:sz w:val="32"/>
          <w:szCs w:val="32"/>
        </w:rPr>
        <w:lastRenderedPageBreak/>
        <w:t>IMPACTOS</w:t>
      </w:r>
      <w:bookmarkEnd w:id="2297"/>
    </w:p>
    <w:p w14:paraId="0E2EAC68" w14:textId="77777777" w:rsidR="002018F1" w:rsidRDefault="002018F1" w:rsidP="00F12A4C">
      <w:pPr>
        <w:pStyle w:val="Incontec"/>
        <w:rPr>
          <w:rFonts w:cs="Times New Roman"/>
        </w:rPr>
      </w:pPr>
    </w:p>
    <w:p w14:paraId="2666A4B6" w14:textId="77777777" w:rsidR="00DD74C2" w:rsidRPr="00DD74C2" w:rsidRDefault="00DD74C2" w:rsidP="00DD74C2">
      <w:pPr>
        <w:pStyle w:val="Incontec"/>
      </w:pPr>
    </w:p>
    <w:p w14:paraId="2F98C495" w14:textId="4D2A78E4" w:rsidR="00D30904" w:rsidRDefault="00B65399" w:rsidP="00E75E0F">
      <w:pPr>
        <w:pStyle w:val="Incontec"/>
        <w:numPr>
          <w:ilvl w:val="1"/>
          <w:numId w:val="1"/>
        </w:numPr>
        <w:outlineLvl w:val="1"/>
        <w:rPr>
          <w:rFonts w:cs="Times New Roman"/>
        </w:rPr>
      </w:pPr>
      <w:bookmarkStart w:id="2298" w:name="_b9531oucpkz4" w:colFirst="0" w:colLast="0"/>
      <w:bookmarkStart w:id="2299" w:name="_Toc475345789"/>
      <w:bookmarkEnd w:id="2298"/>
      <w:r w:rsidRPr="00102649">
        <w:rPr>
          <w:rFonts w:cs="Times New Roman"/>
          <w:sz w:val="28"/>
          <w:szCs w:val="28"/>
        </w:rPr>
        <w:t>ECONÓMICO</w:t>
      </w:r>
      <w:r w:rsidR="00D868FD" w:rsidRPr="00102649">
        <w:rPr>
          <w:rFonts w:cs="Times New Roman"/>
        </w:rPr>
        <w:t>.</w:t>
      </w:r>
      <w:bookmarkEnd w:id="229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2300" w:name="_kkbvytrn60uh" w:colFirst="0" w:colLast="0"/>
      <w:bookmarkEnd w:id="2300"/>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Default="002F7017" w:rsidP="00B65399">
      <w:pPr>
        <w:pStyle w:val="Incontec"/>
      </w:pPr>
    </w:p>
    <w:p w14:paraId="43D6E6F2" w14:textId="77777777" w:rsidR="00DD74C2" w:rsidRPr="00DD74C2" w:rsidRDefault="00DD74C2" w:rsidP="00DD74C2">
      <w:pPr>
        <w:pStyle w:val="Incontec"/>
      </w:pPr>
    </w:p>
    <w:p w14:paraId="26395786" w14:textId="0771FC02" w:rsidR="002F7017" w:rsidRDefault="00B65399" w:rsidP="00E75E0F">
      <w:pPr>
        <w:pStyle w:val="Incontec"/>
        <w:numPr>
          <w:ilvl w:val="1"/>
          <w:numId w:val="1"/>
        </w:numPr>
        <w:outlineLvl w:val="1"/>
        <w:rPr>
          <w:rFonts w:cs="Times New Roman"/>
        </w:rPr>
      </w:pPr>
      <w:bookmarkStart w:id="2301" w:name="_Toc475345790"/>
      <w:r w:rsidRPr="00102649">
        <w:rPr>
          <w:rFonts w:cs="Times New Roman"/>
        </w:rPr>
        <w:lastRenderedPageBreak/>
        <w:t>REGIONAL.</w:t>
      </w:r>
      <w:bookmarkStart w:id="2302" w:name="_q63con1mca" w:colFirst="0" w:colLast="0"/>
      <w:bookmarkEnd w:id="2301"/>
      <w:bookmarkEnd w:id="2302"/>
    </w:p>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Pr="00102649" w:rsidRDefault="00B65399" w:rsidP="00E75E0F">
      <w:pPr>
        <w:pStyle w:val="Incontec"/>
        <w:numPr>
          <w:ilvl w:val="1"/>
          <w:numId w:val="1"/>
        </w:numPr>
        <w:outlineLvl w:val="1"/>
        <w:rPr>
          <w:rFonts w:cs="Times New Roman"/>
        </w:rPr>
      </w:pPr>
      <w:bookmarkStart w:id="2303" w:name="_Toc475345791"/>
      <w:r w:rsidRPr="00102649">
        <w:rPr>
          <w:rFonts w:cs="Times New Roman"/>
        </w:rPr>
        <w:t>SOCIAL</w:t>
      </w:r>
      <w:r w:rsidR="00D868FD" w:rsidRPr="00102649">
        <w:rPr>
          <w:rFonts w:cs="Times New Roman"/>
        </w:rPr>
        <w:t>.</w:t>
      </w:r>
      <w:bookmarkEnd w:id="2303"/>
    </w:p>
    <w:p w14:paraId="412EEB7A" w14:textId="77777777" w:rsidR="002F7017" w:rsidRPr="00102649" w:rsidRDefault="002F7017" w:rsidP="002F7017">
      <w:pPr>
        <w:pStyle w:val="Incontec"/>
      </w:pPr>
      <w:bookmarkStart w:id="2304" w:name="_7l9fue574ofa" w:colFirst="0" w:colLast="0"/>
      <w:bookmarkEnd w:id="230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w:t>
      </w:r>
      <w:r>
        <w:lastRenderedPageBreak/>
        <w:t>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Pr="00102649" w:rsidRDefault="00B65399" w:rsidP="00E75E0F">
      <w:pPr>
        <w:pStyle w:val="Incontec"/>
        <w:numPr>
          <w:ilvl w:val="1"/>
          <w:numId w:val="1"/>
        </w:numPr>
        <w:outlineLvl w:val="1"/>
        <w:rPr>
          <w:rFonts w:cs="Times New Roman"/>
        </w:rPr>
      </w:pPr>
      <w:bookmarkStart w:id="2305" w:name="_Toc475345792"/>
      <w:r w:rsidRPr="00102649">
        <w:rPr>
          <w:rFonts w:cs="Times New Roman"/>
        </w:rPr>
        <w:t>AMBIENTAL.</w:t>
      </w:r>
      <w:bookmarkEnd w:id="2305"/>
    </w:p>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35A3E8ED" w14:textId="77777777" w:rsidR="00B65399" w:rsidRDefault="00B65399" w:rsidP="00B65399">
      <w:pPr>
        <w:pStyle w:val="Incontec"/>
      </w:pPr>
    </w:p>
    <w:p w14:paraId="7A3C6EC0" w14:textId="65AA5B24" w:rsidR="00D30904" w:rsidRPr="00A41C3C" w:rsidRDefault="00D868FD" w:rsidP="00E75E0F">
      <w:pPr>
        <w:pStyle w:val="Incontec"/>
        <w:numPr>
          <w:ilvl w:val="0"/>
          <w:numId w:val="1"/>
        </w:numPr>
        <w:jc w:val="center"/>
        <w:outlineLvl w:val="0"/>
        <w:rPr>
          <w:rFonts w:cs="Times New Roman"/>
          <w:sz w:val="32"/>
        </w:rPr>
      </w:pPr>
      <w:bookmarkStart w:id="2306" w:name="_206ipza" w:colFirst="0" w:colLast="0"/>
      <w:bookmarkStart w:id="2307" w:name="_Toc475345793"/>
      <w:bookmarkEnd w:id="2306"/>
      <w:commentRangeStart w:id="2308"/>
      <w:r w:rsidRPr="00AB48E0">
        <w:rPr>
          <w:rFonts w:cs="Times New Roman"/>
          <w:b/>
          <w:sz w:val="32"/>
        </w:rPr>
        <w:lastRenderedPageBreak/>
        <w:t>CONCLUSIONES</w:t>
      </w:r>
      <w:r w:rsidRPr="00A41C3C">
        <w:rPr>
          <w:rFonts w:cs="Times New Roman"/>
          <w:sz w:val="32"/>
        </w:rPr>
        <w:t>.</w:t>
      </w:r>
      <w:commentRangeEnd w:id="2308"/>
      <w:r w:rsidR="00C12AAE">
        <w:rPr>
          <w:rStyle w:val="Refdecomentario"/>
          <w:rFonts w:ascii="Cambria" w:eastAsia="Cambria" w:hAnsi="Cambria" w:cs="Cambria"/>
          <w:color w:val="000000"/>
          <w:shd w:val="clear" w:color="auto" w:fill="auto"/>
        </w:rPr>
        <w:commentReference w:id="2308"/>
      </w:r>
      <w:bookmarkEnd w:id="230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15E04CEB" w:rsidR="002B5903" w:rsidRPr="002B5903" w:rsidRDefault="002B5903" w:rsidP="002B5903">
      <w:pPr>
        <w:pStyle w:val="Incontec"/>
      </w:pPr>
      <w:r w:rsidRPr="0001196A">
        <w:t xml:space="preserve">La iniciativa parte de la experiencia previa de sus </w:t>
      </w:r>
      <w:r>
        <w:t>autores trabajando en una fundación en el sector de educación musical</w:t>
      </w:r>
      <w:r w:rsidRPr="0001196A">
        <w:t xml:space="preserve">, que demostró el potencial del </w:t>
      </w:r>
      <w:r>
        <w:t>uso de dicha metodología para</w:t>
      </w:r>
      <w:r w:rsidRPr="0001196A">
        <w:t xml:space="preserve"> proponer 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B7D4E1A" w:rsidR="00403966" w:rsidRDefault="00403966" w:rsidP="00403966">
      <w:pPr>
        <w:pStyle w:val="Incontec"/>
      </w:pPr>
      <w:r>
        <w:t>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el comprender que las limitaciones solo están en la mentalidad de la persona, limitaciones generadas 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P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constitución de la empresa estipulada en este documento bajo el nombre de IncluSoft, </w:t>
      </w:r>
      <w:r w:rsidR="00403966">
        <w:lastRenderedPageBreak/>
        <w:t>que le permitirá a los autores trabajar en proyectos futuros bajo una entidad legal ante la ley colombiana.</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r w:rsidR="002B29F4">
        <w:t>américa</w:t>
      </w:r>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58F39455" w14:textId="77777777" w:rsidR="002B5903" w:rsidRDefault="002B5903" w:rsidP="002B5903">
      <w:pPr>
        <w:pStyle w:val="Incontec"/>
      </w:pPr>
    </w:p>
    <w:p w14:paraId="031E2348" w14:textId="77777777" w:rsidR="002B5903" w:rsidRDefault="002B5903" w:rsidP="002B5903">
      <w:pPr>
        <w:pStyle w:val="Incontec"/>
      </w:pPr>
    </w:p>
    <w:p w14:paraId="297B0702" w14:textId="77777777" w:rsidR="002B5903" w:rsidRDefault="002B5903" w:rsidP="002B5903">
      <w:pPr>
        <w:pStyle w:val="Incontec"/>
      </w:pPr>
    </w:p>
    <w:p w14:paraId="198A1675" w14:textId="77777777" w:rsidR="002B5903" w:rsidRDefault="002B5903" w:rsidP="002B5903">
      <w:pPr>
        <w:pStyle w:val="Incontec"/>
      </w:pPr>
    </w:p>
    <w:p w14:paraId="3DBE4AA5" w14:textId="77777777" w:rsidR="002B5903" w:rsidRDefault="002B5903" w:rsidP="002B5903">
      <w:pPr>
        <w:pStyle w:val="Incontec"/>
      </w:pPr>
    </w:p>
    <w:p w14:paraId="34CC040C" w14:textId="77777777" w:rsidR="002B5903" w:rsidRDefault="002B5903" w:rsidP="002B5903">
      <w:pPr>
        <w:pStyle w:val="Incontec"/>
      </w:pPr>
    </w:p>
    <w:p w14:paraId="1ABADAD5" w14:textId="77777777" w:rsidR="002B5903" w:rsidRDefault="002B5903" w:rsidP="002B5903">
      <w:pPr>
        <w:pStyle w:val="Incontec"/>
      </w:pPr>
    </w:p>
    <w:p w14:paraId="0D69E158" w14:textId="77777777" w:rsidR="002B5903" w:rsidRDefault="002B5903" w:rsidP="002B5903">
      <w:pPr>
        <w:pStyle w:val="Incontec"/>
      </w:pP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4743FF57" w14:textId="77777777" w:rsidR="002B5903" w:rsidRDefault="002B5903" w:rsidP="002B5903">
      <w:pPr>
        <w:pStyle w:val="Incontec"/>
      </w:pPr>
    </w:p>
    <w:p w14:paraId="5488281A" w14:textId="77777777" w:rsidR="002B5903" w:rsidRPr="002B5903" w:rsidRDefault="002B5903"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309" w:name="_4k668n3" w:colFirst="0" w:colLast="0"/>
      <w:bookmarkStart w:id="2310" w:name="_Ref467494018"/>
      <w:bookmarkStart w:id="2311" w:name="_Toc475345794"/>
      <w:bookmarkEnd w:id="2309"/>
      <w:r w:rsidRPr="00A41C3C">
        <w:rPr>
          <w:rFonts w:cs="Times New Roman"/>
          <w:sz w:val="32"/>
        </w:rPr>
        <w:lastRenderedPageBreak/>
        <w:t>ANEXO</w:t>
      </w:r>
      <w:r w:rsidR="00A41C3C">
        <w:rPr>
          <w:rFonts w:cs="Times New Roman"/>
          <w:sz w:val="32"/>
        </w:rPr>
        <w:t>S</w:t>
      </w:r>
      <w:bookmarkEnd w:id="2310"/>
      <w:bookmarkEnd w:id="2311"/>
    </w:p>
    <w:p w14:paraId="4AE7A1C5" w14:textId="78BB076F" w:rsidR="00B7045B" w:rsidRDefault="0073733E" w:rsidP="0018432B">
      <w:pPr>
        <w:pStyle w:val="Incontec"/>
        <w:numPr>
          <w:ilvl w:val="0"/>
          <w:numId w:val="21"/>
        </w:numPr>
        <w:outlineLvl w:val="1"/>
        <w:rPr>
          <w:rFonts w:cs="Times New Roman"/>
          <w:sz w:val="28"/>
          <w:szCs w:val="28"/>
        </w:rPr>
      </w:pPr>
      <w:bookmarkStart w:id="2312" w:name="_Ref467494133"/>
      <w:bookmarkStart w:id="2313" w:name="_Toc475345795"/>
      <w:r w:rsidRPr="00BA299F">
        <w:rPr>
          <w:rFonts w:cs="Times New Roman"/>
          <w:sz w:val="28"/>
          <w:szCs w:val="28"/>
        </w:rPr>
        <w:t>ANEXO.</w:t>
      </w:r>
      <w:r w:rsidR="00A41C3C" w:rsidRPr="00BA299F">
        <w:rPr>
          <w:rFonts w:cs="Times New Roman"/>
          <w:sz w:val="28"/>
          <w:szCs w:val="28"/>
        </w:rPr>
        <w:t xml:space="preserve"> Encuesta Análisis Sectores de Mercado</w:t>
      </w:r>
      <w:bookmarkEnd w:id="2312"/>
      <w:bookmarkEnd w:id="2313"/>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314" w:name="_Ref467494506"/>
      <w:bookmarkStart w:id="2315" w:name="_Toc475345796"/>
      <w:r w:rsidRPr="00BA299F">
        <w:rPr>
          <w:rFonts w:ascii="LM Roman 10" w:hAnsi="LM Roman 10"/>
          <w:sz w:val="28"/>
          <w:szCs w:val="28"/>
        </w:rPr>
        <w:lastRenderedPageBreak/>
        <w:t>ANEXO.</w:t>
      </w:r>
      <w:bookmarkEnd w:id="2314"/>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315"/>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2316" w:name="_Toc475345797"/>
      <w:r w:rsidRPr="00014941">
        <w:rPr>
          <w:sz w:val="28"/>
        </w:rPr>
        <w:lastRenderedPageBreak/>
        <w:t>ANEXO. Promedio de Salarios para Personal Requerido según ofertas laborales ofrecidas en la web</w:t>
      </w:r>
      <w:bookmarkEnd w:id="2316"/>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77777777" w:rsidR="005C10DF" w:rsidRDefault="005C10DF" w:rsidP="005C10DF">
      <w:pPr>
        <w:pStyle w:val="Incontec"/>
      </w:pPr>
    </w:p>
    <w:p w14:paraId="7CE5BE34" w14:textId="77777777" w:rsidR="005C10DF" w:rsidRPr="005C10DF" w:rsidRDefault="005C10DF" w:rsidP="005C10DF">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2317" w:name="_Toc475345798"/>
      <w:r w:rsidRPr="00102649">
        <w:rPr>
          <w:rFonts w:cs="Times New Roman"/>
          <w:sz w:val="32"/>
          <w:szCs w:val="32"/>
        </w:rPr>
        <w:lastRenderedPageBreak/>
        <w:t>REFERENCIAS</w:t>
      </w:r>
      <w:bookmarkEnd w:id="2317"/>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203C3BBB" w14:textId="77777777" w:rsidR="00965E8F" w:rsidRDefault="000B0B76" w:rsidP="00965E8F">
              <w:pPr>
                <w:pStyle w:val="Bibliografa"/>
                <w:rPr>
                  <w:noProof/>
                  <w:sz w:val="24"/>
                  <w:szCs w:val="24"/>
                </w:rPr>
              </w:pPr>
              <w:r w:rsidRPr="00DD74C2">
                <w:rPr>
                  <w:rFonts w:ascii="LM Roman 10" w:hAnsi="LM Roman 10"/>
                  <w:sz w:val="24"/>
                  <w:szCs w:val="24"/>
                </w:rPr>
                <w:fldChar w:fldCharType="begin"/>
              </w:r>
              <w:r w:rsidRPr="00DD74C2">
                <w:rPr>
                  <w:rFonts w:ascii="LM Roman 10" w:hAnsi="LM Roman 10"/>
                  <w:sz w:val="24"/>
                  <w:szCs w:val="24"/>
                </w:rPr>
                <w:instrText>BIBLIOGRAPHY</w:instrText>
              </w:r>
              <w:r w:rsidRPr="00DD74C2">
                <w:rPr>
                  <w:rFonts w:ascii="LM Roman 10" w:hAnsi="LM Roman 10"/>
                  <w:sz w:val="24"/>
                  <w:szCs w:val="24"/>
                </w:rPr>
                <w:fldChar w:fldCharType="separate"/>
              </w:r>
              <w:r w:rsidR="00965E8F">
                <w:rPr>
                  <w:noProof/>
                </w:rPr>
                <w:t xml:space="preserve">1. </w:t>
              </w:r>
              <w:r w:rsidR="00965E8F">
                <w:rPr>
                  <w:b/>
                  <w:bCs/>
                  <w:noProof/>
                </w:rPr>
                <w:t>Alfonzo, Pedro y Mariño, Sonia.</w:t>
              </w:r>
              <w:r w:rsidR="00965E8F">
                <w:rPr>
                  <w:noProof/>
                </w:rPr>
                <w:t xml:space="preserve"> Los estándares internacionales y su importancia para la industria del software. [En línea] 15 de 01 de 2013. [Citado el: 20 de 11 de 2016.] http://www.cyta.com.ar/ta1202/v12n2a3.htm.</w:t>
              </w:r>
            </w:p>
            <w:p w14:paraId="41CC4110" w14:textId="77777777" w:rsidR="00965E8F" w:rsidRDefault="00965E8F" w:rsidP="00965E8F">
              <w:pPr>
                <w:pStyle w:val="Bibliografa"/>
                <w:rPr>
                  <w:noProof/>
                </w:rPr>
              </w:pPr>
              <w:r>
                <w:rPr>
                  <w:noProof/>
                </w:rPr>
                <w:t xml:space="preserve">2. </w:t>
              </w:r>
              <w:r>
                <w:rPr>
                  <w:b/>
                  <w:bCs/>
                  <w:noProof/>
                </w:rPr>
                <w:t>CISA.</w:t>
              </w:r>
              <w:r>
                <w:rPr>
                  <w:noProof/>
                </w:rPr>
                <w:t xml:space="preserve"> Matriz de Requisitos Legales Ambientales. [En línea] [Citado el: 12 de 05 de 2016.] https://www.cisa.gov.co/cmsportalcisa/Documentos/Normatividad/MATRIZ_AMBIENTAL_v_001.pdf.</w:t>
              </w:r>
            </w:p>
            <w:p w14:paraId="53E8CB44" w14:textId="77777777" w:rsidR="00965E8F" w:rsidRDefault="00965E8F" w:rsidP="00965E8F">
              <w:pPr>
                <w:pStyle w:val="Bibliografa"/>
                <w:rPr>
                  <w:noProof/>
                </w:rPr>
              </w:pPr>
              <w:r>
                <w:rPr>
                  <w:noProof/>
                </w:rPr>
                <w:t xml:space="preserve">3. </w:t>
              </w:r>
              <w:r>
                <w:rPr>
                  <w:b/>
                  <w:bCs/>
                  <w:noProof/>
                </w:rPr>
                <w:t>MinSalud.</w:t>
              </w:r>
              <w:r>
                <w:rPr>
                  <w:noProof/>
                </w:rPr>
                <w:t xml:space="preserve"> LÍNEA BASE OBSERVATORIO NACIONAL DE DISCAPACIDAD . </w:t>
              </w:r>
              <w:r>
                <w:rPr>
                  <w:i/>
                  <w:iCs/>
                  <w:noProof/>
                </w:rPr>
                <w:t xml:space="preserve">Observatorio Nacional de Discapacidad. </w:t>
              </w:r>
              <w:r>
                <w:rPr>
                  <w:noProof/>
                </w:rPr>
                <w:t>[En línea] 2014. https://www.minsalud.gov.co/sites/rid/Lists/BibliotecaDigital/RIDE/DE/PS/L%C3%ADnea%20Base%20Discapacidad%20OND.pdf.</w:t>
              </w:r>
            </w:p>
            <w:p w14:paraId="24CAE258" w14:textId="77777777" w:rsidR="00965E8F" w:rsidRDefault="00965E8F" w:rsidP="00965E8F">
              <w:pPr>
                <w:pStyle w:val="Bibliografa"/>
                <w:rPr>
                  <w:noProof/>
                </w:rPr>
              </w:pPr>
              <w:r>
                <w:rPr>
                  <w:noProof/>
                </w:rPr>
                <w:t xml:space="preserve">4. </w:t>
              </w:r>
              <w:r>
                <w:rPr>
                  <w:b/>
                  <w:bCs/>
                  <w:noProof/>
                </w:rPr>
                <w:t>Apps.co.</w:t>
              </w:r>
              <w:r>
                <w:rPr>
                  <w:noProof/>
                </w:rPr>
                <w:t xml:space="preserve"> Mapp Accesible Colombia. [En línea] 11 de 02 de 2014. [Citado el: 15 de 02 de 2016.] https://apps.co/comunidad/ver/926/mapp-accesible-colombia/.</w:t>
              </w:r>
            </w:p>
            <w:p w14:paraId="165A205D" w14:textId="77777777" w:rsidR="00965E8F" w:rsidRDefault="00965E8F" w:rsidP="00965E8F">
              <w:pPr>
                <w:pStyle w:val="Bibliografa"/>
                <w:rPr>
                  <w:noProof/>
                </w:rPr>
              </w:pPr>
              <w:r>
                <w:rPr>
                  <w:noProof/>
                </w:rPr>
                <w:t xml:space="preserve">5. </w:t>
              </w:r>
              <w:r>
                <w:rPr>
                  <w:b/>
                  <w:bCs/>
                  <w:noProof/>
                </w:rPr>
                <w:t>Technologies, Informer.</w:t>
              </w:r>
              <w:r>
                <w:rPr>
                  <w:noProof/>
                </w:rPr>
                <w:t xml:space="preserve"> Kraneando . [En línea] 12 de 08 de 2014. [Citado el: 11 de 02 de 2016.] http://kraneando.android.informer.com/es/.</w:t>
              </w:r>
            </w:p>
            <w:p w14:paraId="1A9853D3" w14:textId="77777777" w:rsidR="00965E8F" w:rsidRDefault="00965E8F" w:rsidP="00965E8F">
              <w:pPr>
                <w:pStyle w:val="Bibliografa"/>
                <w:rPr>
                  <w:noProof/>
                </w:rPr>
              </w:pPr>
              <w:r>
                <w:rPr>
                  <w:noProof/>
                </w:rPr>
                <w:t xml:space="preserve">6. </w:t>
              </w:r>
              <w:r>
                <w:rPr>
                  <w:b/>
                  <w:bCs/>
                  <w:noProof/>
                </w:rPr>
                <w:t>Datanalisis.</w:t>
              </w:r>
              <w:r>
                <w:rPr>
                  <w:noProof/>
                </w:rPr>
                <w:t xml:space="preserve"> Estudio de la industria del software en colombia. Technical report,. [En línea] 2005. </w:t>
              </w:r>
            </w:p>
            <w:p w14:paraId="60D4766E" w14:textId="77777777" w:rsidR="00965E8F" w:rsidRDefault="00965E8F" w:rsidP="00965E8F">
              <w:pPr>
                <w:pStyle w:val="Bibliografa"/>
                <w:rPr>
                  <w:noProof/>
                </w:rPr>
              </w:pPr>
              <w:r>
                <w:rPr>
                  <w:noProof/>
                </w:rPr>
                <w:t xml:space="preserve">7. </w:t>
              </w:r>
              <w:r>
                <w:rPr>
                  <w:b/>
                  <w:bCs/>
                  <w:noProof/>
                </w:rPr>
                <w:t>SURA, GRUPO.</w:t>
              </w:r>
              <w:r>
                <w:rPr>
                  <w:noProof/>
                </w:rPr>
                <w:t xml:space="preserve"> Informe Anual Grupo SURA. [En línea] 2015. [Citado el: 20 de 11 de 2016.] https://www.gruposura.com/Informacion-para-Inversionistas/Informacion-anual/Documents/PDF/Informe-Anual-2015.pdf.</w:t>
              </w:r>
            </w:p>
            <w:p w14:paraId="51D03D51" w14:textId="77777777" w:rsidR="00965E8F" w:rsidRDefault="00965E8F" w:rsidP="00965E8F">
              <w:pPr>
                <w:pStyle w:val="Bibliografa"/>
                <w:rPr>
                  <w:noProof/>
                </w:rPr>
              </w:pPr>
              <w:r>
                <w:rPr>
                  <w:noProof/>
                </w:rPr>
                <w:t xml:space="preserve">8. </w:t>
              </w:r>
              <w:r>
                <w:rPr>
                  <w:b/>
                  <w:bCs/>
                  <w:noProof/>
                </w:rPr>
                <w:t>Osterwalder, Alex y Yves, Pigneur.</w:t>
              </w:r>
              <w:r>
                <w:rPr>
                  <w:noProof/>
                </w:rPr>
                <w:t xml:space="preserve"> </w:t>
              </w:r>
              <w:r>
                <w:rPr>
                  <w:i/>
                  <w:iCs/>
                  <w:noProof/>
                </w:rPr>
                <w:t xml:space="preserve">Value proposition design. </w:t>
              </w:r>
              <w:r>
                <w:rPr>
                  <w:noProof/>
                </w:rPr>
                <w:t>s.l. : Wiley, 2014.</w:t>
              </w:r>
            </w:p>
            <w:p w14:paraId="3CCD20B8" w14:textId="77777777" w:rsidR="00965E8F" w:rsidRDefault="00965E8F" w:rsidP="00965E8F">
              <w:pPr>
                <w:pStyle w:val="Bibliografa"/>
                <w:rPr>
                  <w:noProof/>
                </w:rPr>
              </w:pPr>
              <w:r>
                <w:rPr>
                  <w:noProof/>
                </w:rPr>
                <w:t xml:space="preserve">9. </w:t>
              </w:r>
              <w:r>
                <w:rPr>
                  <w:b/>
                  <w:bCs/>
                  <w:noProof/>
                </w:rPr>
                <w:t>Osterwalder, Alexander y Pigneur, Yves.</w:t>
              </w:r>
              <w:r>
                <w:rPr>
                  <w:noProof/>
                </w:rPr>
                <w:t xml:space="preserve"> El lienzo del modelo de negocio. [En línea] 2010. http://www.convergenciamultimedial.com/landau/documentos/bibliografia-2016/osterwalder.pdf.</w:t>
              </w:r>
            </w:p>
            <w:p w14:paraId="246D19F2" w14:textId="77777777" w:rsidR="00965E8F" w:rsidRDefault="00965E8F" w:rsidP="00965E8F">
              <w:pPr>
                <w:pStyle w:val="Bibliografa"/>
                <w:rPr>
                  <w:noProof/>
                </w:rPr>
              </w:pPr>
              <w:r>
                <w:rPr>
                  <w:noProof/>
                </w:rPr>
                <w:t xml:space="preserve">10. </w:t>
              </w:r>
              <w:r>
                <w:rPr>
                  <w:b/>
                  <w:bCs/>
                  <w:noProof/>
                </w:rPr>
                <w:t>Bernal, Carol.</w:t>
              </w:r>
              <w:r>
                <w:rPr>
                  <w:noProof/>
                </w:rPr>
                <w:t xml:space="preserve"> GENERALIDADES SOBRE EL CONTEXTO COLOMBIANO CON RELACIÓN A LA DISCAPACIDA. </w:t>
              </w:r>
              <w:r>
                <w:rPr>
                  <w:i/>
                  <w:iCs/>
                  <w:noProof/>
                </w:rPr>
                <w:t xml:space="preserve">Down21. </w:t>
              </w:r>
              <w:r>
                <w:rPr>
                  <w:noProof/>
                </w:rPr>
                <w:t>[En línea] 2016. http://www.down21.org/portales-americanos/313-colombia/1566-situacion.html.</w:t>
              </w:r>
            </w:p>
            <w:p w14:paraId="0889305C" w14:textId="77777777" w:rsidR="00965E8F" w:rsidRDefault="00965E8F" w:rsidP="00965E8F">
              <w:pPr>
                <w:pStyle w:val="Bibliografa"/>
                <w:rPr>
                  <w:noProof/>
                </w:rPr>
              </w:pPr>
              <w:r>
                <w:rPr>
                  <w:noProof/>
                </w:rPr>
                <w:t xml:space="preserve">11. </w:t>
              </w:r>
              <w:r>
                <w:rPr>
                  <w:b/>
                  <w:bCs/>
                  <w:noProof/>
                </w:rPr>
                <w:t>MEN, (Ministerio Educacion Nacional).</w:t>
              </w:r>
              <w:r>
                <w:rPr>
                  <w:noProof/>
                </w:rPr>
                <w:t xml:space="preserve"> Orientaciones Discapacidad Cognitiva. [En línea] [Citado el: 25 de abril de 2016.] http://www.colombiaaprende.edu.co/html/micrositios/1752/articles-320691_archivo_5.pdf.</w:t>
              </w:r>
            </w:p>
            <w:p w14:paraId="1210EBED" w14:textId="77777777" w:rsidR="00965E8F" w:rsidRDefault="00965E8F" w:rsidP="00965E8F">
              <w:pPr>
                <w:pStyle w:val="Bibliografa"/>
                <w:rPr>
                  <w:noProof/>
                </w:rPr>
              </w:pPr>
              <w:r>
                <w:rPr>
                  <w:noProof/>
                </w:rPr>
                <w:t xml:space="preserve">12. </w:t>
              </w:r>
              <w:r>
                <w:rPr>
                  <w:b/>
                  <w:bCs/>
                  <w:noProof/>
                </w:rPr>
                <w:t>Olympics, Special.</w:t>
              </w:r>
              <w:r>
                <w:rPr>
                  <w:noProof/>
                </w:rPr>
                <w:t xml:space="preserve"> Status and Prospects of Persons with Intellectual Disability. [En línea] 2009. http://www.specialolympics.org/uploadedFiles/LandingPage/WhatWeDo/Research_Studies_Desciption_Pages/Policy_Paper_Status_Prospects.pdf.</w:t>
              </w:r>
            </w:p>
            <w:p w14:paraId="2E37A6E9" w14:textId="77777777" w:rsidR="00965E8F" w:rsidRDefault="00965E8F" w:rsidP="00965E8F">
              <w:pPr>
                <w:pStyle w:val="Bibliografa"/>
                <w:rPr>
                  <w:noProof/>
                </w:rPr>
              </w:pPr>
              <w:r>
                <w:rPr>
                  <w:noProof/>
                </w:rPr>
                <w:t xml:space="preserve">13. </w:t>
              </w:r>
              <w:r>
                <w:rPr>
                  <w:b/>
                  <w:bCs/>
                  <w:noProof/>
                </w:rPr>
                <w:t>OMS.</w:t>
              </w:r>
              <w:r>
                <w:rPr>
                  <w:noProof/>
                </w:rPr>
                <w:t xml:space="preserve"> 10 datos sobre la discapcidad. [En línea] 2013. http://www.who.int/features/factfiles/disability/es/.</w:t>
              </w:r>
            </w:p>
            <w:p w14:paraId="280AFAE2" w14:textId="77777777" w:rsidR="00965E8F" w:rsidRDefault="00965E8F" w:rsidP="00965E8F">
              <w:pPr>
                <w:pStyle w:val="Bibliografa"/>
                <w:rPr>
                  <w:noProof/>
                </w:rPr>
              </w:pPr>
              <w:r>
                <w:rPr>
                  <w:noProof/>
                </w:rPr>
                <w:t xml:space="preserve">14. </w:t>
              </w:r>
              <w:r>
                <w:rPr>
                  <w:b/>
                  <w:bCs/>
                  <w:noProof/>
                </w:rPr>
                <w:t>MEN, (Ministerio Educacion Nacional).</w:t>
              </w:r>
              <w:r>
                <w:rPr>
                  <w:noProof/>
                </w:rPr>
                <w:t xml:space="preserve"> Lineamientos Politica de Educacion superior Inclusiva. [En línea] [Citado el: 12 de 06 de 2016.] http://www.mineducacion.gov.co/1759/articles-340146_recurso_1.pdf.</w:t>
              </w:r>
            </w:p>
            <w:p w14:paraId="48477975" w14:textId="77777777" w:rsidR="00965E8F" w:rsidRDefault="00965E8F" w:rsidP="00965E8F">
              <w:pPr>
                <w:pStyle w:val="Bibliografa"/>
                <w:rPr>
                  <w:noProof/>
                </w:rPr>
              </w:pPr>
              <w:r>
                <w:rPr>
                  <w:noProof/>
                </w:rPr>
                <w:t xml:space="preserve">15. </w:t>
              </w:r>
              <w:r>
                <w:rPr>
                  <w:b/>
                  <w:bCs/>
                  <w:noProof/>
                </w:rPr>
                <w:t>Lasso, Judith Urrego.</w:t>
              </w:r>
              <w:r>
                <w:rPr>
                  <w:noProof/>
                </w:rPr>
                <w:t xml:space="preserve"> Concepto 130011 de 2010 Secretaría Distrital de Educación. [En línea] 22 de 09 de 2010. [Citado el: 17 de 11 de 2016.] http://www.alcaldiabogota.gov.co/sisjur/normas/Norma1.jsp?i=40607.</w:t>
              </w:r>
            </w:p>
            <w:p w14:paraId="790B50AC" w14:textId="77777777" w:rsidR="00965E8F" w:rsidRDefault="00965E8F" w:rsidP="00965E8F">
              <w:pPr>
                <w:pStyle w:val="Bibliografa"/>
                <w:rPr>
                  <w:noProof/>
                </w:rPr>
              </w:pPr>
              <w:r>
                <w:rPr>
                  <w:noProof/>
                </w:rPr>
                <w:t xml:space="preserve">16. </w:t>
              </w:r>
              <w:r>
                <w:rPr>
                  <w:b/>
                  <w:bCs/>
                  <w:noProof/>
                </w:rPr>
                <w:t>DANE.</w:t>
              </w:r>
              <w:r>
                <w:rPr>
                  <w:noProof/>
                </w:rPr>
                <w:t xml:space="preserve"> Información Estadística de la discapacidad . [En línea] Julio de 2004. http://www.dane.gov.co/files/investigaciones/discapacidad/inform_estad.pdf.</w:t>
              </w:r>
            </w:p>
            <w:p w14:paraId="4222C827" w14:textId="77777777" w:rsidR="00965E8F" w:rsidRDefault="00965E8F" w:rsidP="00965E8F">
              <w:pPr>
                <w:pStyle w:val="Bibliografa"/>
                <w:rPr>
                  <w:noProof/>
                </w:rPr>
              </w:pPr>
              <w:r>
                <w:rPr>
                  <w:noProof/>
                </w:rPr>
                <w:lastRenderedPageBreak/>
                <w:t xml:space="preserve">17. </w:t>
              </w:r>
              <w:r>
                <w:rPr>
                  <w:b/>
                  <w:bCs/>
                  <w:noProof/>
                </w:rPr>
                <w:t>UNESCO.</w:t>
              </w:r>
              <w:r>
                <w:rPr>
                  <w:noProof/>
                </w:rPr>
                <w:t xml:space="preserve"> Indice de Inclusion. </w:t>
              </w:r>
              <w:r>
                <w:rPr>
                  <w:i/>
                  <w:iCs/>
                  <w:noProof/>
                </w:rPr>
                <w:t xml:space="preserve">Desarrollndo el aprendizaje y la participacion en las escuelas. </w:t>
              </w:r>
              <w:r>
                <w:rPr>
                  <w:noProof/>
                </w:rPr>
                <w:t>[En línea] 2002. http://www.eenet.org.uk/resources/docs/Index%20Spanish%20South%20America%20.pdf.</w:t>
              </w:r>
            </w:p>
            <w:p w14:paraId="4B6548C6" w14:textId="77777777" w:rsidR="00965E8F" w:rsidRDefault="00965E8F" w:rsidP="00965E8F">
              <w:pPr>
                <w:pStyle w:val="Bibliografa"/>
                <w:rPr>
                  <w:noProof/>
                </w:rPr>
              </w:pPr>
              <w:r>
                <w:rPr>
                  <w:noProof/>
                </w:rPr>
                <w:t xml:space="preserve">18. </w:t>
              </w:r>
              <w:r>
                <w:rPr>
                  <w:b/>
                  <w:bCs/>
                  <w:noProof/>
                </w:rPr>
                <w:t>Muñoz, Elena y Gonzales, Begoña.</w:t>
              </w:r>
              <w:r>
                <w:rPr>
                  <w:noProof/>
                </w:rPr>
                <w:t xml:space="preserve"> Estimulación cognitiva por ordenador. [En línea] 2012. http://mundoasistencial.com/documentacion/guias-estimulacion-cognitiva/estimulacion-cognitiva-por-ordenador.pdf.</w:t>
              </w:r>
            </w:p>
            <w:p w14:paraId="07A5AE26" w14:textId="77777777" w:rsidR="00965E8F" w:rsidRDefault="00965E8F" w:rsidP="00965E8F">
              <w:pPr>
                <w:pStyle w:val="Bibliografa"/>
                <w:rPr>
                  <w:noProof/>
                </w:rPr>
              </w:pPr>
              <w:r>
                <w:rPr>
                  <w:noProof/>
                </w:rPr>
                <w:t xml:space="preserve">19. </w:t>
              </w:r>
              <w:r>
                <w:rPr>
                  <w:b/>
                  <w:bCs/>
                  <w:noProof/>
                </w:rPr>
                <w:t>Sherer, Marcia J, y otros.</w:t>
              </w:r>
              <w:r>
                <w:rPr>
                  <w:noProof/>
                </w:rPr>
                <w:t xml:space="preserve"> Assistive Technologies for Cognitive Disabilities. </w:t>
              </w:r>
              <w:r>
                <w:rPr>
                  <w:i/>
                  <w:iCs/>
                  <w:noProof/>
                </w:rPr>
                <w:t xml:space="preserve">Criticl Reviews in Physical and Rehabilitation Medicine. </w:t>
              </w:r>
              <w:r>
                <w:rPr>
                  <w:noProof/>
                </w:rPr>
                <w:t>[En línea] 2005. http://www.pages.drexel.edu/~sg94g745/Pubs/CritRevin%20PMR_CogTechReview.pdf.</w:t>
              </w:r>
            </w:p>
            <w:p w14:paraId="7A168F97" w14:textId="77777777" w:rsidR="00965E8F" w:rsidRDefault="00965E8F" w:rsidP="00965E8F">
              <w:pPr>
                <w:pStyle w:val="Bibliografa"/>
                <w:rPr>
                  <w:noProof/>
                </w:rPr>
              </w:pPr>
              <w:r>
                <w:rPr>
                  <w:noProof/>
                </w:rPr>
                <w:t xml:space="preserve">20. </w:t>
              </w:r>
              <w:r>
                <w:rPr>
                  <w:b/>
                  <w:bCs/>
                  <w:noProof/>
                </w:rPr>
                <w:t>Aprende, Colombia.</w:t>
              </w:r>
              <w:r>
                <w:rPr>
                  <w:noProof/>
                </w:rPr>
                <w:t xml:space="preserve"> Necesidades Educativas Especiales. [En línea] [Citado el: 20 de 11 de 2016.] http://www.colombiaaprende.edu.co/html/home/1592/article-228163.html.</w:t>
              </w:r>
            </w:p>
            <w:p w14:paraId="4E8F7F01" w14:textId="77777777" w:rsidR="00965E8F" w:rsidRDefault="00965E8F" w:rsidP="00965E8F">
              <w:pPr>
                <w:pStyle w:val="Bibliografa"/>
                <w:rPr>
                  <w:noProof/>
                </w:rPr>
              </w:pPr>
              <w:r>
                <w:rPr>
                  <w:noProof/>
                </w:rPr>
                <w:t xml:space="preserve">21. </w:t>
              </w:r>
              <w:r>
                <w:rPr>
                  <w:b/>
                  <w:bCs/>
                  <w:noProof/>
                </w:rPr>
                <w:t>GameLearn.</w:t>
              </w:r>
              <w:r>
                <w:rPr>
                  <w:noProof/>
                </w:rPr>
                <w:t xml:space="preserve"> ¿Qué es Game-based learning? [En línea] 23 de 07 de 2014. [Citado el: 20 de 11 de 2016.] https://game-learn.com/que-es-game-based-learning/.</w:t>
              </w:r>
            </w:p>
            <w:p w14:paraId="7208199C" w14:textId="77777777" w:rsidR="00965E8F" w:rsidRDefault="00965E8F" w:rsidP="00965E8F">
              <w:pPr>
                <w:pStyle w:val="Bibliografa"/>
                <w:rPr>
                  <w:noProof/>
                </w:rPr>
              </w:pPr>
              <w:r>
                <w:rPr>
                  <w:noProof/>
                </w:rPr>
                <w:t xml:space="preserve">22. </w:t>
              </w:r>
              <w:r>
                <w:rPr>
                  <w:b/>
                  <w:bCs/>
                  <w:noProof/>
                </w:rPr>
                <w:t>Trybus, Jessica.</w:t>
              </w:r>
              <w:r>
                <w:rPr>
                  <w:noProof/>
                </w:rPr>
                <w:t xml:space="preserve"> Game-Based Learning: What it is, Why it Works, and Where it's Going. </w:t>
              </w:r>
              <w:r>
                <w:rPr>
                  <w:i/>
                  <w:iCs/>
                  <w:noProof/>
                </w:rPr>
                <w:t xml:space="preserve">New Media Institute. </w:t>
              </w:r>
              <w:r>
                <w:rPr>
                  <w:noProof/>
                </w:rPr>
                <w:t>[En línea] [Citado el: 20 de 11 de 2016.] http://www.newmedia.org/game-based-learning--what-it-is-why-it-works-and-where-its-going.html.</w:t>
              </w:r>
            </w:p>
            <w:p w14:paraId="3BCB641E" w14:textId="77777777" w:rsidR="00965E8F" w:rsidRDefault="00965E8F" w:rsidP="00965E8F">
              <w:pPr>
                <w:pStyle w:val="Bibliografa"/>
                <w:rPr>
                  <w:noProof/>
                </w:rPr>
              </w:pPr>
              <w:r>
                <w:rPr>
                  <w:noProof/>
                </w:rPr>
                <w:t xml:space="preserve">23. </w:t>
              </w:r>
              <w:r>
                <w:rPr>
                  <w:b/>
                  <w:bCs/>
                  <w:noProof/>
                </w:rPr>
                <w:t>Rodríguez, José Luis.</w:t>
              </w:r>
              <w:r>
                <w:rPr>
                  <w:noProof/>
                </w:rPr>
                <w:t xml:space="preserve"> </w:t>
              </w:r>
              <w:r>
                <w:rPr>
                  <w:i/>
                  <w:iCs/>
                  <w:noProof/>
                </w:rPr>
                <w:t xml:space="preserve">GAMIFICACIÓN, Mecánicas de juegos en tu vida personal y profesional . </w:t>
              </w:r>
              <w:r>
                <w:rPr>
                  <w:noProof/>
                </w:rPr>
                <w:t>España : s.n.</w:t>
              </w:r>
            </w:p>
            <w:p w14:paraId="04CCA2DA" w14:textId="77777777" w:rsidR="00965E8F" w:rsidRDefault="00965E8F" w:rsidP="00965E8F">
              <w:pPr>
                <w:pStyle w:val="Bibliografa"/>
                <w:rPr>
                  <w:noProof/>
                </w:rPr>
              </w:pPr>
              <w:r>
                <w:rPr>
                  <w:noProof/>
                </w:rPr>
                <w:t xml:space="preserve">24. </w:t>
              </w:r>
              <w:r>
                <w:rPr>
                  <w:b/>
                  <w:bCs/>
                  <w:noProof/>
                </w:rPr>
                <w:t>VILLAMIZAR, MARTHA.</w:t>
              </w:r>
              <w:r>
                <w:rPr>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903167" w14:textId="77777777" w:rsidR="00965E8F" w:rsidRDefault="00965E8F" w:rsidP="00965E8F">
              <w:pPr>
                <w:pStyle w:val="Bibliografa"/>
                <w:rPr>
                  <w:noProof/>
                </w:rPr>
              </w:pPr>
              <w:r>
                <w:rPr>
                  <w:noProof/>
                </w:rPr>
                <w:t xml:space="preserve">25. </w:t>
              </w:r>
              <w:r>
                <w:rPr>
                  <w:b/>
                  <w:bCs/>
                  <w:noProof/>
                </w:rPr>
                <w:t>Andes, Universidad de los.</w:t>
              </w:r>
              <w:r>
                <w:rPr>
                  <w:noProof/>
                </w:rPr>
                <w:t xml:space="preserve"> Educación Inclusiva Garantía del Derecho a la educación inclusiva en Bogota. [En línea] 2005. http://www.ohchr.org/Documents/Issues/Disability/StudyEducation/NGOs/ColombiaUniversidadDeLosAndesAdd1.pdf.</w:t>
              </w:r>
            </w:p>
            <w:p w14:paraId="6BC41CB3" w14:textId="77777777" w:rsidR="00965E8F" w:rsidRDefault="00965E8F" w:rsidP="00965E8F">
              <w:pPr>
                <w:pStyle w:val="Bibliografa"/>
                <w:rPr>
                  <w:noProof/>
                </w:rPr>
              </w:pPr>
              <w:r>
                <w:rPr>
                  <w:noProof/>
                </w:rPr>
                <w:t xml:space="preserve">26. </w:t>
              </w:r>
              <w:r>
                <w:rPr>
                  <w:b/>
                  <w:bCs/>
                  <w:noProof/>
                </w:rPr>
                <w:t>Social, Secretaría Distrital de Integración.</w:t>
              </w:r>
              <w:r>
                <w:rPr>
                  <w:noProof/>
                </w:rPr>
                <w:t xml:space="preserve"> En operación Centro Crecer para niños y niñas en condición de discapacidad de Fontibón. [En línea] [Citado el: 20 de 11 de 2016.] http://old.integracionsocial.gov.co/modulos/contenido/default.asp?idmodulo=1695.</w:t>
              </w:r>
            </w:p>
            <w:p w14:paraId="5D8DE886" w14:textId="77777777" w:rsidR="00965E8F" w:rsidRDefault="00965E8F" w:rsidP="00965E8F">
              <w:pPr>
                <w:pStyle w:val="Bibliografa"/>
                <w:rPr>
                  <w:noProof/>
                </w:rPr>
              </w:pPr>
              <w:r>
                <w:rPr>
                  <w:noProof/>
                </w:rPr>
                <w:t xml:space="preserve">27. </w:t>
              </w:r>
              <w:r>
                <w:rPr>
                  <w:b/>
                  <w:bCs/>
                  <w:noProof/>
                </w:rPr>
                <w:t>SIGLO, EL NUEVO.</w:t>
              </w:r>
              <w:r>
                <w:rPr>
                  <w:noProof/>
                </w:rPr>
                <w:t xml:space="preserve"> Más inversión educativa para discapacitados. [En línea] 16 de abril de 2015. [Citado el: 17 de 11 de 2016.] http://www.elnuevosiglo.com.co/articulos/4-2015-mas-inversion-educativa-para-discapacitados.</w:t>
              </w:r>
            </w:p>
            <w:p w14:paraId="281E534B" w14:textId="77777777" w:rsidR="00965E8F" w:rsidRDefault="00965E8F" w:rsidP="00965E8F">
              <w:pPr>
                <w:pStyle w:val="Bibliografa"/>
                <w:rPr>
                  <w:noProof/>
                </w:rPr>
              </w:pPr>
              <w:r>
                <w:rPr>
                  <w:noProof/>
                </w:rPr>
                <w:t xml:space="preserve">28. </w:t>
              </w:r>
              <w:r>
                <w:rPr>
                  <w:b/>
                  <w:bCs/>
                  <w:noProof/>
                </w:rPr>
                <w:t>Fedesoft.</w:t>
              </w:r>
              <w:r>
                <w:rPr>
                  <w:noProof/>
                </w:rPr>
                <w:t xml:space="preserve"> Estudios 2013 - 2014. [En línea] noviembre de 2015. http://www.cenisoft.org/estudios-fedesoft-cenisoft/.</w:t>
              </w:r>
            </w:p>
            <w:p w14:paraId="2E6E2C54" w14:textId="77777777" w:rsidR="00965E8F" w:rsidRDefault="00965E8F" w:rsidP="00965E8F">
              <w:pPr>
                <w:pStyle w:val="Bibliografa"/>
                <w:rPr>
                  <w:noProof/>
                </w:rPr>
              </w:pPr>
              <w:r>
                <w:rPr>
                  <w:noProof/>
                </w:rPr>
                <w:t xml:space="preserve">29. </w:t>
              </w:r>
              <w:r>
                <w:rPr>
                  <w:b/>
                  <w:bCs/>
                  <w:noProof/>
                </w:rPr>
                <w:t>ESI.</w:t>
              </w:r>
              <w:r>
                <w:rPr>
                  <w:noProof/>
                </w:rPr>
                <w:t xml:space="preserve"> Industria de software en colombia. Technical report, European Software. [En línea] 2008. http://www.bdigital.unal.edu.co/5411/1/200802180-2011.pdf.</w:t>
              </w:r>
            </w:p>
            <w:p w14:paraId="53A76250" w14:textId="77777777" w:rsidR="00965E8F" w:rsidRDefault="00965E8F" w:rsidP="00965E8F">
              <w:pPr>
                <w:pStyle w:val="Bibliografa"/>
                <w:rPr>
                  <w:noProof/>
                </w:rPr>
              </w:pPr>
              <w:r>
                <w:rPr>
                  <w:noProof/>
                </w:rPr>
                <w:t xml:space="preserve">30. </w:t>
              </w:r>
              <w:r>
                <w:rPr>
                  <w:b/>
                  <w:bCs/>
                  <w:noProof/>
                </w:rPr>
                <w:t>MINTIC.</w:t>
              </w:r>
              <w:r>
                <w:rPr>
                  <w:noProof/>
                </w:rPr>
                <w:t xml:space="preserve"> Convertic. [En línea] http://www.convertic.gov.co/641/w3-channel.html.</w:t>
              </w:r>
            </w:p>
            <w:p w14:paraId="5773820F" w14:textId="77777777" w:rsidR="00965E8F" w:rsidRDefault="00965E8F" w:rsidP="00965E8F">
              <w:pPr>
                <w:pStyle w:val="Bibliografa"/>
                <w:rPr>
                  <w:noProof/>
                </w:rPr>
              </w:pPr>
              <w:r>
                <w:rPr>
                  <w:noProof/>
                </w:rPr>
                <w:t xml:space="preserve">31. </w:t>
              </w:r>
              <w:r>
                <w:rPr>
                  <w:b/>
                  <w:bCs/>
                  <w:noProof/>
                </w:rPr>
                <w:t>Kim, W Chan y Mauborgne, Renée.</w:t>
              </w:r>
              <w:r>
                <w:rPr>
                  <w:noProof/>
                </w:rPr>
                <w:t xml:space="preserve"> Herramientas de la Estrategia del Océano Azul. [En línea] [Citado el: 17 de 11 de 2016.] https://es.blueoceanstrategy.com/tools/errc-grid/.</w:t>
              </w:r>
            </w:p>
            <w:p w14:paraId="055161FA" w14:textId="77777777" w:rsidR="00965E8F" w:rsidRDefault="00965E8F" w:rsidP="00965E8F">
              <w:pPr>
                <w:pStyle w:val="Bibliografa"/>
                <w:rPr>
                  <w:noProof/>
                </w:rPr>
              </w:pPr>
              <w:r>
                <w:rPr>
                  <w:noProof/>
                </w:rPr>
                <w:t xml:space="preserve">32. </w:t>
              </w:r>
              <w:r>
                <w:rPr>
                  <w:b/>
                  <w:bCs/>
                  <w:noProof/>
                </w:rPr>
                <w:t>Ventures, Ministerio de Comercio, Industria y Turismo.</w:t>
              </w:r>
              <w:r>
                <w:rPr>
                  <w:noProof/>
                </w:rPr>
                <w:t xml:space="preserve"> Manual para la elaboracion de planes. [En línea] 2010. [Citado el: 20 de 11 de 2016.] http://www.ustatunja.edu.co/ustatunja/files/Facultades/Admoinistraci%C3%B3n/2_-_Manual_para_la_elaboracion_de_planes_de_negocios.pdf.</w:t>
              </w:r>
            </w:p>
            <w:p w14:paraId="1E287636" w14:textId="77777777" w:rsidR="00965E8F" w:rsidRDefault="00965E8F" w:rsidP="00965E8F">
              <w:pPr>
                <w:pStyle w:val="Bibliografa"/>
                <w:rPr>
                  <w:noProof/>
                </w:rPr>
              </w:pPr>
              <w:r>
                <w:rPr>
                  <w:noProof/>
                </w:rPr>
                <w:t xml:space="preserve">33. </w:t>
              </w:r>
              <w:r>
                <w:rPr>
                  <w:b/>
                  <w:bCs/>
                  <w:noProof/>
                </w:rPr>
                <w:t>SENA.</w:t>
              </w:r>
              <w:r>
                <w:rPr>
                  <w:noProof/>
                </w:rPr>
                <w:t xml:space="preserve"> Buenas practicas de formulación de planes de negocio. [En línea] [Citado el: 20 de 11 de 2016.] http://www.fondoemprender.com/DocsHerramientas/GUIA-BUENAS-PRACTICAS-DE-FORMULACION-FE-2014.pdf.</w:t>
              </w:r>
            </w:p>
            <w:p w14:paraId="114BA68C" w14:textId="77777777" w:rsidR="00965E8F" w:rsidRDefault="00965E8F" w:rsidP="00965E8F">
              <w:pPr>
                <w:pStyle w:val="Bibliografa"/>
                <w:rPr>
                  <w:noProof/>
                </w:rPr>
              </w:pPr>
              <w:r>
                <w:rPr>
                  <w:noProof/>
                </w:rPr>
                <w:lastRenderedPageBreak/>
                <w:t xml:space="preserve">34. </w:t>
              </w:r>
              <w:r>
                <w:rPr>
                  <w:b/>
                  <w:bCs/>
                  <w:noProof/>
                </w:rPr>
                <w:t>España, DGIPYME Gobierno de.</w:t>
              </w:r>
              <w:r>
                <w:rPr>
                  <w:noProof/>
                </w:rPr>
                <w:t xml:space="preserve"> Herramienta DAFO. [En línea] [Citado el: 20 de 11 de 2016.] http://dafo.ipyme.org/Paginas/Home.aspx.</w:t>
              </w:r>
            </w:p>
            <w:p w14:paraId="1E4113CA" w14:textId="77777777" w:rsidR="00965E8F" w:rsidRDefault="00965E8F" w:rsidP="00965E8F">
              <w:pPr>
                <w:pStyle w:val="Bibliografa"/>
                <w:rPr>
                  <w:noProof/>
                </w:rPr>
              </w:pPr>
              <w:r>
                <w:rPr>
                  <w:noProof/>
                </w:rPr>
                <w:t xml:space="preserve">35. </w:t>
              </w:r>
              <w:r>
                <w:rPr>
                  <w:b/>
                  <w:bCs/>
                  <w:noProof/>
                </w:rPr>
                <w:t>DIAN.</w:t>
              </w:r>
              <w:r>
                <w:rPr>
                  <w:noProof/>
                </w:rPr>
                <w:t xml:space="preserve"> Generalidades del impuesto sobre la renta y complementarios. [En línea] 24 de 02 de 2006. [Citado el: 20 de 11 de 2016.] http://www.dian.gov.co/DIAN/12SobreD.nsf/pages/Impuestosinternos?OpenDocument.</w:t>
              </w:r>
            </w:p>
            <w:p w14:paraId="41A0F86F" w14:textId="77777777" w:rsidR="00965E8F" w:rsidRDefault="00965E8F" w:rsidP="00965E8F">
              <w:pPr>
                <w:pStyle w:val="Bibliografa"/>
                <w:rPr>
                  <w:noProof/>
                </w:rPr>
              </w:pPr>
              <w:r>
                <w:rPr>
                  <w:noProof/>
                </w:rPr>
                <w:t>36. —. Impuesto sobre la renta para la equidad. [En línea] 15 de 11 de 2016. [Citado el: 20 de 11 de 2016.] http://www.dian.gov.co/contenidos/otros/Preguntas_Cree_2014.html#a1..</w:t>
              </w:r>
            </w:p>
            <w:p w14:paraId="5767A22C" w14:textId="77777777" w:rsidR="00965E8F" w:rsidRDefault="00965E8F" w:rsidP="00965E8F">
              <w:pPr>
                <w:pStyle w:val="Bibliografa"/>
                <w:rPr>
                  <w:noProof/>
                </w:rPr>
              </w:pPr>
              <w:r>
                <w:rPr>
                  <w:noProof/>
                </w:rPr>
                <w:t>37. —. Presentación de Información exogena presencial. [En línea] [Citado el: 20 de 11 de 2016.] http://www.dian.gov.co/descargas/plegables/PlegableExogena.pdf..</w:t>
              </w:r>
            </w:p>
            <w:p w14:paraId="3DC568BF" w14:textId="77777777" w:rsidR="00965E8F" w:rsidRDefault="00965E8F" w:rsidP="00965E8F">
              <w:pPr>
                <w:pStyle w:val="Bibliografa"/>
                <w:rPr>
                  <w:noProof/>
                </w:rPr>
              </w:pPr>
              <w:r>
                <w:rPr>
                  <w:noProof/>
                </w:rPr>
                <w:t xml:space="preserve">38. </w:t>
              </w:r>
              <w:r>
                <w:rPr>
                  <w:b/>
                  <w:bCs/>
                  <w:noProof/>
                </w:rPr>
                <w:t>Unesco.</w:t>
              </w:r>
              <w:r>
                <w:rPr>
                  <w:noProof/>
                </w:rPr>
                <w:t xml:space="preserve"> La Educación Superior en el Siglo XXI. Visión y Acción. </w:t>
              </w:r>
              <w:r>
                <w:rPr>
                  <w:i/>
                  <w:iCs/>
                  <w:noProof/>
                </w:rPr>
                <w:t xml:space="preserve">Unesco. </w:t>
              </w:r>
              <w:r>
                <w:rPr>
                  <w:noProof/>
                </w:rPr>
                <w:t>[En línea] 1998. http://www.unesco.org/education/educprog/wche/declaration_spa.htm.</w:t>
              </w:r>
            </w:p>
            <w:p w14:paraId="59503D67" w14:textId="77777777" w:rsidR="00965E8F" w:rsidRDefault="00965E8F" w:rsidP="00965E8F">
              <w:pPr>
                <w:pStyle w:val="Bibliografa"/>
                <w:rPr>
                  <w:noProof/>
                </w:rPr>
              </w:pPr>
              <w:r>
                <w:rPr>
                  <w:noProof/>
                </w:rPr>
                <w:t xml:space="preserve">39. </w:t>
              </w:r>
              <w:r>
                <w:rPr>
                  <w:b/>
                  <w:bCs/>
                  <w:noProof/>
                </w:rPr>
                <w:t>Cruz, Magdalena, Hiraldo, Reyna y Estrada, Vivian.</w:t>
              </w:r>
              <w:r>
                <w:rPr>
                  <w:noProof/>
                </w:rPr>
                <w:t xml:space="preserve"> El aprendizaje virtual y la Gestión del Conocimiento: Una Experiencia de la Universidad Abierta para Adultos de la República Dominicana. </w:t>
              </w:r>
              <w:r>
                <w:rPr>
                  <w:i/>
                  <w:iCs/>
                  <w:noProof/>
                </w:rPr>
                <w:t xml:space="preserve">IESALC. </w:t>
              </w:r>
              <w:r>
                <w:rPr>
                  <w:noProof/>
                </w:rPr>
                <w:t>[En línea] 2010. http://www.iesalc.unesco.org.ve/index.php?option=com_content&amp;view=article&amp;id=2091:el-aprendizaje-virtual-y-la-gestion-del-conocimiento-una-experiencia-de-la-universidad-abierta-para-adultos-de-la-republica-dominicana&amp;catid=126&amp;Itemid=694&amp;lang=es.</w:t>
              </w:r>
            </w:p>
            <w:p w14:paraId="76508656" w14:textId="77777777" w:rsidR="00965E8F" w:rsidRDefault="00965E8F" w:rsidP="00965E8F">
              <w:pPr>
                <w:pStyle w:val="Bibliografa"/>
                <w:rPr>
                  <w:noProof/>
                </w:rPr>
              </w:pPr>
              <w:r>
                <w:rPr>
                  <w:noProof/>
                </w:rPr>
                <w:t xml:space="preserve">40. </w:t>
              </w:r>
              <w:r>
                <w:rPr>
                  <w:b/>
                  <w:bCs/>
                  <w:noProof/>
                </w:rPr>
                <w:t>Costa, Eduardo.</w:t>
              </w:r>
              <w:r>
                <w:rPr>
                  <w:noProof/>
                </w:rPr>
                <w:t xml:space="preserve"> Unity with MVC: How to Level Up Your Game Development. [En línea] [Citado el: 20 de 11 de 20.] https://www.toptal.com/unity-unity3d/unity-with-mvc-how-to-level-up-your-game-development.</w:t>
              </w:r>
            </w:p>
            <w:p w14:paraId="0A3E7CFE" w14:textId="77777777" w:rsidR="00965E8F" w:rsidRDefault="00965E8F" w:rsidP="00965E8F">
              <w:pPr>
                <w:pStyle w:val="Bibliografa"/>
                <w:rPr>
                  <w:noProof/>
                </w:rPr>
              </w:pPr>
              <w:r>
                <w:rPr>
                  <w:noProof/>
                </w:rPr>
                <w:t xml:space="preserve">41. </w:t>
              </w:r>
              <w:r>
                <w:rPr>
                  <w:b/>
                  <w:bCs/>
                  <w:noProof/>
                </w:rPr>
                <w:t>Rubin, Kenneth.</w:t>
              </w:r>
              <w:r>
                <w:rPr>
                  <w:noProof/>
                </w:rPr>
                <w:t xml:space="preserve"> </w:t>
              </w:r>
              <w:r>
                <w:rPr>
                  <w:i/>
                  <w:iCs/>
                  <w:noProof/>
                </w:rPr>
                <w:t xml:space="preserve">Essential Scrum: A Practical Guide to the Most Popular Agile Process. </w:t>
              </w:r>
              <w:r>
                <w:rPr>
                  <w:noProof/>
                </w:rPr>
                <w:t>s.l. : Pearson, 2012. 978-0-13-704329-3.</w:t>
              </w:r>
            </w:p>
            <w:p w14:paraId="1A4DD78B" w14:textId="77777777" w:rsidR="00965E8F" w:rsidRDefault="00965E8F" w:rsidP="00965E8F">
              <w:pPr>
                <w:pStyle w:val="Bibliografa"/>
                <w:rPr>
                  <w:noProof/>
                </w:rPr>
              </w:pPr>
              <w:r>
                <w:rPr>
                  <w:noProof/>
                </w:rPr>
                <w:t xml:space="preserve">42. </w:t>
              </w:r>
              <w:r>
                <w:rPr>
                  <w:b/>
                  <w:bCs/>
                  <w:noProof/>
                </w:rPr>
                <w:t>Schwaber, Ken y Sutherland, Jeff.</w:t>
              </w:r>
              <w:r>
                <w:rPr>
                  <w:noProof/>
                </w:rPr>
                <w:t xml:space="preserve"> SCRUM GUIDE. [En línea] 07 de 2013. [Citado el: 20 de 11 de 2016.] http://www.scrumguides.org/docs/scrumguide/v1/Scrum-Guide-ES.pdf.</w:t>
              </w:r>
            </w:p>
            <w:p w14:paraId="3752BCF9" w14:textId="77777777" w:rsidR="00965E8F" w:rsidRDefault="00965E8F" w:rsidP="00965E8F">
              <w:pPr>
                <w:pStyle w:val="Bibliografa"/>
                <w:rPr>
                  <w:noProof/>
                </w:rPr>
              </w:pPr>
              <w:r>
                <w:rPr>
                  <w:noProof/>
                </w:rPr>
                <w:t xml:space="preserve">43. </w:t>
              </w:r>
              <w:r>
                <w:rPr>
                  <w:b/>
                  <w:bCs/>
                  <w:noProof/>
                </w:rPr>
                <w:t>TECNOSFERA.</w:t>
              </w:r>
              <w:r>
                <w:rPr>
                  <w:noProof/>
                </w:rPr>
                <w:t xml:space="preserve"> EL TIEMPO. [En línea] 2015. http://www.eltiempo.com/tecnosfera/novedades-tecnologia/aumento-de-la-industria-de-software-colombiano/15445677.</w:t>
              </w:r>
            </w:p>
            <w:p w14:paraId="7C286F40" w14:textId="77777777" w:rsidR="00965E8F" w:rsidRDefault="00965E8F" w:rsidP="00965E8F">
              <w:pPr>
                <w:pStyle w:val="Bibliografa"/>
                <w:rPr>
                  <w:noProof/>
                </w:rPr>
              </w:pPr>
              <w:r>
                <w:rPr>
                  <w:noProof/>
                </w:rPr>
                <w:t xml:space="preserve">44. </w:t>
              </w:r>
              <w:r>
                <w:rPr>
                  <w:b/>
                  <w:bCs/>
                  <w:noProof/>
                </w:rPr>
                <w:t>MINTIC.</w:t>
              </w:r>
              <w:r>
                <w:rPr>
                  <w:noProof/>
                </w:rPr>
                <w:t xml:space="preserve"> Estudio de la caracterizacion de productos y servicios de la industria de software y servicios asociados. [En línea] 2012. http://www.fiti.gov.co/Images/Recursos/estudiocifrassectorsw2012.pdf.</w:t>
              </w:r>
            </w:p>
            <w:p w14:paraId="3640DF70" w14:textId="77777777" w:rsidR="00965E8F" w:rsidRDefault="00965E8F" w:rsidP="00965E8F">
              <w:pPr>
                <w:pStyle w:val="Bibliografa"/>
                <w:rPr>
                  <w:noProof/>
                </w:rPr>
              </w:pPr>
              <w:r>
                <w:rPr>
                  <w:noProof/>
                </w:rPr>
                <w:t xml:space="preserve">45. </w:t>
              </w:r>
              <w:r>
                <w:rPr>
                  <w:b/>
                  <w:bCs/>
                  <w:noProof/>
                </w:rPr>
                <w:t>Adapro.</w:t>
              </w:r>
              <w:r>
                <w:rPr>
                  <w:noProof/>
                </w:rPr>
                <w:t xml:space="preserve"> ITER. [En línea] 2012. http://adapro.iter.es/es.html.</w:t>
              </w:r>
            </w:p>
            <w:p w14:paraId="71C8A8D2" w14:textId="77777777" w:rsidR="00965E8F" w:rsidRDefault="00965E8F" w:rsidP="00965E8F">
              <w:pPr>
                <w:pStyle w:val="Bibliografa"/>
                <w:rPr>
                  <w:noProof/>
                </w:rPr>
              </w:pPr>
              <w:r>
                <w:rPr>
                  <w:noProof/>
                </w:rPr>
                <w:t xml:space="preserve">46. </w:t>
              </w:r>
              <w:r>
                <w:rPr>
                  <w:b/>
                  <w:bCs/>
                  <w:noProof/>
                </w:rPr>
                <w:t>GIGA.</w:t>
              </w:r>
              <w:r>
                <w:rPr>
                  <w:noProof/>
                </w:rPr>
                <w:t xml:space="preserve"> AraBoard. [En línea] http://giga.cps.unizar.es/affectivelab/araboard.html.</w:t>
              </w:r>
            </w:p>
            <w:p w14:paraId="3A017806" w14:textId="77777777" w:rsidR="00965E8F" w:rsidRDefault="00965E8F" w:rsidP="00965E8F">
              <w:pPr>
                <w:pStyle w:val="Bibliografa"/>
                <w:rPr>
                  <w:noProof/>
                </w:rPr>
              </w:pPr>
              <w:r>
                <w:rPr>
                  <w:noProof/>
                </w:rPr>
                <w:t xml:space="preserve">47. </w:t>
              </w:r>
              <w:r>
                <w:rPr>
                  <w:b/>
                  <w:bCs/>
                  <w:noProof/>
                </w:rPr>
                <w:t>ARASAAC.</w:t>
              </w:r>
              <w:r>
                <w:rPr>
                  <w:noProof/>
                </w:rPr>
                <w:t xml:space="preserve"> AraWord. [En línea] 2014. http://arasaac.org/software.php?id_software=2.</w:t>
              </w:r>
            </w:p>
            <w:p w14:paraId="65666235" w14:textId="77777777" w:rsidR="00965E8F" w:rsidRDefault="00965E8F" w:rsidP="00965E8F">
              <w:pPr>
                <w:pStyle w:val="Bibliografa"/>
                <w:rPr>
                  <w:noProof/>
                </w:rPr>
              </w:pPr>
              <w:r>
                <w:rPr>
                  <w:noProof/>
                </w:rPr>
                <w:t xml:space="preserve">48. </w:t>
              </w:r>
              <w:r>
                <w:rPr>
                  <w:b/>
                  <w:bCs/>
                  <w:noProof/>
                </w:rPr>
                <w:t>Azahar.</w:t>
              </w:r>
              <w:r>
                <w:rPr>
                  <w:noProof/>
                </w:rPr>
                <w:t xml:space="preserve"> Azahar. [En línea] 2013. http://www.proyectoazahar.org/azahar/loggined.do.</w:t>
              </w:r>
            </w:p>
            <w:p w14:paraId="23D277E7" w14:textId="77777777" w:rsidR="00965E8F" w:rsidRDefault="00965E8F" w:rsidP="00965E8F">
              <w:pPr>
                <w:pStyle w:val="Bibliografa"/>
                <w:rPr>
                  <w:noProof/>
                </w:rPr>
              </w:pPr>
              <w:r>
                <w:rPr>
                  <w:noProof/>
                </w:rPr>
                <w:t xml:space="preserve">49. </w:t>
              </w:r>
              <w:r>
                <w:rPr>
                  <w:b/>
                  <w:bCs/>
                  <w:noProof/>
                </w:rPr>
                <w:t>TalkerSAC.</w:t>
              </w:r>
              <w:r>
                <w:rPr>
                  <w:noProof/>
                </w:rPr>
                <w:t xml:space="preserve"> LetMeTalk. [En línea] 2014. http://www.letmetalk.info/es.</w:t>
              </w:r>
            </w:p>
            <w:p w14:paraId="5C4E9AEE" w14:textId="77777777" w:rsidR="00965E8F" w:rsidRDefault="00965E8F" w:rsidP="00965E8F">
              <w:pPr>
                <w:pStyle w:val="Bibliografa"/>
                <w:rPr>
                  <w:noProof/>
                </w:rPr>
              </w:pPr>
              <w:r>
                <w:rPr>
                  <w:noProof/>
                </w:rPr>
                <w:t xml:space="preserve">50. </w:t>
              </w:r>
              <w:r>
                <w:rPr>
                  <w:b/>
                  <w:bCs/>
                  <w:noProof/>
                </w:rPr>
                <w:t>Orange, Fundacion.</w:t>
              </w:r>
              <w:r>
                <w:rPr>
                  <w:noProof/>
                </w:rPr>
                <w:t xml:space="preserve"> Proyecto Sígueme. [En línea] 2013. http://www.proyectosigueme.com/?page_id=20.</w:t>
              </w:r>
            </w:p>
            <w:p w14:paraId="4E9A7746" w14:textId="77777777" w:rsidR="00965E8F" w:rsidRDefault="00965E8F" w:rsidP="00965E8F">
              <w:pPr>
                <w:pStyle w:val="Bibliografa"/>
                <w:rPr>
                  <w:noProof/>
                </w:rPr>
              </w:pPr>
              <w:r>
                <w:rPr>
                  <w:noProof/>
                </w:rPr>
                <w:t xml:space="preserve">51. </w:t>
              </w:r>
              <w:r>
                <w:rPr>
                  <w:b/>
                  <w:bCs/>
                  <w:noProof/>
                </w:rPr>
                <w:t>MINTIC.</w:t>
              </w:r>
              <w:r>
                <w:rPr>
                  <w:noProof/>
                </w:rPr>
                <w:t xml:space="preserve"> Proyectos de Inversión 2016 FONTIC. [En línea] 2016. http://www.mintic.gov.co/portal/604/articles-1783_recurso_2.pdf.</w:t>
              </w:r>
            </w:p>
            <w:p w14:paraId="16DE97F7" w14:textId="77777777" w:rsidR="00965E8F" w:rsidRDefault="00965E8F" w:rsidP="00965E8F">
              <w:pPr>
                <w:pStyle w:val="Bibliografa"/>
                <w:rPr>
                  <w:noProof/>
                </w:rPr>
              </w:pPr>
              <w:r>
                <w:rPr>
                  <w:noProof/>
                </w:rPr>
                <w:t xml:space="preserve">52. </w:t>
              </w:r>
              <w:r>
                <w:rPr>
                  <w:b/>
                  <w:bCs/>
                  <w:noProof/>
                </w:rPr>
                <w:t>APPS.CO.</w:t>
              </w:r>
              <w:r>
                <w:rPr>
                  <w:noProof/>
                </w:rPr>
                <w:t xml:space="preserve"> ALTERNATIVAS DE APOYO AL EMPRENDIMIENTO EN COLOMBIA. [En línea] [Citado el: 20 de 11 de 2016.] https://apps.co/teamstartupcolombia2016/.</w:t>
              </w:r>
            </w:p>
            <w:p w14:paraId="7478A8E8" w14:textId="77777777" w:rsidR="00965E8F" w:rsidRDefault="00965E8F" w:rsidP="00965E8F">
              <w:pPr>
                <w:pStyle w:val="Bibliografa"/>
                <w:rPr>
                  <w:noProof/>
                </w:rPr>
              </w:pPr>
              <w:r>
                <w:rPr>
                  <w:noProof/>
                </w:rPr>
                <w:t xml:space="preserve">53. </w:t>
              </w:r>
              <w:r>
                <w:rPr>
                  <w:b/>
                  <w:bCs/>
                  <w:noProof/>
                </w:rPr>
                <w:t>Espinosa, Roberto.</w:t>
              </w:r>
              <w:r>
                <w:rPr>
                  <w:noProof/>
                </w:rPr>
                <w:t xml:space="preserve"> CÓMO DEFINIR MISIÓN, VISIÓN Y VALORES, EN LA EMPRESA. </w:t>
              </w:r>
              <w:r>
                <w:rPr>
                  <w:i/>
                  <w:iCs/>
                  <w:noProof/>
                </w:rPr>
                <w:t xml:space="preserve">RobertoEspinosa. </w:t>
              </w:r>
              <w:r>
                <w:rPr>
                  <w:noProof/>
                </w:rPr>
                <w:t>[En línea] 2012. http://robertoespinosa.es/2012/10/14/como-definir-mision-vision-y-valores-en-la-empresa/.</w:t>
              </w:r>
            </w:p>
            <w:p w14:paraId="53F4C5BD" w14:textId="77777777" w:rsidR="00965E8F" w:rsidRDefault="00965E8F" w:rsidP="00965E8F">
              <w:pPr>
                <w:pStyle w:val="Bibliografa"/>
                <w:rPr>
                  <w:noProof/>
                </w:rPr>
              </w:pPr>
              <w:r>
                <w:rPr>
                  <w:noProof/>
                </w:rPr>
                <w:t xml:space="preserve">54. </w:t>
              </w:r>
              <w:r>
                <w:rPr>
                  <w:b/>
                  <w:bCs/>
                  <w:noProof/>
                </w:rPr>
                <w:t>Colombia, El Congreso de.</w:t>
              </w:r>
              <w:r>
                <w:rPr>
                  <w:noProof/>
                </w:rPr>
                <w:t xml:space="preserve"> Ley 590 de 2000 Nivel Nacional. </w:t>
              </w:r>
              <w:r>
                <w:rPr>
                  <w:i/>
                  <w:iCs/>
                  <w:noProof/>
                </w:rPr>
                <w:t xml:space="preserve">Por la cual se dictan disposiciones para promover el desarrollo de las micro, pequeñas y medianas empresa. </w:t>
              </w:r>
              <w:r>
                <w:rPr>
                  <w:noProof/>
                </w:rPr>
                <w:t>[En línea] 11 de 07 de 2000. [Citado el: 20 de 11 de 2016.] http://www.alcaldiabogota.gov.co/sisjur/normas/Norma1.jsp?i=12672.</w:t>
              </w:r>
            </w:p>
            <w:p w14:paraId="7052CE6E" w14:textId="77777777" w:rsidR="00965E8F" w:rsidRDefault="00965E8F" w:rsidP="00965E8F">
              <w:pPr>
                <w:pStyle w:val="Bibliografa"/>
                <w:rPr>
                  <w:noProof/>
                </w:rPr>
              </w:pPr>
              <w:r>
                <w:rPr>
                  <w:noProof/>
                </w:rPr>
                <w:lastRenderedPageBreak/>
                <w:t xml:space="preserve">55. </w:t>
              </w:r>
              <w:r>
                <w:rPr>
                  <w:b/>
                  <w:bCs/>
                  <w:noProof/>
                </w:rPr>
                <w:t>MINTRABAJO.</w:t>
              </w:r>
              <w:r>
                <w:rPr>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33C64BF2" w14:textId="77777777" w:rsidR="00965E8F" w:rsidRDefault="00965E8F" w:rsidP="00965E8F">
              <w:pPr>
                <w:pStyle w:val="Bibliografa"/>
                <w:rPr>
                  <w:noProof/>
                </w:rPr>
              </w:pPr>
              <w:r>
                <w:rPr>
                  <w:noProof/>
                </w:rPr>
                <w:t xml:space="preserve">56. </w:t>
              </w:r>
              <w:r>
                <w:rPr>
                  <w:b/>
                  <w:bCs/>
                  <w:noProof/>
                </w:rPr>
                <w:t>Okpara, John y Wynn, Pamela.</w:t>
              </w:r>
              <w:r>
                <w:rPr>
                  <w:noProof/>
                </w:rPr>
                <w:t xml:space="preserve"> Determinants of small business growth constraints in a sub-Saharan African economy. [En línea] 2007. [Citado el: 20 de 11 de 2016.] http://www.freepatentsonline.com/article/SAM-Advanced-Management-Journal/166537560.html. 0036-0805.</w:t>
              </w:r>
            </w:p>
            <w:p w14:paraId="595C51AA" w14:textId="77777777" w:rsidR="00965E8F" w:rsidRDefault="00965E8F" w:rsidP="00965E8F">
              <w:pPr>
                <w:pStyle w:val="Bibliografa"/>
                <w:rPr>
                  <w:noProof/>
                </w:rPr>
              </w:pPr>
              <w:r>
                <w:rPr>
                  <w:noProof/>
                </w:rPr>
                <w:t xml:space="preserve">57. </w:t>
              </w:r>
              <w:r>
                <w:rPr>
                  <w:b/>
                  <w:bCs/>
                  <w:noProof/>
                </w:rPr>
                <w:t>MINTIC.</w:t>
              </w:r>
              <w:r>
                <w:rPr>
                  <w:noProof/>
                </w:rPr>
                <w:t xml:space="preserve"> Comportamiento del sector TIC en Colombia. [En línea] marzo de 2015. http://colombiatic.mintic.gov.co/602/articles-8917_panoranatic.pdf.</w:t>
              </w:r>
            </w:p>
            <w:p w14:paraId="45B5BCED" w14:textId="77777777" w:rsidR="00965E8F" w:rsidRDefault="00965E8F" w:rsidP="00965E8F">
              <w:pPr>
                <w:pStyle w:val="Bibliografa"/>
                <w:rPr>
                  <w:noProof/>
                </w:rPr>
              </w:pPr>
              <w:r>
                <w:rPr>
                  <w:noProof/>
                </w:rPr>
                <w:t xml:space="preserve">58. </w:t>
              </w:r>
              <w:r>
                <w:rPr>
                  <w:b/>
                  <w:bCs/>
                  <w:noProof/>
                </w:rPr>
                <w:t>Tatiana, Leidys y Agudelo, Maria.</w:t>
              </w:r>
              <w:r>
                <w:rPr>
                  <w:noProof/>
                </w:rPr>
                <w:t xml:space="preserve"> Inclusion educativa de las personas con discapacidad en Colombia. [En línea] 2014. http://revistas.ces.edu.co/index.php/movimientoysalud/article/download/2971/pdf.</w:t>
              </w:r>
            </w:p>
            <w:p w14:paraId="681DA597" w14:textId="77777777" w:rsidR="00965E8F" w:rsidRDefault="00965E8F" w:rsidP="00965E8F">
              <w:pPr>
                <w:pStyle w:val="Bibliografa"/>
                <w:rPr>
                  <w:noProof/>
                </w:rPr>
              </w:pPr>
              <w:r>
                <w:rPr>
                  <w:noProof/>
                </w:rPr>
                <w:t xml:space="preserve">59. </w:t>
              </w:r>
              <w:r>
                <w:rPr>
                  <w:b/>
                  <w:bCs/>
                  <w:noProof/>
                </w:rPr>
                <w:t>Down21, Fundacion.</w:t>
              </w:r>
              <w:r>
                <w:rPr>
                  <w:noProof/>
                </w:rPr>
                <w:t xml:space="preserve"> ENERALIDADES SOBRE EL CONTEXTO COLOMBIANO CON RELACIÓN A LA DISCAPACIDAD. [En línea] [Citado el: 20 de 09 de 2016.] http://www.down21.org/portales-americanos/313-colombia/1566-situacion.html.</w:t>
              </w:r>
            </w:p>
            <w:p w14:paraId="5466755C" w14:textId="77777777" w:rsidR="00965E8F" w:rsidRDefault="00965E8F" w:rsidP="00965E8F">
              <w:pPr>
                <w:pStyle w:val="Bibliografa"/>
                <w:rPr>
                  <w:b/>
                  <w:bCs/>
                  <w:noProof/>
                </w:rPr>
              </w:pPr>
              <w:r>
                <w:rPr>
                  <w:noProof/>
                </w:rPr>
                <w:t xml:space="preserve">60. </w:t>
              </w:r>
              <w:r>
                <w:rPr>
                  <w:b/>
                  <w:bCs/>
                  <w:noProof/>
                </w:rPr>
                <w:t>Assistive Technologies for Cognitive Disabilities. [En línea] 2005. http://www.pages.drexel.edu/~sg94g745/Pubs/CritRevin%20PMR_CogTechReview.pdf.</w:t>
              </w:r>
            </w:p>
            <w:p w14:paraId="79B12CA6" w14:textId="77777777" w:rsidR="00965E8F" w:rsidRDefault="00965E8F" w:rsidP="00965E8F">
              <w:pPr>
                <w:pStyle w:val="Bibliografa"/>
                <w:rPr>
                  <w:b/>
                  <w:bCs/>
                  <w:noProof/>
                </w:rPr>
              </w:pPr>
              <w:r>
                <w:rPr>
                  <w:b/>
                  <w:bCs/>
                  <w:noProof/>
                </w:rPr>
                <w:t>61. Adapro. [En línea] [Citado el: 5 de 11 de 2016.] http://adapro.iter.es/es.html.</w:t>
              </w:r>
            </w:p>
            <w:p w14:paraId="02D7F580" w14:textId="72273293" w:rsidR="000B0B76" w:rsidRPr="000F0B8C" w:rsidRDefault="000B0B76" w:rsidP="00965E8F">
              <w:pPr>
                <w:pStyle w:val="Incontec"/>
              </w:pPr>
              <w:r w:rsidRPr="00DD74C2">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0"/>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41" w:author="Diego A Cruz Triana" w:date="2016-11-19T11:22:00Z" w:initials="DACT">
    <w:p w14:paraId="2CE66F3B" w14:textId="1F46027A" w:rsidR="00403966" w:rsidRDefault="00403966">
      <w:pPr>
        <w:pStyle w:val="Textocomentario"/>
      </w:pPr>
      <w:r>
        <w:rPr>
          <w:rStyle w:val="Refdecomentario"/>
        </w:rPr>
        <w:annotationRef/>
      </w:r>
    </w:p>
  </w:comment>
  <w:comment w:id="902" w:author="andres camilo santana bohorquez" w:date="2017-02-17T09:18:00Z" w:initials="acsb">
    <w:p w14:paraId="26C2F602" w14:textId="349C7921" w:rsidR="00403966" w:rsidRDefault="00403966">
      <w:pPr>
        <w:pStyle w:val="Textocomentario"/>
      </w:pPr>
      <w:r>
        <w:rPr>
          <w:rStyle w:val="Refdecomentario"/>
        </w:rPr>
        <w:annotationRef/>
      </w:r>
      <w:r>
        <w:t>Texto introductorio al capitulo</w:t>
      </w:r>
    </w:p>
  </w:comment>
  <w:comment w:id="1032" w:author="Diego A Cruz Triana" w:date="2016-11-23T11:38:00Z" w:initials="DACT">
    <w:p w14:paraId="0BCA5146" w14:textId="47BD9826" w:rsidR="00403966" w:rsidRDefault="00403966">
      <w:pPr>
        <w:pStyle w:val="Textocomentario"/>
      </w:pPr>
      <w:r>
        <w:rPr>
          <w:rStyle w:val="Refdecomentario"/>
        </w:rPr>
        <w:annotationRef/>
      </w:r>
      <w:r>
        <w:t>Detallar en el documento</w:t>
      </w:r>
    </w:p>
  </w:comment>
  <w:comment w:id="1164" w:author="andres camilo santana bohorquez" w:date="2017-02-17T09:59:00Z" w:initials="acsb">
    <w:p w14:paraId="2874E60D" w14:textId="77777777" w:rsidR="00403966" w:rsidRDefault="00403966" w:rsidP="00C12AAE">
      <w:pPr>
        <w:pStyle w:val="Textocomentario"/>
      </w:pPr>
      <w:r>
        <w:rPr>
          <w:rStyle w:val="Refdecomentario"/>
        </w:rPr>
        <w:annotationRef/>
      </w:r>
      <w:r>
        <w:t>Colocar texto introductorio</w:t>
      </w:r>
    </w:p>
  </w:comment>
  <w:comment w:id="1334" w:author="andres camilo santana bohorquez" w:date="2017-02-17T09:52:00Z" w:initials="acsb">
    <w:p w14:paraId="27AA3A45" w14:textId="77777777" w:rsidR="00403966" w:rsidRDefault="00403966" w:rsidP="00C12AAE">
      <w:pPr>
        <w:pStyle w:val="Textocomentario"/>
      </w:pPr>
      <w:r>
        <w:rPr>
          <w:rStyle w:val="Refdecomentario"/>
        </w:rPr>
        <w:annotationRef/>
      </w:r>
      <w:r>
        <w:t>Realizar un cuadro comparativo de los productos ofertados, generar un análisis detallado</w:t>
      </w:r>
    </w:p>
  </w:comment>
  <w:comment w:id="1366" w:author="andres camilo santana bohorquez" w:date="2017-02-17T09:51:00Z" w:initials="acsb">
    <w:p w14:paraId="7855B10F" w14:textId="77777777" w:rsidR="00403966" w:rsidRDefault="00403966" w:rsidP="00C12AAE">
      <w:pPr>
        <w:pStyle w:val="Textocomentario"/>
      </w:pPr>
      <w:r>
        <w:rPr>
          <w:rStyle w:val="Refdecomentario"/>
        </w:rPr>
        <w:annotationRef/>
      </w:r>
      <w:r>
        <w:t>colocar cifras que indiquen el porque de la demanda insatisfecha</w:t>
      </w:r>
    </w:p>
  </w:comment>
  <w:comment w:id="1388" w:author="andres camilo santana bohorquez" w:date="2017-02-17T09:54:00Z" w:initials="acsb">
    <w:p w14:paraId="7E0D964B" w14:textId="77777777" w:rsidR="00403966" w:rsidRDefault="00403966" w:rsidP="00C12AAE">
      <w:pPr>
        <w:pStyle w:val="Textocomentario"/>
      </w:pPr>
      <w:r>
        <w:rPr>
          <w:rStyle w:val="Refdecomentario"/>
        </w:rPr>
        <w:annotationRef/>
      </w:r>
      <w:r>
        <w:t>Ingresar el costo de la comercializacion</w:t>
      </w:r>
    </w:p>
  </w:comment>
  <w:comment w:id="1738" w:author="Diego A Cruz Triana" w:date="2016-11-23T11:39:00Z" w:initials="DACT">
    <w:p w14:paraId="3F419D47" w14:textId="39FCF641" w:rsidR="00403966" w:rsidRDefault="00403966">
      <w:pPr>
        <w:pStyle w:val="Textocomentario"/>
      </w:pPr>
      <w:r>
        <w:rPr>
          <w:rStyle w:val="Refdecomentario"/>
        </w:rPr>
        <w:annotationRef/>
      </w:r>
      <w:r>
        <w:t>demanda</w:t>
      </w:r>
    </w:p>
  </w:comment>
  <w:comment w:id="1763" w:author="Diego A Cruz Triana" w:date="2016-08-25T09:33:00Z" w:initials="DACT">
    <w:p w14:paraId="2B325DDF" w14:textId="067D7418" w:rsidR="00403966" w:rsidRDefault="00403966">
      <w:pPr>
        <w:pStyle w:val="Textocomentario"/>
      </w:pPr>
      <w:r>
        <w:rPr>
          <w:rStyle w:val="Refdecomentario"/>
        </w:rPr>
        <w:annotationRef/>
      </w:r>
      <w:r>
        <w:t>Modelo Subsidiado , Financiación entes privados (posibles clientes mejorar goodwell), indicar el  precio del mercado y evaluar el precio de costo del producto</w:t>
      </w:r>
    </w:p>
  </w:comment>
  <w:comment w:id="2308" w:author="andres camilo santana bohorquez" w:date="2017-02-17T10:32:00Z" w:initials="acsb">
    <w:p w14:paraId="1D103870" w14:textId="6234823C" w:rsidR="00403966" w:rsidRDefault="00403966">
      <w:pPr>
        <w:pStyle w:val="Textocomentario"/>
      </w:pPr>
      <w:r>
        <w:rPr>
          <w:rStyle w:val="Refdecomentario"/>
        </w:rPr>
        <w:annotationRef/>
      </w:r>
      <w:r>
        <w:t>Generar conclusiones personales , en que aporto el desarrollo del proyecto al dia dia.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CE66F3B" w15:done="0"/>
  <w15:commentEx w15:paraId="26C2F602" w15:done="0"/>
  <w15:commentEx w15:paraId="0BCA5146" w15:done="0"/>
  <w15:commentEx w15:paraId="2874E60D" w15:done="0"/>
  <w15:commentEx w15:paraId="27AA3A45" w15:done="0"/>
  <w15:commentEx w15:paraId="7855B10F" w15:done="0"/>
  <w15:commentEx w15:paraId="7E0D964B" w15:done="0"/>
  <w15:commentEx w15:paraId="3F419D47" w15:done="0"/>
  <w15:commentEx w15:paraId="2B325DDF"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C87FE8" w14:textId="77777777" w:rsidR="00986F43" w:rsidRDefault="00986F43" w:rsidP="005A4C18">
      <w:r>
        <w:separator/>
      </w:r>
    </w:p>
  </w:endnote>
  <w:endnote w:type="continuationSeparator" w:id="0">
    <w:p w14:paraId="77150A0C" w14:textId="77777777" w:rsidR="00986F43" w:rsidRDefault="00986F43"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DB90999" w:rsidR="00403966" w:rsidRDefault="00403966">
        <w:pPr>
          <w:pStyle w:val="Piedepgina"/>
          <w:jc w:val="center"/>
        </w:pPr>
        <w:r>
          <w:fldChar w:fldCharType="begin"/>
        </w:r>
        <w:r>
          <w:instrText>PAGE   \* MERGEFORMAT</w:instrText>
        </w:r>
        <w:r>
          <w:fldChar w:fldCharType="separate"/>
        </w:r>
        <w:r w:rsidR="009524D3" w:rsidRPr="009524D3">
          <w:rPr>
            <w:noProof/>
            <w:lang w:val="es-ES"/>
          </w:rPr>
          <w:t>10</w:t>
        </w:r>
        <w:r>
          <w:fldChar w:fldCharType="end"/>
        </w:r>
      </w:p>
    </w:sdtContent>
  </w:sdt>
  <w:p w14:paraId="0F9B8A89" w14:textId="77777777" w:rsidR="00403966" w:rsidRDefault="004039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87267B" w14:textId="77777777" w:rsidR="00986F43" w:rsidRDefault="00986F43" w:rsidP="005A4C18">
      <w:r>
        <w:separator/>
      </w:r>
    </w:p>
  </w:footnote>
  <w:footnote w:type="continuationSeparator" w:id="0">
    <w:p w14:paraId="76C67674" w14:textId="77777777" w:rsidR="00986F43" w:rsidRDefault="00986F43" w:rsidP="005A4C18">
      <w:r>
        <w:continuationSeparator/>
      </w:r>
    </w:p>
  </w:footnote>
  <w:footnote w:id="1">
    <w:p w14:paraId="601B5205" w14:textId="77777777" w:rsidR="00403966" w:rsidRDefault="00403966"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403966" w:rsidRDefault="00403966"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403966" w:rsidRDefault="00403966" w:rsidP="00D809FD">
      <w:pPr>
        <w:pStyle w:val="Textonotapie"/>
      </w:pPr>
      <w:r>
        <w:rPr>
          <w:rStyle w:val="Refdenotaalpie"/>
        </w:rPr>
        <w:footnoteRef/>
      </w:r>
      <w:r>
        <w:t xml:space="preserve"> AAIDD , American Association on Intellectual and Developmental Disabilities e</w:t>
      </w:r>
      <w:r w:rsidRPr="00F8089A">
        <w:t>s la organización interdisciplinaria más antigua y más grande de profesionales y ciudadanos preocupados por las discapacidades intelectuales y de desarrollo.</w:t>
      </w:r>
    </w:p>
  </w:footnote>
  <w:footnote w:id="4">
    <w:p w14:paraId="118F7A04" w14:textId="16222EF2" w:rsidR="00403966" w:rsidRPr="004C4427" w:rsidRDefault="00403966">
      <w:pPr>
        <w:pStyle w:val="Textonotapie"/>
        <w:rPr>
          <w:lang w:val="es-ES"/>
        </w:rPr>
      </w:pPr>
      <w:r>
        <w:rPr>
          <w:rStyle w:val="Refdenotaalpie"/>
        </w:rPr>
        <w:footnoteRef/>
      </w:r>
      <w:r>
        <w:t xml:space="preserve"> </w:t>
      </w:r>
      <w:r>
        <w:rPr>
          <w:lang w:val="es-ES"/>
        </w:rPr>
        <w:t>El Goodwill es un elemento que muestra el valor de reputación de una empresa.</w:t>
      </w:r>
    </w:p>
  </w:footnote>
  <w:footnote w:id="5">
    <w:p w14:paraId="6A4BC782" w14:textId="77777777" w:rsidR="00403966" w:rsidRDefault="00403966" w:rsidP="00C12AAE">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7831C7A0" w14:textId="77777777" w:rsidR="00403966" w:rsidRPr="003942AE" w:rsidRDefault="00403966" w:rsidP="00C12AAE">
      <w:pPr>
        <w:pStyle w:val="Textonotapie"/>
        <w:jc w:val="both"/>
        <w:rPr>
          <w:ins w:id="1238" w:author="andres camilo santana bohorquez" w:date="2017-02-17T01:24:00Z"/>
          <w:rFonts w:ascii="LM Roman 10" w:hAnsi="LM Roman 10"/>
        </w:rPr>
      </w:pPr>
      <w:ins w:id="1239" w:author="andres camilo santana bohorquez" w:date="2017-02-17T01:24:00Z">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ins>
    </w:p>
  </w:footnote>
  <w:footnote w:id="7">
    <w:p w14:paraId="5B8729F4" w14:textId="77777777" w:rsidR="00403966" w:rsidDel="004149B6" w:rsidRDefault="00403966" w:rsidP="005877A3">
      <w:pPr>
        <w:pStyle w:val="Textonotapie"/>
        <w:jc w:val="both"/>
        <w:rPr>
          <w:del w:id="1569" w:author="andres camilo santana bohorquez" w:date="2017-02-17T01:24:00Z"/>
        </w:rPr>
      </w:pPr>
      <w:del w:id="1570" w:author="andres camilo santana bohorquez" w:date="2017-02-17T01:24:00Z">
        <w:r w:rsidDel="004149B6">
          <w:rPr>
            <w:rStyle w:val="Refdenotaalpie"/>
          </w:rPr>
          <w:footnoteRef/>
        </w:r>
        <w:r w:rsidDel="004149B6">
          <w:delText xml:space="preserve"> Dato suministrado a través de un estudio sobre la </w:delText>
        </w:r>
        <w:r w:rsidRPr="00255111" w:rsidDel="004149B6">
          <w:delText>Prevalencia de discapacidad en niños y adolescentes, según distrito capital y localidades</w:delText>
        </w:r>
        <w:r w:rsidDel="004149B6">
          <w:delText>, censo desarrollado por el DANE en el año 2010.</w:delText>
        </w:r>
      </w:del>
    </w:p>
  </w:footnote>
  <w:footnote w:id="8">
    <w:p w14:paraId="46A48CF8" w14:textId="77777777" w:rsidR="00403966" w:rsidRPr="003942AE" w:rsidDel="004149B6" w:rsidRDefault="00403966" w:rsidP="000A0072">
      <w:pPr>
        <w:pStyle w:val="Textonotapie"/>
        <w:jc w:val="both"/>
        <w:rPr>
          <w:del w:id="1647" w:author="andres camilo santana bohorquez" w:date="2017-02-17T01:24:00Z"/>
          <w:rFonts w:ascii="LM Roman 10" w:hAnsi="LM Roman 10"/>
        </w:rPr>
      </w:pPr>
      <w:del w:id="1648" w:author="andres camilo santana bohorquez" w:date="2017-02-17T01:24:00Z">
        <w:r w:rsidRPr="003942AE" w:rsidDel="004149B6">
          <w:rPr>
            <w:rStyle w:val="Refdenotaalpie"/>
            <w:rFonts w:ascii="LM Roman 10" w:hAnsi="LM Roman 10"/>
            <w:sz w:val="18"/>
          </w:rPr>
          <w:footnoteRef/>
        </w:r>
        <w:r w:rsidRPr="003942AE" w:rsidDel="004149B6">
          <w:rPr>
            <w:rFonts w:ascii="LM Roman 10" w:hAnsi="LM Roman 10"/>
            <w:sz w:val="18"/>
          </w:rPr>
          <w:delTex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4">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F725669"/>
    <w:multiLevelType w:val="multilevel"/>
    <w:tmpl w:val="F63615BC"/>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8"/>
        <w:szCs w:val="28"/>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1">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38"/>
  </w:num>
  <w:num w:numId="4">
    <w:abstractNumId w:val="5"/>
  </w:num>
  <w:num w:numId="5">
    <w:abstractNumId w:val="7"/>
  </w:num>
  <w:num w:numId="6">
    <w:abstractNumId w:val="16"/>
  </w:num>
  <w:num w:numId="7">
    <w:abstractNumId w:val="8"/>
  </w:num>
  <w:num w:numId="8">
    <w:abstractNumId w:val="25"/>
  </w:num>
  <w:num w:numId="9">
    <w:abstractNumId w:val="44"/>
  </w:num>
  <w:num w:numId="10">
    <w:abstractNumId w:val="40"/>
  </w:num>
  <w:num w:numId="11">
    <w:abstractNumId w:val="32"/>
  </w:num>
  <w:num w:numId="12">
    <w:abstractNumId w:val="20"/>
  </w:num>
  <w:num w:numId="13">
    <w:abstractNumId w:val="43"/>
  </w:num>
  <w:num w:numId="14">
    <w:abstractNumId w:val="1"/>
  </w:num>
  <w:num w:numId="15">
    <w:abstractNumId w:val="39"/>
  </w:num>
  <w:num w:numId="16">
    <w:abstractNumId w:val="12"/>
  </w:num>
  <w:num w:numId="17">
    <w:abstractNumId w:val="36"/>
  </w:num>
  <w:num w:numId="18">
    <w:abstractNumId w:val="41"/>
  </w:num>
  <w:num w:numId="19">
    <w:abstractNumId w:val="4"/>
  </w:num>
  <w:num w:numId="20">
    <w:abstractNumId w:val="21"/>
  </w:num>
  <w:num w:numId="21">
    <w:abstractNumId w:val="42"/>
  </w:num>
  <w:num w:numId="22">
    <w:abstractNumId w:val="2"/>
  </w:num>
  <w:num w:numId="23">
    <w:abstractNumId w:val="28"/>
  </w:num>
  <w:num w:numId="24">
    <w:abstractNumId w:val="37"/>
  </w:num>
  <w:num w:numId="25">
    <w:abstractNumId w:val="29"/>
  </w:num>
  <w:num w:numId="26">
    <w:abstractNumId w:val="13"/>
  </w:num>
  <w:num w:numId="27">
    <w:abstractNumId w:val="10"/>
  </w:num>
  <w:num w:numId="28">
    <w:abstractNumId w:val="3"/>
  </w:num>
  <w:num w:numId="29">
    <w:abstractNumId w:val="34"/>
  </w:num>
  <w:num w:numId="30">
    <w:abstractNumId w:val="22"/>
  </w:num>
  <w:num w:numId="31">
    <w:abstractNumId w:val="14"/>
  </w:num>
  <w:num w:numId="32">
    <w:abstractNumId w:val="33"/>
  </w:num>
  <w:num w:numId="33">
    <w:abstractNumId w:val="19"/>
  </w:num>
  <w:num w:numId="34">
    <w:abstractNumId w:val="24"/>
  </w:num>
  <w:num w:numId="35">
    <w:abstractNumId w:val="0"/>
  </w:num>
  <w:num w:numId="36">
    <w:abstractNumId w:val="26"/>
  </w:num>
  <w:num w:numId="37">
    <w:abstractNumId w:val="27"/>
  </w:num>
  <w:num w:numId="38">
    <w:abstractNumId w:val="18"/>
  </w:num>
  <w:num w:numId="39">
    <w:abstractNumId w:val="9"/>
  </w:num>
  <w:num w:numId="40">
    <w:abstractNumId w:val="17"/>
  </w:num>
  <w:num w:numId="41">
    <w:abstractNumId w:val="31"/>
  </w:num>
  <w:num w:numId="42">
    <w:abstractNumId w:val="15"/>
  </w:num>
  <w:num w:numId="43">
    <w:abstractNumId w:val="6"/>
  </w:num>
  <w:num w:numId="44">
    <w:abstractNumId w:val="11"/>
  </w:num>
  <w:num w:numId="45">
    <w:abstractNumId w:val="35"/>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7988"/>
    <w:rsid w:val="00110742"/>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60D37"/>
    <w:rsid w:val="0017798C"/>
    <w:rsid w:val="00181DD4"/>
    <w:rsid w:val="00181EAF"/>
    <w:rsid w:val="0018414A"/>
    <w:rsid w:val="0018432B"/>
    <w:rsid w:val="00186DB6"/>
    <w:rsid w:val="00190928"/>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96D06"/>
    <w:rsid w:val="002A0C42"/>
    <w:rsid w:val="002A1AA2"/>
    <w:rsid w:val="002A5A08"/>
    <w:rsid w:val="002A5F40"/>
    <w:rsid w:val="002B1595"/>
    <w:rsid w:val="002B29BF"/>
    <w:rsid w:val="002B29F4"/>
    <w:rsid w:val="002B5903"/>
    <w:rsid w:val="002B5D7D"/>
    <w:rsid w:val="002C02DB"/>
    <w:rsid w:val="002C27A3"/>
    <w:rsid w:val="002C2FF4"/>
    <w:rsid w:val="002C44B0"/>
    <w:rsid w:val="002C53B0"/>
    <w:rsid w:val="002C7F75"/>
    <w:rsid w:val="002D07AA"/>
    <w:rsid w:val="002D2F2D"/>
    <w:rsid w:val="002D42BA"/>
    <w:rsid w:val="002D449E"/>
    <w:rsid w:val="002D51C8"/>
    <w:rsid w:val="002E095B"/>
    <w:rsid w:val="002E100F"/>
    <w:rsid w:val="002E21AE"/>
    <w:rsid w:val="002E57FA"/>
    <w:rsid w:val="002F43E5"/>
    <w:rsid w:val="002F5ABA"/>
    <w:rsid w:val="002F7017"/>
    <w:rsid w:val="00305D93"/>
    <w:rsid w:val="0030613A"/>
    <w:rsid w:val="00313CF9"/>
    <w:rsid w:val="00316497"/>
    <w:rsid w:val="0032215B"/>
    <w:rsid w:val="003261C8"/>
    <w:rsid w:val="003270A7"/>
    <w:rsid w:val="003279EA"/>
    <w:rsid w:val="003349C4"/>
    <w:rsid w:val="003356EC"/>
    <w:rsid w:val="00342393"/>
    <w:rsid w:val="003474C3"/>
    <w:rsid w:val="00347900"/>
    <w:rsid w:val="0035257B"/>
    <w:rsid w:val="003557F6"/>
    <w:rsid w:val="003611B9"/>
    <w:rsid w:val="003615A7"/>
    <w:rsid w:val="00365908"/>
    <w:rsid w:val="00370D44"/>
    <w:rsid w:val="003752FC"/>
    <w:rsid w:val="00380540"/>
    <w:rsid w:val="00391AE0"/>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E35"/>
    <w:rsid w:val="00597C4C"/>
    <w:rsid w:val="005A1517"/>
    <w:rsid w:val="005A1805"/>
    <w:rsid w:val="005A28FB"/>
    <w:rsid w:val="005A4910"/>
    <w:rsid w:val="005A4C18"/>
    <w:rsid w:val="005C10DF"/>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341D"/>
    <w:rsid w:val="00613C0F"/>
    <w:rsid w:val="006141D5"/>
    <w:rsid w:val="00616D2D"/>
    <w:rsid w:val="00626FEE"/>
    <w:rsid w:val="00627ED3"/>
    <w:rsid w:val="006302CB"/>
    <w:rsid w:val="0063092F"/>
    <w:rsid w:val="00630ACB"/>
    <w:rsid w:val="00632460"/>
    <w:rsid w:val="00633ABB"/>
    <w:rsid w:val="00643776"/>
    <w:rsid w:val="00644173"/>
    <w:rsid w:val="006443B8"/>
    <w:rsid w:val="006455F3"/>
    <w:rsid w:val="0065168D"/>
    <w:rsid w:val="006529E9"/>
    <w:rsid w:val="00652A34"/>
    <w:rsid w:val="00657633"/>
    <w:rsid w:val="00665D3C"/>
    <w:rsid w:val="00665E01"/>
    <w:rsid w:val="00667CBD"/>
    <w:rsid w:val="00671268"/>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48D"/>
    <w:rsid w:val="00704644"/>
    <w:rsid w:val="00704CBC"/>
    <w:rsid w:val="00705BD4"/>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6B81"/>
    <w:rsid w:val="008209B0"/>
    <w:rsid w:val="00822B71"/>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48E0"/>
    <w:rsid w:val="00AB4E6A"/>
    <w:rsid w:val="00AB7E81"/>
    <w:rsid w:val="00AC0867"/>
    <w:rsid w:val="00AC0E5D"/>
    <w:rsid w:val="00AC6822"/>
    <w:rsid w:val="00AD5E55"/>
    <w:rsid w:val="00AE1ADE"/>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0189"/>
    <w:rsid w:val="00BC1B4F"/>
    <w:rsid w:val="00BC57A3"/>
    <w:rsid w:val="00BD1E6A"/>
    <w:rsid w:val="00BD3343"/>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686"/>
    <w:rsid w:val="00DB1E0A"/>
    <w:rsid w:val="00DB52EB"/>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E01D5F"/>
    <w:rsid w:val="00E07D28"/>
    <w:rsid w:val="00E10834"/>
    <w:rsid w:val="00E12731"/>
    <w:rsid w:val="00E16B76"/>
    <w:rsid w:val="00E21B5B"/>
    <w:rsid w:val="00E25C97"/>
    <w:rsid w:val="00E27D36"/>
    <w:rsid w:val="00E27D4D"/>
    <w:rsid w:val="00E304BB"/>
    <w:rsid w:val="00E32DD3"/>
    <w:rsid w:val="00E32F1D"/>
    <w:rsid w:val="00E357E3"/>
    <w:rsid w:val="00E362C4"/>
    <w:rsid w:val="00E36C66"/>
    <w:rsid w:val="00E40D26"/>
    <w:rsid w:val="00E41122"/>
    <w:rsid w:val="00E41688"/>
    <w:rsid w:val="00E50801"/>
    <w:rsid w:val="00E651FA"/>
    <w:rsid w:val="00E675E8"/>
    <w:rsid w:val="00E74A39"/>
    <w:rsid w:val="00E7584A"/>
    <w:rsid w:val="00E75E0F"/>
    <w:rsid w:val="00E7759C"/>
    <w:rsid w:val="00E83AE7"/>
    <w:rsid w:val="00E857CF"/>
    <w:rsid w:val="00E9210E"/>
    <w:rsid w:val="00E93954"/>
    <w:rsid w:val="00EA0C94"/>
    <w:rsid w:val="00EA4FF4"/>
    <w:rsid w:val="00EA6D05"/>
    <w:rsid w:val="00EA7F1D"/>
    <w:rsid w:val="00EB3404"/>
    <w:rsid w:val="00EC311E"/>
    <w:rsid w:val="00EC3C0A"/>
    <w:rsid w:val="00EC42A5"/>
    <w:rsid w:val="00EC5988"/>
    <w:rsid w:val="00EC5A2E"/>
    <w:rsid w:val="00EC745A"/>
    <w:rsid w:val="00ED21CE"/>
    <w:rsid w:val="00ED71A0"/>
    <w:rsid w:val="00EE057D"/>
    <w:rsid w:val="00EF1E59"/>
    <w:rsid w:val="00EF31A7"/>
    <w:rsid w:val="00EF3A7B"/>
    <w:rsid w:val="00EF469E"/>
    <w:rsid w:val="00EF4CA5"/>
    <w:rsid w:val="00EF4E37"/>
    <w:rsid w:val="00F048EA"/>
    <w:rsid w:val="00F10289"/>
    <w:rsid w:val="00F10F68"/>
    <w:rsid w:val="00F12A4C"/>
    <w:rsid w:val="00F15EF0"/>
    <w:rsid w:val="00F165AF"/>
    <w:rsid w:val="00F23DE0"/>
    <w:rsid w:val="00F2429B"/>
    <w:rsid w:val="00F260F4"/>
    <w:rsid w:val="00F2671B"/>
    <w:rsid w:val="00F26DC0"/>
    <w:rsid w:val="00F3118A"/>
    <w:rsid w:val="00F34061"/>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7.png"/><Relationship Id="rId21" Type="http://schemas.openxmlformats.org/officeDocument/2006/relationships/image" Target="media/image12.png"/><Relationship Id="rId47" Type="http://schemas.openxmlformats.org/officeDocument/2006/relationships/image" Target="media/image250.png"/><Relationship Id="rId50" Type="http://schemas.openxmlformats.org/officeDocument/2006/relationships/image" Target="media/image20.png"/><Relationship Id="rId55"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emf"/><Relationship Id="rId89" Type="http://schemas.openxmlformats.org/officeDocument/2006/relationships/image" Target="media/image61.emf"/><Relationship Id="rId7" Type="http://schemas.openxmlformats.org/officeDocument/2006/relationships/endnotes" Target="endnotes.xml"/><Relationship Id="rId71" Type="http://schemas.openxmlformats.org/officeDocument/2006/relationships/image" Target="media/image43.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emf"/><Relationship Id="rId87" Type="http://schemas.openxmlformats.org/officeDocument/2006/relationships/image" Target="media/image59.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49" Type="http://schemas.openxmlformats.org/officeDocument/2006/relationships/image" Target="media/image19.png"/><Relationship Id="rId57" Type="http://schemas.openxmlformats.org/officeDocument/2006/relationships/image" Target="media/image29.png"/><Relationship Id="rId61" Type="http://schemas.openxmlformats.org/officeDocument/2006/relationships/image" Target="media/image33.png"/><Relationship Id="rId82" Type="http://schemas.openxmlformats.org/officeDocument/2006/relationships/image" Target="media/image54.emf"/><Relationship Id="rId90" Type="http://schemas.openxmlformats.org/officeDocument/2006/relationships/footer" Target="footer1.xml"/><Relationship Id="rId10" Type="http://schemas.openxmlformats.org/officeDocument/2006/relationships/image" Target="media/image3.png"/><Relationship Id="rId19" Type="http://schemas.microsoft.com/office/2011/relationships/commentsExtended" Target="commentsExtended.xml"/><Relationship Id="rId52"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26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emf"/><Relationship Id="rId83" Type="http://schemas.openxmlformats.org/officeDocument/2006/relationships/image" Target="media/image55.emf"/><Relationship Id="rId88" Type="http://schemas.openxmlformats.org/officeDocument/2006/relationships/image" Target="media/image60.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9</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43</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28</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29</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6</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53</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39</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38</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10</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47</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46</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45</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50</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49</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48</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13</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3</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16</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18</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19</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15</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17</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14</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51</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44</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12</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25</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8</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27</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31</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4</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5</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26</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23</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20</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21</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22</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24</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54</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55</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36</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35</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37</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52</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32</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33</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40</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34</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41</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42</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7</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2</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30</b:RefOrder>
  </b:Source>
</b:Sources>
</file>

<file path=customXml/itemProps1.xml><?xml version="1.0" encoding="utf-8"?>
<ds:datastoreItem xmlns:ds="http://schemas.openxmlformats.org/officeDocument/2006/customXml" ds:itemID="{C6165D31-3D71-498D-86E4-600FAE584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8432</TotalTime>
  <Pages>132</Pages>
  <Words>30506</Words>
  <Characters>167789</Characters>
  <Application>Microsoft Office Word</Application>
  <DocSecurity>0</DocSecurity>
  <Lines>1398</Lines>
  <Paragraphs>395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127</cp:revision>
  <cp:lastPrinted>2016-09-05T19:37:00Z</cp:lastPrinted>
  <dcterms:created xsi:type="dcterms:W3CDTF">2016-11-13T19:10:00Z</dcterms:created>
  <dcterms:modified xsi:type="dcterms:W3CDTF">2017-02-20T14:19:00Z</dcterms:modified>
</cp:coreProperties>
</file>