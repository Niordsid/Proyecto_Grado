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78EC58C" w14:textId="77777777" w:rsidR="00DD74C2" w:rsidRPr="00DD74C2"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311863" w:history="1">
            <w:r w:rsidR="00DD74C2" w:rsidRPr="00DD74C2">
              <w:rPr>
                <w:rStyle w:val="Hipervnculo"/>
                <w:rFonts w:ascii="LM Roman 10" w:hAnsi="LM Roman 10" w:cs="Times New Roman"/>
                <w:noProof/>
                <w:sz w:val="22"/>
              </w:rPr>
              <w:t>RESUMEN EJECUTIVO</w:t>
            </w:r>
            <w:r w:rsidR="00DD74C2" w:rsidRPr="00DD74C2">
              <w:rPr>
                <w:rFonts w:ascii="LM Roman 10" w:hAnsi="LM Roman 10"/>
                <w:noProof/>
                <w:webHidden/>
                <w:sz w:val="22"/>
              </w:rPr>
              <w:tab/>
            </w:r>
            <w:r w:rsidR="00DD74C2" w:rsidRPr="00DD74C2">
              <w:rPr>
                <w:rFonts w:ascii="LM Roman 10" w:hAnsi="LM Roman 10"/>
                <w:noProof/>
                <w:webHidden/>
                <w:sz w:val="22"/>
              </w:rPr>
              <w:fldChar w:fldCharType="begin"/>
            </w:r>
            <w:r w:rsidR="00DD74C2" w:rsidRPr="00DD74C2">
              <w:rPr>
                <w:rFonts w:ascii="LM Roman 10" w:hAnsi="LM Roman 10"/>
                <w:noProof/>
                <w:webHidden/>
                <w:sz w:val="22"/>
              </w:rPr>
              <w:instrText xml:space="preserve"> PAGEREF _Toc475311863 \h </w:instrText>
            </w:r>
            <w:r w:rsidR="00DD74C2" w:rsidRPr="00DD74C2">
              <w:rPr>
                <w:rFonts w:ascii="LM Roman 10" w:hAnsi="LM Roman 10"/>
                <w:noProof/>
                <w:webHidden/>
                <w:sz w:val="22"/>
              </w:rPr>
            </w:r>
            <w:r w:rsidR="00DD74C2" w:rsidRPr="00DD74C2">
              <w:rPr>
                <w:rFonts w:ascii="LM Roman 10" w:hAnsi="LM Roman 10"/>
                <w:noProof/>
                <w:webHidden/>
                <w:sz w:val="22"/>
              </w:rPr>
              <w:fldChar w:fldCharType="separate"/>
            </w:r>
            <w:r w:rsidR="00DD74C2" w:rsidRPr="00DD74C2">
              <w:rPr>
                <w:rFonts w:ascii="LM Roman 10" w:hAnsi="LM Roman 10"/>
                <w:noProof/>
                <w:webHidden/>
                <w:sz w:val="22"/>
              </w:rPr>
              <w:t>12</w:t>
            </w:r>
            <w:r w:rsidR="00DD74C2" w:rsidRPr="00DD74C2">
              <w:rPr>
                <w:rFonts w:ascii="LM Roman 10" w:hAnsi="LM Roman 10"/>
                <w:noProof/>
                <w:webHidden/>
                <w:sz w:val="22"/>
              </w:rPr>
              <w:fldChar w:fldCharType="end"/>
            </w:r>
          </w:hyperlink>
        </w:p>
        <w:p w14:paraId="5B3D4E7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64" w:history="1">
            <w:r w:rsidRPr="00DD74C2">
              <w:rPr>
                <w:rStyle w:val="Hipervnculo"/>
                <w:rFonts w:ascii="LM Roman 10" w:hAnsi="LM Roman 10"/>
                <w:b/>
                <w:noProof/>
                <w:sz w:val="22"/>
              </w:rPr>
              <w:t>1.</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INTRODUCCIÓN</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13</w:t>
            </w:r>
            <w:r w:rsidRPr="00DD74C2">
              <w:rPr>
                <w:rFonts w:ascii="LM Roman 10" w:hAnsi="LM Roman 10"/>
                <w:noProof/>
                <w:webHidden/>
                <w:sz w:val="22"/>
              </w:rPr>
              <w:fldChar w:fldCharType="end"/>
            </w:r>
          </w:hyperlink>
        </w:p>
        <w:p w14:paraId="59F83DC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5" w:history="1">
            <w:r w:rsidRPr="00DD74C2">
              <w:rPr>
                <w:rStyle w:val="Hipervnculo"/>
                <w:rFonts w:ascii="LM Roman 10" w:hAnsi="LM Roman 10"/>
                <w:noProof/>
              </w:rPr>
              <w:t>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PLANTEAMIENTO DEL PROBLEMA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14</w:t>
            </w:r>
            <w:r w:rsidRPr="00DD74C2">
              <w:rPr>
                <w:rFonts w:ascii="LM Roman 10" w:hAnsi="LM Roman 10"/>
                <w:noProof/>
                <w:webHidden/>
              </w:rPr>
              <w:fldChar w:fldCharType="end"/>
            </w:r>
          </w:hyperlink>
        </w:p>
        <w:p w14:paraId="2367535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6" w:history="1">
            <w:r w:rsidRPr="00DD74C2">
              <w:rPr>
                <w:rStyle w:val="Hipervnculo"/>
                <w:rFonts w:ascii="LM Roman 10" w:eastAsiaTheme="majorEastAsia" w:hAnsi="LM Roman 10" w:cs="Arial"/>
                <w:noProof/>
                <w:lang w:eastAsia="en-US"/>
              </w:rPr>
              <w:t>1.2.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4DF3F13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7" w:history="1">
            <w:r w:rsidRPr="00DD74C2">
              <w:rPr>
                <w:rStyle w:val="Hipervnculo"/>
                <w:rFonts w:ascii="LM Roman 10" w:eastAsiaTheme="majorEastAsia" w:hAnsi="LM Roman 10" w:cs="Arial"/>
                <w:noProof/>
                <w:lang w:eastAsia="en-US"/>
              </w:rPr>
              <w:t>1.2.1.</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 General.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227A8E7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8" w:history="1">
            <w:r w:rsidRPr="00DD74C2">
              <w:rPr>
                <w:rStyle w:val="Hipervnculo"/>
                <w:rFonts w:ascii="LM Roman 10" w:eastAsiaTheme="majorEastAsia" w:hAnsi="LM Roman 10" w:cs="Arial"/>
                <w:noProof/>
                <w:lang w:eastAsia="en-US"/>
              </w:rPr>
              <w:t>1.2.2.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 Específicos.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52B78A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0" w:history="1">
            <w:r w:rsidRPr="00DD74C2">
              <w:rPr>
                <w:rStyle w:val="Hipervnculo"/>
                <w:rFonts w:ascii="LM Roman 10" w:eastAsiaTheme="majorEastAsia" w:hAnsi="LM Roman 10" w:cs="Arial"/>
                <w:noProof/>
                <w:lang w:eastAsia="en-US"/>
              </w:rPr>
              <w:t>1.3.</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JUSTIFICACIÓN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6651B6D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71" w:history="1">
            <w:r w:rsidRPr="00DD74C2">
              <w:rPr>
                <w:rStyle w:val="Hipervnculo"/>
                <w:rFonts w:ascii="LM Roman 10" w:hAnsi="LM Roman 10" w:cs="Times New Roman"/>
                <w:b/>
                <w:noProof/>
                <w:sz w:val="22"/>
              </w:rPr>
              <w:t>2.</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noProof/>
                <w:sz w:val="22"/>
              </w:rPr>
              <w:t>MARCO TEÓRICO Y ANTECEDENTES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_Toc475311871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19</w:t>
            </w:r>
            <w:r w:rsidRPr="00DD74C2">
              <w:rPr>
                <w:rFonts w:ascii="LM Roman 10" w:hAnsi="LM Roman 10"/>
                <w:noProof/>
                <w:webHidden/>
                <w:sz w:val="22"/>
              </w:rPr>
              <w:fldChar w:fldCharType="end"/>
            </w:r>
          </w:hyperlink>
        </w:p>
        <w:p w14:paraId="67E05BE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4" w:history="1">
            <w:r w:rsidRPr="00DD74C2">
              <w:rPr>
                <w:rStyle w:val="Hipervnculo"/>
                <w:rFonts w:ascii="LM Roman 10" w:hAnsi="LM Roman 10"/>
                <w:noProof/>
              </w:rPr>
              <w:t>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TEÓRICO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25337CA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5" w:history="1">
            <w:r w:rsidRPr="00DD74C2">
              <w:rPr>
                <w:rStyle w:val="Hipervnculo"/>
                <w:rFonts w:ascii="LM Roman 10" w:hAnsi="LM Roman 10"/>
                <w:noProof/>
              </w:rPr>
              <w:t>2.1.1.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Necesidades Educativas Especiales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4342A9B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7" w:history="1">
            <w:r w:rsidRPr="00DD74C2">
              <w:rPr>
                <w:rStyle w:val="Hipervnculo"/>
                <w:rFonts w:ascii="LM Roman 10" w:hAnsi="LM Roman 10"/>
                <w:noProof/>
              </w:rPr>
              <w:t>2.1.2.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Game-Based Learning</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6F75225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8" w:history="1">
            <w:r w:rsidRPr="00DD74C2">
              <w:rPr>
                <w:rStyle w:val="Hipervnculo"/>
                <w:rFonts w:ascii="LM Roman 10" w:hAnsi="LM Roman 10"/>
                <w:noProof/>
              </w:rPr>
              <w:t>2.1.4.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ATC (Assistive Technologies For Cognitive Disabilities)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7BB3A6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9" w:history="1">
            <w:r w:rsidRPr="00DD74C2">
              <w:rPr>
                <w:rStyle w:val="Hipervnculo"/>
                <w:rFonts w:ascii="LM Roman 10" w:hAnsi="LM Roman 10"/>
                <w:noProof/>
              </w:rPr>
              <w:t>2.1.5.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Musicoterapia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36157A4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3" w:history="1">
            <w:r w:rsidRPr="00DD74C2">
              <w:rPr>
                <w:rStyle w:val="Hipervnculo"/>
                <w:rFonts w:ascii="LM Roman 10" w:hAnsi="LM Roman 10"/>
                <w:noProof/>
              </w:rPr>
              <w:t>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DE ANTECEDENTES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7100B15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4" w:history="1">
            <w:r w:rsidRPr="00DD74C2">
              <w:rPr>
                <w:rStyle w:val="Hipervnculo"/>
                <w:rFonts w:ascii="LM Roman 10" w:hAnsi="LM Roman 10"/>
                <w:noProof/>
              </w:rPr>
              <w:t>2.2.1.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Proyectos relacionados con educación incluyente.</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42A0FFC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5" w:history="1">
            <w:r w:rsidRPr="00DD74C2">
              <w:rPr>
                <w:rStyle w:val="Hipervnculo"/>
                <w:rFonts w:ascii="LM Roman 10" w:eastAsiaTheme="minorHAnsi" w:hAnsi="LM Roman 10" w:cs="Arial"/>
                <w:noProof/>
                <w:lang w:eastAsia="en-US"/>
              </w:rPr>
              <w:t>2.2.2.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inorHAnsi" w:hAnsi="LM Roman 10" w:cs="Arial"/>
                <w:noProof/>
                <w:lang w:eastAsia="en-US"/>
              </w:rPr>
              <w:t>Aplicaciones para el apoyo de personas con discapacidad en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24</w:t>
            </w:r>
            <w:r w:rsidRPr="00DD74C2">
              <w:rPr>
                <w:rFonts w:ascii="LM Roman 10" w:hAnsi="LM Roman 10"/>
                <w:noProof/>
                <w:webHidden/>
              </w:rPr>
              <w:fldChar w:fldCharType="end"/>
            </w:r>
          </w:hyperlink>
        </w:p>
        <w:p w14:paraId="35811164"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86" w:history="1">
            <w:r w:rsidRPr="00DD74C2">
              <w:rPr>
                <w:rStyle w:val="Hipervnculo"/>
                <w:rFonts w:ascii="LM Roman 10" w:hAnsi="LM Roman 10" w:cs="Times New Roman"/>
                <w:b/>
                <w:noProof/>
                <w:sz w:val="22"/>
              </w:rPr>
              <w:t>3.</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CMSSBX10"/>
                <w:b/>
                <w:noProof/>
                <w:sz w:val="22"/>
              </w:rPr>
              <w:t>REVISIÓN DEL ESTADO ACTUAL DEL SECTOR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_Toc475311886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28</w:t>
            </w:r>
            <w:r w:rsidRPr="00DD74C2">
              <w:rPr>
                <w:rFonts w:ascii="LM Roman 10" w:hAnsi="LM Roman 10"/>
                <w:noProof/>
                <w:webHidden/>
                <w:sz w:val="22"/>
              </w:rPr>
              <w:fldChar w:fldCharType="end"/>
            </w:r>
          </w:hyperlink>
        </w:p>
        <w:p w14:paraId="33850797"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7" w:history="1">
            <w:r w:rsidRPr="00DD74C2">
              <w:rPr>
                <w:rStyle w:val="Hipervnculo"/>
                <w:rFonts w:ascii="LM Roman 10" w:hAnsi="LM Roman 10"/>
                <w:noProof/>
              </w:rPr>
              <w:t>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SECTOR EDUCATIVO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180F2A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8" w:history="1">
            <w:r w:rsidRPr="00DD74C2">
              <w:rPr>
                <w:rStyle w:val="Hipervnculo"/>
                <w:rFonts w:ascii="LM Roman 10" w:hAnsi="LM Roman 10" w:cs="Times New Roman"/>
                <w:noProof/>
              </w:rPr>
              <w:t>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SECTOR SOFTWARE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AEA303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9" w:history="1">
            <w:r w:rsidRPr="00DD74C2">
              <w:rPr>
                <w:rStyle w:val="Hipervnculo"/>
                <w:rFonts w:ascii="LM Roman 10" w:hAnsi="LM Roman 10"/>
                <w:noProof/>
              </w:rPr>
              <w:t>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INVERSION PRIVADA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31</w:t>
            </w:r>
            <w:r w:rsidRPr="00DD74C2">
              <w:rPr>
                <w:rFonts w:ascii="LM Roman 10" w:hAnsi="LM Roman 10"/>
                <w:noProof/>
                <w:webHidden/>
              </w:rPr>
              <w:fldChar w:fldCharType="end"/>
            </w:r>
          </w:hyperlink>
        </w:p>
        <w:p w14:paraId="25475F6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06" w:history="1">
            <w:r w:rsidRPr="00DD74C2">
              <w:rPr>
                <w:rStyle w:val="Hipervnculo"/>
                <w:rFonts w:ascii="LM Roman 10" w:hAnsi="LM Roman 10" w:cs="Times New Roman"/>
                <w:b/>
                <w:noProof/>
                <w:sz w:val="22"/>
              </w:rPr>
              <w:t>4.</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DESARROLLO PROPUESTA DE VALOR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_Toc475311906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32</w:t>
            </w:r>
            <w:r w:rsidRPr="00DD74C2">
              <w:rPr>
                <w:rFonts w:ascii="LM Roman 10" w:hAnsi="LM Roman 10"/>
                <w:noProof/>
                <w:webHidden/>
                <w:sz w:val="22"/>
              </w:rPr>
              <w:fldChar w:fldCharType="end"/>
            </w:r>
          </w:hyperlink>
        </w:p>
        <w:p w14:paraId="3E23D49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7" w:history="1">
            <w:r w:rsidRPr="00DD74C2">
              <w:rPr>
                <w:rStyle w:val="Hipervnculo"/>
                <w:rFonts w:ascii="LM Roman 10" w:hAnsi="LM Roman 10" w:cs="Times New Roman"/>
                <w:noProof/>
              </w:rPr>
              <w:t>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VALUE PROPOSITION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32</w:t>
            </w:r>
            <w:r w:rsidRPr="00DD74C2">
              <w:rPr>
                <w:rFonts w:ascii="LM Roman 10" w:hAnsi="LM Roman 10"/>
                <w:noProof/>
                <w:webHidden/>
              </w:rPr>
              <w:fldChar w:fldCharType="end"/>
            </w:r>
          </w:hyperlink>
        </w:p>
        <w:p w14:paraId="7F9EE34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8" w:history="1">
            <w:r w:rsidRPr="00DD74C2">
              <w:rPr>
                <w:rStyle w:val="Hipervnculo"/>
                <w:rFonts w:ascii="LM Roman 10" w:hAnsi="LM Roman 10"/>
                <w:noProof/>
              </w:rPr>
              <w:t>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DESCRIPCIÓN Y FUNCIONAMIENTO DEL MODELO DE NEGOCIOS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36</w:t>
            </w:r>
            <w:r w:rsidRPr="00DD74C2">
              <w:rPr>
                <w:rFonts w:ascii="LM Roman 10" w:hAnsi="LM Roman 10"/>
                <w:noProof/>
                <w:webHidden/>
              </w:rPr>
              <w:fldChar w:fldCharType="end"/>
            </w:r>
          </w:hyperlink>
        </w:p>
        <w:p w14:paraId="0D829090"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09" w:history="1">
            <w:r w:rsidRPr="00DD74C2">
              <w:rPr>
                <w:rStyle w:val="Hipervnculo"/>
                <w:rFonts w:ascii="LM Roman 10" w:hAnsi="LM Roman 10" w:cs="Times New Roman"/>
                <w:noProof/>
                <w:lang w:val="es-ES" w:eastAsia="es-ES"/>
              </w:rPr>
              <w:t>4.2.1.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lang w:val="es-ES" w:eastAsia="es-ES"/>
              </w:rPr>
              <w:t>Modelo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38</w:t>
            </w:r>
            <w:r w:rsidRPr="00DD74C2">
              <w:rPr>
                <w:rFonts w:ascii="LM Roman 10" w:hAnsi="LM Roman 10"/>
                <w:noProof/>
                <w:webHidden/>
              </w:rPr>
              <w:fldChar w:fldCharType="end"/>
            </w:r>
          </w:hyperlink>
        </w:p>
        <w:p w14:paraId="64F08F6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18" w:history="1">
            <w:r w:rsidRPr="00DD74C2">
              <w:rPr>
                <w:rStyle w:val="Hipervnculo"/>
                <w:rFonts w:ascii="LM Roman 10" w:hAnsi="LM Roman 10"/>
                <w:noProof/>
              </w:rPr>
              <w:t>4.2.2.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Ventajas Competitivas del Modelo de Negocio.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_Toc475311918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44</w:t>
            </w:r>
            <w:r w:rsidRPr="00DD74C2">
              <w:rPr>
                <w:rFonts w:ascii="LM Roman 10" w:hAnsi="LM Roman 10"/>
                <w:noProof/>
                <w:webHidden/>
              </w:rPr>
              <w:fldChar w:fldCharType="end"/>
            </w:r>
          </w:hyperlink>
        </w:p>
        <w:p w14:paraId="7BBA0089"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19" w:history="1">
            <w:r w:rsidRPr="00DD74C2">
              <w:rPr>
                <w:rStyle w:val="Hipervnculo"/>
                <w:rFonts w:ascii="LM Roman 10" w:hAnsi="LM Roman 10" w:cs="Times New Roman"/>
                <w:b/>
                <w:noProof/>
                <w:sz w:val="22"/>
              </w:rPr>
              <w:t>5.</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b/>
                <w:noProof/>
                <w:sz w:val="22"/>
              </w:rPr>
              <w:t>PLAN DE NEGOCIO</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_Toc475311919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46</w:t>
            </w:r>
            <w:r w:rsidRPr="00DD74C2">
              <w:rPr>
                <w:rFonts w:ascii="LM Roman 10" w:hAnsi="LM Roman 10"/>
                <w:noProof/>
                <w:webHidden/>
                <w:sz w:val="22"/>
              </w:rPr>
              <w:fldChar w:fldCharType="end"/>
            </w:r>
          </w:hyperlink>
        </w:p>
        <w:p w14:paraId="29B388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0" w:history="1">
            <w:r w:rsidRPr="00DD74C2">
              <w:rPr>
                <w:rStyle w:val="Hipervnculo"/>
                <w:rFonts w:ascii="LM Roman 10" w:hAnsi="LM Roman 10"/>
                <w:noProof/>
              </w:rPr>
              <w:t>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46</w:t>
            </w:r>
            <w:r w:rsidRPr="00DD74C2">
              <w:rPr>
                <w:rFonts w:ascii="LM Roman 10" w:hAnsi="LM Roman 10"/>
                <w:noProof/>
                <w:webHidden/>
              </w:rPr>
              <w:fldChar w:fldCharType="end"/>
            </w:r>
          </w:hyperlink>
        </w:p>
        <w:p w14:paraId="6790EBE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1" w:history="1">
            <w:r w:rsidRPr="00DD74C2">
              <w:rPr>
                <w:rStyle w:val="Hipervnculo"/>
                <w:rFonts w:ascii="LM Roman 10" w:hAnsi="LM Roman 10"/>
                <w:noProof/>
              </w:rPr>
              <w:t>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INFORMACIÓN DE LA EMPRESA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DB727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2" w:history="1">
            <w:r w:rsidRPr="00DD74C2">
              <w:rPr>
                <w:rStyle w:val="Hipervnculo"/>
                <w:rFonts w:ascii="LM Roman 10" w:hAnsi="LM Roman 10" w:cs="Times New Roman"/>
                <w:noProof/>
              </w:rPr>
              <w:t>5.2.1.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Misión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665F762"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3" w:history="1">
            <w:r w:rsidRPr="00DD74C2">
              <w:rPr>
                <w:rStyle w:val="Hipervnculo"/>
                <w:rFonts w:ascii="LM Roman 10" w:hAnsi="LM Roman 10" w:cs="Times New Roman"/>
                <w:noProof/>
              </w:rPr>
              <w:t>5.2.2.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00D039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4" w:history="1">
            <w:r w:rsidRPr="00DD74C2">
              <w:rPr>
                <w:rStyle w:val="Hipervnculo"/>
                <w:rFonts w:ascii="LM Roman 10" w:hAnsi="LM Roman 10" w:cs="Times New Roman"/>
                <w:noProof/>
              </w:rPr>
              <w:t>5.2.3.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Valores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4F4926F5"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5" w:history="1">
            <w:r w:rsidRPr="00DD74C2">
              <w:rPr>
                <w:rStyle w:val="Hipervnculo"/>
                <w:rFonts w:ascii="LM Roman 10" w:hAnsi="LM Roman 10" w:cs="Times New Roman"/>
                <w:noProof/>
              </w:rPr>
              <w:t>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IDENTIFICACIÓN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49</w:t>
            </w:r>
            <w:r w:rsidRPr="00DD74C2">
              <w:rPr>
                <w:rFonts w:ascii="LM Roman 10" w:hAnsi="LM Roman 10"/>
                <w:noProof/>
                <w:webHidden/>
              </w:rPr>
              <w:fldChar w:fldCharType="end"/>
            </w:r>
          </w:hyperlink>
        </w:p>
        <w:p w14:paraId="4468640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7" w:history="1">
            <w:r w:rsidRPr="00DD74C2">
              <w:rPr>
                <w:rStyle w:val="Hipervnculo"/>
                <w:rFonts w:ascii="LM Roman 10" w:hAnsi="LM Roman 10" w:cs="Times New Roman"/>
                <w:noProof/>
              </w:rPr>
              <w:t>5.3.1.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Características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50</w:t>
            </w:r>
            <w:r w:rsidRPr="00DD74C2">
              <w:rPr>
                <w:rFonts w:ascii="LM Roman 10" w:hAnsi="LM Roman 10"/>
                <w:noProof/>
                <w:webHidden/>
              </w:rPr>
              <w:fldChar w:fldCharType="end"/>
            </w:r>
          </w:hyperlink>
        </w:p>
        <w:p w14:paraId="73D1B8A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8" w:history="1">
            <w:r w:rsidRPr="00DD74C2">
              <w:rPr>
                <w:rStyle w:val="Hipervnculo"/>
                <w:rFonts w:ascii="LM Roman 10" w:hAnsi="LM Roman 10" w:cs="Times New Roman"/>
                <w:noProof/>
              </w:rPr>
              <w:t>5.3.2.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Plan de Aplicación.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53</w:t>
            </w:r>
            <w:r w:rsidRPr="00DD74C2">
              <w:rPr>
                <w:rFonts w:ascii="LM Roman 10" w:hAnsi="LM Roman 10"/>
                <w:noProof/>
                <w:webHidden/>
              </w:rPr>
              <w:fldChar w:fldCharType="end"/>
            </w:r>
          </w:hyperlink>
        </w:p>
        <w:p w14:paraId="4FA6D3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9" w:history="1">
            <w:r w:rsidRPr="00DD74C2">
              <w:rPr>
                <w:rStyle w:val="Hipervnculo"/>
                <w:rFonts w:ascii="LM Roman 10" w:hAnsi="LM Roman 10" w:cs="Times New Roman"/>
                <w:noProof/>
              </w:rPr>
              <w:t>5.3.3.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Infraestructura y Arquitectura.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59</w:t>
            </w:r>
            <w:r w:rsidRPr="00DD74C2">
              <w:rPr>
                <w:rFonts w:ascii="LM Roman 10" w:hAnsi="LM Roman 10"/>
                <w:noProof/>
                <w:webHidden/>
              </w:rPr>
              <w:fldChar w:fldCharType="end"/>
            </w:r>
          </w:hyperlink>
        </w:p>
        <w:p w14:paraId="4DFEBD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0" w:history="1">
            <w:r w:rsidRPr="00DD74C2">
              <w:rPr>
                <w:rStyle w:val="Hipervnculo"/>
                <w:rFonts w:ascii="LM Roman 10" w:hAnsi="LM Roman 10"/>
                <w:noProof/>
              </w:rPr>
              <w:t>5.3.4.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 del Desarrollo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61</w:t>
            </w:r>
            <w:r w:rsidRPr="00DD74C2">
              <w:rPr>
                <w:rFonts w:ascii="LM Roman 10" w:hAnsi="LM Roman 10"/>
                <w:noProof/>
                <w:webHidden/>
              </w:rPr>
              <w:fldChar w:fldCharType="end"/>
            </w:r>
          </w:hyperlink>
        </w:p>
        <w:p w14:paraId="40AB806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1" w:history="1">
            <w:r w:rsidRPr="00DD74C2">
              <w:rPr>
                <w:rStyle w:val="Hipervnculo"/>
                <w:rFonts w:ascii="LM Roman 10" w:hAnsi="LM Roman 10"/>
                <w:noProof/>
              </w:rPr>
              <w:t>5.4.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ESTUDIO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E698C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2" w:history="1">
            <w:r w:rsidRPr="00DD74C2">
              <w:rPr>
                <w:rStyle w:val="Hipervnculo"/>
                <w:rFonts w:ascii="LM Roman 10" w:hAnsi="LM Roman 10"/>
                <w:noProof/>
              </w:rPr>
              <w:t>5.4.1.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24DE2E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3" w:history="1">
            <w:r w:rsidRPr="00DD74C2">
              <w:rPr>
                <w:rStyle w:val="Hipervnculo"/>
                <w:rFonts w:ascii="LM Roman 10" w:hAnsi="LM Roman 10" w:cs="Times New Roman"/>
                <w:noProof/>
              </w:rPr>
              <w:t>5.4.2.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la Competencia – Oferta disponible en el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64</w:t>
            </w:r>
            <w:r w:rsidRPr="00DD74C2">
              <w:rPr>
                <w:rFonts w:ascii="LM Roman 10" w:hAnsi="LM Roman 10"/>
                <w:noProof/>
                <w:webHidden/>
              </w:rPr>
              <w:fldChar w:fldCharType="end"/>
            </w:r>
          </w:hyperlink>
        </w:p>
        <w:p w14:paraId="0105E7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4" w:history="1">
            <w:r w:rsidRPr="00DD74C2">
              <w:rPr>
                <w:rStyle w:val="Hipervnculo"/>
                <w:rFonts w:ascii="LM Roman 10" w:hAnsi="LM Roman 10" w:cs="Times New Roman"/>
                <w:noProof/>
              </w:rPr>
              <w:t>5.4.3.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Oferta Vs 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5A9B367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5" w:history="1">
            <w:r w:rsidRPr="00DD74C2">
              <w:rPr>
                <w:rStyle w:val="Hipervnculo"/>
                <w:rFonts w:ascii="LM Roman 10" w:hAnsi="LM Roman 10" w:cs="Times New Roman"/>
                <w:noProof/>
              </w:rPr>
              <w:t>5.4.4.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Precio.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0F852F2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6" w:history="1">
            <w:r w:rsidRPr="00DD74C2">
              <w:rPr>
                <w:rStyle w:val="Hipervnculo"/>
                <w:rFonts w:ascii="LM Roman 10" w:hAnsi="LM Roman 10" w:cs="Times New Roman"/>
                <w:noProof/>
              </w:rPr>
              <w:t>5.4.5.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Comercialización.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74</w:t>
            </w:r>
            <w:r w:rsidRPr="00DD74C2">
              <w:rPr>
                <w:rFonts w:ascii="LM Roman 10" w:hAnsi="LM Roman 10"/>
                <w:noProof/>
                <w:webHidden/>
              </w:rPr>
              <w:fldChar w:fldCharType="end"/>
            </w:r>
          </w:hyperlink>
        </w:p>
        <w:p w14:paraId="036F575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7" w:history="1">
            <w:r w:rsidRPr="00DD74C2">
              <w:rPr>
                <w:rStyle w:val="Hipervnculo"/>
                <w:rFonts w:ascii="LM Roman 10" w:hAnsi="LM Roman 10" w:cs="Times New Roman"/>
                <w:noProof/>
              </w:rPr>
              <w:t>5.5.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TÉCNICO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617692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8" w:history="1">
            <w:r w:rsidRPr="00DD74C2">
              <w:rPr>
                <w:rStyle w:val="Hipervnculo"/>
                <w:rFonts w:ascii="LM Roman 10" w:hAnsi="LM Roman 10" w:cs="Times New Roman"/>
                <w:noProof/>
              </w:rPr>
              <w:t>5.5.1.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Tamaño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1CEB89E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9" w:history="1">
            <w:r w:rsidRPr="00DD74C2">
              <w:rPr>
                <w:rStyle w:val="Hipervnculo"/>
                <w:rFonts w:ascii="LM Roman 10" w:hAnsi="LM Roman 10" w:cs="Times New Roman"/>
                <w:noProof/>
              </w:rPr>
              <w:t>5.5.2.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Localización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78</w:t>
            </w:r>
            <w:r w:rsidRPr="00DD74C2">
              <w:rPr>
                <w:rFonts w:ascii="LM Roman 10" w:hAnsi="LM Roman 10"/>
                <w:noProof/>
                <w:webHidden/>
              </w:rPr>
              <w:fldChar w:fldCharType="end"/>
            </w:r>
          </w:hyperlink>
        </w:p>
        <w:p w14:paraId="131680A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0" w:history="1">
            <w:r w:rsidRPr="00DD74C2">
              <w:rPr>
                <w:rStyle w:val="Hipervnculo"/>
                <w:rFonts w:ascii="LM Roman 10" w:hAnsi="LM Roman 10"/>
                <w:noProof/>
              </w:rPr>
              <w:t>5.5.3.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Estructura Organizacional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82</w:t>
            </w:r>
            <w:r w:rsidRPr="00DD74C2">
              <w:rPr>
                <w:rFonts w:ascii="LM Roman 10" w:hAnsi="LM Roman 10"/>
                <w:noProof/>
                <w:webHidden/>
              </w:rPr>
              <w:fldChar w:fldCharType="end"/>
            </w:r>
          </w:hyperlink>
        </w:p>
        <w:p w14:paraId="6151FAF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1" w:history="1">
            <w:r w:rsidRPr="00DD74C2">
              <w:rPr>
                <w:rStyle w:val="Hipervnculo"/>
                <w:rFonts w:ascii="LM Roman 10" w:hAnsi="LM Roman 10" w:cs="Times New Roman"/>
                <w:noProof/>
              </w:rPr>
              <w:t>5.6.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LEGAL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21163C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2" w:history="1">
            <w:r w:rsidRPr="00DD74C2">
              <w:rPr>
                <w:rStyle w:val="Hipervnculo"/>
                <w:rFonts w:ascii="LM Roman 10" w:hAnsi="LM Roman 10" w:cs="Times New Roman"/>
                <w:noProof/>
              </w:rPr>
              <w:t>5.6.1.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Tipo de sociedad</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6D0DD31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3" w:history="1">
            <w:r w:rsidRPr="00DD74C2">
              <w:rPr>
                <w:rStyle w:val="Hipervnculo"/>
                <w:rFonts w:ascii="LM Roman 10" w:hAnsi="LM Roman 10" w:cs="Times New Roman"/>
                <w:noProof/>
              </w:rPr>
              <w:t>5.6.2.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Políticas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86</w:t>
            </w:r>
            <w:r w:rsidRPr="00DD74C2">
              <w:rPr>
                <w:rFonts w:ascii="LM Roman 10" w:hAnsi="LM Roman 10"/>
                <w:noProof/>
                <w:webHidden/>
              </w:rPr>
              <w:fldChar w:fldCharType="end"/>
            </w:r>
          </w:hyperlink>
        </w:p>
        <w:p w14:paraId="46682B6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4" w:history="1">
            <w:r w:rsidRPr="00DD74C2">
              <w:rPr>
                <w:rStyle w:val="Hipervnculo"/>
                <w:rFonts w:ascii="LM Roman 10" w:hAnsi="LM Roman 10" w:cs="Times New Roman"/>
                <w:noProof/>
              </w:rPr>
              <w:t>5.6.3.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Normas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87</w:t>
            </w:r>
            <w:r w:rsidRPr="00DD74C2">
              <w:rPr>
                <w:rFonts w:ascii="LM Roman 10" w:hAnsi="LM Roman 10"/>
                <w:noProof/>
                <w:webHidden/>
              </w:rPr>
              <w:fldChar w:fldCharType="end"/>
            </w:r>
          </w:hyperlink>
        </w:p>
        <w:p w14:paraId="255575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5" w:history="1">
            <w:r w:rsidRPr="00DD74C2">
              <w:rPr>
                <w:rStyle w:val="Hipervnculo"/>
                <w:rFonts w:ascii="LM Roman 10" w:hAnsi="LM Roman 10" w:cs="Times New Roman"/>
                <w:noProof/>
              </w:rPr>
              <w:t>5.6.4.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Carga impositiva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89</w:t>
            </w:r>
            <w:r w:rsidRPr="00DD74C2">
              <w:rPr>
                <w:rFonts w:ascii="LM Roman 10" w:hAnsi="LM Roman 10"/>
                <w:noProof/>
                <w:webHidden/>
              </w:rPr>
              <w:fldChar w:fldCharType="end"/>
            </w:r>
          </w:hyperlink>
        </w:p>
        <w:p w14:paraId="5A99830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6" w:history="1">
            <w:r w:rsidRPr="00DD74C2">
              <w:rPr>
                <w:rStyle w:val="Hipervnculo"/>
                <w:rFonts w:ascii="LM Roman 10" w:hAnsi="LM Roman 10" w:cs="Times New Roman"/>
                <w:noProof/>
              </w:rPr>
              <w:t>5.7.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4E436D8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7" w:history="1">
            <w:r w:rsidRPr="00DD74C2">
              <w:rPr>
                <w:rStyle w:val="Hipervnculo"/>
                <w:rFonts w:ascii="LM Roman 10" w:hAnsi="LM Roman 10" w:cs="Times New Roman"/>
                <w:noProof/>
              </w:rPr>
              <w:t>5.7.1.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Aspectos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0BCE3F7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8" w:history="1">
            <w:r w:rsidRPr="00DD74C2">
              <w:rPr>
                <w:rStyle w:val="Hipervnculo"/>
                <w:rFonts w:ascii="LM Roman 10" w:hAnsi="LM Roman 10" w:cs="Times New Roman"/>
                <w:noProof/>
              </w:rPr>
              <w:t>5.7.2.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Requisitos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91</w:t>
            </w:r>
            <w:r w:rsidRPr="00DD74C2">
              <w:rPr>
                <w:rFonts w:ascii="LM Roman 10" w:hAnsi="LM Roman 10"/>
                <w:noProof/>
                <w:webHidden/>
              </w:rPr>
              <w:fldChar w:fldCharType="end"/>
            </w:r>
          </w:hyperlink>
        </w:p>
        <w:p w14:paraId="0265AD7F"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9" w:history="1">
            <w:r w:rsidRPr="00DD74C2">
              <w:rPr>
                <w:rStyle w:val="Hipervnculo"/>
                <w:rFonts w:ascii="LM Roman 10" w:hAnsi="LM Roman 10" w:cs="Times New Roman"/>
                <w:noProof/>
              </w:rPr>
              <w:t>5.8.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FINANCIERO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11BD9E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0" w:history="1">
            <w:r w:rsidRPr="00DD74C2">
              <w:rPr>
                <w:rStyle w:val="Hipervnculo"/>
                <w:rFonts w:ascii="LM Roman 10" w:hAnsi="LM Roman 10" w:cs="Times New Roman"/>
                <w:noProof/>
              </w:rPr>
              <w:t>5.8.1.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Inversión Inicial.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284EAF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1" w:history="1">
            <w:r w:rsidRPr="00DD74C2">
              <w:rPr>
                <w:rStyle w:val="Hipervnculo"/>
                <w:rFonts w:ascii="LM Roman 10" w:hAnsi="LM Roman 10" w:cs="Times New Roman"/>
                <w:noProof/>
              </w:rPr>
              <w:t>5.8.2.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Directos E Indirectos.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037E72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2" w:history="1">
            <w:r w:rsidRPr="00DD74C2">
              <w:rPr>
                <w:rStyle w:val="Hipervnculo"/>
                <w:rFonts w:ascii="LM Roman 10" w:hAnsi="LM Roman 10" w:cs="Times New Roman"/>
                <w:noProof/>
              </w:rPr>
              <w:t>5.8.3.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Fijos y Variables.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6BAC2EB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3" w:history="1">
            <w:r w:rsidRPr="00DD74C2">
              <w:rPr>
                <w:rStyle w:val="Hipervnculo"/>
                <w:rFonts w:ascii="LM Roman 10" w:hAnsi="LM Roman 10" w:cs="Times New Roman"/>
                <w:noProof/>
              </w:rPr>
              <w:t>5.8.4.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Gastos Generales.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478A0BD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4" w:history="1">
            <w:r w:rsidRPr="00DD74C2">
              <w:rPr>
                <w:rStyle w:val="Hipervnculo"/>
                <w:rFonts w:ascii="LM Roman 10" w:hAnsi="LM Roman 10" w:cs="Times New Roman"/>
                <w:noProof/>
              </w:rPr>
              <w:t>5.8.5.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15F5D2D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5" w:history="1">
            <w:r w:rsidRPr="00DD74C2">
              <w:rPr>
                <w:rStyle w:val="Hipervnculo"/>
                <w:rFonts w:ascii="LM Roman 10" w:hAnsi="LM Roman 10" w:cs="Times New Roman"/>
                <w:noProof/>
              </w:rPr>
              <w:t>5.8.6.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12A716E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6" w:history="1">
            <w:r w:rsidRPr="00DD74C2">
              <w:rPr>
                <w:rStyle w:val="Hipervnculo"/>
                <w:rFonts w:ascii="LM Roman 10" w:hAnsi="LM Roman 10" w:cs="Times New Roman"/>
                <w:noProof/>
              </w:rPr>
              <w:t>5.8.7.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Capital de trabajo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2F2601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7" w:history="1">
            <w:r w:rsidRPr="00DD74C2">
              <w:rPr>
                <w:rStyle w:val="Hipervnculo"/>
                <w:rFonts w:ascii="LM Roman 10" w:hAnsi="LM Roman 10" w:cs="Times New Roman"/>
                <w:noProof/>
              </w:rPr>
              <w:t>5.8.8.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Depreciaciones.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60246D1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8" w:history="1">
            <w:r w:rsidRPr="00DD74C2">
              <w:rPr>
                <w:rStyle w:val="Hipervnculo"/>
                <w:rFonts w:ascii="LM Roman 10" w:hAnsi="LM Roman 10" w:cs="Times New Roman"/>
                <w:noProof/>
              </w:rPr>
              <w:t>5.8.9.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Flujos de caja.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95</w:t>
            </w:r>
            <w:r w:rsidRPr="00DD74C2">
              <w:rPr>
                <w:rFonts w:ascii="LM Roman 10" w:hAnsi="LM Roman 10"/>
                <w:noProof/>
                <w:webHidden/>
              </w:rPr>
              <w:fldChar w:fldCharType="end"/>
            </w:r>
          </w:hyperlink>
        </w:p>
        <w:p w14:paraId="7079C13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9" w:history="1">
            <w:r w:rsidRPr="00DD74C2">
              <w:rPr>
                <w:rStyle w:val="Hipervnculo"/>
                <w:rFonts w:ascii="LM Roman 10" w:hAnsi="LM Roman 10"/>
                <w:noProof/>
              </w:rPr>
              <w:t>5.8.10.</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Punto de Equilibrio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09F6BEE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0" w:history="1">
            <w:r w:rsidRPr="00DD74C2">
              <w:rPr>
                <w:rStyle w:val="Hipervnculo"/>
                <w:rFonts w:ascii="LM Roman 10" w:hAnsi="LM Roman 10" w:cs="Times New Roman"/>
                <w:noProof/>
              </w:rPr>
              <w:t>5.8.11.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Evaluación financiera.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5A06DFC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1" w:history="1">
            <w:r w:rsidRPr="00DD74C2">
              <w:rPr>
                <w:rStyle w:val="Hipervnculo"/>
                <w:rFonts w:ascii="LM Roman 10" w:hAnsi="LM Roman 10" w:cs="Times New Roman"/>
                <w:noProof/>
              </w:rPr>
              <w:t>5.9.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RIESGOS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4C323F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2" w:history="1">
            <w:r w:rsidRPr="00DD74C2">
              <w:rPr>
                <w:rStyle w:val="Hipervnculo"/>
                <w:rFonts w:ascii="LM Roman 10" w:hAnsi="LM Roman 10" w:cs="Times New Roman"/>
                <w:noProof/>
              </w:rPr>
              <w:t>5.9.1.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Factores limitantes y obstáculos.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D488D2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3" w:history="1">
            <w:r w:rsidRPr="00DD74C2">
              <w:rPr>
                <w:rStyle w:val="Hipervnculo"/>
                <w:rFonts w:ascii="LM Roman 10" w:hAnsi="LM Roman 10" w:cs="Times New Roman"/>
                <w:noProof/>
              </w:rPr>
              <w:t>5.9.3.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Riesgos específicos y contramedidas.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101</w:t>
            </w:r>
            <w:r w:rsidRPr="00DD74C2">
              <w:rPr>
                <w:rFonts w:ascii="LM Roman 10" w:hAnsi="LM Roman 10"/>
                <w:noProof/>
                <w:webHidden/>
              </w:rPr>
              <w:fldChar w:fldCharType="end"/>
            </w:r>
          </w:hyperlink>
        </w:p>
        <w:p w14:paraId="435D099C"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4" w:history="1">
            <w:r w:rsidRPr="00DD74C2">
              <w:rPr>
                <w:rStyle w:val="Hipervnculo"/>
                <w:rFonts w:ascii="LM Roman 10" w:hAnsi="LM Roman 10" w:cs="Times New Roman"/>
                <w:b/>
                <w:noProof/>
                <w:sz w:val="22"/>
              </w:rPr>
              <w:t>6.</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IMPACTOS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102</w:t>
            </w:r>
            <w:r w:rsidRPr="00DD74C2">
              <w:rPr>
                <w:rFonts w:ascii="LM Roman 10" w:hAnsi="LM Roman 10"/>
                <w:noProof/>
                <w:webHidden/>
                <w:sz w:val="22"/>
              </w:rPr>
              <w:fldChar w:fldCharType="end"/>
            </w:r>
          </w:hyperlink>
        </w:p>
        <w:p w14:paraId="63466EB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5" w:history="1">
            <w:r w:rsidRPr="00DD74C2">
              <w:rPr>
                <w:rStyle w:val="Hipervnculo"/>
                <w:rFonts w:ascii="LM Roman 10" w:hAnsi="LM Roman 10" w:cs="Times New Roman"/>
                <w:noProof/>
              </w:rPr>
              <w:t>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ECONÓMICO.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102</w:t>
            </w:r>
            <w:r w:rsidRPr="00DD74C2">
              <w:rPr>
                <w:rFonts w:ascii="LM Roman 10" w:hAnsi="LM Roman 10"/>
                <w:noProof/>
                <w:webHidden/>
              </w:rPr>
              <w:fldChar w:fldCharType="end"/>
            </w:r>
          </w:hyperlink>
        </w:p>
        <w:p w14:paraId="2012B33C"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6" w:history="1">
            <w:r w:rsidRPr="00DD74C2">
              <w:rPr>
                <w:rStyle w:val="Hipervnculo"/>
                <w:rFonts w:ascii="LM Roman 10" w:hAnsi="LM Roman 10" w:cs="Times New Roman"/>
                <w:noProof/>
              </w:rPr>
              <w:t>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REGIONAL.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0872BA3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7" w:history="1">
            <w:r w:rsidRPr="00DD74C2">
              <w:rPr>
                <w:rStyle w:val="Hipervnculo"/>
                <w:rFonts w:ascii="LM Roman 10" w:hAnsi="LM Roman 10" w:cs="Times New Roman"/>
                <w:noProof/>
              </w:rPr>
              <w:t>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SOCIAL.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345EE3B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8" w:history="1">
            <w:r w:rsidRPr="00DD74C2">
              <w:rPr>
                <w:rStyle w:val="Hipervnculo"/>
                <w:rFonts w:ascii="LM Roman 10" w:hAnsi="LM Roman 10" w:cs="Times New Roman"/>
                <w:noProof/>
              </w:rPr>
              <w:t>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104</w:t>
            </w:r>
            <w:r w:rsidRPr="00DD74C2">
              <w:rPr>
                <w:rFonts w:ascii="LM Roman 10" w:hAnsi="LM Roman 10"/>
                <w:noProof/>
                <w:webHidden/>
              </w:rPr>
              <w:fldChar w:fldCharType="end"/>
            </w:r>
          </w:hyperlink>
        </w:p>
        <w:p w14:paraId="3753AAF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9" w:history="1">
            <w:r w:rsidRPr="00DD74C2">
              <w:rPr>
                <w:rStyle w:val="Hipervnculo"/>
                <w:rFonts w:ascii="LM Roman 10" w:hAnsi="LM Roman 10" w:cs="Times New Roman"/>
                <w:b/>
                <w:noProof/>
                <w:sz w:val="22"/>
              </w:rPr>
              <w:t>7.</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CONCLUSIONES.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105</w:t>
            </w:r>
            <w:r w:rsidRPr="00DD74C2">
              <w:rPr>
                <w:rFonts w:ascii="LM Roman 10" w:hAnsi="LM Roman 10"/>
                <w:noProof/>
                <w:webHidden/>
                <w:sz w:val="22"/>
              </w:rPr>
              <w:fldChar w:fldCharType="end"/>
            </w:r>
          </w:hyperlink>
        </w:p>
        <w:p w14:paraId="1FD3AA3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70" w:history="1">
            <w:r w:rsidRPr="00DD74C2">
              <w:rPr>
                <w:rStyle w:val="Hipervnculo"/>
                <w:rFonts w:ascii="LM Roman 10" w:hAnsi="LM Roman 10" w:cs="Times New Roman"/>
                <w:noProof/>
                <w:sz w:val="22"/>
              </w:rPr>
              <w:t>A.</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ANEXOS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_Toc475311970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106</w:t>
            </w:r>
            <w:r w:rsidRPr="00DD74C2">
              <w:rPr>
                <w:rFonts w:ascii="LM Roman 10" w:hAnsi="LM Roman 10"/>
                <w:noProof/>
                <w:webHidden/>
                <w:sz w:val="22"/>
              </w:rPr>
              <w:fldChar w:fldCharType="end"/>
            </w:r>
          </w:hyperlink>
        </w:p>
        <w:p w14:paraId="1636C971" w14:textId="77777777" w:rsidR="00DD74C2" w:rsidRPr="00DD74C2" w:rsidRDefault="00DD74C2">
          <w:pPr>
            <w:pStyle w:val="TDC2"/>
            <w:tabs>
              <w:tab w:val="left" w:pos="660"/>
              <w:tab w:val="right" w:pos="8828"/>
            </w:tabs>
            <w:rPr>
              <w:rFonts w:ascii="LM Roman 10" w:eastAsiaTheme="minorEastAsia" w:hAnsi="LM Roman 10" w:cstheme="minorBidi"/>
              <w:noProof/>
              <w:color w:val="auto"/>
              <w:lang w:val="es-ES" w:eastAsia="es-ES"/>
            </w:rPr>
          </w:pPr>
          <w:hyperlink w:anchor="_Toc475311971" w:history="1">
            <w:r w:rsidRPr="00DD74C2">
              <w:rPr>
                <w:rStyle w:val="Hipervnculo"/>
                <w:rFonts w:ascii="LM Roman 10" w:hAnsi="LM Roman 10" w:cs="Times New Roman"/>
                <w:noProof/>
              </w:rPr>
              <w:t>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ANEXO. Encuesta Análisis Sectores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106</w:t>
            </w:r>
            <w:r w:rsidRPr="00DD74C2">
              <w:rPr>
                <w:rFonts w:ascii="LM Roman 10" w:hAnsi="LM Roman 10"/>
                <w:noProof/>
                <w:webHidden/>
              </w:rPr>
              <w:fldChar w:fldCharType="end"/>
            </w:r>
          </w:hyperlink>
        </w:p>
        <w:p w14:paraId="4EDAC16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72" w:history="1">
            <w:r w:rsidRPr="00DD74C2">
              <w:rPr>
                <w:rStyle w:val="Hipervnculo"/>
                <w:rFonts w:ascii="LM Roman 10" w:hAnsi="LM Roman 10"/>
                <w:noProof/>
              </w:rPr>
              <w:t>II.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ANEXO.  Productos Sustitutos – Promedio de Costo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109</w:t>
            </w:r>
            <w:r w:rsidRPr="00DD74C2">
              <w:rPr>
                <w:rFonts w:ascii="LM Roman 10" w:hAnsi="LM Roman 10"/>
                <w:noProof/>
                <w:webHidden/>
              </w:rPr>
              <w:fldChar w:fldCharType="end"/>
            </w:r>
          </w:hyperlink>
        </w:p>
        <w:p w14:paraId="39396B19" w14:textId="77777777" w:rsidR="00DD74C2" w:rsidRDefault="00DD74C2">
          <w:pPr>
            <w:pStyle w:val="TDC1"/>
            <w:tabs>
              <w:tab w:val="right" w:pos="8828"/>
            </w:tabs>
            <w:rPr>
              <w:rFonts w:asciiTheme="minorHAnsi" w:eastAsiaTheme="minorEastAsia" w:hAnsiTheme="minorHAnsi" w:cstheme="minorBidi"/>
              <w:noProof/>
              <w:color w:val="auto"/>
              <w:sz w:val="22"/>
              <w:lang w:val="es-ES" w:eastAsia="es-ES"/>
            </w:rPr>
          </w:pPr>
          <w:hyperlink w:anchor="_Toc475311973" w:history="1">
            <w:r w:rsidRPr="00DD74C2">
              <w:rPr>
                <w:rStyle w:val="Hipervnculo"/>
                <w:rFonts w:ascii="LM Roman 10" w:hAnsi="LM Roman 10" w:cs="Times New Roman"/>
                <w:noProof/>
                <w:sz w:val="22"/>
              </w:rPr>
              <w:t>REFERENCIAS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_Toc475311973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120</w:t>
            </w:r>
            <w:r w:rsidRPr="00DD74C2">
              <w:rPr>
                <w:rFonts w:ascii="LM Roman 10" w:hAnsi="LM Roman 10"/>
                <w:noProof/>
                <w:webHidden/>
                <w:sz w:val="22"/>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F15EF0"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bookmarkStart w:id="0" w:name="_GoBack"/>
      <w:bookmarkEnd w:id="0"/>
    </w:p>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51A8A751" w:rsidR="004E644E" w:rsidRDefault="00DD74C2" w:rsidP="00DD74C2">
            <w:pPr>
              <w:pStyle w:val="Incontec"/>
            </w:pPr>
            <w:del w:id="1" w:author="andres camilo santana bohorquez" w:date="2017-02-17T00:56:00Z">
              <w:r w:rsidRPr="00DD74C2" w:rsidDel="00D2736F">
                <w:delText xml:space="preserve">Figura </w:delText>
              </w:r>
            </w:del>
            <w:ins w:id="2" w:author="andres camilo santana bohorquez" w:date="2017-02-17T00:56:00Z">
              <w:r w:rsidRPr="00DD74C2">
                <w:t xml:space="preserve">Tabla </w:t>
              </w:r>
            </w:ins>
            <w:r w:rsidRPr="00DD74C2">
              <w:t>4-</w:t>
            </w:r>
            <w:del w:id="3" w:author="andres camilo santana bohorquez" w:date="2017-02-17T00:56:00Z">
              <w:r w:rsidRPr="00DD74C2" w:rsidDel="00D2736F">
                <w:delText>4</w:delText>
              </w:r>
            </w:del>
            <w:ins w:id="4" w:author="andres camilo santana bohorquez" w:date="2017-02-17T00:56:00Z">
              <w:r w:rsidRPr="00DD74C2">
                <w:t>1</w:t>
              </w:r>
            </w:ins>
            <w:r w:rsidRPr="00DD74C2">
              <w:t>.</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ins w:id="5" w:author="andres camilo santana bohorquez" w:date="2017-02-17T09:36:00Z">
              <w:r w:rsidRPr="00DD74C2">
                <w:rPr>
                  <w:rFonts w:cs="Times New Roman"/>
                </w:rPr>
                <w:t>Tabla 5-</w:t>
              </w:r>
            </w:ins>
            <w:r w:rsidRPr="00DD74C2">
              <w:rPr>
                <w:rFonts w:cs="Times New Roman"/>
              </w:rPr>
              <w:t>3</w:t>
            </w:r>
            <w:ins w:id="6" w:author="andres camilo santana bohorquez" w:date="2017-02-17T09:36:00Z">
              <w:r w:rsidRPr="00DD74C2">
                <w:rPr>
                  <w:rFonts w:cs="Times New Roman"/>
                </w:rPr>
                <w:t>.</w:t>
              </w:r>
              <w:r>
                <w:rPr>
                  <w:rFonts w:cs="Times New Roman"/>
                </w:rPr>
                <w:t xml:space="preserve"> </w:t>
              </w:r>
              <w:r w:rsidRPr="00BE69CB">
                <w:rPr>
                  <w:rFonts w:cs="Times New Roman"/>
                </w:rPr>
                <w:t>Componentes Lógicos del Sistema</w:t>
              </w:r>
              <w:r>
                <w:rPr>
                  <w:rFonts w:cs="Times New Roman"/>
                </w:rPr>
                <w:t>. Fuente: Autores</w:t>
              </w:r>
            </w:ins>
            <w:r>
              <w:rPr>
                <w:rFonts w:cs="Times New Roman"/>
              </w:rPr>
              <w:t>.</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ins w:id="7" w:author="andres camilo santana bohorquez" w:date="2017-02-17T09:36:00Z">
              <w:r w:rsidRPr="00DD74C2">
                <w:rPr>
                  <w:rFonts w:cs="Times New Roman"/>
                </w:rPr>
                <w:t>Tabla 5-</w:t>
              </w:r>
            </w:ins>
            <w:r w:rsidRPr="00DD74C2">
              <w:rPr>
                <w:rFonts w:cs="Times New Roman"/>
              </w:rPr>
              <w:t>4</w:t>
            </w:r>
            <w:ins w:id="8"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ins w:id="9" w:author="andres camilo santana bohorquez" w:date="2017-02-17T09:36:00Z">
              <w:r w:rsidRPr="00DD74C2">
                <w:rPr>
                  <w:rFonts w:eastAsia="Arial" w:cs="Times New Roman"/>
                </w:rPr>
                <w:t>Tabla 5.</w:t>
              </w:r>
            </w:ins>
            <w:r>
              <w:rPr>
                <w:rFonts w:eastAsia="Arial" w:cs="Times New Roman"/>
              </w:rPr>
              <w:t>5</w:t>
            </w:r>
            <w:ins w:id="10" w:author="andres camilo santana bohorquez" w:date="2017-02-17T09:36:00Z">
              <w:r w:rsidRPr="00DD74C2">
                <w:rPr>
                  <w:rFonts w:eastAsia="Arial" w:cs="Times New Roman"/>
                </w:rPr>
                <w:t>.</w:t>
              </w:r>
              <w:r>
                <w:rPr>
                  <w:rFonts w:eastAsia="Arial" w:cs="Times New Roman"/>
                </w:rPr>
                <w:t xml:space="preserve"> Personal y Tipo de Contrato. Fuente: Autores.</w:t>
              </w:r>
            </w:ins>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ins w:id="11" w:author="andres camilo santana bohorquez" w:date="2017-02-17T01:21:00Z">
              <w:r>
                <w:rPr>
                  <w:rFonts w:cs="Times New Roman"/>
                </w:rPr>
                <w:t>Tabla 5-</w:t>
              </w:r>
            </w:ins>
            <w:r>
              <w:rPr>
                <w:rFonts w:cs="Times New Roman"/>
              </w:rPr>
              <w:t>6</w:t>
            </w:r>
            <w:ins w:id="12" w:author="andres camilo santana bohorquez" w:date="2017-02-17T01:21:00Z">
              <w:r>
                <w:rPr>
                  <w:rFonts w:cs="Times New Roman"/>
                </w:rPr>
                <w:t xml:space="preserve">. Normas ISO para el desarrollo de Software. Fuente: </w:t>
              </w:r>
            </w:ins>
            <w:sdt>
              <w:sdtPr>
                <w:rPr>
                  <w:rFonts w:cs="Times New Roman"/>
                </w:rPr>
                <w:id w:val="1286239000"/>
                <w:citation/>
              </w:sdtPr>
              <w:sdtContent>
                <w:ins w:id="13"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ins>
                <w:r w:rsidRPr="00DD74C2">
                  <w:rPr>
                    <w:rFonts w:cs="Times New Roman"/>
                    <w:noProof/>
                  </w:rPr>
                  <w:t>(32)</w:t>
                </w:r>
                <w:ins w:id="14" w:author="andres camilo santana bohorquez" w:date="2017-02-17T01:21:00Z">
                  <w:r>
                    <w:rPr>
                      <w:rFonts w:cs="Times New Roman"/>
                    </w:rPr>
                    <w:fldChar w:fldCharType="end"/>
                  </w:r>
                </w:ins>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Pr="00DD74C2">
                  <w:rPr>
                    <w:rFonts w:cs="Times New Roman"/>
                    <w:noProof/>
                  </w:rPr>
                  <w:t>(55)</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DD74C2" w:rsidRPr="00DD74C2">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DD74C2" w:rsidRPr="00DD74C2">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DD74C2" w:rsidRPr="00DD74C2">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DD74C2" w:rsidRPr="00DD74C2">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DD74C2" w:rsidRPr="00DD74C2">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5" w:name="_30j0zll" w:colFirst="0" w:colLast="0"/>
      <w:bookmarkStart w:id="16" w:name="_Toc475311863"/>
      <w:bookmarkEnd w:id="15"/>
      <w:r w:rsidRPr="00A97076">
        <w:rPr>
          <w:rFonts w:cs="Times New Roman"/>
          <w:sz w:val="32"/>
          <w:szCs w:val="32"/>
        </w:rPr>
        <w:lastRenderedPageBreak/>
        <w:t>RESUMEN EJECUTIVO</w:t>
      </w:r>
      <w:bookmarkEnd w:id="16"/>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w:t>
      </w:r>
      <w:commentRangeStart w:id="17"/>
      <w:r w:rsidRPr="00527418">
        <w:rPr>
          <w:rFonts w:ascii="Times New Roman" w:eastAsia="Arial" w:hAnsi="Times New Roman" w:cs="Times New Roman"/>
        </w:rPr>
        <w:t>2000</w:t>
      </w:r>
      <w:commentRangeEnd w:id="17"/>
      <w:r w:rsidR="00295B38">
        <w:rPr>
          <w:rStyle w:val="Refdecomentario"/>
          <w:rFonts w:ascii="Cambria" w:eastAsia="Cambria" w:hAnsi="Cambria" w:cs="Cambria"/>
          <w:color w:val="000000"/>
          <w:shd w:val="clear" w:color="auto" w:fill="auto"/>
        </w:rPr>
        <w:commentReference w:id="17"/>
      </w:r>
      <w:r w:rsidRPr="00527418">
        <w:rPr>
          <w:rFonts w:ascii="Times New Roman" w:eastAsia="Arial" w:hAnsi="Times New Roman" w:cs="Times New Roman"/>
        </w:rPr>
        <w:t xml:space="preserve">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commentRangeStart w:id="18"/>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commentRangeEnd w:id="18"/>
      <w:r w:rsidR="00295B38">
        <w:rPr>
          <w:rStyle w:val="Refdecomentario"/>
          <w:rFonts w:ascii="Cambria" w:eastAsia="Cambria" w:hAnsi="Cambria" w:cs="Cambria"/>
          <w:color w:val="000000"/>
          <w:shd w:val="clear" w:color="auto" w:fill="auto"/>
        </w:rPr>
        <w:commentReference w:id="18"/>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19" w:name="_Toc475311864"/>
      <w:r w:rsidRPr="000F7F3A">
        <w:rPr>
          <w:rFonts w:ascii="LM Roman 10" w:hAnsi="LM Roman 10"/>
          <w:b/>
          <w:sz w:val="32"/>
        </w:rPr>
        <w:lastRenderedPageBreak/>
        <w:t>INTRODUCCIÓN</w:t>
      </w:r>
      <w:bookmarkEnd w:id="19"/>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DD74C2" w:rsidRPr="00DD74C2">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20" w:name="_Toc475311865"/>
      <w:r w:rsidRPr="002E21AE">
        <w:rPr>
          <w:sz w:val="28"/>
        </w:rPr>
        <w:t>PLANTEAMIENTO DEL PROBLEMA</w:t>
      </w:r>
      <w:bookmarkEnd w:id="20"/>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DD74C2" w:rsidRPr="00DD74C2">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DD74C2" w:rsidRPr="00DD74C2">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ins w:id="21"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22" w:author="andres camilo santana bohorquez" w:date="2017-02-17T00:08:00Z">
        <w:r w:rsidRPr="003F1120" w:rsidDel="00BA20EE">
          <w:rPr>
            <w:rFonts w:ascii="Times New Roman" w:eastAsiaTheme="minorHAnsi" w:hAnsi="Times New Roman" w:cs="Times New Roman"/>
            <w:noProof/>
            <w:color w:val="auto"/>
            <w:lang w:val="es-ES" w:eastAsia="es-ES"/>
            <w:rPrChange w:id="23"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24"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25" w:name="OLE_LINK3"/>
      <w:bookmarkStart w:id="26" w:name="OLE_LINK4"/>
      <w:bookmarkStart w:id="2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DD74C2" w:rsidRPr="00DD74C2">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28" w:name="_Toc449933973"/>
      <w:bookmarkEnd w:id="25"/>
      <w:bookmarkEnd w:id="26"/>
      <w:bookmarkEnd w:id="27"/>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DD74C2" w:rsidRPr="00DD74C2">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DD74C2" w:rsidRPr="00DD74C2">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9" w:name="_Toc475311866"/>
      <w:r w:rsidRPr="002E21AE">
        <w:rPr>
          <w:rFonts w:ascii="LM Roman 10" w:eastAsiaTheme="majorEastAsia" w:hAnsi="LM Roman 10" w:cs="Arial"/>
          <w:color w:val="000000" w:themeColor="text1"/>
          <w:sz w:val="28"/>
          <w:szCs w:val="32"/>
          <w:lang w:eastAsia="en-US"/>
        </w:rPr>
        <w:lastRenderedPageBreak/>
        <w:t>OBJETIVOS</w:t>
      </w:r>
      <w:bookmarkEnd w:id="28"/>
      <w:bookmarkEnd w:id="2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0" w:name="_Toc449933974"/>
      <w:bookmarkStart w:id="31" w:name="_Toc475311867"/>
      <w:r w:rsidRPr="007B3F65">
        <w:rPr>
          <w:rFonts w:ascii="LM Roman 10" w:eastAsiaTheme="majorEastAsia" w:hAnsi="LM Roman 10" w:cs="Arial"/>
          <w:color w:val="000000" w:themeColor="text1"/>
          <w:sz w:val="24"/>
          <w:szCs w:val="26"/>
          <w:lang w:eastAsia="en-US"/>
        </w:rPr>
        <w:t>Objetivo General</w:t>
      </w:r>
      <w:bookmarkEnd w:id="30"/>
      <w:r>
        <w:rPr>
          <w:rFonts w:ascii="LM Roman 10" w:eastAsiaTheme="majorEastAsia" w:hAnsi="LM Roman 10" w:cs="Arial"/>
          <w:color w:val="000000" w:themeColor="text1"/>
          <w:sz w:val="24"/>
          <w:szCs w:val="26"/>
          <w:lang w:eastAsia="en-US"/>
        </w:rPr>
        <w:t>.</w:t>
      </w:r>
      <w:bookmarkEnd w:id="3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2" w:name="_Toc449933975"/>
      <w:bookmarkStart w:id="33" w:name="_Toc475311868"/>
      <w:r w:rsidRPr="007B3F65">
        <w:rPr>
          <w:rFonts w:ascii="LM Roman 10" w:eastAsiaTheme="majorEastAsia" w:hAnsi="LM Roman 10" w:cs="Arial"/>
          <w:color w:val="000000" w:themeColor="text1"/>
          <w:sz w:val="24"/>
          <w:szCs w:val="26"/>
          <w:lang w:eastAsia="en-US"/>
        </w:rPr>
        <w:t>Objetivos Específicos</w:t>
      </w:r>
      <w:bookmarkEnd w:id="32"/>
      <w:r>
        <w:rPr>
          <w:rFonts w:ascii="LM Roman 10" w:eastAsiaTheme="majorEastAsia" w:hAnsi="LM Roman 10" w:cs="Arial"/>
          <w:color w:val="000000" w:themeColor="text1"/>
          <w:sz w:val="24"/>
          <w:szCs w:val="26"/>
          <w:lang w:eastAsia="en-US"/>
        </w:rPr>
        <w:t>.</w:t>
      </w:r>
      <w:bookmarkEnd w:id="3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34" w:author="andres camilo santana bohorquez" w:date="2017-02-17T00:49:00Z"/>
        </w:rPr>
      </w:pPr>
      <w:bookmarkStart w:id="35" w:name="_Toc475090954"/>
      <w:bookmarkStart w:id="36" w:name="_Toc475091048"/>
      <w:bookmarkStart w:id="37" w:name="_Toc475092435"/>
      <w:bookmarkStart w:id="38" w:name="_Toc475092549"/>
      <w:bookmarkStart w:id="39" w:name="_Toc475092661"/>
      <w:bookmarkStart w:id="40" w:name="_Toc475311869"/>
      <w:bookmarkEnd w:id="35"/>
      <w:bookmarkEnd w:id="36"/>
      <w:bookmarkEnd w:id="37"/>
      <w:bookmarkEnd w:id="38"/>
      <w:bookmarkEnd w:id="39"/>
      <w:bookmarkEnd w:id="40"/>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41" w:name="_Toc449933972"/>
      <w:bookmarkStart w:id="42" w:name="_Toc475311870"/>
      <w:r w:rsidRPr="002E21AE">
        <w:rPr>
          <w:rFonts w:ascii="LM Roman 10" w:eastAsiaTheme="majorEastAsia" w:hAnsi="LM Roman 10" w:cs="Arial"/>
          <w:color w:val="000000" w:themeColor="text1"/>
          <w:sz w:val="28"/>
          <w:szCs w:val="32"/>
          <w:lang w:eastAsia="en-US"/>
        </w:rPr>
        <w:t>JUSTIFICACIÓN</w:t>
      </w:r>
      <w:bookmarkEnd w:id="41"/>
      <w:bookmarkEnd w:id="42"/>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43" w:author="andres camilo santana bohorquez" w:date="2017-02-17T00:50:00Z"/>
        </w:rPr>
      </w:pPr>
    </w:p>
    <w:p w14:paraId="7A713567" w14:textId="77777777" w:rsidR="00217AB4" w:rsidRPr="00217AB4" w:rsidRDefault="00217AB4">
      <w:pPr>
        <w:rPr>
          <w:rPrChange w:id="44" w:author="andres camilo santana bohorquez" w:date="2017-02-17T00:50:00Z">
            <w:rPr/>
          </w:rPrChange>
        </w:rPr>
        <w:pPrChange w:id="45" w:author="andres camilo santana bohorquez" w:date="2017-02-17T00:50:00Z">
          <w:pPr>
            <w:pStyle w:val="Incontec"/>
          </w:pPr>
        </w:pPrChange>
      </w:pPr>
    </w:p>
    <w:p w14:paraId="60BDD32F" w14:textId="772E64B0" w:rsidR="00C65762" w:rsidRPr="00E75E0F" w:rsidRDefault="00C65762" w:rsidP="00E75E0F">
      <w:pPr>
        <w:pStyle w:val="Ttulo1"/>
        <w:numPr>
          <w:ilvl w:val="0"/>
          <w:numId w:val="1"/>
        </w:numPr>
        <w:jc w:val="center"/>
        <w:rPr>
          <w:ins w:id="46" w:author="andres camilo santana bohorquez" w:date="2017-02-17T00:53:00Z"/>
          <w:rFonts w:ascii="LM Roman 10" w:hAnsi="LM Roman 10"/>
          <w:sz w:val="32"/>
        </w:rPr>
      </w:pPr>
      <w:bookmarkStart w:id="47" w:name="_1fob9te" w:colFirst="0" w:colLast="0"/>
      <w:bookmarkStart w:id="48" w:name="_Toc475311871"/>
      <w:bookmarkEnd w:id="47"/>
      <w:r w:rsidRPr="00E75E0F">
        <w:rPr>
          <w:rFonts w:ascii="LM Roman 10" w:hAnsi="LM Roman 10"/>
          <w:sz w:val="32"/>
        </w:rPr>
        <w:lastRenderedPageBreak/>
        <w:t xml:space="preserve">MARCO </w:t>
      </w:r>
      <w:r w:rsidR="002A5F40" w:rsidRPr="00E75E0F">
        <w:rPr>
          <w:rFonts w:ascii="LM Roman 10" w:hAnsi="LM Roman 10"/>
          <w:sz w:val="32"/>
        </w:rPr>
        <w:t>TEÓRICO</w:t>
      </w:r>
      <w:r w:rsidRPr="00E75E0F">
        <w:rPr>
          <w:rFonts w:ascii="LM Roman 10" w:hAnsi="LM Roman 10"/>
          <w:sz w:val="32"/>
        </w:rPr>
        <w:t xml:space="preserve"> </w:t>
      </w:r>
      <w:r w:rsidR="00762CFE" w:rsidRPr="00E75E0F">
        <w:rPr>
          <w:rFonts w:ascii="LM Roman 10" w:hAnsi="LM Roman 10"/>
          <w:sz w:val="32"/>
        </w:rPr>
        <w:t>Y ANTECEDENTES</w:t>
      </w:r>
      <w:bookmarkEnd w:id="48"/>
    </w:p>
    <w:p w14:paraId="510CBB06" w14:textId="77777777" w:rsidR="002A1AA2" w:rsidRDefault="002A1AA2" w:rsidP="00926F33">
      <w:pPr>
        <w:pStyle w:val="Incontec"/>
      </w:pPr>
    </w:p>
    <w:p w14:paraId="0998B69B" w14:textId="77777777" w:rsidR="00926F33" w:rsidRPr="00926F33" w:rsidRDefault="00926F33">
      <w:pPr>
        <w:pStyle w:val="Incontec"/>
        <w:rPr>
          <w:ins w:id="49" w:author="andres camilo santana bohorquez" w:date="2017-02-17T00:50:00Z"/>
          <w:rPrChange w:id="50" w:author="andres camilo santana bohorquez" w:date="2017-02-17T00:54:00Z">
            <w:rPr>
              <w:ins w:id="51" w:author="andres camilo santana bohorquez" w:date="2017-02-17T00:50:00Z"/>
              <w:rFonts w:cs="Times New Roman"/>
              <w:sz w:val="32"/>
            </w:rPr>
          </w:rPrChange>
        </w:rPr>
        <w:pPrChange w:id="52" w:author="andres camilo santana bohorquez" w:date="2017-02-17T00:54:00Z">
          <w:pPr>
            <w:pStyle w:val="Incontec"/>
            <w:numPr>
              <w:numId w:val="1"/>
            </w:numPr>
            <w:ind w:left="720" w:hanging="363"/>
            <w:jc w:val="center"/>
            <w:outlineLvl w:val="0"/>
          </w:pPr>
        </w:pPrChange>
      </w:pPr>
    </w:p>
    <w:p w14:paraId="38515A7B" w14:textId="571ED8BB" w:rsidR="00217AB4" w:rsidRDefault="00217AB4">
      <w:pPr>
        <w:pStyle w:val="Incontec"/>
        <w:rPr>
          <w:ins w:id="53" w:author="andres camilo santana bohorquez" w:date="2017-02-17T00:50:00Z"/>
        </w:rPr>
        <w:pPrChange w:id="54" w:author="andres camilo santana bohorquez" w:date="2017-02-17T00:50:00Z">
          <w:pPr>
            <w:pStyle w:val="Incontec"/>
            <w:numPr>
              <w:numId w:val="1"/>
            </w:numPr>
            <w:ind w:left="720" w:hanging="363"/>
            <w:jc w:val="center"/>
            <w:outlineLvl w:val="0"/>
          </w:pPr>
        </w:pPrChange>
      </w:pPr>
      <w:ins w:id="55" w:author="andres camilo santana bohorquez" w:date="2017-02-17T00:50:00Z">
        <w:r>
          <w:t xml:space="preserve">En este capítulo se </w:t>
        </w:r>
      </w:ins>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2408EB2A" w14:textId="77777777" w:rsidR="00217AB4" w:rsidRDefault="00217AB4" w:rsidP="00926F33">
      <w:pPr>
        <w:pStyle w:val="Incontec"/>
      </w:pPr>
    </w:p>
    <w:p w14:paraId="0DA75B46" w14:textId="77777777" w:rsidR="00926F33" w:rsidRPr="00926F33" w:rsidRDefault="00926F33">
      <w:pPr>
        <w:pStyle w:val="Incontec"/>
        <w:rPr>
          <w:rPrChange w:id="56" w:author="andres camilo santana bohorquez" w:date="2017-02-17T00:50:00Z">
            <w:rPr>
              <w:rFonts w:cs="Times New Roman"/>
              <w:sz w:val="32"/>
            </w:rPr>
          </w:rPrChange>
        </w:rPr>
        <w:pPrChange w:id="57" w:author="andres camilo santana bohorquez" w:date="2017-02-17T00:50:00Z">
          <w:pPr>
            <w:pStyle w:val="Incontec"/>
            <w:numPr>
              <w:numId w:val="1"/>
            </w:numPr>
            <w:ind w:left="720" w:hanging="363"/>
            <w:jc w:val="center"/>
            <w:outlineLvl w:val="0"/>
          </w:pPr>
        </w:pPrChange>
      </w:pPr>
    </w:p>
    <w:p w14:paraId="53A7F550" w14:textId="49778624" w:rsidR="00762CFE" w:rsidDel="00217AB4" w:rsidRDefault="00762CFE" w:rsidP="002A5F40">
      <w:pPr>
        <w:pStyle w:val="Incontec"/>
        <w:rPr>
          <w:del w:id="58" w:author="andres camilo santana bohorquez" w:date="2017-02-17T00:49:00Z"/>
        </w:rPr>
      </w:pPr>
      <w:bookmarkStart w:id="59" w:name="_Toc475090957"/>
      <w:bookmarkStart w:id="60" w:name="_Toc475091051"/>
      <w:bookmarkStart w:id="61" w:name="_Toc475092438"/>
      <w:bookmarkStart w:id="62" w:name="_Toc475092552"/>
      <w:bookmarkStart w:id="63" w:name="_Toc475092664"/>
      <w:bookmarkStart w:id="64" w:name="_Toc475311872"/>
      <w:bookmarkEnd w:id="59"/>
      <w:bookmarkEnd w:id="60"/>
      <w:bookmarkEnd w:id="61"/>
      <w:bookmarkEnd w:id="62"/>
      <w:bookmarkEnd w:id="63"/>
      <w:bookmarkEnd w:id="64"/>
    </w:p>
    <w:p w14:paraId="42E81FC2" w14:textId="0961F90F" w:rsidR="002A5F40" w:rsidRPr="002A5F40" w:rsidDel="00217AB4" w:rsidRDefault="002A5F40" w:rsidP="002A5F40">
      <w:pPr>
        <w:pStyle w:val="Incontec"/>
        <w:rPr>
          <w:del w:id="65" w:author="andres camilo santana bohorquez" w:date="2017-02-17T00:49:00Z"/>
        </w:rPr>
      </w:pPr>
      <w:bookmarkStart w:id="66" w:name="_Toc475090958"/>
      <w:bookmarkStart w:id="67" w:name="_Toc475091052"/>
      <w:bookmarkStart w:id="68" w:name="_Toc475092439"/>
      <w:bookmarkStart w:id="69" w:name="_Toc475092553"/>
      <w:bookmarkStart w:id="70" w:name="_Toc475092665"/>
      <w:bookmarkStart w:id="71" w:name="_Toc475311873"/>
      <w:bookmarkEnd w:id="66"/>
      <w:bookmarkEnd w:id="67"/>
      <w:bookmarkEnd w:id="68"/>
      <w:bookmarkEnd w:id="69"/>
      <w:bookmarkEnd w:id="70"/>
      <w:bookmarkEnd w:id="71"/>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72" w:name="_Toc475311874"/>
      <w:r w:rsidRPr="002A5F40">
        <w:rPr>
          <w:rFonts w:ascii="LM Roman 10" w:hAnsi="LM Roman 10"/>
          <w:sz w:val="28"/>
        </w:rPr>
        <w:t>MARCO TEÓRICO</w:t>
      </w:r>
      <w:bookmarkEnd w:id="72"/>
    </w:p>
    <w:p w14:paraId="0F19D2D7" w14:textId="77777777" w:rsidR="002A5F40" w:rsidRDefault="002A5F40" w:rsidP="00295B38">
      <w:pPr>
        <w:pStyle w:val="Incontec"/>
        <w:rPr>
          <w:ins w:id="73" w:author="andres camilo santana bohorquez" w:date="2017-02-17T00:53:00Z"/>
        </w:rPr>
      </w:pPr>
    </w:p>
    <w:p w14:paraId="1ACC95AA" w14:textId="46347F1E" w:rsidR="002A1AA2" w:rsidRDefault="007504C4">
      <w:pPr>
        <w:pStyle w:val="Incontec"/>
        <w:rPr>
          <w:ins w:id="74" w:author="andres camilo santana bohorquez" w:date="2017-02-17T00:53:00Z"/>
        </w:rPr>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75" w:name="_Toc475311875"/>
      <w:r>
        <w:t>Necesidades Educativas</w:t>
      </w:r>
      <w:r w:rsidR="004D096A">
        <w:t xml:space="preserve"> Especiales</w:t>
      </w:r>
      <w:bookmarkEnd w:id="75"/>
    </w:p>
    <w:p w14:paraId="6D55E1FC" w14:textId="77777777" w:rsidR="00926F33" w:rsidRPr="00926F33" w:rsidRDefault="00926F33" w:rsidP="00926F33">
      <w:pPr>
        <w:pStyle w:val="Incontec"/>
      </w:pPr>
    </w:p>
    <w:p w14:paraId="571E9A71" w14:textId="0E9A2366" w:rsidR="004D096A" w:rsidDel="002A1AA2" w:rsidRDefault="004D096A" w:rsidP="004D096A">
      <w:pPr>
        <w:pStyle w:val="Incontec"/>
        <w:rPr>
          <w:del w:id="76" w:author="andres camilo santana bohorquez" w:date="2017-02-17T00:53:00Z"/>
        </w:rPr>
      </w:pPr>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DD74C2">
            <w:rPr>
              <w:noProof/>
            </w:rPr>
            <w:t>(17)</w:t>
          </w:r>
          <w:r>
            <w:fldChar w:fldCharType="end"/>
          </w:r>
        </w:sdtContent>
      </w:sdt>
    </w:p>
    <w:p w14:paraId="12CB815A" w14:textId="77777777" w:rsidR="00926F33" w:rsidRPr="00926F33" w:rsidRDefault="00926F33" w:rsidP="00926F33">
      <w:pPr>
        <w:pStyle w:val="Incontec"/>
        <w:rPr>
          <w:ins w:id="77" w:author="andres camilo santana bohorquez" w:date="2017-02-17T00:49:00Z"/>
        </w:rPr>
      </w:pPr>
    </w:p>
    <w:p w14:paraId="7C419154" w14:textId="5B99B6DF" w:rsidR="00217AB4" w:rsidRPr="00217AB4" w:rsidDel="002A1AA2" w:rsidRDefault="00217AB4" w:rsidP="009E670E">
      <w:pPr>
        <w:pStyle w:val="Incontec"/>
        <w:outlineLvl w:val="2"/>
        <w:rPr>
          <w:del w:id="78" w:author="andres camilo santana bohorquez" w:date="2017-02-17T00:53:00Z"/>
        </w:rPr>
      </w:pPr>
      <w:bookmarkStart w:id="79" w:name="_Toc475092442"/>
      <w:bookmarkStart w:id="80" w:name="_Toc475092556"/>
      <w:bookmarkStart w:id="81" w:name="_Toc475092668"/>
      <w:bookmarkStart w:id="82" w:name="_Toc475311876"/>
      <w:bookmarkEnd w:id="79"/>
      <w:bookmarkEnd w:id="80"/>
      <w:bookmarkEnd w:id="81"/>
      <w:bookmarkEnd w:id="82"/>
    </w:p>
    <w:p w14:paraId="66F7EA7D" w14:textId="295FE031" w:rsidR="002A5F40" w:rsidRDefault="00CB40B7" w:rsidP="009E670E">
      <w:pPr>
        <w:pStyle w:val="Incontec"/>
        <w:numPr>
          <w:ilvl w:val="2"/>
          <w:numId w:val="1"/>
        </w:numPr>
        <w:outlineLvl w:val="2"/>
      </w:pPr>
      <w:bookmarkStart w:id="83" w:name="_Toc475311877"/>
      <w:proofErr w:type="spellStart"/>
      <w:r>
        <w:t>Game-Based</w:t>
      </w:r>
      <w:proofErr w:type="spellEnd"/>
      <w:r>
        <w:t xml:space="preserve"> </w:t>
      </w:r>
      <w:proofErr w:type="spellStart"/>
      <w:r>
        <w:t>Learning</w:t>
      </w:r>
      <w:bookmarkEnd w:id="83"/>
      <w:proofErr w:type="spellEnd"/>
    </w:p>
    <w:p w14:paraId="42A21560" w14:textId="77777777" w:rsidR="00926F33" w:rsidRPr="00926F33" w:rsidRDefault="00926F33" w:rsidP="00926F33">
      <w:pPr>
        <w:pStyle w:val="Incontec"/>
      </w:pPr>
    </w:p>
    <w:p w14:paraId="2964AC06" w14:textId="330980AC" w:rsidR="00CB40B7" w:rsidDel="002A1AA2" w:rsidRDefault="00CB40B7" w:rsidP="00295B38">
      <w:pPr>
        <w:pStyle w:val="Incontec"/>
        <w:rPr>
          <w:del w:id="84" w:author="andres camilo santana bohorquez" w:date="2017-02-17T00:53:00Z"/>
        </w:rPr>
      </w:pPr>
    </w:p>
    <w:p w14:paraId="1F572BB7" w14:textId="4EAF6975" w:rsidR="00CB40B7" w:rsidRDefault="006D15EE" w:rsidP="006D15EE">
      <w:pPr>
        <w:pStyle w:val="Incontec"/>
        <w:rPr>
          <w:ins w:id="85" w:author="andres camilo santana bohorquez" w:date="2017-02-17T00:53:00Z"/>
        </w:rPr>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DD74C2">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DD74C2">
            <w:rPr>
              <w:noProof/>
            </w:rPr>
            <w:t>(19)</w:t>
          </w:r>
          <w:r>
            <w:fldChar w:fldCharType="end"/>
          </w:r>
        </w:sdtContent>
      </w:sdt>
      <w:r w:rsidR="00C25D30">
        <w:t xml:space="preserve"> </w:t>
      </w:r>
    </w:p>
    <w:p w14:paraId="6B20E137" w14:textId="4A4CBC86" w:rsidR="0047220A" w:rsidRPr="0047220A" w:rsidDel="002A1AA2" w:rsidRDefault="0047220A" w:rsidP="009E670E">
      <w:pPr>
        <w:pStyle w:val="Incontec"/>
        <w:outlineLvl w:val="2"/>
        <w:rPr>
          <w:del w:id="86" w:author="andres camilo santana bohorquez" w:date="2017-02-17T00:53:00Z"/>
        </w:rPr>
      </w:pPr>
    </w:p>
    <w:p w14:paraId="1EF342F2" w14:textId="1FA9FD7F" w:rsidR="002A5F40" w:rsidRDefault="004D096A">
      <w:pPr>
        <w:pStyle w:val="Incontec"/>
        <w:numPr>
          <w:ilvl w:val="2"/>
          <w:numId w:val="1"/>
        </w:numPr>
        <w:pPrChange w:id="87" w:author="andres camilo santana bohorquez" w:date="2017-02-17T00:53:00Z">
          <w:pPr>
            <w:pStyle w:val="Incontec"/>
          </w:pPr>
        </w:pPrChange>
      </w:pPr>
      <w:r w:rsidRPr="004D096A">
        <w:t>Gamificación</w:t>
      </w:r>
    </w:p>
    <w:p w14:paraId="5F1ADF23" w14:textId="77777777" w:rsidR="00926F33" w:rsidRPr="00926F33" w:rsidDel="002A1AA2" w:rsidRDefault="00926F33" w:rsidP="00926F33">
      <w:pPr>
        <w:pStyle w:val="Incontec"/>
        <w:rPr>
          <w:del w:id="88" w:author="andres camilo santana bohorquez" w:date="2017-02-17T00:53:00Z"/>
        </w:rPr>
      </w:pPr>
    </w:p>
    <w:p w14:paraId="7247B0C7" w14:textId="77777777" w:rsidR="004D096A" w:rsidRPr="002A1AA2" w:rsidRDefault="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DD74C2">
            <w:rPr>
              <w:noProof/>
            </w:rPr>
            <w:t>(20)</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89" w:name="_Toc475311878"/>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89"/>
    </w:p>
    <w:p w14:paraId="3C6E3ABE" w14:textId="77777777" w:rsidR="00926F33" w:rsidRPr="00926F33" w:rsidRDefault="00926F33" w:rsidP="00926F33">
      <w:pPr>
        <w:pStyle w:val="Incontec"/>
      </w:pPr>
    </w:p>
    <w:p w14:paraId="71BBBB8D" w14:textId="7CE92A8E" w:rsidR="0047220A" w:rsidDel="002A1AA2" w:rsidRDefault="0047220A" w:rsidP="0047220A">
      <w:pPr>
        <w:pStyle w:val="Incontec"/>
        <w:rPr>
          <w:del w:id="90"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DD74C2">
            <w:rPr>
              <w:noProof/>
            </w:rPr>
            <w:t xml:space="preserve"> (16)</w:t>
          </w:r>
          <w:r w:rsidR="004F6948">
            <w:fldChar w:fldCharType="end"/>
          </w:r>
        </w:sdtContent>
      </w:sdt>
    </w:p>
    <w:p w14:paraId="03847FF5" w14:textId="6BF159CF" w:rsidR="00FD702E" w:rsidRDefault="00BF0603" w:rsidP="009E670E">
      <w:pPr>
        <w:pStyle w:val="Incontec"/>
        <w:numPr>
          <w:ilvl w:val="2"/>
          <w:numId w:val="1"/>
        </w:numPr>
        <w:outlineLvl w:val="2"/>
      </w:pPr>
      <w:bookmarkStart w:id="91" w:name="_Toc475311879"/>
      <w:r>
        <w:lastRenderedPageBreak/>
        <w:t>Musicoterapia</w:t>
      </w:r>
      <w:bookmarkEnd w:id="91"/>
    </w:p>
    <w:p w14:paraId="32E2D92B" w14:textId="77777777" w:rsidR="00926F33" w:rsidRPr="00926F33" w:rsidRDefault="00926F33" w:rsidP="00926F33">
      <w:pPr>
        <w:pStyle w:val="Incontec"/>
      </w:pPr>
    </w:p>
    <w:p w14:paraId="4B4B32B5" w14:textId="2BB36C4F" w:rsidR="00FD702E" w:rsidRDefault="0069064C" w:rsidP="00FD702E">
      <w:pPr>
        <w:pStyle w:val="Incontec"/>
        <w:rPr>
          <w:ins w:id="92"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DD74C2">
            <w:rPr>
              <w:noProof/>
            </w:rPr>
            <w:t>(21)</w:t>
          </w:r>
          <w:r>
            <w:fldChar w:fldCharType="end"/>
          </w:r>
        </w:sdtContent>
      </w:sdt>
    </w:p>
    <w:p w14:paraId="18128D8A" w14:textId="77777777" w:rsidR="002A1AA2" w:rsidRDefault="002A1AA2">
      <w:pPr>
        <w:pStyle w:val="Incontec"/>
      </w:pPr>
    </w:p>
    <w:p w14:paraId="43B21179" w14:textId="77777777" w:rsidR="00926F33" w:rsidRPr="00926F33" w:rsidRDefault="00926F33" w:rsidP="00926F33">
      <w:pPr>
        <w:pStyle w:val="Incontec"/>
        <w:rPr>
          <w:ins w:id="93" w:author="andres camilo santana bohorquez" w:date="2017-02-17T00:54:00Z"/>
        </w:rPr>
      </w:pPr>
    </w:p>
    <w:p w14:paraId="1755C900" w14:textId="706FAD98" w:rsidR="002A1AA2" w:rsidRPr="002A1AA2" w:rsidDel="002A1AA2" w:rsidRDefault="002A1AA2">
      <w:pPr>
        <w:rPr>
          <w:del w:id="94" w:author="andres camilo santana bohorquez" w:date="2017-02-17T00:54:00Z"/>
          <w:rPrChange w:id="95" w:author="andres camilo santana bohorquez" w:date="2017-02-17T00:54:00Z">
            <w:rPr>
              <w:del w:id="96" w:author="andres camilo santana bohorquez" w:date="2017-02-17T00:54:00Z"/>
            </w:rPr>
          </w:rPrChange>
        </w:rPr>
        <w:pPrChange w:id="97" w:author="andres camilo santana bohorquez" w:date="2017-02-17T00:54:00Z">
          <w:pPr>
            <w:pStyle w:val="Incontec"/>
          </w:pPr>
        </w:pPrChange>
      </w:pPr>
      <w:bookmarkStart w:id="98" w:name="_Toc475090960"/>
      <w:bookmarkStart w:id="99" w:name="_Toc475091054"/>
      <w:bookmarkStart w:id="100" w:name="_Toc475092446"/>
      <w:bookmarkStart w:id="101" w:name="_Toc475092560"/>
      <w:bookmarkStart w:id="102" w:name="_Toc475092672"/>
      <w:bookmarkStart w:id="103" w:name="_Toc475311880"/>
      <w:bookmarkEnd w:id="98"/>
      <w:bookmarkEnd w:id="99"/>
      <w:bookmarkEnd w:id="100"/>
      <w:bookmarkEnd w:id="101"/>
      <w:bookmarkEnd w:id="102"/>
      <w:bookmarkEnd w:id="103"/>
    </w:p>
    <w:p w14:paraId="4A170808" w14:textId="28DA81F0" w:rsidR="0047220A" w:rsidDel="002A1AA2" w:rsidRDefault="0047220A" w:rsidP="0047220A">
      <w:pPr>
        <w:rPr>
          <w:del w:id="104" w:author="andres camilo santana bohorquez" w:date="2017-02-17T00:52:00Z"/>
        </w:rPr>
      </w:pPr>
      <w:bookmarkStart w:id="105" w:name="_Toc475090961"/>
      <w:bookmarkStart w:id="106" w:name="_Toc475091055"/>
      <w:bookmarkStart w:id="107" w:name="_Toc475092447"/>
      <w:bookmarkStart w:id="108" w:name="_Toc475092561"/>
      <w:bookmarkStart w:id="109" w:name="_Toc475092673"/>
      <w:bookmarkStart w:id="110" w:name="_Toc475311881"/>
      <w:bookmarkEnd w:id="105"/>
      <w:bookmarkEnd w:id="106"/>
      <w:bookmarkEnd w:id="107"/>
      <w:bookmarkEnd w:id="108"/>
      <w:bookmarkEnd w:id="109"/>
      <w:bookmarkEnd w:id="110"/>
    </w:p>
    <w:p w14:paraId="70F6F919" w14:textId="7B87EEA1" w:rsidR="00194B32" w:rsidRPr="0047220A" w:rsidDel="002A1AA2" w:rsidRDefault="00194B32" w:rsidP="00295B38">
      <w:pPr>
        <w:pStyle w:val="Incontec"/>
        <w:rPr>
          <w:del w:id="111" w:author="andres camilo santana bohorquez" w:date="2017-02-17T00:52:00Z"/>
        </w:rPr>
      </w:pPr>
      <w:bookmarkStart w:id="112" w:name="_Toc475090962"/>
      <w:bookmarkStart w:id="113" w:name="_Toc475091056"/>
      <w:bookmarkStart w:id="114" w:name="_Toc475092448"/>
      <w:bookmarkStart w:id="115" w:name="_Toc475092562"/>
      <w:bookmarkStart w:id="116" w:name="_Toc475092674"/>
      <w:bookmarkStart w:id="117" w:name="_Toc475311882"/>
      <w:bookmarkEnd w:id="112"/>
      <w:bookmarkEnd w:id="113"/>
      <w:bookmarkEnd w:id="114"/>
      <w:bookmarkEnd w:id="115"/>
      <w:bookmarkEnd w:id="116"/>
      <w:bookmarkEnd w:id="117"/>
    </w:p>
    <w:p w14:paraId="49BBC62A" w14:textId="4EE1E0A6" w:rsidR="00BE75F4" w:rsidRPr="004D096A" w:rsidRDefault="00BE75F4" w:rsidP="00B43D6F">
      <w:pPr>
        <w:pStyle w:val="Incontec"/>
        <w:numPr>
          <w:ilvl w:val="1"/>
          <w:numId w:val="1"/>
        </w:numPr>
        <w:outlineLvl w:val="1"/>
        <w:rPr>
          <w:sz w:val="28"/>
        </w:rPr>
      </w:pPr>
      <w:bookmarkStart w:id="118" w:name="_Toc475311883"/>
      <w:r w:rsidRPr="004D096A">
        <w:rPr>
          <w:sz w:val="28"/>
        </w:rPr>
        <w:t>MARCO DE ANTECEDENTES</w:t>
      </w:r>
      <w:bookmarkEnd w:id="118"/>
    </w:p>
    <w:p w14:paraId="484DB471" w14:textId="77777777" w:rsidR="004D096A" w:rsidRPr="002A5F40" w:rsidRDefault="004D096A" w:rsidP="004D096A">
      <w:pPr>
        <w:pStyle w:val="Incontec"/>
      </w:pPr>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926F33">
      <w:pPr>
        <w:pStyle w:val="Incontec"/>
      </w:pPr>
    </w:p>
    <w:p w14:paraId="0DEC6CED" w14:textId="22604E0E" w:rsidR="0015681E" w:rsidRPr="009E670E" w:rsidRDefault="0015681E" w:rsidP="009E670E">
      <w:pPr>
        <w:pStyle w:val="Incontec"/>
        <w:numPr>
          <w:ilvl w:val="2"/>
          <w:numId w:val="1"/>
        </w:numPr>
        <w:outlineLvl w:val="2"/>
      </w:pPr>
      <w:bookmarkStart w:id="119" w:name="_Toc475311884"/>
      <w:r w:rsidRPr="009E670E">
        <w:t>Proyectos relacionados con educación incluyente.</w:t>
      </w:r>
      <w:bookmarkEnd w:id="119"/>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6FF8AD3E" w14:textId="77777777" w:rsidR="004D096A" w:rsidRPr="004D096A" w:rsidRDefault="004D096A" w:rsidP="00926F33">
      <w:pPr>
        <w:pStyle w:val="Incontec"/>
      </w:pP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w:t>
      </w:r>
      <w:r w:rsidRPr="002A5F40">
        <w:lastRenderedPageBreak/>
        <w:t>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926F33">
      <w:pPr>
        <w:pStyle w:val="Incontec"/>
      </w:pP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39F38F7" w14:textId="77777777" w:rsidR="004D096A" w:rsidRPr="004D096A" w:rsidRDefault="004D096A" w:rsidP="00926F33">
      <w:pPr>
        <w:pStyle w:val="Incontec"/>
      </w:pPr>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xml:space="preserve">: Es una modalidad de integración al aula regular de escolares que por su situación pueden estar integrados con escolares </w:t>
      </w:r>
      <w:r w:rsidRPr="002A5F40">
        <w:lastRenderedPageBreak/>
        <w:t>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DD74C2">
            <w:rPr>
              <w:noProof/>
            </w:rPr>
            <w:t>(22)</w:t>
          </w:r>
          <w:r w:rsidRPr="002A5F40">
            <w:fldChar w:fldCharType="end"/>
          </w:r>
        </w:sdtContent>
      </w:sdt>
    </w:p>
    <w:p w14:paraId="115F9D92" w14:textId="77777777" w:rsidR="00965477" w:rsidRPr="00926F33" w:rsidRDefault="00965477" w:rsidP="00926F33">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926F33" w:rsidRDefault="00665D3C" w:rsidP="00926F33">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DD74C2">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20" w:name="_Toc475311885"/>
      <w:r w:rsidRPr="009E670E">
        <w:rPr>
          <w:rFonts w:ascii="LM Roman 10" w:eastAsiaTheme="minorHAnsi" w:hAnsi="LM Roman 10" w:cs="Arial"/>
          <w:color w:val="000000" w:themeColor="text1"/>
          <w:sz w:val="24"/>
          <w:lang w:eastAsia="en-US"/>
        </w:rPr>
        <w:t>Aplicaciones para el apoyo de personas con discapacidad en Colombia.</w:t>
      </w:r>
      <w:bookmarkEnd w:id="120"/>
    </w:p>
    <w:p w14:paraId="75241E35" w14:textId="77777777" w:rsidR="0047220A" w:rsidRPr="00CB40B7" w:rsidRDefault="0047220A" w:rsidP="00926F33">
      <w:pPr>
        <w:pStyle w:val="Incontec"/>
        <w:rPr>
          <w:rFonts w:eastAsiaTheme="minorHAnsi"/>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926F33">
      <w:pPr>
        <w:pStyle w:val="Incontec"/>
        <w:rPr>
          <w:rFonts w:eastAsiaTheme="minorHAnsi"/>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proofErr w:type="spellStart"/>
      <w:r w:rsidRPr="00BE75F4">
        <w:rPr>
          <w:rFonts w:ascii="LM Roman 10" w:eastAsiaTheme="minorHAnsi" w:hAnsi="LM Roman 10" w:cs="Arial"/>
          <w:color w:val="000000" w:themeColor="text1"/>
          <w:sz w:val="24"/>
          <w:lang w:eastAsia="en-US"/>
        </w:rPr>
        <w:t>geolocalización</w:t>
      </w:r>
      <w:proofErr w:type="spellEnd"/>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ins w:id="121"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22" w:author="andres camilo santana bohorquez" w:date="2017-02-17T00:10:00Z">
        <w:r w:rsidR="00BA20EE">
          <w:rPr>
            <w:rFonts w:ascii="LM Roman 10" w:eastAsiaTheme="minorHAnsi" w:hAnsi="LM Roman 10" w:cs="Arial"/>
            <w:color w:val="000000" w:themeColor="text1"/>
            <w:sz w:val="24"/>
            <w:lang w:eastAsia="en-US"/>
          </w:rPr>
          <w:t>F</w:t>
        </w:r>
      </w:ins>
      <w:ins w:id="123"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926F33">
      <w:pPr>
        <w:pStyle w:val="Incontec"/>
        <w:rPr>
          <w:rFonts w:eastAsiaTheme="minorHAnsi"/>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926F33">
      <w:pPr>
        <w:pStyle w:val="Incontec"/>
        <w:rPr>
          <w:rFonts w:eastAsiaTheme="minorHAnsi"/>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ins w:id="124"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w:t>
      </w:r>
      <w:r w:rsidRPr="00AF7CC4">
        <w:rPr>
          <w:rFonts w:ascii="LM Roman 10" w:eastAsia="Times New Roman" w:hAnsi="LM Roman 10" w:cs="CMU Typewriter Text Variable Wi"/>
          <w:color w:val="000000" w:themeColor="text1"/>
          <w:sz w:val="24"/>
          <w:szCs w:val="24"/>
          <w:shd w:val="clear" w:color="auto" w:fill="FEFEFE"/>
        </w:rPr>
        <w:lastRenderedPageBreak/>
        <w:t xml:space="preserve">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lastRenderedPageBreak/>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0DC55C1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proofErr w:type="spellStart"/>
            <w:r w:rsidRPr="00E74A39">
              <w:rPr>
                <w:rFonts w:ascii="LM Roman 10" w:hAnsi="LM Roman 10"/>
                <w:sz w:val="24"/>
              </w:rPr>
              <w:t>interaccion</w:t>
            </w:r>
            <w:proofErr w:type="spellEnd"/>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4A35F457" w14:textId="77777777" w:rsidR="00D9735C" w:rsidRDefault="00D9735C" w:rsidP="00926F33">
      <w:pPr>
        <w:pStyle w:val="Incontec"/>
      </w:pPr>
    </w:p>
    <w:p w14:paraId="12EB8EB7" w14:textId="77777777" w:rsidR="00D9735C" w:rsidRDefault="00D9735C" w:rsidP="00926F33">
      <w:pPr>
        <w:pStyle w:val="Incontec"/>
      </w:pPr>
    </w:p>
    <w:p w14:paraId="36A5F0BD" w14:textId="22AD3803" w:rsidR="00965AA2" w:rsidRDefault="002D51C8" w:rsidP="00E75E0F">
      <w:pPr>
        <w:pStyle w:val="Ttulo1"/>
        <w:numPr>
          <w:ilvl w:val="0"/>
          <w:numId w:val="1"/>
        </w:numPr>
        <w:rPr>
          <w:rFonts w:ascii="LM Roman 10" w:hAnsi="LM Roman 10" w:cs="CMSSBX10"/>
          <w:b/>
          <w:sz w:val="32"/>
          <w:szCs w:val="24"/>
        </w:rPr>
      </w:pPr>
      <w:bookmarkStart w:id="125" w:name="_Toc475311886"/>
      <w:r w:rsidRPr="000F7F3A">
        <w:rPr>
          <w:rFonts w:ascii="LM Roman 10" w:hAnsi="LM Roman 10" w:cs="CMSSBX10"/>
          <w:b/>
          <w:sz w:val="32"/>
          <w:szCs w:val="24"/>
        </w:rPr>
        <w:t>REVISIÓN DEL ESTADO ACTUAL DEL SECTOR</w:t>
      </w:r>
      <w:bookmarkEnd w:id="125"/>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126" w:name="_Toc475311887"/>
      <w:r w:rsidRPr="00D9735C">
        <w:rPr>
          <w:sz w:val="28"/>
          <w:szCs w:val="28"/>
        </w:rPr>
        <w:t>SECTOR EDUCATIVO</w:t>
      </w:r>
      <w:bookmarkEnd w:id="126"/>
    </w:p>
    <w:p w14:paraId="4793D9BA" w14:textId="77777777" w:rsidR="00926F33" w:rsidRPr="00926F33" w:rsidRDefault="00926F33" w:rsidP="00926F33">
      <w:pPr>
        <w:pStyle w:val="Incontec"/>
      </w:pPr>
    </w:p>
    <w:p w14:paraId="57D3E679" w14:textId="77777777" w:rsidR="00C3410E" w:rsidRPr="00C3410E" w:rsidRDefault="00C3410E" w:rsidP="00C3410E"/>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0E14887E" w14:textId="77777777" w:rsidR="00926F33" w:rsidRPr="00926F33" w:rsidRDefault="00926F33" w:rsidP="00926F33">
      <w:pPr>
        <w:pStyle w:val="Incontec"/>
      </w:pPr>
    </w:p>
    <w:p w14:paraId="268C3FB3" w14:textId="77777777" w:rsidR="00906633" w:rsidRPr="00906633" w:rsidRDefault="00906633" w:rsidP="00906633"/>
    <w:p w14:paraId="193B5485" w14:textId="77777777" w:rsidR="002D07AA" w:rsidRDefault="002D07AA" w:rsidP="0015681E">
      <w:pPr>
        <w:jc w:val="both"/>
        <w:rPr>
          <w:rFonts w:ascii="LM Roman 10" w:hAnsi="LM Roman 10"/>
          <w:b/>
          <w:bCs/>
          <w:sz w:val="24"/>
          <w:szCs w:val="24"/>
        </w:rPr>
      </w:pPr>
      <w:r w:rsidRPr="00E357E3">
        <w:rPr>
          <w:rFonts w:ascii="LM Roman 10" w:hAnsi="LM Roman 10"/>
          <w:b/>
          <w:bCs/>
          <w:sz w:val="24"/>
          <w:szCs w:val="24"/>
        </w:rPr>
        <w:t>Tecnología al servicio de la inclusión</w:t>
      </w:r>
    </w:p>
    <w:p w14:paraId="47B597B9" w14:textId="77777777" w:rsidR="009B7654" w:rsidRPr="00E357E3" w:rsidRDefault="009B7654" w:rsidP="00926F33">
      <w:pPr>
        <w:pStyle w:val="Incontec"/>
      </w:pP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F15EF0"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DD74C2" w:rsidRPr="00DD74C2">
            <w:rPr>
              <w:rFonts w:ascii="LM Roman 10" w:hAnsi="LM Roman 10"/>
              <w:noProof/>
              <w:sz w:val="24"/>
              <w:szCs w:val="24"/>
            </w:rPr>
            <w:t>(24)</w:t>
          </w:r>
          <w:r w:rsidR="002D07AA" w:rsidRPr="00E357E3">
            <w:rPr>
              <w:rFonts w:ascii="LM Roman 10" w:hAnsi="LM Roman 10"/>
              <w:sz w:val="24"/>
              <w:szCs w:val="24"/>
            </w:rPr>
            <w:fldChar w:fldCharType="end"/>
          </w:r>
        </w:sdtContent>
      </w:sdt>
    </w:p>
    <w:p w14:paraId="15F26607" w14:textId="77F70A0E" w:rsidR="00D9735C" w:rsidRDefault="00D9735C" w:rsidP="00936074">
      <w:pPr>
        <w:pStyle w:val="Incontec"/>
      </w:pP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127" w:name="_Toc475311888"/>
      <w:r w:rsidRPr="00D9735C">
        <w:rPr>
          <w:rFonts w:cs="Times New Roman"/>
          <w:sz w:val="28"/>
          <w:szCs w:val="28"/>
        </w:rPr>
        <w:lastRenderedPageBreak/>
        <w:t>SECTOR SOFTWARE COLOMBIA</w:t>
      </w:r>
      <w:bookmarkEnd w:id="127"/>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DD74C2" w:rsidRPr="00DD74C2">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ins w:id="128" w:author="andres camilo santana bohorquez" w:date="2017-02-17T00:37:00Z">
        <w:r w:rsidR="004B3505">
          <w:rPr>
            <w:rFonts w:cs="Times New Roman"/>
          </w:rPr>
          <w:t xml:space="preserve"> (Ver Figura </w:t>
        </w:r>
      </w:ins>
      <w:ins w:id="129" w:author="andres camilo santana bohorquez" w:date="2017-02-17T00:38:00Z">
        <w:r w:rsidR="004B3505">
          <w:rPr>
            <w:rFonts w:cs="Times New Roman"/>
          </w:rPr>
          <w:t>3-1</w:t>
        </w:r>
      </w:ins>
      <w:ins w:id="130"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DD74C2" w:rsidRPr="00DD74C2">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DD74C2" w:rsidRPr="00DD74C2">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31" w:author="andres camilo santana bohorquez" w:date="2017-02-15T05:19:00Z"/>
          <w:rFonts w:ascii="LM Roman 10" w:hAnsi="LM Roman 10"/>
          <w:sz w:val="24"/>
          <w:rPrChange w:id="132" w:author="andres camilo santana bohorquez" w:date="2017-02-15T05:08:00Z">
            <w:rPr>
              <w:del w:id="133" w:author="andres camilo santana bohorquez" w:date="2017-02-15T05:19:00Z"/>
            </w:rPr>
          </w:rPrChange>
        </w:rPr>
        <w:pPrChange w:id="134" w:author="andres camilo santana bohorquez" w:date="2017-02-15T05:14:00Z">
          <w:pPr/>
        </w:pPrChange>
      </w:pPr>
      <w:ins w:id="135" w:author="andres camilo santana bohorquez" w:date="2017-02-15T05:07:00Z">
        <w:r w:rsidRPr="0017798C">
          <w:rPr>
            <w:rFonts w:ascii="LM Roman 10" w:hAnsi="LM Roman 10"/>
            <w:sz w:val="24"/>
            <w:rPrChange w:id="136" w:author="andres camilo santana bohorquez" w:date="2017-02-15T05:08:00Z">
              <w:rPr/>
            </w:rPrChange>
          </w:rPr>
          <w:t>De</w:t>
        </w:r>
      </w:ins>
      <w:ins w:id="137" w:author="andres camilo santana bohorquez" w:date="2017-02-15T05:08:00Z">
        <w:r>
          <w:rPr>
            <w:rFonts w:ascii="LM Roman 10" w:hAnsi="LM Roman 10"/>
            <w:sz w:val="24"/>
          </w:rPr>
          <w:t>ntro</w:t>
        </w:r>
      </w:ins>
      <w:ins w:id="138" w:author="andres camilo santana bohorquez" w:date="2017-02-15T05:07:00Z">
        <w:r w:rsidRPr="0017798C">
          <w:rPr>
            <w:rFonts w:ascii="LM Roman 10" w:hAnsi="LM Roman 10"/>
            <w:sz w:val="24"/>
            <w:rPrChange w:id="139" w:author="andres camilo santana bohorquez" w:date="2017-02-15T05:08:00Z">
              <w:rPr/>
            </w:rPrChange>
          </w:rPr>
          <w:t xml:space="preserve"> </w:t>
        </w:r>
      </w:ins>
      <w:ins w:id="140" w:author="andres camilo santana bohorquez" w:date="2017-02-15T05:08:00Z">
        <w:r>
          <w:rPr>
            <w:rFonts w:ascii="LM Roman 10" w:hAnsi="LM Roman 10"/>
            <w:sz w:val="24"/>
          </w:rPr>
          <w:t xml:space="preserve">de </w:t>
        </w:r>
      </w:ins>
      <w:ins w:id="141" w:author="andres camilo santana bohorquez" w:date="2017-02-15T05:07:00Z">
        <w:r w:rsidRPr="0017798C">
          <w:rPr>
            <w:rFonts w:ascii="LM Roman 10" w:hAnsi="LM Roman 10"/>
            <w:sz w:val="24"/>
            <w:rPrChange w:id="142" w:author="andres camilo santana bohorquez" w:date="2017-02-15T05:08:00Z">
              <w:rPr/>
            </w:rPrChange>
          </w:rPr>
          <w:t>este 14</w:t>
        </w:r>
      </w:ins>
      <w:ins w:id="143" w:author="andres camilo santana bohorquez" w:date="2017-02-15T05:08:00Z">
        <w:r>
          <w:rPr>
            <w:rFonts w:ascii="LM Roman 10" w:hAnsi="LM Roman 10"/>
            <w:sz w:val="24"/>
          </w:rPr>
          <w:t xml:space="preserve">% </w:t>
        </w:r>
      </w:ins>
      <w:ins w:id="144" w:author="andres camilo santana bohorquez" w:date="2017-02-15T05:09:00Z">
        <w:r>
          <w:rPr>
            <w:rFonts w:ascii="LM Roman 10" w:hAnsi="LM Roman 10"/>
            <w:sz w:val="24"/>
          </w:rPr>
          <w:t xml:space="preserve">encontramos </w:t>
        </w:r>
      </w:ins>
      <w:ins w:id="145" w:author="andres camilo santana bohorquez" w:date="2017-02-15T05:15:00Z">
        <w:r w:rsidR="00E83AE7">
          <w:rPr>
            <w:rFonts w:ascii="LM Roman 10" w:hAnsi="LM Roman 10"/>
            <w:sz w:val="24"/>
          </w:rPr>
          <w:t xml:space="preserve">una </w:t>
        </w:r>
      </w:ins>
      <w:ins w:id="146" w:author="andres camilo santana bohorquez" w:date="2017-02-15T05:27:00Z">
        <w:r w:rsidR="0046615B">
          <w:rPr>
            <w:rFonts w:ascii="LM Roman 10" w:hAnsi="LM Roman 10"/>
            <w:sz w:val="24"/>
          </w:rPr>
          <w:t>mínima</w:t>
        </w:r>
      </w:ins>
      <w:ins w:id="147" w:author="andres camilo santana bohorquez" w:date="2017-02-15T05:15:00Z">
        <w:r w:rsidR="00E83AE7">
          <w:rPr>
            <w:rFonts w:ascii="LM Roman 10" w:hAnsi="LM Roman 10"/>
            <w:sz w:val="24"/>
          </w:rPr>
          <w:t xml:space="preserve"> parte de </w:t>
        </w:r>
      </w:ins>
      <w:ins w:id="148"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49" w:author="andres camilo santana bohorquez" w:date="2017-02-15T05:15:00Z">
        <w:r w:rsidR="00E83AE7">
          <w:rPr>
            <w:rFonts w:ascii="LM Roman 10" w:hAnsi="LM Roman 10"/>
            <w:sz w:val="24"/>
          </w:rPr>
          <w:t>nes, dichas aplicaciones han sido apoyadas por el Programa</w:t>
        </w:r>
      </w:ins>
      <w:ins w:id="150" w:author="andres camilo santana bohorquez" w:date="2017-02-15T05:18:00Z">
        <w:r w:rsidR="00E83AE7">
          <w:rPr>
            <w:rFonts w:ascii="LM Roman 10" w:hAnsi="LM Roman 10"/>
            <w:sz w:val="24"/>
          </w:rPr>
          <w:t xml:space="preserve">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ins>
      <w:ins w:id="151" w:author="andres camilo santana bohorquez" w:date="2017-02-15T05:15:00Z">
        <w:r w:rsidR="00E83AE7">
          <w:rPr>
            <w:rFonts w:ascii="LM Roman 10" w:hAnsi="LM Roman 10"/>
            <w:sz w:val="24"/>
          </w:rPr>
          <w:t xml:space="preserve"> </w:t>
        </w:r>
      </w:ins>
      <w:ins w:id="152" w:author="andres camilo santana bohorquez" w:date="2017-02-15T05:16:00Z">
        <w:r w:rsidR="00E83AE7">
          <w:rPr>
            <w:rFonts w:ascii="LM Roman 10" w:hAnsi="LM Roman 10"/>
            <w:sz w:val="24"/>
          </w:rPr>
          <w:t xml:space="preserve">impulsado por </w:t>
        </w:r>
      </w:ins>
      <w:ins w:id="153" w:author="andres camilo santana bohorquez" w:date="2017-02-15T05:18:00Z">
        <w:r w:rsidR="00E83AE7">
          <w:rPr>
            <w:rFonts w:ascii="LM Roman 10" w:hAnsi="LM Roman 10"/>
            <w:sz w:val="24"/>
          </w:rPr>
          <w:t>el MINTIC.</w:t>
        </w:r>
      </w:ins>
    </w:p>
    <w:p w14:paraId="6CAB4150" w14:textId="77777777" w:rsidR="00E83AE7" w:rsidRDefault="00E83AE7">
      <w:pPr>
        <w:jc w:val="both"/>
        <w:rPr>
          <w:ins w:id="154" w:author="andres camilo santana bohorquez" w:date="2017-02-15T05:20:00Z"/>
          <w:rFonts w:ascii="LM Roman 10" w:hAnsi="LM Roman 10"/>
          <w:sz w:val="24"/>
        </w:rPr>
        <w:pPrChange w:id="155" w:author="andres camilo santana bohorquez" w:date="2017-02-15T05:14:00Z">
          <w:pPr/>
        </w:pPrChange>
      </w:pPr>
      <w:ins w:id="156" w:author="andres camilo santana bohorquez" w:date="2017-02-15T05:19:00Z">
        <w:r>
          <w:rPr>
            <w:rFonts w:ascii="LM Roman 10" w:hAnsi="LM Roman 10"/>
            <w:sz w:val="24"/>
          </w:rPr>
          <w:t xml:space="preserve"> </w:t>
        </w:r>
      </w:ins>
    </w:p>
    <w:p w14:paraId="19438A1D" w14:textId="66B263C0" w:rsidR="009C7C60" w:rsidRDefault="00E83AE7">
      <w:pPr>
        <w:jc w:val="both"/>
        <w:rPr>
          <w:ins w:id="157" w:author="andres camilo santana bohorquez" w:date="2017-02-15T05:46:00Z"/>
          <w:rFonts w:ascii="LM Roman 10" w:hAnsi="LM Roman 10"/>
          <w:sz w:val="24"/>
        </w:rPr>
        <w:pPrChange w:id="158" w:author="andres camilo santana bohorquez" w:date="2017-02-15T05:14:00Z">
          <w:pPr/>
        </w:pPrChange>
      </w:pPr>
      <w:ins w:id="159" w:author="andres camilo santana bohorquez" w:date="2017-02-15T05:19:00Z">
        <w:r>
          <w:rPr>
            <w:rFonts w:ascii="LM Roman 10" w:hAnsi="LM Roman 10"/>
            <w:sz w:val="24"/>
          </w:rPr>
          <w:lastRenderedPageBreak/>
          <w:t>Para el año 2013 el</w:t>
        </w:r>
      </w:ins>
      <w:ins w:id="160" w:author="andres camilo santana bohorquez" w:date="2017-02-15T05:20:00Z">
        <w:r>
          <w:rPr>
            <w:rFonts w:ascii="LM Roman 10" w:hAnsi="LM Roman 10"/>
            <w:sz w:val="24"/>
          </w:rPr>
          <w:t xml:space="preserve"> MINTIC</w:t>
        </w:r>
      </w:ins>
      <w:ins w:id="161" w:author="andres camilo santana bohorquez" w:date="2017-02-15T05:19:00Z">
        <w:r>
          <w:rPr>
            <w:rFonts w:ascii="LM Roman 10" w:hAnsi="LM Roman 10"/>
            <w:sz w:val="24"/>
          </w:rPr>
          <w:t xml:space="preserve"> </w:t>
        </w:r>
      </w:ins>
      <w:ins w:id="162" w:author="andres camilo santana bohorquez" w:date="2017-02-15T05:20:00Z">
        <w:r>
          <w:rPr>
            <w:rFonts w:ascii="LM Roman 10" w:hAnsi="LM Roman 10"/>
            <w:sz w:val="24"/>
          </w:rPr>
          <w:t>mediante el p</w:t>
        </w:r>
      </w:ins>
      <w:ins w:id="163" w:author="andres camilo santana bohorquez" w:date="2017-02-15T05:23:00Z">
        <w:r>
          <w:rPr>
            <w:rFonts w:ascii="LM Roman 10" w:hAnsi="LM Roman 10"/>
            <w:sz w:val="24"/>
          </w:rPr>
          <w:t>r</w:t>
        </w:r>
      </w:ins>
      <w:ins w:id="164" w:author="andres camilo santana bohorquez" w:date="2017-02-15T05:20:00Z">
        <w:r>
          <w:rPr>
            <w:rFonts w:ascii="LM Roman 10" w:hAnsi="LM Roman 10"/>
            <w:sz w:val="24"/>
          </w:rPr>
          <w:t xml:space="preserve">oyecto denominado </w:t>
        </w:r>
      </w:ins>
      <w:proofErr w:type="spellStart"/>
      <w:ins w:id="165" w:author="andres camilo santana bohorquez" w:date="2017-02-15T05:13:00Z">
        <w:r w:rsidRPr="00E83AE7">
          <w:rPr>
            <w:rFonts w:ascii="LM Roman 10" w:hAnsi="LM Roman 10"/>
            <w:sz w:val="24"/>
            <w:rPrChange w:id="166" w:author="andres camilo santana bohorquez" w:date="2017-02-15T05:13:00Z">
              <w:rPr/>
            </w:rPrChange>
          </w:rPr>
          <w:t>Convertic</w:t>
        </w:r>
        <w:proofErr w:type="spellEnd"/>
        <w:r w:rsidRPr="00E83AE7">
          <w:rPr>
            <w:rFonts w:ascii="LM Roman 10" w:hAnsi="LM Roman 10"/>
            <w:sz w:val="24"/>
            <w:rPrChange w:id="167" w:author="andres camilo santana bohorquez" w:date="2017-02-15T05:13:00Z">
              <w:rPr/>
            </w:rPrChange>
          </w:rPr>
          <w:t xml:space="preserve">, </w:t>
        </w:r>
      </w:ins>
      <w:ins w:id="168" w:author="andres camilo santana bohorquez" w:date="2017-02-15T05:30:00Z">
        <w:r w:rsidR="0046615B">
          <w:rPr>
            <w:rFonts w:ascii="LM Roman 10" w:hAnsi="LM Roman 10"/>
            <w:sz w:val="24"/>
          </w:rPr>
          <w:t xml:space="preserve">el gobierno </w:t>
        </w:r>
      </w:ins>
      <w:ins w:id="169" w:author="andres camilo santana bohorquez" w:date="2017-02-15T05:23:00Z">
        <w:r>
          <w:rPr>
            <w:rFonts w:ascii="LM Roman 10" w:hAnsi="LM Roman 10"/>
            <w:sz w:val="24"/>
          </w:rPr>
          <w:t>invirtió</w:t>
        </w:r>
      </w:ins>
      <w:ins w:id="170" w:author="andres camilo santana bohorquez" w:date="2017-02-15T05:21:00Z">
        <w:r>
          <w:rPr>
            <w:rFonts w:ascii="LM Roman 10" w:hAnsi="LM Roman 10"/>
            <w:sz w:val="24"/>
          </w:rPr>
          <w:t xml:space="preserve"> cerca de </w:t>
        </w:r>
      </w:ins>
      <w:ins w:id="171" w:author="andres camilo santana bohorquez" w:date="2017-02-15T05:13:00Z">
        <w:r w:rsidRPr="00E83AE7">
          <w:rPr>
            <w:rFonts w:ascii="LM Roman 10" w:hAnsi="LM Roman 10"/>
            <w:sz w:val="24"/>
            <w:rPrChange w:id="172" w:author="andres camilo santana bohorquez" w:date="2017-02-15T05:13:00Z">
              <w:rPr/>
            </w:rPrChange>
          </w:rPr>
          <w:t xml:space="preserve">6.100 millones </w:t>
        </w:r>
      </w:ins>
      <w:ins w:id="173" w:author="andres camilo santana bohorquez" w:date="2017-02-15T05:24:00Z">
        <w:r w:rsidR="0046615B">
          <w:rPr>
            <w:rFonts w:ascii="LM Roman 10" w:hAnsi="LM Roman 10"/>
            <w:sz w:val="24"/>
          </w:rPr>
          <w:t>en la compra de un software que</w:t>
        </w:r>
      </w:ins>
      <w:ins w:id="174"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75" w:author="andres camilo santana bohorquez" w:date="2017-02-15T05:25:00Z">
        <w:r w:rsidR="0046615B">
          <w:rPr>
            <w:rFonts w:ascii="LM Roman 10" w:hAnsi="LM Roman 10"/>
            <w:sz w:val="24"/>
          </w:rPr>
          <w:t>.</w:t>
        </w:r>
      </w:ins>
      <w:ins w:id="176" w:author="andres camilo santana bohorquez" w:date="2017-02-15T05:23:00Z">
        <w:r w:rsidR="0046615B">
          <w:rPr>
            <w:rFonts w:ascii="LM Roman 10" w:hAnsi="LM Roman 10"/>
            <w:sz w:val="24"/>
          </w:rPr>
          <w:t xml:space="preserve"> </w:t>
        </w:r>
      </w:ins>
      <w:ins w:id="177" w:author="andres camilo santana bohorquez" w:date="2017-02-15T05:33:00Z">
        <w:r w:rsidR="00FC0107">
          <w:rPr>
            <w:rFonts w:ascii="LM Roman 10" w:hAnsi="LM Roman 10"/>
            <w:sz w:val="24"/>
          </w:rPr>
          <w:t xml:space="preserve">Dicho proyecto ha </w:t>
        </w:r>
      </w:ins>
      <w:ins w:id="178"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79" w:author="andres camilo santana bohorquez" w:date="2017-02-15T05:36:00Z">
        <w:r w:rsidR="00FC0107">
          <w:rPr>
            <w:rFonts w:ascii="LM Roman 10" w:hAnsi="LM Roman 10"/>
            <w:sz w:val="24"/>
          </w:rPr>
          <w:t>personas,</w:t>
        </w:r>
      </w:ins>
      <w:ins w:id="180" w:author="andres camilo santana bohorquez" w:date="2017-02-15T05:35:00Z">
        <w:r w:rsidR="00FC0107">
          <w:rPr>
            <w:rFonts w:ascii="LM Roman 10" w:hAnsi="LM Roman 10"/>
            <w:sz w:val="24"/>
          </w:rPr>
          <w:t xml:space="preserve"> pertenecientes al sector de personas con limitaciones visuales profundas o moderadas.</w:t>
        </w:r>
      </w:ins>
      <w:ins w:id="181" w:author="andres camilo santana bohorquez" w:date="2017-02-15T05:36:00Z">
        <w:r w:rsidR="00FC0107">
          <w:rPr>
            <w:rFonts w:ascii="LM Roman 10" w:hAnsi="LM Roman 10"/>
            <w:sz w:val="24"/>
          </w:rPr>
          <w:t xml:space="preserve"> </w:t>
        </w:r>
      </w:ins>
      <w:customXmlInsRangeStart w:id="182" w:author="andres camilo santana bohorquez" w:date="2017-02-15T05:39:00Z"/>
      <w:sdt>
        <w:sdtPr>
          <w:rPr>
            <w:rFonts w:ascii="LM Roman 10" w:hAnsi="LM Roman 10"/>
            <w:sz w:val="24"/>
          </w:rPr>
          <w:id w:val="-158087225"/>
          <w:citation/>
        </w:sdtPr>
        <w:sdtContent>
          <w:customXmlInsRangeEnd w:id="182"/>
          <w:ins w:id="183"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DD74C2" w:rsidRPr="00DD74C2">
            <w:rPr>
              <w:rFonts w:ascii="LM Roman 10" w:hAnsi="LM Roman 10"/>
              <w:noProof/>
              <w:sz w:val="24"/>
              <w:lang w:val="es-ES"/>
            </w:rPr>
            <w:t>(27)</w:t>
          </w:r>
          <w:ins w:id="184" w:author="andres camilo santana bohorquez" w:date="2017-02-15T05:39:00Z">
            <w:r w:rsidR="00FC0107">
              <w:rPr>
                <w:rFonts w:ascii="LM Roman 10" w:hAnsi="LM Roman 10"/>
                <w:sz w:val="24"/>
              </w:rPr>
              <w:fldChar w:fldCharType="end"/>
            </w:r>
          </w:ins>
          <w:customXmlInsRangeStart w:id="185" w:author="andres camilo santana bohorquez" w:date="2017-02-15T05:39:00Z"/>
        </w:sdtContent>
      </w:sdt>
      <w:customXmlInsRangeEnd w:id="185"/>
    </w:p>
    <w:p w14:paraId="5A9A652E" w14:textId="25FACDEF" w:rsidR="00D5275A" w:rsidRDefault="00D5275A">
      <w:pPr>
        <w:jc w:val="both"/>
        <w:rPr>
          <w:ins w:id="186" w:author="andres camilo santana bohorquez" w:date="2017-02-15T05:39:00Z"/>
          <w:rFonts w:ascii="LM Roman 10" w:hAnsi="LM Roman 10"/>
          <w:sz w:val="24"/>
        </w:rPr>
        <w:pPrChange w:id="187" w:author="andres camilo santana bohorquez" w:date="2017-02-15T05:14:00Z">
          <w:pPr/>
        </w:pPrChange>
      </w:pPr>
      <w:ins w:id="188"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189" w:author="andres camilo santana bohorquez" w:date="2017-02-15T05:47:00Z">
        <w:r>
          <w:rPr>
            <w:rFonts w:ascii="LM Roman 10" w:hAnsi="LM Roman 10"/>
            <w:sz w:val="24"/>
          </w:rPr>
          <w:t>algún</w:t>
        </w:r>
      </w:ins>
      <w:ins w:id="190" w:author="andres camilo santana bohorquez" w:date="2017-02-15T05:46:00Z">
        <w:r>
          <w:rPr>
            <w:rFonts w:ascii="LM Roman 10" w:hAnsi="LM Roman 10"/>
            <w:sz w:val="24"/>
          </w:rPr>
          <w:t xml:space="preserve"> </w:t>
        </w:r>
      </w:ins>
      <w:ins w:id="191"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192" w:author="andres camilo santana bohorquez" w:date="2017-02-15T05:40:00Z"/>
        </w:rPr>
        <w:pPrChange w:id="193" w:author="andres camilo santana bohorquez" w:date="2017-02-15T05:47:00Z">
          <w:pPr/>
        </w:pPrChange>
      </w:pPr>
    </w:p>
    <w:p w14:paraId="5B49B8E4" w14:textId="1D95B78A" w:rsidR="00936074" w:rsidRDefault="00936074" w:rsidP="00E75E0F">
      <w:pPr>
        <w:pStyle w:val="Incontec"/>
        <w:numPr>
          <w:ilvl w:val="1"/>
          <w:numId w:val="1"/>
        </w:numPr>
        <w:outlineLvl w:val="1"/>
        <w:rPr>
          <w:sz w:val="28"/>
        </w:rPr>
      </w:pPr>
      <w:bookmarkStart w:id="194" w:name="_Ref467638404"/>
      <w:bookmarkStart w:id="195" w:name="_Toc475311889"/>
      <w:r w:rsidRPr="00936074">
        <w:rPr>
          <w:sz w:val="28"/>
        </w:rPr>
        <w:t>INVERSION PRIVADA</w:t>
      </w:r>
      <w:bookmarkEnd w:id="194"/>
      <w:bookmarkEnd w:id="195"/>
      <w:r w:rsidRPr="00936074">
        <w:rPr>
          <w:sz w:val="28"/>
        </w:rPr>
        <w:t xml:space="preserve"> </w:t>
      </w:r>
    </w:p>
    <w:p w14:paraId="4BD28CD6" w14:textId="77777777" w:rsidR="00936074" w:rsidRDefault="00936074" w:rsidP="00926F33">
      <w:pPr>
        <w:pStyle w:val="Incontec"/>
      </w:pPr>
    </w:p>
    <w:p w14:paraId="6771C4F5" w14:textId="04BF91A7" w:rsidR="00936074" w:rsidRDefault="00936074" w:rsidP="00926F33">
      <w:pPr>
        <w:pStyle w:val="Incontec"/>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196"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DD74C2">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197" w:name="OLE_LINK1"/>
      <w:bookmarkStart w:id="198"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DD74C2" w:rsidRPr="00DD74C2">
            <w:rPr>
              <w:noProof/>
              <w:sz w:val="22"/>
            </w:rPr>
            <w:t>(5)</w:t>
          </w:r>
          <w:r w:rsidRPr="00FA6707">
            <w:rPr>
              <w:sz w:val="22"/>
            </w:rPr>
            <w:fldChar w:fldCharType="end"/>
          </w:r>
        </w:sdtContent>
      </w:sdt>
    </w:p>
    <w:bookmarkEnd w:id="197"/>
    <w:bookmarkEnd w:id="198"/>
    <w:p w14:paraId="3A0AA9D6" w14:textId="77777777" w:rsidR="00FA6707" w:rsidRDefault="00FA6707" w:rsidP="00FA6707"/>
    <w:p w14:paraId="03A7BF2C" w14:textId="66F22AEB" w:rsidR="000D2367" w:rsidRPr="000D2367" w:rsidRDefault="00FA6707" w:rsidP="00C21AA0">
      <w:pPr>
        <w:pStyle w:val="Incontec"/>
      </w:pPr>
      <w:r>
        <w:lastRenderedPageBreak/>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926F33">
      <w:pPr>
        <w:pStyle w:val="Incontec"/>
      </w:pPr>
    </w:p>
    <w:p w14:paraId="26A59F82" w14:textId="77777777" w:rsidR="002D07AA" w:rsidRDefault="002D07AA" w:rsidP="00693C47"/>
    <w:p w14:paraId="3F60A87F" w14:textId="09B19946" w:rsidR="00693C47" w:rsidDel="00380540" w:rsidRDefault="00693C47" w:rsidP="00E75E0F">
      <w:pPr>
        <w:numPr>
          <w:ilvl w:val="0"/>
          <w:numId w:val="1"/>
        </w:numPr>
        <w:rPr>
          <w:del w:id="199" w:author="andres camilo santana bohorquez" w:date="2017-02-15T05:48:00Z"/>
        </w:rPr>
      </w:pPr>
      <w:bookmarkStart w:id="200" w:name="_Toc475090968"/>
      <w:bookmarkStart w:id="201" w:name="_Toc475091062"/>
      <w:bookmarkStart w:id="202" w:name="_Toc475092456"/>
      <w:bookmarkStart w:id="203" w:name="_Toc475092570"/>
      <w:bookmarkStart w:id="204" w:name="_Toc475092682"/>
      <w:bookmarkStart w:id="205" w:name="_Toc475311890"/>
      <w:bookmarkEnd w:id="200"/>
      <w:bookmarkEnd w:id="201"/>
      <w:bookmarkEnd w:id="202"/>
      <w:bookmarkEnd w:id="203"/>
      <w:bookmarkEnd w:id="204"/>
      <w:bookmarkEnd w:id="205"/>
    </w:p>
    <w:p w14:paraId="6BAD70F8" w14:textId="66297E49" w:rsidR="00D9735C" w:rsidDel="000C5B57" w:rsidRDefault="00D9735C" w:rsidP="00E75E0F">
      <w:pPr>
        <w:numPr>
          <w:ilvl w:val="0"/>
          <w:numId w:val="1"/>
        </w:numPr>
        <w:rPr>
          <w:del w:id="206" w:author="andres camilo santana bohorquez" w:date="2017-02-15T05:40:00Z"/>
        </w:rPr>
      </w:pPr>
      <w:bookmarkStart w:id="207" w:name="_Toc475090969"/>
      <w:bookmarkStart w:id="208" w:name="_Toc475091063"/>
      <w:bookmarkStart w:id="209" w:name="_Toc475092457"/>
      <w:bookmarkStart w:id="210" w:name="_Toc475092571"/>
      <w:bookmarkStart w:id="211" w:name="_Toc475092683"/>
      <w:bookmarkStart w:id="212" w:name="_Toc475311891"/>
      <w:bookmarkEnd w:id="207"/>
      <w:bookmarkEnd w:id="208"/>
      <w:bookmarkEnd w:id="209"/>
      <w:bookmarkEnd w:id="210"/>
      <w:bookmarkEnd w:id="211"/>
      <w:bookmarkEnd w:id="212"/>
    </w:p>
    <w:p w14:paraId="77D3D8A5" w14:textId="60DE9407" w:rsidR="00D9735C" w:rsidDel="000C5B57" w:rsidRDefault="00D9735C" w:rsidP="00E75E0F">
      <w:pPr>
        <w:numPr>
          <w:ilvl w:val="0"/>
          <w:numId w:val="1"/>
        </w:numPr>
        <w:rPr>
          <w:del w:id="213" w:author="andres camilo santana bohorquez" w:date="2017-02-15T05:40:00Z"/>
        </w:rPr>
      </w:pPr>
      <w:bookmarkStart w:id="214" w:name="_Toc475090970"/>
      <w:bookmarkStart w:id="215" w:name="_Toc475091064"/>
      <w:bookmarkStart w:id="216" w:name="_Toc475092458"/>
      <w:bookmarkStart w:id="217" w:name="_Toc475092572"/>
      <w:bookmarkStart w:id="218" w:name="_Toc475092684"/>
      <w:bookmarkStart w:id="219" w:name="_Toc475311892"/>
      <w:bookmarkEnd w:id="214"/>
      <w:bookmarkEnd w:id="215"/>
      <w:bookmarkEnd w:id="216"/>
      <w:bookmarkEnd w:id="217"/>
      <w:bookmarkEnd w:id="218"/>
      <w:bookmarkEnd w:id="219"/>
    </w:p>
    <w:p w14:paraId="152B2A34" w14:textId="55E1C4C1" w:rsidR="00D9735C" w:rsidDel="000C5B57" w:rsidRDefault="00D9735C" w:rsidP="00E75E0F">
      <w:pPr>
        <w:numPr>
          <w:ilvl w:val="0"/>
          <w:numId w:val="1"/>
        </w:numPr>
        <w:rPr>
          <w:del w:id="220" w:author="andres camilo santana bohorquez" w:date="2017-02-15T05:40:00Z"/>
        </w:rPr>
      </w:pPr>
      <w:bookmarkStart w:id="221" w:name="_Toc475090971"/>
      <w:bookmarkStart w:id="222" w:name="_Toc475091065"/>
      <w:bookmarkStart w:id="223" w:name="_Toc475092459"/>
      <w:bookmarkStart w:id="224" w:name="_Toc475092573"/>
      <w:bookmarkStart w:id="225" w:name="_Toc475092685"/>
      <w:bookmarkStart w:id="226" w:name="_Toc475311893"/>
      <w:bookmarkEnd w:id="221"/>
      <w:bookmarkEnd w:id="222"/>
      <w:bookmarkEnd w:id="223"/>
      <w:bookmarkEnd w:id="224"/>
      <w:bookmarkEnd w:id="225"/>
      <w:bookmarkEnd w:id="226"/>
    </w:p>
    <w:p w14:paraId="33FED4E6" w14:textId="514615C0" w:rsidR="00D9735C" w:rsidDel="000C5B57" w:rsidRDefault="00D9735C" w:rsidP="00E75E0F">
      <w:pPr>
        <w:numPr>
          <w:ilvl w:val="0"/>
          <w:numId w:val="1"/>
        </w:numPr>
        <w:rPr>
          <w:del w:id="227" w:author="andres camilo santana bohorquez" w:date="2017-02-15T05:40:00Z"/>
        </w:rPr>
      </w:pPr>
      <w:bookmarkStart w:id="228" w:name="_Toc475090972"/>
      <w:bookmarkStart w:id="229" w:name="_Toc475091066"/>
      <w:bookmarkStart w:id="230" w:name="_Toc475092460"/>
      <w:bookmarkStart w:id="231" w:name="_Toc475092574"/>
      <w:bookmarkStart w:id="232" w:name="_Toc475092686"/>
      <w:bookmarkStart w:id="233" w:name="_Toc475311894"/>
      <w:bookmarkEnd w:id="228"/>
      <w:bookmarkEnd w:id="229"/>
      <w:bookmarkEnd w:id="230"/>
      <w:bookmarkEnd w:id="231"/>
      <w:bookmarkEnd w:id="232"/>
      <w:bookmarkEnd w:id="233"/>
    </w:p>
    <w:p w14:paraId="05BCEA56" w14:textId="08BD4756" w:rsidR="008A15B3" w:rsidDel="000C5B57" w:rsidRDefault="008A15B3" w:rsidP="00E75E0F">
      <w:pPr>
        <w:numPr>
          <w:ilvl w:val="0"/>
          <w:numId w:val="1"/>
        </w:numPr>
        <w:rPr>
          <w:del w:id="234" w:author="andres camilo santana bohorquez" w:date="2017-02-15T05:40:00Z"/>
        </w:rPr>
      </w:pPr>
      <w:bookmarkStart w:id="235" w:name="_Toc475090973"/>
      <w:bookmarkStart w:id="236" w:name="_Toc475091067"/>
      <w:bookmarkStart w:id="237" w:name="_Toc475092461"/>
      <w:bookmarkStart w:id="238" w:name="_Toc475092575"/>
      <w:bookmarkStart w:id="239" w:name="_Toc475092687"/>
      <w:bookmarkStart w:id="240" w:name="_Toc475311895"/>
      <w:bookmarkEnd w:id="235"/>
      <w:bookmarkEnd w:id="236"/>
      <w:bookmarkEnd w:id="237"/>
      <w:bookmarkEnd w:id="238"/>
      <w:bookmarkEnd w:id="239"/>
      <w:bookmarkEnd w:id="240"/>
    </w:p>
    <w:p w14:paraId="523A4462" w14:textId="606666E3" w:rsidR="00D9735C" w:rsidDel="000C5B57" w:rsidRDefault="00D9735C" w:rsidP="00E75E0F">
      <w:pPr>
        <w:numPr>
          <w:ilvl w:val="0"/>
          <w:numId w:val="1"/>
        </w:numPr>
        <w:rPr>
          <w:del w:id="241" w:author="andres camilo santana bohorquez" w:date="2017-02-15T05:40:00Z"/>
        </w:rPr>
      </w:pPr>
      <w:bookmarkStart w:id="242" w:name="_Toc475090974"/>
      <w:bookmarkStart w:id="243" w:name="_Toc475091068"/>
      <w:bookmarkStart w:id="244" w:name="_Toc475092462"/>
      <w:bookmarkStart w:id="245" w:name="_Toc475092576"/>
      <w:bookmarkStart w:id="246" w:name="_Toc475092688"/>
      <w:bookmarkStart w:id="247" w:name="_Toc475311896"/>
      <w:bookmarkEnd w:id="242"/>
      <w:bookmarkEnd w:id="243"/>
      <w:bookmarkEnd w:id="244"/>
      <w:bookmarkEnd w:id="245"/>
      <w:bookmarkEnd w:id="246"/>
      <w:bookmarkEnd w:id="247"/>
    </w:p>
    <w:p w14:paraId="64DB3827" w14:textId="5385F897" w:rsidR="00F613E5" w:rsidDel="000C5B57" w:rsidRDefault="00F613E5" w:rsidP="00E75E0F">
      <w:pPr>
        <w:numPr>
          <w:ilvl w:val="0"/>
          <w:numId w:val="1"/>
        </w:numPr>
        <w:rPr>
          <w:del w:id="248" w:author="andres camilo santana bohorquez" w:date="2017-02-15T05:40:00Z"/>
        </w:rPr>
      </w:pPr>
      <w:bookmarkStart w:id="249" w:name="_Toc475090975"/>
      <w:bookmarkStart w:id="250" w:name="_Toc475091069"/>
      <w:bookmarkStart w:id="251" w:name="_Toc475092463"/>
      <w:bookmarkStart w:id="252" w:name="_Toc475092577"/>
      <w:bookmarkStart w:id="253" w:name="_Toc475092689"/>
      <w:bookmarkStart w:id="254" w:name="_Toc475311897"/>
      <w:bookmarkEnd w:id="249"/>
      <w:bookmarkEnd w:id="250"/>
      <w:bookmarkEnd w:id="251"/>
      <w:bookmarkEnd w:id="252"/>
      <w:bookmarkEnd w:id="253"/>
      <w:bookmarkEnd w:id="254"/>
    </w:p>
    <w:p w14:paraId="49062B0D" w14:textId="559EA8CC" w:rsidR="00F613E5" w:rsidDel="000C5B57" w:rsidRDefault="00F613E5" w:rsidP="00E75E0F">
      <w:pPr>
        <w:numPr>
          <w:ilvl w:val="0"/>
          <w:numId w:val="1"/>
        </w:numPr>
        <w:rPr>
          <w:del w:id="255" w:author="andres camilo santana bohorquez" w:date="2017-02-15T05:40:00Z"/>
        </w:rPr>
      </w:pPr>
      <w:bookmarkStart w:id="256" w:name="_Toc475090976"/>
      <w:bookmarkStart w:id="257" w:name="_Toc475091070"/>
      <w:bookmarkStart w:id="258" w:name="_Toc475092464"/>
      <w:bookmarkStart w:id="259" w:name="_Toc475092578"/>
      <w:bookmarkStart w:id="260" w:name="_Toc475092690"/>
      <w:bookmarkStart w:id="261" w:name="_Toc475311898"/>
      <w:bookmarkEnd w:id="256"/>
      <w:bookmarkEnd w:id="257"/>
      <w:bookmarkEnd w:id="258"/>
      <w:bookmarkEnd w:id="259"/>
      <w:bookmarkEnd w:id="260"/>
      <w:bookmarkEnd w:id="261"/>
    </w:p>
    <w:p w14:paraId="0CAE675F" w14:textId="42BE822F" w:rsidR="00F613E5" w:rsidDel="000C5B57" w:rsidRDefault="00F613E5" w:rsidP="00E75E0F">
      <w:pPr>
        <w:numPr>
          <w:ilvl w:val="0"/>
          <w:numId w:val="1"/>
        </w:numPr>
        <w:rPr>
          <w:del w:id="262" w:author="andres camilo santana bohorquez" w:date="2017-02-15T05:40:00Z"/>
        </w:rPr>
      </w:pPr>
      <w:bookmarkStart w:id="263" w:name="_Toc475090977"/>
      <w:bookmarkStart w:id="264" w:name="_Toc475091071"/>
      <w:bookmarkStart w:id="265" w:name="_Toc475092465"/>
      <w:bookmarkStart w:id="266" w:name="_Toc475092579"/>
      <w:bookmarkStart w:id="267" w:name="_Toc475092691"/>
      <w:bookmarkStart w:id="268" w:name="_Toc475311899"/>
      <w:bookmarkEnd w:id="263"/>
      <w:bookmarkEnd w:id="264"/>
      <w:bookmarkEnd w:id="265"/>
      <w:bookmarkEnd w:id="266"/>
      <w:bookmarkEnd w:id="267"/>
      <w:bookmarkEnd w:id="268"/>
    </w:p>
    <w:p w14:paraId="19C04C3B" w14:textId="21952A61" w:rsidR="00F613E5" w:rsidDel="000C5B57" w:rsidRDefault="00F613E5" w:rsidP="00E75E0F">
      <w:pPr>
        <w:numPr>
          <w:ilvl w:val="0"/>
          <w:numId w:val="1"/>
        </w:numPr>
        <w:rPr>
          <w:del w:id="269" w:author="andres camilo santana bohorquez" w:date="2017-02-15T05:40:00Z"/>
        </w:rPr>
      </w:pPr>
      <w:bookmarkStart w:id="270" w:name="_Toc475090978"/>
      <w:bookmarkStart w:id="271" w:name="_Toc475091072"/>
      <w:bookmarkStart w:id="272" w:name="_Toc475092466"/>
      <w:bookmarkStart w:id="273" w:name="_Toc475092580"/>
      <w:bookmarkStart w:id="274" w:name="_Toc475092692"/>
      <w:bookmarkStart w:id="275" w:name="_Toc475311900"/>
      <w:bookmarkEnd w:id="270"/>
      <w:bookmarkEnd w:id="271"/>
      <w:bookmarkEnd w:id="272"/>
      <w:bookmarkEnd w:id="273"/>
      <w:bookmarkEnd w:id="274"/>
      <w:bookmarkEnd w:id="275"/>
    </w:p>
    <w:p w14:paraId="01392710" w14:textId="7D51B9EA" w:rsidR="00F613E5" w:rsidDel="00380540" w:rsidRDefault="00F613E5" w:rsidP="00E75E0F">
      <w:pPr>
        <w:numPr>
          <w:ilvl w:val="0"/>
          <w:numId w:val="1"/>
        </w:numPr>
        <w:rPr>
          <w:del w:id="276" w:author="andres camilo santana bohorquez" w:date="2017-02-15T05:48:00Z"/>
        </w:rPr>
      </w:pPr>
      <w:bookmarkStart w:id="277" w:name="_Toc475090979"/>
      <w:bookmarkStart w:id="278" w:name="_Toc475091073"/>
      <w:bookmarkStart w:id="279" w:name="_Toc475092467"/>
      <w:bookmarkStart w:id="280" w:name="_Toc475092581"/>
      <w:bookmarkStart w:id="281" w:name="_Toc475092693"/>
      <w:bookmarkStart w:id="282" w:name="_Toc475311901"/>
      <w:bookmarkEnd w:id="277"/>
      <w:bookmarkEnd w:id="278"/>
      <w:bookmarkEnd w:id="279"/>
      <w:bookmarkEnd w:id="280"/>
      <w:bookmarkEnd w:id="281"/>
      <w:bookmarkEnd w:id="282"/>
    </w:p>
    <w:p w14:paraId="205E52B9" w14:textId="43563BA5" w:rsidR="00D9735C" w:rsidDel="00380540" w:rsidRDefault="00D9735C" w:rsidP="00E75E0F">
      <w:pPr>
        <w:numPr>
          <w:ilvl w:val="0"/>
          <w:numId w:val="1"/>
        </w:numPr>
        <w:rPr>
          <w:del w:id="283" w:author="andres camilo santana bohorquez" w:date="2017-02-15T05:48:00Z"/>
        </w:rPr>
      </w:pPr>
      <w:bookmarkStart w:id="284" w:name="_Toc475090980"/>
      <w:bookmarkStart w:id="285" w:name="_Toc475091074"/>
      <w:bookmarkStart w:id="286" w:name="_Toc475092468"/>
      <w:bookmarkStart w:id="287" w:name="_Toc475092582"/>
      <w:bookmarkStart w:id="288" w:name="_Toc475092694"/>
      <w:bookmarkStart w:id="289" w:name="_Toc475311902"/>
      <w:bookmarkEnd w:id="284"/>
      <w:bookmarkEnd w:id="285"/>
      <w:bookmarkEnd w:id="286"/>
      <w:bookmarkEnd w:id="287"/>
      <w:bookmarkEnd w:id="288"/>
      <w:bookmarkEnd w:id="289"/>
    </w:p>
    <w:p w14:paraId="30D0B065" w14:textId="5E3B09AC" w:rsidR="00D9735C" w:rsidDel="00380540" w:rsidRDefault="00D9735C" w:rsidP="00E75E0F">
      <w:pPr>
        <w:numPr>
          <w:ilvl w:val="0"/>
          <w:numId w:val="1"/>
        </w:numPr>
        <w:rPr>
          <w:del w:id="290" w:author="andres camilo santana bohorquez" w:date="2017-02-15T05:48:00Z"/>
        </w:rPr>
      </w:pPr>
      <w:bookmarkStart w:id="291" w:name="_Toc475090981"/>
      <w:bookmarkStart w:id="292" w:name="_Toc475091075"/>
      <w:bookmarkStart w:id="293" w:name="_Toc475092469"/>
      <w:bookmarkStart w:id="294" w:name="_Toc475092583"/>
      <w:bookmarkStart w:id="295" w:name="_Toc475092695"/>
      <w:bookmarkStart w:id="296" w:name="_Toc475311903"/>
      <w:bookmarkEnd w:id="291"/>
      <w:bookmarkEnd w:id="292"/>
      <w:bookmarkEnd w:id="293"/>
      <w:bookmarkEnd w:id="294"/>
      <w:bookmarkEnd w:id="295"/>
      <w:bookmarkEnd w:id="296"/>
    </w:p>
    <w:p w14:paraId="510BDBBF" w14:textId="19EEF86F" w:rsidR="00D9735C" w:rsidDel="00380540" w:rsidRDefault="00D9735C" w:rsidP="00E75E0F">
      <w:pPr>
        <w:numPr>
          <w:ilvl w:val="0"/>
          <w:numId w:val="1"/>
        </w:numPr>
        <w:rPr>
          <w:del w:id="297" w:author="andres camilo santana bohorquez" w:date="2017-02-15T05:48:00Z"/>
        </w:rPr>
      </w:pPr>
      <w:bookmarkStart w:id="298" w:name="_Toc475090982"/>
      <w:bookmarkStart w:id="299" w:name="_Toc475091076"/>
      <w:bookmarkStart w:id="300" w:name="_Toc475092470"/>
      <w:bookmarkStart w:id="301" w:name="_Toc475092584"/>
      <w:bookmarkStart w:id="302" w:name="_Toc475092696"/>
      <w:bookmarkStart w:id="303" w:name="_Toc475311904"/>
      <w:bookmarkEnd w:id="298"/>
      <w:bookmarkEnd w:id="299"/>
      <w:bookmarkEnd w:id="300"/>
      <w:bookmarkEnd w:id="301"/>
      <w:bookmarkEnd w:id="302"/>
      <w:bookmarkEnd w:id="303"/>
    </w:p>
    <w:p w14:paraId="4EFA0C0C" w14:textId="7FBD71D8" w:rsidR="00D9735C" w:rsidDel="00380540" w:rsidRDefault="00D9735C" w:rsidP="00E75E0F">
      <w:pPr>
        <w:numPr>
          <w:ilvl w:val="0"/>
          <w:numId w:val="1"/>
        </w:numPr>
        <w:rPr>
          <w:del w:id="304" w:author="andres camilo santana bohorquez" w:date="2017-02-15T05:48:00Z"/>
        </w:rPr>
      </w:pPr>
      <w:bookmarkStart w:id="305" w:name="_Toc475090983"/>
      <w:bookmarkStart w:id="306" w:name="_Toc475091077"/>
      <w:bookmarkStart w:id="307" w:name="_Toc475092471"/>
      <w:bookmarkStart w:id="308" w:name="_Toc475092585"/>
      <w:bookmarkStart w:id="309" w:name="_Toc475092697"/>
      <w:bookmarkStart w:id="310" w:name="_Toc475311905"/>
      <w:bookmarkEnd w:id="305"/>
      <w:bookmarkEnd w:id="306"/>
      <w:bookmarkEnd w:id="307"/>
      <w:bookmarkEnd w:id="308"/>
      <w:bookmarkEnd w:id="309"/>
      <w:bookmarkEnd w:id="310"/>
    </w:p>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311" w:name="_Toc475311906"/>
      <w:r w:rsidRPr="000F7F3A">
        <w:rPr>
          <w:rFonts w:ascii="LM Roman 10" w:hAnsi="LM Roman 10"/>
          <w:b/>
          <w:sz w:val="32"/>
        </w:rPr>
        <w:t>DESARROLLO PROPUESTA DE VALOR</w:t>
      </w:r>
      <w:bookmarkEnd w:id="311"/>
    </w:p>
    <w:p w14:paraId="3D6714FE" w14:textId="77777777" w:rsidR="00EF4CA5" w:rsidRDefault="00EF4CA5" w:rsidP="00926F33">
      <w:pPr>
        <w:pStyle w:val="Incontec"/>
      </w:pPr>
    </w:p>
    <w:p w14:paraId="2DC3B742" w14:textId="3D5A4E75" w:rsidR="00EF4CA5" w:rsidRDefault="00084E9F">
      <w:pPr>
        <w:pStyle w:val="Incontec"/>
        <w:pPrChange w:id="312" w:author="andres camilo santana bohorquez" w:date="2017-02-17T00:19:00Z">
          <w:pPr>
            <w:jc w:val="both"/>
          </w:pPr>
        </w:pPrChange>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ins w:id="313" w:author="andres camilo santana bohorquez" w:date="2017-02-17T00:17:00Z">
        <w:r w:rsidR="00B3164B">
          <w:t xml:space="preserve">propuesto por </w:t>
        </w:r>
        <w:proofErr w:type="spellStart"/>
        <w:r w:rsidR="00B3164B">
          <w:t>Osterwalder</w:t>
        </w:r>
      </w:ins>
      <w:proofErr w:type="spellEnd"/>
      <w:ins w:id="314" w:author="andres camilo santana bohorquez" w:date="2017-02-17T00:19:00Z">
        <w:r w:rsidR="00B3164B">
          <w:t xml:space="preserve"> (Ver Figura 4-1)</w:t>
        </w:r>
      </w:ins>
      <w:ins w:id="315" w:author="andres camilo santana bohorquez" w:date="2017-02-17T00:17:00Z">
        <w:r w:rsidR="00B3164B">
          <w:t xml:space="preserve"> </w:t>
        </w:r>
      </w:ins>
      <w:customXmlInsRangeStart w:id="316" w:author="andres camilo santana bohorquez" w:date="2017-02-17T00:17:00Z"/>
      <w:sdt>
        <w:sdtPr>
          <w:id w:val="1850215283"/>
          <w:citation/>
        </w:sdtPr>
        <w:sdtContent>
          <w:customXmlInsRangeEnd w:id="316"/>
          <w:ins w:id="317"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DD74C2" w:rsidRPr="00DD74C2">
            <w:rPr>
              <w:noProof/>
              <w:lang w:val="es-ES"/>
            </w:rPr>
            <w:t>(6)</w:t>
          </w:r>
          <w:ins w:id="318" w:author="andres camilo santana bohorquez" w:date="2017-02-17T00:17:00Z">
            <w:r w:rsidR="00B3164B">
              <w:fldChar w:fldCharType="end"/>
            </w:r>
          </w:ins>
          <w:customXmlInsRangeStart w:id="319" w:author="andres camilo santana bohorquez" w:date="2017-02-17T00:17:00Z"/>
        </w:sdtContent>
      </w:sdt>
      <w:customXmlInsRangeEnd w:id="319"/>
      <w:ins w:id="320"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ins w:id="321" w:author="andres camilo santana bohorquez" w:date="2017-02-17T00:13:00Z"/>
          <w:rFonts w:cs="Times New Roman"/>
          <w:sz w:val="28"/>
        </w:rPr>
      </w:pPr>
      <w:bookmarkStart w:id="322" w:name="_Ref475288741"/>
      <w:bookmarkStart w:id="323" w:name="_Ref475288758"/>
      <w:bookmarkStart w:id="324" w:name="_Toc475311907"/>
      <w:r w:rsidRPr="003C1187">
        <w:rPr>
          <w:rFonts w:cs="Times New Roman"/>
          <w:sz w:val="28"/>
        </w:rPr>
        <w:t>VALUE PROPOSITION CANVAS</w:t>
      </w:r>
      <w:bookmarkEnd w:id="322"/>
      <w:bookmarkEnd w:id="323"/>
      <w:bookmarkEnd w:id="324"/>
    </w:p>
    <w:p w14:paraId="6790F912" w14:textId="77777777" w:rsidR="00B3164B" w:rsidRDefault="00B3164B">
      <w:pPr>
        <w:pStyle w:val="Incontec"/>
        <w:rPr>
          <w:ins w:id="325" w:author="andres camilo santana bohorquez" w:date="2017-02-17T00:13:00Z"/>
        </w:rPr>
        <w:pPrChange w:id="326" w:author="andres camilo santana bohorquez" w:date="2017-02-17T00:13:00Z">
          <w:pPr>
            <w:pStyle w:val="Incontec"/>
            <w:numPr>
              <w:ilvl w:val="1"/>
              <w:numId w:val="1"/>
            </w:numPr>
            <w:ind w:left="720" w:hanging="363"/>
            <w:outlineLvl w:val="1"/>
          </w:pPr>
        </w:pPrChange>
      </w:pPr>
    </w:p>
    <w:p w14:paraId="3FB028CA" w14:textId="2D2E08FB" w:rsidR="00B3164B" w:rsidRPr="00B3164B" w:rsidRDefault="00B3164B">
      <w:pPr>
        <w:pStyle w:val="Incontec"/>
        <w:rPr>
          <w:rPrChange w:id="327" w:author="andres camilo santana bohorquez" w:date="2017-02-17T00:13:00Z">
            <w:rPr>
              <w:rFonts w:cs="Times New Roman"/>
              <w:sz w:val="28"/>
            </w:rPr>
          </w:rPrChange>
        </w:rPr>
        <w:pPrChange w:id="328" w:author="andres camilo santana bohorquez" w:date="2017-02-17T00:13:00Z">
          <w:pPr>
            <w:pStyle w:val="Incontec"/>
            <w:numPr>
              <w:ilvl w:val="1"/>
              <w:numId w:val="1"/>
            </w:numPr>
            <w:ind w:left="720" w:hanging="363"/>
            <w:outlineLvl w:val="1"/>
          </w:pPr>
        </w:pPrChange>
      </w:pPr>
      <w:ins w:id="329" w:author="andres camilo santana bohorquez" w:date="2017-02-17T00:17:00Z">
        <w:r>
          <w:t xml:space="preserve">Con El </w:t>
        </w:r>
        <w:proofErr w:type="spellStart"/>
        <w:r>
          <w:t>Value</w:t>
        </w:r>
        <w:proofErr w:type="spellEnd"/>
        <w:r>
          <w:t xml:space="preserve"> </w:t>
        </w:r>
        <w:proofErr w:type="spellStart"/>
        <w:r>
          <w:t>Proposition</w:t>
        </w:r>
        <w:proofErr w:type="spellEnd"/>
        <w:r>
          <w:t xml:space="preserve"> Canvas (</w:t>
        </w:r>
      </w:ins>
      <w:ins w:id="330" w:author="andres camilo santana bohorquez" w:date="2017-02-17T00:18:00Z">
        <w:r>
          <w:t>VPC</w:t>
        </w:r>
      </w:ins>
      <w:ins w:id="331" w:author="andres camilo santana bohorquez" w:date="2017-02-17T00:17:00Z">
        <w:r>
          <w:t>)</w:t>
        </w:r>
      </w:ins>
      <w:ins w:id="332" w:author="andres camilo santana bohorquez" w:date="2017-02-17T00:18:00Z">
        <w:r>
          <w:t>,</w:t>
        </w:r>
      </w:ins>
      <w:ins w:id="333" w:author="andres camilo santana bohorquez" w:date="2017-02-17T00:19:00Z">
        <w:r>
          <w:t xml:space="preserve"> </w:t>
        </w:r>
      </w:ins>
      <w:ins w:id="334" w:author="andres camilo santana bohorquez" w:date="2017-02-17T00:18:00Z">
        <w:r>
          <w:t>se buscó</w:t>
        </w:r>
      </w:ins>
      <w:ins w:id="335" w:author="andres camilo santana bohorquez" w:date="2017-02-17T00:13:00Z">
        <w:r>
          <w:t xml:space="preserve"> definir los </w:t>
        </w:r>
      </w:ins>
      <w:ins w:id="336" w:author="andres camilo santana bohorquez" w:date="2017-02-17T00:18:00Z">
        <w:r>
          <w:t xml:space="preserve">principales </w:t>
        </w:r>
      </w:ins>
      <w:ins w:id="337" w:author="andres camilo santana bohorquez" w:date="2017-02-17T00:13:00Z">
        <w:r>
          <w:t xml:space="preserve">miedos y problemas del cliente </w:t>
        </w:r>
      </w:ins>
      <w:ins w:id="338" w:author="andres camilo santana bohorquez" w:date="2017-02-17T00:19:00Z">
        <w:r>
          <w:t xml:space="preserve">para posteriormente </w:t>
        </w:r>
      </w:ins>
      <w:ins w:id="339" w:author="andres camilo santana bohorquez" w:date="2017-02-17T00:14:00Z">
        <w:r>
          <w:t xml:space="preserve">generar un producto y/o servicio que </w:t>
        </w:r>
      </w:ins>
      <w:ins w:id="340" w:author="andres camilo santana bohorquez" w:date="2017-02-17T00:20:00Z">
        <w:r>
          <w:t>terminase</w:t>
        </w:r>
      </w:ins>
      <w:ins w:id="341" w:author="andres camilo santana bohorquez" w:date="2017-02-17T00:14:00Z">
        <w:r>
          <w:t xml:space="preserve"> con dichos dolores</w:t>
        </w:r>
      </w:ins>
      <w:ins w:id="342"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343" w:name="OLE_LINK6"/>
      <w:bookmarkStart w:id="344"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DD74C2" w:rsidRPr="00DD74C2">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343"/>
    <w:bookmarkEnd w:id="344"/>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2479E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345"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346"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347" w:author="andres camilo santana bohorquez" w:date="2017-02-16T15:17:00Z"/>
          <w:rFonts w:ascii="LM Roman 10" w:hAnsi="LM Roman 10"/>
          <w:sz w:val="24"/>
        </w:rPr>
      </w:pPr>
    </w:p>
    <w:p w14:paraId="10D377B1" w14:textId="29BD42AE" w:rsidR="00E357E3" w:rsidDel="00B0349F" w:rsidRDefault="00E357E3">
      <w:pPr>
        <w:jc w:val="both"/>
        <w:rPr>
          <w:del w:id="348" w:author="andres camilo santana bohorquez" w:date="2017-02-16T15:17:00Z"/>
          <w:rFonts w:ascii="LM Roman 10" w:hAnsi="LM Roman 10"/>
          <w:sz w:val="24"/>
        </w:rPr>
        <w:pPrChange w:id="349"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350"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351" w:author="andres camilo santana bohorquez" w:date="2017-02-16T15:17:00Z"/>
          <w:rFonts w:ascii="LM Roman 10" w:hAnsi="LM Roman 10"/>
          <w:sz w:val="24"/>
        </w:rPr>
        <w:pPrChange w:id="352"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353" w:author="andres camilo santana bohorquez" w:date="2017-02-16T15:17:00Z">
        <w:r w:rsidR="00B0349F">
          <w:rPr>
            <w:rFonts w:ascii="LM Roman 10" w:hAnsi="LM Roman 10"/>
            <w:sz w:val="24"/>
          </w:rPr>
          <w:t xml:space="preserve">, </w:t>
        </w:r>
      </w:ins>
      <w:del w:id="354"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355" w:author="andres camilo santana bohorquez" w:date="2017-02-16T15:17:00Z"/>
          <w:rFonts w:ascii="LM Roman 10" w:hAnsi="LM Roman 10"/>
          <w:sz w:val="24"/>
        </w:rPr>
        <w:pPrChange w:id="356"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357" w:author="andres camilo santana bohorquez" w:date="2017-02-16T15:17:00Z">
        <w:r w:rsidR="00B0349F">
          <w:rPr>
            <w:rFonts w:ascii="LM Roman 10" w:hAnsi="LM Roman 10"/>
            <w:sz w:val="24"/>
          </w:rPr>
          <w:t xml:space="preserve">, </w:t>
        </w:r>
      </w:ins>
      <w:del w:id="358"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359" w:author="andres camilo santana bohorquez" w:date="2017-02-16T15:17:00Z"/>
          <w:rFonts w:ascii="LM Roman 10" w:hAnsi="LM Roman 10"/>
          <w:sz w:val="24"/>
        </w:rPr>
        <w:pPrChange w:id="360" w:author="andres camilo santana bohorquez" w:date="2017-02-16T15:17:00Z">
          <w:pPr>
            <w:numPr>
              <w:numId w:val="5"/>
            </w:numPr>
            <w:ind w:left="720" w:hanging="360"/>
            <w:jc w:val="both"/>
          </w:pPr>
        </w:pPrChange>
      </w:pPr>
      <w:ins w:id="361" w:author="andres camilo santana bohorquez" w:date="2017-02-16T15:18:00Z">
        <w:r>
          <w:rPr>
            <w:rFonts w:ascii="LM Roman 10" w:hAnsi="LM Roman 10"/>
            <w:sz w:val="24"/>
          </w:rPr>
          <w:t>La</w:t>
        </w:r>
      </w:ins>
      <w:ins w:id="362"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363" w:author="andres camilo santana bohorquez" w:date="2017-02-16T15:17:00Z">
        <w:r>
          <w:rPr>
            <w:rFonts w:ascii="LM Roman 10" w:hAnsi="LM Roman 10"/>
            <w:sz w:val="24"/>
          </w:rPr>
          <w:t xml:space="preserve">, </w:t>
        </w:r>
      </w:ins>
      <w:del w:id="364"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365" w:author="andres camilo santana bohorquez" w:date="2017-02-16T15:18:00Z"/>
          <w:rFonts w:ascii="LM Roman 10" w:hAnsi="LM Roman 10"/>
          <w:sz w:val="24"/>
        </w:rPr>
        <w:pPrChange w:id="366" w:author="andres camilo santana bohorquez" w:date="2017-02-16T15:17:00Z">
          <w:pPr>
            <w:numPr>
              <w:numId w:val="5"/>
            </w:numPr>
            <w:ind w:left="720" w:hanging="360"/>
            <w:jc w:val="both"/>
          </w:pPr>
        </w:pPrChange>
      </w:pPr>
      <w:ins w:id="367" w:author="andres camilo santana bohorquez" w:date="2017-02-16T15:18:00Z">
        <w:r>
          <w:rPr>
            <w:rFonts w:ascii="LM Roman 10" w:hAnsi="LM Roman 10"/>
            <w:sz w:val="24"/>
          </w:rPr>
          <w:t>La</w:t>
        </w:r>
      </w:ins>
      <w:ins w:id="368"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369" w:author="andres camilo santana bohorquez" w:date="2017-02-16T15:18:00Z">
        <w:r>
          <w:rPr>
            <w:rFonts w:ascii="LM Roman 10" w:hAnsi="LM Roman 10"/>
            <w:sz w:val="24"/>
          </w:rPr>
          <w:t xml:space="preserve"> y </w:t>
        </w:r>
      </w:ins>
      <w:del w:id="370"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371" w:author="andres camilo santana bohorquez" w:date="2017-02-16T15:18:00Z">
          <w:pPr>
            <w:numPr>
              <w:numId w:val="5"/>
            </w:numPr>
            <w:ind w:left="720" w:hanging="360"/>
            <w:jc w:val="both"/>
          </w:pPr>
        </w:pPrChange>
      </w:pPr>
      <w:ins w:id="372"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373"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374"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375" w:author="andres camilo santana bohorquez" w:date="2017-02-16T15:18:00Z"/>
          <w:rFonts w:ascii="LM Roman 10" w:hAnsi="LM Roman 10"/>
          <w:sz w:val="24"/>
        </w:rPr>
      </w:pPr>
    </w:p>
    <w:p w14:paraId="3128E207" w14:textId="51FB37C5" w:rsidR="00E357E3" w:rsidDel="00B0349F" w:rsidRDefault="00E357E3">
      <w:pPr>
        <w:jc w:val="both"/>
        <w:rPr>
          <w:del w:id="376" w:author="andres camilo santana bohorquez" w:date="2017-02-16T15:19:00Z"/>
          <w:rFonts w:ascii="LM Roman 10" w:hAnsi="LM Roman 10"/>
          <w:sz w:val="24"/>
        </w:rPr>
        <w:pPrChange w:id="377"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378" w:author="andres camilo santana bohorquez" w:date="2017-02-16T15:19:00Z">
        <w:r w:rsidR="00B0349F">
          <w:rPr>
            <w:rFonts w:ascii="LM Roman 10" w:hAnsi="LM Roman 10"/>
            <w:sz w:val="24"/>
          </w:rPr>
          <w:t xml:space="preserve"> y El </w:t>
        </w:r>
      </w:ins>
      <w:del w:id="379"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380"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381" w:author="andres camilo santana bohorquez" w:date="2017-02-16T15:19:00Z"/>
          <w:rFonts w:ascii="LM Roman 10" w:hAnsi="LM Roman 10"/>
          <w:sz w:val="24"/>
          <w:rPrChange w:id="382" w:author="andres camilo santana bohorquez" w:date="2017-02-16T15:19:00Z">
            <w:rPr>
              <w:del w:id="383" w:author="andres camilo santana bohorquez" w:date="2017-02-16T15:19:00Z"/>
            </w:rPr>
          </w:rPrChange>
        </w:rPr>
      </w:pPr>
      <w:r w:rsidRPr="00B0349F">
        <w:rPr>
          <w:rFonts w:ascii="LM Roman 10" w:hAnsi="LM Roman 10"/>
          <w:sz w:val="24"/>
          <w:rPrChange w:id="384" w:author="andres camilo santana bohorquez" w:date="2017-02-16T15:19:00Z">
            <w:rPr/>
          </w:rPrChange>
        </w:rPr>
        <w:t xml:space="preserve">Luego de Tener en claro las necesidades de “nuestros clientes”, se define un producto o servicio que supla en mayor medida dichas necesidades, para definir este producto </w:t>
      </w:r>
      <w:proofErr w:type="spellStart"/>
      <w:r w:rsidRPr="00B0349F">
        <w:rPr>
          <w:rFonts w:ascii="LM Roman 10" w:hAnsi="LM Roman 10"/>
          <w:sz w:val="24"/>
          <w:rPrChange w:id="385" w:author="andres camilo santana bohorquez" w:date="2017-02-16T15:19:00Z">
            <w:rPr/>
          </w:rPrChange>
        </w:rPr>
        <w:t>Osterwalder</w:t>
      </w:r>
      <w:proofErr w:type="spellEnd"/>
      <w:r w:rsidRPr="00B0349F">
        <w:rPr>
          <w:rFonts w:ascii="LM Roman 10" w:hAnsi="LM Roman 10"/>
          <w:sz w:val="24"/>
          <w:rPrChange w:id="386" w:author="andres camilo santana bohorquez" w:date="2017-02-16T15:19:00Z">
            <w:rPr/>
          </w:rPrChange>
        </w:rPr>
        <w:t xml:space="preserve"> propone definir las características del producto que resuelven los</w:t>
      </w:r>
      <w:ins w:id="387" w:author="andres camilo santana bohorquez" w:date="2017-02-16T15:19:00Z">
        <w:r w:rsidR="00B0349F" w:rsidRPr="00B0349F">
          <w:rPr>
            <w:rFonts w:ascii="LM Roman 10" w:hAnsi="LM Roman 10"/>
            <w:sz w:val="24"/>
            <w:rPrChange w:id="388" w:author="andres camilo santana bohorquez" w:date="2017-02-16T15:19:00Z">
              <w:rPr/>
            </w:rPrChange>
          </w:rPr>
          <w:t xml:space="preserve"> </w:t>
        </w:r>
      </w:ins>
      <w:del w:id="389" w:author="andres camilo santana bohorquez" w:date="2017-02-16T15:19:00Z">
        <w:r w:rsidRPr="00B0349F" w:rsidDel="00B0349F">
          <w:rPr>
            <w:rFonts w:ascii="LM Roman 10" w:hAnsi="LM Roman 10"/>
            <w:sz w:val="24"/>
            <w:rPrChange w:id="390" w:author="andres camilo santana bohorquez" w:date="2017-02-16T15:19:00Z">
              <w:rPr/>
            </w:rPrChange>
          </w:rPr>
          <w:delText xml:space="preserve"> </w:delText>
        </w:r>
      </w:del>
      <w:r w:rsidRPr="00B0349F">
        <w:rPr>
          <w:rFonts w:ascii="LM Roman 10" w:hAnsi="LM Roman 10"/>
          <w:sz w:val="24"/>
          <w:rPrChange w:id="391" w:author="andres camilo santana bohorquez" w:date="2017-02-16T15:19:00Z">
            <w:rPr/>
          </w:rPrChange>
        </w:rPr>
        <w:t>problemas del cliente de la siguiente manera:</w:t>
      </w:r>
    </w:p>
    <w:p w14:paraId="1FF9C707" w14:textId="24B5DF76" w:rsidR="00E357E3" w:rsidDel="00B0349F" w:rsidRDefault="00E357E3">
      <w:pPr>
        <w:jc w:val="both"/>
        <w:rPr>
          <w:del w:id="392" w:author="andres camilo santana bohorquez" w:date="2017-02-16T15:19:00Z"/>
        </w:rPr>
      </w:pPr>
    </w:p>
    <w:p w14:paraId="4C5520E6" w14:textId="38D18FC4" w:rsidR="00E357E3" w:rsidRPr="00B0349F" w:rsidDel="00B0349F" w:rsidRDefault="00B0349F">
      <w:pPr>
        <w:jc w:val="both"/>
        <w:rPr>
          <w:del w:id="393" w:author="andres camilo santana bohorquez" w:date="2017-02-16T15:19:00Z"/>
          <w:rFonts w:ascii="LM Roman 10" w:hAnsi="LM Roman 10"/>
          <w:b/>
          <w:rPrChange w:id="394" w:author="andres camilo santana bohorquez" w:date="2017-02-16T15:20:00Z">
            <w:rPr>
              <w:del w:id="395" w:author="andres camilo santana bohorquez" w:date="2017-02-16T15:19:00Z"/>
              <w:b/>
            </w:rPr>
          </w:rPrChange>
        </w:rPr>
        <w:pPrChange w:id="396" w:author="andres camilo santana bohorquez" w:date="2017-02-16T15:20:00Z">
          <w:pPr>
            <w:pStyle w:val="Prrafodelista"/>
            <w:numPr>
              <w:numId w:val="6"/>
            </w:numPr>
            <w:ind w:left="360" w:hanging="360"/>
            <w:jc w:val="both"/>
          </w:pPr>
        </w:pPrChange>
      </w:pPr>
      <w:ins w:id="397" w:author="andres camilo santana bohorquez" w:date="2017-02-16T15:19:00Z">
        <w:r w:rsidRPr="00B0349F">
          <w:rPr>
            <w:b/>
            <w:rPrChange w:id="398" w:author="andres camilo santana bohorquez" w:date="2017-02-16T15:19:00Z">
              <w:rPr>
                <w:rFonts w:ascii="LM Roman 10" w:hAnsi="LM Roman 10"/>
                <w:b/>
                <w:sz w:val="24"/>
              </w:rPr>
            </w:rPrChange>
          </w:rPr>
          <w:t xml:space="preserve"> </w:t>
        </w:r>
      </w:ins>
      <w:proofErr w:type="spellStart"/>
      <w:r w:rsidR="00E357E3" w:rsidRPr="00B0349F">
        <w:rPr>
          <w:rFonts w:ascii="LM Roman 10" w:hAnsi="LM Roman 10"/>
          <w:b/>
          <w:rPrChange w:id="399" w:author="andres camilo santana bohorquez" w:date="2017-02-16T15:20:00Z">
            <w:rPr>
              <w:rFonts w:ascii="LM Roman 10" w:hAnsi="LM Roman 10"/>
              <w:b/>
              <w:sz w:val="24"/>
            </w:rPr>
          </w:rPrChange>
        </w:rPr>
        <w:t>Products</w:t>
      </w:r>
      <w:proofErr w:type="spellEnd"/>
      <w:r w:rsidR="00E357E3" w:rsidRPr="00B0349F">
        <w:rPr>
          <w:rFonts w:ascii="LM Roman 10" w:hAnsi="LM Roman 10"/>
          <w:b/>
          <w:rPrChange w:id="400" w:author="andres camilo santana bohorquez" w:date="2017-02-16T15:20:00Z">
            <w:rPr>
              <w:rFonts w:ascii="LM Roman 10" w:hAnsi="LM Roman 10"/>
              <w:b/>
              <w:sz w:val="24"/>
            </w:rPr>
          </w:rPrChange>
        </w:rPr>
        <w:t xml:space="preserve"> and </w:t>
      </w:r>
      <w:proofErr w:type="spellStart"/>
      <w:r w:rsidR="00E357E3" w:rsidRPr="00B0349F">
        <w:rPr>
          <w:rFonts w:ascii="LM Roman 10" w:hAnsi="LM Roman 10"/>
          <w:b/>
          <w:rPrChange w:id="401" w:author="andres camilo santana bohorquez" w:date="2017-02-16T15:20:00Z">
            <w:rPr>
              <w:rFonts w:ascii="LM Roman 10" w:hAnsi="LM Roman 10"/>
              <w:b/>
              <w:sz w:val="24"/>
            </w:rPr>
          </w:rPrChange>
        </w:rPr>
        <w:t>services</w:t>
      </w:r>
      <w:proofErr w:type="spellEnd"/>
      <w:r w:rsidR="00E357E3" w:rsidRPr="00B0349F">
        <w:rPr>
          <w:rFonts w:ascii="LM Roman 10" w:hAnsi="LM Roman 10"/>
          <w:b/>
          <w:rPrChange w:id="402" w:author="andres camilo santana bohorquez" w:date="2017-02-16T15:20:00Z">
            <w:rPr>
              <w:rFonts w:ascii="LM Roman 10" w:hAnsi="LM Roman 10"/>
              <w:b/>
              <w:sz w:val="24"/>
            </w:rPr>
          </w:rPrChange>
        </w:rPr>
        <w:t xml:space="preserve"> (productos y servicios)</w:t>
      </w:r>
      <w:ins w:id="403" w:author="andres camilo santana bohorquez" w:date="2017-02-16T15:19:00Z">
        <w:r w:rsidRPr="00B0349F">
          <w:rPr>
            <w:rFonts w:ascii="LM Roman 10" w:hAnsi="LM Roman 10"/>
            <w:b/>
            <w:rPrChange w:id="404" w:author="andres camilo santana bohorquez" w:date="2017-02-16T15:20:00Z">
              <w:rPr>
                <w:b/>
              </w:rPr>
            </w:rPrChange>
          </w:rPr>
          <w:t>,</w:t>
        </w:r>
      </w:ins>
      <w:del w:id="405" w:author="andres camilo santana bohorquez" w:date="2017-02-16T15:19:00Z">
        <w:r w:rsidR="00E357E3" w:rsidRPr="00B0349F" w:rsidDel="00B0349F">
          <w:rPr>
            <w:rFonts w:ascii="LM Roman 10" w:hAnsi="LM Roman 10"/>
            <w:b/>
            <w:rPrChange w:id="406" w:author="andres camilo santana bohorquez" w:date="2017-02-16T15:20:00Z">
              <w:rPr>
                <w:rFonts w:ascii="LM Roman 10" w:hAnsi="LM Roman 10"/>
                <w:b/>
                <w:sz w:val="24"/>
              </w:rPr>
            </w:rPrChange>
          </w:rPr>
          <w:delText>.</w:delText>
        </w:r>
      </w:del>
      <w:ins w:id="407" w:author="andres camilo santana bohorquez" w:date="2017-02-16T15:19:00Z">
        <w:r w:rsidRPr="00B0349F">
          <w:rPr>
            <w:rFonts w:ascii="LM Roman 10" w:hAnsi="LM Roman 10"/>
            <w:b/>
            <w:rPrChange w:id="408"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409" w:author="andres camilo santana bohorquez" w:date="2017-02-16T15:19:00Z"/>
          <w:rFonts w:ascii="LM Roman 10" w:hAnsi="LM Roman 10"/>
          <w:b/>
          <w:rPrChange w:id="410" w:author="andres camilo santana bohorquez" w:date="2017-02-16T15:20:00Z">
            <w:rPr>
              <w:del w:id="411" w:author="andres camilo santana bohorquez" w:date="2017-02-16T15:19:00Z"/>
              <w:rFonts w:ascii="LM Roman 10" w:hAnsi="LM Roman 10"/>
              <w:b/>
              <w:sz w:val="24"/>
            </w:rPr>
          </w:rPrChange>
        </w:rPr>
        <w:pPrChange w:id="412" w:author="andres camilo santana bohorquez" w:date="2017-02-16T15:20:00Z">
          <w:pPr>
            <w:pStyle w:val="Prrafodelista"/>
            <w:numPr>
              <w:numId w:val="6"/>
            </w:numPr>
            <w:ind w:left="360" w:hanging="360"/>
            <w:jc w:val="both"/>
          </w:pPr>
        </w:pPrChange>
      </w:pPr>
      <w:proofErr w:type="spellStart"/>
      <w:r w:rsidRPr="00B0349F">
        <w:rPr>
          <w:rFonts w:ascii="LM Roman 10" w:hAnsi="LM Roman 10"/>
          <w:b/>
          <w:rPrChange w:id="413" w:author="andres camilo santana bohorquez" w:date="2017-02-16T15:20:00Z">
            <w:rPr>
              <w:rFonts w:ascii="LM Roman 10" w:hAnsi="LM Roman 10"/>
              <w:b/>
              <w:sz w:val="24"/>
            </w:rPr>
          </w:rPrChange>
        </w:rPr>
        <w:t>Pain</w:t>
      </w:r>
      <w:proofErr w:type="spellEnd"/>
      <w:r w:rsidRPr="00B0349F">
        <w:rPr>
          <w:rFonts w:ascii="LM Roman 10" w:hAnsi="LM Roman 10"/>
          <w:b/>
          <w:rPrChange w:id="414" w:author="andres camilo santana bohorquez" w:date="2017-02-16T15:20:00Z">
            <w:rPr>
              <w:rFonts w:ascii="LM Roman 10" w:hAnsi="LM Roman 10"/>
              <w:b/>
              <w:sz w:val="24"/>
            </w:rPr>
          </w:rPrChange>
        </w:rPr>
        <w:t xml:space="preserve"> </w:t>
      </w:r>
      <w:proofErr w:type="spellStart"/>
      <w:r w:rsidRPr="00B0349F">
        <w:rPr>
          <w:rFonts w:ascii="LM Roman 10" w:hAnsi="LM Roman 10"/>
          <w:b/>
          <w:rPrChange w:id="415" w:author="andres camilo santana bohorquez" w:date="2017-02-16T15:20:00Z">
            <w:rPr>
              <w:rFonts w:ascii="LM Roman 10" w:hAnsi="LM Roman 10"/>
              <w:b/>
              <w:sz w:val="24"/>
            </w:rPr>
          </w:rPrChange>
        </w:rPr>
        <w:t>relievers</w:t>
      </w:r>
      <w:proofErr w:type="spellEnd"/>
      <w:r w:rsidRPr="00B0349F">
        <w:rPr>
          <w:rFonts w:ascii="LM Roman 10" w:hAnsi="LM Roman 10"/>
          <w:b/>
          <w:rPrChange w:id="416" w:author="andres camilo santana bohorquez" w:date="2017-02-16T15:20:00Z">
            <w:rPr>
              <w:rFonts w:ascii="LM Roman 10" w:hAnsi="LM Roman 10"/>
              <w:b/>
              <w:sz w:val="24"/>
            </w:rPr>
          </w:rPrChange>
        </w:rPr>
        <w:t xml:space="preserve"> (</w:t>
      </w:r>
      <w:r w:rsidR="00456B64" w:rsidRPr="00B0349F">
        <w:rPr>
          <w:rFonts w:ascii="LM Roman 10" w:hAnsi="LM Roman 10"/>
          <w:b/>
          <w:rPrChange w:id="417" w:author="andres camilo santana bohorquez" w:date="2017-02-16T15:20:00Z">
            <w:rPr>
              <w:rFonts w:ascii="LM Roman 10" w:hAnsi="LM Roman 10"/>
              <w:b/>
              <w:sz w:val="24"/>
            </w:rPr>
          </w:rPrChange>
        </w:rPr>
        <w:t>analgésicos</w:t>
      </w:r>
      <w:r w:rsidRPr="00B0349F">
        <w:rPr>
          <w:rFonts w:ascii="LM Roman 10" w:hAnsi="LM Roman 10"/>
          <w:b/>
          <w:rPrChange w:id="418" w:author="andres camilo santana bohorquez" w:date="2017-02-16T15:20:00Z">
            <w:rPr>
              <w:rFonts w:ascii="LM Roman 10" w:hAnsi="LM Roman 10"/>
              <w:b/>
              <w:sz w:val="24"/>
            </w:rPr>
          </w:rPrChange>
        </w:rPr>
        <w:t>)</w:t>
      </w:r>
      <w:ins w:id="419" w:author="andres camilo santana bohorquez" w:date="2017-02-16T15:19:00Z">
        <w:r w:rsidR="00B0349F" w:rsidRPr="00B0349F">
          <w:rPr>
            <w:rFonts w:ascii="LM Roman 10" w:hAnsi="LM Roman 10"/>
            <w:b/>
            <w:rPrChange w:id="420" w:author="andres camilo santana bohorquez" w:date="2017-02-16T15:20:00Z">
              <w:rPr>
                <w:b/>
              </w:rPr>
            </w:rPrChange>
          </w:rPr>
          <w:t xml:space="preserve"> y</w:t>
        </w:r>
      </w:ins>
      <w:del w:id="421" w:author="andres camilo santana bohorquez" w:date="2017-02-16T15:19:00Z">
        <w:r w:rsidRPr="00B0349F" w:rsidDel="00B0349F">
          <w:rPr>
            <w:rFonts w:ascii="LM Roman 10" w:hAnsi="LM Roman 10"/>
            <w:b/>
            <w:rPrChange w:id="422"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423" w:author="andres camilo santana bohorquez" w:date="2017-02-16T15:20:00Z">
            <w:rPr>
              <w:rFonts w:ascii="LM Roman 10" w:hAnsi="LM Roman 10"/>
              <w:b/>
              <w:sz w:val="24"/>
            </w:rPr>
          </w:rPrChange>
        </w:rPr>
        <w:pPrChange w:id="424" w:author="andres camilo santana bohorquez" w:date="2017-02-16T15:20:00Z">
          <w:pPr>
            <w:pStyle w:val="Prrafodelista"/>
            <w:numPr>
              <w:numId w:val="6"/>
            </w:numPr>
            <w:ind w:left="360" w:hanging="360"/>
            <w:jc w:val="both"/>
          </w:pPr>
        </w:pPrChange>
      </w:pPr>
      <w:ins w:id="425" w:author="andres camilo santana bohorquez" w:date="2017-02-16T15:19:00Z">
        <w:r w:rsidRPr="00B0349F">
          <w:rPr>
            <w:rFonts w:ascii="LM Roman 10" w:hAnsi="LM Roman 10"/>
            <w:b/>
            <w:rPrChange w:id="426" w:author="andres camilo santana bohorquez" w:date="2017-02-16T15:20:00Z">
              <w:rPr>
                <w:b/>
              </w:rPr>
            </w:rPrChange>
          </w:rPr>
          <w:t xml:space="preserve"> </w:t>
        </w:r>
      </w:ins>
      <w:proofErr w:type="spellStart"/>
      <w:r w:rsidR="00E357E3" w:rsidRPr="00B0349F">
        <w:rPr>
          <w:rFonts w:ascii="LM Roman 10" w:hAnsi="LM Roman 10"/>
          <w:b/>
          <w:rPrChange w:id="427" w:author="andres camilo santana bohorquez" w:date="2017-02-16T15:20:00Z">
            <w:rPr>
              <w:rFonts w:ascii="LM Roman 10" w:hAnsi="LM Roman 10"/>
              <w:b/>
              <w:sz w:val="24"/>
            </w:rPr>
          </w:rPrChange>
        </w:rPr>
        <w:t>Gain</w:t>
      </w:r>
      <w:proofErr w:type="spellEnd"/>
      <w:r w:rsidR="00E357E3" w:rsidRPr="00B0349F">
        <w:rPr>
          <w:rFonts w:ascii="LM Roman 10" w:hAnsi="LM Roman 10"/>
          <w:b/>
          <w:rPrChange w:id="428" w:author="andres camilo santana bohorquez" w:date="2017-02-16T15:20:00Z">
            <w:rPr>
              <w:rFonts w:ascii="LM Roman 10" w:hAnsi="LM Roman 10"/>
              <w:b/>
              <w:sz w:val="24"/>
            </w:rPr>
          </w:rPrChange>
        </w:rPr>
        <w:t xml:space="preserve"> </w:t>
      </w:r>
      <w:proofErr w:type="spellStart"/>
      <w:r w:rsidR="00E357E3" w:rsidRPr="00B0349F">
        <w:rPr>
          <w:rFonts w:ascii="LM Roman 10" w:hAnsi="LM Roman 10"/>
          <w:b/>
          <w:rPrChange w:id="429" w:author="andres camilo santana bohorquez" w:date="2017-02-16T15:20:00Z">
            <w:rPr>
              <w:rFonts w:ascii="LM Roman 10" w:hAnsi="LM Roman 10"/>
              <w:b/>
              <w:sz w:val="24"/>
            </w:rPr>
          </w:rPrChange>
        </w:rPr>
        <w:t>creators</w:t>
      </w:r>
      <w:proofErr w:type="spellEnd"/>
      <w:r w:rsidR="00E357E3" w:rsidRPr="00B0349F">
        <w:rPr>
          <w:rFonts w:ascii="LM Roman 10" w:hAnsi="LM Roman 10"/>
          <w:b/>
          <w:rPrChange w:id="430" w:author="andres camilo santana bohorquez" w:date="2017-02-16T15:20:00Z">
            <w:rPr>
              <w:rFonts w:ascii="LM Roman 10" w:hAnsi="LM Roman 10"/>
              <w:b/>
              <w:sz w:val="24"/>
            </w:rPr>
          </w:rPrChange>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lastRenderedPageBreak/>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431" w:author="andres camilo santana bohorquez" w:date="2017-02-16T15:27:00Z"/>
          <w:rFonts w:ascii="LM Roman 10" w:hAnsi="LM Roman 10"/>
          <w:sz w:val="24"/>
          <w:szCs w:val="24"/>
        </w:rPr>
      </w:pPr>
      <w:r w:rsidRPr="00190928">
        <w:rPr>
          <w:rFonts w:ascii="LM Roman 10" w:hAnsi="LM Roman 10"/>
          <w:i/>
          <w:sz w:val="24"/>
          <w:szCs w:val="24"/>
          <w:rPrChange w:id="432"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433"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434"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435" w:author="andres camilo santana bohorquez" w:date="2017-02-16T15:27:00Z"/>
          <w:rFonts w:ascii="LM Roman 10" w:hAnsi="LM Roman 10"/>
          <w:sz w:val="24"/>
          <w:szCs w:val="24"/>
          <w:rPrChange w:id="436" w:author="andres camilo santana bohorquez" w:date="2017-02-16T15:27:00Z">
            <w:rPr>
              <w:del w:id="437" w:author="andres camilo santana bohorquez" w:date="2017-02-16T15:27:00Z"/>
            </w:rPr>
          </w:rPrChange>
        </w:rPr>
        <w:pPrChange w:id="438" w:author="andres camilo santana bohorquez" w:date="2017-02-16T15:27:00Z">
          <w:pPr>
            <w:pStyle w:val="Prrafodelista"/>
            <w:numPr>
              <w:numId w:val="9"/>
            </w:numPr>
            <w:ind w:hanging="360"/>
            <w:jc w:val="both"/>
          </w:pPr>
        </w:pPrChange>
      </w:pPr>
      <w:r w:rsidRPr="00B0349F">
        <w:rPr>
          <w:rFonts w:ascii="LM Roman 10" w:hAnsi="LM Roman 10"/>
          <w:sz w:val="24"/>
          <w:szCs w:val="24"/>
          <w:rPrChange w:id="439" w:author="andres camilo santana bohorquez" w:date="2017-02-16T15:27:00Z">
            <w:rPr/>
          </w:rPrChange>
        </w:rPr>
        <w:t>Videojuego para mejorar habilidades Pisco-Motoras</w:t>
      </w:r>
      <w:r w:rsidR="009A197C" w:rsidRPr="00B0349F">
        <w:rPr>
          <w:rFonts w:ascii="LM Roman 10" w:hAnsi="LM Roman 10"/>
          <w:sz w:val="24"/>
          <w:szCs w:val="24"/>
          <w:rPrChange w:id="440" w:author="andres camilo santana bohorquez" w:date="2017-02-16T15:27:00Z">
            <w:rPr/>
          </w:rPrChange>
        </w:rPr>
        <w:t xml:space="preserve"> mediante actividades Musicales</w:t>
      </w:r>
      <w:ins w:id="441" w:author="andres camilo santana bohorquez" w:date="2017-02-16T15:27:00Z">
        <w:r w:rsidR="00B0349F">
          <w:rPr>
            <w:rFonts w:ascii="LM Roman 10" w:hAnsi="LM Roman 10"/>
            <w:sz w:val="24"/>
            <w:szCs w:val="24"/>
          </w:rPr>
          <w:t xml:space="preserve"> y el segundo un</w:t>
        </w:r>
      </w:ins>
      <w:del w:id="442" w:author="andres camilo santana bohorquez" w:date="2017-02-16T15:27:00Z">
        <w:r w:rsidR="009A197C" w:rsidRPr="00B0349F" w:rsidDel="00B0349F">
          <w:rPr>
            <w:rFonts w:ascii="LM Roman 10" w:hAnsi="LM Roman 10"/>
            <w:sz w:val="24"/>
            <w:szCs w:val="24"/>
            <w:rPrChange w:id="443" w:author="andres camilo santana bohorquez" w:date="2017-02-16T15:27:00Z">
              <w:rPr/>
            </w:rPrChange>
          </w:rPr>
          <w:delText>.</w:delText>
        </w:r>
      </w:del>
      <w:ins w:id="444"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445" w:author="andres camilo santana bohorquez" w:date="2017-02-16T15:27:00Z">
            <w:rPr/>
          </w:rPrChange>
        </w:rPr>
        <w:pPrChange w:id="446" w:author="andres camilo santana bohorquez" w:date="2017-02-16T15:27:00Z">
          <w:pPr>
            <w:pStyle w:val="Prrafodelista"/>
            <w:numPr>
              <w:numId w:val="9"/>
            </w:numPr>
            <w:ind w:hanging="360"/>
            <w:jc w:val="both"/>
          </w:pPr>
        </w:pPrChange>
      </w:pPr>
      <w:r w:rsidRPr="00B0349F">
        <w:rPr>
          <w:rFonts w:ascii="LM Roman 10" w:hAnsi="LM Roman 10"/>
          <w:sz w:val="24"/>
          <w:szCs w:val="24"/>
          <w:rPrChange w:id="447"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448" w:author="andres camilo santana bohorquez" w:date="2017-02-16T15:52:00Z"/>
          <w:rFonts w:ascii="LM Roman 10" w:hAnsi="LM Roman 10"/>
          <w:sz w:val="24"/>
          <w:szCs w:val="24"/>
        </w:rPr>
      </w:pPr>
      <w:r w:rsidRPr="00190928">
        <w:rPr>
          <w:rFonts w:ascii="LM Roman 10" w:hAnsi="LM Roman 10"/>
          <w:i/>
          <w:sz w:val="24"/>
          <w:szCs w:val="24"/>
          <w:rPrChange w:id="449"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450"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451"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452" w:author="andres camilo santana bohorquez" w:date="2017-02-16T15:52:00Z"/>
          <w:rFonts w:ascii="LM Roman 10" w:hAnsi="LM Roman 10"/>
          <w:sz w:val="24"/>
          <w:szCs w:val="24"/>
          <w:rPrChange w:id="453" w:author="andres camilo santana bohorquez" w:date="2017-02-16T15:52:00Z">
            <w:rPr>
              <w:del w:id="454" w:author="andres camilo santana bohorquez" w:date="2017-02-16T15:52:00Z"/>
            </w:rPr>
          </w:rPrChange>
        </w:rPr>
        <w:pPrChange w:id="455" w:author="andres camilo santana bohorquez" w:date="2017-02-16T15:52:00Z">
          <w:pPr>
            <w:pStyle w:val="Prrafodelista"/>
            <w:numPr>
              <w:numId w:val="10"/>
            </w:numPr>
            <w:ind w:hanging="360"/>
            <w:jc w:val="both"/>
          </w:pPr>
        </w:pPrChange>
      </w:pPr>
      <w:r w:rsidRPr="00190928">
        <w:rPr>
          <w:rFonts w:ascii="LM Roman 10" w:hAnsi="LM Roman 10"/>
          <w:sz w:val="24"/>
          <w:szCs w:val="24"/>
          <w:rPrChange w:id="456" w:author="andres camilo santana bohorquez" w:date="2017-02-16T15:52:00Z">
            <w:rPr/>
          </w:rPrChange>
        </w:rPr>
        <w:t xml:space="preserve">Contenido multimedia </w:t>
      </w:r>
      <w:r w:rsidR="00064966" w:rsidRPr="00190928">
        <w:rPr>
          <w:rFonts w:ascii="LM Roman 10" w:hAnsi="LM Roman 10"/>
          <w:sz w:val="24"/>
          <w:szCs w:val="24"/>
          <w:rPrChange w:id="457" w:author="andres camilo santana bohorquez" w:date="2017-02-16T15:52:00Z">
            <w:rPr/>
          </w:rPrChange>
        </w:rPr>
        <w:t>acorde a sus necesidades</w:t>
      </w:r>
      <w:ins w:id="458" w:author="andres camilo santana bohorquez" w:date="2017-02-16T15:52:00Z">
        <w:r w:rsidR="00190928">
          <w:rPr>
            <w:rFonts w:ascii="LM Roman 10" w:hAnsi="LM Roman 10"/>
            <w:sz w:val="24"/>
            <w:szCs w:val="24"/>
          </w:rPr>
          <w:t xml:space="preserve"> de buena calidad</w:t>
        </w:r>
      </w:ins>
      <w:ins w:id="459" w:author="andres camilo santana bohorquez" w:date="2017-02-16T15:53:00Z">
        <w:r w:rsidR="00190928">
          <w:rPr>
            <w:rFonts w:ascii="LM Roman 10" w:hAnsi="LM Roman 10"/>
            <w:sz w:val="24"/>
            <w:szCs w:val="24"/>
          </w:rPr>
          <w:t xml:space="preserve"> que permita</w:t>
        </w:r>
      </w:ins>
      <w:del w:id="460" w:author="andres camilo santana bohorquez" w:date="2017-02-16T15:53:00Z">
        <w:r w:rsidR="00064966" w:rsidRPr="00190928" w:rsidDel="00190928">
          <w:rPr>
            <w:rFonts w:ascii="LM Roman 10" w:hAnsi="LM Roman 10"/>
            <w:sz w:val="24"/>
            <w:szCs w:val="24"/>
            <w:rPrChange w:id="461" w:author="andres camilo santana bohorquez" w:date="2017-02-16T15:52:00Z">
              <w:rPr/>
            </w:rPrChange>
          </w:rPr>
          <w:delText>.</w:delText>
        </w:r>
      </w:del>
      <w:ins w:id="462"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463"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464" w:author="andres camilo santana bohorquez" w:date="2017-02-16T15:54:00Z">
        <w:r w:rsidR="00190928">
          <w:rPr>
            <w:rFonts w:ascii="LM Roman 10" w:hAnsi="LM Roman 10"/>
            <w:sz w:val="24"/>
            <w:szCs w:val="24"/>
          </w:rPr>
          <w:t xml:space="preserve">del usuario haciendo uso de </w:t>
        </w:r>
      </w:ins>
      <w:del w:id="465"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466" w:author="andres camilo santana bohorquez" w:date="2017-02-16T15:54:00Z"/>
          <w:rFonts w:ascii="LM Roman 10" w:hAnsi="LM Roman 10"/>
          <w:sz w:val="24"/>
          <w:szCs w:val="24"/>
        </w:rPr>
      </w:pPr>
      <w:r w:rsidRPr="00190928">
        <w:rPr>
          <w:rFonts w:ascii="LM Roman 10" w:hAnsi="LM Roman 10"/>
          <w:i/>
          <w:sz w:val="24"/>
          <w:szCs w:val="24"/>
          <w:rPrChange w:id="467"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468"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469"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470" w:author="andres camilo santana bohorquez" w:date="2017-02-16T15:54:00Z">
            <w:rPr/>
          </w:rPrChange>
        </w:rPr>
        <w:pPrChange w:id="471"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2" w:author="andres camilo santana bohorquez" w:date="2017-02-16T15:54:00Z">
            <w:rPr/>
          </w:rPrChange>
        </w:rPr>
        <w:t xml:space="preserve">Los usuarios podrán </w:t>
      </w:r>
      <w:r w:rsidR="002314C9" w:rsidRPr="00190928">
        <w:rPr>
          <w:rFonts w:ascii="LM Roman 10" w:hAnsi="LM Roman 10"/>
          <w:sz w:val="24"/>
          <w:szCs w:val="24"/>
          <w:rPrChange w:id="473"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474" w:author="andres camilo santana bohorquez" w:date="2017-02-16T15:54:00Z">
            <w:rPr/>
          </w:rPrChange>
        </w:rPr>
        <w:pPrChange w:id="475"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6"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477"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478" w:author="andres camilo santana bohorquez" w:date="2017-02-16T15:55:00Z"/>
          <w:rFonts w:ascii="LM Roman 10" w:hAnsi="LM Roman 10"/>
          <w:sz w:val="24"/>
          <w:szCs w:val="24"/>
          <w:rPrChange w:id="479" w:author="andres camilo santana bohorquez" w:date="2017-02-16T15:55:00Z">
            <w:rPr>
              <w:del w:id="480" w:author="andres camilo santana bohorquez" w:date="2017-02-16T15:55:00Z"/>
            </w:rPr>
          </w:rPrChange>
        </w:rPr>
        <w:pPrChange w:id="481"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482" w:author="andres camilo santana bohorquez" w:date="2017-02-16T15:55:00Z"/>
          <w:rFonts w:ascii="LM Roman 10" w:hAnsi="LM Roman 10"/>
          <w:sz w:val="24"/>
          <w:szCs w:val="24"/>
        </w:rPr>
      </w:pPr>
    </w:p>
    <w:p w14:paraId="625DD769" w14:textId="77777777" w:rsidR="002314C9" w:rsidRPr="00567C14" w:rsidRDefault="002314C9">
      <w:pPr>
        <w:pStyle w:val="Incontec"/>
        <w:pPrChange w:id="483"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484" w:author="andres camilo santana bohorquez" w:date="2017-02-16T15:55:00Z"/>
          <w:rFonts w:ascii="LM Roman 10" w:hAnsi="LM Roman 10"/>
          <w:i/>
          <w:sz w:val="24"/>
          <w:szCs w:val="24"/>
          <w:rPrChange w:id="485" w:author="andres camilo santana bohorquez" w:date="2017-02-16T15:55:00Z">
            <w:rPr>
              <w:del w:id="486" w:author="andres camilo santana bohorquez" w:date="2017-02-16T15:55:00Z"/>
              <w:rFonts w:ascii="LM Roman 10" w:hAnsi="LM Roman 10"/>
              <w:sz w:val="24"/>
              <w:szCs w:val="24"/>
            </w:rPr>
          </w:rPrChange>
        </w:rPr>
      </w:pPr>
      <w:r w:rsidRPr="00190928">
        <w:rPr>
          <w:rFonts w:ascii="LM Roman 10" w:hAnsi="LM Roman 10"/>
          <w:i/>
          <w:sz w:val="24"/>
          <w:szCs w:val="24"/>
          <w:rPrChange w:id="487"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488" w:author="andres camilo santana bohorquez" w:date="2017-02-16T15:55:00Z"/>
          <w:rFonts w:ascii="LM Roman 10" w:hAnsi="LM Roman 10"/>
          <w:sz w:val="24"/>
          <w:szCs w:val="24"/>
        </w:rPr>
      </w:pPr>
      <w:ins w:id="489"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490" w:author="andres camilo santana bohorquez" w:date="2017-02-16T15:55:00Z">
            <w:rPr/>
          </w:rPrChange>
        </w:rPr>
        <w:pPrChange w:id="491" w:author="andres camilo santana bohorquez" w:date="2017-02-16T15:55:00Z">
          <w:pPr>
            <w:pStyle w:val="Prrafodelista"/>
            <w:numPr>
              <w:numId w:val="11"/>
            </w:numPr>
            <w:ind w:hanging="360"/>
            <w:jc w:val="both"/>
          </w:pPr>
        </w:pPrChange>
      </w:pPr>
      <w:r w:rsidRPr="00190928">
        <w:rPr>
          <w:rFonts w:ascii="LM Roman 10" w:hAnsi="LM Roman 10"/>
          <w:sz w:val="24"/>
          <w:szCs w:val="24"/>
          <w:rPrChange w:id="492"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493" w:author="andres camilo santana bohorquez" w:date="2017-02-16T15:56:00Z"/>
          <w:rFonts w:ascii="LM Roman 10" w:hAnsi="LM Roman 10"/>
          <w:sz w:val="24"/>
          <w:szCs w:val="24"/>
        </w:rPr>
      </w:pPr>
      <w:r w:rsidRPr="00190928">
        <w:rPr>
          <w:rFonts w:ascii="LM Roman 10" w:hAnsi="LM Roman 10"/>
          <w:i/>
          <w:sz w:val="24"/>
          <w:szCs w:val="24"/>
          <w:rPrChange w:id="494"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495"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496"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497" w:author="andres camilo santana bohorquez" w:date="2017-02-16T15:56:00Z">
            <w:rPr/>
          </w:rPrChange>
        </w:rPr>
        <w:pPrChange w:id="498" w:author="andres camilo santana bohorquez" w:date="2017-02-16T15:56:00Z">
          <w:pPr>
            <w:pStyle w:val="Prrafodelista"/>
            <w:numPr>
              <w:numId w:val="11"/>
            </w:numPr>
            <w:ind w:hanging="360"/>
            <w:jc w:val="both"/>
          </w:pPr>
        </w:pPrChange>
      </w:pPr>
      <w:r w:rsidRPr="00190928">
        <w:rPr>
          <w:rFonts w:ascii="LM Roman 10" w:hAnsi="LM Roman 10"/>
          <w:sz w:val="24"/>
          <w:szCs w:val="24"/>
          <w:rPrChange w:id="499" w:author="andres camilo santana bohorquez" w:date="2017-02-16T15:56:00Z">
            <w:rPr/>
          </w:rPrChange>
        </w:rPr>
        <w:t>Recursos 100% Virtuales, accesibles mediante cualquier dispositivo.</w:t>
      </w:r>
    </w:p>
    <w:p w14:paraId="36513F9A" w14:textId="489C4E06" w:rsidR="00C56438" w:rsidRDefault="00C56438">
      <w:pPr>
        <w:jc w:val="both"/>
        <w:rPr>
          <w:ins w:id="500" w:author="andres camilo santana bohorquez" w:date="2017-02-16T16:05:00Z"/>
          <w:rFonts w:ascii="LM Roman 10" w:hAnsi="LM Roman 10"/>
          <w:sz w:val="24"/>
          <w:szCs w:val="24"/>
        </w:rPr>
        <w:pPrChange w:id="501"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02"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503" w:author="andres camilo santana bohorquez" w:date="2017-02-16T15:56:00Z">
            <w:rPr/>
          </w:rPrChange>
        </w:rPr>
        <w:pPrChange w:id="504"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505" w:author="andres camilo santana bohorquez" w:date="2017-02-16T16:05:00Z"/>
          <w:rFonts w:ascii="LM Roman 10" w:hAnsi="LM Roman 10"/>
          <w:sz w:val="24"/>
          <w:szCs w:val="24"/>
        </w:rPr>
      </w:pPr>
      <w:ins w:id="506"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507" w:author="andres camilo santana bohorquez" w:date="2017-02-16T15:57:00Z"/>
          <w:rPrChange w:id="508" w:author="andres camilo santana bohorquez" w:date="2017-02-16T15:57:00Z">
            <w:rPr>
              <w:del w:id="509" w:author="andres camilo santana bohorquez" w:date="2017-02-16T15:57:00Z"/>
            </w:rPr>
          </w:rPrChange>
        </w:rPr>
        <w:pPrChange w:id="510" w:author="andres camilo santana bohorquez" w:date="2017-02-16T15:57:00Z">
          <w:pPr>
            <w:pStyle w:val="Prrafodelista"/>
            <w:jc w:val="both"/>
          </w:pPr>
        </w:pPrChange>
      </w:pPr>
    </w:p>
    <w:p w14:paraId="3FAE2F67" w14:textId="77777777" w:rsidR="00954203" w:rsidRPr="00567C14" w:rsidRDefault="00954203">
      <w:pPr>
        <w:pStyle w:val="Incontec"/>
        <w:pPrChange w:id="511" w:author="andres camilo santana bohorquez" w:date="2017-02-16T15:57:00Z">
          <w:pPr>
            <w:jc w:val="both"/>
          </w:pPr>
        </w:pPrChange>
      </w:pPr>
    </w:p>
    <w:p w14:paraId="6F3AB9A0" w14:textId="77777777" w:rsidR="004B3505" w:rsidRDefault="00816B81">
      <w:pPr>
        <w:jc w:val="both"/>
        <w:rPr>
          <w:ins w:id="512" w:author="andres camilo santana bohorquez" w:date="2017-02-17T00:37:00Z"/>
          <w:rFonts w:ascii="LM Roman 10" w:hAnsi="LM Roman 10"/>
          <w:sz w:val="24"/>
          <w:szCs w:val="24"/>
        </w:rPr>
        <w:pPrChange w:id="513" w:author="andres camilo santana bohorquez" w:date="2017-02-17T00:23:00Z">
          <w:pPr/>
        </w:pPrChange>
      </w:pPr>
      <w:ins w:id="514" w:author="andres camilo santana bohorquez" w:date="2017-02-17T00:24:00Z">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w:t>
        </w:r>
      </w:ins>
      <w:ins w:id="515" w:author="andres camilo santana bohorquez" w:date="2017-02-17T00:35:00Z">
        <w:r w:rsidR="004B3505">
          <w:rPr>
            <w:rFonts w:ascii="LM Roman 10" w:hAnsi="LM Roman 10"/>
            <w:sz w:val="24"/>
            <w:szCs w:val="24"/>
          </w:rPr>
          <w:t>se convertirá en un producto</w:t>
        </w:r>
      </w:ins>
      <w:ins w:id="516" w:author="andres camilo santana bohorquez" w:date="2017-02-17T00:24:00Z">
        <w:r>
          <w:rPr>
            <w:rFonts w:ascii="LM Roman 10" w:hAnsi="LM Roman 10"/>
            <w:sz w:val="24"/>
            <w:szCs w:val="24"/>
          </w:rPr>
          <w:t xml:space="preserve"> que permita eliminar esos dolores</w:t>
        </w:r>
      </w:ins>
      <w:ins w:id="517" w:author="andres camilo santana bohorquez" w:date="2017-02-17T00:25:00Z">
        <w:r>
          <w:rPr>
            <w:rFonts w:ascii="LM Roman 10" w:hAnsi="LM Roman 10"/>
            <w:sz w:val="24"/>
            <w:szCs w:val="24"/>
          </w:rPr>
          <w:t xml:space="preserve">, ahora solo queda </w:t>
        </w:r>
      </w:ins>
      <w:ins w:id="518" w:author="andres camilo santana bohorquez" w:date="2017-02-17T00:35:00Z">
        <w:r w:rsidR="004B3505">
          <w:rPr>
            <w:rFonts w:ascii="LM Roman 10" w:hAnsi="LM Roman 10"/>
            <w:sz w:val="24"/>
            <w:szCs w:val="24"/>
          </w:rPr>
          <w:t>reforzar</w:t>
        </w:r>
      </w:ins>
      <w:ins w:id="519"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520" w:author="andres camilo santana bohorquez" w:date="2017-02-17T00:35:00Z">
        <w:r w:rsidR="004B3505">
          <w:rPr>
            <w:rFonts w:ascii="LM Roman 10" w:hAnsi="LM Roman 10"/>
            <w:sz w:val="24"/>
            <w:szCs w:val="24"/>
          </w:rPr>
          <w:t xml:space="preserve">idea </w:t>
        </w:r>
      </w:ins>
      <w:ins w:id="521" w:author="andres camilo santana bohorquez" w:date="2017-02-17T00:36:00Z">
        <w:r w:rsidR="004B3505">
          <w:rPr>
            <w:rFonts w:ascii="LM Roman 10" w:hAnsi="LM Roman 10"/>
            <w:sz w:val="24"/>
            <w:szCs w:val="24"/>
          </w:rPr>
          <w:t>mediante</w:t>
        </w:r>
      </w:ins>
      <w:ins w:id="522" w:author="andres camilo santana bohorquez" w:date="2017-02-17T00:25:00Z">
        <w:r>
          <w:rPr>
            <w:rFonts w:ascii="LM Roman 10" w:hAnsi="LM Roman 10"/>
            <w:sz w:val="24"/>
            <w:szCs w:val="24"/>
          </w:rPr>
          <w:t xml:space="preserve"> un modelo de negocios </w:t>
        </w:r>
      </w:ins>
      <w:ins w:id="523"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524" w:author="andres camilo santana bohorquez" w:date="2017-02-17T00:36:00Z">
        <w:r w:rsidR="004B3505">
          <w:rPr>
            <w:rFonts w:ascii="LM Roman 10" w:hAnsi="LM Roman 10"/>
            <w:sz w:val="24"/>
            <w:szCs w:val="24"/>
          </w:rPr>
          <w:t xml:space="preserve">sobre las cuales la idea pueda </w:t>
        </w:r>
      </w:ins>
      <w:ins w:id="525" w:author="andres camilo santana bohorquez" w:date="2017-02-17T00:37:00Z">
        <w:r w:rsidR="004B3505">
          <w:rPr>
            <w:rFonts w:ascii="LM Roman 10" w:hAnsi="LM Roman 10"/>
            <w:sz w:val="24"/>
            <w:szCs w:val="24"/>
          </w:rPr>
          <w:t>ser</w:t>
        </w:r>
      </w:ins>
      <w:ins w:id="526" w:author="andres camilo santana bohorquez" w:date="2017-02-17T00:33:00Z">
        <w:r>
          <w:rPr>
            <w:rFonts w:ascii="LM Roman 10" w:hAnsi="LM Roman 10"/>
            <w:sz w:val="24"/>
            <w:szCs w:val="24"/>
          </w:rPr>
          <w:t xml:space="preserve"> </w:t>
        </w:r>
      </w:ins>
      <w:ins w:id="527" w:author="andres camilo santana bohorquez" w:date="2017-02-17T00:37:00Z">
        <w:r w:rsidR="004B3505">
          <w:rPr>
            <w:rFonts w:ascii="LM Roman 10" w:hAnsi="LM Roman 10"/>
            <w:sz w:val="24"/>
            <w:szCs w:val="24"/>
          </w:rPr>
          <w:t>entregada al</w:t>
        </w:r>
      </w:ins>
      <w:ins w:id="528" w:author="andres camilo santana bohorquez" w:date="2017-02-17T00:33:00Z">
        <w:r>
          <w:rPr>
            <w:rFonts w:ascii="LM Roman 10" w:hAnsi="LM Roman 10"/>
            <w:sz w:val="24"/>
            <w:szCs w:val="24"/>
          </w:rPr>
          <w:t xml:space="preserve"> mercado</w:t>
        </w:r>
      </w:ins>
      <w:ins w:id="529" w:author="andres camilo santana bohorquez" w:date="2017-02-17T00:31:00Z">
        <w:r>
          <w:rPr>
            <w:rFonts w:ascii="LM Roman 10" w:hAnsi="LM Roman 10"/>
            <w:sz w:val="24"/>
            <w:szCs w:val="24"/>
          </w:rPr>
          <w:t>.</w:t>
        </w:r>
      </w:ins>
      <w:ins w:id="530" w:author="andres camilo santana bohorquez" w:date="2017-02-17T00:24:00Z">
        <w:r>
          <w:rPr>
            <w:rFonts w:ascii="LM Roman 10" w:hAnsi="LM Roman 10"/>
            <w:sz w:val="24"/>
            <w:szCs w:val="24"/>
          </w:rPr>
          <w:t xml:space="preserve"> </w:t>
        </w:r>
      </w:ins>
      <w:ins w:id="531"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532" w:author="andres camilo santana bohorquez" w:date="2017-02-16T15:56:00Z"/>
        </w:rPr>
        <w:pPrChange w:id="533" w:author="andres camilo santana bohorquez" w:date="2017-02-17T00:37:00Z">
          <w:pPr>
            <w:jc w:val="both"/>
          </w:pPr>
        </w:pPrChange>
      </w:pPr>
      <w:del w:id="534" w:author="andres camilo santana bohorquez" w:date="2017-02-16T16:05:00Z">
        <w:r w:rsidRPr="00190928" w:rsidDel="004C1700">
          <w:rPr>
            <w:rPrChange w:id="535"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536" w:author="andres camilo santana bohorquez" w:date="2017-02-16T15:56:00Z"/>
        </w:rPr>
        <w:pPrChange w:id="537" w:author="andres camilo santana bohorquez" w:date="2017-02-17T00:37:00Z">
          <w:pPr>
            <w:jc w:val="both"/>
          </w:pPr>
        </w:pPrChange>
      </w:pPr>
    </w:p>
    <w:p w14:paraId="0C7E3D37" w14:textId="2A9DC320" w:rsidR="00064966" w:rsidRPr="00190928" w:rsidDel="00190928" w:rsidRDefault="00064966">
      <w:pPr>
        <w:pStyle w:val="Incontec"/>
        <w:rPr>
          <w:del w:id="538" w:author="andres camilo santana bohorquez" w:date="2017-02-16T15:57:00Z"/>
          <w:rPrChange w:id="539" w:author="andres camilo santana bohorquez" w:date="2017-02-16T15:56:00Z">
            <w:rPr>
              <w:del w:id="540" w:author="andres camilo santana bohorquez" w:date="2017-02-16T15:57:00Z"/>
            </w:rPr>
          </w:rPrChange>
        </w:rPr>
        <w:pPrChange w:id="541" w:author="andres camilo santana bohorquez" w:date="2017-02-17T00:37:00Z">
          <w:pPr>
            <w:pStyle w:val="Prrafodelista"/>
            <w:numPr>
              <w:numId w:val="11"/>
            </w:numPr>
            <w:ind w:hanging="360"/>
            <w:jc w:val="both"/>
          </w:pPr>
        </w:pPrChange>
      </w:pPr>
      <w:del w:id="542" w:author="andres camilo santana bohorquez" w:date="2017-02-16T15:58:00Z">
        <w:r w:rsidRPr="00190928" w:rsidDel="00190928">
          <w:rPr>
            <w:rPrChange w:id="543" w:author="andres camilo santana bohorquez" w:date="2017-02-16T15:56:00Z">
              <w:rPr/>
            </w:rPrChange>
          </w:rPr>
          <w:delText>Bajos Costos</w:delText>
        </w:r>
      </w:del>
    </w:p>
    <w:p w14:paraId="70BB268E" w14:textId="75B513C1" w:rsidR="00064966" w:rsidDel="00190928" w:rsidRDefault="00567C14">
      <w:pPr>
        <w:pStyle w:val="Incontec"/>
        <w:rPr>
          <w:del w:id="544" w:author="andres camilo santana bohorquez" w:date="2017-02-16T15:57:00Z"/>
        </w:rPr>
        <w:pPrChange w:id="545" w:author="andres camilo santana bohorquez" w:date="2017-02-17T00:37:00Z">
          <w:pPr>
            <w:pStyle w:val="Prrafodelista"/>
            <w:numPr>
              <w:numId w:val="11"/>
            </w:numPr>
            <w:ind w:hanging="360"/>
            <w:jc w:val="both"/>
          </w:pPr>
        </w:pPrChange>
      </w:pPr>
      <w:del w:id="546"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547" w:author="andres camilo santana bohorquez" w:date="2017-02-16T16:05:00Z"/>
        </w:rPr>
        <w:pPrChange w:id="548" w:author="andres camilo santana bohorquez" w:date="2017-02-17T00:37:00Z">
          <w:pPr>
            <w:pStyle w:val="Prrafodelista"/>
            <w:numPr>
              <w:numId w:val="11"/>
            </w:numPr>
            <w:ind w:hanging="360"/>
            <w:jc w:val="both"/>
          </w:pPr>
        </w:pPrChange>
      </w:pPr>
      <w:del w:id="549"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550" w:author="andres camilo santana bohorquez" w:date="2017-02-17T00:37:00Z">
          <w:pPr/>
        </w:pPrChange>
      </w:pPr>
    </w:p>
    <w:p w14:paraId="65F4B8E8" w14:textId="749C1E29" w:rsidR="00D2157C" w:rsidRPr="009C7C60" w:rsidRDefault="009C7C60" w:rsidP="00E75E0F">
      <w:pPr>
        <w:pStyle w:val="Incontec"/>
        <w:numPr>
          <w:ilvl w:val="1"/>
          <w:numId w:val="1"/>
        </w:numPr>
        <w:outlineLvl w:val="1"/>
        <w:rPr>
          <w:sz w:val="28"/>
        </w:rPr>
      </w:pPr>
      <w:bookmarkStart w:id="551" w:name="_Toc475311908"/>
      <w:r w:rsidRPr="009C7C60">
        <w:rPr>
          <w:sz w:val="28"/>
        </w:rPr>
        <w:t>DESCRIPCIÓN Y FUNCIONAMIENTO DEL MODELO DE NEGOCIOS</w:t>
      </w:r>
      <w:bookmarkEnd w:id="551"/>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552" w:author="andres camilo santana bohorquez" w:date="2017-02-15T00:01:00Z">
        <w:r w:rsidR="005C59AD">
          <w:t xml:space="preserve">uso de una historia que describirá el modelo a grandes rasgos para luego describir dicho </w:t>
        </w:r>
      </w:ins>
      <w:r w:rsidR="00954203" w:rsidRPr="00011C81">
        <w:t xml:space="preserve">modelo </w:t>
      </w:r>
      <w:ins w:id="553" w:author="andres camilo santana bohorquez" w:date="2017-02-15T00:02:00Z">
        <w:r w:rsidR="005C59AD">
          <w:t xml:space="preserve">detalladamente </w:t>
        </w:r>
      </w:ins>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del w:id="554"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6530AA2C" w14:textId="77777777" w:rsidR="00DE4099" w:rsidRPr="00DE4099" w:rsidRDefault="00DE4099">
      <w:pPr>
        <w:pStyle w:val="Incontec"/>
        <w:rPr>
          <w:rPrChange w:id="555" w:author="andres camilo santana bohorquez" w:date="2017-02-17T00:38:00Z">
            <w:rPr/>
          </w:rPrChange>
        </w:rPr>
        <w:pPrChange w:id="556"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557"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558" w:author="andres camilo santana bohorquez" w:date="2017-02-15T05:51:00Z">
        <w:r w:rsidR="001A5ABB">
          <w:t>.</w:t>
        </w:r>
      </w:ins>
    </w:p>
    <w:p w14:paraId="3287CD2E" w14:textId="27005F7C" w:rsidR="00F4240F" w:rsidDel="001A5ABB" w:rsidRDefault="001A5ABB" w:rsidP="00F4240F">
      <w:pPr>
        <w:pStyle w:val="Incontec"/>
        <w:rPr>
          <w:del w:id="559" w:author="andres camilo santana bohorquez" w:date="2017-02-15T05:54:00Z"/>
        </w:rPr>
      </w:pPr>
      <w:ins w:id="560" w:author="andres camilo santana bohorquez" w:date="2017-02-15T05:51:00Z">
        <w:r>
          <w:t xml:space="preserve">Durante los últimos 6 meses cada </w:t>
        </w:r>
      </w:ins>
      <w:ins w:id="561" w:author="andres camilo santana bohorquez" w:date="2017-02-15T05:54:00Z">
        <w:r>
          <w:t>día</w:t>
        </w:r>
      </w:ins>
      <w:ins w:id="562" w:author="andres camilo santana bohorquez" w:date="2017-02-15T05:51:00Z">
        <w:r>
          <w:t xml:space="preserve"> para diego significa un nuevo reto, un reto enfocado en ofrecer una </w:t>
        </w:r>
      </w:ins>
      <w:ins w:id="563" w:author="andres camilo santana bohorquez" w:date="2017-02-15T05:52:00Z">
        <w:r>
          <w:t>aplicación</w:t>
        </w:r>
      </w:ins>
      <w:ins w:id="564" w:author="andres camilo santana bohorquez" w:date="2017-02-15T05:51:00Z">
        <w:r>
          <w:t xml:space="preserve"> </w:t>
        </w:r>
      </w:ins>
      <w:ins w:id="565" w:author="andres camilo santana bohorquez" w:date="2017-02-15T05:52:00Z">
        <w:r>
          <w:t xml:space="preserve">que cumpla con las necesidades de sus clientes, </w:t>
        </w:r>
      </w:ins>
      <w:ins w:id="566" w:author="andres camilo santana bohorquez" w:date="2017-02-15T05:54:00Z">
        <w:r>
          <w:lastRenderedPageBreak/>
          <w:t>cada día Diego</w:t>
        </w:r>
      </w:ins>
      <w:del w:id="567"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568" w:author="andres camilo santana bohorquez" w:date="2017-02-15T05:54:00Z">
        <w:r w:rsidDel="001A5ABB">
          <w:delText>Diego</w:delText>
        </w:r>
      </w:del>
      <w:ins w:id="569" w:author="andres camilo santana bohorquez" w:date="2017-02-15T05:54:00Z">
        <w:r w:rsidR="001A5ABB">
          <w:t xml:space="preserve"> </w:t>
        </w:r>
      </w:ins>
      <w:del w:id="570" w:author="andres camilo santana bohorquez" w:date="2017-02-15T05:54:00Z">
        <w:r w:rsidDel="001A5ABB">
          <w:delText xml:space="preserve"> busca</w:delText>
        </w:r>
      </w:del>
      <w:ins w:id="571" w:author="andres camilo santana bohorquez" w:date="2017-02-15T05:55:00Z">
        <w:r w:rsidR="001A5ABB">
          <w:t>Busca</w:t>
        </w:r>
      </w:ins>
      <w:r>
        <w:t xml:space="preserve"> </w:t>
      </w:r>
      <w:ins w:id="572" w:author="andres camilo santana bohorquez" w:date="2017-02-15T05:54:00Z">
        <w:r w:rsidR="001A5ABB">
          <w:t xml:space="preserve">el </w:t>
        </w:r>
      </w:ins>
      <w:r>
        <w:t>apoyo de entidades gubernamentales o privadas con el fin de que ese proyecto llegue a cada rincón del país</w:t>
      </w:r>
      <w:ins w:id="573" w:author="andres camilo santana bohorquez" w:date="2017-02-15T05:55:00Z">
        <w:r w:rsidR="001A5ABB">
          <w:t xml:space="preserve">, cada </w:t>
        </w:r>
      </w:ins>
      <w:ins w:id="574" w:author="andres camilo santana bohorquez" w:date="2017-02-15T05:56:00Z">
        <w:r w:rsidR="001A5ABB">
          <w:t>día</w:t>
        </w:r>
      </w:ins>
      <w:ins w:id="575"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576" w:author="andres camilo santana bohorquez" w:date="2017-02-15T05:55:00Z">
        <w:r w:rsidDel="001A5ABB">
          <w:delText>.</w:delText>
        </w:r>
      </w:del>
    </w:p>
    <w:p w14:paraId="05A6611B" w14:textId="77777777" w:rsidR="00F4240F" w:rsidRPr="009C7C60" w:rsidRDefault="00F4240F">
      <w:pPr>
        <w:pStyle w:val="Incontec"/>
        <w:pPrChange w:id="577" w:author="andres camilo santana bohorquez" w:date="2017-02-15T05:58:00Z">
          <w:pPr/>
        </w:pPrChange>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578" w:name="_Toc475311909"/>
      <w:r w:rsidRPr="00102649">
        <w:rPr>
          <w:rFonts w:cs="Times New Roman"/>
          <w:color w:val="auto"/>
          <w:lang w:val="es-ES" w:eastAsia="es-ES"/>
        </w:rPr>
        <w:t>Modelo Canvas</w:t>
      </w:r>
      <w:r w:rsidR="009C7C60">
        <w:rPr>
          <w:rFonts w:cs="Times New Roman"/>
          <w:color w:val="auto"/>
          <w:lang w:val="es-ES" w:eastAsia="es-ES"/>
        </w:rPr>
        <w:t>.</w:t>
      </w:r>
      <w:bookmarkEnd w:id="578"/>
    </w:p>
    <w:p w14:paraId="4B3D3AD1" w14:textId="77777777" w:rsidR="00D809FD" w:rsidRPr="00D809FD" w:rsidRDefault="00D809FD" w:rsidP="00D809FD">
      <w:pPr>
        <w:rPr>
          <w:ins w:id="579" w:author="andres camilo santana bohorquez" w:date="2017-02-17T00:39:00Z"/>
          <w:lang w:val="es-ES" w:eastAsia="es-ES"/>
        </w:rPr>
      </w:pPr>
    </w:p>
    <w:p w14:paraId="4AAB6711" w14:textId="79BF7BD2"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ins w:id="580" w:author="andres camilo santana bohorquez" w:date="2017-02-16T16:06:00Z">
        <w:r w:rsidR="004C1700">
          <w:rPr>
            <w:rFonts w:cs="Times New Roman"/>
          </w:rPr>
          <w:t xml:space="preserve"> </w:t>
        </w:r>
      </w:ins>
      <w:r w:rsidR="008E0058">
        <w:rPr>
          <w:rFonts w:cs="Times New Roman"/>
        </w:rPr>
        <w:t xml:space="preserve"> </w:t>
      </w:r>
      <w:customXmlInsRangeStart w:id="581" w:author="andres camilo santana bohorquez" w:date="2017-02-17T00:04:00Z"/>
      <w:sdt>
        <w:sdtPr>
          <w:rPr>
            <w:rFonts w:cs="Times New Roman"/>
          </w:rPr>
          <w:id w:val="-70038017"/>
          <w:citation/>
        </w:sdtPr>
        <w:sdtContent>
          <w:customXmlInsRangeEnd w:id="581"/>
          <w:ins w:id="582"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DD74C2" w:rsidRPr="00DD74C2">
            <w:rPr>
              <w:rFonts w:cs="Times New Roman"/>
              <w:noProof/>
              <w:lang w:val="es-ES"/>
            </w:rPr>
            <w:t>(7)</w:t>
          </w:r>
          <w:ins w:id="583" w:author="andres camilo santana bohorquez" w:date="2017-02-17T00:04:00Z">
            <w:r w:rsidR="00BA20EE">
              <w:rPr>
                <w:rFonts w:cs="Times New Roman"/>
              </w:rPr>
              <w:fldChar w:fldCharType="end"/>
            </w:r>
          </w:ins>
          <w:customXmlInsRangeStart w:id="584" w:author="andres camilo santana bohorquez" w:date="2017-02-17T00:04:00Z"/>
        </w:sdtContent>
      </w:sdt>
      <w:customXmlInsRangeEnd w:id="584"/>
      <w:ins w:id="585" w:author="andres camilo santana bohorquez" w:date="2017-02-16T16:14:00Z">
        <w:r w:rsidR="009F7264">
          <w:rPr>
            <w:rFonts w:cs="Times New Roman"/>
          </w:rPr>
          <w:t xml:space="preserve"> </w:t>
        </w:r>
      </w:ins>
      <w:del w:id="586"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587"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588"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589" w:author="andres camilo santana bohorquez" w:date="2017-02-16T16:15:00Z">
        <w:r w:rsidR="00CA31F2">
          <w:rPr>
            <w:rFonts w:cs="Times New Roman"/>
          </w:rPr>
          <w:t>l</w:t>
        </w:r>
      </w:ins>
      <w:r w:rsidR="00D2157C" w:rsidRPr="00102649">
        <w:rPr>
          <w:rFonts w:cs="Times New Roman"/>
        </w:rPr>
        <w:t xml:space="preserve"> </w:t>
      </w:r>
      <w:del w:id="590"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ins w:id="591" w:author="andres camilo santana bohorquez" w:date="2017-02-17T00:40:00Z">
        <w:r>
          <w:rPr>
            <w:rFonts w:cs="Times New Roman"/>
          </w:rPr>
          <w:t>A continuación</w:t>
        </w:r>
      </w:ins>
      <w:ins w:id="592" w:author="andres camilo santana bohorquez" w:date="2017-02-17T00:39:00Z">
        <w:r>
          <w:rPr>
            <w:rFonts w:cs="Times New Roman"/>
          </w:rPr>
          <w:t xml:space="preserve"> se </w:t>
        </w:r>
      </w:ins>
      <w:ins w:id="593" w:author="andres camilo santana bohorquez" w:date="2017-02-17T00:40:00Z">
        <w:r>
          <w:rPr>
            <w:rFonts w:cs="Times New Roman"/>
          </w:rPr>
          <w:t>describirán</w:t>
        </w:r>
      </w:ins>
      <w:ins w:id="594" w:author="andres camilo santana bohorquez" w:date="2017-02-17T00:39:00Z">
        <w:r>
          <w:rPr>
            <w:rFonts w:cs="Times New Roman"/>
          </w:rPr>
          <w:t xml:space="preserve"> los nueve </w:t>
        </w:r>
      </w:ins>
      <w:ins w:id="595" w:author="andres camilo santana bohorquez" w:date="2017-02-17T00:40:00Z">
        <w:r>
          <w:rPr>
            <w:rFonts w:cs="Times New Roman"/>
          </w:rPr>
          <w:t>módulos del modelo</w:t>
        </w:r>
      </w:ins>
      <w:ins w:id="596" w:author="andres camilo santana bohorquez" w:date="2017-02-17T00:39:00Z">
        <w:r>
          <w:rPr>
            <w:rFonts w:cs="Times New Roman"/>
          </w:rPr>
          <w:t xml:space="preserve"> </w:t>
        </w:r>
      </w:ins>
      <w:ins w:id="597" w:author="andres camilo santana bohorquez" w:date="2017-02-17T00:42:00Z">
        <w:r>
          <w:rPr>
            <w:rFonts w:cs="Times New Roman"/>
          </w:rPr>
          <w:t xml:space="preserve">descritos como los </w:t>
        </w:r>
      </w:ins>
      <w:ins w:id="598" w:author="andres camilo santana bohorquez" w:date="2017-02-17T00:43:00Z">
        <w:r>
          <w:rPr>
            <w:rFonts w:cs="Times New Roman"/>
          </w:rPr>
          <w:t xml:space="preserve">pasos clave </w:t>
        </w:r>
      </w:ins>
      <w:ins w:id="599" w:author="andres camilo santana bohorquez" w:date="2017-02-17T00:45:00Z">
        <w:r>
          <w:rPr>
            <w:rFonts w:cs="Times New Roman"/>
          </w:rPr>
          <w:t xml:space="preserve">que una empresa debería seguir </w:t>
        </w:r>
      </w:ins>
      <w:ins w:id="600" w:author="andres camilo santana bohorquez" w:date="2017-02-17T00:43:00Z">
        <w:r>
          <w:rPr>
            <w:rFonts w:cs="Times New Roman"/>
          </w:rPr>
          <w:t xml:space="preserve">para </w:t>
        </w:r>
      </w:ins>
      <w:ins w:id="601" w:author="andres camilo santana bohorquez" w:date="2017-02-17T00:45:00Z">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ins>
    </w:p>
    <w:p w14:paraId="1625CC24" w14:textId="77777777" w:rsidR="00D809FD" w:rsidRPr="001044EE" w:rsidRDefault="00D809FD" w:rsidP="00D809FD">
      <w:pPr>
        <w:pStyle w:val="Incontec"/>
      </w:pPr>
    </w:p>
    <w:p w14:paraId="431544D0" w14:textId="77777777" w:rsidR="00D809FD" w:rsidRPr="00102649" w:rsidDel="009F7264" w:rsidRDefault="00D809FD" w:rsidP="00D809FD">
      <w:pPr>
        <w:pStyle w:val="Incontec"/>
        <w:rPr>
          <w:del w:id="602" w:author="andres camilo santana bohorquez" w:date="2017-02-16T16:15:00Z"/>
          <w:rFonts w:cs="Times New Roman"/>
        </w:rPr>
      </w:pPr>
      <w:del w:id="603" w:author="andres camilo santana bohorquez" w:date="2017-02-16T16:06:00Z">
        <w:r w:rsidRPr="00102649" w:rsidDel="004C1700">
          <w:rPr>
            <w:rFonts w:cs="Times New Roman"/>
            <w:noProof/>
            <w:lang w:val="es-ES" w:eastAsia="es-ES"/>
            <w:rPrChange w:id="604" w:author="Unknown">
              <w:rPr>
                <w:noProof/>
                <w:lang w:val="es-ES" w:eastAsia="es-ES"/>
              </w:rPr>
            </w:rPrChange>
          </w:rPr>
          <w:drawing>
            <wp:inline distT="0" distB="0" distL="0" distR="0" wp14:anchorId="3697A12D" wp14:editId="720F1569">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21FDC132" w14:textId="77777777" w:rsidR="00D809FD" w:rsidRPr="000A0072" w:rsidDel="009F7264" w:rsidRDefault="00D809FD" w:rsidP="00D809FD">
      <w:pPr>
        <w:pStyle w:val="Incontec"/>
        <w:rPr>
          <w:del w:id="605" w:author="andres camilo santana bohorquez" w:date="2017-02-16T16:14:00Z"/>
          <w:rFonts w:cs="Times New Roman"/>
          <w:i/>
          <w:sz w:val="22"/>
          <w:szCs w:val="22"/>
        </w:rPr>
      </w:pPr>
      <w:del w:id="606" w:author="andres camilo santana bohorquez" w:date="2017-02-16T16:14:00Z">
        <w:r w:rsidDel="009F7264">
          <w:rPr>
            <w:rFonts w:cs="Times New Roman"/>
            <w:b/>
            <w:i/>
            <w:sz w:val="22"/>
            <w:szCs w:val="22"/>
          </w:rPr>
          <w:delText>Figura 4-</w:delText>
        </w:r>
        <w:r w:rsidRPr="000A0072" w:rsidDel="009F7264">
          <w:rPr>
            <w:rFonts w:cs="Times New Roman"/>
            <w:b/>
            <w:i/>
            <w:sz w:val="22"/>
            <w:szCs w:val="22"/>
          </w:rPr>
          <w:delText>2</w:delText>
        </w:r>
        <w:r w:rsidRPr="000A0072" w:rsidDel="009F7264">
          <w:rPr>
            <w:rFonts w:cs="Times New Roman"/>
            <w:i/>
            <w:sz w:val="22"/>
            <w:szCs w:val="22"/>
          </w:rPr>
          <w:delText xml:space="preserve">. Business Model Canvas. Tomado de </w:delText>
        </w:r>
      </w:del>
      <w:customXmlDelRangeStart w:id="607" w:author="andres camilo santana bohorquez" w:date="2017-02-16T16:14:00Z"/>
      <w:sdt>
        <w:sdtPr>
          <w:rPr>
            <w:rFonts w:cs="Times New Roman"/>
            <w:i/>
          </w:rPr>
          <w:id w:val="59380402"/>
          <w:citation/>
        </w:sdtPr>
        <w:sdtContent>
          <w:customXmlDelRangeEnd w:id="607"/>
          <w:del w:id="608" w:author="andres camilo santana bohorquez" w:date="2017-02-16T16:14:00Z">
            <w:r w:rsidRPr="000A0072" w:rsidDel="009F7264">
              <w:rPr>
                <w:rFonts w:cs="Times New Roman"/>
                <w:i/>
              </w:rPr>
              <w:fldChar w:fldCharType="begin"/>
            </w:r>
            <w:r w:rsidRPr="000A0072" w:rsidDel="009F7264">
              <w:rPr>
                <w:rFonts w:cs="Times New Roman"/>
                <w:i/>
                <w:sz w:val="22"/>
                <w:szCs w:val="22"/>
              </w:rPr>
              <w:delInstrText xml:space="preserve"> CITATION Ale \l 9226 </w:delInstrText>
            </w:r>
            <w:r w:rsidRPr="000A0072" w:rsidDel="009F7264">
              <w:rPr>
                <w:rFonts w:cs="Times New Roman"/>
                <w:i/>
              </w:rPr>
              <w:fldChar w:fldCharType="separate"/>
            </w:r>
            <w:r w:rsidRPr="00643776" w:rsidDel="009F7264">
              <w:rPr>
                <w:rFonts w:cs="Times New Roman"/>
                <w:noProof/>
                <w:sz w:val="22"/>
                <w:szCs w:val="22"/>
              </w:rPr>
              <w:delText>(7)</w:delText>
            </w:r>
            <w:r w:rsidRPr="000A0072" w:rsidDel="009F7264">
              <w:rPr>
                <w:rFonts w:cs="Times New Roman"/>
                <w:i/>
              </w:rPr>
              <w:fldChar w:fldCharType="end"/>
            </w:r>
          </w:del>
          <w:customXmlDelRangeStart w:id="609" w:author="andres camilo santana bohorquez" w:date="2017-02-16T16:14:00Z"/>
        </w:sdtContent>
      </w:sdt>
      <w:customXmlDelRangeEnd w:id="609"/>
    </w:p>
    <w:p w14:paraId="1EE968A4" w14:textId="77777777" w:rsidR="00D809FD" w:rsidDel="00BC1B4F" w:rsidRDefault="00D809FD" w:rsidP="00D809FD">
      <w:pPr>
        <w:pStyle w:val="Incontec"/>
        <w:rPr>
          <w:del w:id="610" w:author="andres camilo santana bohorquez" w:date="2017-02-15T06:13:00Z"/>
          <w:lang w:val="es-ES" w:eastAsia="es-ES"/>
        </w:rPr>
      </w:pPr>
    </w:p>
    <w:p w14:paraId="7B602E5F" w14:textId="77777777" w:rsidR="00D809FD" w:rsidDel="00BC1B4F" w:rsidRDefault="00D809FD">
      <w:pPr>
        <w:pStyle w:val="Incontec"/>
        <w:rPr>
          <w:del w:id="611" w:author="andres camilo santana bohorquez" w:date="2017-02-15T06:13:00Z"/>
          <w:lang w:val="es-ES" w:eastAsia="es-ES"/>
        </w:rPr>
        <w:pPrChange w:id="612" w:author="andres camilo santana bohorquez" w:date="2017-02-15T06:13:00Z">
          <w:pPr/>
        </w:pPrChange>
      </w:pPr>
    </w:p>
    <w:p w14:paraId="33DFE7B3" w14:textId="77777777" w:rsidR="00D809FD" w:rsidRPr="009C7C60" w:rsidDel="009F7264" w:rsidRDefault="00D809FD">
      <w:pPr>
        <w:pStyle w:val="Incontec"/>
        <w:rPr>
          <w:del w:id="613" w:author="andres camilo santana bohorquez" w:date="2017-02-16T16:15:00Z"/>
          <w:lang w:val="es-ES" w:eastAsia="es-ES"/>
        </w:rPr>
        <w:pPrChange w:id="614" w:author="andres camilo santana bohorquez" w:date="2017-02-15T06:13:00Z">
          <w:pPr/>
        </w:pPrChange>
      </w:pPr>
    </w:p>
    <w:p w14:paraId="2FC89B2A" w14:textId="77777777" w:rsidR="00D809FD" w:rsidRPr="00102649" w:rsidRDefault="00D809FD" w:rsidP="00D809FD">
      <w:pPr>
        <w:pStyle w:val="Incontec"/>
        <w:rPr>
          <w:rFonts w:cs="Times New Roman"/>
          <w:b/>
          <w:color w:val="auto"/>
          <w:lang w:val="es-ES" w:eastAsia="es-ES"/>
        </w:rPr>
      </w:pPr>
      <w:r w:rsidRPr="00102649">
        <w:rPr>
          <w:rFonts w:cs="Times New Roman"/>
          <w:b/>
          <w:lang w:val="es-ES" w:eastAsia="es-ES"/>
        </w:rPr>
        <w:t>Segmentación De Clientes</w:t>
      </w:r>
    </w:p>
    <w:p w14:paraId="3DF56BA1" w14:textId="77777777" w:rsidR="00D809FD" w:rsidRPr="00102649" w:rsidRDefault="00D809FD" w:rsidP="00D809FD">
      <w:pPr>
        <w:pStyle w:val="Incontec"/>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77777777" w:rsidR="00D809FD" w:rsidRPr="00102649" w:rsidRDefault="00D809FD" w:rsidP="00D809FD">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ins w:id="615" w:author="andres camilo santana bohorquez" w:date="2017-02-16T16:15:00Z"/>
          <w:rFonts w:ascii="LM Roman 10" w:hAnsi="LM Roman 10"/>
          <w:sz w:val="24"/>
        </w:rPr>
      </w:pPr>
    </w:p>
    <w:p w14:paraId="5BB8AC38" w14:textId="77777777" w:rsidR="00CA31F2" w:rsidRDefault="00CA31F2" w:rsidP="009F7264">
      <w:pPr>
        <w:rPr>
          <w:ins w:id="616" w:author="andres camilo santana bohorquez" w:date="2017-02-16T16:14:00Z"/>
          <w:rFonts w:ascii="LM Roman 10" w:hAnsi="LM Roman 10"/>
          <w:sz w:val="24"/>
        </w:rPr>
      </w:pPr>
    </w:p>
    <w:p w14:paraId="48F2533C" w14:textId="77777777" w:rsidR="009F7264" w:rsidRPr="00D76863" w:rsidRDefault="009F7264" w:rsidP="009F7264">
      <w:pPr>
        <w:rPr>
          <w:ins w:id="617" w:author="andres camilo santana bohorquez" w:date="2017-02-16T16:14:00Z"/>
          <w:rFonts w:ascii="LM Roman 10" w:hAnsi="LM Roman 10"/>
          <w:sz w:val="24"/>
        </w:rPr>
      </w:pPr>
      <w:ins w:id="618" w:author="andres camilo santana bohorquez" w:date="2017-02-16T16:14:00Z">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661312" cy="5277446"/>
                      </a:xfrm>
                      <a:prstGeom prst="rect">
                        <a:avLst/>
                      </a:prstGeom>
                    </pic:spPr>
                  </pic:pic>
                </a:graphicData>
              </a:graphic>
            </wp:inline>
          </w:drawing>
        </w:r>
      </w:ins>
    </w:p>
    <w:p w14:paraId="13700469" w14:textId="77777777" w:rsidR="009F7264" w:rsidRPr="0047214F" w:rsidRDefault="009F7264" w:rsidP="009F7264">
      <w:pPr>
        <w:rPr>
          <w:ins w:id="619" w:author="andres camilo santana bohorquez" w:date="2017-02-16T16:14:00Z"/>
          <w:rFonts w:ascii="LM Roman 10" w:hAnsi="LM Roman 10"/>
        </w:rPr>
      </w:pPr>
      <w:ins w:id="620"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621"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622" w:author="andres camilo santana bohorquez" w:date="2017-02-17T00:47:00Z"/>
          <w:rFonts w:cs="Times New Roman"/>
          <w:lang w:val="es-ES" w:eastAsia="es-ES"/>
          <w:rPrChange w:id="623" w:author="andres camilo santana bohorquez" w:date="2017-02-17T00:47:00Z">
            <w:rPr>
              <w:del w:id="624" w:author="andres camilo santana bohorquez" w:date="2017-02-17T00:47:00Z"/>
              <w:rFonts w:cs="Times New Roman"/>
              <w:lang w:val="es-ES" w:eastAsia="es-ES"/>
            </w:rPr>
          </w:rPrChange>
        </w:rPr>
        <w:pPrChange w:id="625" w:author="andres camilo santana bohorquez" w:date="2017-02-17T00:47:00Z">
          <w:pPr>
            <w:pStyle w:val="Incontec"/>
          </w:pPr>
        </w:pPrChange>
      </w:pPr>
      <w:ins w:id="626"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627"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628" w:author="andres camilo santana bohorquez" w:date="2017-02-17T00:47:00Z"/>
          <w:rFonts w:cs="Times New Roman"/>
          <w:lang w:val="es-ES" w:eastAsia="es-ES"/>
        </w:rPr>
      </w:pPr>
      <w:del w:id="629" w:author="andres camilo santana bohorquez" w:date="2017-02-17T00:47:00Z">
        <w:r w:rsidDel="00C427FE">
          <w:rPr>
            <w:rFonts w:cs="Times New Roman"/>
            <w:lang w:val="es-ES" w:eastAsia="es-ES"/>
          </w:rPr>
          <w:delText>U</w:delText>
        </w:r>
      </w:del>
      <w:ins w:id="630"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631"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632" w:author="andres camilo santana bohorquez" w:date="2017-02-17T00:47:00Z"/>
          <w:rFonts w:cs="Times New Roman"/>
          <w:lang w:val="es-ES" w:eastAsia="es-ES"/>
        </w:rPr>
      </w:pPr>
      <w:ins w:id="633"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34" w:author="andres camilo santana bohorquez" w:date="2017-02-17T00:47:00Z">
        <w:r>
          <w:rPr>
            <w:rFonts w:cs="Times New Roman"/>
            <w:lang w:val="es-ES" w:eastAsia="es-ES"/>
          </w:rPr>
          <w:t xml:space="preserve"> y Generar un </w:t>
        </w:r>
      </w:ins>
      <w:del w:id="635"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36" w:author="andres camilo santana bohorquez" w:date="2017-02-15T06:12:00Z"/>
          <w:rFonts w:cs="Times New Roman"/>
          <w:lang w:val="es-ES" w:eastAsia="es-ES"/>
        </w:rPr>
      </w:pPr>
      <w:ins w:id="637" w:author="andres camilo santana bohorquez" w:date="2017-02-15T06:12:00Z">
        <w:r>
          <w:rPr>
            <w:rFonts w:cs="Times New Roman"/>
            <w:lang w:val="es-ES" w:eastAsia="es-ES"/>
          </w:rPr>
          <w:t>Además</w:t>
        </w:r>
      </w:ins>
      <w:ins w:id="638" w:author="andres camilo santana bohorquez" w:date="2017-02-15T06:02:00Z">
        <w:r w:rsidR="006951CB">
          <w:rPr>
            <w:rFonts w:cs="Times New Roman"/>
            <w:lang w:val="es-ES" w:eastAsia="es-ES"/>
          </w:rPr>
          <w:t xml:space="preserve"> p</w:t>
        </w:r>
      </w:ins>
      <w:ins w:id="639" w:author="andres camilo santana bohorquez" w:date="2017-02-15T05:59:00Z">
        <w:r w:rsidR="00CF5AC9">
          <w:rPr>
            <w:rFonts w:cs="Times New Roman"/>
            <w:lang w:val="es-ES" w:eastAsia="es-ES"/>
          </w:rPr>
          <w:t xml:space="preserve">ara </w:t>
        </w:r>
      </w:ins>
      <w:ins w:id="640" w:author="andres camilo santana bohorquez" w:date="2017-02-15T06:02:00Z">
        <w:r w:rsidR="006951CB">
          <w:rPr>
            <w:rFonts w:cs="Times New Roman"/>
            <w:lang w:val="es-ES" w:eastAsia="es-ES"/>
          </w:rPr>
          <w:t>el sector de</w:t>
        </w:r>
      </w:ins>
      <w:ins w:id="641" w:author="andres camilo santana bohorquez" w:date="2017-02-15T06:00:00Z">
        <w:r w:rsidR="00CF5AC9">
          <w:rPr>
            <w:rFonts w:cs="Times New Roman"/>
            <w:lang w:val="es-ES" w:eastAsia="es-ES"/>
          </w:rPr>
          <w:t xml:space="preserve"> inversionistas</w:t>
        </w:r>
      </w:ins>
      <w:ins w:id="642" w:author="andres camilo santana bohorquez" w:date="2017-02-15T06:02:00Z">
        <w:r w:rsidR="006951CB">
          <w:rPr>
            <w:rFonts w:cs="Times New Roman"/>
            <w:lang w:val="es-ES" w:eastAsia="es-ES"/>
          </w:rPr>
          <w:t xml:space="preserve"> interesados en apoyar este proyecto se</w:t>
        </w:r>
      </w:ins>
      <w:ins w:id="643"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44" w:author="andres camilo santana bohorquez" w:date="2017-02-15T06:03:00Z">
        <w:r w:rsidR="006951CB">
          <w:rPr>
            <w:rFonts w:cs="Times New Roman"/>
            <w:lang w:val="es-ES" w:eastAsia="es-ES"/>
          </w:rPr>
          <w:t xml:space="preserve">una </w:t>
        </w:r>
      </w:ins>
      <w:ins w:id="645"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646" w:author="andres camilo santana bohorquez" w:date="2017-02-15T06:03:00Z">
        <w:r w:rsidR="006951CB">
          <w:rPr>
            <w:rFonts w:cs="Times New Roman"/>
            <w:lang w:val="es-ES" w:eastAsia="es-ES"/>
          </w:rPr>
          <w:t xml:space="preserve">mejorar el </w:t>
        </w:r>
      </w:ins>
      <w:ins w:id="647" w:author="andres camilo santana bohorquez" w:date="2017-02-15T06:00:00Z">
        <w:r w:rsidR="006951CB">
          <w:rPr>
            <w:rFonts w:cs="Times New Roman"/>
            <w:lang w:val="es-ES" w:eastAsia="es-ES"/>
          </w:rPr>
          <w:t>“</w:t>
        </w:r>
        <w:proofErr w:type="spellStart"/>
        <w:r w:rsidR="006951CB">
          <w:rPr>
            <w:rFonts w:cs="Times New Roman"/>
            <w:lang w:val="es-ES" w:eastAsia="es-ES"/>
          </w:rPr>
          <w:t>GoodWill</w:t>
        </w:r>
        <w:proofErr w:type="spellEnd"/>
        <w:r w:rsidR="006951CB">
          <w:rPr>
            <w:rFonts w:cs="Times New Roman"/>
            <w:lang w:val="es-ES" w:eastAsia="es-ES"/>
          </w:rPr>
          <w:t>”</w:t>
        </w:r>
      </w:ins>
      <w:ins w:id="648" w:author="andres camilo santana bohorquez" w:date="2017-02-15T06:03:00Z">
        <w:r w:rsidR="006951CB">
          <w:rPr>
            <w:rFonts w:cs="Times New Roman"/>
            <w:lang w:val="es-ES" w:eastAsia="es-ES"/>
          </w:rPr>
          <w:t xml:space="preserve"> de su compañía. </w:t>
        </w:r>
      </w:ins>
      <w:ins w:id="649" w:author="andres camilo santana bohorquez" w:date="2017-02-15T06:06:00Z">
        <w:r w:rsidR="006951CB">
          <w:rPr>
            <w:rFonts w:cs="Times New Roman"/>
            <w:lang w:val="es-ES" w:eastAsia="es-ES"/>
          </w:rPr>
          <w:t xml:space="preserve">Ofrecer un activo que le permita a las </w:t>
        </w:r>
      </w:ins>
      <w:ins w:id="650" w:author="andres camilo santana bohorquez" w:date="2017-02-15T06:07:00Z">
        <w:r w:rsidR="006951CB">
          <w:rPr>
            <w:rFonts w:cs="Times New Roman"/>
            <w:lang w:val="es-ES" w:eastAsia="es-ES"/>
          </w:rPr>
          <w:t>compañías</w:t>
        </w:r>
      </w:ins>
      <w:ins w:id="651" w:author="andres camilo santana bohorquez" w:date="2017-02-15T06:06:00Z">
        <w:r w:rsidR="006951CB">
          <w:rPr>
            <w:rFonts w:cs="Times New Roman"/>
            <w:lang w:val="es-ES" w:eastAsia="es-ES"/>
          </w:rPr>
          <w:t xml:space="preserve"> </w:t>
        </w:r>
      </w:ins>
      <w:ins w:id="652" w:author="andres camilo santana bohorquez" w:date="2017-02-15T06:07:00Z">
        <w:r w:rsidR="006951CB">
          <w:rPr>
            <w:rFonts w:cs="Times New Roman"/>
            <w:lang w:val="es-ES" w:eastAsia="es-ES"/>
          </w:rPr>
          <w:t>sobresalir ante su competencia</w:t>
        </w:r>
      </w:ins>
      <w:ins w:id="653" w:author="andres camilo santana bohorquez" w:date="2017-02-15T06:09:00Z">
        <w:r w:rsidR="006951CB">
          <w:rPr>
            <w:rFonts w:cs="Times New Roman"/>
            <w:lang w:val="es-ES" w:eastAsia="es-ES"/>
          </w:rPr>
          <w:t xml:space="preserve">. Este modelo de propuesta de valor se enfocaría </w:t>
        </w:r>
      </w:ins>
      <w:ins w:id="654"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655" w:author="andres camilo santana bohorquez" w:date="2017-02-15T06:12:00Z">
        <w:r>
          <w:rPr>
            <w:rFonts w:cs="Times New Roman"/>
            <w:lang w:val="es-ES" w:eastAsia="es-ES"/>
          </w:rPr>
          <w:t>está</w:t>
        </w:r>
      </w:ins>
      <w:ins w:id="656" w:author="andres camilo santana bohorquez" w:date="2017-02-15T06:11:00Z">
        <w:r>
          <w:rPr>
            <w:rFonts w:cs="Times New Roman"/>
            <w:lang w:val="es-ES" w:eastAsia="es-ES"/>
          </w:rPr>
          <w:t xml:space="preserve"> dirigido </w:t>
        </w:r>
      </w:ins>
      <w:ins w:id="657" w:author="andres camilo santana bohorquez" w:date="2017-02-15T06:12:00Z">
        <w:r>
          <w:rPr>
            <w:rFonts w:cs="Times New Roman"/>
            <w:lang w:val="es-ES" w:eastAsia="es-ES"/>
          </w:rPr>
          <w:t>este</w:t>
        </w:r>
      </w:ins>
      <w:ins w:id="658" w:author="andres camilo santana bohorquez" w:date="2017-02-15T06:11:00Z">
        <w:r>
          <w:rPr>
            <w:rFonts w:cs="Times New Roman"/>
            <w:lang w:val="es-ES" w:eastAsia="es-ES"/>
          </w:rPr>
          <w:t xml:space="preserve"> </w:t>
        </w:r>
      </w:ins>
      <w:ins w:id="659" w:author="andres camilo santana bohorquez" w:date="2017-02-15T06:12:00Z">
        <w:r>
          <w:rPr>
            <w:rFonts w:cs="Times New Roman"/>
            <w:lang w:val="es-ES" w:eastAsia="es-ES"/>
          </w:rPr>
          <w:t>proyecto.</w:t>
        </w:r>
      </w:ins>
      <w:ins w:id="660" w:author="andres camilo santana bohorquez" w:date="2017-02-15T06:09:00Z">
        <w:r w:rsidR="006951CB">
          <w:rPr>
            <w:rFonts w:cs="Times New Roman"/>
            <w:lang w:val="es-ES" w:eastAsia="es-ES"/>
          </w:rPr>
          <w:t xml:space="preserve"> </w:t>
        </w:r>
      </w:ins>
      <w:ins w:id="661" w:author="andres camilo santana bohorquez" w:date="2017-02-15T06:01:00Z">
        <w:r w:rsidR="006951CB">
          <w:rPr>
            <w:rFonts w:cs="Times New Roman"/>
            <w:lang w:val="es-ES" w:eastAsia="es-ES"/>
          </w:rPr>
          <w:t xml:space="preserve"> </w:t>
        </w:r>
      </w:ins>
      <w:ins w:id="662" w:author="andres camilo santana bohorquez" w:date="2017-02-15T06:14:00Z">
        <w:r w:rsidR="00F34061">
          <w:rPr>
            <w:rFonts w:cs="Times New Roman"/>
            <w:lang w:val="es-ES" w:eastAsia="es-ES"/>
          </w:rPr>
          <w:t>Para el apoyo de la campaña publicitaria se buscar</w:t>
        </w:r>
      </w:ins>
      <w:ins w:id="663" w:author="andres camilo santana bohorquez" w:date="2017-02-15T06:15:00Z">
        <w:r w:rsidR="00F34061">
          <w:rPr>
            <w:rFonts w:cs="Times New Roman"/>
            <w:lang w:val="es-ES" w:eastAsia="es-ES"/>
          </w:rPr>
          <w:t>á</w:t>
        </w:r>
      </w:ins>
      <w:ins w:id="664" w:author="andres camilo santana bohorquez" w:date="2017-02-15T06:14:00Z">
        <w:r w:rsidR="00F34061">
          <w:rPr>
            <w:rFonts w:cs="Times New Roman"/>
            <w:lang w:val="es-ES" w:eastAsia="es-ES"/>
          </w:rPr>
          <w:t xml:space="preserve">n plataformas </w:t>
        </w:r>
      </w:ins>
      <w:ins w:id="665" w:author="andres camilo santana bohorquez" w:date="2017-02-15T06:15:00Z">
        <w:r w:rsidR="00F34061">
          <w:rPr>
            <w:rFonts w:cs="Times New Roman"/>
            <w:lang w:val="es-ES" w:eastAsia="es-ES"/>
          </w:rPr>
          <w:t xml:space="preserve">de </w:t>
        </w:r>
      </w:ins>
      <w:ins w:id="666" w:author="andres camilo santana bohorquez" w:date="2017-02-15T06:16:00Z">
        <w:r w:rsidR="00F34061">
          <w:rPr>
            <w:rFonts w:cs="Times New Roman"/>
            <w:lang w:val="es-ES" w:eastAsia="es-ES"/>
          </w:rPr>
          <w:t xml:space="preserve">divulgación masiva de </w:t>
        </w:r>
      </w:ins>
      <w:ins w:id="667" w:author="andres camilo santana bohorquez" w:date="2017-02-15T06:15:00Z">
        <w:r w:rsidR="00F34061">
          <w:rPr>
            <w:rFonts w:cs="Times New Roman"/>
            <w:lang w:val="es-ES" w:eastAsia="es-ES"/>
          </w:rPr>
          <w:t>contenido audiovisual</w:t>
        </w:r>
      </w:ins>
      <w:ins w:id="668" w:author="andres camilo santana bohorquez" w:date="2017-02-15T06:16:00Z">
        <w:r w:rsidR="00F34061">
          <w:rPr>
            <w:rFonts w:cs="Times New Roman"/>
            <w:lang w:val="es-ES" w:eastAsia="es-ES"/>
          </w:rPr>
          <w:t xml:space="preserve"> </w:t>
        </w:r>
      </w:ins>
      <w:ins w:id="669" w:author="andres camilo santana bohorquez" w:date="2017-02-15T06:14:00Z">
        <w:r w:rsidR="00F34061">
          <w:rPr>
            <w:rFonts w:cs="Times New Roman"/>
            <w:lang w:val="es-ES" w:eastAsia="es-ES"/>
          </w:rPr>
          <w:t xml:space="preserve">como </w:t>
        </w:r>
      </w:ins>
      <w:ins w:id="670" w:author="andres camilo santana bohorquez" w:date="2017-02-15T06:16:00Z">
        <w:r w:rsidR="00F34061">
          <w:rPr>
            <w:rFonts w:cs="Times New Roman"/>
            <w:lang w:val="es-ES" w:eastAsia="es-ES"/>
          </w:rPr>
          <w:t>los canales de televisión (RCN, Caracol, Canal Institucional)</w:t>
        </w:r>
      </w:ins>
      <w:ins w:id="671" w:author="andres camilo santana bohorquez" w:date="2017-02-15T06:17:00Z">
        <w:r w:rsidR="00F34061">
          <w:rPr>
            <w:rFonts w:cs="Times New Roman"/>
            <w:lang w:val="es-ES" w:eastAsia="es-ES"/>
          </w:rPr>
          <w:t xml:space="preserve"> mediante </w:t>
        </w:r>
      </w:ins>
      <w:ins w:id="672" w:author="andres camilo santana bohorquez" w:date="2017-02-15T06:14:00Z">
        <w:r w:rsidR="00F34061">
          <w:rPr>
            <w:rFonts w:cs="Times New Roman"/>
            <w:lang w:val="es-ES" w:eastAsia="es-ES"/>
          </w:rPr>
          <w:t>programas televi</w:t>
        </w:r>
      </w:ins>
      <w:ins w:id="673" w:author="andres camilo santana bohorquez" w:date="2017-02-15T06:17:00Z">
        <w:r w:rsidR="00F34061">
          <w:rPr>
            <w:rFonts w:cs="Times New Roman"/>
            <w:lang w:val="es-ES" w:eastAsia="es-ES"/>
          </w:rPr>
          <w:t>sivos</w:t>
        </w:r>
      </w:ins>
      <w:ins w:id="674" w:author="andres camilo santana bohorquez" w:date="2017-02-15T06:18:00Z">
        <w:r w:rsidR="00F34061">
          <w:rPr>
            <w:rFonts w:cs="Times New Roman"/>
            <w:lang w:val="es-ES" w:eastAsia="es-ES"/>
          </w:rPr>
          <w:t xml:space="preserve"> que buscan fomentar </w:t>
        </w:r>
        <w:r w:rsidR="00F34061">
          <w:rPr>
            <w:rFonts w:cs="Times New Roman"/>
            <w:lang w:val="es-ES" w:eastAsia="es-ES"/>
          </w:rPr>
          <w:lastRenderedPageBreak/>
          <w:t xml:space="preserve">la divulgación de proyectos de inclusión social como; </w:t>
        </w:r>
      </w:ins>
      <w:ins w:id="675" w:author="andres camilo santana bohorquez" w:date="2017-02-15T06:14:00Z">
        <w:r w:rsidR="00F34061">
          <w:rPr>
            <w:rFonts w:cs="Times New Roman"/>
            <w:lang w:val="es-ES" w:eastAsia="es-ES"/>
          </w:rPr>
          <w:t xml:space="preserve">Titanes Caracol o </w:t>
        </w:r>
      </w:ins>
      <w:ins w:id="676" w:author="andres camilo santana bohorquez" w:date="2017-02-15T06:18:00Z">
        <w:r w:rsidR="00F34061">
          <w:rPr>
            <w:rFonts w:cs="Times New Roman"/>
            <w:lang w:val="es-ES" w:eastAsia="es-ES"/>
          </w:rPr>
          <w:t>Misión</w:t>
        </w:r>
      </w:ins>
      <w:ins w:id="677" w:author="andres camilo santana bohorquez" w:date="2017-02-15T06:15:00Z">
        <w:r w:rsidR="00F34061">
          <w:rPr>
            <w:rFonts w:cs="Times New Roman"/>
            <w:lang w:val="es-ES" w:eastAsia="es-ES"/>
          </w:rPr>
          <w:t xml:space="preserve"> Impacto</w:t>
        </w:r>
      </w:ins>
      <w:ins w:id="678" w:author="andres camilo santana bohorquez" w:date="2017-02-15T06:18:00Z">
        <w:r w:rsidR="00F34061">
          <w:rPr>
            <w:rFonts w:cs="Times New Roman"/>
            <w:lang w:val="es-ES" w:eastAsia="es-ES"/>
          </w:rPr>
          <w:t>.</w:t>
        </w:r>
      </w:ins>
    </w:p>
    <w:p w14:paraId="333E2FF2" w14:textId="3FE6B25E" w:rsidR="00BC1B4F" w:rsidRDefault="00601F3C">
      <w:pPr>
        <w:pStyle w:val="Incontec"/>
        <w:rPr>
          <w:ins w:id="679" w:author="andres camilo santana bohorquez" w:date="2017-02-15T06:24:00Z"/>
          <w:lang w:val="es-ES" w:eastAsia="es-ES"/>
        </w:rPr>
      </w:pPr>
      <w:ins w:id="680" w:author="andres camilo santana bohorquez" w:date="2017-02-15T06:22:00Z">
        <w:r>
          <w:rPr>
            <w:lang w:val="es-ES" w:eastAsia="es-ES"/>
          </w:rPr>
          <w:t xml:space="preserve">Por otra parte se aprovechara el gran interés del gobierno en ofrecer una plataforma de </w:t>
        </w:r>
      </w:ins>
      <w:ins w:id="681" w:author="andres camilo santana bohorquez" w:date="2017-02-15T06:23:00Z">
        <w:r>
          <w:rPr>
            <w:lang w:val="es-ES" w:eastAsia="es-ES"/>
          </w:rPr>
          <w:t>divulgación</w:t>
        </w:r>
      </w:ins>
      <w:ins w:id="682" w:author="andres camilo santana bohorquez" w:date="2017-02-15T06:22:00Z">
        <w:r>
          <w:rPr>
            <w:lang w:val="es-ES" w:eastAsia="es-ES"/>
          </w:rPr>
          <w:t xml:space="preserve"> en estos proyectos que tienen como enfoque ofrecer herramientas que permitan </w:t>
        </w:r>
      </w:ins>
      <w:ins w:id="683" w:author="andres camilo santana bohorquez" w:date="2017-02-15T06:23:00Z">
        <w:r>
          <w:rPr>
            <w:lang w:val="es-ES" w:eastAsia="es-ES"/>
          </w:rPr>
          <w:t xml:space="preserve">mejorar la calidad de vida de las personas con limitaciones, todo con el fin de demostrar ante el mundo el </w:t>
        </w:r>
      </w:ins>
      <w:ins w:id="684" w:author="andres camilo santana bohorquez" w:date="2017-02-15T06:24:00Z">
        <w:r>
          <w:rPr>
            <w:lang w:val="es-ES" w:eastAsia="es-ES"/>
          </w:rPr>
          <w:t>compromiso</w:t>
        </w:r>
      </w:ins>
      <w:ins w:id="685"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085E97BA" w14:textId="77777777" w:rsidR="001044EE" w:rsidRPr="001044EE" w:rsidRDefault="001044EE" w:rsidP="001044EE">
      <w:pPr>
        <w:pStyle w:val="Incontec"/>
        <w:rPr>
          <w:lang w:val="es-ES" w:eastAsia="es-ES"/>
        </w:rPr>
      </w:pPr>
    </w:p>
    <w:p w14:paraId="4939731F" w14:textId="1AB66FDA"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w:t>
      </w:r>
      <w:commentRangeStart w:id="686"/>
      <w:commentRangeStart w:id="687"/>
      <w:r w:rsidR="00CA12AC">
        <w:rPr>
          <w:lang w:val="es-ES" w:eastAsia="es-ES"/>
        </w:rPr>
        <w:t>de</w:t>
      </w:r>
      <w:commentRangeEnd w:id="686"/>
      <w:r w:rsidR="00CA12AC">
        <w:rPr>
          <w:rStyle w:val="Refdecomentario"/>
          <w:rFonts w:ascii="Cambria" w:eastAsia="Cambria" w:hAnsi="Cambria" w:cs="Cambria"/>
          <w:color w:val="000000"/>
          <w:shd w:val="clear" w:color="auto" w:fill="auto"/>
        </w:rPr>
        <w:commentReference w:id="686"/>
      </w:r>
      <w:commentRangeEnd w:id="687"/>
      <w:r w:rsidR="00CA12AC">
        <w:rPr>
          <w:rStyle w:val="Refdecomentario"/>
          <w:rFonts w:ascii="Cambria" w:eastAsia="Cambria" w:hAnsi="Cambria" w:cs="Cambria"/>
          <w:color w:val="000000"/>
          <w:shd w:val="clear" w:color="auto" w:fill="auto"/>
        </w:rPr>
        <w:commentReference w:id="687"/>
      </w:r>
      <w:r w:rsidR="00CA12AC">
        <w:rPr>
          <w:lang w:val="es-ES" w:eastAsia="es-ES"/>
        </w:rPr>
        <w:t xml:space="preserve"> </w:t>
      </w:r>
      <w:r w:rsidR="008B5E6F">
        <w:rPr>
          <w:lang w:val="es-ES" w:eastAsia="es-ES"/>
        </w:rPr>
        <w:t>$38</w:t>
      </w:r>
      <w:r w:rsidR="00F15EF0">
        <w:rPr>
          <w:lang w:val="es-ES" w:eastAsia="es-ES"/>
        </w:rPr>
        <w:t>.</w:t>
      </w:r>
      <w:r w:rsidR="008B5E6F">
        <w:rPr>
          <w:lang w:val="es-ES" w:eastAsia="es-ES"/>
        </w:rPr>
        <w:t xml:space="preserve">153 pesos el primer año, dicho precio ira reduciéndose a medida que se captan más clientes.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Default="00D2157C" w:rsidP="000108B2">
      <w:pPr>
        <w:pStyle w:val="Incontec"/>
        <w:rPr>
          <w:b/>
          <w:lang w:val="es-ES" w:eastAsia="es-ES"/>
        </w:rPr>
      </w:pPr>
      <w:r w:rsidRPr="000108B2">
        <w:rPr>
          <w:b/>
          <w:lang w:val="es-ES" w:eastAsia="es-ES"/>
        </w:rPr>
        <w:t xml:space="preserve"> Actividades Claves</w:t>
      </w:r>
    </w:p>
    <w:p w14:paraId="2FEF74A4" w14:textId="77777777" w:rsidR="001044EE" w:rsidRPr="001044EE" w:rsidRDefault="001044EE" w:rsidP="001044EE">
      <w:pPr>
        <w:pStyle w:val="Incontec"/>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w:t>
      </w:r>
      <w:r w:rsidR="009A4F55">
        <w:rPr>
          <w:lang w:val="es-ES" w:eastAsia="es-ES"/>
        </w:rPr>
        <w:lastRenderedPageBreak/>
        <w:t xml:space="preserve">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4C572219"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xml:space="preserve">, Centros “Crecer”. Centros “Integrarte”, Instituto Pedagógico Nacional, siendo estas </w:t>
      </w:r>
      <w:r w:rsidRPr="00102649">
        <w:rPr>
          <w:rFonts w:cs="Times New Roman"/>
        </w:rPr>
        <w:lastRenderedPageBreak/>
        <w:t>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44EE" w:rsidRDefault="00D2157C" w:rsidP="001044EE">
      <w:pPr>
        <w:pStyle w:val="Incontec"/>
      </w:pPr>
    </w:p>
    <w:p w14:paraId="0FB178E6" w14:textId="6E6B9E65" w:rsidR="00D2157C" w:rsidRDefault="00D2157C" w:rsidP="00D2157C">
      <w:pPr>
        <w:pStyle w:val="Incontec"/>
        <w:rPr>
          <w:ins w:id="688"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689" w:author="andres camilo santana bohorquez" w:date="2017-02-17T00:48:00Z"/>
        </w:rPr>
      </w:pPr>
    </w:p>
    <w:p w14:paraId="2D9D1F17" w14:textId="77777777" w:rsidR="00217AB4" w:rsidRPr="00217AB4" w:rsidRDefault="00217AB4">
      <w:pPr>
        <w:pStyle w:val="Incontec"/>
        <w:rPr>
          <w:rPrChange w:id="690" w:author="andres camilo santana bohorquez" w:date="2017-02-17T00:48:00Z">
            <w:rPr>
              <w:rFonts w:cs="Times New Roman"/>
            </w:rPr>
          </w:rPrChange>
        </w:rPr>
      </w:pPr>
    </w:p>
    <w:p w14:paraId="1ECC77DF" w14:textId="2D2EC271" w:rsidR="00D76863" w:rsidDel="009F7264" w:rsidRDefault="00D76863" w:rsidP="00E75E0F">
      <w:pPr>
        <w:numPr>
          <w:ilvl w:val="0"/>
          <w:numId w:val="1"/>
        </w:numPr>
        <w:rPr>
          <w:del w:id="691" w:author="andres camilo santana bohorquez" w:date="2017-02-16T16:14:00Z"/>
          <w:rFonts w:ascii="LM Roman 10" w:hAnsi="LM Roman 10"/>
          <w:sz w:val="24"/>
        </w:rPr>
      </w:pPr>
      <w:bookmarkStart w:id="692" w:name="_Toc475090988"/>
      <w:bookmarkStart w:id="693" w:name="_Toc475091082"/>
      <w:bookmarkStart w:id="694" w:name="_Toc475092476"/>
      <w:bookmarkStart w:id="695" w:name="_Toc475092590"/>
      <w:bookmarkStart w:id="696" w:name="_Toc475092702"/>
      <w:bookmarkStart w:id="697" w:name="_Toc475311910"/>
      <w:bookmarkEnd w:id="692"/>
      <w:bookmarkEnd w:id="693"/>
      <w:bookmarkEnd w:id="694"/>
      <w:bookmarkEnd w:id="695"/>
      <w:bookmarkEnd w:id="696"/>
      <w:bookmarkEnd w:id="697"/>
    </w:p>
    <w:p w14:paraId="7C4A66EA" w14:textId="1B0ECB1F" w:rsidR="00D76863" w:rsidRPr="00D76863" w:rsidDel="009F7264" w:rsidRDefault="006A633E" w:rsidP="00E75E0F">
      <w:pPr>
        <w:numPr>
          <w:ilvl w:val="0"/>
          <w:numId w:val="1"/>
        </w:numPr>
        <w:rPr>
          <w:del w:id="698" w:author="andres camilo santana bohorquez" w:date="2017-02-16T16:14:00Z"/>
          <w:rFonts w:ascii="LM Roman 10" w:hAnsi="LM Roman 10"/>
          <w:sz w:val="24"/>
        </w:rPr>
      </w:pPr>
      <w:del w:id="699"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556515" cy="5205257"/>
                      </a:xfrm>
                      <a:prstGeom prst="rect">
                        <a:avLst/>
                      </a:prstGeom>
                    </pic:spPr>
                  </pic:pic>
                </a:graphicData>
              </a:graphic>
            </wp:inline>
          </w:drawing>
        </w:r>
        <w:bookmarkStart w:id="700" w:name="_Toc475090989"/>
        <w:bookmarkStart w:id="701" w:name="_Toc475091083"/>
        <w:bookmarkStart w:id="702" w:name="_Toc475092477"/>
        <w:bookmarkStart w:id="703" w:name="_Toc475092591"/>
        <w:bookmarkStart w:id="704" w:name="_Toc475092703"/>
        <w:bookmarkStart w:id="705" w:name="_Toc475311911"/>
        <w:bookmarkEnd w:id="700"/>
        <w:bookmarkEnd w:id="701"/>
        <w:bookmarkEnd w:id="702"/>
        <w:bookmarkEnd w:id="703"/>
        <w:bookmarkEnd w:id="704"/>
        <w:bookmarkEnd w:id="705"/>
      </w:del>
    </w:p>
    <w:p w14:paraId="4D5B22CE" w14:textId="7C55D3B3" w:rsidR="00D76863" w:rsidRPr="0047214F" w:rsidDel="009F7264" w:rsidRDefault="0047214F" w:rsidP="00E75E0F">
      <w:pPr>
        <w:numPr>
          <w:ilvl w:val="0"/>
          <w:numId w:val="1"/>
        </w:numPr>
        <w:rPr>
          <w:del w:id="706" w:author="andres camilo santana bohorquez" w:date="2017-02-16T16:14:00Z"/>
          <w:rFonts w:ascii="LM Roman 10" w:hAnsi="LM Roman 10"/>
        </w:rPr>
      </w:pPr>
      <w:del w:id="707"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708" w:name="_Toc475090990"/>
        <w:bookmarkStart w:id="709" w:name="_Toc475091084"/>
        <w:bookmarkStart w:id="710" w:name="_Toc475092478"/>
        <w:bookmarkStart w:id="711" w:name="_Toc475092592"/>
        <w:bookmarkStart w:id="712" w:name="_Toc475092704"/>
        <w:bookmarkStart w:id="713" w:name="_Toc475311912"/>
        <w:bookmarkEnd w:id="708"/>
        <w:bookmarkEnd w:id="709"/>
        <w:bookmarkEnd w:id="710"/>
        <w:bookmarkEnd w:id="711"/>
        <w:bookmarkEnd w:id="712"/>
        <w:bookmarkEnd w:id="713"/>
      </w:del>
    </w:p>
    <w:p w14:paraId="251F62DB" w14:textId="0D775DDC" w:rsidR="00D76863" w:rsidRPr="009C7C60" w:rsidDel="005145CA" w:rsidRDefault="00D76863" w:rsidP="00E75E0F">
      <w:pPr>
        <w:numPr>
          <w:ilvl w:val="0"/>
          <w:numId w:val="1"/>
        </w:numPr>
        <w:rPr>
          <w:del w:id="714" w:author="andres camilo santana bohorquez" w:date="2017-02-15T06:24:00Z"/>
          <w:rFonts w:ascii="LM Roman 10" w:hAnsi="LM Roman 10"/>
          <w:sz w:val="24"/>
        </w:rPr>
      </w:pPr>
      <w:bookmarkStart w:id="715" w:name="_Toc475090991"/>
      <w:bookmarkStart w:id="716" w:name="_Toc475091085"/>
      <w:bookmarkStart w:id="717" w:name="_Toc475092479"/>
      <w:bookmarkStart w:id="718" w:name="_Toc475092593"/>
      <w:bookmarkStart w:id="719" w:name="_Toc475092705"/>
      <w:bookmarkStart w:id="720" w:name="_Toc475311913"/>
      <w:bookmarkEnd w:id="715"/>
      <w:bookmarkEnd w:id="716"/>
      <w:bookmarkEnd w:id="717"/>
      <w:bookmarkEnd w:id="718"/>
      <w:bookmarkEnd w:id="719"/>
      <w:bookmarkEnd w:id="720"/>
    </w:p>
    <w:p w14:paraId="7217625D" w14:textId="37587CDE" w:rsidR="00064966" w:rsidDel="005145CA" w:rsidRDefault="00064966" w:rsidP="00E75E0F">
      <w:pPr>
        <w:numPr>
          <w:ilvl w:val="0"/>
          <w:numId w:val="1"/>
        </w:numPr>
        <w:rPr>
          <w:del w:id="721" w:author="andres camilo santana bohorquez" w:date="2017-02-15T06:24:00Z"/>
          <w:rFonts w:ascii="LM Roman 10" w:eastAsia="Times New Roman" w:hAnsi="LM Roman 10" w:cs="Times New Roman"/>
          <w:color w:val="000000" w:themeColor="text1"/>
          <w:sz w:val="24"/>
          <w:szCs w:val="24"/>
          <w:shd w:val="clear" w:color="auto" w:fill="FEFEFE"/>
        </w:rPr>
      </w:pPr>
      <w:bookmarkStart w:id="722" w:name="_Toc475090992"/>
      <w:bookmarkStart w:id="723" w:name="_Toc475091086"/>
      <w:bookmarkStart w:id="724" w:name="_Toc475092480"/>
      <w:bookmarkStart w:id="725" w:name="_Toc475092594"/>
      <w:bookmarkStart w:id="726" w:name="_Toc475092706"/>
      <w:bookmarkStart w:id="727" w:name="_Toc475311914"/>
      <w:bookmarkEnd w:id="722"/>
      <w:bookmarkEnd w:id="723"/>
      <w:bookmarkEnd w:id="724"/>
      <w:bookmarkEnd w:id="725"/>
      <w:bookmarkEnd w:id="726"/>
      <w:bookmarkEnd w:id="727"/>
    </w:p>
    <w:p w14:paraId="3F94AD3C" w14:textId="58BB101D" w:rsidR="009A197C" w:rsidDel="005145CA" w:rsidRDefault="009A197C" w:rsidP="00E75E0F">
      <w:pPr>
        <w:numPr>
          <w:ilvl w:val="0"/>
          <w:numId w:val="1"/>
        </w:numPr>
        <w:rPr>
          <w:del w:id="728" w:author="andres camilo santana bohorquez" w:date="2017-02-15T06:24:00Z"/>
          <w:rFonts w:ascii="LM Roman 10" w:eastAsia="Times New Roman" w:hAnsi="LM Roman 10" w:cs="Times New Roman"/>
          <w:color w:val="000000" w:themeColor="text1"/>
          <w:sz w:val="24"/>
          <w:szCs w:val="24"/>
          <w:shd w:val="clear" w:color="auto" w:fill="FEFEFE"/>
        </w:rPr>
      </w:pPr>
      <w:bookmarkStart w:id="729" w:name="_Toc475090993"/>
      <w:bookmarkStart w:id="730" w:name="_Toc475091087"/>
      <w:bookmarkStart w:id="731" w:name="_Toc475092481"/>
      <w:bookmarkStart w:id="732" w:name="_Toc475092595"/>
      <w:bookmarkStart w:id="733" w:name="_Toc475092707"/>
      <w:bookmarkStart w:id="734" w:name="_Toc475311915"/>
      <w:bookmarkEnd w:id="729"/>
      <w:bookmarkEnd w:id="730"/>
      <w:bookmarkEnd w:id="731"/>
      <w:bookmarkEnd w:id="732"/>
      <w:bookmarkEnd w:id="733"/>
      <w:bookmarkEnd w:id="734"/>
    </w:p>
    <w:p w14:paraId="45C6A373" w14:textId="1B65FC9B" w:rsidR="009A197C" w:rsidDel="005145CA" w:rsidRDefault="009A197C" w:rsidP="00E75E0F">
      <w:pPr>
        <w:numPr>
          <w:ilvl w:val="0"/>
          <w:numId w:val="1"/>
        </w:numPr>
        <w:rPr>
          <w:del w:id="735" w:author="andres camilo santana bohorquez" w:date="2017-02-15T06:24:00Z"/>
          <w:rFonts w:ascii="LM Roman 10" w:eastAsia="Times New Roman" w:hAnsi="LM Roman 10" w:cs="Times New Roman"/>
          <w:color w:val="000000" w:themeColor="text1"/>
          <w:sz w:val="24"/>
          <w:szCs w:val="24"/>
          <w:shd w:val="clear" w:color="auto" w:fill="FEFEFE"/>
        </w:rPr>
      </w:pPr>
      <w:bookmarkStart w:id="736" w:name="_Toc475090994"/>
      <w:bookmarkStart w:id="737" w:name="_Toc475091088"/>
      <w:bookmarkStart w:id="738" w:name="_Toc475092482"/>
      <w:bookmarkStart w:id="739" w:name="_Toc475092596"/>
      <w:bookmarkStart w:id="740" w:name="_Toc475092708"/>
      <w:bookmarkStart w:id="741" w:name="_Toc475311916"/>
      <w:bookmarkEnd w:id="736"/>
      <w:bookmarkEnd w:id="737"/>
      <w:bookmarkEnd w:id="738"/>
      <w:bookmarkEnd w:id="739"/>
      <w:bookmarkEnd w:id="740"/>
      <w:bookmarkEnd w:id="741"/>
    </w:p>
    <w:p w14:paraId="06258A5E" w14:textId="32989882" w:rsidR="00064966" w:rsidRPr="00064966" w:rsidDel="005145CA" w:rsidRDefault="00064966" w:rsidP="00E75E0F">
      <w:pPr>
        <w:numPr>
          <w:ilvl w:val="0"/>
          <w:numId w:val="1"/>
        </w:numPr>
        <w:rPr>
          <w:del w:id="742" w:author="andres camilo santana bohorquez" w:date="2017-02-15T06:24:00Z"/>
        </w:rPr>
      </w:pPr>
      <w:bookmarkStart w:id="743" w:name="_Toc475090995"/>
      <w:bookmarkStart w:id="744" w:name="_Toc475091089"/>
      <w:bookmarkStart w:id="745" w:name="_Toc475092483"/>
      <w:bookmarkStart w:id="746" w:name="_Toc475092597"/>
      <w:bookmarkStart w:id="747" w:name="_Toc475092709"/>
      <w:bookmarkStart w:id="748" w:name="_Toc475311917"/>
      <w:bookmarkEnd w:id="743"/>
      <w:bookmarkEnd w:id="744"/>
      <w:bookmarkEnd w:id="745"/>
      <w:bookmarkEnd w:id="746"/>
      <w:bookmarkEnd w:id="747"/>
      <w:bookmarkEnd w:id="748"/>
    </w:p>
    <w:p w14:paraId="7C744755" w14:textId="73B13756" w:rsidR="009C7C60" w:rsidRDefault="009C7C60" w:rsidP="00E75E0F">
      <w:pPr>
        <w:pStyle w:val="Prrafodelista"/>
        <w:numPr>
          <w:ilvl w:val="2"/>
          <w:numId w:val="1"/>
        </w:numPr>
        <w:outlineLvl w:val="2"/>
        <w:rPr>
          <w:rFonts w:ascii="LM Roman 10" w:hAnsi="LM Roman 10"/>
          <w:sz w:val="24"/>
        </w:rPr>
      </w:pPr>
      <w:bookmarkStart w:id="749" w:name="_Toc475311918"/>
      <w:r w:rsidRPr="009C7C60">
        <w:rPr>
          <w:rFonts w:ascii="LM Roman 10" w:hAnsi="LM Roman 10"/>
          <w:sz w:val="24"/>
        </w:rPr>
        <w:t>Ventajas Competitivas del Modelo de Negocio</w:t>
      </w:r>
      <w:r>
        <w:rPr>
          <w:rFonts w:ascii="LM Roman 10" w:hAnsi="LM Roman 10"/>
          <w:sz w:val="24"/>
        </w:rPr>
        <w:t>.</w:t>
      </w:r>
      <w:bookmarkEnd w:id="749"/>
    </w:p>
    <w:p w14:paraId="4A8301CA" w14:textId="77777777" w:rsidR="00927209" w:rsidRPr="001044EE" w:rsidRDefault="00927209">
      <w:pPr>
        <w:pStyle w:val="Incontec"/>
        <w:pPrChange w:id="750" w:author="andres camilo santana bohorquez" w:date="2017-02-17T00:48:00Z">
          <w:pPr/>
        </w:pPrChange>
      </w:pPr>
    </w:p>
    <w:p w14:paraId="54AE6E2D" w14:textId="53A379BF" w:rsidR="000C3ED1" w:rsidRDefault="00927209" w:rsidP="000C3ED1">
      <w:pPr>
        <w:jc w:val="both"/>
        <w:rPr>
          <w:ins w:id="751"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044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DD74C2" w:rsidRPr="00DD74C2">
            <w:rPr>
              <w:rFonts w:ascii="LM Roman 10" w:hAnsi="LM Roman 10"/>
              <w:noProof/>
              <w:sz w:val="24"/>
            </w:rPr>
            <w:t>(28)</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752"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49700BDB" w:rsidR="000071DB" w:rsidRPr="000A0072" w:rsidRDefault="00F350A6" w:rsidP="000071DB">
      <w:pPr>
        <w:rPr>
          <w:rFonts w:ascii="LM Roman 10" w:hAnsi="LM Roman 10"/>
        </w:rPr>
      </w:pPr>
      <w:del w:id="753" w:author="andres camilo santana bohorquez" w:date="2017-02-17T00:56:00Z">
        <w:r w:rsidRPr="000A0072" w:rsidDel="00D2736F">
          <w:rPr>
            <w:rFonts w:ascii="LM Roman 10" w:hAnsi="LM Roman 10"/>
            <w:b/>
            <w:i/>
          </w:rPr>
          <w:delText xml:space="preserve">Figura </w:delText>
        </w:r>
      </w:del>
      <w:ins w:id="754"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755" w:author="andres camilo santana bohorquez" w:date="2017-02-17T00:56:00Z">
        <w:r w:rsidR="00997201" w:rsidRPr="000A0072" w:rsidDel="00D2736F">
          <w:rPr>
            <w:rFonts w:ascii="LM Roman 10" w:hAnsi="LM Roman 10"/>
            <w:b/>
            <w:i/>
          </w:rPr>
          <w:delText>4</w:delText>
        </w:r>
      </w:del>
      <w:ins w:id="756"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757" w:name="_Toc475311919"/>
      <w:r w:rsidRPr="002E21AE">
        <w:rPr>
          <w:rFonts w:cs="Times New Roman"/>
          <w:b/>
          <w:sz w:val="32"/>
        </w:rPr>
        <w:lastRenderedPageBreak/>
        <w:t xml:space="preserve">PLAN </w:t>
      </w:r>
      <w:r w:rsidR="00D868FD" w:rsidRPr="002E21AE">
        <w:rPr>
          <w:rFonts w:cs="Times New Roman"/>
          <w:b/>
          <w:sz w:val="32"/>
        </w:rPr>
        <w:t>DE NEGOCIO</w:t>
      </w:r>
      <w:bookmarkEnd w:id="757"/>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758" w:name="_Toc475311920"/>
      <w:r w:rsidRPr="005A28FB">
        <w:rPr>
          <w:sz w:val="28"/>
        </w:rPr>
        <w:t>METODOLOGÍA</w:t>
      </w:r>
      <w:bookmarkEnd w:id="758"/>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DD74C2">
            <w:rPr>
              <w:noProof/>
            </w:rPr>
            <w:t>(29)</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DD74C2">
            <w:rPr>
              <w:noProof/>
            </w:rPr>
            <w:t>(30)</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7D9E5FD2" w14:textId="77777777" w:rsidR="00976C24" w:rsidDel="004149B6" w:rsidRDefault="00976C24" w:rsidP="00976C24">
      <w:pPr>
        <w:rPr>
          <w:del w:id="759" w:author="andres camilo santana bohorquez" w:date="2017-02-17T01:28:00Z"/>
        </w:rPr>
      </w:pPr>
    </w:p>
    <w:p w14:paraId="3FCF07C8" w14:textId="54D9F8BB" w:rsidR="00976C24" w:rsidRPr="002D42BA" w:rsidRDefault="00976C24">
      <w:pPr>
        <w:pStyle w:val="Incontec"/>
        <w:pPrChange w:id="760" w:author="andres camilo santana bohorquez" w:date="2017-02-17T01:28:00Z">
          <w:pPr>
            <w:pStyle w:val="Incontec"/>
            <w:ind w:firstLine="720"/>
          </w:pPr>
        </w:pPrChange>
      </w:pPr>
      <w:r w:rsidRPr="002D42BA">
        <w:rPr>
          <w:b/>
        </w:rPr>
        <w:t>Información de la Empresa</w:t>
      </w:r>
      <w:r w:rsidRPr="002D42BA">
        <w:t xml:space="preserve">: </w:t>
      </w:r>
    </w:p>
    <w:p w14:paraId="0FFE17F3" w14:textId="018ACDAF" w:rsidR="00976C24" w:rsidRPr="002D42BA" w:rsidRDefault="0084661D" w:rsidP="0084661D">
      <w:pPr>
        <w:pStyle w:val="Incontec"/>
      </w:pPr>
      <w:commentRangeStart w:id="761"/>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pPr>
        <w:pStyle w:val="Incontec"/>
        <w:pPrChange w:id="762" w:author="andres camilo santana bohorquez" w:date="2017-02-17T01:28:00Z">
          <w:pPr/>
        </w:pPrChange>
      </w:pPr>
    </w:p>
    <w:p w14:paraId="53B6EF9F" w14:textId="1F0B4513" w:rsidR="00976C24" w:rsidRPr="002D42BA" w:rsidRDefault="00976C24">
      <w:pPr>
        <w:pStyle w:val="Incontec"/>
        <w:rPr>
          <w:b/>
        </w:rPr>
        <w:pPrChange w:id="763"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764"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765" w:author="andres camilo santana bohorquez" w:date="2017-02-17T01:28:00Z"/>
          <w:sz w:val="24"/>
          <w:szCs w:val="24"/>
        </w:rPr>
      </w:pPr>
    </w:p>
    <w:p w14:paraId="4955DFA0" w14:textId="6FBD1115" w:rsidR="005A1517" w:rsidRPr="002D42BA" w:rsidRDefault="00700781">
      <w:pPr>
        <w:pStyle w:val="Incontec"/>
        <w:pPrChange w:id="766" w:author="andres camilo santana bohorquez" w:date="2017-02-17T01:28:00Z">
          <w:pPr>
            <w:pStyle w:val="Incontec"/>
            <w:ind w:firstLine="720"/>
          </w:pPr>
        </w:pPrChange>
      </w:pPr>
      <w:r w:rsidRPr="002D42BA">
        <w:rPr>
          <w:b/>
        </w:rPr>
        <w:t>Plan de Mercadeo</w:t>
      </w:r>
      <w:r w:rsidRPr="002D42BA">
        <w:t xml:space="preserve">: </w:t>
      </w:r>
    </w:p>
    <w:p w14:paraId="4488F457" w14:textId="2C03DCE0" w:rsidR="00700781" w:rsidRDefault="00700781" w:rsidP="00700781">
      <w:pPr>
        <w:pStyle w:val="Incontec"/>
        <w:rPr>
          <w:ins w:id="767" w:author="andres camilo santana bohorquez" w:date="2017-02-17T01:29:00Z"/>
        </w:rPr>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935DFB">
      <w:pPr>
        <w:pStyle w:val="Incontec"/>
      </w:pPr>
    </w:p>
    <w:p w14:paraId="2449C2A0" w14:textId="54373655" w:rsidR="00700781" w:rsidRPr="002D42BA" w:rsidRDefault="00700781">
      <w:pPr>
        <w:pStyle w:val="Incontec"/>
        <w:pPrChange w:id="768"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769"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770" w:author="andres camilo santana bohorquez" w:date="2017-02-17T01:29:00Z"/>
        </w:rPr>
        <w:pPrChange w:id="771" w:author="andres camilo santana bohorquez" w:date="2017-02-17T01:30:00Z">
          <w:pPr>
            <w:pStyle w:val="Incontec"/>
            <w:numPr>
              <w:numId w:val="18"/>
            </w:numPr>
            <w:ind w:left="720" w:hanging="360"/>
          </w:pPr>
        </w:pPrChange>
      </w:pPr>
      <w:r w:rsidRPr="002D42BA">
        <w:t>Inversión</w:t>
      </w:r>
      <w:r w:rsidR="00700781" w:rsidRPr="002D42BA">
        <w:t xml:space="preserve"> Inicial</w:t>
      </w:r>
      <w:ins w:id="772" w:author="andres camilo santana bohorquez" w:date="2017-02-17T01:29:00Z">
        <w:r w:rsidR="009D2A9E">
          <w:t xml:space="preserve">, </w:t>
        </w:r>
      </w:ins>
    </w:p>
    <w:p w14:paraId="4167D3B1" w14:textId="4196BDBF" w:rsidR="00700781" w:rsidRPr="002D42BA" w:rsidDel="009D2A9E" w:rsidRDefault="00700781">
      <w:pPr>
        <w:pStyle w:val="Incontec"/>
        <w:rPr>
          <w:del w:id="773" w:author="andres camilo santana bohorquez" w:date="2017-02-17T01:29:00Z"/>
        </w:rPr>
        <w:pPrChange w:id="774"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775" w:author="andres camilo santana bohorquez" w:date="2017-02-17T01:30:00Z"/>
        </w:rPr>
        <w:pPrChange w:id="776" w:author="andres camilo santana bohorquez" w:date="2017-02-17T01:30:00Z">
          <w:pPr>
            <w:pStyle w:val="Incontec"/>
            <w:numPr>
              <w:numId w:val="18"/>
            </w:numPr>
            <w:ind w:left="720" w:hanging="360"/>
          </w:pPr>
        </w:pPrChange>
      </w:pPr>
      <w:ins w:id="777" w:author="andres camilo santana bohorquez" w:date="2017-02-17T01:30:00Z">
        <w:r>
          <w:t xml:space="preserve">, </w:t>
        </w:r>
      </w:ins>
      <w:r w:rsidR="00700781" w:rsidRPr="002D42BA">
        <w:t>Costos Fijos</w:t>
      </w:r>
      <w:ins w:id="778" w:author="andres camilo santana bohorquez" w:date="2017-02-17T01:30:00Z">
        <w:r>
          <w:t xml:space="preserve">, </w:t>
        </w:r>
      </w:ins>
    </w:p>
    <w:p w14:paraId="3EAF6477" w14:textId="184FE14A" w:rsidR="00700781" w:rsidRPr="002D42BA" w:rsidDel="009D2A9E" w:rsidRDefault="00700781">
      <w:pPr>
        <w:pStyle w:val="Incontec"/>
        <w:rPr>
          <w:del w:id="779" w:author="andres camilo santana bohorquez" w:date="2017-02-17T01:30:00Z"/>
        </w:rPr>
        <w:pPrChange w:id="780" w:author="andres camilo santana bohorquez" w:date="2017-02-17T01:30:00Z">
          <w:pPr>
            <w:pStyle w:val="Incontec"/>
            <w:numPr>
              <w:numId w:val="18"/>
            </w:numPr>
            <w:ind w:left="720" w:hanging="360"/>
          </w:pPr>
        </w:pPrChange>
      </w:pPr>
      <w:r w:rsidRPr="002D42BA">
        <w:t>Gastos Generales</w:t>
      </w:r>
      <w:ins w:id="781" w:author="andres camilo santana bohorquez" w:date="2017-02-17T01:30:00Z">
        <w:r w:rsidR="009D2A9E">
          <w:t xml:space="preserve">, </w:t>
        </w:r>
      </w:ins>
    </w:p>
    <w:p w14:paraId="69AE0C6F" w14:textId="3C6BF1D1" w:rsidR="00700781" w:rsidRPr="002D42BA" w:rsidDel="009D2A9E" w:rsidRDefault="00700781">
      <w:pPr>
        <w:pStyle w:val="Incontec"/>
        <w:rPr>
          <w:del w:id="782" w:author="andres camilo santana bohorquez" w:date="2017-02-17T01:30:00Z"/>
        </w:rPr>
        <w:pPrChange w:id="783" w:author="andres camilo santana bohorquez" w:date="2017-02-17T01:30:00Z">
          <w:pPr>
            <w:pStyle w:val="Incontec"/>
            <w:numPr>
              <w:numId w:val="18"/>
            </w:numPr>
            <w:ind w:left="720" w:hanging="360"/>
          </w:pPr>
        </w:pPrChange>
      </w:pPr>
      <w:r w:rsidRPr="002D42BA">
        <w:t>Ingresos</w:t>
      </w:r>
      <w:ins w:id="784" w:author="andres camilo santana bohorquez" w:date="2017-02-17T01:30:00Z">
        <w:r w:rsidR="009D2A9E">
          <w:t xml:space="preserve">, </w:t>
        </w:r>
      </w:ins>
    </w:p>
    <w:p w14:paraId="51D90D83" w14:textId="73AAD34E" w:rsidR="00700781" w:rsidRPr="002D42BA" w:rsidDel="009D2A9E" w:rsidRDefault="00700781">
      <w:pPr>
        <w:pStyle w:val="Incontec"/>
        <w:rPr>
          <w:del w:id="785" w:author="andres camilo santana bohorquez" w:date="2017-02-17T01:30:00Z"/>
        </w:rPr>
        <w:pPrChange w:id="786" w:author="andres camilo santana bohorquez" w:date="2017-02-17T01:30:00Z">
          <w:pPr>
            <w:pStyle w:val="Incontec"/>
            <w:numPr>
              <w:numId w:val="18"/>
            </w:numPr>
            <w:ind w:left="720" w:hanging="360"/>
          </w:pPr>
        </w:pPrChange>
      </w:pPr>
      <w:r w:rsidRPr="002D42BA">
        <w:t>Egresos</w:t>
      </w:r>
      <w:ins w:id="787" w:author="andres camilo santana bohorquez" w:date="2017-02-17T01:30:00Z">
        <w:r w:rsidR="009D2A9E">
          <w:t xml:space="preserve">, </w:t>
        </w:r>
      </w:ins>
    </w:p>
    <w:p w14:paraId="4EA6835A" w14:textId="7B794088" w:rsidR="00700781" w:rsidRDefault="00700781">
      <w:pPr>
        <w:pStyle w:val="Incontec"/>
        <w:rPr>
          <w:ins w:id="788" w:author="andres camilo santana bohorquez" w:date="2017-02-17T01:30:00Z"/>
        </w:rPr>
        <w:pPrChange w:id="789" w:author="andres camilo santana bohorquez" w:date="2017-02-17T01:30:00Z">
          <w:pPr>
            <w:pStyle w:val="Incontec"/>
            <w:numPr>
              <w:numId w:val="18"/>
            </w:numPr>
            <w:ind w:left="720" w:hanging="360"/>
          </w:pPr>
        </w:pPrChange>
      </w:pPr>
      <w:r w:rsidRPr="002D42BA">
        <w:t>Flujo de Caja</w:t>
      </w:r>
      <w:ins w:id="790" w:author="andres camilo santana bohorquez" w:date="2017-02-17T01:30:00Z">
        <w:r w:rsidR="009D2A9E">
          <w:t>.</w:t>
        </w:r>
      </w:ins>
      <w:commentRangeEnd w:id="761"/>
      <w:r w:rsidR="00B86080">
        <w:rPr>
          <w:rStyle w:val="Refdecomentario"/>
          <w:rFonts w:ascii="Cambria" w:eastAsia="Cambria" w:hAnsi="Cambria" w:cs="Cambria"/>
          <w:color w:val="000000"/>
          <w:shd w:val="clear" w:color="auto" w:fill="auto"/>
        </w:rPr>
        <w:commentReference w:id="761"/>
      </w:r>
    </w:p>
    <w:p w14:paraId="75ADA281" w14:textId="77777777" w:rsidR="009D2A9E" w:rsidRPr="009D2A9E" w:rsidRDefault="009D2A9E">
      <w:pPr>
        <w:pStyle w:val="Incontec"/>
        <w:pPrChange w:id="791"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792" w:author="andres camilo santana bohorquez" w:date="2017-02-15T05:45:00Z"/>
          <w:sz w:val="24"/>
          <w:szCs w:val="24"/>
        </w:rPr>
      </w:pPr>
    </w:p>
    <w:p w14:paraId="6DF3F1B0" w14:textId="71FE8095" w:rsidR="00700781" w:rsidRPr="002D42BA" w:rsidDel="001E61DE" w:rsidRDefault="00700781">
      <w:pPr>
        <w:rPr>
          <w:del w:id="793" w:author="andres camilo santana bohorquez" w:date="2017-02-15T05:45:00Z"/>
          <w:sz w:val="24"/>
          <w:szCs w:val="24"/>
        </w:rPr>
      </w:pPr>
    </w:p>
    <w:p w14:paraId="4F4DEF46" w14:textId="17B87DDD" w:rsidR="002D42BA" w:rsidRPr="002D42BA" w:rsidRDefault="002D42BA" w:rsidP="00935DFB">
      <w:pPr>
        <w:pStyle w:val="Incontec"/>
      </w:pPr>
      <w:r w:rsidRPr="002D42BA">
        <w:rPr>
          <w:b/>
        </w:rPr>
        <w:t>Análisis de Riesgos:</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DD74C2">
            <w:rPr>
              <w:noProof/>
            </w:rPr>
            <w:t>(31)</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794" w:author="andres camilo santana bohorquez" w:date="2017-02-15T05:45:00Z"/>
        </w:rPr>
        <w:pPrChange w:id="795" w:author="andres camilo santana bohorquez" w:date="2017-02-15T05:45:00Z">
          <w:pPr/>
        </w:pPrChange>
      </w:pPr>
    </w:p>
    <w:p w14:paraId="1A50D458" w14:textId="4B97CAD1" w:rsidR="00261C9F" w:rsidDel="001E61DE" w:rsidRDefault="00261C9F">
      <w:pPr>
        <w:pStyle w:val="Incontec"/>
        <w:rPr>
          <w:del w:id="796" w:author="andres camilo santana bohorquez" w:date="2017-02-15T05:45:00Z"/>
        </w:rPr>
        <w:pPrChange w:id="797" w:author="andres camilo santana bohorquez" w:date="2017-02-15T05:45:00Z">
          <w:pPr/>
        </w:pPrChange>
      </w:pPr>
    </w:p>
    <w:p w14:paraId="3606D489" w14:textId="194C82FA" w:rsidR="00261C9F" w:rsidDel="001E61DE" w:rsidRDefault="00261C9F">
      <w:pPr>
        <w:pStyle w:val="Incontec"/>
        <w:rPr>
          <w:del w:id="798" w:author="andres camilo santana bohorquez" w:date="2017-02-15T05:45:00Z"/>
        </w:rPr>
        <w:pPrChange w:id="799" w:author="andres camilo santana bohorquez" w:date="2017-02-15T05:45:00Z">
          <w:pPr/>
        </w:pPrChange>
      </w:pPr>
    </w:p>
    <w:p w14:paraId="3F146529" w14:textId="27497C80" w:rsidR="00261C9F" w:rsidDel="001E61DE" w:rsidRDefault="00261C9F">
      <w:pPr>
        <w:pStyle w:val="Incontec"/>
        <w:rPr>
          <w:del w:id="800" w:author="andres camilo santana bohorquez" w:date="2017-02-15T05:45:00Z"/>
        </w:rPr>
        <w:pPrChange w:id="801" w:author="andres camilo santana bohorquez" w:date="2017-02-15T05:45:00Z">
          <w:pPr/>
        </w:pPrChange>
      </w:pPr>
    </w:p>
    <w:p w14:paraId="0C79A420" w14:textId="4939FF82" w:rsidR="00261C9F" w:rsidDel="001E61DE" w:rsidRDefault="00261C9F">
      <w:pPr>
        <w:pStyle w:val="Incontec"/>
        <w:rPr>
          <w:del w:id="802" w:author="andres camilo santana bohorquez" w:date="2017-02-15T05:45:00Z"/>
        </w:rPr>
        <w:pPrChange w:id="803" w:author="andres camilo santana bohorquez" w:date="2017-02-15T05:45:00Z">
          <w:pPr/>
        </w:pPrChange>
      </w:pPr>
    </w:p>
    <w:p w14:paraId="319A0504" w14:textId="510C033B" w:rsidR="00261C9F" w:rsidDel="001E61DE" w:rsidRDefault="00261C9F">
      <w:pPr>
        <w:pStyle w:val="Incontec"/>
        <w:rPr>
          <w:del w:id="804" w:author="andres camilo santana bohorquez" w:date="2017-02-15T05:45:00Z"/>
        </w:rPr>
        <w:pPrChange w:id="805" w:author="andres camilo santana bohorquez" w:date="2017-02-15T05:45:00Z">
          <w:pPr/>
        </w:pPrChange>
      </w:pPr>
    </w:p>
    <w:p w14:paraId="7CBF366D" w14:textId="54E4C294" w:rsidR="00261C9F" w:rsidDel="001E61DE" w:rsidRDefault="00261C9F">
      <w:pPr>
        <w:pStyle w:val="Incontec"/>
        <w:rPr>
          <w:del w:id="806" w:author="andres camilo santana bohorquez" w:date="2017-02-15T05:45:00Z"/>
        </w:rPr>
        <w:pPrChange w:id="807" w:author="andres camilo santana bohorquez" w:date="2017-02-15T05:45:00Z">
          <w:pPr/>
        </w:pPrChange>
      </w:pPr>
    </w:p>
    <w:p w14:paraId="4E97FAD8" w14:textId="670980EE" w:rsidR="00261C9F" w:rsidDel="001E61DE" w:rsidRDefault="00261C9F">
      <w:pPr>
        <w:pStyle w:val="Incontec"/>
        <w:rPr>
          <w:del w:id="808" w:author="andres camilo santana bohorquez" w:date="2017-02-15T05:45:00Z"/>
        </w:rPr>
        <w:pPrChange w:id="809" w:author="andres camilo santana bohorquez" w:date="2017-02-15T05:45:00Z">
          <w:pPr/>
        </w:pPrChange>
      </w:pPr>
    </w:p>
    <w:p w14:paraId="377F0510" w14:textId="1A26058F" w:rsidR="00261C9F" w:rsidDel="001E61DE" w:rsidRDefault="00261C9F">
      <w:pPr>
        <w:pStyle w:val="Incontec"/>
        <w:rPr>
          <w:del w:id="810" w:author="andres camilo santana bohorquez" w:date="2017-02-15T05:45:00Z"/>
        </w:rPr>
        <w:pPrChange w:id="811" w:author="andres camilo santana bohorquez" w:date="2017-02-15T05:45:00Z">
          <w:pPr/>
        </w:pPrChange>
      </w:pPr>
    </w:p>
    <w:p w14:paraId="1EF2136D" w14:textId="77777777" w:rsidR="00261C9F" w:rsidRDefault="00261C9F">
      <w:pPr>
        <w:pStyle w:val="Incontec"/>
        <w:pPrChange w:id="812" w:author="andres camilo santana bohorquez" w:date="2017-02-15T05:45:00Z">
          <w:pPr/>
        </w:pPrChange>
      </w:pPr>
    </w:p>
    <w:p w14:paraId="47E0038E" w14:textId="62C8D0A3" w:rsidR="00261C9F" w:rsidRDefault="009D2A9E">
      <w:pPr>
        <w:pStyle w:val="Incontec"/>
        <w:numPr>
          <w:ilvl w:val="1"/>
          <w:numId w:val="1"/>
        </w:numPr>
        <w:outlineLvl w:val="1"/>
        <w:rPr>
          <w:ins w:id="813" w:author="andres camilo santana bohorquez" w:date="2017-02-17T01:34:00Z"/>
          <w:sz w:val="28"/>
        </w:rPr>
        <w:pPrChange w:id="814" w:author="andres camilo santana bohorquez" w:date="2017-02-17T01:32:00Z">
          <w:pPr/>
        </w:pPrChange>
      </w:pPr>
      <w:bookmarkStart w:id="815" w:name="_Toc475311921"/>
      <w:ins w:id="816" w:author="andres camilo santana bohorquez" w:date="2017-02-17T01:32:00Z">
        <w:r w:rsidRPr="009D2A9E">
          <w:rPr>
            <w:sz w:val="28"/>
            <w:rPrChange w:id="817" w:author="andres camilo santana bohorquez" w:date="2017-02-17T01:33:00Z">
              <w:rPr/>
            </w:rPrChange>
          </w:rPr>
          <w:lastRenderedPageBreak/>
          <w:t>INFORMACI</w:t>
        </w:r>
      </w:ins>
      <w:ins w:id="818" w:author="andres camilo santana bohorquez" w:date="2017-02-17T03:20:00Z">
        <w:r w:rsidR="009C3DCF">
          <w:rPr>
            <w:sz w:val="28"/>
          </w:rPr>
          <w:t>Ó</w:t>
        </w:r>
      </w:ins>
      <w:ins w:id="819" w:author="andres camilo santana bohorquez" w:date="2017-02-17T01:32:00Z">
        <w:r w:rsidRPr="009D2A9E">
          <w:rPr>
            <w:sz w:val="28"/>
            <w:rPrChange w:id="820" w:author="andres camilo santana bohorquez" w:date="2017-02-17T01:33:00Z">
              <w:rPr/>
            </w:rPrChange>
          </w:rPr>
          <w:t>N DE LA EMPRESA</w:t>
        </w:r>
      </w:ins>
      <w:bookmarkEnd w:id="815"/>
    </w:p>
    <w:p w14:paraId="792B792C" w14:textId="77777777" w:rsidR="009D2A9E" w:rsidRDefault="009D2A9E">
      <w:pPr>
        <w:rPr>
          <w:ins w:id="821" w:author="andres camilo santana bohorquez" w:date="2017-02-17T01:34:00Z"/>
        </w:rPr>
      </w:pPr>
    </w:p>
    <w:p w14:paraId="13D49715" w14:textId="544466D4" w:rsidR="009D2A9E" w:rsidRPr="009D2A9E" w:rsidRDefault="009D2A9E">
      <w:pPr>
        <w:pStyle w:val="Incontec"/>
        <w:rPr>
          <w:ins w:id="822" w:author="andres camilo santana bohorquez" w:date="2017-02-17T01:33:00Z"/>
          <w:rPrChange w:id="823" w:author="andres camilo santana bohorquez" w:date="2017-02-17T01:34:00Z">
            <w:rPr>
              <w:ins w:id="824" w:author="andres camilo santana bohorquez" w:date="2017-02-17T01:33:00Z"/>
              <w:sz w:val="28"/>
            </w:rPr>
          </w:rPrChange>
        </w:rPr>
        <w:pPrChange w:id="825" w:author="andres camilo santana bohorquez" w:date="2017-02-17T01:34:00Z">
          <w:pPr/>
        </w:pPrChange>
      </w:pPr>
      <w:ins w:id="826" w:author="andres camilo santana bohorquez" w:date="2017-02-17T01:34:00Z">
        <w:r>
          <w:t xml:space="preserve">En este </w:t>
        </w:r>
      </w:ins>
      <w:ins w:id="827" w:author="andres camilo santana bohorquez" w:date="2017-02-17T01:35:00Z">
        <w:r>
          <w:t>módulo</w:t>
        </w:r>
      </w:ins>
      <w:ins w:id="828" w:author="andres camilo santana bohorquez" w:date="2017-02-17T01:34:00Z">
        <w:r>
          <w:t xml:space="preserve"> se </w:t>
        </w:r>
        <w:commentRangeStart w:id="829"/>
        <w:r>
          <w:t>presenta</w:t>
        </w:r>
      </w:ins>
      <w:commentRangeEnd w:id="829"/>
      <w:ins w:id="830" w:author="andres camilo santana bohorquez" w:date="2017-02-17T09:18:00Z">
        <w:r w:rsidR="0060341D">
          <w:rPr>
            <w:rStyle w:val="Refdecomentario"/>
            <w:rFonts w:ascii="Cambria" w:eastAsia="Cambria" w:hAnsi="Cambria" w:cs="Cambria"/>
            <w:color w:val="000000"/>
            <w:shd w:val="clear" w:color="auto" w:fill="auto"/>
          </w:rPr>
          <w:commentReference w:id="829"/>
        </w:r>
      </w:ins>
      <w:ins w:id="831" w:author="andres camilo santana bohorquez" w:date="2017-02-17T01:34:00Z">
        <w:r>
          <w:t xml:space="preserve"> </w:t>
        </w:r>
      </w:ins>
      <w:r w:rsidR="00D7754C">
        <w:t xml:space="preserve">La Misión, </w:t>
      </w:r>
      <w:r w:rsidR="00EC311E">
        <w:t>Visión</w:t>
      </w:r>
      <w:r w:rsidR="00D7754C">
        <w:t xml:space="preserve"> y Valores de la empresa </w:t>
      </w:r>
      <w:proofErr w:type="spellStart"/>
      <w:r w:rsidR="00D7754C">
        <w:t>Inclusoft</w:t>
      </w:r>
      <w:proofErr w:type="spellEnd"/>
      <w:r w:rsidR="00D7754C">
        <w:t xml:space="preserve">. </w:t>
      </w:r>
    </w:p>
    <w:p w14:paraId="32F2F26E" w14:textId="77777777" w:rsidR="009D2A9E" w:rsidRPr="00FD36E3" w:rsidRDefault="009D2A9E" w:rsidP="00E75E0F">
      <w:pPr>
        <w:pStyle w:val="Incontec"/>
        <w:numPr>
          <w:ilvl w:val="2"/>
          <w:numId w:val="1"/>
        </w:numPr>
        <w:outlineLvl w:val="2"/>
        <w:rPr>
          <w:rFonts w:cs="Times New Roman"/>
          <w:szCs w:val="28"/>
        </w:rPr>
      </w:pPr>
      <w:bookmarkStart w:id="832" w:name="_Toc475311922"/>
      <w:ins w:id="833" w:author="andres camilo santana bohorquez" w:date="2017-02-17T01:34:00Z">
        <w:r w:rsidRPr="00FD36E3">
          <w:rPr>
            <w:rFonts w:cs="Times New Roman"/>
            <w:szCs w:val="28"/>
          </w:rPr>
          <w:t>Misión</w:t>
        </w:r>
      </w:ins>
      <w:bookmarkEnd w:id="832"/>
    </w:p>
    <w:p w14:paraId="2D4B328A" w14:textId="77777777" w:rsidR="009D2A9E" w:rsidRDefault="009D2A9E" w:rsidP="009D2A9E"/>
    <w:p w14:paraId="38DEA409" w14:textId="77777777" w:rsidR="009D2A9E" w:rsidRPr="000D1054" w:rsidRDefault="009D2A9E" w:rsidP="009D2A9E"/>
    <w:p w14:paraId="5047C72F" w14:textId="77777777" w:rsidR="009D2A9E" w:rsidRPr="00011C81" w:rsidRDefault="009D2A9E" w:rsidP="009D2A9E">
      <w:pPr>
        <w:pStyle w:val="Incontec"/>
        <w:rPr>
          <w:rFonts w:cs="Times New Roman"/>
        </w:rPr>
      </w:pPr>
      <w:ins w:id="834"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835" w:name="_Toc475311923"/>
      <w:ins w:id="836" w:author="andres camilo santana bohorquez" w:date="2017-02-17T01:34:00Z">
        <w:r w:rsidRPr="00FD36E3">
          <w:rPr>
            <w:rFonts w:cs="Times New Roman"/>
            <w:szCs w:val="28"/>
          </w:rPr>
          <w:t>Visión</w:t>
        </w:r>
      </w:ins>
      <w:bookmarkEnd w:id="835"/>
    </w:p>
    <w:p w14:paraId="6A824F7F" w14:textId="77777777" w:rsidR="009D2A9E" w:rsidRDefault="009D2A9E" w:rsidP="009D2A9E"/>
    <w:p w14:paraId="2430B7AB" w14:textId="77777777" w:rsidR="009D2A9E" w:rsidRPr="000D1054" w:rsidRDefault="009D2A9E" w:rsidP="009D2A9E"/>
    <w:p w14:paraId="7C02F09C" w14:textId="77777777" w:rsidR="009D2A9E" w:rsidRPr="00011C81" w:rsidRDefault="009D2A9E" w:rsidP="009D2A9E">
      <w:pPr>
        <w:pStyle w:val="Incontec"/>
        <w:rPr>
          <w:rFonts w:cs="Times New Roman"/>
        </w:rPr>
      </w:pPr>
      <w:ins w:id="837"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838" w:name="_Toc475311924"/>
      <w:ins w:id="839" w:author="andres camilo santana bohorquez" w:date="2017-02-17T01:34:00Z">
        <w:r w:rsidRPr="00FD36E3">
          <w:rPr>
            <w:rFonts w:cs="Times New Roman"/>
            <w:szCs w:val="28"/>
          </w:rPr>
          <w:t>Valores</w:t>
        </w:r>
      </w:ins>
      <w:bookmarkEnd w:id="838"/>
    </w:p>
    <w:p w14:paraId="411408A5" w14:textId="77777777" w:rsidR="009D2A9E" w:rsidRDefault="009D2A9E" w:rsidP="009D2A9E"/>
    <w:p w14:paraId="389C7A48" w14:textId="77777777" w:rsidR="009D2A9E" w:rsidRPr="000D1054" w:rsidRDefault="009D2A9E" w:rsidP="009D2A9E"/>
    <w:p w14:paraId="660BFBEA" w14:textId="77777777" w:rsidR="009D2A9E" w:rsidRPr="00011C81" w:rsidRDefault="009D2A9E" w:rsidP="009D2A9E">
      <w:pPr>
        <w:pStyle w:val="Incontec"/>
        <w:rPr>
          <w:rFonts w:cs="Times New Roman"/>
        </w:rPr>
      </w:pPr>
      <w:ins w:id="840"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841"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842"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843" w:author="andres camilo santana bohorquez" w:date="2017-02-17T01:34:00Z">
        <w:r w:rsidRPr="00011C81">
          <w:lastRenderedPageBreak/>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844"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845"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846"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847"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848"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849"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Pr="00E21B5B" w:rsidDel="00911F01" w:rsidRDefault="00E21B5B">
      <w:pPr>
        <w:pStyle w:val="Incontec"/>
        <w:rPr>
          <w:del w:id="850" w:author="andres camilo santana bohorquez" w:date="2017-02-17T09:33:00Z"/>
        </w:rPr>
        <w:pPrChange w:id="851" w:author="andres camilo santana bohorquez" w:date="2017-02-17T09:34:00Z">
          <w:pPr/>
        </w:pPrChange>
      </w:pPr>
      <w:moveFromRangeStart w:id="852" w:author="andres camilo santana bohorquez" w:date="2017-02-17T01:21:00Z" w:name="move475057847"/>
    </w:p>
    <w:p w14:paraId="48DE3AA7" w14:textId="16DD4663" w:rsidR="00483DF9" w:rsidRPr="00BE5779" w:rsidDel="00911F01" w:rsidRDefault="00E21B5B">
      <w:pPr>
        <w:pStyle w:val="Incontec"/>
        <w:rPr>
          <w:del w:id="853" w:author="andres camilo santana bohorquez" w:date="2017-02-17T09:33:00Z"/>
        </w:rPr>
      </w:pPr>
      <w:bookmarkStart w:id="854" w:name="_7ovo93iqpnb" w:colFirst="0" w:colLast="0"/>
      <w:bookmarkStart w:id="855" w:name="_f3tf34c3dy1w" w:colFirst="0" w:colLast="0"/>
      <w:bookmarkStart w:id="856" w:name="_ke2gyw80a6qb" w:colFirst="0" w:colLast="0"/>
      <w:bookmarkStart w:id="857" w:name="_qqz5ugnl2tnw" w:colFirst="0" w:colLast="0"/>
      <w:bookmarkStart w:id="858" w:name="_fe5vedkwf20n" w:colFirst="0" w:colLast="0"/>
      <w:bookmarkStart w:id="859" w:name="_m6ec6huaf3hn" w:colFirst="0" w:colLast="0"/>
      <w:bookmarkStart w:id="860" w:name="_hts3rdwxqgjp" w:colFirst="0" w:colLast="0"/>
      <w:bookmarkStart w:id="861" w:name="_kvanf05o8zbs" w:colFirst="0" w:colLast="0"/>
      <w:bookmarkEnd w:id="854"/>
      <w:bookmarkEnd w:id="855"/>
      <w:bookmarkEnd w:id="856"/>
      <w:bookmarkEnd w:id="857"/>
      <w:bookmarkEnd w:id="858"/>
      <w:bookmarkEnd w:id="859"/>
      <w:bookmarkEnd w:id="860"/>
      <w:bookmarkEnd w:id="861"/>
      <w:moveFrom w:id="862" w:author="andres camilo santana bohorquez" w:date="2017-02-17T01:21:00Z">
        <w:del w:id="863" w:author="andres camilo santana bohorquez" w:date="2017-02-17T09:33:00Z">
          <w:r w:rsidRPr="00102649" w:rsidDel="00911F01">
            <w:rPr>
              <w:rFonts w:cs="Times New Roman"/>
            </w:rPr>
            <w:delText xml:space="preserve"> </w:delText>
          </w:r>
          <w:bookmarkStart w:id="864" w:name="_tezszfjl3f3w" w:colFirst="0" w:colLast="0"/>
          <w:bookmarkStart w:id="865" w:name="_iy32zp1prq9f" w:colFirst="0" w:colLast="0"/>
          <w:bookmarkStart w:id="866" w:name="_2z0wkedc0w0b" w:colFirst="0" w:colLast="0"/>
          <w:bookmarkStart w:id="867" w:name="_pt4jqd3b3jtx" w:colFirst="0" w:colLast="0"/>
          <w:bookmarkStart w:id="868" w:name="_1dfevach6qs0" w:colFirst="0" w:colLast="0"/>
          <w:bookmarkStart w:id="869" w:name="_6c3u71m42bln" w:colFirst="0" w:colLast="0"/>
          <w:bookmarkStart w:id="870" w:name="_lyq5q4kc6aop" w:colFirst="0" w:colLast="0"/>
          <w:bookmarkStart w:id="871" w:name="_msrfmhvybv9q" w:colFirst="0" w:colLast="0"/>
          <w:bookmarkStart w:id="872" w:name="_2vgnf5citbpq" w:colFirst="0" w:colLast="0"/>
          <w:bookmarkStart w:id="873" w:name="_pwlv157airys" w:colFirst="0" w:colLast="0"/>
          <w:bookmarkStart w:id="874" w:name="_bwsdt78frdds" w:colFirst="0" w:colLast="0"/>
          <w:bookmarkStart w:id="875" w:name="_ywmdd0jrv6i3" w:colFirst="0" w:colLast="0"/>
          <w:bookmarkEnd w:id="864"/>
          <w:bookmarkEnd w:id="865"/>
          <w:bookmarkEnd w:id="866"/>
          <w:bookmarkEnd w:id="867"/>
          <w:bookmarkEnd w:id="868"/>
          <w:bookmarkEnd w:id="869"/>
          <w:bookmarkEnd w:id="870"/>
          <w:bookmarkEnd w:id="871"/>
          <w:bookmarkEnd w:id="872"/>
          <w:bookmarkEnd w:id="873"/>
          <w:bookmarkEnd w:id="874"/>
          <w:bookmarkEnd w:id="875"/>
          <w:r w:rsidR="00CB3C59" w:rsidDel="00911F01">
            <w:rPr>
              <w:rFonts w:cs="Times New Roman"/>
            </w:rPr>
            <w:delText xml:space="preserve">Tabla 5-4. Normas ISO para el desarrollo de Software. Fuente: </w:delText>
          </w:r>
        </w:del>
      </w:moveFrom>
      <w:customXmlDelRangeStart w:id="876" w:author="andres camilo santana bohorquez" w:date="2017-02-17T09:33:00Z"/>
      <w:sdt>
        <w:sdtPr>
          <w:rPr>
            <w:rFonts w:cs="Times New Roman"/>
          </w:rPr>
          <w:id w:val="1110092094"/>
          <w:citation/>
        </w:sdtPr>
        <w:sdtContent>
          <w:customXmlDelRangeEnd w:id="876"/>
          <w:moveFrom w:id="877" w:author="andres camilo santana bohorquez" w:date="2017-02-17T01:21:00Z">
            <w:del w:id="878"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879" w:author="andres camilo santana bohorquez" w:date="2017-02-17T09:33:00Z"/>
        </w:sdtContent>
      </w:sdt>
      <w:customXmlDelRangeEnd w:id="879"/>
    </w:p>
    <w:p w14:paraId="2C3002C8" w14:textId="214E4C86" w:rsidR="00FD36E3" w:rsidRPr="00E21B5B" w:rsidDel="00911F01" w:rsidRDefault="00FD36E3">
      <w:pPr>
        <w:pStyle w:val="Incontec"/>
        <w:rPr>
          <w:del w:id="880" w:author="andres camilo santana bohorquez" w:date="2017-02-17T09:33:00Z"/>
          <w:rFonts w:cs="Times New Roman"/>
          <w:b/>
        </w:rPr>
      </w:pPr>
      <w:bookmarkStart w:id="881" w:name="_ru6vyh6ezu7" w:colFirst="0" w:colLast="0"/>
      <w:bookmarkEnd w:id="881"/>
      <w:moveFrom w:id="882" w:author="andres camilo santana bohorquez" w:date="2017-02-17T01:21:00Z">
        <w:del w:id="883"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pPr>
        <w:pStyle w:val="Incontec"/>
        <w:rPr>
          <w:del w:id="884" w:author="andres camilo santana bohorquez" w:date="2017-02-17T09:33:00Z"/>
          <w:rFonts w:cs="Times New Roman"/>
        </w:rPr>
      </w:pPr>
    </w:p>
    <w:p w14:paraId="4661B496" w14:textId="031773FA" w:rsidR="007F7480" w:rsidRPr="007F7480" w:rsidDel="00911F01" w:rsidRDefault="007F7480">
      <w:pPr>
        <w:pStyle w:val="Incontec"/>
        <w:rPr>
          <w:del w:id="885" w:author="andres camilo santana bohorquez" w:date="2017-02-17T09:33:00Z"/>
          <w:rFonts w:cs="Times New Roman"/>
        </w:rPr>
        <w:pPrChange w:id="886" w:author="andres camilo santana bohorquez" w:date="2017-02-17T09:34:00Z">
          <w:pPr>
            <w:pStyle w:val="Prrafodelista"/>
            <w:numPr>
              <w:numId w:val="13"/>
            </w:numPr>
            <w:ind w:hanging="360"/>
            <w:jc w:val="both"/>
          </w:pPr>
        </w:pPrChange>
      </w:pPr>
      <w:bookmarkStart w:id="887" w:name="_fx6px8sjpx2x" w:colFirst="0" w:colLast="0"/>
      <w:bookmarkEnd w:id="887"/>
      <w:moveFrom w:id="888" w:author="andres camilo santana bohorquez" w:date="2017-02-17T01:21:00Z">
        <w:del w:id="889"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890" w:author="andres camilo santana bohorquez" w:date="2017-02-17T09:33:00Z"/>
      <w:sdt>
        <w:sdtPr>
          <w:rPr>
            <w:rFonts w:cs="Times New Roman"/>
          </w:rPr>
          <w:id w:val="588576397"/>
          <w:citation/>
        </w:sdtPr>
        <w:sdtContent>
          <w:customXmlDelRangeEnd w:id="890"/>
          <w:moveFrom w:id="891" w:author="andres camilo santana bohorquez" w:date="2017-02-17T01:21:00Z">
            <w:del w:id="892"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893" w:author="andres camilo santana bohorquez" w:date="2017-02-17T09:33:00Z"/>
        </w:sdtContent>
      </w:sdt>
      <w:customXmlDelRangeEnd w:id="893"/>
    </w:p>
    <w:p w14:paraId="50D4FEDD" w14:textId="42DA4CBA" w:rsidR="007F7480" w:rsidRPr="007F7480" w:rsidDel="00911F01" w:rsidRDefault="007F7480">
      <w:pPr>
        <w:pStyle w:val="Incontec"/>
        <w:rPr>
          <w:del w:id="894" w:author="andres camilo santana bohorquez" w:date="2017-02-17T09:33:00Z"/>
          <w:rFonts w:cs="Times New Roman"/>
        </w:rPr>
        <w:pPrChange w:id="895" w:author="andres camilo santana bohorquez" w:date="2017-02-17T09:34:00Z">
          <w:pPr>
            <w:pStyle w:val="Prrafodelista"/>
            <w:numPr>
              <w:numId w:val="13"/>
            </w:numPr>
            <w:ind w:hanging="360"/>
            <w:jc w:val="both"/>
          </w:pPr>
        </w:pPrChange>
      </w:pPr>
      <w:moveFrom w:id="896" w:author="andres camilo santana bohorquez" w:date="2017-02-17T01:21:00Z">
        <w:del w:id="897"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898" w:author="andres camilo santana bohorquez" w:date="2017-02-17T09:33:00Z"/>
      <w:sdt>
        <w:sdtPr>
          <w:rPr>
            <w:rFonts w:cs="Times New Roman"/>
          </w:rPr>
          <w:id w:val="465321453"/>
          <w:citation/>
        </w:sdtPr>
        <w:sdtContent>
          <w:customXmlDelRangeEnd w:id="898"/>
          <w:moveFrom w:id="899" w:author="andres camilo santana bohorquez" w:date="2017-02-17T01:21:00Z">
            <w:del w:id="900"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901" w:author="andres camilo santana bohorquez" w:date="2017-02-17T09:33:00Z"/>
        </w:sdtContent>
      </w:sdt>
      <w:customXmlDelRangeEnd w:id="901"/>
      <w:moveFrom w:id="902" w:author="andres camilo santana bohorquez" w:date="2017-02-17T01:21:00Z">
        <w:del w:id="903"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pPr>
        <w:pStyle w:val="Incontec"/>
        <w:rPr>
          <w:del w:id="904" w:author="andres camilo santana bohorquez" w:date="2017-02-17T09:33:00Z"/>
          <w:rFonts w:cs="Times New Roman"/>
        </w:rPr>
        <w:pPrChange w:id="905" w:author="andres camilo santana bohorquez" w:date="2017-02-17T09:34:00Z">
          <w:pPr>
            <w:pStyle w:val="Prrafodelista"/>
            <w:numPr>
              <w:numId w:val="13"/>
            </w:numPr>
            <w:ind w:hanging="360"/>
            <w:jc w:val="both"/>
          </w:pPr>
        </w:pPrChange>
      </w:pPr>
      <w:moveFrom w:id="906" w:author="andres camilo santana bohorquez" w:date="2017-02-17T01:21:00Z">
        <w:del w:id="907"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908" w:author="andres camilo santana bohorquez" w:date="2017-02-17T09:33:00Z"/>
      <w:sdt>
        <w:sdtPr>
          <w:rPr>
            <w:rFonts w:cs="Times New Roman"/>
          </w:rPr>
          <w:id w:val="-2015293861"/>
          <w:citation/>
        </w:sdtPr>
        <w:sdtContent>
          <w:customXmlDelRangeEnd w:id="908"/>
          <w:moveFrom w:id="909" w:author="andres camilo santana bohorquez" w:date="2017-02-17T01:21:00Z">
            <w:del w:id="910"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911" w:author="andres camilo santana bohorquez" w:date="2017-02-17T09:33:00Z"/>
        </w:sdtContent>
      </w:sdt>
      <w:customXmlDelRangeEnd w:id="911"/>
    </w:p>
    <w:p w14:paraId="5CB692BF" w14:textId="7B6CA7D2" w:rsidR="00FD36E3" w:rsidRPr="00FD36E3" w:rsidDel="00911F01" w:rsidRDefault="007F7480">
      <w:pPr>
        <w:pStyle w:val="Incontec"/>
        <w:rPr>
          <w:del w:id="912" w:author="andres camilo santana bohorquez" w:date="2017-02-17T09:33:00Z"/>
        </w:rPr>
        <w:pPrChange w:id="913" w:author="andres camilo santana bohorquez" w:date="2017-02-17T09:34:00Z">
          <w:pPr>
            <w:pStyle w:val="Prrafodelista"/>
            <w:numPr>
              <w:numId w:val="13"/>
            </w:numPr>
            <w:ind w:hanging="360"/>
            <w:jc w:val="both"/>
          </w:pPr>
        </w:pPrChange>
      </w:pPr>
      <w:moveFrom w:id="914" w:author="andres camilo santana bohorquez" w:date="2017-02-17T01:21:00Z">
        <w:del w:id="915"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916" w:author="andres camilo santana bohorquez" w:date="2017-02-17T09:33:00Z"/>
      <w:sdt>
        <w:sdtPr>
          <w:rPr>
            <w:rFonts w:cs="Times New Roman"/>
          </w:rPr>
          <w:id w:val="-252446997"/>
          <w:citation/>
        </w:sdtPr>
        <w:sdtContent>
          <w:customXmlDelRangeEnd w:id="916"/>
          <w:moveFrom w:id="917" w:author="andres camilo santana bohorquez" w:date="2017-02-17T01:21:00Z">
            <w:del w:id="918"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919" w:author="andres camilo santana bohorquez" w:date="2017-02-17T09:33:00Z"/>
        </w:sdtContent>
      </w:sdt>
      <w:customXmlDelRangeEnd w:id="919"/>
    </w:p>
    <w:moveFromRangeEnd w:id="852"/>
    <w:p w14:paraId="13FFB140" w14:textId="76C63209" w:rsidR="009C7339" w:rsidDel="007B694C" w:rsidRDefault="009C7339">
      <w:pPr>
        <w:pStyle w:val="Incontec"/>
        <w:rPr>
          <w:del w:id="920" w:author="andres camilo santana bohorquez" w:date="2017-02-15T06:29:00Z"/>
        </w:rPr>
      </w:pPr>
    </w:p>
    <w:p w14:paraId="0C7460A5" w14:textId="2C7A8A71" w:rsidR="00E21B5B" w:rsidDel="007B694C" w:rsidRDefault="00E21B5B">
      <w:pPr>
        <w:pStyle w:val="Incontec"/>
        <w:rPr>
          <w:del w:id="921" w:author="andres camilo santana bohorquez" w:date="2017-02-15T06:29:00Z"/>
        </w:rPr>
        <w:pPrChange w:id="922" w:author="andres camilo santana bohorquez" w:date="2017-02-17T09:34:00Z">
          <w:pPr/>
        </w:pPrChange>
      </w:pPr>
    </w:p>
    <w:p w14:paraId="67AC5356" w14:textId="0C0743FD" w:rsidR="00E21B5B" w:rsidDel="00911F01" w:rsidRDefault="00E21B5B">
      <w:pPr>
        <w:pStyle w:val="Incontec"/>
        <w:rPr>
          <w:del w:id="923" w:author="andres camilo santana bohorquez" w:date="2017-02-17T09:34:00Z"/>
        </w:rPr>
        <w:pPrChange w:id="924" w:author="andres camilo santana bohorquez" w:date="2017-02-17T09:34:00Z">
          <w:pPr/>
        </w:pPrChange>
      </w:pPr>
    </w:p>
    <w:p w14:paraId="5905E953" w14:textId="0DC7F2D1" w:rsidR="00E21B5B" w:rsidDel="00911F01" w:rsidRDefault="00E21B5B">
      <w:pPr>
        <w:pStyle w:val="Incontec"/>
        <w:rPr>
          <w:del w:id="925" w:author="andres camilo santana bohorquez" w:date="2017-02-17T09:34:00Z"/>
        </w:rPr>
        <w:pPrChange w:id="926" w:author="andres camilo santana bohorquez" w:date="2017-02-17T09:34:00Z">
          <w:pPr/>
        </w:pPrChange>
      </w:pPr>
    </w:p>
    <w:p w14:paraId="52D5023F" w14:textId="77777777" w:rsidR="00E21B5B" w:rsidRDefault="00E21B5B">
      <w:pPr>
        <w:pStyle w:val="Incontec"/>
        <w:pPrChange w:id="927" w:author="andres camilo santana bohorquez" w:date="2017-02-17T09:34:00Z">
          <w:pPr/>
        </w:pPrChange>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928" w:name="_1t3h5sf" w:colFirst="0" w:colLast="0"/>
      <w:bookmarkStart w:id="929" w:name="_mazyiu3eafbk" w:colFirst="0" w:colLast="0"/>
      <w:bookmarkStart w:id="930" w:name="_Ref467583406"/>
      <w:bookmarkStart w:id="931" w:name="_Toc475311925"/>
      <w:bookmarkEnd w:id="928"/>
      <w:bookmarkEnd w:id="929"/>
      <w:r w:rsidRPr="00102649">
        <w:rPr>
          <w:rFonts w:cs="Times New Roman"/>
          <w:sz w:val="28"/>
          <w:szCs w:val="28"/>
        </w:rPr>
        <w:t>IDENTIFICACIÓN DEL PRODUCTO</w:t>
      </w:r>
      <w:bookmarkEnd w:id="930"/>
      <w:bookmarkEnd w:id="931"/>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DD74C2" w:rsidRPr="00DD74C2">
            <w:rPr>
              <w:rFonts w:cs="Times New Roman"/>
              <w:noProof/>
            </w:rPr>
            <w:t>(36)</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w:t>
      </w:r>
      <w:r w:rsidRPr="00102649">
        <w:rPr>
          <w:rFonts w:cs="Times New Roman"/>
        </w:rPr>
        <w:lastRenderedPageBreak/>
        <w:t xml:space="preserve">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DD74C2" w:rsidRPr="00DD74C2">
            <w:rPr>
              <w:rFonts w:cs="Times New Roman"/>
              <w:noProof/>
            </w:rPr>
            <w:t>(37)</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932" w:author="andres camilo santana bohorquez" w:date="2017-02-15T06:29:00Z"/>
        </w:rPr>
        <w:pPrChange w:id="933" w:author="andres camilo santana bohorquez" w:date="2017-02-15T06:29:00Z">
          <w:pPr/>
        </w:pPrChange>
      </w:pPr>
    </w:p>
    <w:p w14:paraId="2EBC36D2" w14:textId="77777777" w:rsidR="00CB3C59" w:rsidRPr="00BE5779" w:rsidRDefault="00CB3C59">
      <w:pPr>
        <w:pStyle w:val="Incontec"/>
        <w:pPrChange w:id="934" w:author="andres camilo santana bohorquez" w:date="2017-02-15T06:29:00Z">
          <w:pPr/>
        </w:pPrChange>
      </w:pPr>
    </w:p>
    <w:p w14:paraId="6E71E9EA" w14:textId="77777777" w:rsidR="00274004" w:rsidRPr="00BE5779" w:rsidRDefault="00274004">
      <w:pPr>
        <w:pStyle w:val="Incontec"/>
        <w:pPrChange w:id="935" w:author="andres camilo santana bohorquez" w:date="2017-02-15T06:29:00Z">
          <w:pPr/>
        </w:pPrChange>
      </w:pPr>
    </w:p>
    <w:p w14:paraId="2327A0A2" w14:textId="3DC7042D" w:rsidR="00274004" w:rsidRPr="00274004" w:rsidDel="00E651FA" w:rsidRDefault="00274004" w:rsidP="00E75E0F">
      <w:pPr>
        <w:numPr>
          <w:ilvl w:val="0"/>
          <w:numId w:val="1"/>
        </w:numPr>
        <w:rPr>
          <w:del w:id="936" w:author="andres camilo santana bohorquez" w:date="2017-02-15T06:29:00Z"/>
        </w:rPr>
      </w:pPr>
      <w:bookmarkStart w:id="937" w:name="_Toc475091003"/>
      <w:bookmarkStart w:id="938" w:name="_Toc475091097"/>
      <w:bookmarkStart w:id="939" w:name="_Toc475092492"/>
      <w:bookmarkStart w:id="940" w:name="_Toc475092606"/>
      <w:bookmarkStart w:id="941" w:name="_Toc475092718"/>
      <w:bookmarkStart w:id="942" w:name="_Toc475311926"/>
      <w:bookmarkEnd w:id="937"/>
      <w:bookmarkEnd w:id="938"/>
      <w:bookmarkEnd w:id="939"/>
      <w:bookmarkEnd w:id="940"/>
      <w:bookmarkEnd w:id="941"/>
      <w:bookmarkEnd w:id="942"/>
    </w:p>
    <w:p w14:paraId="7C9A011D" w14:textId="0D0058BE" w:rsidR="00B94B10" w:rsidRPr="00102649" w:rsidRDefault="009218C9" w:rsidP="00E75E0F">
      <w:pPr>
        <w:pStyle w:val="Incontec"/>
        <w:numPr>
          <w:ilvl w:val="2"/>
          <w:numId w:val="1"/>
        </w:numPr>
        <w:outlineLvl w:val="2"/>
        <w:rPr>
          <w:rFonts w:cs="Times New Roman"/>
        </w:rPr>
      </w:pPr>
      <w:bookmarkStart w:id="943" w:name="_Toc475311927"/>
      <w:r>
        <w:rPr>
          <w:rFonts w:cs="Times New Roman"/>
        </w:rPr>
        <w:t>Características del Producto.</w:t>
      </w:r>
      <w:bookmarkEnd w:id="943"/>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C074ED1" w:rsidR="0021647E" w:rsidRPr="00102649" w:rsidRDefault="007D658E" w:rsidP="00F12A4C">
      <w:pPr>
        <w:pStyle w:val="Incontec"/>
        <w:rPr>
          <w:rFonts w:eastAsia="Arial" w:cs="Times New Roman"/>
        </w:rPr>
      </w:pPr>
      <w:r w:rsidRPr="00102649">
        <w:rPr>
          <w:rFonts w:eastAsia="Arial" w:cs="Times New Roman"/>
        </w:rPr>
        <w:lastRenderedPageBreak/>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3C17E7BF" w:rsidR="001C0252" w:rsidRPr="00102649" w:rsidRDefault="009E2911" w:rsidP="00F12A4C">
      <w:pPr>
        <w:pStyle w:val="Incontec"/>
        <w:rPr>
          <w:rFonts w:eastAsia="Arial" w:cs="Times New Roman"/>
        </w:rPr>
      </w:pPr>
      <w:r w:rsidRPr="00102649">
        <w:rPr>
          <w:rFonts w:eastAsia="Arial" w:cs="Times New Roman"/>
        </w:rPr>
        <w:lastRenderedPageBreak/>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E75E0F">
      <w:pPr>
        <w:pStyle w:val="Incontec"/>
        <w:numPr>
          <w:ilvl w:val="2"/>
          <w:numId w:val="1"/>
        </w:numPr>
        <w:outlineLvl w:val="2"/>
        <w:rPr>
          <w:rFonts w:cs="Times New Roman"/>
          <w:sz w:val="22"/>
        </w:rPr>
      </w:pPr>
      <w:bookmarkStart w:id="944" w:name="_Toc475311928"/>
      <w:r w:rsidRPr="00976C24">
        <w:rPr>
          <w:rFonts w:cs="Times New Roman"/>
          <w:szCs w:val="28"/>
        </w:rPr>
        <w:t>Plan de Aplicación</w:t>
      </w:r>
      <w:r w:rsidR="005E1712">
        <w:rPr>
          <w:rFonts w:cs="Times New Roman"/>
          <w:szCs w:val="28"/>
        </w:rPr>
        <w:t>.</w:t>
      </w:r>
      <w:bookmarkEnd w:id="944"/>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945" w:name="_i3qzz27lsh9g" w:colFirst="0" w:colLast="0"/>
      <w:bookmarkEnd w:id="945"/>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lastRenderedPageBreak/>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6B2BC8">
      <w:pPr>
        <w:pStyle w:val="Incontec"/>
        <w:ind w:left="720" w:firstLine="720"/>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1C677B88" w14:textId="77777777" w:rsidR="007335F2" w:rsidRPr="007335F2" w:rsidRDefault="007335F2" w:rsidP="007335F2">
      <w:pPr>
        <w:pStyle w:val="Incontec"/>
      </w:pPr>
    </w:p>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64B24C75" w:rsidR="002566A8" w:rsidDel="005F7F06" w:rsidRDefault="00DB1E0A" w:rsidP="00DB1E0A">
      <w:pPr>
        <w:pStyle w:val="Incontec"/>
        <w:rPr>
          <w:del w:id="946" w:author="andres camilo santana bohorquez" w:date="2017-02-15T06:32:00Z"/>
        </w:rPr>
      </w:pPr>
      <w:r>
        <w:t>A continuación se presentan detalladamente los proyectos comprendidos en el Desarrollo de Software, En la Figura 5-</w:t>
      </w:r>
      <w:r w:rsidR="007F5BF0">
        <w:t>6</w:t>
      </w:r>
      <w:r>
        <w:t xml:space="preserve"> se presenta la hoja de ruta para el desarrollo del aplicativo Eko.</w:t>
      </w:r>
    </w:p>
    <w:p w14:paraId="3C55EA1B" w14:textId="77777777" w:rsidR="005F7F06" w:rsidRDefault="005F7F06">
      <w:pPr>
        <w:pStyle w:val="Incontec"/>
        <w:rPr>
          <w:ins w:id="947" w:author="andres camilo santana bohorquez" w:date="2017-02-15T06:32:00Z"/>
        </w:rPr>
        <w:pPrChange w:id="948" w:author="andres camilo santana bohorquez" w:date="2017-02-15T06:32:00Z">
          <w:pPr/>
        </w:pPrChange>
      </w:pPr>
      <w:ins w:id="949" w:author="andres camilo santana bohorquez" w:date="2017-02-15T06:32:00Z">
        <w:r>
          <w:t xml:space="preserve"> </w:t>
        </w:r>
      </w:ins>
    </w:p>
    <w:p w14:paraId="6E4A5E05" w14:textId="37546007" w:rsidR="00DB1E0A" w:rsidRDefault="005F7F06">
      <w:pPr>
        <w:pStyle w:val="Incontec"/>
        <w:pPrChange w:id="950" w:author="andres camilo santana bohorquez" w:date="2017-02-15T06:32:00Z">
          <w:pPr/>
        </w:pPrChange>
      </w:pPr>
      <w:ins w:id="951" w:author="andres camilo santana bohorquez" w:date="2017-02-15T06:31:00Z">
        <w:r>
          <w:t>El desarrollo del aplicativo Eko se compone de 3 sub</w:t>
        </w:r>
      </w:ins>
      <w:ins w:id="952" w:author="andres camilo santana bohorquez" w:date="2017-02-15T06:32:00Z">
        <w:r>
          <w:t xml:space="preserve"> </w:t>
        </w:r>
      </w:ins>
      <w:ins w:id="953" w:author="andres camilo santana bohorquez" w:date="2017-02-15T06:31:00Z">
        <w:r>
          <w:t>proyectos (</w:t>
        </w:r>
      </w:ins>
      <w:ins w:id="954" w:author="andres camilo santana bohorquez" w:date="2017-02-15T06:33:00Z">
        <w:r>
          <w:t>Análisis</w:t>
        </w:r>
      </w:ins>
      <w:ins w:id="955" w:author="andres camilo santana bohorquez" w:date="2017-02-15T06:31:00Z">
        <w:r>
          <w:t>, Diseño</w:t>
        </w:r>
      </w:ins>
      <w:ins w:id="956" w:author="andres camilo santana bohorquez" w:date="2017-02-15T06:33:00Z">
        <w:r>
          <w:t xml:space="preserve"> y</w:t>
        </w:r>
      </w:ins>
      <w:ins w:id="957" w:author="andres camilo santana bohorquez" w:date="2017-02-15T06:31:00Z">
        <w:r>
          <w:t xml:space="preserve"> Desarrollo)</w:t>
        </w:r>
      </w:ins>
      <w:ins w:id="958"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959"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960"/>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960"/>
      <w:r w:rsidR="00881723">
        <w:rPr>
          <w:rStyle w:val="Refdecomentario"/>
        </w:rPr>
        <w:commentReference w:id="960"/>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961" w:author="andres camilo santana bohorquez" w:date="2017-02-15T06:34:00Z"/>
        </w:rPr>
      </w:pPr>
    </w:p>
    <w:p w14:paraId="48357211" w14:textId="3F69A051" w:rsidR="005F7F06" w:rsidRDefault="005F7F06">
      <w:pPr>
        <w:pStyle w:val="Incontec"/>
        <w:rPr>
          <w:ins w:id="962" w:author="andres camilo santana bohorquez" w:date="2017-02-15T06:37:00Z"/>
        </w:rPr>
        <w:pPrChange w:id="963" w:author="andres camilo santana bohorquez" w:date="2017-02-15T06:34:00Z">
          <w:pPr/>
        </w:pPrChange>
      </w:pPr>
      <w:ins w:id="964" w:author="andres camilo santana bohorquez" w:date="2017-02-15T06:34:00Z">
        <w:r>
          <w:t>En el primer Sub</w:t>
        </w:r>
      </w:ins>
      <w:ins w:id="965" w:author="andres camilo santana bohorquez" w:date="2017-02-15T06:38:00Z">
        <w:r>
          <w:t xml:space="preserve"> </w:t>
        </w:r>
      </w:ins>
      <w:ins w:id="966" w:author="andres camilo santana bohorquez" w:date="2017-02-15T06:34:00Z">
        <w:r>
          <w:t xml:space="preserve">proyecto denominado </w:t>
        </w:r>
      </w:ins>
      <w:ins w:id="967" w:author="andres camilo santana bohorquez" w:date="2017-02-15T06:38:00Z">
        <w:r>
          <w:t>Análisis</w:t>
        </w:r>
      </w:ins>
      <w:ins w:id="968" w:author="andres camilo santana bohorquez" w:date="2017-02-15T06:34:00Z">
        <w:r>
          <w:t xml:space="preserve"> de Requerimientos, se desarrollaran hitos que buscan conocer los requerimientos funcionales que </w:t>
        </w:r>
      </w:ins>
      <w:ins w:id="969" w:author="andres camilo santana bohorquez" w:date="2017-02-15T06:35:00Z">
        <w:r>
          <w:t>deberá</w:t>
        </w:r>
      </w:ins>
      <w:ins w:id="970" w:author="andres camilo santana bohorquez" w:date="2017-02-15T06:34:00Z">
        <w:r>
          <w:t xml:space="preserve"> </w:t>
        </w:r>
      </w:ins>
      <w:ins w:id="971" w:author="andres camilo santana bohorquez" w:date="2017-02-15T06:35:00Z">
        <w:r>
          <w:t xml:space="preserve">ofrecer el proyecto al usuario final, para conocer dichos requerimientos, se concretaran </w:t>
        </w:r>
      </w:ins>
      <w:ins w:id="972" w:author="andres camilo santana bohorquez" w:date="2017-02-15T06:36:00Z">
        <w:r>
          <w:lastRenderedPageBreak/>
          <w:t>entrevistas con pe</w:t>
        </w:r>
      </w:ins>
      <w:ins w:id="973" w:author="andres camilo santana bohorquez" w:date="2017-02-15T06:35:00Z">
        <w:r>
          <w:t xml:space="preserve">rsonas </w:t>
        </w:r>
      </w:ins>
      <w:ins w:id="974" w:author="andres camilo santana bohorquez" w:date="2017-02-15T06:36:00Z">
        <w:r>
          <w:t>con limitaciones cognitivas</w:t>
        </w:r>
      </w:ins>
      <w:ins w:id="975" w:author="andres camilo santana bohorquez" w:date="2017-02-15T06:37:00Z">
        <w:r>
          <w:t xml:space="preserve"> tarea que se </w:t>
        </w:r>
      </w:ins>
      <w:ins w:id="976" w:author="andres camilo santana bohorquez" w:date="2017-02-15T06:38:00Z">
        <w:r>
          <w:t>conocerá</w:t>
        </w:r>
      </w:ins>
      <w:ins w:id="977" w:author="andres camilo santana bohorquez" w:date="2017-02-15T06:37:00Z">
        <w:r>
          <w:t xml:space="preserve"> como: </w:t>
        </w:r>
      </w:ins>
      <w:ins w:id="978" w:author="andres camilo santana bohorquez" w:date="2017-02-15T06:38:00Z">
        <w:r>
          <w:t>Conociendo</w:t>
        </w:r>
      </w:ins>
      <w:ins w:id="979" w:author="andres camilo santana bohorquez" w:date="2017-02-15T06:37:00Z">
        <w:r>
          <w:t xml:space="preserve"> el cliente.</w:t>
        </w:r>
      </w:ins>
    </w:p>
    <w:p w14:paraId="432D52A1" w14:textId="33C1E8D1" w:rsidR="005F7F06" w:rsidRDefault="005F7F06">
      <w:pPr>
        <w:pStyle w:val="Incontec"/>
        <w:rPr>
          <w:ins w:id="980" w:author="andres camilo santana bohorquez" w:date="2017-02-15T06:43:00Z"/>
        </w:rPr>
        <w:pPrChange w:id="981" w:author="andres camilo santana bohorquez" w:date="2017-02-15T06:37:00Z">
          <w:pPr/>
        </w:pPrChange>
      </w:pPr>
      <w:ins w:id="982" w:author="andres camilo santana bohorquez" w:date="2017-02-15T06:37:00Z">
        <w:r>
          <w:t xml:space="preserve">A partir de que se tenga un listado con todos los requerimientos funcionales, </w:t>
        </w:r>
      </w:ins>
      <w:ins w:id="983" w:author="andres camilo santana bohorquez" w:date="2017-02-15T06:38:00Z">
        <w:r>
          <w:t xml:space="preserve">se generaran una serie de documentos que le permitirán al equipo de desarrollo conocer las actividades que podría </w:t>
        </w:r>
      </w:ins>
      <w:ins w:id="984" w:author="andres camilo santana bohorquez" w:date="2017-02-15T06:39:00Z">
        <w:r>
          <w:t>realizar</w:t>
        </w:r>
      </w:ins>
      <w:ins w:id="985" w:author="andres camilo santana bohorquez" w:date="2017-02-15T06:38:00Z">
        <w:r>
          <w:t xml:space="preserve"> el usuario final en </w:t>
        </w:r>
      </w:ins>
      <w:ins w:id="986" w:author="andres camilo santana bohorquez" w:date="2017-02-15T06:39:00Z">
        <w:r>
          <w:t xml:space="preserve">el </w:t>
        </w:r>
      </w:ins>
      <w:ins w:id="987" w:author="andres camilo santana bohorquez" w:date="2017-02-15T06:38:00Z">
        <w:r>
          <w:t>producto</w:t>
        </w:r>
      </w:ins>
      <w:ins w:id="988" w:author="andres camilo santana bohorquez" w:date="2017-02-15T06:39:00Z">
        <w:r>
          <w:t xml:space="preserve">, dicha tarea busca plasmar todo el proceso de </w:t>
        </w:r>
      </w:ins>
      <w:ins w:id="989" w:author="andres camilo santana bohorquez" w:date="2017-02-15T06:40:00Z">
        <w:r>
          <w:t>interacción</w:t>
        </w:r>
      </w:ins>
      <w:ins w:id="990" w:author="andres camilo santana bohorquez" w:date="2017-02-15T06:39:00Z">
        <w:r>
          <w:t xml:space="preserve"> entre el usuario final y el aplicativo</w:t>
        </w:r>
      </w:ins>
      <w:ins w:id="991" w:author="andres camilo santana bohorquez" w:date="2017-02-15T06:41:00Z">
        <w:r>
          <w:t xml:space="preserve"> en un lenguaje con el cual el equipo </w:t>
        </w:r>
        <w:r w:rsidR="00CE5DAB">
          <w:t xml:space="preserve">de desarrollo se siente </w:t>
        </w:r>
      </w:ins>
      <w:ins w:id="992" w:author="andres camilo santana bohorquez" w:date="2017-02-15T06:42:00Z">
        <w:r w:rsidR="00CE5DAB">
          <w:t>más</w:t>
        </w:r>
      </w:ins>
      <w:ins w:id="993" w:author="andres camilo santana bohorquez" w:date="2017-02-15T06:41:00Z">
        <w:r w:rsidR="00CE5DAB">
          <w:t xml:space="preserve"> </w:t>
        </w:r>
      </w:ins>
      <w:ins w:id="994" w:author="andres camilo santana bohorquez" w:date="2017-02-15T06:42:00Z">
        <w:r w:rsidR="00CE5DAB">
          <w:t>cómodo</w:t>
        </w:r>
      </w:ins>
      <w:ins w:id="995" w:author="andres camilo santana bohorquez" w:date="2017-02-15T06:41:00Z">
        <w:r w:rsidR="00CE5DAB">
          <w:t xml:space="preserve"> a la hora de realizar procesos de desarrollo de software</w:t>
        </w:r>
      </w:ins>
      <w:ins w:id="996" w:author="andres camilo santana bohorquez" w:date="2017-02-15T06:39:00Z">
        <w:r>
          <w:t xml:space="preserve">, este proceso </w:t>
        </w:r>
      </w:ins>
      <w:ins w:id="997" w:author="andres camilo santana bohorquez" w:date="2017-02-15T06:40:00Z">
        <w:r>
          <w:t>será</w:t>
        </w:r>
      </w:ins>
      <w:ins w:id="998" w:author="andres camilo santana bohorquez" w:date="2017-02-15T06:39:00Z">
        <w:r>
          <w:t xml:space="preserve"> </w:t>
        </w:r>
      </w:ins>
      <w:ins w:id="999" w:author="andres camilo santana bohorquez" w:date="2017-02-15T06:40:00Z">
        <w:r>
          <w:t xml:space="preserve">conocido como: </w:t>
        </w:r>
      </w:ins>
      <w:ins w:id="1000" w:author="andres camilo santana bohorquez" w:date="2017-02-15T06:43:00Z">
        <w:r w:rsidR="00CE5DAB">
          <w:t>Documentación</w:t>
        </w:r>
      </w:ins>
      <w:ins w:id="1001" w:author="andres camilo santana bohorquez" w:date="2017-02-15T06:40:00Z">
        <w:r>
          <w:t xml:space="preserve"> de Requerimientos, </w:t>
        </w:r>
      </w:ins>
      <w:ins w:id="1002" w:author="andres camilo santana bohorquez" w:date="2017-02-15T06:43:00Z">
        <w:r w:rsidR="00CE5DAB">
          <w:t>Documentación</w:t>
        </w:r>
      </w:ins>
      <w:ins w:id="1003" w:author="andres camilo santana bohorquez" w:date="2017-02-15T06:40:00Z">
        <w:r>
          <w:t xml:space="preserve"> de Casos de Uso y </w:t>
        </w:r>
      </w:ins>
      <w:ins w:id="1004" w:author="andres camilo santana bohorquez" w:date="2017-02-15T06:43:00Z">
        <w:r w:rsidR="00CE5DAB">
          <w:t>Especificación</w:t>
        </w:r>
      </w:ins>
      <w:ins w:id="1005" w:author="andres camilo santana bohorquez" w:date="2017-02-15T06:40:00Z">
        <w:r>
          <w:t xml:space="preserve"> Funcional.</w:t>
        </w:r>
      </w:ins>
      <w:ins w:id="1006" w:author="andres camilo santana bohorquez" w:date="2017-02-15T06:38:00Z">
        <w:r>
          <w:t xml:space="preserve"> </w:t>
        </w:r>
      </w:ins>
    </w:p>
    <w:p w14:paraId="310D6E5F" w14:textId="77777777" w:rsidR="00CE5DAB" w:rsidRDefault="00CE5DAB">
      <w:pPr>
        <w:rPr>
          <w:ins w:id="1007" w:author="andres camilo santana bohorquez" w:date="2017-02-15T06:43:00Z"/>
        </w:rPr>
      </w:pPr>
    </w:p>
    <w:p w14:paraId="6B50012F" w14:textId="3CC0B849" w:rsidR="00CE5DAB" w:rsidRDefault="00CE5DAB">
      <w:pPr>
        <w:pStyle w:val="Incontec"/>
        <w:rPr>
          <w:ins w:id="1008" w:author="andres camilo santana bohorquez" w:date="2017-02-15T06:51:00Z"/>
        </w:rPr>
        <w:pPrChange w:id="1009" w:author="andres camilo santana bohorquez" w:date="2017-02-15T06:43:00Z">
          <w:pPr/>
        </w:pPrChange>
      </w:pPr>
      <w:ins w:id="1010" w:author="andres camilo santana bohorquez" w:date="2017-02-15T06:43:00Z">
        <w:r>
          <w:t xml:space="preserve">Luego de que el equipo de desarrollo tiene la documentación de todos los procesos que se deben codificar en lenguaje </w:t>
        </w:r>
      </w:ins>
      <w:ins w:id="1011" w:author="andres camilo santana bohorquez" w:date="2017-02-15T06:44:00Z">
        <w:r>
          <w:t>máquina</w:t>
        </w:r>
      </w:ins>
      <w:ins w:id="1012" w:author="andres camilo santana bohorquez" w:date="2017-02-15T06:43:00Z">
        <w:r>
          <w:t>, se debe especificar un</w:t>
        </w:r>
      </w:ins>
      <w:ins w:id="1013" w:author="andres camilo santana bohorquez" w:date="2017-02-15T06:44:00Z">
        <w:r>
          <w:t>a</w:t>
        </w:r>
      </w:ins>
      <w:ins w:id="1014" w:author="andres camilo santana bohorquez" w:date="2017-02-15T06:43:00Z">
        <w:r>
          <w:t xml:space="preserve"> arquitectura</w:t>
        </w:r>
      </w:ins>
      <w:ins w:id="1015" w:author="andres camilo santana bohorquez" w:date="2017-02-15T06:44:00Z">
        <w:r>
          <w:t xml:space="preserve"> </w:t>
        </w:r>
      </w:ins>
      <w:ins w:id="1016" w:author="andres camilo santana bohorquez" w:date="2017-02-15T06:48:00Z">
        <w:r>
          <w:t>que permita analizar los</w:t>
        </w:r>
      </w:ins>
      <w:ins w:id="1017" w:author="andres camilo santana bohorquez" w:date="2017-02-15T06:46:00Z">
        <w:r>
          <w:t xml:space="preserve"> </w:t>
        </w:r>
      </w:ins>
      <w:ins w:id="1018" w:author="andres camilo santana bohorquez" w:date="2017-02-15T06:47:00Z">
        <w:r>
          <w:t>módulos</w:t>
        </w:r>
      </w:ins>
      <w:ins w:id="1019" w:author="andres camilo santana bohorquez" w:date="2017-02-15T06:46:00Z">
        <w:r>
          <w:t xml:space="preserve"> </w:t>
        </w:r>
      </w:ins>
      <w:ins w:id="1020" w:author="andres camilo santana bohorquez" w:date="2017-02-15T06:47:00Z">
        <w:r>
          <w:t xml:space="preserve">funcionales </w:t>
        </w:r>
      </w:ins>
      <w:ins w:id="1021" w:author="andres camilo santana bohorquez" w:date="2017-02-15T06:46:00Z">
        <w:r>
          <w:t xml:space="preserve">a desarrollar y la </w:t>
        </w:r>
      </w:ins>
      <w:ins w:id="1022" w:author="andres camilo santana bohorquez" w:date="2017-02-15T06:47:00Z">
        <w:r>
          <w:t>interacción</w:t>
        </w:r>
      </w:ins>
      <w:ins w:id="1023" w:author="andres camilo santana bohorquez" w:date="2017-02-15T06:46:00Z">
        <w:r>
          <w:t xml:space="preserve"> que estos presentan, </w:t>
        </w:r>
      </w:ins>
      <w:ins w:id="1024" w:author="andres camilo santana bohorquez" w:date="2017-02-15T06:49:00Z">
        <w:r>
          <w:t>elegir la</w:t>
        </w:r>
      </w:ins>
      <w:ins w:id="1025" w:author="andres camilo santana bohorquez" w:date="2017-02-15T06:46:00Z">
        <w:r>
          <w:t xml:space="preserve"> plataforma sobre la </w:t>
        </w:r>
      </w:ins>
      <w:ins w:id="1026" w:author="andres camilo santana bohorquez" w:date="2017-02-15T06:49:00Z">
        <w:r>
          <w:t xml:space="preserve">que se </w:t>
        </w:r>
      </w:ins>
      <w:ins w:id="1027" w:author="andres camilo santana bohorquez" w:date="2017-02-15T06:46:00Z">
        <w:r>
          <w:t xml:space="preserve">ejecuta la </w:t>
        </w:r>
      </w:ins>
      <w:ins w:id="1028" w:author="andres camilo santana bohorquez" w:date="2017-02-15T06:47:00Z">
        <w:r>
          <w:t>aplicación</w:t>
        </w:r>
      </w:ins>
      <w:ins w:id="1029" w:author="andres camilo santana bohorquez" w:date="2017-02-15T06:44:00Z">
        <w:r>
          <w:t xml:space="preserve"> </w:t>
        </w:r>
      </w:ins>
      <w:ins w:id="1030" w:author="andres camilo santana bohorquez" w:date="2017-02-15T06:50:00Z">
        <w:r>
          <w:t>todo con el fin de conocer las bases sobre las cuales se ejecutara el desarrollo.</w:t>
        </w:r>
      </w:ins>
    </w:p>
    <w:p w14:paraId="486AA98D" w14:textId="77777777" w:rsidR="00CE5DAB" w:rsidRDefault="00CE5DAB">
      <w:pPr>
        <w:rPr>
          <w:ins w:id="1031" w:author="andres camilo santana bohorquez" w:date="2017-02-15T06:51:00Z"/>
        </w:rPr>
      </w:pPr>
    </w:p>
    <w:p w14:paraId="1AA3D2F9" w14:textId="10D3F517" w:rsidR="000C1140" w:rsidRDefault="00CE5DAB">
      <w:pPr>
        <w:pStyle w:val="Incontec"/>
        <w:rPr>
          <w:ins w:id="1032" w:author="andres camilo santana bohorquez" w:date="2017-02-15T06:57:00Z"/>
        </w:rPr>
        <w:pPrChange w:id="1033" w:author="andres camilo santana bohorquez" w:date="2017-02-15T06:54:00Z">
          <w:pPr/>
        </w:pPrChange>
      </w:pPr>
      <w:ins w:id="1034" w:author="andres camilo santana bohorquez" w:date="2017-02-15T06:51:00Z">
        <w:r>
          <w:t xml:space="preserve">Finalmente el equipo de desarrollo procederá a codificar todos los procesos anteriormente </w:t>
        </w:r>
      </w:ins>
      <w:ins w:id="1035" w:author="andres camilo santana bohorquez" w:date="2017-02-15T06:54:00Z">
        <w:r w:rsidR="000C1140">
          <w:t>mencionados,</w:t>
        </w:r>
      </w:ins>
      <w:ins w:id="1036" w:author="andres camilo santana bohorquez" w:date="2017-02-15T06:51:00Z">
        <w:r>
          <w:t xml:space="preserve"> dicho desarrollo se sub divide en dos etapas: Desarrollo del Back </w:t>
        </w:r>
        <w:proofErr w:type="spellStart"/>
        <w:r>
          <w:t>End</w:t>
        </w:r>
        <w:proofErr w:type="spellEnd"/>
        <w:r>
          <w:t xml:space="preserve"> que busca </w:t>
        </w:r>
      </w:ins>
      <w:ins w:id="1037" w:author="andres camilo santana bohorquez" w:date="2017-02-15T06:52:00Z">
        <w:r w:rsidR="000C1140">
          <w:t xml:space="preserve">definir el comportamiento principal de la aplicación, dicha etapa se refiere a la </w:t>
        </w:r>
      </w:ins>
      <w:ins w:id="1038" w:author="andres camilo santana bohorquez" w:date="2017-02-15T06:55:00Z">
        <w:r w:rsidR="000C1140">
          <w:t>programación</w:t>
        </w:r>
      </w:ins>
      <w:ins w:id="1039" w:author="andres camilo santana bohorquez" w:date="2017-02-15T06:54:00Z">
        <w:r w:rsidR="000C1140">
          <w:t xml:space="preserve"> </w:t>
        </w:r>
      </w:ins>
      <w:ins w:id="1040" w:author="andres camilo santana bohorquez" w:date="2017-02-15T06:55:00Z">
        <w:r w:rsidR="000C1140">
          <w:t xml:space="preserve">de la </w:t>
        </w:r>
      </w:ins>
      <w:ins w:id="1041" w:author="andres camilo santana bohorquez" w:date="2017-02-15T06:52:00Z">
        <w:r w:rsidR="000C1140">
          <w:t>lógica mediante la cual el programa realizar</w:t>
        </w:r>
      </w:ins>
      <w:ins w:id="1042" w:author="andres camilo santana bohorquez" w:date="2017-02-15T06:55:00Z">
        <w:r w:rsidR="000C1140">
          <w:t>á</w:t>
        </w:r>
      </w:ins>
      <w:ins w:id="1043" w:author="andres camilo santana bohorquez" w:date="2017-02-15T06:52:00Z">
        <w:r w:rsidR="000C1140">
          <w:t xml:space="preserve"> todas las tareas</w:t>
        </w:r>
      </w:ins>
      <w:ins w:id="1044" w:author="andres camilo santana bohorquez" w:date="2017-02-15T06:56:00Z">
        <w:r w:rsidR="000C1140">
          <w:t xml:space="preserve"> referente</w:t>
        </w:r>
      </w:ins>
      <w:ins w:id="1045" w:author="andres camilo santana bohorquez" w:date="2017-02-15T06:57:00Z">
        <w:r w:rsidR="000C1140">
          <w:t>s</w:t>
        </w:r>
      </w:ins>
      <w:ins w:id="1046" w:author="andres camilo santana bohorquez" w:date="2017-02-15T06:56:00Z">
        <w:r w:rsidR="000C1140">
          <w:t xml:space="preserve"> a como se </w:t>
        </w:r>
      </w:ins>
      <w:ins w:id="1047" w:author="andres camilo santana bohorquez" w:date="2017-02-15T06:57:00Z">
        <w:r w:rsidR="000C1140">
          <w:t>debería</w:t>
        </w:r>
      </w:ins>
      <w:ins w:id="1048" w:author="andres camilo santana bohorquez" w:date="2017-02-15T06:56:00Z">
        <w:r w:rsidR="000C1140">
          <w:t xml:space="preserve"> </w:t>
        </w:r>
      </w:ins>
      <w:ins w:id="1049" w:author="andres camilo santana bohorquez" w:date="2017-02-15T06:57:00Z">
        <w:r w:rsidR="000C1140">
          <w:t xml:space="preserve">comportar el aplicativo frente a </w:t>
        </w:r>
      </w:ins>
      <w:ins w:id="1050" w:author="andres camilo santana bohorquez" w:date="2017-02-15T06:58:00Z">
        <w:r w:rsidR="000C1140">
          <w:t>estímulos</w:t>
        </w:r>
      </w:ins>
      <w:ins w:id="1051" w:author="andres camilo santana bohorquez" w:date="2017-02-15T06:57:00Z">
        <w:r w:rsidR="000C1140">
          <w:t xml:space="preserve"> recibidos ya sea por parte del usuario</w:t>
        </w:r>
      </w:ins>
      <w:ins w:id="1052" w:author="andres camilo santana bohorquez" w:date="2017-02-15T06:52:00Z">
        <w:r w:rsidR="000C1140">
          <w:t xml:space="preserve">. </w:t>
        </w:r>
      </w:ins>
    </w:p>
    <w:p w14:paraId="3EF768AE" w14:textId="6B094F1F" w:rsidR="00CE5DAB" w:rsidRPr="00BE5779" w:rsidRDefault="000C1140">
      <w:pPr>
        <w:pStyle w:val="Incontec"/>
        <w:pPrChange w:id="1053" w:author="andres camilo santana bohorquez" w:date="2017-02-15T06:54:00Z">
          <w:pPr/>
        </w:pPrChange>
      </w:pPr>
      <w:ins w:id="1054" w:author="andres camilo santana bohorquez" w:date="2017-02-15T06:52:00Z">
        <w:r>
          <w:t xml:space="preserve">Luego se encuentra la Etapa de Desarrollo del Front </w:t>
        </w:r>
        <w:proofErr w:type="spellStart"/>
        <w:r>
          <w:t>End</w:t>
        </w:r>
      </w:ins>
      <w:proofErr w:type="spellEnd"/>
      <w:ins w:id="1055" w:author="andres camilo santana bohorquez" w:date="2017-02-15T06:53:00Z">
        <w:r>
          <w:t>, Etapa que busca ofrecer una serie de interfaces que se comunicar</w:t>
        </w:r>
      </w:ins>
      <w:ins w:id="1056" w:author="andres camilo santana bohorquez" w:date="2017-02-15T06:55:00Z">
        <w:r>
          <w:t>á</w:t>
        </w:r>
      </w:ins>
      <w:ins w:id="1057" w:author="andres camilo santana bohorquez" w:date="2017-02-15T06:53:00Z">
        <w:r>
          <w:t xml:space="preserve">n con el comportamiento de la </w:t>
        </w:r>
      </w:ins>
      <w:ins w:id="1058" w:author="andres camilo santana bohorquez" w:date="2017-02-15T06:58:00Z">
        <w:r>
          <w:t>aplicación,</w:t>
        </w:r>
      </w:ins>
      <w:ins w:id="1059" w:author="andres camilo santana bohorquez" w:date="2017-02-15T06:55:00Z">
        <w:r>
          <w:t xml:space="preserve"> interfaces que permiten la comunicación entre el usuario y la </w:t>
        </w:r>
      </w:ins>
      <w:ins w:id="1060" w:author="andres camilo santana bohorquez" w:date="2017-02-15T06:56:00Z">
        <w:r>
          <w:t>máquina</w:t>
        </w:r>
      </w:ins>
      <w:ins w:id="1061" w:author="andres camilo santana bohorquez" w:date="2017-02-15T06:53:00Z">
        <w:r>
          <w:t>.</w:t>
        </w:r>
      </w:ins>
      <w:ins w:id="1062"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063" w:name="_4f1mdlm" w:colFirst="0" w:colLast="0"/>
      <w:bookmarkEnd w:id="1063"/>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1064" w:name="_nf0pmy2opq87" w:colFirst="0" w:colLast="0"/>
      <w:bookmarkStart w:id="1065" w:name="_k3gd6gimf0ek" w:colFirst="0" w:colLast="0"/>
      <w:bookmarkStart w:id="1066" w:name="_v2889wvynhgr" w:colFirst="0" w:colLast="0"/>
      <w:bookmarkStart w:id="1067" w:name="_n0dfq6xn9xjv" w:colFirst="0" w:colLast="0"/>
      <w:bookmarkStart w:id="1068" w:name="_2qk8i4e3apec" w:colFirst="0" w:colLast="0"/>
      <w:bookmarkStart w:id="1069" w:name="_ufoam58vdwi4" w:colFirst="0" w:colLast="0"/>
      <w:bookmarkStart w:id="1070" w:name="_qj7k9xmxqtaw" w:colFirst="0" w:colLast="0"/>
      <w:bookmarkStart w:id="1071" w:name="_Toc475311929"/>
      <w:bookmarkEnd w:id="1064"/>
      <w:bookmarkEnd w:id="1065"/>
      <w:bookmarkEnd w:id="1066"/>
      <w:bookmarkEnd w:id="1067"/>
      <w:bookmarkEnd w:id="1068"/>
      <w:bookmarkEnd w:id="1069"/>
      <w:bookmarkEnd w:id="1070"/>
      <w:r w:rsidRPr="00102649">
        <w:rPr>
          <w:rFonts w:cs="Times New Roman"/>
        </w:rPr>
        <w:lastRenderedPageBreak/>
        <w:t>Infraestructura y Arquitectura</w:t>
      </w:r>
      <w:r w:rsidR="00274004">
        <w:rPr>
          <w:rFonts w:cs="Times New Roman"/>
        </w:rPr>
        <w:t>.</w:t>
      </w:r>
      <w:bookmarkEnd w:id="1071"/>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5D1336B6"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en la 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658E5D4" w14:textId="77777777" w:rsidR="007335F2" w:rsidRPr="007335F2" w:rsidRDefault="007335F2" w:rsidP="007335F2">
      <w:pPr>
        <w:pStyle w:val="Incontec"/>
      </w:pPr>
    </w:p>
    <w:p w14:paraId="55A71EFC" w14:textId="0E814C56" w:rsidR="00C05623" w:rsidDel="004149B6" w:rsidRDefault="00C05623" w:rsidP="00F12A4C">
      <w:pPr>
        <w:pStyle w:val="Incontec"/>
        <w:rPr>
          <w:del w:id="1072" w:author="andres camilo santana bohorquez" w:date="2017-02-17T01:22:00Z"/>
          <w:rFonts w:cs="Times New Roman"/>
          <w:b/>
        </w:rPr>
      </w:pPr>
    </w:p>
    <w:p w14:paraId="075C814B" w14:textId="115A296E" w:rsidR="00C05623" w:rsidDel="004149B6" w:rsidRDefault="00C05623" w:rsidP="00F12A4C">
      <w:pPr>
        <w:pStyle w:val="Incontec"/>
        <w:rPr>
          <w:del w:id="1073" w:author="andres camilo santana bohorquez" w:date="2017-02-17T01:22:00Z"/>
          <w:rFonts w:cs="Times New Roman"/>
          <w:b/>
        </w:rPr>
      </w:pPr>
    </w:p>
    <w:p w14:paraId="02D8C243" w14:textId="4AF41E8D" w:rsidR="00C05623" w:rsidDel="004149B6" w:rsidRDefault="00C05623" w:rsidP="00F12A4C">
      <w:pPr>
        <w:pStyle w:val="Incontec"/>
        <w:rPr>
          <w:del w:id="1074" w:author="andres camilo santana bohorquez" w:date="2017-02-17T01:22:00Z"/>
          <w:rFonts w:cs="Times New Roman"/>
          <w:b/>
        </w:rPr>
      </w:pPr>
    </w:p>
    <w:p w14:paraId="50A137AA" w14:textId="1244ECE7" w:rsidR="00C05623" w:rsidDel="004149B6" w:rsidRDefault="00C05623" w:rsidP="00F12A4C">
      <w:pPr>
        <w:pStyle w:val="Incontec"/>
        <w:rPr>
          <w:del w:id="1075" w:author="andres camilo santana bohorquez" w:date="2017-02-17T01:22:00Z"/>
          <w:rFonts w:cs="Times New Roman"/>
          <w:b/>
        </w:rPr>
      </w:pPr>
    </w:p>
    <w:p w14:paraId="53E15EDC" w14:textId="7941200C" w:rsidR="00C05623" w:rsidDel="004149B6" w:rsidRDefault="00C05623" w:rsidP="00F12A4C">
      <w:pPr>
        <w:pStyle w:val="Incontec"/>
        <w:rPr>
          <w:del w:id="1076" w:author="andres camilo santana bohorquez" w:date="2017-02-17T01:22:00Z"/>
          <w:rFonts w:cs="Times New Roman"/>
          <w:b/>
        </w:rPr>
      </w:pPr>
    </w:p>
    <w:p w14:paraId="0800F032" w14:textId="52776D29" w:rsidR="00C05623" w:rsidDel="004149B6" w:rsidRDefault="00C05623" w:rsidP="00F12A4C">
      <w:pPr>
        <w:pStyle w:val="Incontec"/>
        <w:rPr>
          <w:del w:id="1077" w:author="andres camilo santana bohorquez" w:date="2017-02-17T01:22:00Z"/>
          <w:rFonts w:cs="Times New Roman"/>
          <w:b/>
        </w:rPr>
      </w:pPr>
    </w:p>
    <w:p w14:paraId="270B7293" w14:textId="4AA3A106" w:rsidR="00C05623" w:rsidDel="004149B6" w:rsidRDefault="00C05623" w:rsidP="00F12A4C">
      <w:pPr>
        <w:pStyle w:val="Incontec"/>
        <w:rPr>
          <w:del w:id="1078" w:author="andres camilo santana bohorquez" w:date="2017-02-17T01:22:00Z"/>
          <w:rFonts w:cs="Times New Roman"/>
          <w:b/>
        </w:rPr>
      </w:pPr>
    </w:p>
    <w:p w14:paraId="7D374505" w14:textId="026548F0" w:rsidR="00C05623" w:rsidDel="004149B6" w:rsidRDefault="00C05623" w:rsidP="00F12A4C">
      <w:pPr>
        <w:pStyle w:val="Incontec"/>
        <w:rPr>
          <w:del w:id="1079" w:author="andres camilo santana bohorquez" w:date="2017-02-17T01:22:00Z"/>
          <w:rFonts w:cs="Times New Roman"/>
          <w:b/>
        </w:rPr>
      </w:pPr>
    </w:p>
    <w:p w14:paraId="4C5FC5EE" w14:textId="02ABC5EE" w:rsidR="00C05623" w:rsidDel="004149B6" w:rsidRDefault="00C05623" w:rsidP="00F12A4C">
      <w:pPr>
        <w:pStyle w:val="Incontec"/>
        <w:rPr>
          <w:del w:id="1080"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DD74C2" w:rsidRPr="00DD74C2">
            <w:rPr>
              <w:rFonts w:cs="Times New Roman"/>
              <w:noProof/>
            </w:rPr>
            <w:t>(38)</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E75E0F">
      <w:pPr>
        <w:pStyle w:val="Incontec"/>
        <w:numPr>
          <w:ilvl w:val="2"/>
          <w:numId w:val="1"/>
        </w:numPr>
        <w:outlineLvl w:val="2"/>
      </w:pPr>
      <w:bookmarkStart w:id="1081" w:name="_Ref467583859"/>
      <w:bookmarkStart w:id="1082" w:name="_Toc475311930"/>
      <w:r>
        <w:lastRenderedPageBreak/>
        <w:t>Metodología</w:t>
      </w:r>
      <w:r w:rsidR="00DB693A">
        <w:t xml:space="preserve"> del Desarrollo</w:t>
      </w:r>
      <w:bookmarkEnd w:id="1081"/>
      <w:bookmarkEnd w:id="108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83" w:name="_k4z850fl6gq1" w:colFirst="0" w:colLast="0"/>
      <w:bookmarkEnd w:id="1083"/>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84" w:name="_j0dm6ysjjcjc" w:colFirst="0" w:colLast="0"/>
      <w:bookmarkEnd w:id="1084"/>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DD74C2" w:rsidRPr="00DD74C2">
            <w:rPr>
              <w:rFonts w:ascii="LM Roman 10" w:eastAsia="Arial" w:hAnsi="LM Roman 10" w:cs="Times New Roman"/>
              <w:noProof/>
              <w:color w:val="000000" w:themeColor="text1"/>
              <w:sz w:val="24"/>
              <w:szCs w:val="24"/>
              <w:shd w:val="clear" w:color="auto" w:fill="FEFEFE"/>
            </w:rPr>
            <w:t>(39)</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85" w:name="_dk8hl4e17rsi" w:colFirst="0" w:colLast="0"/>
      <w:bookmarkEnd w:id="1085"/>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086" w:name="_3p6jbuears7n" w:colFirst="0" w:colLast="0"/>
      <w:bookmarkStart w:id="1087" w:name="_18wmm28esn2c" w:colFirst="0" w:colLast="0"/>
      <w:bookmarkStart w:id="1088" w:name="_bid7kx2si4o8" w:colFirst="0" w:colLast="0"/>
      <w:bookmarkStart w:id="1089" w:name="_g1ieggyfn6ke" w:colFirst="0" w:colLast="0"/>
      <w:bookmarkEnd w:id="1086"/>
      <w:bookmarkEnd w:id="1087"/>
      <w:bookmarkEnd w:id="1088"/>
      <w:bookmarkEnd w:id="1089"/>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DD74C2">
            <w:rPr>
              <w:noProof/>
            </w:rPr>
            <w:t>(40)</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090" w:name="_kqb85saknxtw" w:colFirst="0" w:colLast="0"/>
      <w:bookmarkEnd w:id="109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 xml:space="preserve">Sprint </w:t>
      </w:r>
      <w:proofErr w:type="spellStart"/>
      <w:r w:rsidRPr="007335F2">
        <w:rPr>
          <w:b/>
          <w:i/>
        </w:rPr>
        <w:t>Pla</w:t>
      </w:r>
      <w:r w:rsidR="0053624D" w:rsidRPr="007335F2">
        <w:rPr>
          <w:b/>
          <w:i/>
        </w:rPr>
        <w:t>n</w:t>
      </w:r>
      <w:r w:rsidRPr="007335F2">
        <w:rPr>
          <w:b/>
          <w:i/>
        </w:rPr>
        <w:t>ning</w:t>
      </w:r>
      <w:proofErr w:type="spellEnd"/>
      <w:r w:rsidRPr="007335F2">
        <w:rPr>
          <w:b/>
          <w:i/>
        </w:rPr>
        <w:t xml:space="preserve">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7335F2">
        <w:rPr>
          <w:b/>
          <w:i/>
        </w:rPr>
        <w:t>Daily</w:t>
      </w:r>
      <w:proofErr w:type="spellEnd"/>
      <w:r w:rsidRPr="007335F2">
        <w:rPr>
          <w:b/>
          <w:i/>
        </w:rPr>
        <w:t xml:space="preserve"> </w:t>
      </w:r>
      <w:proofErr w:type="spellStart"/>
      <w:r w:rsidRPr="007335F2">
        <w:rPr>
          <w:b/>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 xml:space="preserve">Sprint </w:t>
      </w:r>
      <w:proofErr w:type="spellStart"/>
      <w:r w:rsidRPr="007335F2">
        <w:rPr>
          <w:b/>
          <w:i/>
        </w:rPr>
        <w:t>Retrospective</w:t>
      </w:r>
      <w:proofErr w:type="spellEnd"/>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E75E0F">
      <w:pPr>
        <w:pStyle w:val="Prrafodelista"/>
        <w:numPr>
          <w:ilvl w:val="1"/>
          <w:numId w:val="1"/>
        </w:numPr>
        <w:outlineLvl w:val="1"/>
        <w:rPr>
          <w:rFonts w:ascii="LM Roman 10" w:hAnsi="LM Roman 10"/>
          <w:sz w:val="28"/>
        </w:rPr>
      </w:pPr>
      <w:bookmarkStart w:id="1091" w:name="_Toc475311931"/>
      <w:commentRangeStart w:id="1092"/>
      <w:r w:rsidRPr="00911F01">
        <w:rPr>
          <w:rFonts w:ascii="LM Roman 10" w:hAnsi="LM Roman 10"/>
          <w:sz w:val="28"/>
        </w:rPr>
        <w:lastRenderedPageBreak/>
        <w:t>ESTUDIO DE MERCADO</w:t>
      </w:r>
      <w:commentRangeEnd w:id="1092"/>
      <w:r>
        <w:rPr>
          <w:rStyle w:val="Refdecomentario"/>
        </w:rPr>
        <w:commentReference w:id="1092"/>
      </w:r>
      <w:bookmarkEnd w:id="1091"/>
    </w:p>
    <w:p w14:paraId="7F628B84" w14:textId="77777777" w:rsidR="00C12AAE" w:rsidRPr="00911F01" w:rsidRDefault="00C12AAE" w:rsidP="00C12AAE">
      <w:pPr>
        <w:pStyle w:val="Incontec"/>
      </w:pPr>
    </w:p>
    <w:p w14:paraId="028F425D" w14:textId="77777777" w:rsidR="00C12AAE" w:rsidRPr="009210B3" w:rsidRDefault="00C12AAE" w:rsidP="00C12AAE"/>
    <w:p w14:paraId="4CF1A38E" w14:textId="77777777" w:rsidR="00C12AAE" w:rsidRPr="00911F01" w:rsidRDefault="00C12AAE" w:rsidP="00E75E0F">
      <w:pPr>
        <w:pStyle w:val="Prrafodelista"/>
        <w:numPr>
          <w:ilvl w:val="2"/>
          <w:numId w:val="1"/>
        </w:numPr>
        <w:outlineLvl w:val="2"/>
        <w:rPr>
          <w:rFonts w:ascii="LM Roman 10" w:hAnsi="LM Roman 10"/>
        </w:rPr>
      </w:pPr>
      <w:bookmarkStart w:id="1093" w:name="_Toc475311932"/>
      <w:r w:rsidRPr="00911F01">
        <w:rPr>
          <w:rFonts w:ascii="LM Roman 10" w:hAnsi="LM Roman 10"/>
          <w:sz w:val="24"/>
        </w:rPr>
        <w:t>Demanda</w:t>
      </w:r>
      <w:r w:rsidRPr="00911F01">
        <w:rPr>
          <w:rFonts w:ascii="LM Roman 10" w:hAnsi="LM Roman 10"/>
        </w:rPr>
        <w:t>.</w:t>
      </w:r>
      <w:bookmarkEnd w:id="109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DD74C2" w:rsidRPr="00DD74C2">
            <w:rPr>
              <w:rFonts w:cs="Times New Roman"/>
              <w:noProof/>
            </w:rPr>
            <w:t>(42)</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77777777" w:rsidR="00C12AAE" w:rsidRPr="00911F01" w:rsidRDefault="00C12AAE" w:rsidP="00C12AAE">
      <w:pPr>
        <w:pStyle w:val="Incontec"/>
      </w:pPr>
      <w:r w:rsidRPr="00911F01">
        <w:t xml:space="preserve">Estas cifras nos indican que cerca de un 21% de la población en condición de Limitaciones Cognitivas está recibiendo algún tipo de apoyo en el proceso de satisfacer esas necesidades educativas especiales.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E75E0F">
      <w:pPr>
        <w:pStyle w:val="Incontec"/>
        <w:numPr>
          <w:ilvl w:val="2"/>
          <w:numId w:val="1"/>
        </w:numPr>
        <w:outlineLvl w:val="2"/>
        <w:rPr>
          <w:ins w:id="1094" w:author="andres camilo santana bohorquez" w:date="2017-02-17T01:24:00Z"/>
          <w:rFonts w:cs="Times New Roman"/>
          <w:szCs w:val="28"/>
        </w:rPr>
      </w:pPr>
      <w:bookmarkStart w:id="1095" w:name="_Toc475311933"/>
      <w:ins w:id="1096"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095"/>
      </w:ins>
    </w:p>
    <w:p w14:paraId="0ED1AB37" w14:textId="77777777" w:rsidR="00C12AAE" w:rsidRDefault="00C12AAE" w:rsidP="00C12AAE">
      <w:pPr>
        <w:rPr>
          <w:ins w:id="1097" w:author="andres camilo santana bohorquez" w:date="2017-02-17T01:24:00Z"/>
        </w:rPr>
      </w:pPr>
    </w:p>
    <w:p w14:paraId="1CA2140E" w14:textId="77777777" w:rsidR="00C12AAE" w:rsidRPr="00102649" w:rsidRDefault="00C12AAE" w:rsidP="00B65399">
      <w:pPr>
        <w:pStyle w:val="Incontec"/>
        <w:rPr>
          <w:ins w:id="1098" w:author="andres camilo santana bohorquez" w:date="2017-02-17T01:24:00Z"/>
          <w:rFonts w:cs="Times New Roman"/>
          <w:sz w:val="28"/>
          <w:szCs w:val="28"/>
        </w:rPr>
      </w:pPr>
      <w:ins w:id="1099"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100" w:author="andres camilo santana bohorquez" w:date="2017-02-17T01:24:00Z"/>
        </w:rPr>
      </w:pPr>
    </w:p>
    <w:p w14:paraId="34B8B47D" w14:textId="425C77D8" w:rsidR="00C12AAE" w:rsidRPr="00102649" w:rsidRDefault="00C12AAE" w:rsidP="00C12AAE">
      <w:pPr>
        <w:pStyle w:val="Incontec"/>
        <w:rPr>
          <w:ins w:id="1101" w:author="andres camilo santana bohorquez" w:date="2017-02-17T01:24:00Z"/>
          <w:rFonts w:cs="Times New Roman"/>
        </w:rPr>
      </w:pPr>
      <w:ins w:id="1102"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ins>
      <w:r w:rsidR="007F5BF0">
        <w:rPr>
          <w:rFonts w:cs="Times New Roman"/>
        </w:rPr>
        <w:t>0</w:t>
      </w:r>
      <w:ins w:id="1103" w:author="andres camilo santana bohorquez" w:date="2017-02-17T01:24:00Z">
        <w:r w:rsidRPr="00102649">
          <w:rPr>
            <w:rFonts w:cs="Times New Roman"/>
          </w:rPr>
          <w:t>.</w:t>
        </w:r>
      </w:ins>
    </w:p>
    <w:p w14:paraId="2CF0FF9F" w14:textId="77777777" w:rsidR="00C12AAE" w:rsidRPr="00102649" w:rsidRDefault="00C12AAE" w:rsidP="00C12AAE">
      <w:pPr>
        <w:pStyle w:val="Incontec"/>
        <w:rPr>
          <w:ins w:id="1104" w:author="andres camilo santana bohorquez" w:date="2017-02-17T01:24:00Z"/>
          <w:rFonts w:cs="Times New Roman"/>
        </w:rPr>
      </w:pPr>
      <w:ins w:id="1105" w:author="andres camilo santana bohorquez" w:date="2017-02-17T01:24:00Z">
        <w:r w:rsidRPr="00102649">
          <w:rPr>
            <w:rFonts w:cs="Times New Roman"/>
            <w:noProof/>
            <w:lang w:val="es-ES" w:eastAsia="es-ES"/>
            <w:rPrChange w:id="1106"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0DC36465" w:rsidR="00C12AAE" w:rsidRPr="0057135C" w:rsidRDefault="00C12AAE" w:rsidP="00C12AAE">
      <w:pPr>
        <w:pStyle w:val="Incontec"/>
        <w:rPr>
          <w:ins w:id="1107" w:author="andres camilo santana bohorquez" w:date="2017-02-17T01:24:00Z"/>
          <w:rFonts w:cs="Times New Roman"/>
          <w:sz w:val="22"/>
        </w:rPr>
      </w:pPr>
      <w:ins w:id="1108" w:author="andres camilo santana bohorquez" w:date="2017-02-17T01:24:00Z">
        <w:r w:rsidRPr="0057135C">
          <w:rPr>
            <w:rFonts w:cs="Times New Roman"/>
            <w:b/>
            <w:i/>
            <w:sz w:val="22"/>
          </w:rPr>
          <w:t>Figura 5-1</w:t>
        </w:r>
      </w:ins>
      <w:r w:rsidR="007F5BF0">
        <w:rPr>
          <w:rFonts w:cs="Times New Roman"/>
          <w:b/>
          <w:i/>
          <w:sz w:val="22"/>
        </w:rPr>
        <w:t>0</w:t>
      </w:r>
      <w:ins w:id="1109" w:author="andres camilo santana bohorquez" w:date="2017-02-17T01:24:00Z">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ins>
      <w:customXmlInsRangeStart w:id="1110" w:author="andres camilo santana bohorquez" w:date="2017-02-17T01:24:00Z"/>
      <w:sdt>
        <w:sdtPr>
          <w:rPr>
            <w:rFonts w:cs="Times New Roman"/>
            <w:sz w:val="22"/>
          </w:rPr>
          <w:id w:val="-1195538566"/>
          <w:citation/>
        </w:sdtPr>
        <w:sdtContent>
          <w:customXmlInsRangeEnd w:id="1110"/>
          <w:ins w:id="1111"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12" w:author="andres camilo santana bohorquez" w:date="2017-02-17T01:24:00Z">
            <w:r w:rsidRPr="0057135C">
              <w:rPr>
                <w:rFonts w:cs="Times New Roman"/>
                <w:sz w:val="22"/>
              </w:rPr>
              <w:fldChar w:fldCharType="end"/>
            </w:r>
          </w:ins>
          <w:customXmlInsRangeStart w:id="1113" w:author="andres camilo santana bohorquez" w:date="2017-02-17T01:24:00Z"/>
        </w:sdtContent>
      </w:sdt>
      <w:customXmlInsRangeEnd w:id="1113"/>
      <w:ins w:id="1114" w:author="andres camilo santana bohorquez" w:date="2017-02-17T01:24:00Z">
        <w:r w:rsidRPr="0057135C">
          <w:rPr>
            <w:rFonts w:cs="Times New Roman"/>
            <w:sz w:val="22"/>
          </w:rPr>
          <w:t>.</w:t>
        </w:r>
      </w:ins>
    </w:p>
    <w:p w14:paraId="5B2DA8D4" w14:textId="5A82C115" w:rsidR="00C12AAE" w:rsidRPr="00102649" w:rsidRDefault="00C12AAE" w:rsidP="00C12AAE">
      <w:pPr>
        <w:pStyle w:val="Incontec"/>
        <w:rPr>
          <w:ins w:id="1115" w:author="andres camilo santana bohorquez" w:date="2017-02-17T01:24:00Z"/>
          <w:rFonts w:cs="Times New Roman"/>
        </w:rPr>
      </w:pPr>
      <w:ins w:id="1116" w:author="andres camilo santana bohorquez" w:date="2017-02-17T01:24:00Z">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ins>
      <w:r w:rsidR="007F5BF0">
        <w:rPr>
          <w:rFonts w:cs="Times New Roman"/>
        </w:rPr>
        <w:t>1</w:t>
      </w:r>
      <w:ins w:id="1117" w:author="andres camilo santana bohorquez" w:date="2017-02-17T01:24:00Z">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118" w:author="andres camilo santana bohorquez" w:date="2017-02-17T01:24:00Z"/>
          <w:rFonts w:cs="Times New Roman"/>
        </w:rPr>
      </w:pPr>
      <w:ins w:id="1119" w:author="andres camilo santana bohorquez" w:date="2017-02-17T01:24:00Z">
        <w:r w:rsidRPr="00102649">
          <w:rPr>
            <w:rFonts w:cs="Times New Roman"/>
            <w:noProof/>
            <w:lang w:val="es-ES" w:eastAsia="es-ES"/>
            <w:rPrChange w:id="1120"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573C3B87" w:rsidR="00C12AAE" w:rsidRPr="0057135C" w:rsidRDefault="00C12AAE" w:rsidP="00C12AAE">
      <w:pPr>
        <w:pStyle w:val="Incontec"/>
        <w:rPr>
          <w:ins w:id="1121" w:author="andres camilo santana bohorquez" w:date="2017-02-17T01:24:00Z"/>
          <w:rFonts w:cs="Times New Roman"/>
          <w:sz w:val="22"/>
        </w:rPr>
      </w:pPr>
      <w:ins w:id="1122" w:author="andres camilo santana bohorquez" w:date="2017-02-17T01:24:00Z">
        <w:r w:rsidRPr="0057135C">
          <w:rPr>
            <w:rFonts w:cs="Times New Roman"/>
            <w:b/>
            <w:i/>
            <w:sz w:val="22"/>
          </w:rPr>
          <w:t>Figura 5-1</w:t>
        </w:r>
      </w:ins>
      <w:r w:rsidR="007F5BF0">
        <w:rPr>
          <w:rFonts w:cs="Times New Roman"/>
          <w:b/>
          <w:i/>
          <w:sz w:val="22"/>
        </w:rPr>
        <w:t>1</w:t>
      </w:r>
      <w:ins w:id="1123" w:author="andres camilo santana bohorquez" w:date="2017-02-17T01:24:00Z">
        <w:r w:rsidRPr="0057135C">
          <w:rPr>
            <w:rFonts w:cs="Times New Roman"/>
            <w:sz w:val="22"/>
          </w:rPr>
          <w:t xml:space="preserve">. Empresas encuestadas por código CIUU y Región. Fuente </w:t>
        </w:r>
      </w:ins>
      <w:customXmlInsRangeStart w:id="1124" w:author="andres camilo santana bohorquez" w:date="2017-02-17T01:24:00Z"/>
      <w:sdt>
        <w:sdtPr>
          <w:rPr>
            <w:rFonts w:cs="Times New Roman"/>
            <w:sz w:val="22"/>
          </w:rPr>
          <w:id w:val="-1330984233"/>
          <w:citation/>
        </w:sdtPr>
        <w:sdtContent>
          <w:customXmlInsRangeEnd w:id="1124"/>
          <w:ins w:id="1125"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26" w:author="andres camilo santana bohorquez" w:date="2017-02-17T01:24:00Z">
            <w:r w:rsidRPr="0057135C">
              <w:rPr>
                <w:rFonts w:cs="Times New Roman"/>
                <w:sz w:val="22"/>
              </w:rPr>
              <w:fldChar w:fldCharType="end"/>
            </w:r>
          </w:ins>
          <w:customXmlInsRangeStart w:id="1127" w:author="andres camilo santana bohorquez" w:date="2017-02-17T01:24:00Z"/>
        </w:sdtContent>
      </w:sdt>
      <w:customXmlInsRangeEnd w:id="1127"/>
      <w:ins w:id="1128"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129" w:author="andres camilo santana bohorquez" w:date="2017-02-17T01:24:00Z"/>
          <w:rFonts w:cs="Times New Roman"/>
        </w:rPr>
      </w:pPr>
      <w:ins w:id="1130"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ins>
    </w:p>
    <w:p w14:paraId="360343A1" w14:textId="77777777" w:rsidR="00C12AAE" w:rsidRPr="00102649" w:rsidRDefault="00C12AAE" w:rsidP="00C12AAE">
      <w:pPr>
        <w:pStyle w:val="Incontec"/>
        <w:rPr>
          <w:ins w:id="1131" w:author="andres camilo santana bohorquez" w:date="2017-02-17T01:24:00Z"/>
          <w:rFonts w:cs="Times New Roman"/>
        </w:rPr>
      </w:pPr>
      <w:ins w:id="1132" w:author="andres camilo santana bohorquez" w:date="2017-02-17T01:24:00Z">
        <w:r w:rsidRPr="00102649">
          <w:rPr>
            <w:rFonts w:cs="Times New Roman"/>
            <w:noProof/>
            <w:lang w:val="es-ES" w:eastAsia="es-ES"/>
            <w:rPrChange w:id="1133"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697027EF" w:rsidR="00C12AAE" w:rsidRPr="0057135C" w:rsidRDefault="00C12AAE" w:rsidP="00C12AAE">
      <w:pPr>
        <w:pStyle w:val="Incontec"/>
        <w:rPr>
          <w:ins w:id="1134" w:author="andres camilo santana bohorquez" w:date="2017-02-17T01:24:00Z"/>
          <w:rFonts w:cs="Times New Roman"/>
          <w:sz w:val="22"/>
        </w:rPr>
      </w:pPr>
      <w:ins w:id="1135" w:author="andres camilo santana bohorquez" w:date="2017-02-17T01:24:00Z">
        <w:r w:rsidRPr="0057135C">
          <w:rPr>
            <w:rFonts w:cs="Times New Roman"/>
            <w:b/>
            <w:i/>
            <w:sz w:val="22"/>
          </w:rPr>
          <w:t>Figura 5-1</w:t>
        </w:r>
      </w:ins>
      <w:r w:rsidR="007F5BF0">
        <w:rPr>
          <w:rFonts w:cs="Times New Roman"/>
          <w:b/>
          <w:i/>
          <w:sz w:val="22"/>
        </w:rPr>
        <w:t>2</w:t>
      </w:r>
      <w:ins w:id="1136" w:author="andres camilo santana bohorquez" w:date="2017-02-17T01:24:00Z">
        <w:r w:rsidRPr="0057135C">
          <w:rPr>
            <w:rFonts w:cs="Times New Roman"/>
            <w:sz w:val="22"/>
          </w:rPr>
          <w:t xml:space="preserve">. Número de empresas por región. Fuente </w:t>
        </w:r>
      </w:ins>
      <w:customXmlInsRangeStart w:id="1137" w:author="andres camilo santana bohorquez" w:date="2017-02-17T01:24:00Z"/>
      <w:sdt>
        <w:sdtPr>
          <w:rPr>
            <w:rFonts w:cs="Times New Roman"/>
            <w:sz w:val="22"/>
          </w:rPr>
          <w:id w:val="-34120212"/>
          <w:citation/>
        </w:sdtPr>
        <w:sdtContent>
          <w:customXmlInsRangeEnd w:id="1137"/>
          <w:ins w:id="113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39" w:author="andres camilo santana bohorquez" w:date="2017-02-17T01:24:00Z">
            <w:r w:rsidRPr="0057135C">
              <w:rPr>
                <w:rFonts w:cs="Times New Roman"/>
                <w:sz w:val="22"/>
              </w:rPr>
              <w:fldChar w:fldCharType="end"/>
            </w:r>
          </w:ins>
          <w:customXmlInsRangeStart w:id="1140" w:author="andres camilo santana bohorquez" w:date="2017-02-17T01:24:00Z"/>
        </w:sdtContent>
      </w:sdt>
      <w:customXmlInsRangeEnd w:id="1140"/>
    </w:p>
    <w:p w14:paraId="406ECEEC" w14:textId="77777777" w:rsidR="00C12AAE" w:rsidRPr="00102649" w:rsidRDefault="00C12AAE" w:rsidP="00C12AAE">
      <w:pPr>
        <w:pStyle w:val="Incontec"/>
        <w:rPr>
          <w:ins w:id="1141" w:author="andres camilo santana bohorquez" w:date="2017-02-17T01:24:00Z"/>
          <w:rFonts w:cs="Times New Roman"/>
        </w:rPr>
      </w:pPr>
    </w:p>
    <w:p w14:paraId="76051B95" w14:textId="6753851D" w:rsidR="00C12AAE" w:rsidRPr="00102649" w:rsidRDefault="00C12AAE" w:rsidP="00C12AAE">
      <w:pPr>
        <w:pStyle w:val="Incontec"/>
        <w:rPr>
          <w:ins w:id="1142" w:author="andres camilo santana bohorquez" w:date="2017-02-17T01:24:00Z"/>
          <w:rFonts w:cs="Times New Roman"/>
        </w:rPr>
      </w:pPr>
      <w:ins w:id="1143"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ins>
      <w:r w:rsidR="007F5BF0">
        <w:rPr>
          <w:rFonts w:cs="Times New Roman"/>
        </w:rPr>
        <w:t>3</w:t>
      </w:r>
      <w:ins w:id="1144" w:author="andres camilo santana bohorquez" w:date="2017-02-17T01:24:00Z">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145" w:author="andres camilo santana bohorquez" w:date="2017-02-17T01:24:00Z"/>
          <w:rFonts w:cs="Times New Roman"/>
        </w:rPr>
      </w:pPr>
      <w:ins w:id="1146" w:author="andres camilo santana bohorquez" w:date="2017-02-17T01:24:00Z">
        <w:r w:rsidRPr="00102649">
          <w:rPr>
            <w:rFonts w:cs="Times New Roman"/>
            <w:noProof/>
            <w:lang w:val="es-ES" w:eastAsia="es-ES"/>
            <w:rPrChange w:id="1147"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148" w:author="andres camilo santana bohorquez" w:date="2017-02-17T01:24:00Z"/>
          <w:rFonts w:cs="Times New Roman"/>
        </w:rPr>
      </w:pPr>
      <w:ins w:id="1149" w:author="andres camilo santana bohorquez" w:date="2017-02-17T01:24:00Z">
        <w:r w:rsidRPr="00102649">
          <w:rPr>
            <w:rFonts w:cs="Times New Roman"/>
            <w:noProof/>
            <w:lang w:val="es-ES" w:eastAsia="es-ES"/>
            <w:rPrChange w:id="1150"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04737591" w:rsidR="00C12AAE" w:rsidRPr="0057135C" w:rsidRDefault="00C12AAE" w:rsidP="00C12AAE">
      <w:pPr>
        <w:pStyle w:val="Incontec"/>
        <w:rPr>
          <w:ins w:id="1151" w:author="andres camilo santana bohorquez" w:date="2017-02-17T01:24:00Z"/>
          <w:rFonts w:cs="Times New Roman"/>
          <w:sz w:val="22"/>
        </w:rPr>
      </w:pPr>
      <w:ins w:id="1152" w:author="andres camilo santana bohorquez" w:date="2017-02-17T01:24:00Z">
        <w:r w:rsidRPr="0057135C">
          <w:rPr>
            <w:rFonts w:cs="Times New Roman"/>
            <w:b/>
            <w:sz w:val="22"/>
          </w:rPr>
          <w:t>Figura 5.1</w:t>
        </w:r>
      </w:ins>
      <w:r w:rsidR="007F5BF0">
        <w:rPr>
          <w:rFonts w:cs="Times New Roman"/>
          <w:b/>
          <w:sz w:val="22"/>
        </w:rPr>
        <w:t>3</w:t>
      </w:r>
      <w:ins w:id="1153" w:author="andres camilo santana bohorquez" w:date="2017-02-17T01:24:00Z">
        <w:r w:rsidRPr="0057135C">
          <w:rPr>
            <w:rFonts w:cs="Times New Roman"/>
            <w:sz w:val="22"/>
          </w:rPr>
          <w:t xml:space="preserve">. Líneas de negocio seleccionadas por número de empresas. Fuente </w:t>
        </w:r>
      </w:ins>
      <w:customXmlInsRangeStart w:id="1154" w:author="andres camilo santana bohorquez" w:date="2017-02-17T01:24:00Z"/>
      <w:sdt>
        <w:sdtPr>
          <w:rPr>
            <w:rFonts w:cs="Times New Roman"/>
            <w:sz w:val="22"/>
          </w:rPr>
          <w:id w:val="-2088751207"/>
          <w:citation/>
        </w:sdtPr>
        <w:sdtContent>
          <w:customXmlInsRangeEnd w:id="1154"/>
          <w:ins w:id="1155"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56" w:author="andres camilo santana bohorquez" w:date="2017-02-17T01:24:00Z">
            <w:r w:rsidRPr="0057135C">
              <w:rPr>
                <w:rFonts w:cs="Times New Roman"/>
                <w:sz w:val="22"/>
              </w:rPr>
              <w:fldChar w:fldCharType="end"/>
            </w:r>
          </w:ins>
          <w:customXmlInsRangeStart w:id="1157" w:author="andres camilo santana bohorquez" w:date="2017-02-17T01:24:00Z"/>
        </w:sdtContent>
      </w:sdt>
      <w:customXmlInsRangeEnd w:id="1157"/>
      <w:ins w:id="1158" w:author="andres camilo santana bohorquez" w:date="2017-02-17T01:24:00Z">
        <w:r w:rsidRPr="0057135C">
          <w:rPr>
            <w:rFonts w:cs="Times New Roman"/>
            <w:sz w:val="22"/>
          </w:rPr>
          <w:t>.</w:t>
        </w:r>
      </w:ins>
    </w:p>
    <w:p w14:paraId="0C8E449B" w14:textId="77777777" w:rsidR="00C12AAE" w:rsidRDefault="00C12AAE" w:rsidP="00C12AAE">
      <w:pPr>
        <w:pStyle w:val="Incontec"/>
        <w:rPr>
          <w:ins w:id="1159" w:author="andres camilo santana bohorquez" w:date="2017-02-17T01:24:00Z"/>
        </w:rPr>
      </w:pPr>
    </w:p>
    <w:p w14:paraId="48EAA9CD" w14:textId="77777777" w:rsidR="00C12AAE" w:rsidRDefault="00C12AAE" w:rsidP="00C12AAE">
      <w:pPr>
        <w:pStyle w:val="Incontec"/>
        <w:rPr>
          <w:ins w:id="1160" w:author="andres camilo santana bohorquez" w:date="2017-02-17T01:24:00Z"/>
        </w:rPr>
      </w:pPr>
    </w:p>
    <w:p w14:paraId="6D80FFDA" w14:textId="77777777" w:rsidR="00C12AAE" w:rsidRPr="0057135C" w:rsidRDefault="00C12AAE" w:rsidP="00B65399">
      <w:pPr>
        <w:rPr>
          <w:ins w:id="1161" w:author="andres camilo santana bohorquez" w:date="2017-02-17T01:24:00Z"/>
          <w:rFonts w:ascii="LM Roman 10" w:hAnsi="LM Roman 10"/>
          <w:b/>
          <w:i/>
          <w:sz w:val="24"/>
        </w:rPr>
      </w:pPr>
      <w:ins w:id="1162"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163" w:author="andres camilo santana bohorquez" w:date="2017-02-17T01:24:00Z"/>
          <w:rFonts w:cs="Times New Roman"/>
        </w:rPr>
      </w:pPr>
      <w:ins w:id="1164" w:author="andres camilo santana bohorquez" w:date="2017-02-17T01:24:00Z">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ins>
    </w:p>
    <w:p w14:paraId="36B7F239" w14:textId="77777777" w:rsidR="00C12AAE" w:rsidRPr="00102649" w:rsidRDefault="00C12AAE" w:rsidP="00C12AAE">
      <w:pPr>
        <w:pStyle w:val="Incontec"/>
        <w:rPr>
          <w:ins w:id="1167" w:author="andres camilo santana bohorquez" w:date="2017-02-17T01:24:00Z"/>
          <w:rFonts w:cs="Times New Roman"/>
        </w:rPr>
      </w:pPr>
      <w:ins w:id="1168"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169" w:author="andres camilo santana bohorquez" w:date="2017-02-17T01:24:00Z"/>
          <w:rFonts w:cs="Times New Roman"/>
        </w:rPr>
      </w:pPr>
    </w:p>
    <w:p w14:paraId="6FBF4F13" w14:textId="77777777" w:rsidR="00C12AAE" w:rsidRPr="00102649" w:rsidRDefault="00C12AAE" w:rsidP="00C12AAE">
      <w:pPr>
        <w:pStyle w:val="Incontec"/>
        <w:rPr>
          <w:ins w:id="1170" w:author="andres camilo santana bohorquez" w:date="2017-02-17T01:24:00Z"/>
          <w:rFonts w:cs="Times New Roman"/>
          <w:color w:val="auto"/>
        </w:rPr>
      </w:pPr>
      <w:proofErr w:type="spellStart"/>
      <w:ins w:id="1171" w:author="andres camilo santana bohorquez" w:date="2017-02-17T01:24:00Z">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172" w:author="andres camilo santana bohorquez" w:date="2017-02-17T01:24:00Z"/>
      <w:sdt>
        <w:sdtPr>
          <w:rPr>
            <w:rFonts w:cs="Times New Roman"/>
            <w:bCs/>
            <w:color w:val="auto"/>
            <w:shd w:val="clear" w:color="auto" w:fill="FFFFFF"/>
          </w:rPr>
          <w:id w:val="1551117472"/>
          <w:citation/>
        </w:sdtPr>
        <w:sdtContent>
          <w:customXmlInsRangeEnd w:id="1172"/>
          <w:ins w:id="1173"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DD74C2" w:rsidRPr="00DD74C2">
            <w:rPr>
              <w:rFonts w:cs="Times New Roman"/>
              <w:noProof/>
              <w:color w:val="auto"/>
              <w:shd w:val="clear" w:color="auto" w:fill="FFFFFF"/>
            </w:rPr>
            <w:t>(44)</w:t>
          </w:r>
          <w:ins w:id="1174" w:author="andres camilo santana bohorquez" w:date="2017-02-17T01:24:00Z">
            <w:r w:rsidRPr="00102649">
              <w:rPr>
                <w:rFonts w:cs="Times New Roman"/>
                <w:bCs/>
                <w:color w:val="auto"/>
                <w:shd w:val="clear" w:color="auto" w:fill="FFFFFF"/>
              </w:rPr>
              <w:fldChar w:fldCharType="end"/>
            </w:r>
          </w:ins>
          <w:customXmlInsRangeStart w:id="1175" w:author="andres camilo santana bohorquez" w:date="2017-02-17T01:24:00Z"/>
        </w:sdtContent>
      </w:sdt>
      <w:customXmlInsRangeEnd w:id="1175"/>
    </w:p>
    <w:p w14:paraId="19497567" w14:textId="77777777" w:rsidR="00C12AAE" w:rsidRPr="00102649" w:rsidRDefault="00C12AAE" w:rsidP="00C12AAE">
      <w:pPr>
        <w:pStyle w:val="Incontec"/>
        <w:jc w:val="center"/>
        <w:rPr>
          <w:ins w:id="1176" w:author="andres camilo santana bohorquez" w:date="2017-02-17T01:24:00Z"/>
          <w:rFonts w:cs="Times New Roman"/>
          <w:color w:val="auto"/>
        </w:rPr>
      </w:pPr>
      <w:ins w:id="1177"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185E0EF3" w:rsidR="00C12AAE" w:rsidRPr="000A0072" w:rsidRDefault="00C12AAE" w:rsidP="00C12AAE">
      <w:pPr>
        <w:pStyle w:val="Incontec"/>
        <w:rPr>
          <w:ins w:id="1178" w:author="andres camilo santana bohorquez" w:date="2017-02-17T01:24:00Z"/>
          <w:rFonts w:cs="Times New Roman"/>
          <w:color w:val="auto"/>
          <w:sz w:val="22"/>
          <w:szCs w:val="22"/>
        </w:rPr>
      </w:pPr>
      <w:ins w:id="1179" w:author="andres camilo santana bohorquez" w:date="2017-02-17T01:24:00Z">
        <w:r w:rsidRPr="000A0072">
          <w:rPr>
            <w:rFonts w:cs="Times New Roman"/>
            <w:b/>
            <w:i/>
            <w:color w:val="auto"/>
            <w:sz w:val="22"/>
            <w:szCs w:val="22"/>
          </w:rPr>
          <w:t>Figura 5-1</w:t>
        </w:r>
      </w:ins>
      <w:r w:rsidR="007F5BF0">
        <w:rPr>
          <w:rFonts w:cs="Times New Roman"/>
          <w:b/>
          <w:i/>
          <w:color w:val="auto"/>
          <w:sz w:val="22"/>
          <w:szCs w:val="22"/>
        </w:rPr>
        <w:t>4</w:t>
      </w:r>
      <w:ins w:id="1180" w:author="andres camilo santana bohorquez" w:date="2017-02-17T01:24:00Z">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ins>
      <w:customXmlInsRangeStart w:id="1181" w:author="andres camilo santana bohorquez" w:date="2017-02-17T01:24:00Z"/>
      <w:sdt>
        <w:sdtPr>
          <w:rPr>
            <w:rFonts w:cs="Times New Roman"/>
            <w:color w:val="auto"/>
            <w:sz w:val="22"/>
            <w:szCs w:val="22"/>
          </w:rPr>
          <w:id w:val="909429896"/>
          <w:citation/>
        </w:sdtPr>
        <w:sdtContent>
          <w:customXmlInsRangeEnd w:id="1181"/>
          <w:ins w:id="1182"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DD74C2" w:rsidRPr="00DD74C2">
            <w:rPr>
              <w:rFonts w:cs="Times New Roman"/>
              <w:noProof/>
              <w:color w:val="auto"/>
              <w:sz w:val="22"/>
              <w:szCs w:val="22"/>
            </w:rPr>
            <w:t>(44)</w:t>
          </w:r>
          <w:ins w:id="1183" w:author="andres camilo santana bohorquez" w:date="2017-02-17T01:24:00Z">
            <w:r>
              <w:rPr>
                <w:rFonts w:cs="Times New Roman"/>
                <w:color w:val="auto"/>
                <w:sz w:val="22"/>
                <w:szCs w:val="22"/>
              </w:rPr>
              <w:fldChar w:fldCharType="end"/>
            </w:r>
          </w:ins>
          <w:customXmlInsRangeStart w:id="1184" w:author="andres camilo santana bohorquez" w:date="2017-02-17T01:24:00Z"/>
        </w:sdtContent>
      </w:sdt>
      <w:customXmlInsRangeEnd w:id="1184"/>
    </w:p>
    <w:p w14:paraId="06D12835" w14:textId="77777777" w:rsidR="00C12AAE" w:rsidRPr="00102649" w:rsidRDefault="00C12AAE" w:rsidP="00C12AAE">
      <w:pPr>
        <w:pStyle w:val="Incontec"/>
        <w:rPr>
          <w:ins w:id="1185" w:author="andres camilo santana bohorquez" w:date="2017-02-17T01:24:00Z"/>
          <w:rFonts w:cs="Times New Roman"/>
          <w:color w:val="auto"/>
        </w:rPr>
      </w:pPr>
    </w:p>
    <w:p w14:paraId="210022B1" w14:textId="77777777" w:rsidR="00C12AAE" w:rsidRPr="00102649" w:rsidRDefault="00C12AAE" w:rsidP="00C12AAE">
      <w:pPr>
        <w:pStyle w:val="Incontec"/>
        <w:rPr>
          <w:ins w:id="1186" w:author="andres camilo santana bohorquez" w:date="2017-02-17T01:24:00Z"/>
          <w:rFonts w:cs="Times New Roman"/>
          <w:color w:val="auto"/>
        </w:rPr>
      </w:pPr>
      <w:proofErr w:type="spellStart"/>
      <w:ins w:id="1187" w:author="andres camilo santana bohorquez" w:date="2017-02-17T01:24:00Z">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188" w:author="andres camilo santana bohorquez" w:date="2017-02-17T01:24:00Z"/>
      <w:sdt>
        <w:sdtPr>
          <w:rPr>
            <w:rFonts w:cs="Times New Roman"/>
            <w:color w:val="auto"/>
          </w:rPr>
          <w:id w:val="-649592748"/>
          <w:citation/>
        </w:sdtPr>
        <w:sdtContent>
          <w:customXmlInsRangeEnd w:id="1188"/>
          <w:ins w:id="1189"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DD74C2" w:rsidRPr="00DD74C2">
            <w:rPr>
              <w:rFonts w:cs="Times New Roman"/>
              <w:noProof/>
              <w:color w:val="auto"/>
            </w:rPr>
            <w:t>(45)</w:t>
          </w:r>
          <w:ins w:id="1190" w:author="andres camilo santana bohorquez" w:date="2017-02-17T01:24:00Z">
            <w:r w:rsidRPr="00102649">
              <w:rPr>
                <w:rFonts w:cs="Times New Roman"/>
                <w:color w:val="auto"/>
              </w:rPr>
              <w:fldChar w:fldCharType="end"/>
            </w:r>
          </w:ins>
          <w:customXmlInsRangeStart w:id="1191" w:author="andres camilo santana bohorquez" w:date="2017-02-17T01:24:00Z"/>
        </w:sdtContent>
      </w:sdt>
      <w:customXmlInsRangeEnd w:id="1191"/>
    </w:p>
    <w:p w14:paraId="1D3FA4F0" w14:textId="77777777" w:rsidR="00C12AAE" w:rsidRPr="00102649" w:rsidRDefault="00C12AAE" w:rsidP="00C12AAE">
      <w:pPr>
        <w:pStyle w:val="Incontec"/>
        <w:jc w:val="center"/>
        <w:rPr>
          <w:ins w:id="1192" w:author="andres camilo santana bohorquez" w:date="2017-02-17T01:24:00Z"/>
          <w:rFonts w:cs="Times New Roman"/>
          <w:color w:val="auto"/>
        </w:rPr>
      </w:pPr>
      <w:ins w:id="1193"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61EBB9E2" w:rsidR="00C12AAE" w:rsidRPr="00A75AB6" w:rsidRDefault="00C12AAE" w:rsidP="00C12AAE">
      <w:pPr>
        <w:pStyle w:val="Incontec"/>
        <w:rPr>
          <w:ins w:id="1194" w:author="andres camilo santana bohorquez" w:date="2017-02-17T01:24:00Z"/>
          <w:rFonts w:cs="Times New Roman"/>
          <w:color w:val="auto"/>
          <w:sz w:val="22"/>
          <w:szCs w:val="22"/>
        </w:rPr>
      </w:pPr>
      <w:ins w:id="1195"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15</w:t>
      </w:r>
      <w:ins w:id="1196" w:author="andres camilo santana bohorquez" w:date="2017-02-17T01:24:00Z">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ins>
      <w:customXmlInsRangeStart w:id="1197" w:author="andres camilo santana bohorquez" w:date="2017-02-17T01:24:00Z"/>
      <w:sdt>
        <w:sdtPr>
          <w:rPr>
            <w:rFonts w:cs="Times New Roman"/>
            <w:color w:val="auto"/>
            <w:sz w:val="22"/>
            <w:szCs w:val="22"/>
          </w:rPr>
          <w:id w:val="-596169087"/>
          <w:citation/>
        </w:sdtPr>
        <w:sdtContent>
          <w:customXmlInsRangeEnd w:id="1197"/>
          <w:ins w:id="1198"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(45)</w:t>
          </w:r>
          <w:ins w:id="1199" w:author="andres camilo santana bohorquez" w:date="2017-02-17T01:24:00Z">
            <w:r w:rsidRPr="00A75AB6">
              <w:rPr>
                <w:rFonts w:cs="Times New Roman"/>
                <w:color w:val="auto"/>
                <w:sz w:val="22"/>
                <w:szCs w:val="22"/>
              </w:rPr>
              <w:fldChar w:fldCharType="end"/>
            </w:r>
          </w:ins>
          <w:customXmlInsRangeStart w:id="1200" w:author="andres camilo santana bohorquez" w:date="2017-02-17T01:24:00Z"/>
        </w:sdtContent>
      </w:sdt>
      <w:customXmlInsRangeEnd w:id="1200"/>
    </w:p>
    <w:p w14:paraId="064F3816" w14:textId="77777777" w:rsidR="00C12AAE" w:rsidRPr="00102649" w:rsidRDefault="00C12AAE" w:rsidP="00C12AAE">
      <w:pPr>
        <w:pStyle w:val="Incontec"/>
        <w:rPr>
          <w:ins w:id="1201" w:author="andres camilo santana bohorquez" w:date="2017-02-17T01:24:00Z"/>
          <w:rFonts w:cs="Times New Roman"/>
          <w:color w:val="auto"/>
        </w:rPr>
      </w:pPr>
    </w:p>
    <w:p w14:paraId="282754EC" w14:textId="77777777" w:rsidR="00C12AAE" w:rsidRPr="00102649" w:rsidRDefault="00C12AAE" w:rsidP="00C12AAE">
      <w:pPr>
        <w:pStyle w:val="Incontec"/>
        <w:rPr>
          <w:ins w:id="1202" w:author="andres camilo santana bohorquez" w:date="2017-02-17T01:24:00Z"/>
          <w:rFonts w:cs="Times New Roman"/>
          <w:color w:val="auto"/>
        </w:rPr>
      </w:pPr>
      <w:proofErr w:type="spellStart"/>
      <w:ins w:id="1203" w:author="andres camilo santana bohorquez" w:date="2017-02-17T01:24:00Z">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204" w:author="andres camilo santana bohorquez" w:date="2017-02-17T01:24:00Z"/>
      <w:sdt>
        <w:sdtPr>
          <w:rPr>
            <w:rFonts w:cs="Times New Roman"/>
            <w:color w:val="auto"/>
          </w:rPr>
          <w:id w:val="1334803558"/>
          <w:citation/>
        </w:sdtPr>
        <w:sdtContent>
          <w:customXmlInsRangeEnd w:id="1204"/>
          <w:ins w:id="1205"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DD74C2" w:rsidRPr="00DD74C2">
            <w:rPr>
              <w:rFonts w:cs="Times New Roman"/>
              <w:noProof/>
              <w:color w:val="auto"/>
            </w:rPr>
            <w:t>(46)</w:t>
          </w:r>
          <w:ins w:id="1206" w:author="andres camilo santana bohorquez" w:date="2017-02-17T01:24:00Z">
            <w:r w:rsidRPr="00102649">
              <w:rPr>
                <w:rFonts w:cs="Times New Roman"/>
                <w:color w:val="auto"/>
              </w:rPr>
              <w:fldChar w:fldCharType="end"/>
            </w:r>
          </w:ins>
          <w:customXmlInsRangeStart w:id="1207" w:author="andres camilo santana bohorquez" w:date="2017-02-17T01:24:00Z"/>
        </w:sdtContent>
      </w:sdt>
      <w:customXmlInsRangeEnd w:id="1207"/>
    </w:p>
    <w:p w14:paraId="07F1ACAB" w14:textId="77777777" w:rsidR="00C12AAE" w:rsidRPr="00102649" w:rsidRDefault="00C12AAE" w:rsidP="00C12AAE">
      <w:pPr>
        <w:pStyle w:val="Incontec"/>
        <w:rPr>
          <w:ins w:id="1208"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209" w:author="andres camilo santana bohorquez" w:date="2017-02-17T01:24:00Z"/>
          <w:rFonts w:cs="Times New Roman"/>
          <w:color w:val="auto"/>
        </w:rPr>
      </w:pPr>
      <w:ins w:id="1210"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5CD6F5E2" w:rsidR="00C12AAE" w:rsidRPr="00A75AB6" w:rsidRDefault="00C12AAE" w:rsidP="00C12AAE">
      <w:pPr>
        <w:pStyle w:val="Incontec"/>
        <w:rPr>
          <w:ins w:id="1211" w:author="andres camilo santana bohorquez" w:date="2017-02-17T01:24:00Z"/>
          <w:rFonts w:cs="Times New Roman"/>
          <w:color w:val="auto"/>
          <w:sz w:val="22"/>
          <w:szCs w:val="22"/>
        </w:rPr>
      </w:pPr>
      <w:ins w:id="1212"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16</w:t>
      </w:r>
      <w:ins w:id="1213" w:author="andres camilo santana bohorquez" w:date="2017-02-17T01:24:00Z">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ins>
      <w:customXmlInsRangeStart w:id="1214" w:author="andres camilo santana bohorquez" w:date="2017-02-17T01:24:00Z"/>
      <w:sdt>
        <w:sdtPr>
          <w:rPr>
            <w:rFonts w:cs="Times New Roman"/>
            <w:color w:val="auto"/>
            <w:sz w:val="22"/>
            <w:szCs w:val="22"/>
          </w:rPr>
          <w:id w:val="-1492552923"/>
          <w:citation/>
        </w:sdtPr>
        <w:sdtContent>
          <w:customXmlInsRangeEnd w:id="1214"/>
          <w:ins w:id="1215"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(46)</w:t>
          </w:r>
          <w:ins w:id="1216" w:author="andres camilo santana bohorquez" w:date="2017-02-17T01:24:00Z">
            <w:r w:rsidRPr="00A75AB6">
              <w:rPr>
                <w:rFonts w:cs="Times New Roman"/>
                <w:color w:val="auto"/>
                <w:sz w:val="22"/>
                <w:szCs w:val="22"/>
              </w:rPr>
              <w:fldChar w:fldCharType="end"/>
            </w:r>
          </w:ins>
          <w:customXmlInsRangeStart w:id="1217" w:author="andres camilo santana bohorquez" w:date="2017-02-17T01:24:00Z"/>
        </w:sdtContent>
      </w:sdt>
      <w:customXmlInsRangeEnd w:id="1217"/>
    </w:p>
    <w:p w14:paraId="4647651F" w14:textId="77777777" w:rsidR="00C12AAE" w:rsidRPr="00102649" w:rsidRDefault="00C12AAE" w:rsidP="00C12AAE">
      <w:pPr>
        <w:pStyle w:val="Incontec"/>
        <w:rPr>
          <w:ins w:id="1218" w:author="andres camilo santana bohorquez" w:date="2017-02-17T01:24:00Z"/>
          <w:rFonts w:cs="Times New Roman"/>
          <w:color w:val="auto"/>
        </w:rPr>
      </w:pPr>
    </w:p>
    <w:p w14:paraId="3BFF2C48" w14:textId="77777777" w:rsidR="00C12AAE" w:rsidRPr="00102649" w:rsidRDefault="00C12AAE" w:rsidP="00C12AAE">
      <w:pPr>
        <w:pStyle w:val="Incontec"/>
        <w:rPr>
          <w:ins w:id="1219" w:author="andres camilo santana bohorquez" w:date="2017-02-17T01:24:00Z"/>
          <w:rFonts w:cs="Times New Roman"/>
        </w:rPr>
      </w:pPr>
      <w:ins w:id="1220"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221" w:author="andres camilo santana bohorquez" w:date="2017-02-17T01:24:00Z"/>
      <w:sdt>
        <w:sdtPr>
          <w:rPr>
            <w:rFonts w:cs="Times New Roman"/>
          </w:rPr>
          <w:id w:val="-1204394110"/>
          <w:citation/>
        </w:sdtPr>
        <w:sdtContent>
          <w:customXmlInsRangeEnd w:id="1221"/>
          <w:ins w:id="1222"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DD74C2" w:rsidRPr="00DD74C2">
            <w:rPr>
              <w:rFonts w:cs="Times New Roman"/>
              <w:noProof/>
            </w:rPr>
            <w:t>(47)</w:t>
          </w:r>
          <w:ins w:id="1223" w:author="andres camilo santana bohorquez" w:date="2017-02-17T01:24:00Z">
            <w:r w:rsidRPr="00102649">
              <w:rPr>
                <w:rFonts w:cs="Times New Roman"/>
              </w:rPr>
              <w:fldChar w:fldCharType="end"/>
            </w:r>
          </w:ins>
          <w:customXmlInsRangeStart w:id="1224" w:author="andres camilo santana bohorquez" w:date="2017-02-17T01:24:00Z"/>
        </w:sdtContent>
      </w:sdt>
      <w:customXmlInsRangeEnd w:id="1224"/>
    </w:p>
    <w:p w14:paraId="47528DB6" w14:textId="77777777" w:rsidR="00C12AAE" w:rsidRPr="00102649" w:rsidRDefault="00C12AAE" w:rsidP="00C12AAE">
      <w:pPr>
        <w:pStyle w:val="Incontec"/>
        <w:rPr>
          <w:ins w:id="1225" w:author="andres camilo santana bohorquez" w:date="2017-02-17T01:24:00Z"/>
          <w:rFonts w:cs="Times New Roman"/>
        </w:rPr>
      </w:pPr>
    </w:p>
    <w:p w14:paraId="45136ADD" w14:textId="77777777" w:rsidR="00C12AAE" w:rsidRPr="00102649" w:rsidRDefault="00C12AAE" w:rsidP="00C12AAE">
      <w:pPr>
        <w:pStyle w:val="Incontec"/>
        <w:jc w:val="center"/>
        <w:rPr>
          <w:ins w:id="1226" w:author="andres camilo santana bohorquez" w:date="2017-02-17T01:24:00Z"/>
          <w:rFonts w:cs="Times New Roman"/>
        </w:rPr>
      </w:pPr>
      <w:ins w:id="1227"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4E7ED5C3" w:rsidR="00C12AAE" w:rsidRPr="00A75AB6" w:rsidRDefault="00C12AAE" w:rsidP="00C12AAE">
      <w:pPr>
        <w:pStyle w:val="Incontec"/>
        <w:rPr>
          <w:ins w:id="1228" w:author="andres camilo santana bohorquez" w:date="2017-02-17T01:24:00Z"/>
          <w:rFonts w:cs="Times New Roman"/>
          <w:sz w:val="22"/>
          <w:szCs w:val="22"/>
        </w:rPr>
      </w:pPr>
      <w:ins w:id="1229" w:author="andres camilo santana bohorquez" w:date="2017-02-17T01:24:00Z">
        <w:r w:rsidRPr="00A75AB6">
          <w:rPr>
            <w:rFonts w:cs="Times New Roman"/>
            <w:b/>
            <w:i/>
            <w:sz w:val="22"/>
            <w:szCs w:val="22"/>
          </w:rPr>
          <w:t>Figura 5-</w:t>
        </w:r>
      </w:ins>
      <w:r w:rsidR="00DC3116">
        <w:rPr>
          <w:rFonts w:cs="Times New Roman"/>
          <w:b/>
          <w:i/>
          <w:sz w:val="22"/>
          <w:szCs w:val="22"/>
        </w:rPr>
        <w:t>17</w:t>
      </w:r>
      <w:ins w:id="1230" w:author="andres camilo santana bohorquez" w:date="2017-02-17T01:24:00Z">
        <w:r w:rsidRPr="00A75AB6">
          <w:rPr>
            <w:rFonts w:cs="Times New Roman"/>
            <w:sz w:val="22"/>
            <w:szCs w:val="22"/>
          </w:rPr>
          <w:t xml:space="preserve">. Software Azahar. Fuente: </w:t>
        </w:r>
      </w:ins>
      <w:customXmlInsRangeStart w:id="1231" w:author="andres camilo santana bohorquez" w:date="2017-02-17T01:24:00Z"/>
      <w:sdt>
        <w:sdtPr>
          <w:rPr>
            <w:rFonts w:cs="Times New Roman"/>
            <w:sz w:val="22"/>
            <w:szCs w:val="22"/>
          </w:rPr>
          <w:id w:val="761649138"/>
          <w:citation/>
        </w:sdtPr>
        <w:sdtContent>
          <w:customXmlInsRangeEnd w:id="1231"/>
          <w:ins w:id="1232"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DD74C2" w:rsidRPr="00DD74C2">
            <w:rPr>
              <w:rFonts w:cs="Times New Roman"/>
              <w:noProof/>
              <w:sz w:val="22"/>
              <w:szCs w:val="22"/>
            </w:rPr>
            <w:t>(47)</w:t>
          </w:r>
          <w:ins w:id="1233" w:author="andres camilo santana bohorquez" w:date="2017-02-17T01:24:00Z">
            <w:r w:rsidRPr="00A75AB6">
              <w:rPr>
                <w:rFonts w:cs="Times New Roman"/>
                <w:sz w:val="22"/>
                <w:szCs w:val="22"/>
              </w:rPr>
              <w:fldChar w:fldCharType="end"/>
            </w:r>
          </w:ins>
          <w:customXmlInsRangeStart w:id="1234" w:author="andres camilo santana bohorquez" w:date="2017-02-17T01:24:00Z"/>
        </w:sdtContent>
      </w:sdt>
      <w:customXmlInsRangeEnd w:id="1234"/>
    </w:p>
    <w:p w14:paraId="763A221A" w14:textId="77777777" w:rsidR="00C12AAE" w:rsidRPr="00102649" w:rsidRDefault="00C12AAE" w:rsidP="00C12AAE">
      <w:pPr>
        <w:pStyle w:val="Incontec"/>
        <w:rPr>
          <w:ins w:id="1235" w:author="andres camilo santana bohorquez" w:date="2017-02-17T01:24:00Z"/>
          <w:rFonts w:cs="Times New Roman"/>
          <w:color w:val="auto"/>
        </w:rPr>
      </w:pPr>
    </w:p>
    <w:p w14:paraId="2F3B40D9" w14:textId="77777777" w:rsidR="00C12AAE" w:rsidRPr="00102649" w:rsidRDefault="00C12AAE" w:rsidP="00C12AAE">
      <w:pPr>
        <w:pStyle w:val="Incontec"/>
        <w:rPr>
          <w:ins w:id="1236" w:author="andres camilo santana bohorquez" w:date="2017-02-17T01:24:00Z"/>
          <w:rFonts w:cs="Times New Roman"/>
          <w:color w:val="auto"/>
        </w:rPr>
      </w:pPr>
      <w:proofErr w:type="spellStart"/>
      <w:ins w:id="1237" w:author="andres camilo santana bohorquez" w:date="2017-02-17T01:24:00Z">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ins>
      <w:customXmlInsRangeStart w:id="1238" w:author="andres camilo santana bohorquez" w:date="2017-02-17T01:24:00Z"/>
      <w:sdt>
        <w:sdtPr>
          <w:rPr>
            <w:rFonts w:cs="Times New Roman"/>
            <w:color w:val="auto"/>
          </w:rPr>
          <w:id w:val="-742266348"/>
          <w:citation/>
        </w:sdtPr>
        <w:sdtContent>
          <w:customXmlInsRangeEnd w:id="1238"/>
          <w:ins w:id="1239"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DD74C2" w:rsidRPr="00DD74C2">
            <w:rPr>
              <w:rFonts w:cs="Times New Roman"/>
              <w:noProof/>
              <w:color w:val="auto"/>
            </w:rPr>
            <w:t>(48)</w:t>
          </w:r>
          <w:ins w:id="1240" w:author="andres camilo santana bohorquez" w:date="2017-02-17T01:24:00Z">
            <w:r w:rsidRPr="00102649">
              <w:rPr>
                <w:rFonts w:cs="Times New Roman"/>
                <w:color w:val="auto"/>
              </w:rPr>
              <w:fldChar w:fldCharType="end"/>
            </w:r>
          </w:ins>
          <w:customXmlInsRangeStart w:id="1241" w:author="andres camilo santana bohorquez" w:date="2017-02-17T01:24:00Z"/>
        </w:sdtContent>
      </w:sdt>
      <w:customXmlInsRangeEnd w:id="1241"/>
    </w:p>
    <w:p w14:paraId="0F3392FC" w14:textId="77777777" w:rsidR="00C12AAE" w:rsidRPr="00102649" w:rsidRDefault="00C12AAE" w:rsidP="00C12AAE">
      <w:pPr>
        <w:pStyle w:val="Incontec"/>
        <w:rPr>
          <w:ins w:id="1242"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243" w:author="andres camilo santana bohorquez" w:date="2017-02-17T01:24:00Z"/>
          <w:rFonts w:cs="Times New Roman"/>
          <w:color w:val="auto"/>
        </w:rPr>
      </w:pPr>
      <w:ins w:id="1244"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6ABD6BAE" w:rsidR="00C12AAE" w:rsidRPr="00102649" w:rsidRDefault="00C12AAE" w:rsidP="00C12AAE">
      <w:pPr>
        <w:pStyle w:val="Incontec"/>
        <w:rPr>
          <w:ins w:id="1245" w:author="andres camilo santana bohorquez" w:date="2017-02-17T01:24:00Z"/>
          <w:rFonts w:cs="Times New Roman"/>
          <w:color w:val="auto"/>
        </w:rPr>
      </w:pPr>
      <w:ins w:id="1246"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w:t>
        </w:r>
      </w:ins>
      <w:r w:rsidR="00DC3116">
        <w:rPr>
          <w:rFonts w:cs="Times New Roman"/>
          <w:b/>
          <w:i/>
          <w:color w:val="auto"/>
          <w:sz w:val="22"/>
          <w:szCs w:val="22"/>
        </w:rPr>
        <w:t>18</w:t>
      </w:r>
      <w:ins w:id="1247" w:author="andres camilo santana bohorquez" w:date="2017-02-17T01:24:00Z">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ins>
      <w:customXmlInsRangeStart w:id="1248" w:author="andres camilo santana bohorquez" w:date="2017-02-17T01:24:00Z"/>
      <w:sdt>
        <w:sdtPr>
          <w:rPr>
            <w:rFonts w:cs="Times New Roman"/>
            <w:color w:val="auto"/>
            <w:sz w:val="22"/>
            <w:szCs w:val="22"/>
          </w:rPr>
          <w:id w:val="1596213713"/>
          <w:citation/>
        </w:sdtPr>
        <w:sdtContent>
          <w:customXmlInsRangeEnd w:id="1248"/>
          <w:ins w:id="1249"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DD74C2" w:rsidRPr="00DD74C2">
            <w:rPr>
              <w:rFonts w:cs="Times New Roman"/>
              <w:noProof/>
              <w:color w:val="auto"/>
              <w:sz w:val="22"/>
              <w:szCs w:val="22"/>
            </w:rPr>
            <w:t>(48)</w:t>
          </w:r>
          <w:ins w:id="1250" w:author="andres camilo santana bohorquez" w:date="2017-02-17T01:24:00Z">
            <w:r>
              <w:rPr>
                <w:rFonts w:cs="Times New Roman"/>
                <w:color w:val="auto"/>
                <w:sz w:val="22"/>
                <w:szCs w:val="22"/>
              </w:rPr>
              <w:fldChar w:fldCharType="end"/>
            </w:r>
          </w:ins>
          <w:customXmlInsRangeStart w:id="1251" w:author="andres camilo santana bohorquez" w:date="2017-02-17T01:24:00Z"/>
        </w:sdtContent>
      </w:sdt>
      <w:customXmlInsRangeEnd w:id="1251"/>
    </w:p>
    <w:p w14:paraId="4B68D554" w14:textId="77777777" w:rsidR="00C12AAE" w:rsidRPr="00102649" w:rsidRDefault="00C12AAE" w:rsidP="00C12AAE">
      <w:pPr>
        <w:pStyle w:val="Incontec"/>
        <w:rPr>
          <w:ins w:id="1252" w:author="andres camilo santana bohorquez" w:date="2017-02-17T01:24:00Z"/>
          <w:rFonts w:cs="Times New Roman"/>
          <w:color w:val="auto"/>
        </w:rPr>
      </w:pPr>
      <w:ins w:id="1253"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254" w:author="andres camilo santana bohorquez" w:date="2017-02-17T01:24:00Z"/>
      <w:sdt>
        <w:sdtPr>
          <w:rPr>
            <w:rFonts w:cs="Times New Roman"/>
            <w:color w:val="auto"/>
          </w:rPr>
          <w:id w:val="815913709"/>
          <w:citation/>
        </w:sdtPr>
        <w:sdtContent>
          <w:customXmlInsRangeEnd w:id="1254"/>
          <w:ins w:id="1255"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DD74C2" w:rsidRPr="00DD74C2">
            <w:rPr>
              <w:rFonts w:cs="Times New Roman"/>
              <w:noProof/>
              <w:color w:val="auto"/>
            </w:rPr>
            <w:t>(49)</w:t>
          </w:r>
          <w:ins w:id="1256" w:author="andres camilo santana bohorquez" w:date="2017-02-17T01:24:00Z">
            <w:r w:rsidRPr="00102649">
              <w:rPr>
                <w:rFonts w:cs="Times New Roman"/>
                <w:color w:val="auto"/>
              </w:rPr>
              <w:fldChar w:fldCharType="end"/>
            </w:r>
          </w:ins>
          <w:customXmlInsRangeStart w:id="1257" w:author="andres camilo santana bohorquez" w:date="2017-02-17T01:24:00Z"/>
        </w:sdtContent>
      </w:sdt>
      <w:customXmlInsRangeEnd w:id="1257"/>
    </w:p>
    <w:p w14:paraId="0FCCCF8F" w14:textId="77777777" w:rsidR="00C12AAE" w:rsidRPr="00102649" w:rsidRDefault="00C12AAE" w:rsidP="00C12AAE">
      <w:pPr>
        <w:pStyle w:val="Incontec"/>
        <w:rPr>
          <w:ins w:id="1258"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259" w:author="andres camilo santana bohorquez" w:date="2017-02-17T01:24:00Z"/>
          <w:rFonts w:cs="Times New Roman"/>
          <w:color w:val="auto"/>
        </w:rPr>
      </w:pPr>
      <w:ins w:id="1260"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3C7D505C" w:rsidR="00C12AAE" w:rsidRDefault="00C12AAE" w:rsidP="00C12AAE">
      <w:pPr>
        <w:pStyle w:val="Incontec"/>
        <w:rPr>
          <w:rFonts w:cs="Times New Roman"/>
          <w:color w:val="auto"/>
          <w:sz w:val="22"/>
          <w:szCs w:val="22"/>
        </w:rPr>
      </w:pPr>
      <w:commentRangeStart w:id="1261"/>
      <w:ins w:id="1262" w:author="andres camilo santana bohorquez" w:date="2017-02-17T01:24:00Z">
        <w:r w:rsidRPr="00A17D5E">
          <w:rPr>
            <w:rFonts w:cs="Times New Roman"/>
            <w:b/>
            <w:i/>
            <w:color w:val="auto"/>
            <w:sz w:val="22"/>
            <w:szCs w:val="22"/>
          </w:rPr>
          <w:t>Figura 5-</w:t>
        </w:r>
      </w:ins>
      <w:r w:rsidR="00DC3116">
        <w:rPr>
          <w:rFonts w:cs="Times New Roman"/>
          <w:b/>
          <w:i/>
          <w:color w:val="auto"/>
          <w:sz w:val="22"/>
          <w:szCs w:val="22"/>
        </w:rPr>
        <w:t>19</w:t>
      </w:r>
      <w:ins w:id="1263" w:author="andres camilo santana bohorquez" w:date="2017-02-17T01:24:00Z">
        <w:r w:rsidRPr="00A17D5E">
          <w:rPr>
            <w:rFonts w:cs="Times New Roman"/>
            <w:color w:val="auto"/>
            <w:sz w:val="22"/>
            <w:szCs w:val="22"/>
          </w:rPr>
          <w:t xml:space="preserve">. Software Sígueme. Fuente: </w:t>
        </w:r>
      </w:ins>
      <w:customXmlInsRangeStart w:id="1264" w:author="andres camilo santana bohorquez" w:date="2017-02-17T01:24:00Z"/>
      <w:sdt>
        <w:sdtPr>
          <w:rPr>
            <w:rFonts w:cs="Times New Roman"/>
            <w:color w:val="auto"/>
            <w:sz w:val="22"/>
            <w:szCs w:val="22"/>
          </w:rPr>
          <w:id w:val="851538772"/>
          <w:citation/>
        </w:sdtPr>
        <w:sdtContent>
          <w:customXmlInsRangeEnd w:id="1264"/>
          <w:ins w:id="1265"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DD74C2" w:rsidRPr="00DD74C2">
            <w:rPr>
              <w:rFonts w:cs="Times New Roman"/>
              <w:noProof/>
              <w:color w:val="auto"/>
              <w:sz w:val="22"/>
              <w:szCs w:val="22"/>
            </w:rPr>
            <w:t>(49)</w:t>
          </w:r>
          <w:ins w:id="1266" w:author="andres camilo santana bohorquez" w:date="2017-02-17T01:24:00Z">
            <w:r w:rsidRPr="00A17D5E">
              <w:rPr>
                <w:rFonts w:cs="Times New Roman"/>
                <w:color w:val="auto"/>
                <w:sz w:val="22"/>
                <w:szCs w:val="22"/>
              </w:rPr>
              <w:fldChar w:fldCharType="end"/>
            </w:r>
          </w:ins>
          <w:customXmlInsRangeStart w:id="1267" w:author="andres camilo santana bohorquez" w:date="2017-02-17T01:24:00Z"/>
        </w:sdtContent>
      </w:sdt>
      <w:customXmlInsRangeEnd w:id="1267"/>
      <w:commentRangeEnd w:id="1261"/>
      <w:r>
        <w:rPr>
          <w:rStyle w:val="Refdecomentario"/>
          <w:rFonts w:ascii="Cambria" w:eastAsia="Cambria" w:hAnsi="Cambria" w:cs="Cambria"/>
          <w:color w:val="000000"/>
          <w:shd w:val="clear" w:color="auto" w:fill="auto"/>
        </w:rPr>
        <w:commentReference w:id="1261"/>
      </w:r>
    </w:p>
    <w:p w14:paraId="2B95E583" w14:textId="77777777" w:rsidR="00C12AAE" w:rsidRPr="00911F01" w:rsidRDefault="00C12AAE" w:rsidP="00C12AAE">
      <w:pPr>
        <w:pStyle w:val="Incontec"/>
        <w:rPr>
          <w:ins w:id="1268" w:author="andres camilo santana bohorquez" w:date="2017-02-17T01:24:00Z"/>
        </w:rPr>
      </w:pPr>
    </w:p>
    <w:p w14:paraId="3092A623" w14:textId="04E171D9" w:rsidR="00C12AAE" w:rsidRDefault="00C12AAE" w:rsidP="00C12AAE">
      <w:pPr>
        <w:pStyle w:val="Incontec"/>
        <w:rPr>
          <w:ins w:id="1269" w:author="andres camilo santana bohorquez" w:date="2017-02-17T01:24:00Z"/>
          <w:rFonts w:cs="Times New Roman"/>
          <w:color w:val="auto"/>
        </w:rPr>
      </w:pPr>
      <w:ins w:id="1270"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271" w:author="andres camilo santana bohorquez" w:date="2017-02-17T01:24:00Z"/>
      <w:sdt>
        <w:sdtPr>
          <w:rPr>
            <w:rFonts w:cs="Times New Roman"/>
            <w:color w:val="auto"/>
          </w:rPr>
          <w:id w:val="-989166457"/>
          <w:citation/>
        </w:sdtPr>
        <w:sdtContent>
          <w:customXmlInsRangeEnd w:id="1271"/>
          <w:ins w:id="1272"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DD74C2" w:rsidRPr="00DD74C2">
            <w:rPr>
              <w:rFonts w:cs="Times New Roman"/>
              <w:noProof/>
              <w:color w:val="auto"/>
            </w:rPr>
            <w:t>(50)</w:t>
          </w:r>
          <w:ins w:id="1273" w:author="andres camilo santana bohorquez" w:date="2017-02-17T01:24:00Z">
            <w:r w:rsidRPr="00102649">
              <w:rPr>
                <w:rFonts w:cs="Times New Roman"/>
                <w:color w:val="auto"/>
              </w:rPr>
              <w:fldChar w:fldCharType="end"/>
            </w:r>
          </w:ins>
          <w:customXmlInsRangeStart w:id="1274" w:author="andres camilo santana bohorquez" w:date="2017-02-17T01:24:00Z"/>
        </w:sdtContent>
      </w:sdt>
      <w:customXmlInsRangeEnd w:id="1274"/>
      <w:ins w:id="1275"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w:t>
        </w:r>
        <w:commentRangeStart w:id="1276"/>
        <w:r w:rsidRPr="00102649">
          <w:rPr>
            <w:rFonts w:cs="Times New Roman"/>
            <w:color w:val="auto"/>
          </w:rPr>
          <w:t>en</w:t>
        </w:r>
        <w:commentRangeEnd w:id="1276"/>
        <w:r>
          <w:rPr>
            <w:rStyle w:val="Refdecomentario"/>
            <w:rFonts w:ascii="Cambria" w:eastAsia="Cambria" w:hAnsi="Cambria" w:cs="Cambria"/>
            <w:color w:val="000000"/>
            <w:shd w:val="clear" w:color="auto" w:fill="auto"/>
          </w:rPr>
          <w:commentReference w:id="1276"/>
        </w:r>
        <w:r w:rsidRPr="00102649">
          <w:rPr>
            <w:rFonts w:cs="Times New Roman"/>
            <w:color w:val="auto"/>
          </w:rPr>
          <w:t xml:space="preserve">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ins>
      <w:r w:rsidR="00DC3116">
        <w:rPr>
          <w:rFonts w:cs="Times New Roman"/>
          <w:color w:val="auto"/>
        </w:rPr>
        <w:t>20</w:t>
      </w:r>
      <w:ins w:id="1277" w:author="andres camilo santana bohorquez" w:date="2017-02-17T01:24:00Z">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278"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279" w:author="andres camilo santana bohorquez" w:date="2017-02-17T01:24:00Z"/>
        </w:rPr>
      </w:pPr>
    </w:p>
    <w:p w14:paraId="5F42666C" w14:textId="77777777" w:rsidR="00C12AAE" w:rsidRDefault="00C12AAE" w:rsidP="00C12AAE">
      <w:pPr>
        <w:rPr>
          <w:ins w:id="1280" w:author="andres camilo santana bohorquez" w:date="2017-02-17T01:24:00Z"/>
        </w:rPr>
      </w:pPr>
      <w:ins w:id="1281"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1886F8BE" w:rsidR="00C12AAE" w:rsidRPr="00C01C4D" w:rsidRDefault="00C12AAE" w:rsidP="00C12AAE">
      <w:pPr>
        <w:pStyle w:val="Incontec"/>
        <w:rPr>
          <w:ins w:id="1282" w:author="andres camilo santana bohorquez" w:date="2017-02-17T01:24:00Z"/>
          <w:sz w:val="22"/>
          <w:szCs w:val="22"/>
        </w:rPr>
      </w:pPr>
      <w:ins w:id="1283" w:author="andres camilo santana bohorquez" w:date="2017-02-17T01:24:00Z">
        <w:r w:rsidRPr="00C01C4D">
          <w:rPr>
            <w:b/>
            <w:i/>
            <w:sz w:val="22"/>
            <w:szCs w:val="22"/>
          </w:rPr>
          <w:t>Figura 5-</w:t>
        </w:r>
      </w:ins>
      <w:r w:rsidR="00DC3116">
        <w:rPr>
          <w:b/>
          <w:i/>
          <w:sz w:val="22"/>
          <w:szCs w:val="22"/>
        </w:rPr>
        <w:t>20</w:t>
      </w:r>
      <w:ins w:id="1284" w:author="andres camilo santana bohorquez" w:date="2017-02-17T01:24:00Z">
        <w:r w:rsidRPr="00C01C4D">
          <w:rPr>
            <w:sz w:val="22"/>
            <w:szCs w:val="22"/>
          </w:rPr>
          <w:t xml:space="preserve">. Alternativas de Apoyo al Emprendimiento en Colombia. Fuente: </w:t>
        </w:r>
      </w:ins>
      <w:customXmlInsRangeStart w:id="1285" w:author="andres camilo santana bohorquez" w:date="2017-02-17T01:24:00Z"/>
      <w:sdt>
        <w:sdtPr>
          <w:rPr>
            <w:sz w:val="22"/>
            <w:szCs w:val="22"/>
          </w:rPr>
          <w:id w:val="-1695230247"/>
          <w:citation/>
        </w:sdtPr>
        <w:sdtContent>
          <w:customXmlInsRangeEnd w:id="1285"/>
          <w:ins w:id="1286"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DD74C2" w:rsidRPr="00DD74C2">
            <w:rPr>
              <w:noProof/>
              <w:sz w:val="22"/>
              <w:szCs w:val="22"/>
            </w:rPr>
            <w:t>(51)</w:t>
          </w:r>
          <w:ins w:id="1287" w:author="andres camilo santana bohorquez" w:date="2017-02-17T01:24:00Z">
            <w:r>
              <w:rPr>
                <w:sz w:val="22"/>
                <w:szCs w:val="22"/>
              </w:rPr>
              <w:fldChar w:fldCharType="end"/>
            </w:r>
          </w:ins>
          <w:customXmlInsRangeStart w:id="1288" w:author="andres camilo santana bohorquez" w:date="2017-02-17T01:24:00Z"/>
        </w:sdtContent>
      </w:sdt>
      <w:customXmlInsRangeEnd w:id="1288"/>
    </w:p>
    <w:p w14:paraId="336CAB82" w14:textId="77777777" w:rsidR="00C12AAE" w:rsidRPr="00C96A61" w:rsidRDefault="00C12AAE" w:rsidP="00E75E0F">
      <w:pPr>
        <w:pStyle w:val="Incontec"/>
        <w:numPr>
          <w:ilvl w:val="2"/>
          <w:numId w:val="1"/>
        </w:numPr>
        <w:outlineLvl w:val="2"/>
        <w:rPr>
          <w:ins w:id="1289" w:author="andres camilo santana bohorquez" w:date="2017-02-17T01:24:00Z"/>
          <w:rFonts w:cs="Times New Roman"/>
        </w:rPr>
      </w:pPr>
      <w:bookmarkStart w:id="1290" w:name="_Toc475311934"/>
      <w:ins w:id="1291" w:author="andres camilo santana bohorquez" w:date="2017-02-17T01:24:00Z">
        <w:r w:rsidRPr="00C96A61">
          <w:rPr>
            <w:rFonts w:cs="Times New Roman"/>
          </w:rPr>
          <w:lastRenderedPageBreak/>
          <w:t>Oferta Vs Demanda</w:t>
        </w:r>
        <w:r>
          <w:rPr>
            <w:rFonts w:cs="Times New Roman"/>
          </w:rPr>
          <w:t>.</w:t>
        </w:r>
        <w:bookmarkEnd w:id="1290"/>
      </w:ins>
    </w:p>
    <w:p w14:paraId="6AFC6AB2" w14:textId="77777777" w:rsidR="00C12AAE" w:rsidRDefault="00C12AAE" w:rsidP="00C12AAE">
      <w:pPr>
        <w:pStyle w:val="Incontec"/>
        <w:rPr>
          <w:ins w:id="1292" w:author="andres camilo santana bohorquez" w:date="2017-02-17T01:24:00Z"/>
        </w:rPr>
      </w:pPr>
    </w:p>
    <w:p w14:paraId="70963203" w14:textId="77777777" w:rsidR="00C12AAE" w:rsidRDefault="00C12AAE" w:rsidP="00C12AAE">
      <w:pPr>
        <w:pStyle w:val="Incontec"/>
        <w:rPr>
          <w:ins w:id="1293" w:author="andres camilo santana bohorquez" w:date="2017-02-17T01:24:00Z"/>
        </w:rPr>
      </w:pPr>
      <w:commentRangeStart w:id="1294"/>
      <w:ins w:id="1295" w:author="andres camilo santana bohorquez" w:date="2017-02-17T01:24:00Z">
        <w:r>
          <w:t xml:space="preserve">A pesar de que las ofertas analizadas en la sección </w:t>
        </w:r>
        <w:r>
          <w:fldChar w:fldCharType="begin"/>
        </w:r>
        <w:r>
          <w:instrText xml:space="preserve"> REF _Ref467639396 \r \h  \* MERGEFORMAT </w:instrText>
        </w:r>
      </w:ins>
      <w:ins w:id="1296"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297" w:author="andres camilo santana bohorquez" w:date="2017-02-17T01:24:00Z"/>
        </w:rPr>
      </w:pPr>
      <w:ins w:id="1298"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299" w:author="andres camilo santana bohorquez" w:date="2017-02-17T01:24:00Z"/>
        </w:rPr>
      </w:pPr>
      <w:ins w:id="1300"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294"/>
      <w:r>
        <w:rPr>
          <w:rStyle w:val="Refdecomentario"/>
          <w:rFonts w:ascii="Cambria" w:eastAsia="Cambria" w:hAnsi="Cambria" w:cs="Cambria"/>
          <w:color w:val="000000"/>
          <w:shd w:val="clear" w:color="auto" w:fill="auto"/>
        </w:rPr>
        <w:commentReference w:id="1294"/>
      </w:r>
    </w:p>
    <w:p w14:paraId="5F820836" w14:textId="77777777" w:rsidR="00C12AAE" w:rsidRDefault="00C12AAE" w:rsidP="00C12AAE">
      <w:pPr>
        <w:rPr>
          <w:ins w:id="1301" w:author="andres camilo santana bohorquez" w:date="2017-02-17T01:24:00Z"/>
        </w:rPr>
      </w:pPr>
    </w:p>
    <w:p w14:paraId="1A81F389" w14:textId="77777777" w:rsidR="00C12AAE" w:rsidRPr="00527418" w:rsidRDefault="00C12AAE" w:rsidP="00C12AAE">
      <w:pPr>
        <w:pStyle w:val="Incontec"/>
        <w:rPr>
          <w:ins w:id="1302" w:author="andres camilo santana bohorquez" w:date="2017-02-17T01:24:00Z"/>
          <w:rFonts w:ascii="Times New Roman" w:hAnsi="Times New Roman" w:cs="Times New Roman"/>
        </w:rPr>
      </w:pPr>
    </w:p>
    <w:p w14:paraId="06688DA3" w14:textId="77777777" w:rsidR="00C12AAE" w:rsidRPr="00C96A61" w:rsidRDefault="00C12AAE" w:rsidP="00E75E0F">
      <w:pPr>
        <w:pStyle w:val="Incontec"/>
        <w:numPr>
          <w:ilvl w:val="2"/>
          <w:numId w:val="1"/>
        </w:numPr>
        <w:outlineLvl w:val="2"/>
        <w:rPr>
          <w:ins w:id="1303" w:author="andres camilo santana bohorquez" w:date="2017-02-17T01:24:00Z"/>
          <w:rFonts w:cs="Times New Roman"/>
        </w:rPr>
      </w:pPr>
      <w:bookmarkStart w:id="1304" w:name="_Toc475311935"/>
      <w:commentRangeStart w:id="1305"/>
      <w:ins w:id="1306" w:author="andres camilo santana bohorquez" w:date="2017-02-17T01:24:00Z">
        <w:r w:rsidRPr="00C96A61">
          <w:rPr>
            <w:rFonts w:cs="Times New Roman"/>
          </w:rPr>
          <w:t>Precio</w:t>
        </w:r>
        <w:commentRangeEnd w:id="1305"/>
        <w:r w:rsidRPr="00C96A61">
          <w:rPr>
            <w:rStyle w:val="Refdecomentario"/>
            <w:rFonts w:cs="Times New Roman"/>
            <w:sz w:val="24"/>
            <w:szCs w:val="24"/>
          </w:rPr>
          <w:commentReference w:id="1305"/>
        </w:r>
        <w:r w:rsidRPr="00C96A61">
          <w:rPr>
            <w:rFonts w:cs="Times New Roman"/>
          </w:rPr>
          <w:t>.</w:t>
        </w:r>
        <w:bookmarkEnd w:id="1304"/>
      </w:ins>
    </w:p>
    <w:p w14:paraId="740E68E6" w14:textId="77777777" w:rsidR="00C12AAE" w:rsidRPr="00102649" w:rsidRDefault="00C12AAE" w:rsidP="00C12AAE">
      <w:pPr>
        <w:pStyle w:val="Incontec"/>
        <w:rPr>
          <w:ins w:id="1307" w:author="andres camilo santana bohorquez" w:date="2017-02-17T01:24:00Z"/>
          <w:rFonts w:cs="Times New Roman"/>
          <w:sz w:val="28"/>
          <w:szCs w:val="28"/>
        </w:rPr>
      </w:pPr>
    </w:p>
    <w:p w14:paraId="67DB32B8" w14:textId="2C88D845" w:rsidR="00C12AAE" w:rsidRPr="00102649" w:rsidRDefault="00C12AAE" w:rsidP="00C12AAE">
      <w:pPr>
        <w:pStyle w:val="Incontec"/>
        <w:rPr>
          <w:ins w:id="1308" w:author="andres camilo santana bohorquez" w:date="2017-02-17T01:24:00Z"/>
          <w:rFonts w:cs="Times New Roman"/>
        </w:rPr>
      </w:pPr>
      <w:ins w:id="1309" w:author="andres camilo santana bohorquez" w:date="2017-02-17T01:24:00Z">
        <w:r w:rsidRPr="00102649">
          <w:rPr>
            <w:rFonts w:cs="Times New Roman"/>
          </w:rPr>
          <w:t>Tras hacer una proyección del nivel de descargas del aplicativo inicialmente en la ciudad de Bogotá en un mercado de 14.200 personas</w:t>
        </w:r>
      </w:ins>
      <w:r w:rsidR="009072AE">
        <w:rPr>
          <w:rFonts w:cs="Times New Roman"/>
        </w:rPr>
        <w:t>,</w:t>
      </w:r>
      <w:ins w:id="1310" w:author="andres camilo santana bohorquez" w:date="2017-02-17T01:24:00Z">
        <w:r w:rsidRPr="00102649">
          <w:rPr>
            <w:rFonts w:cs="Times New Roman"/>
          </w:rPr>
          <w:t xml:space="preserve"> cerca del 80% de esta población accedería a la aplicación lo cual nos indica que cerca de 11.300 personas serian nuestro nivel de usuarios </w:t>
        </w:r>
      </w:ins>
      <w:r w:rsidR="009072AE">
        <w:rPr>
          <w:rFonts w:cs="Times New Roman"/>
        </w:rPr>
        <w:t>potenciales</w:t>
      </w:r>
      <w:ins w:id="1311" w:author="andres camilo santana bohorquez" w:date="2017-02-17T01:24:00Z">
        <w:r w:rsidRPr="00102649">
          <w:rPr>
            <w:rFonts w:cs="Times New Roman"/>
          </w:rPr>
          <w:t>.</w:t>
        </w:r>
      </w:ins>
    </w:p>
    <w:p w14:paraId="5F359DB9" w14:textId="77777777" w:rsidR="00C12AAE" w:rsidRPr="00102649" w:rsidRDefault="00C12AAE" w:rsidP="00C12AAE">
      <w:pPr>
        <w:pStyle w:val="Incontec"/>
        <w:rPr>
          <w:ins w:id="1312" w:author="andres camilo santana bohorquez" w:date="2017-02-17T01:24:00Z"/>
          <w:rFonts w:cs="Times New Roman"/>
        </w:rPr>
      </w:pPr>
    </w:p>
    <w:p w14:paraId="26F0BD17" w14:textId="77777777" w:rsidR="00C12AAE" w:rsidRPr="00102649" w:rsidRDefault="00C12AAE" w:rsidP="00C12AAE">
      <w:pPr>
        <w:pStyle w:val="Incontec"/>
        <w:rPr>
          <w:ins w:id="1313" w:author="andres camilo santana bohorquez" w:date="2017-02-17T01:24:00Z"/>
          <w:rFonts w:cs="Times New Roman"/>
        </w:rPr>
      </w:pPr>
      <w:ins w:id="1314"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315"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ins>
    </w:p>
    <w:p w14:paraId="7C92F0FF" w14:textId="77777777" w:rsidR="00C12AAE" w:rsidRPr="00102649" w:rsidRDefault="00C12AAE" w:rsidP="00C12AAE">
      <w:pPr>
        <w:pStyle w:val="Incontec"/>
        <w:rPr>
          <w:ins w:id="1316" w:author="andres camilo santana bohorquez" w:date="2017-02-17T01:24:00Z"/>
          <w:rFonts w:cs="Times New Roman"/>
        </w:rPr>
      </w:pPr>
    </w:p>
    <w:p w14:paraId="2C345814" w14:textId="77777777" w:rsidR="00C12AAE" w:rsidRPr="00102649" w:rsidRDefault="00C12AAE" w:rsidP="00E75E0F">
      <w:pPr>
        <w:pStyle w:val="Incontec"/>
        <w:numPr>
          <w:ilvl w:val="2"/>
          <w:numId w:val="1"/>
        </w:numPr>
        <w:outlineLvl w:val="2"/>
        <w:rPr>
          <w:ins w:id="1317" w:author="andres camilo santana bohorquez" w:date="2017-02-17T01:24:00Z"/>
          <w:rFonts w:cs="Times New Roman"/>
        </w:rPr>
      </w:pPr>
      <w:bookmarkStart w:id="1318" w:name="_Toc475311936"/>
      <w:commentRangeStart w:id="1319"/>
      <w:ins w:id="1320" w:author="andres camilo santana bohorquez" w:date="2017-02-17T01:24:00Z">
        <w:r w:rsidRPr="005C519E">
          <w:rPr>
            <w:rFonts w:cs="Times New Roman"/>
            <w:szCs w:val="28"/>
          </w:rPr>
          <w:lastRenderedPageBreak/>
          <w:t>Comercialización</w:t>
        </w:r>
      </w:ins>
      <w:commentRangeEnd w:id="1319"/>
      <w:r>
        <w:rPr>
          <w:rStyle w:val="Refdecomentario"/>
          <w:rFonts w:ascii="Cambria" w:eastAsia="Cambria" w:hAnsi="Cambria" w:cs="Cambria"/>
          <w:color w:val="000000"/>
          <w:shd w:val="clear" w:color="auto" w:fill="auto"/>
        </w:rPr>
        <w:commentReference w:id="1319"/>
      </w:r>
      <w:ins w:id="1321" w:author="andres camilo santana bohorquez" w:date="2017-02-17T01:24:00Z">
        <w:r>
          <w:rPr>
            <w:rFonts w:cs="Times New Roman"/>
            <w:szCs w:val="28"/>
          </w:rPr>
          <w:t>.</w:t>
        </w:r>
        <w:bookmarkEnd w:id="1318"/>
      </w:ins>
    </w:p>
    <w:p w14:paraId="6F23D167" w14:textId="77777777" w:rsidR="00C12AAE" w:rsidRDefault="00C12AAE" w:rsidP="00C12AAE">
      <w:pPr>
        <w:pStyle w:val="Incontec"/>
        <w:rPr>
          <w:ins w:id="1322" w:author="andres camilo santana bohorquez" w:date="2017-02-17T01:24:00Z"/>
          <w:rFonts w:cs="Times New Roman"/>
        </w:rPr>
      </w:pPr>
      <w:ins w:id="1323"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324" w:author="andres camilo santana bohorquez" w:date="2017-02-17T01:24:00Z"/>
        </w:rPr>
      </w:pPr>
    </w:p>
    <w:p w14:paraId="4D9351C9" w14:textId="77777777" w:rsidR="00C12AAE" w:rsidRDefault="00C12AAE" w:rsidP="00C12AAE">
      <w:pPr>
        <w:pStyle w:val="Incontec"/>
        <w:rPr>
          <w:ins w:id="1325" w:author="andres camilo santana bohorquez" w:date="2017-02-17T01:24:00Z"/>
          <w:b/>
          <w:i/>
        </w:rPr>
      </w:pPr>
      <w:ins w:id="1326"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327" w:author="andres camilo santana bohorquez" w:date="2017-02-17T01:24:00Z"/>
        </w:rPr>
      </w:pPr>
    </w:p>
    <w:p w14:paraId="75A413FF" w14:textId="77777777" w:rsidR="00C12AAE" w:rsidRDefault="00C12AAE" w:rsidP="00C12AAE">
      <w:pPr>
        <w:pStyle w:val="Incontec"/>
        <w:rPr>
          <w:ins w:id="1328" w:author="andres camilo santana bohorquez" w:date="2017-02-17T01:24:00Z"/>
        </w:rPr>
      </w:pPr>
      <w:ins w:id="1329"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330" w:author="andres camilo santana bohorquez" w:date="2017-02-17T01:24:00Z"/>
        </w:rPr>
      </w:pPr>
    </w:p>
    <w:p w14:paraId="40D4133D" w14:textId="77777777" w:rsidR="00C12AAE" w:rsidRDefault="00C12AAE" w:rsidP="00C12AAE">
      <w:pPr>
        <w:pStyle w:val="Incontec"/>
        <w:numPr>
          <w:ilvl w:val="0"/>
          <w:numId w:val="32"/>
        </w:numPr>
        <w:rPr>
          <w:ins w:id="1331" w:author="andres camilo santana bohorquez" w:date="2017-02-17T01:24:00Z"/>
        </w:rPr>
      </w:pPr>
      <w:ins w:id="1332"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333" w:author="andres camilo santana bohorquez" w:date="2017-02-17T01:24:00Z"/>
        </w:rPr>
      </w:pPr>
      <w:ins w:id="1334"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335" w:author="andres camilo santana bohorquez" w:date="2017-02-17T01:24:00Z"/>
          <w:rFonts w:cs="Times New Roman"/>
        </w:rPr>
      </w:pPr>
    </w:p>
    <w:p w14:paraId="2FBB029C" w14:textId="77777777" w:rsidR="00C12AAE" w:rsidRDefault="00C12AAE" w:rsidP="00C12AAE">
      <w:pPr>
        <w:pStyle w:val="Incontec"/>
        <w:rPr>
          <w:ins w:id="1336" w:author="andres camilo santana bohorquez" w:date="2017-02-17T01:24:00Z"/>
          <w:rFonts w:cs="Times New Roman"/>
          <w:b/>
          <w:i/>
        </w:rPr>
      </w:pPr>
      <w:ins w:id="1337"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338" w:author="andres camilo santana bohorquez" w:date="2017-02-17T01:24:00Z"/>
        </w:rPr>
      </w:pPr>
    </w:p>
    <w:p w14:paraId="5D0F3B79" w14:textId="77777777" w:rsidR="00C12AAE" w:rsidRPr="00102649" w:rsidRDefault="00C12AAE" w:rsidP="00C12AAE">
      <w:pPr>
        <w:pStyle w:val="Incontec"/>
        <w:rPr>
          <w:ins w:id="1339" w:author="andres camilo santana bohorquez" w:date="2017-02-17T01:24:00Z"/>
          <w:rFonts w:cs="Times New Roman"/>
        </w:rPr>
      </w:pPr>
      <w:ins w:id="1340"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341" w:author="andres camilo santana bohorquez" w:date="2017-02-17T01:24:00Z"/>
          <w:rFonts w:cs="Times New Roman"/>
          <w:b/>
          <w:i/>
        </w:rPr>
      </w:pPr>
    </w:p>
    <w:p w14:paraId="6394A162" w14:textId="77777777" w:rsidR="00C12AAE" w:rsidRDefault="00C12AAE" w:rsidP="00C12AAE">
      <w:pPr>
        <w:pStyle w:val="Incontec"/>
        <w:rPr>
          <w:ins w:id="1342" w:author="andres camilo santana bohorquez" w:date="2017-02-17T01:24:00Z"/>
          <w:rFonts w:cs="Times New Roman"/>
          <w:b/>
          <w:i/>
        </w:rPr>
      </w:pPr>
      <w:ins w:id="1343" w:author="andres camilo santana bohorquez" w:date="2017-02-17T01:24:00Z">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ins>
    </w:p>
    <w:p w14:paraId="58001354" w14:textId="77777777" w:rsidR="00C12AAE" w:rsidRPr="000C63C2" w:rsidRDefault="00C12AAE" w:rsidP="00C12AAE">
      <w:pPr>
        <w:pStyle w:val="Incontec"/>
        <w:rPr>
          <w:ins w:id="1344" w:author="andres camilo santana bohorquez" w:date="2017-02-17T01:24:00Z"/>
        </w:rPr>
      </w:pPr>
    </w:p>
    <w:p w14:paraId="15F2587B" w14:textId="77777777" w:rsidR="00C12AAE" w:rsidRPr="001C1676" w:rsidRDefault="00C12AAE" w:rsidP="00C12AAE">
      <w:pPr>
        <w:pStyle w:val="Incontec"/>
        <w:rPr>
          <w:ins w:id="1345" w:author="andres camilo santana bohorquez" w:date="2017-02-17T01:24:00Z"/>
        </w:rPr>
      </w:pPr>
      <w:ins w:id="1346"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347" w:author="andres camilo santana bohorquez" w:date="2017-02-17T01:24:00Z"/>
        </w:rPr>
      </w:pPr>
      <w:ins w:id="1348"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349" w:author="andres camilo santana bohorquez" w:date="2017-02-17T01:24:00Z"/>
        </w:rPr>
      </w:pPr>
      <w:ins w:id="1350"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351"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352" w:author="andres camilo santana bohorquez" w:date="2017-02-17T09:33:00Z"/>
          <w:rFonts w:cs="Times New Roman"/>
          <w:sz w:val="28"/>
        </w:rPr>
      </w:pPr>
      <w:bookmarkStart w:id="1353" w:name="_3dy6vkm" w:colFirst="0" w:colLast="0"/>
      <w:bookmarkEnd w:id="1353"/>
      <w:del w:id="1354"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355" w:author="andres camilo santana bohorquez" w:date="2017-02-17T09:33:00Z"/>
        </w:rPr>
      </w:pPr>
    </w:p>
    <w:p w14:paraId="53F5C273" w14:textId="77777777" w:rsidR="00C12AAE" w:rsidRPr="00102649" w:rsidDel="00911F01" w:rsidRDefault="00C12AAE" w:rsidP="00C12AAE">
      <w:pPr>
        <w:pStyle w:val="Incontec"/>
        <w:rPr>
          <w:del w:id="1356" w:author="andres camilo santana bohorquez" w:date="2017-02-17T09:33:00Z"/>
          <w:rFonts w:cs="Times New Roman"/>
        </w:rPr>
      </w:pPr>
      <w:del w:id="1357"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358"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359" w:author="andres camilo santana bohorquez" w:date="2017-02-17T09:33:00Z"/>
          <w:rFonts w:cs="Times New Roman"/>
          <w:b/>
          <w:i/>
          <w:szCs w:val="28"/>
        </w:rPr>
      </w:pPr>
      <w:bookmarkStart w:id="1360" w:name="_1y810tw" w:colFirst="0" w:colLast="0"/>
      <w:bookmarkEnd w:id="1360"/>
      <w:del w:id="1361"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362" w:author="andres camilo santana bohorquez" w:date="2017-02-17T09:33:00Z"/>
        </w:rPr>
      </w:pPr>
    </w:p>
    <w:p w14:paraId="1CFEB741" w14:textId="77777777" w:rsidR="00C12AAE" w:rsidRPr="00102649" w:rsidDel="00911F01" w:rsidRDefault="00C12AAE" w:rsidP="00C12AAE">
      <w:pPr>
        <w:pStyle w:val="Incontec"/>
        <w:rPr>
          <w:del w:id="1363" w:author="andres camilo santana bohorquez" w:date="2017-02-17T09:33:00Z"/>
          <w:rFonts w:cs="Times New Roman"/>
        </w:rPr>
      </w:pPr>
      <w:del w:id="1364"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365" w:author="andres camilo santana bohorquez" w:date="2017-02-17T09:33:00Z"/>
          <w:rFonts w:cs="Times New Roman"/>
        </w:rPr>
      </w:pPr>
      <w:del w:id="1366"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367" w:author="andres camilo santana bohorquez" w:date="2017-02-17T09:33:00Z"/>
          <w:rFonts w:cs="Times New Roman"/>
        </w:rPr>
      </w:pPr>
      <w:del w:id="1368"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369" w:author="andres camilo santana bohorquez" w:date="2017-02-17T09:33:00Z"/>
          <w:rFonts w:cs="Times New Roman"/>
        </w:rPr>
      </w:pPr>
      <w:del w:id="1370"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371"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372" w:author="andres camilo santana bohorquez" w:date="2017-02-17T09:33:00Z"/>
          <w:rFonts w:cs="Times New Roman"/>
          <w:b/>
          <w:i/>
          <w:szCs w:val="28"/>
        </w:rPr>
      </w:pPr>
      <w:bookmarkStart w:id="1373" w:name="_aidwzkqlt95h" w:colFirst="0" w:colLast="0"/>
      <w:bookmarkEnd w:id="1373"/>
      <w:del w:id="1374"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375" w:author="andres camilo santana bohorquez" w:date="2017-02-17T09:33:00Z"/>
        </w:rPr>
      </w:pPr>
    </w:p>
    <w:p w14:paraId="70F3AF4E" w14:textId="77777777" w:rsidR="00C12AAE" w:rsidRPr="00102649" w:rsidDel="00911F01" w:rsidRDefault="00C12AAE" w:rsidP="00C12AAE">
      <w:pPr>
        <w:pStyle w:val="Incontec"/>
        <w:rPr>
          <w:del w:id="1376" w:author="andres camilo santana bohorquez" w:date="2017-02-17T09:33:00Z"/>
          <w:rFonts w:cs="Times New Roman"/>
        </w:rPr>
      </w:pPr>
      <w:bookmarkStart w:id="1377" w:name="_qkcphrbiucyh" w:colFirst="0" w:colLast="0"/>
      <w:bookmarkEnd w:id="1377"/>
      <w:del w:id="1378"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379" w:author="andres camilo santana bohorquez" w:date="2017-02-17T09:33:00Z"/>
          <w:rFonts w:cs="Times New Roman"/>
        </w:rPr>
      </w:pPr>
      <w:bookmarkStart w:id="1380" w:name="_wb5p4ds2r90k" w:colFirst="0" w:colLast="0"/>
      <w:bookmarkEnd w:id="1380"/>
      <w:del w:id="1381"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382" w:author="andres camilo santana bohorquez" w:date="2017-02-17T09:33:00Z"/>
          <w:rFonts w:cs="Times New Roman"/>
        </w:rPr>
      </w:pPr>
      <w:bookmarkStart w:id="1383" w:name="_6nju97tk8b5h" w:colFirst="0" w:colLast="0"/>
      <w:bookmarkEnd w:id="1383"/>
      <w:del w:id="1384"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385" w:author="andres camilo santana bohorquez" w:date="2017-02-17T09:33:00Z"/>
          <w:rFonts w:cs="Times New Roman"/>
        </w:rPr>
      </w:pPr>
      <w:bookmarkStart w:id="1386" w:name="_lqx03aryu8nj" w:colFirst="0" w:colLast="0"/>
      <w:bookmarkEnd w:id="1386"/>
      <w:del w:id="1387"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388" w:author="andres camilo santana bohorquez" w:date="2017-02-17T09:33:00Z"/>
          <w:rFonts w:cs="Times New Roman"/>
        </w:rPr>
      </w:pPr>
      <w:bookmarkStart w:id="1389" w:name="_q99vnpi8md0" w:colFirst="0" w:colLast="0"/>
      <w:bookmarkEnd w:id="1389"/>
      <w:del w:id="1390"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391" w:author="andres camilo santana bohorquez" w:date="2017-02-17T09:33:00Z"/>
          <w:rFonts w:cs="Times New Roman"/>
        </w:rPr>
      </w:pPr>
      <w:bookmarkStart w:id="1392" w:name="_a1z60bqpy003" w:colFirst="0" w:colLast="0"/>
      <w:bookmarkEnd w:id="1392"/>
      <w:del w:id="1393"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394" w:author="andres camilo santana bohorquez" w:date="2017-02-17T09:33:00Z"/>
          <w:rFonts w:cs="Times New Roman"/>
        </w:rPr>
      </w:pPr>
      <w:bookmarkStart w:id="1395" w:name="_did084qksvoo" w:colFirst="0" w:colLast="0"/>
      <w:bookmarkEnd w:id="1395"/>
      <w:del w:id="1396"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397" w:author="andres camilo santana bohorquez" w:date="2017-02-17T09:33:00Z"/>
          <w:rFonts w:cs="Times New Roman"/>
        </w:rPr>
      </w:pPr>
      <w:bookmarkStart w:id="1398" w:name="_my0hua41o1ti" w:colFirst="0" w:colLast="0"/>
      <w:bookmarkEnd w:id="1398"/>
      <w:del w:id="1399"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400" w:author="andres camilo santana bohorquez" w:date="2017-02-17T09:33:00Z"/>
          <w:rFonts w:cs="Times New Roman"/>
        </w:rPr>
      </w:pPr>
      <w:bookmarkStart w:id="1401" w:name="_lbql2gcfs653" w:colFirst="0" w:colLast="0"/>
      <w:bookmarkEnd w:id="1401"/>
      <w:del w:id="1402"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403" w:author="andres camilo santana bohorquez" w:date="2017-02-17T09:33:00Z"/>
          <w:rFonts w:cs="Times New Roman"/>
        </w:rPr>
      </w:pPr>
      <w:bookmarkStart w:id="1404" w:name="_288jymkurjj3" w:colFirst="0" w:colLast="0"/>
      <w:bookmarkEnd w:id="1404"/>
      <w:del w:id="1405"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406" w:author="andres camilo santana bohorquez" w:date="2017-02-17T09:33:00Z"/>
          <w:rFonts w:cs="Times New Roman"/>
        </w:rPr>
      </w:pPr>
      <w:bookmarkStart w:id="1407" w:name="_1judlrihp9r3" w:colFirst="0" w:colLast="0"/>
      <w:bookmarkEnd w:id="1407"/>
    </w:p>
    <w:p w14:paraId="07A89D46" w14:textId="77777777" w:rsidR="00C12AAE" w:rsidRPr="00E21B5B" w:rsidDel="00911F01" w:rsidRDefault="00C12AAE" w:rsidP="00C12AAE">
      <w:pPr>
        <w:pStyle w:val="Incontec"/>
        <w:rPr>
          <w:del w:id="1408" w:author="andres camilo santana bohorquez" w:date="2017-02-17T09:33:00Z"/>
          <w:rFonts w:cs="Times New Roman"/>
          <w:b/>
          <w:szCs w:val="28"/>
        </w:rPr>
      </w:pPr>
      <w:bookmarkStart w:id="1409" w:name="_944ehxzb7408" w:colFirst="0" w:colLast="0"/>
      <w:bookmarkEnd w:id="1409"/>
      <w:del w:id="1410"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411" w:author="andres camilo santana bohorquez" w:date="2017-02-17T09:33:00Z"/>
        </w:rPr>
      </w:pPr>
    </w:p>
    <w:p w14:paraId="0780DA04" w14:textId="77777777" w:rsidR="00C12AAE" w:rsidRPr="00102649" w:rsidDel="00911F01" w:rsidRDefault="00C12AAE" w:rsidP="00C12AAE">
      <w:pPr>
        <w:pStyle w:val="Incontec"/>
        <w:rPr>
          <w:del w:id="1412" w:author="andres camilo santana bohorquez" w:date="2017-02-17T09:33:00Z"/>
          <w:rFonts w:cs="Times New Roman"/>
        </w:rPr>
      </w:pPr>
      <w:del w:id="1413"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414" w:author="andres camilo santana bohorquez" w:date="2017-02-17T09:33:00Z"/>
          <w:rFonts w:cs="Times New Roman"/>
        </w:rPr>
      </w:pPr>
      <w:del w:id="1415"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416" w:author="andres camilo santana bohorquez" w:date="2017-02-17T09:33:00Z"/>
          <w:rFonts w:cs="Times New Roman"/>
        </w:rPr>
      </w:pPr>
      <w:del w:id="1417"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418" w:author="andres camilo santana bohorquez" w:date="2017-02-17T09:33:00Z"/>
          <w:rFonts w:cs="Times New Roman"/>
        </w:rPr>
      </w:pPr>
      <w:del w:id="1419"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420" w:author="andres camilo santana bohorquez" w:date="2017-02-17T09:33:00Z"/>
          <w:rFonts w:cs="Times New Roman"/>
        </w:rPr>
      </w:pPr>
      <w:del w:id="1421"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422" w:author="andres camilo santana bohorquez" w:date="2017-02-17T09:33:00Z"/>
          <w:rFonts w:cs="Times New Roman"/>
        </w:rPr>
      </w:pPr>
      <w:bookmarkStart w:id="1423" w:name="_7vg6yx7qv3gz" w:colFirst="0" w:colLast="0"/>
      <w:bookmarkEnd w:id="1423"/>
    </w:p>
    <w:p w14:paraId="6DC352A4" w14:textId="77777777" w:rsidR="00C12AAE" w:rsidRPr="00102649" w:rsidDel="00911F01" w:rsidRDefault="00C12AAE" w:rsidP="00C12AAE">
      <w:pPr>
        <w:pStyle w:val="Incontec"/>
        <w:rPr>
          <w:del w:id="1424" w:author="andres camilo santana bohorquez" w:date="2017-02-17T09:33:00Z"/>
          <w:rFonts w:cs="Times New Roman"/>
        </w:rPr>
      </w:pPr>
      <w:del w:id="1425"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426" w:author="andres camilo santana bohorquez" w:date="2017-02-17T09:33:00Z"/>
          <w:rFonts w:cs="Times New Roman"/>
          <w:b/>
        </w:rPr>
      </w:pPr>
      <w:bookmarkStart w:id="1427" w:name="_6yd65t5kl5go" w:colFirst="0" w:colLast="0"/>
      <w:bookmarkEnd w:id="1427"/>
      <w:del w:id="1428"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429"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430"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431" w:author="andres camilo santana bohorquez" w:date="2017-02-17T09:33:00Z"/>
                <w:rFonts w:ascii="LM Roman 10" w:hAnsi="LM Roman 10"/>
                <w:b/>
                <w:color w:val="FFFFFF" w:themeColor="background1"/>
                <w:sz w:val="24"/>
                <w:szCs w:val="24"/>
              </w:rPr>
            </w:pPr>
            <w:del w:id="1432"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433" w:author="andres camilo santana bohorquez" w:date="2017-02-17T09:33:00Z"/>
                <w:rFonts w:ascii="LM Roman 10" w:hAnsi="LM Roman 10"/>
                <w:b/>
                <w:color w:val="FFFFFF" w:themeColor="background1"/>
                <w:sz w:val="24"/>
                <w:szCs w:val="24"/>
              </w:rPr>
            </w:pPr>
            <w:del w:id="1434"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435" w:author="andres camilo santana bohorquez" w:date="2017-02-17T09:33:00Z"/>
        </w:trPr>
        <w:tc>
          <w:tcPr>
            <w:tcW w:w="2689" w:type="dxa"/>
          </w:tcPr>
          <w:p w14:paraId="38A369F1" w14:textId="77777777" w:rsidR="00C12AAE" w:rsidRPr="00E21B5B" w:rsidDel="00911F01" w:rsidRDefault="00C12AAE" w:rsidP="007B1D63">
            <w:pPr>
              <w:pStyle w:val="Incontec"/>
              <w:rPr>
                <w:del w:id="1436" w:author="andres camilo santana bohorquez" w:date="2017-02-17T09:33:00Z"/>
                <w:rFonts w:cs="Times New Roman"/>
              </w:rPr>
            </w:pPr>
            <w:del w:id="1437"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438"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439" w:author="andres camilo santana bohorquez" w:date="2017-02-17T09:33:00Z"/>
              </w:rPr>
            </w:pPr>
            <w:del w:id="1440"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441" w:author="andres camilo santana bohorquez" w:date="2017-02-17T09:33:00Z"/>
        </w:trPr>
        <w:tc>
          <w:tcPr>
            <w:tcW w:w="2689" w:type="dxa"/>
          </w:tcPr>
          <w:p w14:paraId="1DA76EE6" w14:textId="77777777" w:rsidR="00C12AAE" w:rsidRPr="00E21B5B" w:rsidDel="00911F01" w:rsidRDefault="00C12AAE" w:rsidP="007B1D63">
            <w:pPr>
              <w:pStyle w:val="Incontec"/>
              <w:rPr>
                <w:del w:id="1442" w:author="andres camilo santana bohorquez" w:date="2017-02-17T09:33:00Z"/>
                <w:rFonts w:cs="Times New Roman"/>
              </w:rPr>
            </w:pPr>
            <w:del w:id="1443"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444"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445" w:author="andres camilo santana bohorquez" w:date="2017-02-17T09:33:00Z"/>
              </w:rPr>
            </w:pPr>
            <w:del w:id="1446"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447" w:author="andres camilo santana bohorquez" w:date="2017-02-17T09:33:00Z"/>
        </w:trPr>
        <w:tc>
          <w:tcPr>
            <w:tcW w:w="2689" w:type="dxa"/>
          </w:tcPr>
          <w:p w14:paraId="06D359A6" w14:textId="77777777" w:rsidR="00C12AAE" w:rsidRPr="00E21B5B" w:rsidDel="00911F01" w:rsidRDefault="00C12AAE" w:rsidP="007B1D63">
            <w:pPr>
              <w:pStyle w:val="Incontec"/>
              <w:rPr>
                <w:del w:id="1448" w:author="andres camilo santana bohorquez" w:date="2017-02-17T09:33:00Z"/>
                <w:rFonts w:cs="Times New Roman"/>
              </w:rPr>
            </w:pPr>
            <w:del w:id="1449"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450"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451" w:author="andres camilo santana bohorquez" w:date="2017-02-17T09:33:00Z"/>
              </w:rPr>
            </w:pPr>
            <w:del w:id="1452"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453" w:author="andres camilo santana bohorquez" w:date="2017-02-17T09:33:00Z"/>
        </w:trPr>
        <w:tc>
          <w:tcPr>
            <w:tcW w:w="2689" w:type="dxa"/>
          </w:tcPr>
          <w:p w14:paraId="0EF71EB3" w14:textId="77777777" w:rsidR="00C12AAE" w:rsidRPr="00E21B5B" w:rsidDel="00911F01" w:rsidRDefault="00C12AAE" w:rsidP="007B1D63">
            <w:pPr>
              <w:pStyle w:val="Incontec"/>
              <w:rPr>
                <w:del w:id="1454" w:author="andres camilo santana bohorquez" w:date="2017-02-17T09:33:00Z"/>
                <w:rFonts w:cs="Times New Roman"/>
              </w:rPr>
            </w:pPr>
            <w:del w:id="1455"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456"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457" w:author="andres camilo santana bohorquez" w:date="2017-02-17T09:33:00Z"/>
              </w:rPr>
            </w:pPr>
            <w:del w:id="1458"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459" w:author="andres camilo santana bohorquez" w:date="2017-02-17T09:33:00Z"/>
        </w:trPr>
        <w:tc>
          <w:tcPr>
            <w:tcW w:w="2689" w:type="dxa"/>
          </w:tcPr>
          <w:p w14:paraId="52A16770" w14:textId="77777777" w:rsidR="00C12AAE" w:rsidRPr="00E21B5B" w:rsidDel="00911F01" w:rsidRDefault="00C12AAE" w:rsidP="007B1D63">
            <w:pPr>
              <w:pStyle w:val="Incontec"/>
              <w:rPr>
                <w:del w:id="1460" w:author="andres camilo santana bohorquez" w:date="2017-02-17T09:33:00Z"/>
                <w:rFonts w:cs="Times New Roman"/>
              </w:rPr>
            </w:pPr>
            <w:del w:id="1461"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462"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463" w:author="andres camilo santana bohorquez" w:date="2017-02-17T09:33:00Z"/>
                <w:rFonts w:cs="Times New Roman"/>
              </w:rPr>
            </w:pPr>
            <w:del w:id="1464"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465" w:author="andres camilo santana bohorquez" w:date="2017-02-17T09:33:00Z"/>
        </w:trPr>
        <w:tc>
          <w:tcPr>
            <w:tcW w:w="2689" w:type="dxa"/>
          </w:tcPr>
          <w:p w14:paraId="35D1512C" w14:textId="77777777" w:rsidR="00C12AAE" w:rsidRPr="00E21B5B" w:rsidDel="00911F01" w:rsidRDefault="00C12AAE" w:rsidP="007B1D63">
            <w:pPr>
              <w:pStyle w:val="Incontec"/>
              <w:rPr>
                <w:del w:id="1466" w:author="andres camilo santana bohorquez" w:date="2017-02-17T09:33:00Z"/>
                <w:rFonts w:cs="Times New Roman"/>
              </w:rPr>
            </w:pPr>
            <w:del w:id="1467"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468"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469" w:author="andres camilo santana bohorquez" w:date="2017-02-17T09:33:00Z"/>
                <w:rFonts w:cs="Times New Roman"/>
              </w:rPr>
            </w:pPr>
            <w:del w:id="1470"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471" w:author="andres camilo santana bohorquez" w:date="2017-02-17T01:24:00Z"/>
          <w:sz w:val="28"/>
          <w:szCs w:val="28"/>
        </w:rPr>
      </w:pPr>
      <w:del w:id="1472"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473"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474" w:author="andres camilo santana bohorquez" w:date="2017-02-17T01:24:00Z"/>
          <w:rFonts w:cs="Times New Roman"/>
          <w:szCs w:val="28"/>
        </w:rPr>
      </w:pPr>
      <w:del w:id="1475"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476" w:author="andres camilo santana bohorquez" w:date="2017-02-17T01:24:00Z"/>
          <w:rFonts w:cs="Times New Roman"/>
          <w:i/>
          <w:szCs w:val="28"/>
        </w:rPr>
      </w:pPr>
      <w:del w:id="1477"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478" w:author="andres camilo santana bohorquez" w:date="2017-02-17T01:24:00Z"/>
          <w:rFonts w:cs="Times New Roman"/>
        </w:rPr>
      </w:pPr>
      <w:bookmarkStart w:id="1479" w:name="_4d34og8" w:colFirst="0" w:colLast="0"/>
      <w:bookmarkEnd w:id="1479"/>
      <w:del w:id="1480"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481" w:author="andres camilo santana bohorquez" w:date="2017-02-17T01:24:00Z"/>
      <w:sdt>
        <w:sdtPr>
          <w:rPr>
            <w:rFonts w:cs="Times New Roman"/>
          </w:rPr>
          <w:id w:val="2091115753"/>
          <w:citation/>
        </w:sdtPr>
        <w:sdtContent>
          <w:customXmlDelRangeEnd w:id="1481"/>
          <w:del w:id="1482"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83" w:author="andres camilo santana bohorquez" w:date="2017-02-17T01:24:00Z"/>
        </w:sdtContent>
      </w:sdt>
      <w:customXmlDelRangeEnd w:id="1483"/>
    </w:p>
    <w:p w14:paraId="1623CDDC" w14:textId="12F82B34" w:rsidR="00D30904" w:rsidRPr="00102649" w:rsidDel="004149B6" w:rsidRDefault="00D868FD" w:rsidP="00F12A4C">
      <w:pPr>
        <w:pStyle w:val="Incontec"/>
        <w:rPr>
          <w:del w:id="1484" w:author="andres camilo santana bohorquez" w:date="2017-02-17T01:24:00Z"/>
          <w:rFonts w:cs="Times New Roman"/>
        </w:rPr>
      </w:pPr>
      <w:del w:id="1485"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486" w:author="andres camilo santana bohorquez" w:date="2017-02-17T01:24:00Z"/>
      <w:sdt>
        <w:sdtPr>
          <w:rPr>
            <w:rFonts w:cs="Times New Roman"/>
          </w:rPr>
          <w:id w:val="-497962545"/>
          <w:citation/>
        </w:sdtPr>
        <w:sdtContent>
          <w:customXmlDelRangeEnd w:id="1486"/>
          <w:del w:id="1487"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88" w:author="andres camilo santana bohorquez" w:date="2017-02-17T01:24:00Z"/>
        </w:sdtContent>
      </w:sdt>
      <w:customXmlDelRangeEnd w:id="1488"/>
    </w:p>
    <w:p w14:paraId="769D1C74" w14:textId="496AD93C" w:rsidR="00D30904" w:rsidRPr="00102649" w:rsidDel="004149B6" w:rsidRDefault="00D868FD" w:rsidP="00F12A4C">
      <w:pPr>
        <w:pStyle w:val="Incontec"/>
        <w:rPr>
          <w:del w:id="1489" w:author="andres camilo santana bohorquez" w:date="2017-02-17T01:24:00Z"/>
          <w:rFonts w:cs="Times New Roman"/>
        </w:rPr>
      </w:pPr>
      <w:del w:id="1490"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491" w:author="andres camilo santana bohorquez" w:date="2017-02-17T01:24:00Z"/>
      <w:sdt>
        <w:sdtPr>
          <w:rPr>
            <w:rFonts w:cs="Times New Roman"/>
          </w:rPr>
          <w:id w:val="1613863094"/>
          <w:citation/>
        </w:sdtPr>
        <w:sdtContent>
          <w:customXmlDelRangeEnd w:id="1491"/>
          <w:del w:id="1492"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493" w:author="andres camilo santana bohorquez" w:date="2017-02-17T01:24:00Z"/>
        </w:sdtContent>
      </w:sdt>
      <w:customXmlDelRangeEnd w:id="1493"/>
    </w:p>
    <w:p w14:paraId="29E72F99" w14:textId="2AA7867E" w:rsidR="004A0580" w:rsidRPr="004A0580" w:rsidDel="004149B6" w:rsidRDefault="004A0580" w:rsidP="00F12A4C">
      <w:pPr>
        <w:pStyle w:val="Incontec"/>
        <w:rPr>
          <w:del w:id="1494" w:author="andres camilo santana bohorquez" w:date="2017-02-17T01:24:00Z"/>
          <w:rFonts w:cs="Times New Roman"/>
          <w:i/>
        </w:rPr>
      </w:pPr>
      <w:del w:id="1495"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496" w:author="andres camilo santana bohorquez" w:date="2017-02-17T01:24:00Z"/>
          <w:rFonts w:cs="Times New Roman"/>
        </w:rPr>
      </w:pPr>
      <w:del w:id="1497"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498" w:author="andres camilo santana bohorquez" w:date="2017-02-17T01:24:00Z"/>
          <w:rFonts w:cs="Times New Roman"/>
        </w:rPr>
      </w:pPr>
      <w:del w:id="1499"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502" w:author="andres camilo santana bohorquez" w:date="2017-02-17T01:24:00Z"/>
          <w:rFonts w:cs="Times New Roman"/>
        </w:rPr>
      </w:pPr>
      <w:del w:id="1503"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504" w:author="andres camilo santana bohorquez" w:date="2017-02-17T01:24:00Z"/>
      <w:sdt>
        <w:sdtPr>
          <w:rPr>
            <w:rFonts w:cs="Times New Roman"/>
          </w:rPr>
          <w:id w:val="-1352340027"/>
          <w:citation/>
        </w:sdtPr>
        <w:sdtContent>
          <w:customXmlDelRangeEnd w:id="1504"/>
          <w:del w:id="1505"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506" w:author="andres camilo santana bohorquez" w:date="2017-02-17T01:24:00Z"/>
        </w:sdtContent>
      </w:sdt>
      <w:customXmlDelRangeEnd w:id="1506"/>
      <w:del w:id="1507"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508" w:author="andres camilo santana bohorquez" w:date="2017-02-17T01:24:00Z"/>
          <w:rFonts w:cs="Times New Roman"/>
        </w:rPr>
      </w:pPr>
      <w:del w:id="1509"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510" w:author="andres camilo santana bohorquez" w:date="2017-02-17T01:24:00Z"/>
          <w:rFonts w:cs="Times New Roman"/>
        </w:rPr>
      </w:pPr>
      <w:del w:id="1511"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512"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513" w:author="andres camilo santana bohorquez" w:date="2017-02-17T01:24:00Z"/>
          <w:rFonts w:cs="Times New Roman"/>
          <w:szCs w:val="28"/>
        </w:rPr>
      </w:pPr>
      <w:bookmarkStart w:id="1514" w:name="_17dp8vu" w:colFirst="0" w:colLast="0"/>
      <w:bookmarkStart w:id="1515" w:name="_Ref467493439"/>
      <w:bookmarkStart w:id="1516" w:name="_Ref467493474"/>
      <w:bookmarkStart w:id="1517" w:name="_Ref467493476"/>
      <w:bookmarkStart w:id="1518" w:name="_Ref467639396"/>
      <w:bookmarkEnd w:id="1514"/>
      <w:del w:id="1519"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515"/>
        <w:bookmarkEnd w:id="1516"/>
        <w:bookmarkEnd w:id="1517"/>
        <w:bookmarkEnd w:id="1518"/>
      </w:del>
    </w:p>
    <w:p w14:paraId="26EAA1A9" w14:textId="4A986F18" w:rsidR="0057135C" w:rsidDel="004149B6" w:rsidRDefault="0057135C" w:rsidP="0057135C">
      <w:pPr>
        <w:rPr>
          <w:del w:id="1520" w:author="andres camilo santana bohorquez" w:date="2017-02-17T01:24:00Z"/>
        </w:rPr>
      </w:pPr>
    </w:p>
    <w:p w14:paraId="0186B9DC" w14:textId="4C09035F" w:rsidR="0057135C" w:rsidRPr="00102649" w:rsidDel="004149B6" w:rsidRDefault="0057135C" w:rsidP="0057135C">
      <w:pPr>
        <w:pStyle w:val="Incontec"/>
        <w:ind w:firstLine="720"/>
        <w:rPr>
          <w:del w:id="1521" w:author="andres camilo santana bohorquez" w:date="2017-02-17T01:24:00Z"/>
          <w:rFonts w:cs="Times New Roman"/>
          <w:sz w:val="28"/>
          <w:szCs w:val="28"/>
        </w:rPr>
      </w:pPr>
      <w:del w:id="1522"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523" w:author="andres camilo santana bohorquez" w:date="2017-02-17T01:24:00Z"/>
        </w:rPr>
      </w:pPr>
    </w:p>
    <w:p w14:paraId="7268DB1D" w14:textId="1F7A82AD" w:rsidR="0057135C" w:rsidRPr="00102649" w:rsidDel="004149B6" w:rsidRDefault="0057135C" w:rsidP="0057135C">
      <w:pPr>
        <w:pStyle w:val="Incontec"/>
        <w:rPr>
          <w:del w:id="1524" w:author="andres camilo santana bohorquez" w:date="2017-02-17T01:24:00Z"/>
          <w:rFonts w:cs="Times New Roman"/>
        </w:rPr>
      </w:pPr>
      <w:del w:id="1525"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526" w:author="andres camilo santana bohorquez" w:date="2017-02-17T01:24:00Z"/>
          <w:rFonts w:cs="Times New Roman"/>
        </w:rPr>
      </w:pPr>
      <w:del w:id="1527" w:author="andres camilo santana bohorquez" w:date="2017-02-17T01:24:00Z">
        <w:r w:rsidRPr="00102649" w:rsidDel="004149B6">
          <w:rPr>
            <w:rFonts w:cs="Times New Roman"/>
            <w:noProof/>
            <w:lang w:val="es-ES" w:eastAsia="es-ES"/>
            <w:rPrChange w:id="1528"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529" w:author="andres camilo santana bohorquez" w:date="2017-02-17T01:24:00Z"/>
          <w:rFonts w:cs="Times New Roman"/>
          <w:sz w:val="22"/>
        </w:rPr>
      </w:pPr>
      <w:del w:id="1530"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531" w:author="andres camilo santana bohorquez" w:date="2017-02-17T01:24:00Z"/>
      <w:sdt>
        <w:sdtPr>
          <w:rPr>
            <w:rFonts w:cs="Times New Roman"/>
          </w:rPr>
          <w:id w:val="2115633164"/>
          <w:citation/>
        </w:sdtPr>
        <w:sdtContent>
          <w:customXmlDelRangeEnd w:id="1531"/>
          <w:del w:id="1532"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33" w:author="andres camilo santana bohorquez" w:date="2017-02-17T01:24:00Z"/>
        </w:sdtContent>
      </w:sdt>
      <w:customXmlDelRangeEnd w:id="1533"/>
      <w:del w:id="1534"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535" w:author="andres camilo santana bohorquez" w:date="2017-02-17T01:24:00Z"/>
          <w:rFonts w:cs="Times New Roman"/>
        </w:rPr>
      </w:pPr>
      <w:del w:id="1536"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537" w:author="andres camilo santana bohorquez" w:date="2017-02-17T01:24:00Z"/>
          <w:rFonts w:cs="Times New Roman"/>
        </w:rPr>
      </w:pPr>
      <w:del w:id="1538" w:author="andres camilo santana bohorquez" w:date="2017-02-17T01:24:00Z">
        <w:r w:rsidRPr="00102649" w:rsidDel="004149B6">
          <w:rPr>
            <w:rFonts w:cs="Times New Roman"/>
            <w:noProof/>
            <w:lang w:val="es-ES" w:eastAsia="es-ES"/>
            <w:rPrChange w:id="1539"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540" w:author="andres camilo santana bohorquez" w:date="2017-02-17T01:24:00Z"/>
          <w:rFonts w:cs="Times New Roman"/>
          <w:sz w:val="22"/>
        </w:rPr>
      </w:pPr>
      <w:del w:id="1541"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542" w:author="andres camilo santana bohorquez" w:date="2017-02-17T01:24:00Z"/>
      <w:sdt>
        <w:sdtPr>
          <w:rPr>
            <w:rFonts w:cs="Times New Roman"/>
          </w:rPr>
          <w:id w:val="1535151959"/>
          <w:citation/>
        </w:sdtPr>
        <w:sdtContent>
          <w:customXmlDelRangeEnd w:id="1542"/>
          <w:del w:id="1543"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44" w:author="andres camilo santana bohorquez" w:date="2017-02-17T01:24:00Z"/>
        </w:sdtContent>
      </w:sdt>
      <w:customXmlDelRangeEnd w:id="1544"/>
      <w:del w:id="1545"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546" w:author="andres camilo santana bohorquez" w:date="2017-02-17T01:24:00Z"/>
          <w:rFonts w:cs="Times New Roman"/>
        </w:rPr>
      </w:pPr>
      <w:del w:id="1547"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548" w:author="andres camilo santana bohorquez" w:date="2017-02-17T01:24:00Z"/>
          <w:rFonts w:cs="Times New Roman"/>
        </w:rPr>
      </w:pPr>
      <w:del w:id="1549" w:author="andres camilo santana bohorquez" w:date="2017-02-17T01:24:00Z">
        <w:r w:rsidRPr="00102649" w:rsidDel="004149B6">
          <w:rPr>
            <w:rFonts w:cs="Times New Roman"/>
            <w:noProof/>
            <w:lang w:val="es-ES" w:eastAsia="es-ES"/>
            <w:rPrChange w:id="1550"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551" w:author="andres camilo santana bohorquez" w:date="2017-02-17T01:24:00Z"/>
          <w:rFonts w:cs="Times New Roman"/>
          <w:sz w:val="22"/>
        </w:rPr>
      </w:pPr>
      <w:del w:id="1552"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553" w:author="andres camilo santana bohorquez" w:date="2017-02-17T01:24:00Z"/>
      <w:sdt>
        <w:sdtPr>
          <w:rPr>
            <w:rFonts w:cs="Times New Roman"/>
          </w:rPr>
          <w:id w:val="-975827266"/>
          <w:citation/>
        </w:sdtPr>
        <w:sdtContent>
          <w:customXmlDelRangeEnd w:id="1553"/>
          <w:del w:id="1554"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55" w:author="andres camilo santana bohorquez" w:date="2017-02-17T01:24:00Z"/>
        </w:sdtContent>
      </w:sdt>
      <w:customXmlDelRangeEnd w:id="1555"/>
    </w:p>
    <w:p w14:paraId="5AF90425" w14:textId="392270A7" w:rsidR="0057135C" w:rsidRPr="00102649" w:rsidDel="004149B6" w:rsidRDefault="0057135C" w:rsidP="0057135C">
      <w:pPr>
        <w:pStyle w:val="Incontec"/>
        <w:rPr>
          <w:del w:id="1556" w:author="andres camilo santana bohorquez" w:date="2017-02-17T01:24:00Z"/>
          <w:rFonts w:cs="Times New Roman"/>
        </w:rPr>
      </w:pPr>
    </w:p>
    <w:p w14:paraId="1E20E5DF" w14:textId="2A73CAD7" w:rsidR="0057135C" w:rsidRPr="00102649" w:rsidDel="004149B6" w:rsidRDefault="0057135C" w:rsidP="0057135C">
      <w:pPr>
        <w:pStyle w:val="Incontec"/>
        <w:rPr>
          <w:del w:id="1557" w:author="andres camilo santana bohorquez" w:date="2017-02-17T01:24:00Z"/>
          <w:rFonts w:cs="Times New Roman"/>
        </w:rPr>
      </w:pPr>
      <w:del w:id="1558"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559" w:author="andres camilo santana bohorquez" w:date="2017-02-17T01:24:00Z"/>
          <w:rFonts w:cs="Times New Roman"/>
        </w:rPr>
      </w:pPr>
      <w:del w:id="1560" w:author="andres camilo santana bohorquez" w:date="2017-02-17T01:24:00Z">
        <w:r w:rsidRPr="00102649" w:rsidDel="004149B6">
          <w:rPr>
            <w:rFonts w:cs="Times New Roman"/>
            <w:noProof/>
            <w:lang w:val="es-ES" w:eastAsia="es-ES"/>
            <w:rPrChange w:id="1561"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562" w:author="andres camilo santana bohorquez" w:date="2017-02-17T01:24:00Z"/>
          <w:rFonts w:cs="Times New Roman"/>
        </w:rPr>
      </w:pPr>
      <w:del w:id="1563" w:author="andres camilo santana bohorquez" w:date="2017-02-17T01:24:00Z">
        <w:r w:rsidRPr="00102649" w:rsidDel="004149B6">
          <w:rPr>
            <w:rFonts w:cs="Times New Roman"/>
            <w:noProof/>
            <w:lang w:val="es-ES" w:eastAsia="es-ES"/>
            <w:rPrChange w:id="1564"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565" w:author="andres camilo santana bohorquez" w:date="2017-02-17T01:24:00Z"/>
          <w:rFonts w:cs="Times New Roman"/>
          <w:sz w:val="22"/>
        </w:rPr>
      </w:pPr>
      <w:del w:id="1566"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567" w:author="andres camilo santana bohorquez" w:date="2017-02-17T01:24:00Z"/>
      <w:sdt>
        <w:sdtPr>
          <w:rPr>
            <w:rFonts w:cs="Times New Roman"/>
          </w:rPr>
          <w:id w:val="-1322582112"/>
          <w:citation/>
        </w:sdtPr>
        <w:sdtContent>
          <w:customXmlDelRangeEnd w:id="1567"/>
          <w:del w:id="1568"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69" w:author="andres camilo santana bohorquez" w:date="2017-02-17T01:24:00Z"/>
        </w:sdtContent>
      </w:sdt>
      <w:customXmlDelRangeEnd w:id="1569"/>
      <w:del w:id="1570"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571" w:author="andres camilo santana bohorquez" w:date="2017-02-17T01:24:00Z"/>
        </w:rPr>
      </w:pPr>
      <w:bookmarkStart w:id="1572" w:name="_3fwokq0" w:colFirst="0" w:colLast="0"/>
      <w:bookmarkEnd w:id="1572"/>
    </w:p>
    <w:p w14:paraId="3D3E0F83" w14:textId="7C54D569" w:rsidR="006859C7" w:rsidDel="004149B6" w:rsidRDefault="006859C7" w:rsidP="006859C7">
      <w:pPr>
        <w:pStyle w:val="Incontec"/>
        <w:rPr>
          <w:del w:id="1573" w:author="andres camilo santana bohorquez" w:date="2017-02-17T01:24:00Z"/>
        </w:rPr>
      </w:pPr>
    </w:p>
    <w:p w14:paraId="1248A4D8" w14:textId="5D8C11CE" w:rsidR="0057135C" w:rsidRPr="0057135C" w:rsidDel="004149B6" w:rsidRDefault="0057135C" w:rsidP="0057135C">
      <w:pPr>
        <w:ind w:left="720" w:firstLine="720"/>
        <w:rPr>
          <w:del w:id="1574" w:author="andres camilo santana bohorquez" w:date="2017-02-17T01:24:00Z"/>
          <w:rFonts w:ascii="LM Roman 10" w:hAnsi="LM Roman 10"/>
          <w:b/>
          <w:i/>
          <w:sz w:val="24"/>
        </w:rPr>
      </w:pPr>
      <w:del w:id="1575"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576" w:author="andres camilo santana bohorquez" w:date="2017-02-17T01:24:00Z"/>
          <w:rFonts w:cs="Times New Roman"/>
        </w:rPr>
      </w:pPr>
      <w:del w:id="1577"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580" w:author="andres camilo santana bohorquez" w:date="2017-02-17T01:24:00Z"/>
          <w:rFonts w:cs="Times New Roman"/>
        </w:rPr>
      </w:pPr>
      <w:del w:id="1581"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582" w:author="andres camilo santana bohorquez" w:date="2017-02-17T01:24:00Z"/>
          <w:rFonts w:cs="Times New Roman"/>
        </w:rPr>
      </w:pPr>
    </w:p>
    <w:p w14:paraId="107D2640" w14:textId="2DB90EEB" w:rsidR="00FE7614" w:rsidRPr="00102649" w:rsidDel="004149B6" w:rsidRDefault="00FE7614" w:rsidP="00F12A4C">
      <w:pPr>
        <w:pStyle w:val="Incontec"/>
        <w:rPr>
          <w:del w:id="1583" w:author="andres camilo santana bohorquez" w:date="2017-02-17T01:24:00Z"/>
          <w:rFonts w:cs="Times New Roman"/>
          <w:color w:val="auto"/>
        </w:rPr>
      </w:pPr>
      <w:del w:id="1584"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585" w:author="andres camilo santana bohorquez" w:date="2017-02-17T01:24:00Z"/>
      <w:sdt>
        <w:sdtPr>
          <w:rPr>
            <w:rFonts w:cs="Times New Roman"/>
            <w:bCs/>
            <w:color w:val="auto"/>
            <w:shd w:val="clear" w:color="auto" w:fill="FFFFFF"/>
          </w:rPr>
          <w:id w:val="29610190"/>
          <w:citation/>
        </w:sdtPr>
        <w:sdtContent>
          <w:customXmlDelRangeEnd w:id="1585"/>
          <w:del w:id="1586"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587" w:author="andres camilo santana bohorquez" w:date="2017-02-17T01:24:00Z"/>
        </w:sdtContent>
      </w:sdt>
      <w:customXmlDelRangeEnd w:id="1587"/>
    </w:p>
    <w:p w14:paraId="76D78E47" w14:textId="433D61C2" w:rsidR="00FE7614" w:rsidRPr="00102649" w:rsidDel="004149B6" w:rsidRDefault="00FE7614" w:rsidP="00A75AB6">
      <w:pPr>
        <w:pStyle w:val="Incontec"/>
        <w:jc w:val="center"/>
        <w:rPr>
          <w:del w:id="1588" w:author="andres camilo santana bohorquez" w:date="2017-02-17T01:24:00Z"/>
          <w:rFonts w:cs="Times New Roman"/>
          <w:color w:val="auto"/>
        </w:rPr>
      </w:pPr>
      <w:del w:id="1589"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590" w:author="andres camilo santana bohorquez" w:date="2017-02-17T01:24:00Z"/>
          <w:rFonts w:cs="Times New Roman"/>
          <w:color w:val="auto"/>
          <w:sz w:val="22"/>
          <w:szCs w:val="22"/>
        </w:rPr>
      </w:pPr>
      <w:del w:id="1591"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592" w:author="andres camilo santana bohorquez" w:date="2017-02-17T01:24:00Z"/>
      <w:sdt>
        <w:sdtPr>
          <w:rPr>
            <w:rFonts w:cs="Times New Roman"/>
            <w:color w:val="auto"/>
          </w:rPr>
          <w:id w:val="-596865023"/>
          <w:citation/>
        </w:sdtPr>
        <w:sdtContent>
          <w:customXmlDelRangeEnd w:id="1592"/>
          <w:del w:id="1593"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594" w:author="andres camilo santana bohorquez" w:date="2017-02-17T01:24:00Z"/>
        </w:sdtContent>
      </w:sdt>
      <w:customXmlDelRangeEnd w:id="1594"/>
    </w:p>
    <w:p w14:paraId="4B1650D0" w14:textId="14111F55" w:rsidR="00FE7614" w:rsidRPr="00102649" w:rsidDel="004149B6" w:rsidRDefault="00FE7614" w:rsidP="00F12A4C">
      <w:pPr>
        <w:pStyle w:val="Incontec"/>
        <w:rPr>
          <w:del w:id="1595"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596" w:author="andres camilo santana bohorquez" w:date="2017-02-17T01:24:00Z"/>
          <w:rFonts w:cs="Times New Roman"/>
          <w:color w:val="auto"/>
        </w:rPr>
      </w:pPr>
      <w:del w:id="1597"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598" w:author="andres camilo santana bohorquez" w:date="2017-02-17T01:24:00Z"/>
      <w:sdt>
        <w:sdtPr>
          <w:rPr>
            <w:rFonts w:cs="Times New Roman"/>
            <w:color w:val="auto"/>
          </w:rPr>
          <w:id w:val="-290363669"/>
          <w:citation/>
        </w:sdtPr>
        <w:sdtContent>
          <w:customXmlDelRangeEnd w:id="1598"/>
          <w:del w:id="1599"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600" w:author="andres camilo santana bohorquez" w:date="2017-02-17T01:24:00Z"/>
        </w:sdtContent>
      </w:sdt>
      <w:customXmlDelRangeEnd w:id="1600"/>
    </w:p>
    <w:p w14:paraId="4CC43BDD" w14:textId="765068CD" w:rsidR="00FE7614" w:rsidRPr="00102649" w:rsidDel="004149B6" w:rsidRDefault="00FE7614" w:rsidP="00A75AB6">
      <w:pPr>
        <w:pStyle w:val="Incontec"/>
        <w:jc w:val="center"/>
        <w:rPr>
          <w:del w:id="1601" w:author="andres camilo santana bohorquez" w:date="2017-02-17T01:24:00Z"/>
          <w:rFonts w:cs="Times New Roman"/>
          <w:color w:val="auto"/>
        </w:rPr>
      </w:pPr>
      <w:del w:id="1602"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603" w:author="andres camilo santana bohorquez" w:date="2017-02-17T01:24:00Z"/>
          <w:rFonts w:cs="Times New Roman"/>
          <w:color w:val="auto"/>
          <w:sz w:val="22"/>
          <w:szCs w:val="22"/>
        </w:rPr>
      </w:pPr>
      <w:del w:id="1604"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605" w:author="andres camilo santana bohorquez" w:date="2017-02-17T01:24:00Z"/>
      <w:sdt>
        <w:sdtPr>
          <w:rPr>
            <w:rFonts w:cs="Times New Roman"/>
            <w:color w:val="auto"/>
          </w:rPr>
          <w:id w:val="-1493254535"/>
          <w:citation/>
        </w:sdtPr>
        <w:sdtContent>
          <w:customXmlDelRangeEnd w:id="1605"/>
          <w:del w:id="1606"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607" w:author="andres camilo santana bohorquez" w:date="2017-02-17T01:24:00Z"/>
        </w:sdtContent>
      </w:sdt>
      <w:customXmlDelRangeEnd w:id="1607"/>
    </w:p>
    <w:p w14:paraId="0E11A9AB" w14:textId="033B26BD" w:rsidR="00FE7614" w:rsidRPr="00102649" w:rsidDel="004149B6" w:rsidRDefault="00FE7614" w:rsidP="00F12A4C">
      <w:pPr>
        <w:pStyle w:val="Incontec"/>
        <w:rPr>
          <w:del w:id="1608"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609" w:author="andres camilo santana bohorquez" w:date="2017-02-17T01:24:00Z"/>
          <w:rFonts w:cs="Times New Roman"/>
          <w:color w:val="auto"/>
        </w:rPr>
      </w:pPr>
      <w:del w:id="1610"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611" w:author="andres camilo santana bohorquez" w:date="2017-02-17T01:24:00Z"/>
      <w:sdt>
        <w:sdtPr>
          <w:rPr>
            <w:rFonts w:cs="Times New Roman"/>
            <w:color w:val="auto"/>
          </w:rPr>
          <w:id w:val="398634061"/>
          <w:citation/>
        </w:sdtPr>
        <w:sdtContent>
          <w:customXmlDelRangeEnd w:id="1611"/>
          <w:del w:id="1612"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613" w:author="andres camilo santana bohorquez" w:date="2017-02-17T01:24:00Z"/>
        </w:sdtContent>
      </w:sdt>
      <w:customXmlDelRangeEnd w:id="1613"/>
    </w:p>
    <w:p w14:paraId="4CC11F18" w14:textId="5B798131" w:rsidR="00206113" w:rsidRPr="00102649" w:rsidDel="004149B6" w:rsidRDefault="00206113" w:rsidP="00F12A4C">
      <w:pPr>
        <w:pStyle w:val="Incontec"/>
        <w:rPr>
          <w:del w:id="1614"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615" w:author="andres camilo santana bohorquez" w:date="2017-02-17T01:24:00Z"/>
          <w:rFonts w:cs="Times New Roman"/>
          <w:color w:val="auto"/>
        </w:rPr>
      </w:pPr>
      <w:del w:id="1616"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617" w:author="andres camilo santana bohorquez" w:date="2017-02-17T01:24:00Z"/>
          <w:rFonts w:cs="Times New Roman"/>
          <w:color w:val="auto"/>
          <w:sz w:val="22"/>
          <w:szCs w:val="22"/>
        </w:rPr>
      </w:pPr>
      <w:del w:id="1618"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619" w:author="andres camilo santana bohorquez" w:date="2017-02-17T01:24:00Z"/>
      <w:sdt>
        <w:sdtPr>
          <w:rPr>
            <w:rFonts w:cs="Times New Roman"/>
            <w:color w:val="auto"/>
          </w:rPr>
          <w:id w:val="-757903916"/>
          <w:citation/>
        </w:sdtPr>
        <w:sdtContent>
          <w:customXmlDelRangeEnd w:id="1619"/>
          <w:del w:id="1620"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621" w:author="andres camilo santana bohorquez" w:date="2017-02-17T01:24:00Z"/>
        </w:sdtContent>
      </w:sdt>
      <w:customXmlDelRangeEnd w:id="1621"/>
    </w:p>
    <w:p w14:paraId="7599B9A4" w14:textId="2F22BDCE" w:rsidR="00FE7614" w:rsidRPr="00102649" w:rsidDel="004149B6" w:rsidRDefault="00FE7614" w:rsidP="00F12A4C">
      <w:pPr>
        <w:pStyle w:val="Incontec"/>
        <w:rPr>
          <w:del w:id="1622"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623" w:author="andres camilo santana bohorquez" w:date="2017-02-17T01:24:00Z"/>
          <w:rFonts w:cs="Times New Roman"/>
        </w:rPr>
      </w:pPr>
      <w:del w:id="1624"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625" w:author="andres camilo santana bohorquez" w:date="2017-02-17T01:24:00Z"/>
      <w:sdt>
        <w:sdtPr>
          <w:rPr>
            <w:rFonts w:cs="Times New Roman"/>
          </w:rPr>
          <w:id w:val="-1766528511"/>
          <w:citation/>
        </w:sdtPr>
        <w:sdtContent>
          <w:customXmlDelRangeEnd w:id="1625"/>
          <w:del w:id="1626"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627" w:author="andres camilo santana bohorquez" w:date="2017-02-17T01:24:00Z"/>
        </w:sdtContent>
      </w:sdt>
      <w:customXmlDelRangeEnd w:id="1627"/>
    </w:p>
    <w:p w14:paraId="4A1B3F56" w14:textId="1573AF66" w:rsidR="0051229E" w:rsidRPr="00102649" w:rsidDel="004149B6" w:rsidRDefault="0051229E" w:rsidP="00F12A4C">
      <w:pPr>
        <w:pStyle w:val="Incontec"/>
        <w:rPr>
          <w:del w:id="1628"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629" w:author="andres camilo santana bohorquez" w:date="2017-02-17T01:24:00Z"/>
          <w:rFonts w:cs="Times New Roman"/>
        </w:rPr>
      </w:pPr>
      <w:del w:id="1630"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631" w:author="andres camilo santana bohorquez" w:date="2017-02-17T01:24:00Z"/>
          <w:rFonts w:cs="Times New Roman"/>
          <w:sz w:val="22"/>
          <w:szCs w:val="22"/>
        </w:rPr>
      </w:pPr>
      <w:del w:id="1632"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633" w:author="andres camilo santana bohorquez" w:date="2017-02-17T01:24:00Z"/>
      <w:sdt>
        <w:sdtPr>
          <w:rPr>
            <w:rFonts w:cs="Times New Roman"/>
          </w:rPr>
          <w:id w:val="1082955287"/>
          <w:citation/>
        </w:sdtPr>
        <w:sdtContent>
          <w:customXmlDelRangeEnd w:id="1633"/>
          <w:del w:id="1634"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635" w:author="andres camilo santana bohorquez" w:date="2017-02-17T01:24:00Z"/>
        </w:sdtContent>
      </w:sdt>
      <w:customXmlDelRangeEnd w:id="1635"/>
    </w:p>
    <w:p w14:paraId="2F314D2F" w14:textId="2D592FC8" w:rsidR="0051229E" w:rsidRPr="00102649" w:rsidDel="004149B6" w:rsidRDefault="0051229E" w:rsidP="00F12A4C">
      <w:pPr>
        <w:pStyle w:val="Incontec"/>
        <w:rPr>
          <w:del w:id="1636"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637" w:author="andres camilo santana bohorquez" w:date="2017-02-17T01:24:00Z"/>
          <w:rFonts w:cs="Times New Roman"/>
          <w:color w:val="auto"/>
        </w:rPr>
      </w:pPr>
      <w:del w:id="1638"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639" w:author="andres camilo santana bohorquez" w:date="2017-02-17T01:24:00Z"/>
      <w:sdt>
        <w:sdtPr>
          <w:rPr>
            <w:rFonts w:cs="Times New Roman"/>
            <w:color w:val="auto"/>
          </w:rPr>
          <w:id w:val="-688759630"/>
          <w:citation/>
        </w:sdtPr>
        <w:sdtContent>
          <w:customXmlDelRangeEnd w:id="1639"/>
          <w:del w:id="1640"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641" w:author="andres camilo santana bohorquez" w:date="2017-02-17T01:24:00Z"/>
        </w:sdtContent>
      </w:sdt>
      <w:customXmlDelRangeEnd w:id="1641"/>
    </w:p>
    <w:p w14:paraId="4B0547F9" w14:textId="7004B20D" w:rsidR="0051229E" w:rsidRPr="00102649" w:rsidDel="004149B6" w:rsidRDefault="0051229E" w:rsidP="00F12A4C">
      <w:pPr>
        <w:pStyle w:val="Incontec"/>
        <w:rPr>
          <w:del w:id="1642"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643" w:author="andres camilo santana bohorquez" w:date="2017-02-17T01:24:00Z"/>
          <w:rFonts w:cs="Times New Roman"/>
          <w:color w:val="auto"/>
        </w:rPr>
      </w:pPr>
      <w:del w:id="1644"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645" w:author="andres camilo santana bohorquez" w:date="2017-02-17T01:24:00Z"/>
          <w:rFonts w:cs="Times New Roman"/>
          <w:color w:val="auto"/>
        </w:rPr>
      </w:pPr>
      <w:del w:id="1646"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647" w:author="andres camilo santana bohorquez" w:date="2017-02-17T01:24:00Z"/>
      <w:sdt>
        <w:sdtPr>
          <w:rPr>
            <w:rFonts w:cs="Times New Roman"/>
            <w:color w:val="auto"/>
          </w:rPr>
          <w:id w:val="1951198553"/>
          <w:citation/>
        </w:sdtPr>
        <w:sdtContent>
          <w:customXmlDelRangeEnd w:id="1647"/>
          <w:del w:id="1648"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649" w:author="andres camilo santana bohorquez" w:date="2017-02-17T01:24:00Z"/>
        </w:sdtContent>
      </w:sdt>
      <w:customXmlDelRangeEnd w:id="1649"/>
    </w:p>
    <w:p w14:paraId="15005D09" w14:textId="05F48936" w:rsidR="00FE7614" w:rsidRPr="00102649" w:rsidDel="004149B6" w:rsidRDefault="00BA1428" w:rsidP="00F12A4C">
      <w:pPr>
        <w:pStyle w:val="Incontec"/>
        <w:rPr>
          <w:del w:id="1650" w:author="andres camilo santana bohorquez" w:date="2017-02-17T01:24:00Z"/>
          <w:rFonts w:cs="Times New Roman"/>
          <w:color w:val="auto"/>
        </w:rPr>
      </w:pPr>
      <w:del w:id="1651"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652" w:author="andres camilo santana bohorquez" w:date="2017-02-17T01:24:00Z"/>
      <w:sdt>
        <w:sdtPr>
          <w:rPr>
            <w:rFonts w:cs="Times New Roman"/>
            <w:color w:val="auto"/>
          </w:rPr>
          <w:id w:val="2102298239"/>
          <w:citation/>
        </w:sdtPr>
        <w:sdtContent>
          <w:customXmlDelRangeEnd w:id="1652"/>
          <w:del w:id="1653"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654" w:author="andres camilo santana bohorquez" w:date="2017-02-17T01:24:00Z"/>
        </w:sdtContent>
      </w:sdt>
      <w:customXmlDelRangeEnd w:id="1654"/>
    </w:p>
    <w:p w14:paraId="27D2BA21" w14:textId="05682CC0" w:rsidR="00206113" w:rsidRPr="00102649" w:rsidDel="004149B6" w:rsidRDefault="00206113" w:rsidP="00F12A4C">
      <w:pPr>
        <w:pStyle w:val="Incontec"/>
        <w:rPr>
          <w:del w:id="1655"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656" w:author="andres camilo santana bohorquez" w:date="2017-02-17T01:24:00Z"/>
          <w:rFonts w:cs="Times New Roman"/>
          <w:color w:val="auto"/>
        </w:rPr>
      </w:pPr>
      <w:del w:id="1657"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658" w:author="andres camilo santana bohorquez" w:date="2017-02-17T01:24:00Z"/>
          <w:rFonts w:cs="Times New Roman"/>
          <w:color w:val="auto"/>
          <w:sz w:val="22"/>
          <w:szCs w:val="22"/>
        </w:rPr>
      </w:pPr>
      <w:del w:id="1659"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660" w:author="andres camilo santana bohorquez" w:date="2017-02-17T01:24:00Z"/>
      <w:sdt>
        <w:sdtPr>
          <w:rPr>
            <w:rFonts w:cs="Times New Roman"/>
            <w:color w:val="auto"/>
          </w:rPr>
          <w:id w:val="-1775781745"/>
          <w:citation/>
        </w:sdtPr>
        <w:sdtContent>
          <w:customXmlDelRangeEnd w:id="1660"/>
          <w:del w:id="1661"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662" w:author="andres camilo santana bohorquez" w:date="2017-02-17T01:24:00Z"/>
        </w:sdtContent>
      </w:sdt>
      <w:customXmlDelRangeEnd w:id="1662"/>
    </w:p>
    <w:p w14:paraId="49B2C9D6" w14:textId="41B504D4" w:rsidR="00890AEC" w:rsidDel="004149B6" w:rsidRDefault="00890AEC" w:rsidP="00F12A4C">
      <w:pPr>
        <w:pStyle w:val="Incontec"/>
        <w:rPr>
          <w:del w:id="1663" w:author="andres camilo santana bohorquez" w:date="2017-02-17T01:24:00Z"/>
          <w:rFonts w:cs="Times New Roman"/>
          <w:color w:val="auto"/>
        </w:rPr>
      </w:pPr>
      <w:del w:id="1664"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665" w:author="andres camilo santana bohorquez" w:date="2017-02-17T01:24:00Z"/>
      <w:sdt>
        <w:sdtPr>
          <w:rPr>
            <w:rFonts w:cs="Times New Roman"/>
            <w:color w:val="auto"/>
          </w:rPr>
          <w:id w:val="277763525"/>
          <w:citation/>
        </w:sdtPr>
        <w:sdtContent>
          <w:customXmlDelRangeEnd w:id="1665"/>
          <w:del w:id="1666"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667" w:author="andres camilo santana bohorquez" w:date="2017-02-17T01:24:00Z"/>
        </w:sdtContent>
      </w:sdt>
      <w:customXmlDelRangeEnd w:id="1667"/>
      <w:del w:id="1668"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669"/>
        <w:r w:rsidRPr="00102649" w:rsidDel="004149B6">
          <w:rPr>
            <w:rFonts w:cs="Times New Roman"/>
            <w:color w:val="auto"/>
          </w:rPr>
          <w:delText>en</w:delText>
        </w:r>
        <w:commentRangeEnd w:id="1669"/>
        <w:r w:rsidR="00881723" w:rsidDel="004149B6">
          <w:rPr>
            <w:rStyle w:val="Refdecomentario"/>
            <w:rFonts w:ascii="Cambria" w:eastAsia="Cambria" w:hAnsi="Cambria" w:cs="Cambria"/>
            <w:color w:val="000000"/>
            <w:shd w:val="clear" w:color="auto" w:fill="auto"/>
          </w:rPr>
          <w:commentReference w:id="1669"/>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670" w:author="andres camilo santana bohorquez" w:date="2017-02-17T01:24:00Z"/>
        </w:rPr>
      </w:pPr>
    </w:p>
    <w:p w14:paraId="57610CA2" w14:textId="3E05303E" w:rsidR="00A17D5E" w:rsidDel="004149B6" w:rsidRDefault="00A17D5E" w:rsidP="00A17D5E">
      <w:pPr>
        <w:rPr>
          <w:del w:id="1671" w:author="andres camilo santana bohorquez" w:date="2017-02-17T01:24:00Z"/>
        </w:rPr>
      </w:pPr>
      <w:del w:id="1672"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673" w:author="andres camilo santana bohorquez" w:date="2017-02-17T01:24:00Z"/>
          <w:sz w:val="22"/>
          <w:szCs w:val="22"/>
        </w:rPr>
      </w:pPr>
      <w:del w:id="1674"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675" w:author="andres camilo santana bohorquez" w:date="2017-02-17T01:24:00Z"/>
      <w:sdt>
        <w:sdtPr>
          <w:id w:val="-2078192882"/>
          <w:citation/>
        </w:sdtPr>
        <w:sdtContent>
          <w:customXmlDelRangeEnd w:id="1675"/>
          <w:del w:id="1676"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677" w:author="andres camilo santana bohorquez" w:date="2017-02-17T01:24:00Z"/>
        </w:sdtContent>
      </w:sdt>
      <w:customXmlDelRangeEnd w:id="1677"/>
    </w:p>
    <w:p w14:paraId="123E57A2" w14:textId="2FE6032E" w:rsidR="00CF2206" w:rsidRPr="00102649" w:rsidDel="004149B6" w:rsidRDefault="00462F7E" w:rsidP="00F12A4C">
      <w:pPr>
        <w:pStyle w:val="Incontec"/>
        <w:rPr>
          <w:del w:id="1678" w:author="andres camilo santana bohorquez" w:date="2017-02-17T01:24:00Z"/>
          <w:rFonts w:cs="Times New Roman"/>
          <w:color w:val="auto"/>
        </w:rPr>
      </w:pPr>
      <w:del w:id="1679"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680" w:author="andres camilo santana bohorquez" w:date="2017-02-17T01:24:00Z"/>
          <w:rFonts w:cs="Times New Roman"/>
        </w:rPr>
      </w:pPr>
      <w:del w:id="1681"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682" w:author="andres camilo santana bohorquez" w:date="2017-02-17T01:24:00Z"/>
        </w:rPr>
      </w:pPr>
    </w:p>
    <w:p w14:paraId="6F597FB5" w14:textId="0F15DF2F" w:rsidR="006302CB" w:rsidDel="004149B6" w:rsidRDefault="006302CB" w:rsidP="00597C4C">
      <w:pPr>
        <w:pStyle w:val="Incontec"/>
        <w:rPr>
          <w:del w:id="1683" w:author="andres camilo santana bohorquez" w:date="2017-02-17T01:24:00Z"/>
        </w:rPr>
      </w:pPr>
      <w:del w:id="1684"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685" w:author="andres camilo santana bohorquez" w:date="2017-02-17T01:24:00Z"/>
        </w:rPr>
      </w:pPr>
      <w:del w:id="1686"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687" w:author="andres camilo santana bohorquez" w:date="2017-02-17T01:24:00Z"/>
        </w:rPr>
      </w:pPr>
      <w:del w:id="1688"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689" w:author="andres camilo santana bohorquez" w:date="2017-02-17T01:24:00Z"/>
        </w:rPr>
      </w:pPr>
    </w:p>
    <w:p w14:paraId="1C0A6FB6" w14:textId="0156DFC5" w:rsidR="00D30904" w:rsidRPr="00527418" w:rsidDel="004149B6" w:rsidRDefault="00D30904" w:rsidP="00A5792D">
      <w:pPr>
        <w:pStyle w:val="Incontec"/>
        <w:rPr>
          <w:del w:id="1690" w:author="andres camilo santana bohorquez" w:date="2017-02-17T01:24:00Z"/>
          <w:rFonts w:ascii="Times New Roman" w:hAnsi="Times New Roman" w:cs="Times New Roman"/>
        </w:rPr>
      </w:pPr>
      <w:bookmarkStart w:id="1691" w:name="_3rdcrjn" w:colFirst="0" w:colLast="0"/>
      <w:bookmarkEnd w:id="1691"/>
    </w:p>
    <w:p w14:paraId="576C5821" w14:textId="1750208C" w:rsidR="00D30904" w:rsidRPr="00C96A61" w:rsidDel="004149B6" w:rsidRDefault="00D868FD" w:rsidP="00B43D6F">
      <w:pPr>
        <w:pStyle w:val="Incontec"/>
        <w:numPr>
          <w:ilvl w:val="2"/>
          <w:numId w:val="1"/>
        </w:numPr>
        <w:outlineLvl w:val="2"/>
        <w:rPr>
          <w:del w:id="1692" w:author="andres camilo santana bohorquez" w:date="2017-02-17T01:24:00Z"/>
          <w:rFonts w:cs="Times New Roman"/>
        </w:rPr>
      </w:pPr>
      <w:bookmarkStart w:id="1693" w:name="_26in1rg" w:colFirst="0" w:colLast="0"/>
      <w:bookmarkEnd w:id="1693"/>
      <w:commentRangeStart w:id="1694"/>
      <w:del w:id="1695" w:author="andres camilo santana bohorquez" w:date="2017-02-17T01:24:00Z">
        <w:r w:rsidRPr="00C96A61" w:rsidDel="004149B6">
          <w:rPr>
            <w:rFonts w:cs="Times New Roman"/>
          </w:rPr>
          <w:delText>Precio</w:delText>
        </w:r>
        <w:commentRangeEnd w:id="1694"/>
        <w:r w:rsidR="00F5355D" w:rsidRPr="00C96A61" w:rsidDel="004149B6">
          <w:rPr>
            <w:rStyle w:val="Refdecomentario"/>
            <w:rFonts w:cs="Times New Roman"/>
            <w:sz w:val="24"/>
            <w:szCs w:val="24"/>
          </w:rPr>
          <w:commentReference w:id="1694"/>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696"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697" w:author="andres camilo santana bohorquez" w:date="2017-02-17T01:24:00Z"/>
          <w:rFonts w:cs="Times New Roman"/>
        </w:rPr>
      </w:pPr>
      <w:del w:id="1698"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699" w:author="andres camilo santana bohorquez" w:date="2017-02-17T01:24:00Z"/>
          <w:rFonts w:cs="Times New Roman"/>
        </w:rPr>
      </w:pPr>
    </w:p>
    <w:p w14:paraId="4924CBD1" w14:textId="2B0573D0" w:rsidR="002C02DB" w:rsidRPr="00102649" w:rsidDel="004149B6" w:rsidRDefault="0099712F" w:rsidP="00F12A4C">
      <w:pPr>
        <w:pStyle w:val="Incontec"/>
        <w:rPr>
          <w:del w:id="1700" w:author="andres camilo santana bohorquez" w:date="2017-02-17T01:24:00Z"/>
          <w:rFonts w:cs="Times New Roman"/>
        </w:rPr>
      </w:pPr>
      <w:del w:id="1701"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702"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703" w:author="andres camilo santana bohorquez" w:date="2017-02-17T01:24:00Z"/>
          <w:rFonts w:cs="Times New Roman"/>
        </w:rPr>
      </w:pPr>
      <w:bookmarkStart w:id="1704" w:name="_lnxbz9" w:colFirst="0" w:colLast="0"/>
      <w:bookmarkEnd w:id="1704"/>
      <w:del w:id="1705"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706" w:author="andres camilo santana bohorquez" w:date="2017-02-17T01:24:00Z"/>
          <w:rFonts w:cs="Times New Roman"/>
        </w:rPr>
      </w:pPr>
      <w:del w:id="1707"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708" w:author="andres camilo santana bohorquez" w:date="2017-02-17T01:24:00Z"/>
        </w:rPr>
      </w:pPr>
    </w:p>
    <w:p w14:paraId="3C4DCE08" w14:textId="0927F87A" w:rsidR="004658FD" w:rsidDel="004149B6" w:rsidRDefault="004658FD" w:rsidP="004658FD">
      <w:pPr>
        <w:pStyle w:val="Incontec"/>
        <w:rPr>
          <w:del w:id="1709" w:author="andres camilo santana bohorquez" w:date="2017-02-17T01:24:00Z"/>
          <w:b/>
          <w:i/>
        </w:rPr>
      </w:pPr>
      <w:del w:id="1710"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711" w:author="andres camilo santana bohorquez" w:date="2017-02-17T01:24:00Z"/>
        </w:rPr>
      </w:pPr>
    </w:p>
    <w:p w14:paraId="7EFE79F1" w14:textId="291A80D6" w:rsidR="004658FD" w:rsidDel="004149B6" w:rsidRDefault="004658FD" w:rsidP="004658FD">
      <w:pPr>
        <w:pStyle w:val="Incontec"/>
        <w:rPr>
          <w:del w:id="1712" w:author="andres camilo santana bohorquez" w:date="2017-02-17T01:24:00Z"/>
        </w:rPr>
      </w:pPr>
      <w:del w:id="1713"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714" w:author="andres camilo santana bohorquez" w:date="2017-02-17T01:24:00Z"/>
        </w:rPr>
      </w:pPr>
    </w:p>
    <w:p w14:paraId="42AB25AA" w14:textId="4D3FC9EE" w:rsidR="004658FD" w:rsidDel="004149B6" w:rsidRDefault="004658FD" w:rsidP="006141D5">
      <w:pPr>
        <w:pStyle w:val="Incontec"/>
        <w:numPr>
          <w:ilvl w:val="0"/>
          <w:numId w:val="32"/>
        </w:numPr>
        <w:rPr>
          <w:del w:id="1715" w:author="andres camilo santana bohorquez" w:date="2017-02-17T01:24:00Z"/>
        </w:rPr>
      </w:pPr>
      <w:del w:id="1716"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717" w:author="andres camilo santana bohorquez" w:date="2017-02-17T01:24:00Z"/>
        </w:rPr>
      </w:pPr>
      <w:del w:id="1718"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719" w:author="andres camilo santana bohorquez" w:date="2017-02-17T01:24:00Z"/>
          <w:rFonts w:cs="Times New Roman"/>
        </w:rPr>
      </w:pPr>
    </w:p>
    <w:p w14:paraId="0B2FB172" w14:textId="4E4B830A" w:rsidR="000C63C2" w:rsidDel="004149B6" w:rsidRDefault="000C63C2" w:rsidP="000C63C2">
      <w:pPr>
        <w:pStyle w:val="Incontec"/>
        <w:rPr>
          <w:del w:id="1720" w:author="andres camilo santana bohorquez" w:date="2017-02-17T01:24:00Z"/>
          <w:rFonts w:cs="Times New Roman"/>
          <w:b/>
          <w:i/>
        </w:rPr>
      </w:pPr>
      <w:del w:id="1721"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722" w:author="andres camilo santana bohorquez" w:date="2017-02-17T01:24:00Z"/>
        </w:rPr>
      </w:pPr>
    </w:p>
    <w:p w14:paraId="6E25D99E" w14:textId="04EEC641" w:rsidR="000C63C2" w:rsidRPr="00102649" w:rsidDel="004149B6" w:rsidRDefault="000C63C2" w:rsidP="000C63C2">
      <w:pPr>
        <w:pStyle w:val="Incontec"/>
        <w:rPr>
          <w:del w:id="1723" w:author="andres camilo santana bohorquez" w:date="2017-02-17T01:24:00Z"/>
          <w:rFonts w:cs="Times New Roman"/>
        </w:rPr>
      </w:pPr>
      <w:del w:id="1724"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725" w:author="andres camilo santana bohorquez" w:date="2017-02-17T01:24:00Z"/>
          <w:rFonts w:cs="Times New Roman"/>
          <w:b/>
          <w:i/>
        </w:rPr>
      </w:pPr>
    </w:p>
    <w:p w14:paraId="54196F16" w14:textId="74675DC0" w:rsidR="001C1676" w:rsidDel="004149B6" w:rsidRDefault="001C1676" w:rsidP="001C1676">
      <w:pPr>
        <w:pStyle w:val="Incontec"/>
        <w:rPr>
          <w:del w:id="1726" w:author="andres camilo santana bohorquez" w:date="2017-02-17T01:24:00Z"/>
          <w:rFonts w:cs="Times New Roman"/>
          <w:b/>
          <w:i/>
        </w:rPr>
      </w:pPr>
      <w:del w:id="1727"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728" w:author="andres camilo santana bohorquez" w:date="2017-02-17T01:24:00Z"/>
        </w:rPr>
      </w:pPr>
    </w:p>
    <w:p w14:paraId="7816D6A8" w14:textId="4CECF1B9" w:rsidR="001C1676" w:rsidRPr="001C1676" w:rsidDel="004149B6" w:rsidRDefault="001C1676" w:rsidP="001C1676">
      <w:pPr>
        <w:pStyle w:val="Incontec"/>
        <w:rPr>
          <w:del w:id="1729" w:author="andres camilo santana bohorquez" w:date="2017-02-17T01:24:00Z"/>
        </w:rPr>
      </w:pPr>
      <w:del w:id="1730"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731" w:author="andres camilo santana bohorquez" w:date="2017-02-17T01:24:00Z"/>
        </w:rPr>
      </w:pPr>
      <w:del w:id="1732"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733" w:author="andres camilo santana bohorquez" w:date="2017-02-17T01:24:00Z"/>
        </w:rPr>
      </w:pPr>
      <w:del w:id="1734"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735"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E75E0F">
      <w:pPr>
        <w:pStyle w:val="Prrafodelista"/>
        <w:numPr>
          <w:ilvl w:val="1"/>
          <w:numId w:val="1"/>
        </w:numPr>
        <w:outlineLvl w:val="1"/>
        <w:rPr>
          <w:ins w:id="1736" w:author="andres camilo santana bohorquez" w:date="2017-02-17T09:36:00Z"/>
          <w:rFonts w:ascii="LM Roman 10" w:hAnsi="LM Roman 10" w:cs="Times New Roman"/>
          <w:sz w:val="28"/>
          <w:szCs w:val="28"/>
        </w:rPr>
      </w:pPr>
      <w:bookmarkStart w:id="1737" w:name="_Toc475311937"/>
      <w:ins w:id="1738" w:author="andres camilo santana bohorquez" w:date="2017-02-17T09:36:00Z">
        <w:r>
          <w:rPr>
            <w:rFonts w:ascii="LM Roman 10" w:hAnsi="LM Roman 10" w:cs="Times New Roman"/>
            <w:sz w:val="28"/>
            <w:szCs w:val="28"/>
          </w:rPr>
          <w:t>ESTUDIO TÉCNICO</w:t>
        </w:r>
        <w:bookmarkEnd w:id="1737"/>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739" w:author="andres camilo santana bohorquez" w:date="2017-02-17T09:36:00Z"/>
          <w:rFonts w:cs="Times New Roman"/>
        </w:rPr>
      </w:pPr>
      <w:ins w:id="1740"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741" w:author="andres camilo santana bohorquez" w:date="2017-02-17T09:36:00Z"/>
      <w:sdt>
        <w:sdtPr>
          <w:rPr>
            <w:rFonts w:cs="Times New Roman"/>
          </w:rPr>
          <w:id w:val="-1949464690"/>
          <w:citation/>
        </w:sdtPr>
        <w:sdtContent>
          <w:customXmlInsRangeEnd w:id="1741"/>
          <w:ins w:id="1742"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DD74C2">
            <w:rPr>
              <w:rFonts w:cs="Times New Roman"/>
              <w:noProof/>
            </w:rPr>
            <w:t xml:space="preserve"> </w:t>
          </w:r>
          <w:r w:rsidR="00DD74C2" w:rsidRPr="00DD74C2">
            <w:rPr>
              <w:rFonts w:cs="Times New Roman"/>
              <w:noProof/>
            </w:rPr>
            <w:t>(52)</w:t>
          </w:r>
          <w:ins w:id="1743" w:author="andres camilo santana bohorquez" w:date="2017-02-17T09:36:00Z">
            <w:r w:rsidRPr="00A97076">
              <w:rPr>
                <w:rFonts w:cs="Times New Roman"/>
              </w:rPr>
              <w:fldChar w:fldCharType="end"/>
            </w:r>
          </w:ins>
          <w:customXmlInsRangeStart w:id="1744" w:author="andres camilo santana bohorquez" w:date="2017-02-17T09:36:00Z"/>
        </w:sdtContent>
      </w:sdt>
      <w:customXmlInsRangeEnd w:id="1744"/>
    </w:p>
    <w:p w14:paraId="634FEFD3" w14:textId="77777777" w:rsidR="00911F01" w:rsidRDefault="00911F01" w:rsidP="00911F01">
      <w:pPr>
        <w:pStyle w:val="Incontec"/>
        <w:rPr>
          <w:ins w:id="1745" w:author="andres camilo santana bohorquez" w:date="2017-02-17T09:36:00Z"/>
          <w:rFonts w:cs="Times New Roman"/>
        </w:rPr>
      </w:pPr>
      <w:ins w:id="1746"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747" w:author="andres camilo santana bohorquez" w:date="2017-02-17T09:36:00Z"/>
        </w:rPr>
      </w:pPr>
    </w:p>
    <w:p w14:paraId="67043C20" w14:textId="77777777" w:rsidR="00911F01" w:rsidRPr="00102649" w:rsidRDefault="00911F01" w:rsidP="00E75E0F">
      <w:pPr>
        <w:pStyle w:val="Incontec"/>
        <w:numPr>
          <w:ilvl w:val="2"/>
          <w:numId w:val="1"/>
        </w:numPr>
        <w:outlineLvl w:val="2"/>
        <w:rPr>
          <w:ins w:id="1748" w:author="andres camilo santana bohorquez" w:date="2017-02-17T09:36:00Z"/>
          <w:rFonts w:cs="Times New Roman"/>
        </w:rPr>
      </w:pPr>
      <w:bookmarkStart w:id="1749" w:name="_Toc475311938"/>
      <w:ins w:id="1750" w:author="andres camilo santana bohorquez" w:date="2017-02-17T09:36:00Z">
        <w:r w:rsidRPr="0090583F">
          <w:rPr>
            <w:rFonts w:cs="Times New Roman"/>
            <w:szCs w:val="28"/>
          </w:rPr>
          <w:t>Tamaño</w:t>
        </w:r>
        <w:bookmarkEnd w:id="1749"/>
      </w:ins>
    </w:p>
    <w:p w14:paraId="288392E2" w14:textId="77777777" w:rsidR="00911F01" w:rsidRPr="00102649" w:rsidRDefault="00911F01" w:rsidP="00911F01">
      <w:pPr>
        <w:pStyle w:val="Incontec"/>
        <w:rPr>
          <w:ins w:id="1751" w:author="andres camilo santana bohorquez" w:date="2017-02-17T09:36:00Z"/>
          <w:rFonts w:cs="Times New Roman"/>
        </w:rPr>
      </w:pPr>
    </w:p>
    <w:p w14:paraId="5AA6BA39" w14:textId="77777777" w:rsidR="00911F01" w:rsidRPr="005201D7" w:rsidRDefault="00911F01" w:rsidP="00911F01">
      <w:pPr>
        <w:pStyle w:val="Incontec"/>
        <w:rPr>
          <w:ins w:id="1752" w:author="andres camilo santana bohorquez" w:date="2017-02-17T09:36:00Z"/>
        </w:rPr>
      </w:pPr>
      <w:ins w:id="1753"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754" w:author="andres camilo santana bohorquez" w:date="2017-02-17T09:36:00Z"/>
      <w:sdt>
        <w:sdtPr>
          <w:rPr>
            <w:rFonts w:cs="Times New Roman"/>
          </w:rPr>
          <w:id w:val="-1111812924"/>
          <w:citation/>
        </w:sdtPr>
        <w:sdtContent>
          <w:customXmlInsRangeEnd w:id="1754"/>
          <w:ins w:id="1755"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DD74C2" w:rsidRPr="00DD74C2">
            <w:rPr>
              <w:rFonts w:cs="Times New Roman"/>
              <w:noProof/>
            </w:rPr>
            <w:t>(53)</w:t>
          </w:r>
          <w:ins w:id="1756" w:author="andres camilo santana bohorquez" w:date="2017-02-17T09:36:00Z">
            <w:r>
              <w:rPr>
                <w:rFonts w:cs="Times New Roman"/>
              </w:rPr>
              <w:fldChar w:fldCharType="end"/>
            </w:r>
          </w:ins>
          <w:customXmlInsRangeStart w:id="1757" w:author="andres camilo santana bohorquez" w:date="2017-02-17T09:36:00Z"/>
        </w:sdtContent>
      </w:sdt>
      <w:customXmlInsRangeEnd w:id="1757"/>
      <w:ins w:id="1758"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759" w:author="andres camilo santana bohorquez" w:date="2017-02-17T09:36:00Z"/>
          <w:rFonts w:cs="Times New Roman"/>
          <w:b/>
          <w:bCs/>
        </w:rPr>
      </w:pPr>
      <w:ins w:id="1760"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761" w:author="andres camilo santana bohorquez" w:date="2017-02-17T09:36:00Z"/>
        </w:rPr>
      </w:pPr>
    </w:p>
    <w:p w14:paraId="34E2086C" w14:textId="77777777" w:rsidR="00911F01" w:rsidRPr="003E0A5A" w:rsidRDefault="00911F01" w:rsidP="00911F01">
      <w:pPr>
        <w:pStyle w:val="Incontec"/>
        <w:rPr>
          <w:ins w:id="1762" w:author="andres camilo santana bohorquez" w:date="2017-02-17T09:36:00Z"/>
          <w:rFonts w:ascii="Cambria" w:eastAsia="Cambria" w:hAnsi="Cambria" w:cs="Cambria"/>
          <w:color w:val="000000"/>
          <w:sz w:val="22"/>
          <w:szCs w:val="22"/>
        </w:rPr>
      </w:pPr>
      <w:ins w:id="1763" w:author="andres camilo santana bohorquez" w:date="2017-02-17T09:36:00Z">
        <w:r w:rsidRPr="0018414A">
          <w:t xml:space="preserve">Según el ministerio de Trabajo </w:t>
        </w:r>
      </w:ins>
      <w:customXmlInsRangeStart w:id="1764" w:author="andres camilo santana bohorquez" w:date="2017-02-17T09:36:00Z"/>
      <w:sdt>
        <w:sdtPr>
          <w:id w:val="18682346"/>
          <w:citation/>
        </w:sdtPr>
        <w:sdtContent>
          <w:customXmlInsRangeEnd w:id="1764"/>
          <w:ins w:id="1765" w:author="andres camilo santana bohorquez" w:date="2017-02-17T09:36:00Z">
            <w:r w:rsidRPr="0018414A">
              <w:fldChar w:fldCharType="begin"/>
            </w:r>
            <w:r w:rsidRPr="0018414A">
              <w:instrText xml:space="preserve"> CITATION MIN161 \l 9226 </w:instrText>
            </w:r>
            <w:r w:rsidRPr="0018414A">
              <w:fldChar w:fldCharType="separate"/>
            </w:r>
          </w:ins>
          <w:r w:rsidR="00DD74C2">
            <w:rPr>
              <w:noProof/>
            </w:rPr>
            <w:t>(54)</w:t>
          </w:r>
          <w:ins w:id="1766" w:author="andres camilo santana bohorquez" w:date="2017-02-17T09:36:00Z">
            <w:r w:rsidRPr="0018414A">
              <w:fldChar w:fldCharType="end"/>
            </w:r>
          </w:ins>
          <w:customXmlInsRangeStart w:id="1767" w:author="andres camilo santana bohorquez" w:date="2017-02-17T09:36:00Z"/>
        </w:sdtContent>
      </w:sdt>
      <w:customXmlInsRangeEnd w:id="1767"/>
      <w:ins w:id="1768"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769" w:author="andres camilo santana bohorquez" w:date="2017-02-17T09:36:00Z"/>
        </w:rPr>
      </w:pPr>
    </w:p>
    <w:p w14:paraId="21D391C2" w14:textId="77777777" w:rsidR="00911F01" w:rsidRPr="000A2E4F" w:rsidRDefault="00911F01" w:rsidP="00911F01">
      <w:pPr>
        <w:pStyle w:val="Incontec"/>
        <w:rPr>
          <w:ins w:id="1770" w:author="andres camilo santana bohorquez" w:date="2017-02-17T09:36:00Z"/>
          <w:rFonts w:cs="Times New Roman"/>
        </w:rPr>
      </w:pPr>
      <w:ins w:id="1771"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772" w:author="andres camilo santana bohorquez" w:date="2017-02-17T09:36:00Z"/>
          <w:rFonts w:cs="Times New Roman"/>
        </w:rPr>
      </w:pPr>
      <w:ins w:id="1773"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774" w:author="andres camilo santana bohorquez" w:date="2017-02-17T09:36:00Z"/>
          <w:rFonts w:cs="Times New Roman"/>
        </w:rPr>
      </w:pPr>
      <w:ins w:id="1775"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776" w:author="andres camilo santana bohorquez" w:date="2017-02-17T09:36:00Z"/>
          <w:rFonts w:cs="Times New Roman"/>
        </w:rPr>
      </w:pPr>
      <w:ins w:id="1777" w:author="andres camilo santana bohorquez" w:date="2017-02-17T09:36:00Z">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778" w:author="andres camilo santana bohorquez" w:date="2017-02-17T09:36:00Z"/>
        </w:rPr>
      </w:pPr>
    </w:p>
    <w:p w14:paraId="7D8FCA20" w14:textId="77777777" w:rsidR="00911F01" w:rsidRPr="000A2E4F" w:rsidRDefault="00911F01" w:rsidP="00911F01">
      <w:pPr>
        <w:rPr>
          <w:ins w:id="1779" w:author="andres camilo santana bohorquez" w:date="2017-02-17T09:36:00Z"/>
        </w:rPr>
      </w:pPr>
    </w:p>
    <w:p w14:paraId="104A1674" w14:textId="77777777" w:rsidR="00911F01" w:rsidRPr="003C2B75" w:rsidRDefault="00911F01" w:rsidP="00911F01">
      <w:pPr>
        <w:pStyle w:val="Incontec"/>
        <w:rPr>
          <w:ins w:id="1780" w:author="andres camilo santana bohorquez" w:date="2017-02-17T09:36:00Z"/>
          <w:rFonts w:cs="Times New Roman"/>
        </w:rPr>
      </w:pPr>
      <w:ins w:id="1781"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782" w:author="andres camilo santana bohorquez" w:date="2017-02-17T09:36:00Z"/>
        </w:rPr>
      </w:pPr>
      <w:ins w:id="1783"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ins>
    </w:p>
    <w:p w14:paraId="5345DE4F" w14:textId="77777777" w:rsidR="00911F01" w:rsidRPr="003D249A" w:rsidRDefault="00911F01" w:rsidP="00911F01">
      <w:pPr>
        <w:rPr>
          <w:ins w:id="1784" w:author="andres camilo santana bohorquez" w:date="2017-02-17T09:36:00Z"/>
        </w:rPr>
      </w:pPr>
    </w:p>
    <w:p w14:paraId="3A6E6B5E" w14:textId="77777777" w:rsidR="00911F01" w:rsidRDefault="00911F01" w:rsidP="00911F01">
      <w:pPr>
        <w:pStyle w:val="Incontec"/>
        <w:rPr>
          <w:ins w:id="1785" w:author="andres camilo santana bohorquez" w:date="2017-02-17T09:36:00Z"/>
        </w:rPr>
      </w:pPr>
      <w:ins w:id="1786" w:author="andres camilo santana bohorquez" w:date="2017-02-17T09:36:00Z">
        <w:r w:rsidRPr="003C2B75">
          <w:rPr>
            <w:b/>
            <w:i/>
          </w:rPr>
          <w:lastRenderedPageBreak/>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787" w:author="andres camilo santana bohorquez" w:date="2017-02-17T09:36:00Z"/>
        </w:rPr>
      </w:pPr>
    </w:p>
    <w:p w14:paraId="2FC75ED5" w14:textId="77777777" w:rsidR="00911F01" w:rsidRDefault="00911F01" w:rsidP="00911F01">
      <w:pPr>
        <w:pStyle w:val="Incontec"/>
        <w:rPr>
          <w:ins w:id="1788" w:author="andres camilo santana bohorquez" w:date="2017-02-17T09:36:00Z"/>
          <w:rFonts w:eastAsia="Arial" w:cs="Times New Roman"/>
        </w:rPr>
      </w:pPr>
      <w:ins w:id="1789"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911F01">
      <w:pPr>
        <w:rPr>
          <w:ins w:id="1790" w:author="andres camilo santana bohorquez" w:date="2017-02-17T09:36:00Z"/>
        </w:rPr>
      </w:pPr>
    </w:p>
    <w:p w14:paraId="72245BF1" w14:textId="77777777" w:rsidR="00911F01" w:rsidRDefault="00911F01" w:rsidP="00911F01">
      <w:pPr>
        <w:rPr>
          <w:ins w:id="1791"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792" w:author="andres camilo santana bohorquez" w:date="2017-02-17T09:36:00Z"/>
        </w:trPr>
        <w:tc>
          <w:tcPr>
            <w:tcW w:w="1843" w:type="dxa"/>
          </w:tcPr>
          <w:p w14:paraId="77E812C0" w14:textId="77777777" w:rsidR="00911F01" w:rsidRPr="002D449E" w:rsidRDefault="00911F01" w:rsidP="007B1D63">
            <w:pPr>
              <w:pStyle w:val="Incontec"/>
              <w:rPr>
                <w:ins w:id="1793" w:author="andres camilo santana bohorquez" w:date="2017-02-17T09:36:00Z"/>
                <w:rFonts w:cs="Times New Roman"/>
                <w:sz w:val="18"/>
                <w:szCs w:val="18"/>
              </w:rPr>
            </w:pPr>
            <w:ins w:id="1794" w:author="andres camilo santana bohorquez" w:date="2017-02-17T09:36:00Z">
              <w:r w:rsidRPr="002D449E">
                <w:rPr>
                  <w:rFonts w:eastAsia="Arial" w:cs="Times New Roman"/>
                  <w:sz w:val="18"/>
                  <w:szCs w:val="18"/>
                </w:rPr>
                <w:t>Elemento</w:t>
              </w:r>
            </w:ins>
          </w:p>
        </w:tc>
        <w:tc>
          <w:tcPr>
            <w:tcW w:w="992" w:type="dxa"/>
          </w:tcPr>
          <w:p w14:paraId="1D2446AA" w14:textId="77777777" w:rsidR="00911F01" w:rsidRPr="002D449E" w:rsidRDefault="00911F01" w:rsidP="007B1D63">
            <w:pPr>
              <w:pStyle w:val="Incontec"/>
              <w:rPr>
                <w:ins w:id="1795" w:author="andres camilo santana bohorquez" w:date="2017-02-17T09:36:00Z"/>
                <w:rFonts w:cs="Times New Roman"/>
                <w:sz w:val="18"/>
                <w:szCs w:val="18"/>
              </w:rPr>
            </w:pPr>
            <w:ins w:id="1796" w:author="andres camilo santana bohorquez" w:date="2017-02-17T09:36:00Z">
              <w:r w:rsidRPr="002D449E">
                <w:rPr>
                  <w:rFonts w:eastAsia="Arial" w:cs="Times New Roman"/>
                  <w:sz w:val="18"/>
                  <w:szCs w:val="18"/>
                </w:rPr>
                <w:t>Cantidad</w:t>
              </w:r>
            </w:ins>
          </w:p>
        </w:tc>
        <w:tc>
          <w:tcPr>
            <w:tcW w:w="2552" w:type="dxa"/>
          </w:tcPr>
          <w:p w14:paraId="13B7A56D" w14:textId="77777777" w:rsidR="00911F01" w:rsidRPr="002D449E" w:rsidRDefault="00911F01" w:rsidP="007B1D63">
            <w:pPr>
              <w:pStyle w:val="Incontec"/>
              <w:rPr>
                <w:ins w:id="1797" w:author="andres camilo santana bohorquez" w:date="2017-02-17T09:36:00Z"/>
                <w:rFonts w:cs="Times New Roman"/>
                <w:sz w:val="18"/>
                <w:szCs w:val="18"/>
              </w:rPr>
            </w:pPr>
            <w:ins w:id="1798" w:author="andres camilo santana bohorquez" w:date="2017-02-17T09:36:00Z">
              <w:r w:rsidRPr="002D449E">
                <w:rPr>
                  <w:rFonts w:eastAsia="Arial" w:cs="Times New Roman"/>
                  <w:sz w:val="18"/>
                  <w:szCs w:val="18"/>
                </w:rPr>
                <w:t xml:space="preserve">Descripción </w:t>
              </w:r>
            </w:ins>
          </w:p>
        </w:tc>
        <w:tc>
          <w:tcPr>
            <w:tcW w:w="3118" w:type="dxa"/>
          </w:tcPr>
          <w:p w14:paraId="07520CE2" w14:textId="77777777" w:rsidR="00911F01" w:rsidRPr="002D449E" w:rsidRDefault="00911F01" w:rsidP="007B1D63">
            <w:pPr>
              <w:pStyle w:val="Incontec"/>
              <w:rPr>
                <w:ins w:id="1799" w:author="andres camilo santana bohorquez" w:date="2017-02-17T09:36:00Z"/>
                <w:rFonts w:cs="Times New Roman"/>
                <w:sz w:val="18"/>
                <w:szCs w:val="18"/>
              </w:rPr>
            </w:pPr>
            <w:ins w:id="1800" w:author="andres camilo santana bohorquez" w:date="2017-02-17T09:36:00Z">
              <w:r w:rsidRPr="002D449E">
                <w:rPr>
                  <w:rFonts w:eastAsia="Arial" w:cs="Times New Roman"/>
                  <w:sz w:val="18"/>
                  <w:szCs w:val="18"/>
                </w:rPr>
                <w:t>Uso</w:t>
              </w:r>
            </w:ins>
          </w:p>
        </w:tc>
      </w:tr>
      <w:tr w:rsidR="00911F01" w:rsidRPr="002D449E" w14:paraId="3B3B4ADF" w14:textId="77777777" w:rsidTr="007B1D63">
        <w:trPr>
          <w:ins w:id="1801" w:author="andres camilo santana bohorquez" w:date="2017-02-17T09:36:00Z"/>
        </w:trPr>
        <w:tc>
          <w:tcPr>
            <w:tcW w:w="1843" w:type="dxa"/>
          </w:tcPr>
          <w:p w14:paraId="2D08BF5A" w14:textId="77777777" w:rsidR="00911F01" w:rsidRPr="00CC452C" w:rsidRDefault="00911F01" w:rsidP="007B1D63">
            <w:pPr>
              <w:pStyle w:val="Incontec"/>
              <w:rPr>
                <w:ins w:id="1802" w:author="andres camilo santana bohorquez" w:date="2017-02-17T09:36:00Z"/>
                <w:sz w:val="18"/>
                <w:szCs w:val="18"/>
              </w:rPr>
            </w:pPr>
            <w:proofErr w:type="spellStart"/>
            <w:ins w:id="1803" w:author="andres camilo santana bohorquez" w:date="2017-02-17T09:36:00Z">
              <w:r w:rsidRPr="00CC452C">
                <w:rPr>
                  <w:rFonts w:eastAsia="Arial"/>
                  <w:sz w:val="18"/>
                  <w:szCs w:val="18"/>
                </w:rPr>
                <w:t>Unity</w:t>
              </w:r>
              <w:proofErr w:type="spellEnd"/>
              <w:r w:rsidRPr="00CC452C">
                <w:rPr>
                  <w:rFonts w:eastAsia="Arial"/>
                  <w:sz w:val="18"/>
                  <w:szCs w:val="18"/>
                </w:rPr>
                <w:t xml:space="preserve"> 3D</w:t>
              </w:r>
            </w:ins>
          </w:p>
        </w:tc>
        <w:tc>
          <w:tcPr>
            <w:tcW w:w="992" w:type="dxa"/>
          </w:tcPr>
          <w:p w14:paraId="43A198DE" w14:textId="77777777" w:rsidR="00911F01" w:rsidRPr="00CC452C" w:rsidRDefault="00911F01" w:rsidP="007B1D63">
            <w:pPr>
              <w:pStyle w:val="Incontec"/>
              <w:rPr>
                <w:ins w:id="1804" w:author="andres camilo santana bohorquez" w:date="2017-02-17T09:36:00Z"/>
                <w:sz w:val="18"/>
                <w:szCs w:val="18"/>
              </w:rPr>
            </w:pPr>
            <w:ins w:id="1805" w:author="andres camilo santana bohorquez" w:date="2017-02-17T09:36:00Z">
              <w:r w:rsidRPr="00CC452C">
                <w:rPr>
                  <w:rFonts w:eastAsia="Arial"/>
                  <w:sz w:val="18"/>
                  <w:szCs w:val="18"/>
                </w:rPr>
                <w:t>1</w:t>
              </w:r>
            </w:ins>
          </w:p>
        </w:tc>
        <w:tc>
          <w:tcPr>
            <w:tcW w:w="2552" w:type="dxa"/>
          </w:tcPr>
          <w:p w14:paraId="297246D4" w14:textId="77777777" w:rsidR="00911F01" w:rsidRPr="00CC452C" w:rsidRDefault="00911F01" w:rsidP="007B1D63">
            <w:pPr>
              <w:pStyle w:val="Incontec"/>
              <w:rPr>
                <w:ins w:id="1806" w:author="andres camilo santana bohorquez" w:date="2017-02-17T09:36:00Z"/>
                <w:sz w:val="18"/>
                <w:szCs w:val="18"/>
              </w:rPr>
            </w:pPr>
            <w:ins w:id="1807" w:author="andres camilo santana bohorquez" w:date="2017-02-17T09:36:00Z">
              <w:r w:rsidRPr="00CC452C">
                <w:rPr>
                  <w:sz w:val="18"/>
                  <w:szCs w:val="18"/>
                </w:rPr>
                <w:t xml:space="preserve">Motor para el desarrollo de </w:t>
              </w:r>
              <w:proofErr w:type="spellStart"/>
              <w:r w:rsidRPr="00CC452C">
                <w:rPr>
                  <w:sz w:val="18"/>
                  <w:szCs w:val="18"/>
                </w:rPr>
                <w:t>VideoJuegos</w:t>
              </w:r>
              <w:proofErr w:type="spellEnd"/>
              <w:r>
                <w:rPr>
                  <w:sz w:val="18"/>
                  <w:szCs w:val="18"/>
                </w:rPr>
                <w:t>.</w:t>
              </w:r>
            </w:ins>
          </w:p>
        </w:tc>
        <w:tc>
          <w:tcPr>
            <w:tcW w:w="3118" w:type="dxa"/>
          </w:tcPr>
          <w:p w14:paraId="2014061D" w14:textId="77777777" w:rsidR="00911F01" w:rsidRPr="00CC452C" w:rsidRDefault="00911F01" w:rsidP="007B1D63">
            <w:pPr>
              <w:pStyle w:val="Incontec"/>
              <w:rPr>
                <w:ins w:id="1808" w:author="andres camilo santana bohorquez" w:date="2017-02-17T09:36:00Z"/>
                <w:sz w:val="18"/>
                <w:szCs w:val="18"/>
              </w:rPr>
            </w:pPr>
            <w:ins w:id="1809" w:author="andres camilo santana bohorquez" w:date="2017-02-17T09:36:00Z">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ins>
          </w:p>
        </w:tc>
      </w:tr>
      <w:tr w:rsidR="00911F01" w:rsidRPr="002D449E" w14:paraId="61427F83" w14:textId="77777777" w:rsidTr="007B1D63">
        <w:trPr>
          <w:ins w:id="1810" w:author="andres camilo santana bohorquez" w:date="2017-02-17T09:36:00Z"/>
        </w:trPr>
        <w:tc>
          <w:tcPr>
            <w:tcW w:w="1843" w:type="dxa"/>
          </w:tcPr>
          <w:p w14:paraId="6CB419A9" w14:textId="77777777" w:rsidR="00911F01" w:rsidRPr="00CC452C" w:rsidRDefault="00911F01" w:rsidP="007B1D63">
            <w:pPr>
              <w:pStyle w:val="Incontec"/>
              <w:rPr>
                <w:ins w:id="1811" w:author="andres camilo santana bohorquez" w:date="2017-02-17T09:36:00Z"/>
                <w:sz w:val="18"/>
                <w:szCs w:val="18"/>
              </w:rPr>
            </w:pPr>
            <w:ins w:id="1812" w:author="andres camilo santana bohorquez" w:date="2017-02-17T09:36:00Z">
              <w:r w:rsidRPr="00CC452C">
                <w:rPr>
                  <w:rFonts w:eastAsia="Arial"/>
                  <w:sz w:val="18"/>
                  <w:szCs w:val="18"/>
                </w:rPr>
                <w:t>Windows 7</w:t>
              </w:r>
            </w:ins>
          </w:p>
        </w:tc>
        <w:tc>
          <w:tcPr>
            <w:tcW w:w="992" w:type="dxa"/>
          </w:tcPr>
          <w:p w14:paraId="544961A1" w14:textId="77777777" w:rsidR="00911F01" w:rsidRPr="00CC452C" w:rsidRDefault="00911F01" w:rsidP="007B1D63">
            <w:pPr>
              <w:pStyle w:val="Incontec"/>
              <w:rPr>
                <w:ins w:id="1813" w:author="andres camilo santana bohorquez" w:date="2017-02-17T09:36:00Z"/>
                <w:sz w:val="18"/>
                <w:szCs w:val="18"/>
              </w:rPr>
            </w:pPr>
            <w:ins w:id="1814" w:author="andres camilo santana bohorquez" w:date="2017-02-17T09:36:00Z">
              <w:r w:rsidRPr="00CC452C">
                <w:rPr>
                  <w:rFonts w:eastAsia="Arial"/>
                  <w:sz w:val="18"/>
                  <w:szCs w:val="18"/>
                </w:rPr>
                <w:t>1</w:t>
              </w:r>
            </w:ins>
          </w:p>
        </w:tc>
        <w:tc>
          <w:tcPr>
            <w:tcW w:w="2552" w:type="dxa"/>
          </w:tcPr>
          <w:p w14:paraId="1E33336F" w14:textId="77777777" w:rsidR="00911F01" w:rsidRPr="00CC452C" w:rsidRDefault="00911F01" w:rsidP="007B1D63">
            <w:pPr>
              <w:pStyle w:val="Incontec"/>
              <w:rPr>
                <w:ins w:id="1815" w:author="andres camilo santana bohorquez" w:date="2017-02-17T09:36:00Z"/>
                <w:sz w:val="18"/>
                <w:szCs w:val="18"/>
              </w:rPr>
            </w:pPr>
            <w:ins w:id="1816" w:author="andres camilo santana bohorquez" w:date="2017-02-17T09:36:00Z">
              <w:r w:rsidRPr="00CC452C">
                <w:rPr>
                  <w:sz w:val="18"/>
                  <w:szCs w:val="18"/>
                </w:rPr>
                <w:t>Sistema operativo desarrollado por Microsoft</w:t>
              </w:r>
            </w:ins>
          </w:p>
        </w:tc>
        <w:tc>
          <w:tcPr>
            <w:tcW w:w="3118" w:type="dxa"/>
          </w:tcPr>
          <w:p w14:paraId="2D48E9EA" w14:textId="77777777" w:rsidR="00911F01" w:rsidRPr="00CC452C" w:rsidRDefault="00911F01" w:rsidP="007B1D63">
            <w:pPr>
              <w:pStyle w:val="Incontec"/>
              <w:rPr>
                <w:ins w:id="1817" w:author="andres camilo santana bohorquez" w:date="2017-02-17T09:36:00Z"/>
                <w:sz w:val="18"/>
                <w:szCs w:val="18"/>
              </w:rPr>
            </w:pPr>
            <w:ins w:id="1818" w:author="andres camilo santana bohorquez" w:date="2017-02-17T09:36:00Z">
              <w:r>
                <w:rPr>
                  <w:rFonts w:eastAsia="Arial"/>
                  <w:sz w:val="18"/>
                  <w:szCs w:val="18"/>
                </w:rPr>
                <w:t>Gestor de los Recursos de Hardware y Software</w:t>
              </w:r>
            </w:ins>
          </w:p>
        </w:tc>
      </w:tr>
      <w:tr w:rsidR="00911F01" w:rsidRPr="002D449E" w14:paraId="74D1968B" w14:textId="77777777" w:rsidTr="007B1D63">
        <w:trPr>
          <w:ins w:id="1819" w:author="andres camilo santana bohorquez" w:date="2017-02-17T09:36:00Z"/>
        </w:trPr>
        <w:tc>
          <w:tcPr>
            <w:tcW w:w="1843" w:type="dxa"/>
          </w:tcPr>
          <w:p w14:paraId="4F22A5B2" w14:textId="77777777" w:rsidR="00911F01" w:rsidRPr="00BE69CB" w:rsidRDefault="00911F01" w:rsidP="007B1D63">
            <w:pPr>
              <w:pStyle w:val="Incontec"/>
              <w:rPr>
                <w:ins w:id="1820" w:author="andres camilo santana bohorquez" w:date="2017-02-17T09:36:00Z"/>
                <w:rFonts w:eastAsia="Arial"/>
                <w:sz w:val="18"/>
                <w:szCs w:val="18"/>
              </w:rPr>
            </w:pPr>
            <w:ins w:id="1821" w:author="andres camilo santana bohorquez" w:date="2017-02-17T09:36:00Z">
              <w:r w:rsidRPr="00BE69CB">
                <w:rPr>
                  <w:rFonts w:eastAsia="Arial"/>
                  <w:sz w:val="18"/>
                  <w:szCs w:val="18"/>
                </w:rPr>
                <w:t>Ubuntu 16.04.1 LTS</w:t>
              </w:r>
            </w:ins>
          </w:p>
          <w:p w14:paraId="7F3B8716" w14:textId="77777777" w:rsidR="00911F01" w:rsidRPr="00BE69CB" w:rsidRDefault="00911F01" w:rsidP="007B1D63">
            <w:pPr>
              <w:pStyle w:val="Incontec"/>
              <w:rPr>
                <w:ins w:id="1822" w:author="andres camilo santana bohorquez" w:date="2017-02-17T09:36:00Z"/>
                <w:rFonts w:eastAsia="Arial"/>
                <w:sz w:val="18"/>
                <w:szCs w:val="18"/>
              </w:rPr>
            </w:pPr>
          </w:p>
        </w:tc>
        <w:tc>
          <w:tcPr>
            <w:tcW w:w="992" w:type="dxa"/>
          </w:tcPr>
          <w:p w14:paraId="29BA46A3" w14:textId="77777777" w:rsidR="00911F01" w:rsidRPr="00BE69CB" w:rsidRDefault="00911F01" w:rsidP="007B1D63">
            <w:pPr>
              <w:pStyle w:val="Incontec"/>
              <w:rPr>
                <w:ins w:id="1823" w:author="andres camilo santana bohorquez" w:date="2017-02-17T09:36:00Z"/>
                <w:rFonts w:eastAsia="Arial"/>
                <w:sz w:val="18"/>
                <w:szCs w:val="18"/>
              </w:rPr>
            </w:pPr>
            <w:ins w:id="1824" w:author="andres camilo santana bohorquez" w:date="2017-02-17T09:36:00Z">
              <w:r w:rsidRPr="00BE69CB">
                <w:rPr>
                  <w:rFonts w:eastAsia="Arial"/>
                  <w:sz w:val="18"/>
                  <w:szCs w:val="18"/>
                </w:rPr>
                <w:t>1</w:t>
              </w:r>
            </w:ins>
          </w:p>
        </w:tc>
        <w:tc>
          <w:tcPr>
            <w:tcW w:w="2552" w:type="dxa"/>
          </w:tcPr>
          <w:p w14:paraId="6A34A791" w14:textId="77777777" w:rsidR="00911F01" w:rsidRPr="00BE69CB" w:rsidRDefault="00911F01" w:rsidP="007B1D63">
            <w:pPr>
              <w:pStyle w:val="Incontec"/>
              <w:rPr>
                <w:ins w:id="1825" w:author="andres camilo santana bohorquez" w:date="2017-02-17T09:36:00Z"/>
                <w:sz w:val="18"/>
                <w:szCs w:val="18"/>
              </w:rPr>
            </w:pPr>
            <w:ins w:id="1826" w:author="andres camilo santana bohorquez" w:date="2017-02-17T09:36:00Z">
              <w:r w:rsidRPr="00BE69CB">
                <w:rPr>
                  <w:sz w:val="18"/>
                  <w:szCs w:val="18"/>
                </w:rPr>
                <w:t xml:space="preserve">Sistema operativo </w:t>
              </w:r>
              <w:r>
                <w:rPr>
                  <w:sz w:val="18"/>
                  <w:szCs w:val="18"/>
                </w:rPr>
                <w:t>bajo plataforma Linux</w:t>
              </w:r>
            </w:ins>
          </w:p>
        </w:tc>
        <w:tc>
          <w:tcPr>
            <w:tcW w:w="3118" w:type="dxa"/>
          </w:tcPr>
          <w:p w14:paraId="010D430A" w14:textId="77777777" w:rsidR="00911F01" w:rsidRPr="00BE69CB" w:rsidRDefault="00911F01" w:rsidP="007B1D63">
            <w:pPr>
              <w:pStyle w:val="Incontec"/>
              <w:rPr>
                <w:ins w:id="1827" w:author="andres camilo santana bohorquez" w:date="2017-02-17T09:36:00Z"/>
                <w:rFonts w:eastAsia="Arial"/>
                <w:sz w:val="18"/>
                <w:szCs w:val="18"/>
              </w:rPr>
            </w:pPr>
            <w:ins w:id="1828" w:author="andres camilo santana bohorquez" w:date="2017-02-17T09:36:00Z">
              <w:r w:rsidRPr="00BE69CB">
                <w:rPr>
                  <w:rFonts w:eastAsia="Arial"/>
                  <w:sz w:val="18"/>
                  <w:szCs w:val="18"/>
                </w:rPr>
                <w:t>Gestor de los Recursos de Hardware y Software</w:t>
              </w:r>
            </w:ins>
          </w:p>
        </w:tc>
      </w:tr>
      <w:tr w:rsidR="00911F01" w14:paraId="4E05029F" w14:textId="77777777" w:rsidTr="007B1D63">
        <w:trPr>
          <w:ins w:id="1829" w:author="andres camilo santana bohorquez" w:date="2017-02-17T09:36:00Z"/>
        </w:trPr>
        <w:tc>
          <w:tcPr>
            <w:tcW w:w="1843" w:type="dxa"/>
          </w:tcPr>
          <w:p w14:paraId="27895061" w14:textId="77777777" w:rsidR="00911F01" w:rsidRPr="00CC452C" w:rsidRDefault="00911F01" w:rsidP="007B1D63">
            <w:pPr>
              <w:pStyle w:val="Incontec"/>
              <w:rPr>
                <w:ins w:id="1830" w:author="andres camilo santana bohorquez" w:date="2017-02-17T09:36:00Z"/>
                <w:rFonts w:eastAsia="Arial"/>
                <w:sz w:val="18"/>
                <w:szCs w:val="18"/>
              </w:rPr>
            </w:pPr>
            <w:proofErr w:type="spellStart"/>
            <w:ins w:id="1831" w:author="andres camilo santana bohorquez" w:date="2017-02-17T09:36:00Z">
              <w:r w:rsidRPr="00CC452C">
                <w:rPr>
                  <w:rFonts w:eastAsia="Arial"/>
                  <w:sz w:val="18"/>
                  <w:szCs w:val="18"/>
                </w:rPr>
                <w:t>Inkscape</w:t>
              </w:r>
              <w:proofErr w:type="spellEnd"/>
            </w:ins>
          </w:p>
        </w:tc>
        <w:tc>
          <w:tcPr>
            <w:tcW w:w="992" w:type="dxa"/>
          </w:tcPr>
          <w:p w14:paraId="59DD5E3F" w14:textId="77777777" w:rsidR="00911F01" w:rsidRPr="00CC452C" w:rsidRDefault="00911F01" w:rsidP="007B1D63">
            <w:pPr>
              <w:pStyle w:val="Incontec"/>
              <w:rPr>
                <w:ins w:id="1832" w:author="andres camilo santana bohorquez" w:date="2017-02-17T09:36:00Z"/>
                <w:rFonts w:eastAsia="Arial"/>
                <w:sz w:val="18"/>
                <w:szCs w:val="18"/>
              </w:rPr>
            </w:pPr>
            <w:ins w:id="1833" w:author="andres camilo santana bohorquez" w:date="2017-02-17T09:36:00Z">
              <w:r w:rsidRPr="00CC452C">
                <w:rPr>
                  <w:rFonts w:eastAsia="Arial"/>
                  <w:sz w:val="18"/>
                  <w:szCs w:val="18"/>
                </w:rPr>
                <w:t>1</w:t>
              </w:r>
            </w:ins>
          </w:p>
        </w:tc>
        <w:tc>
          <w:tcPr>
            <w:tcW w:w="2552" w:type="dxa"/>
          </w:tcPr>
          <w:p w14:paraId="1C757BE4" w14:textId="77777777" w:rsidR="00911F01" w:rsidRPr="00CC452C" w:rsidRDefault="00911F01" w:rsidP="007B1D63">
            <w:pPr>
              <w:pStyle w:val="Incontec"/>
              <w:rPr>
                <w:ins w:id="1834" w:author="andres camilo santana bohorquez" w:date="2017-02-17T09:36:00Z"/>
                <w:rFonts w:eastAsia="Arial"/>
                <w:sz w:val="18"/>
                <w:szCs w:val="18"/>
              </w:rPr>
            </w:pPr>
            <w:ins w:id="1835" w:author="andres camilo santana bohorquez" w:date="2017-02-17T09:36:00Z">
              <w:r w:rsidRPr="00CC452C">
                <w:rPr>
                  <w:rFonts w:eastAsia="Arial"/>
                  <w:sz w:val="18"/>
                  <w:szCs w:val="18"/>
                </w:rPr>
                <w:t>Es un editor Profesional de gráficos vectoriales</w:t>
              </w:r>
            </w:ins>
          </w:p>
        </w:tc>
        <w:tc>
          <w:tcPr>
            <w:tcW w:w="3118" w:type="dxa"/>
          </w:tcPr>
          <w:p w14:paraId="621EADF9" w14:textId="77777777" w:rsidR="00911F01" w:rsidRPr="00CC452C" w:rsidRDefault="00911F01" w:rsidP="007B1D63">
            <w:pPr>
              <w:pStyle w:val="Incontec"/>
              <w:rPr>
                <w:ins w:id="1836" w:author="andres camilo santana bohorquez" w:date="2017-02-17T09:36:00Z"/>
                <w:rFonts w:eastAsia="Arial"/>
                <w:sz w:val="18"/>
                <w:szCs w:val="18"/>
              </w:rPr>
            </w:pPr>
            <w:ins w:id="1837" w:author="andres camilo santana bohorquez" w:date="2017-02-17T09:36:00Z">
              <w:r w:rsidRPr="00CC452C">
                <w:rPr>
                  <w:rFonts w:eastAsia="Arial"/>
                  <w:sz w:val="18"/>
                  <w:szCs w:val="18"/>
                </w:rPr>
                <w:t>Diseño de objetos Visuales.</w:t>
              </w:r>
            </w:ins>
          </w:p>
        </w:tc>
      </w:tr>
      <w:tr w:rsidR="00911F01" w14:paraId="447B785B" w14:textId="77777777" w:rsidTr="007B1D63">
        <w:trPr>
          <w:ins w:id="1838" w:author="andres camilo santana bohorquez" w:date="2017-02-17T09:36:00Z"/>
        </w:trPr>
        <w:tc>
          <w:tcPr>
            <w:tcW w:w="1843" w:type="dxa"/>
          </w:tcPr>
          <w:p w14:paraId="31426D72" w14:textId="77777777" w:rsidR="00911F01" w:rsidRPr="00CC452C" w:rsidRDefault="00911F01" w:rsidP="007B1D63">
            <w:pPr>
              <w:pStyle w:val="Incontec"/>
              <w:rPr>
                <w:ins w:id="1839" w:author="andres camilo santana bohorquez" w:date="2017-02-17T09:36:00Z"/>
                <w:rFonts w:eastAsia="Arial"/>
                <w:sz w:val="18"/>
                <w:szCs w:val="18"/>
              </w:rPr>
            </w:pPr>
            <w:proofErr w:type="spellStart"/>
            <w:ins w:id="1840" w:author="andres camilo santana bohorquez" w:date="2017-02-17T09:36:00Z">
              <w:r w:rsidRPr="00CC452C">
                <w:rPr>
                  <w:rFonts w:eastAsia="Arial"/>
                  <w:sz w:val="18"/>
                  <w:szCs w:val="18"/>
                </w:rPr>
                <w:t>Gimp</w:t>
              </w:r>
              <w:proofErr w:type="spellEnd"/>
            </w:ins>
          </w:p>
        </w:tc>
        <w:tc>
          <w:tcPr>
            <w:tcW w:w="992" w:type="dxa"/>
          </w:tcPr>
          <w:p w14:paraId="5C6D8687" w14:textId="77777777" w:rsidR="00911F01" w:rsidRPr="00CC452C" w:rsidRDefault="00911F01" w:rsidP="007B1D63">
            <w:pPr>
              <w:pStyle w:val="Incontec"/>
              <w:rPr>
                <w:ins w:id="1841" w:author="andres camilo santana bohorquez" w:date="2017-02-17T09:36:00Z"/>
                <w:rFonts w:eastAsia="Arial"/>
                <w:sz w:val="18"/>
                <w:szCs w:val="18"/>
              </w:rPr>
            </w:pPr>
            <w:ins w:id="1842" w:author="andres camilo santana bohorquez" w:date="2017-02-17T09:36:00Z">
              <w:r>
                <w:rPr>
                  <w:rFonts w:eastAsia="Arial"/>
                  <w:sz w:val="18"/>
                  <w:szCs w:val="18"/>
                </w:rPr>
                <w:t>1</w:t>
              </w:r>
            </w:ins>
          </w:p>
        </w:tc>
        <w:tc>
          <w:tcPr>
            <w:tcW w:w="2552" w:type="dxa"/>
          </w:tcPr>
          <w:p w14:paraId="70CEDA42" w14:textId="77777777" w:rsidR="00911F01" w:rsidRPr="00CC452C" w:rsidRDefault="00911F01" w:rsidP="007B1D63">
            <w:pPr>
              <w:pStyle w:val="Incontec"/>
              <w:rPr>
                <w:ins w:id="1843" w:author="andres camilo santana bohorquez" w:date="2017-02-17T09:36:00Z"/>
                <w:sz w:val="18"/>
                <w:szCs w:val="18"/>
              </w:rPr>
            </w:pPr>
            <w:ins w:id="1844" w:author="andres camilo santana bohorquez" w:date="2017-02-17T09:36:00Z">
              <w:r w:rsidRPr="00CC452C">
                <w:rPr>
                  <w:sz w:val="18"/>
                  <w:szCs w:val="18"/>
                </w:rPr>
                <w:t>Es un programa libremente distribuido para tareas tales como retoque fotográfico, composición de imágenes y creación de imágenes</w:t>
              </w:r>
              <w:r>
                <w:rPr>
                  <w:sz w:val="18"/>
                  <w:szCs w:val="18"/>
                </w:rPr>
                <w:t>.</w:t>
              </w:r>
            </w:ins>
          </w:p>
        </w:tc>
        <w:tc>
          <w:tcPr>
            <w:tcW w:w="3118" w:type="dxa"/>
          </w:tcPr>
          <w:p w14:paraId="4A98016C" w14:textId="77777777" w:rsidR="00911F01" w:rsidRPr="00CC452C" w:rsidRDefault="00911F01" w:rsidP="007B1D63">
            <w:pPr>
              <w:pStyle w:val="Incontec"/>
              <w:rPr>
                <w:ins w:id="1845" w:author="andres camilo santana bohorquez" w:date="2017-02-17T09:36:00Z"/>
                <w:rFonts w:eastAsia="Arial"/>
                <w:sz w:val="18"/>
                <w:szCs w:val="18"/>
              </w:rPr>
            </w:pPr>
            <w:ins w:id="1846" w:author="andres camilo santana bohorquez" w:date="2017-02-17T09:36:00Z">
              <w:r>
                <w:rPr>
                  <w:rFonts w:eastAsia="Arial"/>
                  <w:sz w:val="18"/>
                  <w:szCs w:val="18"/>
                </w:rPr>
                <w:t>Diseño de objetos para interfaces visuales.</w:t>
              </w:r>
            </w:ins>
          </w:p>
        </w:tc>
      </w:tr>
      <w:tr w:rsidR="00911F01" w14:paraId="17F12DC5" w14:textId="77777777" w:rsidTr="007B1D63">
        <w:trPr>
          <w:ins w:id="1847" w:author="andres camilo santana bohorquez" w:date="2017-02-17T09:36:00Z"/>
        </w:trPr>
        <w:tc>
          <w:tcPr>
            <w:tcW w:w="1843" w:type="dxa"/>
          </w:tcPr>
          <w:p w14:paraId="4FC51905" w14:textId="77777777" w:rsidR="00911F01" w:rsidRPr="00CC452C" w:rsidRDefault="00911F01" w:rsidP="007B1D63">
            <w:pPr>
              <w:pStyle w:val="Incontec"/>
              <w:rPr>
                <w:ins w:id="1848" w:author="andres camilo santana bohorquez" w:date="2017-02-17T09:36:00Z"/>
                <w:rFonts w:eastAsia="Arial"/>
                <w:sz w:val="18"/>
                <w:szCs w:val="18"/>
              </w:rPr>
            </w:pPr>
            <w:proofErr w:type="spellStart"/>
            <w:ins w:id="1849" w:author="andres camilo santana bohorquez" w:date="2017-02-17T09:36:00Z">
              <w:r>
                <w:rPr>
                  <w:rFonts w:eastAsia="Arial"/>
                  <w:sz w:val="18"/>
                  <w:szCs w:val="18"/>
                </w:rPr>
                <w:t>Git</w:t>
              </w:r>
              <w:proofErr w:type="spellEnd"/>
            </w:ins>
          </w:p>
        </w:tc>
        <w:tc>
          <w:tcPr>
            <w:tcW w:w="992" w:type="dxa"/>
          </w:tcPr>
          <w:p w14:paraId="575DA61D" w14:textId="77777777" w:rsidR="00911F01" w:rsidRDefault="00911F01" w:rsidP="007B1D63">
            <w:pPr>
              <w:pStyle w:val="Incontec"/>
              <w:rPr>
                <w:ins w:id="1850" w:author="andres camilo santana bohorquez" w:date="2017-02-17T09:36:00Z"/>
                <w:rFonts w:eastAsia="Arial"/>
                <w:sz w:val="18"/>
                <w:szCs w:val="18"/>
              </w:rPr>
            </w:pPr>
            <w:ins w:id="1851" w:author="andres camilo santana bohorquez" w:date="2017-02-17T09:36:00Z">
              <w:r>
                <w:rPr>
                  <w:rFonts w:eastAsia="Arial"/>
                  <w:sz w:val="18"/>
                  <w:szCs w:val="18"/>
                </w:rPr>
                <w:t>2</w:t>
              </w:r>
            </w:ins>
          </w:p>
        </w:tc>
        <w:tc>
          <w:tcPr>
            <w:tcW w:w="2552" w:type="dxa"/>
          </w:tcPr>
          <w:p w14:paraId="3EBA8372" w14:textId="77777777" w:rsidR="00911F01" w:rsidRPr="00CC452C" w:rsidRDefault="00911F01" w:rsidP="007B1D63">
            <w:pPr>
              <w:pStyle w:val="Incontec"/>
              <w:rPr>
                <w:ins w:id="1852" w:author="andres camilo santana bohorquez" w:date="2017-02-17T09:36:00Z"/>
                <w:sz w:val="18"/>
                <w:szCs w:val="18"/>
              </w:rPr>
            </w:pPr>
            <w:ins w:id="1853" w:author="andres camilo santana bohorquez" w:date="2017-02-17T09:36:00Z">
              <w:r w:rsidRPr="00BE69CB">
                <w:rPr>
                  <w:sz w:val="18"/>
                  <w:szCs w:val="18"/>
                </w:rPr>
                <w:t>Sistema de control de versiones</w:t>
              </w:r>
            </w:ins>
          </w:p>
        </w:tc>
        <w:tc>
          <w:tcPr>
            <w:tcW w:w="3118" w:type="dxa"/>
          </w:tcPr>
          <w:p w14:paraId="14518F3F" w14:textId="77777777" w:rsidR="00911F01" w:rsidRDefault="00911F01" w:rsidP="007B1D63">
            <w:pPr>
              <w:pStyle w:val="Incontec"/>
              <w:rPr>
                <w:ins w:id="1854" w:author="andres camilo santana bohorquez" w:date="2017-02-17T09:36:00Z"/>
                <w:rFonts w:eastAsia="Arial"/>
                <w:sz w:val="18"/>
                <w:szCs w:val="18"/>
              </w:rPr>
            </w:pPr>
            <w:ins w:id="1855" w:author="andres camilo santana bohorquez" w:date="2017-02-17T09:36:00Z">
              <w:r>
                <w:rPr>
                  <w:rFonts w:eastAsia="Arial"/>
                  <w:sz w:val="18"/>
                  <w:szCs w:val="18"/>
                </w:rPr>
                <w:t>Usado para llevar un Control de Versiones de los aplicativos.</w:t>
              </w:r>
            </w:ins>
          </w:p>
        </w:tc>
      </w:tr>
      <w:tr w:rsidR="00911F01" w14:paraId="225D0721" w14:textId="77777777" w:rsidTr="007B1D63">
        <w:trPr>
          <w:ins w:id="1856" w:author="andres camilo santana bohorquez" w:date="2017-02-17T09:36:00Z"/>
        </w:trPr>
        <w:tc>
          <w:tcPr>
            <w:tcW w:w="1843" w:type="dxa"/>
          </w:tcPr>
          <w:p w14:paraId="1A7595CB" w14:textId="77777777" w:rsidR="00911F01" w:rsidRDefault="00911F01" w:rsidP="007B1D63">
            <w:pPr>
              <w:pStyle w:val="Incontec"/>
              <w:rPr>
                <w:ins w:id="1857" w:author="andres camilo santana bohorquez" w:date="2017-02-17T09:36:00Z"/>
                <w:rFonts w:eastAsia="Arial"/>
                <w:sz w:val="18"/>
                <w:szCs w:val="18"/>
              </w:rPr>
            </w:pPr>
            <w:proofErr w:type="spellStart"/>
            <w:ins w:id="1858" w:author="andres camilo santana bohorquez" w:date="2017-02-17T09:36:00Z">
              <w:r>
                <w:rPr>
                  <w:rFonts w:eastAsia="Arial"/>
                  <w:sz w:val="18"/>
                  <w:szCs w:val="18"/>
                </w:rPr>
                <w:t>Atom</w:t>
              </w:r>
              <w:proofErr w:type="spellEnd"/>
              <w:r>
                <w:rPr>
                  <w:rFonts w:eastAsia="Arial"/>
                  <w:sz w:val="18"/>
                  <w:szCs w:val="18"/>
                </w:rPr>
                <w:t xml:space="preserve"> </w:t>
              </w:r>
            </w:ins>
          </w:p>
        </w:tc>
        <w:tc>
          <w:tcPr>
            <w:tcW w:w="992" w:type="dxa"/>
          </w:tcPr>
          <w:p w14:paraId="2C003B34" w14:textId="77777777" w:rsidR="00911F01" w:rsidRDefault="00911F01" w:rsidP="007B1D63">
            <w:pPr>
              <w:pStyle w:val="Incontec"/>
              <w:rPr>
                <w:ins w:id="1859" w:author="andres camilo santana bohorquez" w:date="2017-02-17T09:36:00Z"/>
                <w:rFonts w:eastAsia="Arial"/>
                <w:sz w:val="18"/>
                <w:szCs w:val="18"/>
              </w:rPr>
            </w:pPr>
            <w:ins w:id="1860" w:author="andres camilo santana bohorquez" w:date="2017-02-17T09:36:00Z">
              <w:r>
                <w:rPr>
                  <w:rFonts w:eastAsia="Arial"/>
                  <w:sz w:val="18"/>
                  <w:szCs w:val="18"/>
                </w:rPr>
                <w:t>2</w:t>
              </w:r>
            </w:ins>
          </w:p>
        </w:tc>
        <w:tc>
          <w:tcPr>
            <w:tcW w:w="2552" w:type="dxa"/>
          </w:tcPr>
          <w:p w14:paraId="1FEC050C" w14:textId="77777777" w:rsidR="00911F01" w:rsidRPr="00BE69CB" w:rsidRDefault="00911F01" w:rsidP="007B1D63">
            <w:pPr>
              <w:pStyle w:val="Incontec"/>
              <w:rPr>
                <w:ins w:id="1861" w:author="andres camilo santana bohorquez" w:date="2017-02-17T09:36:00Z"/>
                <w:sz w:val="18"/>
                <w:szCs w:val="18"/>
              </w:rPr>
            </w:pPr>
            <w:ins w:id="1862" w:author="andres camilo santana bohorquez" w:date="2017-02-17T09:36:00Z">
              <w:r>
                <w:rPr>
                  <w:sz w:val="18"/>
                  <w:szCs w:val="18"/>
                </w:rPr>
                <w:t>Editor de Texto para la construcción de aplicaciones.</w:t>
              </w:r>
            </w:ins>
          </w:p>
        </w:tc>
        <w:tc>
          <w:tcPr>
            <w:tcW w:w="3118" w:type="dxa"/>
          </w:tcPr>
          <w:p w14:paraId="3C8A57F4" w14:textId="77777777" w:rsidR="00911F01" w:rsidRDefault="00911F01" w:rsidP="007B1D63">
            <w:pPr>
              <w:pStyle w:val="Incontec"/>
              <w:rPr>
                <w:ins w:id="1863" w:author="andres camilo santana bohorquez" w:date="2017-02-17T09:36:00Z"/>
                <w:rFonts w:eastAsia="Arial"/>
                <w:sz w:val="18"/>
                <w:szCs w:val="18"/>
              </w:rPr>
            </w:pPr>
            <w:ins w:id="1864" w:author="andres camilo santana bohorquez" w:date="2017-02-17T09:36:00Z">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ins>
          </w:p>
        </w:tc>
      </w:tr>
      <w:tr w:rsidR="00911F01" w14:paraId="2AE9DB8F" w14:textId="77777777" w:rsidTr="007B1D63">
        <w:trPr>
          <w:ins w:id="1865" w:author="andres camilo santana bohorquez" w:date="2017-02-17T09:36:00Z"/>
        </w:trPr>
        <w:tc>
          <w:tcPr>
            <w:tcW w:w="1843" w:type="dxa"/>
          </w:tcPr>
          <w:p w14:paraId="65E74E82" w14:textId="77777777" w:rsidR="00911F01" w:rsidRDefault="00911F01" w:rsidP="007B1D63">
            <w:pPr>
              <w:pStyle w:val="Incontec"/>
              <w:rPr>
                <w:ins w:id="1866" w:author="andres camilo santana bohorquez" w:date="2017-02-17T09:36:00Z"/>
                <w:rFonts w:eastAsia="Arial"/>
                <w:sz w:val="18"/>
                <w:szCs w:val="18"/>
              </w:rPr>
            </w:pPr>
            <w:proofErr w:type="spellStart"/>
            <w:ins w:id="1867" w:author="andres camilo santana bohorquez" w:date="2017-02-17T09:36:00Z">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ins>
          </w:p>
        </w:tc>
        <w:tc>
          <w:tcPr>
            <w:tcW w:w="992" w:type="dxa"/>
          </w:tcPr>
          <w:p w14:paraId="75BBC30A" w14:textId="77777777" w:rsidR="00911F01" w:rsidRDefault="00911F01" w:rsidP="007B1D63">
            <w:pPr>
              <w:pStyle w:val="Incontec"/>
              <w:rPr>
                <w:ins w:id="1868" w:author="andres camilo santana bohorquez" w:date="2017-02-17T09:36:00Z"/>
                <w:rFonts w:eastAsia="Arial"/>
                <w:sz w:val="18"/>
                <w:szCs w:val="18"/>
              </w:rPr>
            </w:pPr>
            <w:ins w:id="1869" w:author="andres camilo santana bohorquez" w:date="2017-02-17T09:36:00Z">
              <w:r>
                <w:rPr>
                  <w:rFonts w:eastAsia="Arial"/>
                  <w:sz w:val="18"/>
                  <w:szCs w:val="18"/>
                </w:rPr>
                <w:t>2</w:t>
              </w:r>
            </w:ins>
          </w:p>
        </w:tc>
        <w:tc>
          <w:tcPr>
            <w:tcW w:w="2552" w:type="dxa"/>
          </w:tcPr>
          <w:p w14:paraId="3F365377" w14:textId="77777777" w:rsidR="00911F01" w:rsidRDefault="00911F01" w:rsidP="007B1D63">
            <w:pPr>
              <w:pStyle w:val="Incontec"/>
              <w:rPr>
                <w:ins w:id="1870" w:author="andres camilo santana bohorquez" w:date="2017-02-17T09:36:00Z"/>
                <w:sz w:val="18"/>
                <w:szCs w:val="18"/>
              </w:rPr>
            </w:pPr>
            <w:ins w:id="1871" w:author="andres camilo santana bohorquez" w:date="2017-02-17T09:36:00Z">
              <w:r>
                <w:rPr>
                  <w:sz w:val="18"/>
                  <w:szCs w:val="18"/>
                </w:rPr>
                <w:t>Suite Ofimática con herramientas que permiten la creación edición de hojas de cálculo, documentos, presentaciones</w:t>
              </w:r>
            </w:ins>
          </w:p>
        </w:tc>
        <w:tc>
          <w:tcPr>
            <w:tcW w:w="3118" w:type="dxa"/>
          </w:tcPr>
          <w:p w14:paraId="222CC763" w14:textId="77777777" w:rsidR="00911F01" w:rsidRDefault="00911F01" w:rsidP="007B1D63">
            <w:pPr>
              <w:pStyle w:val="Incontec"/>
              <w:rPr>
                <w:ins w:id="1872" w:author="andres camilo santana bohorquez" w:date="2017-02-17T09:36:00Z"/>
                <w:rFonts w:eastAsia="Arial"/>
                <w:sz w:val="18"/>
                <w:szCs w:val="18"/>
              </w:rPr>
            </w:pPr>
            <w:ins w:id="1873" w:author="andres camilo santana bohorquez" w:date="2017-02-17T09:36:00Z">
              <w:r>
                <w:rPr>
                  <w:rFonts w:eastAsia="Arial"/>
                  <w:sz w:val="18"/>
                  <w:szCs w:val="18"/>
                </w:rPr>
                <w:t xml:space="preserve">Creación de documentación, presentaciones. </w:t>
              </w:r>
            </w:ins>
          </w:p>
        </w:tc>
      </w:tr>
    </w:tbl>
    <w:p w14:paraId="6898D86F" w14:textId="459535C0" w:rsidR="00911F01" w:rsidRDefault="00911F01" w:rsidP="00911F01">
      <w:pPr>
        <w:pStyle w:val="Incontec"/>
        <w:rPr>
          <w:ins w:id="1874" w:author="andres camilo santana bohorquez" w:date="2017-02-17T09:36:00Z"/>
          <w:rFonts w:cs="Times New Roman"/>
        </w:rPr>
      </w:pPr>
      <w:ins w:id="1875" w:author="andres camilo santana bohorquez" w:date="2017-02-17T09:36:00Z">
        <w:r w:rsidRPr="00BE69CB">
          <w:rPr>
            <w:rFonts w:cs="Times New Roman"/>
            <w:b/>
            <w:i/>
          </w:rPr>
          <w:t>Tabla 5-</w:t>
        </w:r>
      </w:ins>
      <w:r w:rsidR="00DC3116">
        <w:rPr>
          <w:rFonts w:cs="Times New Roman"/>
          <w:b/>
          <w:i/>
        </w:rPr>
        <w:t>3</w:t>
      </w:r>
      <w:ins w:id="1876" w:author="andres camilo santana bohorquez" w:date="2017-02-17T09:36:00Z">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877" w:author="andres camilo santana bohorquez" w:date="2017-02-17T09:36:00Z"/>
          <w:rFonts w:cs="Times New Roman"/>
        </w:rPr>
      </w:pPr>
    </w:p>
    <w:p w14:paraId="792B6D11" w14:textId="77777777" w:rsidR="00911F01" w:rsidRPr="00A50E1A" w:rsidRDefault="00911F01" w:rsidP="00911F01">
      <w:pPr>
        <w:rPr>
          <w:ins w:id="1878" w:author="andres camilo santana bohorquez" w:date="2017-02-17T09:36:00Z"/>
        </w:rPr>
      </w:pPr>
    </w:p>
    <w:p w14:paraId="12042202" w14:textId="77777777" w:rsidR="00911F01" w:rsidRPr="00102649" w:rsidRDefault="00911F01" w:rsidP="00911F01">
      <w:pPr>
        <w:pStyle w:val="Incontec"/>
        <w:rPr>
          <w:ins w:id="1879" w:author="andres camilo santana bohorquez" w:date="2017-02-17T09:36:00Z"/>
          <w:rFonts w:cs="Times New Roman"/>
        </w:rPr>
      </w:pPr>
      <w:ins w:id="1880"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881"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882" w:author="andres camilo santana bohorquez" w:date="2017-02-17T09:36:00Z"/>
        </w:trPr>
        <w:tc>
          <w:tcPr>
            <w:tcW w:w="1843" w:type="dxa"/>
          </w:tcPr>
          <w:p w14:paraId="70B2A5B1" w14:textId="77777777" w:rsidR="00911F01" w:rsidRPr="002D449E" w:rsidRDefault="00911F01" w:rsidP="007B1D63">
            <w:pPr>
              <w:pStyle w:val="Incontec"/>
              <w:rPr>
                <w:ins w:id="1883" w:author="andres camilo santana bohorquez" w:date="2017-02-17T09:36:00Z"/>
                <w:rFonts w:cs="Times New Roman"/>
                <w:sz w:val="18"/>
                <w:szCs w:val="18"/>
              </w:rPr>
            </w:pPr>
            <w:ins w:id="1884"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885" w:author="andres camilo santana bohorquez" w:date="2017-02-17T09:36:00Z"/>
                <w:rFonts w:cs="Times New Roman"/>
                <w:sz w:val="18"/>
                <w:szCs w:val="18"/>
              </w:rPr>
            </w:pPr>
            <w:ins w:id="1886"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887" w:author="andres camilo santana bohorquez" w:date="2017-02-17T09:36:00Z"/>
                <w:rFonts w:cs="Times New Roman"/>
                <w:sz w:val="18"/>
                <w:szCs w:val="18"/>
              </w:rPr>
            </w:pPr>
            <w:ins w:id="1888"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889" w:author="andres camilo santana bohorquez" w:date="2017-02-17T09:36:00Z"/>
                <w:rFonts w:cs="Times New Roman"/>
                <w:sz w:val="18"/>
                <w:szCs w:val="18"/>
              </w:rPr>
            </w:pPr>
            <w:ins w:id="1890"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891" w:author="andres camilo santana bohorquez" w:date="2017-02-17T09:36:00Z"/>
                <w:rFonts w:cs="Times New Roman"/>
                <w:sz w:val="18"/>
                <w:szCs w:val="18"/>
              </w:rPr>
            </w:pPr>
            <w:ins w:id="1892"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893" w:author="andres camilo santana bohorquez" w:date="2017-02-17T09:36:00Z"/>
        </w:trPr>
        <w:tc>
          <w:tcPr>
            <w:tcW w:w="1843" w:type="dxa"/>
          </w:tcPr>
          <w:p w14:paraId="5457CA9C" w14:textId="77777777" w:rsidR="00911F01" w:rsidRPr="002D449E" w:rsidRDefault="00911F01" w:rsidP="007B1D63">
            <w:pPr>
              <w:pStyle w:val="Incontec"/>
              <w:rPr>
                <w:ins w:id="1894" w:author="andres camilo santana bohorquez" w:date="2017-02-17T09:36:00Z"/>
                <w:rFonts w:cs="Times New Roman"/>
                <w:sz w:val="18"/>
                <w:szCs w:val="18"/>
              </w:rPr>
            </w:pPr>
            <w:ins w:id="1895" w:author="andres camilo santana bohorquez" w:date="2017-02-17T09:36:00Z">
              <w:r w:rsidRPr="002D449E">
                <w:rPr>
                  <w:rFonts w:eastAsia="Arial" w:cs="Times New Roman"/>
                  <w:sz w:val="18"/>
                  <w:szCs w:val="18"/>
                </w:rPr>
                <w:lastRenderedPageBreak/>
                <w:t>Terminal Windows</w:t>
              </w:r>
            </w:ins>
          </w:p>
        </w:tc>
        <w:tc>
          <w:tcPr>
            <w:tcW w:w="992" w:type="dxa"/>
          </w:tcPr>
          <w:p w14:paraId="4704B40A" w14:textId="77777777" w:rsidR="00911F01" w:rsidRPr="002D449E" w:rsidRDefault="00911F01" w:rsidP="007B1D63">
            <w:pPr>
              <w:pStyle w:val="Incontec"/>
              <w:rPr>
                <w:ins w:id="1896" w:author="andres camilo santana bohorquez" w:date="2017-02-17T09:36:00Z"/>
                <w:rFonts w:cs="Times New Roman"/>
                <w:sz w:val="18"/>
                <w:szCs w:val="18"/>
              </w:rPr>
            </w:pPr>
            <w:ins w:id="1897"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898" w:author="andres camilo santana bohorquez" w:date="2017-02-17T09:36:00Z"/>
                <w:rFonts w:eastAsia="Arial" w:cs="Times New Roman"/>
                <w:sz w:val="18"/>
                <w:szCs w:val="18"/>
              </w:rPr>
            </w:pPr>
            <w:ins w:id="1899"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900" w:author="andres camilo santana bohorquez" w:date="2017-02-17T09:36:00Z"/>
                <w:rFonts w:ascii="LM Roman 10" w:hAnsi="LM Roman 10"/>
                <w:sz w:val="18"/>
                <w:szCs w:val="18"/>
              </w:rPr>
            </w:pPr>
            <w:ins w:id="1901" w:author="andres camilo santana bohorquez" w:date="2017-02-17T09:36:00Z">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ins>
          </w:p>
          <w:p w14:paraId="031E01D5" w14:textId="77777777" w:rsidR="00911F01" w:rsidRDefault="00911F01" w:rsidP="007B1D63">
            <w:pPr>
              <w:rPr>
                <w:ins w:id="1902" w:author="andres camilo santana bohorquez" w:date="2017-02-17T09:36:00Z"/>
                <w:rFonts w:ascii="LM Roman 10" w:hAnsi="LM Roman 10"/>
                <w:sz w:val="18"/>
                <w:szCs w:val="18"/>
              </w:rPr>
            </w:pPr>
            <w:ins w:id="1903"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904" w:author="andres camilo santana bohorquez" w:date="2017-02-17T09:36:00Z"/>
                <w:rFonts w:ascii="LM Roman 10" w:hAnsi="LM Roman 10"/>
                <w:sz w:val="18"/>
                <w:szCs w:val="18"/>
              </w:rPr>
            </w:pPr>
            <w:ins w:id="1905"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906" w:author="andres camilo santana bohorquez" w:date="2017-02-17T09:36:00Z"/>
                <w:sz w:val="18"/>
                <w:szCs w:val="18"/>
              </w:rPr>
            </w:pPr>
            <w:ins w:id="1907" w:author="andres camilo santana bohorquez" w:date="2017-02-17T09:36:00Z">
              <w:r>
                <w:rPr>
                  <w:rFonts w:ascii="LM Roman 10" w:hAnsi="LM Roman 10"/>
                  <w:sz w:val="18"/>
                  <w:szCs w:val="18"/>
                </w:rPr>
                <w:t xml:space="preserve">Windows 7 </w:t>
              </w:r>
              <w:proofErr w:type="spellStart"/>
              <w:r>
                <w:rPr>
                  <w:rFonts w:ascii="LM Roman 10" w:hAnsi="LM Roman 10"/>
                  <w:sz w:val="18"/>
                  <w:szCs w:val="18"/>
                </w:rPr>
                <w:t>Ultimate</w:t>
              </w:r>
              <w:proofErr w:type="spellEnd"/>
            </w:ins>
          </w:p>
        </w:tc>
        <w:tc>
          <w:tcPr>
            <w:tcW w:w="1276" w:type="dxa"/>
          </w:tcPr>
          <w:p w14:paraId="05F3888C" w14:textId="77777777" w:rsidR="00911F01" w:rsidRPr="002D449E" w:rsidRDefault="00911F01" w:rsidP="007B1D63">
            <w:pPr>
              <w:pStyle w:val="Incontec"/>
              <w:rPr>
                <w:ins w:id="1908" w:author="andres camilo santana bohorquez" w:date="2017-02-17T09:36:00Z"/>
                <w:rFonts w:cs="Times New Roman"/>
                <w:sz w:val="18"/>
                <w:szCs w:val="18"/>
              </w:rPr>
            </w:pPr>
            <w:ins w:id="1909"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910" w:author="andres camilo santana bohorquez" w:date="2017-02-17T09:36:00Z"/>
                <w:rFonts w:cs="Times New Roman"/>
                <w:sz w:val="18"/>
                <w:szCs w:val="18"/>
              </w:rPr>
            </w:pPr>
            <w:ins w:id="1911" w:author="andres camilo santana bohorquez" w:date="2017-02-17T09:36:00Z">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ins>
          </w:p>
        </w:tc>
      </w:tr>
      <w:tr w:rsidR="00911F01" w:rsidRPr="00102649" w14:paraId="79C1BACE" w14:textId="77777777" w:rsidTr="007B1D63">
        <w:trPr>
          <w:ins w:id="1912" w:author="andres camilo santana bohorquez" w:date="2017-02-17T09:36:00Z"/>
        </w:trPr>
        <w:tc>
          <w:tcPr>
            <w:tcW w:w="1843" w:type="dxa"/>
          </w:tcPr>
          <w:p w14:paraId="2BD7581A" w14:textId="77777777" w:rsidR="00911F01" w:rsidRPr="002D449E" w:rsidRDefault="00911F01" w:rsidP="007B1D63">
            <w:pPr>
              <w:pStyle w:val="Incontec"/>
              <w:rPr>
                <w:ins w:id="1913" w:author="andres camilo santana bohorquez" w:date="2017-02-17T09:36:00Z"/>
                <w:rFonts w:cs="Times New Roman"/>
                <w:sz w:val="18"/>
                <w:szCs w:val="18"/>
              </w:rPr>
            </w:pPr>
            <w:ins w:id="1914"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915" w:author="andres camilo santana bohorquez" w:date="2017-02-17T09:36:00Z"/>
                <w:rFonts w:cs="Times New Roman"/>
                <w:sz w:val="18"/>
                <w:szCs w:val="18"/>
              </w:rPr>
            </w:pPr>
            <w:ins w:id="1916"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917" w:author="andres camilo santana bohorquez" w:date="2017-02-17T09:36:00Z"/>
                <w:rFonts w:eastAsia="Arial" w:cs="Times New Roman"/>
                <w:sz w:val="18"/>
                <w:szCs w:val="18"/>
              </w:rPr>
            </w:pPr>
            <w:ins w:id="1918"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919" w:author="andres camilo santana bohorquez" w:date="2017-02-17T09:36:00Z"/>
                <w:rFonts w:ascii="LM Roman 10" w:hAnsi="LM Roman 10"/>
                <w:sz w:val="18"/>
                <w:szCs w:val="18"/>
              </w:rPr>
            </w:pPr>
            <w:ins w:id="1920" w:author="andres camilo santana bohorquez" w:date="2017-02-17T09:36:00Z">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ins>
          </w:p>
          <w:p w14:paraId="533A7E67" w14:textId="77777777" w:rsidR="00911F01" w:rsidRDefault="00911F01" w:rsidP="007B1D63">
            <w:pPr>
              <w:rPr>
                <w:ins w:id="1921" w:author="andres camilo santana bohorquez" w:date="2017-02-17T09:36:00Z"/>
                <w:rFonts w:ascii="LM Roman 10" w:hAnsi="LM Roman 10"/>
                <w:sz w:val="18"/>
                <w:szCs w:val="18"/>
              </w:rPr>
            </w:pPr>
            <w:ins w:id="1922"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923" w:author="andres camilo santana bohorquez" w:date="2017-02-17T09:36:00Z"/>
                <w:rFonts w:ascii="LM Roman 10" w:hAnsi="LM Roman 10"/>
                <w:sz w:val="18"/>
                <w:szCs w:val="18"/>
              </w:rPr>
            </w:pPr>
            <w:ins w:id="1924"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925" w:author="andres camilo santana bohorquez" w:date="2017-02-17T09:36:00Z"/>
                <w:rFonts w:ascii="LM Roman 10" w:hAnsi="LM Roman 10"/>
                <w:sz w:val="18"/>
                <w:szCs w:val="18"/>
              </w:rPr>
            </w:pPr>
            <w:ins w:id="1926"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927" w:author="andres camilo santana bohorquez" w:date="2017-02-17T09:36:00Z"/>
              </w:rPr>
            </w:pPr>
          </w:p>
        </w:tc>
        <w:tc>
          <w:tcPr>
            <w:tcW w:w="1276" w:type="dxa"/>
          </w:tcPr>
          <w:p w14:paraId="22FF5E6F" w14:textId="77777777" w:rsidR="00911F01" w:rsidRPr="002D449E" w:rsidRDefault="00911F01" w:rsidP="007B1D63">
            <w:pPr>
              <w:pStyle w:val="Incontec"/>
              <w:rPr>
                <w:ins w:id="1928" w:author="andres camilo santana bohorquez" w:date="2017-02-17T09:36:00Z"/>
                <w:rFonts w:cs="Times New Roman"/>
                <w:sz w:val="18"/>
                <w:szCs w:val="18"/>
              </w:rPr>
            </w:pPr>
            <w:ins w:id="1929"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930" w:author="andres camilo santana bohorquez" w:date="2017-02-17T09:36:00Z"/>
                <w:rFonts w:cs="Times New Roman"/>
                <w:sz w:val="18"/>
                <w:szCs w:val="18"/>
              </w:rPr>
            </w:pPr>
            <w:ins w:id="1931" w:author="andres camilo santana bohorquez" w:date="2017-02-17T09:36:00Z">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ins>
          </w:p>
        </w:tc>
      </w:tr>
      <w:tr w:rsidR="00911F01" w:rsidRPr="00102649" w14:paraId="19FB7F14" w14:textId="77777777" w:rsidTr="007B1D63">
        <w:trPr>
          <w:ins w:id="1932" w:author="andres camilo santana bohorquez" w:date="2017-02-17T09:36:00Z"/>
        </w:trPr>
        <w:tc>
          <w:tcPr>
            <w:tcW w:w="1843" w:type="dxa"/>
          </w:tcPr>
          <w:p w14:paraId="18287922" w14:textId="77777777" w:rsidR="00911F01" w:rsidRPr="002D449E" w:rsidRDefault="00911F01" w:rsidP="007B1D63">
            <w:pPr>
              <w:pStyle w:val="Incontec"/>
              <w:rPr>
                <w:ins w:id="1933" w:author="andres camilo santana bohorquez" w:date="2017-02-17T09:36:00Z"/>
                <w:rFonts w:eastAsia="Arial" w:cs="Times New Roman"/>
                <w:sz w:val="18"/>
                <w:szCs w:val="18"/>
              </w:rPr>
            </w:pPr>
            <w:ins w:id="1934"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1935" w:author="andres camilo santana bohorquez" w:date="2017-02-17T09:36:00Z"/>
                <w:rFonts w:eastAsia="Arial" w:cs="Times New Roman"/>
                <w:sz w:val="18"/>
                <w:szCs w:val="18"/>
              </w:rPr>
            </w:pPr>
            <w:ins w:id="1936"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1937" w:author="andres camilo santana bohorquez" w:date="2017-02-17T09:36:00Z"/>
                <w:rFonts w:ascii="LM Roman 10" w:hAnsi="LM Roman 10"/>
              </w:rPr>
            </w:pPr>
          </w:p>
          <w:p w14:paraId="5CFD8095" w14:textId="77777777" w:rsidR="00911F01" w:rsidRPr="003C2B75" w:rsidRDefault="00911F01" w:rsidP="007B1D63">
            <w:pPr>
              <w:pStyle w:val="Sinespaciado"/>
              <w:rPr>
                <w:ins w:id="1938" w:author="andres camilo santana bohorquez" w:date="2017-02-17T09:36:00Z"/>
                <w:rFonts w:ascii="LM Roman 10" w:hAnsi="LM Roman 10"/>
                <w:sz w:val="18"/>
                <w:szCs w:val="18"/>
              </w:rPr>
            </w:pPr>
            <w:ins w:id="1939"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1940" w:author="andres camilo santana bohorquez" w:date="2017-02-17T09:36:00Z"/>
                <w:rFonts w:ascii="LM Roman 10" w:eastAsia="Arial" w:hAnsi="LM Roman 10" w:cs="Times New Roman"/>
                <w:sz w:val="18"/>
                <w:szCs w:val="18"/>
              </w:rPr>
            </w:pPr>
            <w:ins w:id="1941" w:author="andres camilo santana bohorquez" w:date="2017-02-17T09:36:00Z">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ins>
          </w:p>
          <w:p w14:paraId="5E610487" w14:textId="77777777" w:rsidR="00911F01" w:rsidRPr="003C2B75" w:rsidRDefault="00911F01" w:rsidP="007B1D63">
            <w:pPr>
              <w:pStyle w:val="Sinespaciado"/>
              <w:rPr>
                <w:ins w:id="1942" w:author="andres camilo santana bohorquez" w:date="2017-02-17T09:36:00Z"/>
                <w:rFonts w:ascii="LM Roman 10" w:eastAsia="Arial" w:hAnsi="LM Roman 10" w:cs="Times New Roman"/>
                <w:sz w:val="18"/>
                <w:szCs w:val="18"/>
              </w:rPr>
            </w:pPr>
            <w:ins w:id="1943"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1944" w:author="andres camilo santana bohorquez" w:date="2017-02-17T09:36:00Z"/>
                <w:rFonts w:ascii="LM Roman 10" w:eastAsia="Arial" w:hAnsi="LM Roman 10" w:cs="Times New Roman"/>
                <w:sz w:val="18"/>
                <w:szCs w:val="18"/>
              </w:rPr>
            </w:pPr>
            <w:ins w:id="1945"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1946" w:author="andres camilo santana bohorquez" w:date="2017-02-17T09:36:00Z"/>
                <w:rFonts w:eastAsia="Arial" w:cs="Times New Roman"/>
                <w:sz w:val="18"/>
                <w:szCs w:val="18"/>
              </w:rPr>
            </w:pPr>
            <w:proofErr w:type="spellStart"/>
            <w:ins w:id="1947" w:author="andres camilo santana bohorquez" w:date="2017-02-17T09:36:00Z">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1948" w:author="andres camilo santana bohorquez" w:date="2017-02-17T09:36:00Z"/>
                <w:rFonts w:eastAsia="Arial" w:cs="Times New Roman"/>
                <w:sz w:val="18"/>
                <w:szCs w:val="18"/>
              </w:rPr>
            </w:pPr>
            <w:ins w:id="1949"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1950" w:author="andres camilo santana bohorquez" w:date="2017-02-17T09:36:00Z"/>
                <w:rFonts w:eastAsia="Arial" w:cs="Times New Roman"/>
                <w:sz w:val="18"/>
                <w:szCs w:val="18"/>
              </w:rPr>
            </w:pPr>
            <w:ins w:id="1951" w:author="andres camilo santana bohorquez" w:date="2017-02-17T09:36:00Z">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ins>
          </w:p>
        </w:tc>
      </w:tr>
    </w:tbl>
    <w:p w14:paraId="6046EF11" w14:textId="7C0713D1" w:rsidR="00911F01" w:rsidRDefault="00911F01" w:rsidP="00911F01">
      <w:pPr>
        <w:pStyle w:val="Incontec"/>
        <w:rPr>
          <w:ins w:id="1952" w:author="andres camilo santana bohorquez" w:date="2017-02-17T09:36:00Z"/>
          <w:rFonts w:cs="Times New Roman"/>
        </w:rPr>
      </w:pPr>
      <w:ins w:id="1953" w:author="andres camilo santana bohorquez" w:date="2017-02-17T09:36:00Z">
        <w:r w:rsidRPr="003C2B75">
          <w:rPr>
            <w:rFonts w:cs="Times New Roman"/>
            <w:b/>
            <w:i/>
          </w:rPr>
          <w:t>Tabla 5-</w:t>
        </w:r>
      </w:ins>
      <w:r w:rsidR="00DC3116">
        <w:rPr>
          <w:rFonts w:cs="Times New Roman"/>
          <w:b/>
          <w:i/>
        </w:rPr>
        <w:t>4</w:t>
      </w:r>
      <w:ins w:id="1954"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p w14:paraId="00F9741A" w14:textId="77777777" w:rsidR="00911F01" w:rsidRPr="00102649" w:rsidRDefault="00911F01" w:rsidP="00E75E0F">
      <w:pPr>
        <w:pStyle w:val="Incontec"/>
        <w:numPr>
          <w:ilvl w:val="2"/>
          <w:numId w:val="1"/>
        </w:numPr>
        <w:outlineLvl w:val="2"/>
        <w:rPr>
          <w:ins w:id="1955" w:author="andres camilo santana bohorquez" w:date="2017-02-17T09:36:00Z"/>
          <w:rFonts w:cs="Times New Roman"/>
          <w:sz w:val="28"/>
          <w:szCs w:val="28"/>
        </w:rPr>
      </w:pPr>
      <w:bookmarkStart w:id="1956" w:name="_Toc475311939"/>
      <w:ins w:id="1957" w:author="andres camilo santana bohorquez" w:date="2017-02-17T09:36:00Z">
        <w:r w:rsidRPr="0090583F">
          <w:rPr>
            <w:rFonts w:cs="Times New Roman"/>
            <w:szCs w:val="28"/>
          </w:rPr>
          <w:t>Localización</w:t>
        </w:r>
        <w:bookmarkEnd w:id="1956"/>
      </w:ins>
    </w:p>
    <w:p w14:paraId="7CE7BCD8" w14:textId="77777777" w:rsidR="00911F01" w:rsidRPr="00102649" w:rsidRDefault="00911F01" w:rsidP="00911F01">
      <w:pPr>
        <w:pStyle w:val="Incontec"/>
        <w:rPr>
          <w:ins w:id="1958" w:author="andres camilo santana bohorquez" w:date="2017-02-17T09:36:00Z"/>
        </w:rPr>
      </w:pPr>
    </w:p>
    <w:p w14:paraId="61449B89" w14:textId="77777777" w:rsidR="00911F01" w:rsidRPr="00102649" w:rsidRDefault="00911F01" w:rsidP="00911F01">
      <w:pPr>
        <w:pStyle w:val="Incontec"/>
        <w:rPr>
          <w:ins w:id="1959" w:author="andres camilo santana bohorquez" w:date="2017-02-17T09:36:00Z"/>
          <w:rFonts w:cs="Times New Roman"/>
        </w:rPr>
      </w:pPr>
      <w:ins w:id="1960"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1961" w:author="andres camilo santana bohorquez" w:date="2017-02-17T09:36:00Z"/>
          <w:rFonts w:cs="Times New Roman"/>
        </w:rPr>
      </w:pPr>
    </w:p>
    <w:p w14:paraId="174187F7" w14:textId="56487498" w:rsidR="00911F01" w:rsidRPr="00102649" w:rsidRDefault="00911F01" w:rsidP="00911F01">
      <w:pPr>
        <w:pStyle w:val="Incontec"/>
        <w:rPr>
          <w:ins w:id="1962" w:author="andres camilo santana bohorquez" w:date="2017-02-17T09:36:00Z"/>
          <w:rFonts w:cs="Times New Roman"/>
        </w:rPr>
      </w:pPr>
      <w:ins w:id="1963"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ins>
      <w:r w:rsidR="00DC3116">
        <w:rPr>
          <w:rFonts w:cs="Times New Roman"/>
        </w:rPr>
        <w:t>2</w:t>
      </w:r>
      <w:ins w:id="1964" w:author="andres camilo santana bohorquez" w:date="2017-02-17T09:36:00Z">
        <w:r w:rsidRPr="00102649">
          <w:rPr>
            <w:rFonts w:cs="Times New Roman"/>
          </w:rPr>
          <w:t>1.</w:t>
        </w:r>
      </w:ins>
    </w:p>
    <w:p w14:paraId="4809C50E" w14:textId="77777777" w:rsidR="00911F01" w:rsidRPr="00102649" w:rsidRDefault="00911F01" w:rsidP="00911F01">
      <w:pPr>
        <w:pStyle w:val="Incontec"/>
        <w:jc w:val="center"/>
        <w:rPr>
          <w:ins w:id="1965" w:author="andres camilo santana bohorquez" w:date="2017-02-17T09:36:00Z"/>
          <w:rFonts w:cs="Times New Roman"/>
        </w:rPr>
      </w:pPr>
      <w:ins w:id="1966" w:author="andres camilo santana bohorquez" w:date="2017-02-17T09:36:00Z">
        <w:r w:rsidRPr="00102649">
          <w:rPr>
            <w:rFonts w:cs="Times New Roman"/>
            <w:noProof/>
            <w:lang w:val="es-ES" w:eastAsia="es-ES"/>
            <w:rPrChange w:id="1967" w:author="Unknown">
              <w:rPr>
                <w:noProof/>
                <w:lang w:val="es-ES" w:eastAsia="es-ES"/>
              </w:rPr>
            </w:rPrChange>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36903B87" w:rsidR="00911F01" w:rsidRPr="000A0072" w:rsidRDefault="00911F01" w:rsidP="00911F01">
      <w:pPr>
        <w:pStyle w:val="Incontec"/>
        <w:rPr>
          <w:ins w:id="1968" w:author="andres camilo santana bohorquez" w:date="2017-02-17T09:36:00Z"/>
          <w:rFonts w:cs="Times New Roman"/>
          <w:sz w:val="22"/>
          <w:szCs w:val="22"/>
        </w:rPr>
      </w:pPr>
      <w:ins w:id="1969" w:author="andres camilo santana bohorquez" w:date="2017-02-17T09:36:00Z">
        <w:r w:rsidRPr="000A0072">
          <w:rPr>
            <w:rFonts w:cs="Times New Roman"/>
            <w:b/>
            <w:i/>
            <w:sz w:val="22"/>
            <w:szCs w:val="22"/>
          </w:rPr>
          <w:t>Figura 5-</w:t>
        </w:r>
      </w:ins>
      <w:r w:rsidR="00DC3116">
        <w:rPr>
          <w:rFonts w:cs="Times New Roman"/>
          <w:b/>
          <w:i/>
          <w:sz w:val="22"/>
          <w:szCs w:val="22"/>
        </w:rPr>
        <w:t>2</w:t>
      </w:r>
      <w:ins w:id="1970" w:author="andres camilo santana bohorquez" w:date="2017-02-17T09:36:00Z">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1971" w:author="andres camilo santana bohorquez" w:date="2017-02-17T09:36:00Z"/>
          <w:rFonts w:cs="Times New Roman"/>
        </w:rPr>
      </w:pPr>
    </w:p>
    <w:p w14:paraId="691A5657" w14:textId="34ADE128" w:rsidR="00911F01" w:rsidRPr="00102649" w:rsidRDefault="00911F01" w:rsidP="00911F01">
      <w:pPr>
        <w:pStyle w:val="Incontec"/>
        <w:rPr>
          <w:ins w:id="1972" w:author="andres camilo santana bohorquez" w:date="2017-02-17T09:36:00Z"/>
          <w:rFonts w:cs="Times New Roman"/>
        </w:rPr>
      </w:pPr>
      <w:ins w:id="1973"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ins>
      <w:r w:rsidR="00DC3116">
        <w:rPr>
          <w:rFonts w:cs="Times New Roman"/>
        </w:rPr>
        <w:t>2</w:t>
      </w:r>
      <w:ins w:id="1974" w:author="andres camilo santana bohorquez" w:date="2017-02-17T09:36:00Z">
        <w:r w:rsidRPr="00102649">
          <w:rPr>
            <w:rFonts w:cs="Times New Roman"/>
          </w:rPr>
          <w:t>2</w:t>
        </w:r>
      </w:ins>
    </w:p>
    <w:p w14:paraId="326F26FE" w14:textId="77777777" w:rsidR="00911F01" w:rsidRPr="00102649" w:rsidRDefault="00911F01" w:rsidP="00911F01">
      <w:pPr>
        <w:pStyle w:val="Incontec"/>
        <w:rPr>
          <w:ins w:id="1975" w:author="andres camilo santana bohorquez" w:date="2017-02-17T09:36:00Z"/>
          <w:rFonts w:cs="Times New Roman"/>
        </w:rPr>
      </w:pPr>
    </w:p>
    <w:p w14:paraId="6D379A83" w14:textId="77777777" w:rsidR="00911F01" w:rsidRPr="00102649" w:rsidRDefault="00911F01" w:rsidP="00911F01">
      <w:pPr>
        <w:pStyle w:val="Incontec"/>
        <w:rPr>
          <w:ins w:id="1976" w:author="andres camilo santana bohorquez" w:date="2017-02-17T09:36:00Z"/>
          <w:rFonts w:cs="Times New Roman"/>
        </w:rPr>
      </w:pPr>
      <w:ins w:id="1977" w:author="andres camilo santana bohorquez" w:date="2017-02-17T09:36:00Z">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0DA391A1" w:rsidR="00911F01" w:rsidRPr="000A0072" w:rsidRDefault="00911F01" w:rsidP="00911F01">
      <w:pPr>
        <w:pStyle w:val="Incontec"/>
        <w:rPr>
          <w:ins w:id="1978" w:author="andres camilo santana bohorquez" w:date="2017-02-17T09:36:00Z"/>
          <w:rFonts w:cs="Times New Roman"/>
          <w:sz w:val="22"/>
          <w:szCs w:val="22"/>
        </w:rPr>
      </w:pPr>
      <w:ins w:id="1979" w:author="andres camilo santana bohorquez" w:date="2017-02-17T09:36:00Z">
        <w:r w:rsidRPr="000A0072">
          <w:rPr>
            <w:rFonts w:cs="Times New Roman"/>
            <w:b/>
            <w:i/>
            <w:sz w:val="22"/>
            <w:szCs w:val="22"/>
          </w:rPr>
          <w:t>Figura 5-</w:t>
        </w:r>
      </w:ins>
      <w:r w:rsidR="00DC3116">
        <w:rPr>
          <w:rFonts w:cs="Times New Roman"/>
          <w:b/>
          <w:i/>
          <w:sz w:val="22"/>
          <w:szCs w:val="22"/>
        </w:rPr>
        <w:t>2</w:t>
      </w:r>
      <w:ins w:id="1980" w:author="andres camilo santana bohorquez" w:date="2017-02-17T09:36:00Z">
        <w:r w:rsidRPr="000A0072">
          <w:rPr>
            <w:rFonts w:cs="Times New Roman"/>
            <w:b/>
            <w:i/>
            <w:sz w:val="22"/>
            <w:szCs w:val="22"/>
          </w:rPr>
          <w:t>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1981" w:author="andres camilo santana bohorquez" w:date="2017-02-17T09:36:00Z"/>
          <w:rFonts w:cs="Times New Roman"/>
        </w:rPr>
      </w:pPr>
    </w:p>
    <w:p w14:paraId="05449BF3" w14:textId="77777777" w:rsidR="00911F01" w:rsidRPr="00102649" w:rsidRDefault="00911F01" w:rsidP="00911F01">
      <w:pPr>
        <w:pStyle w:val="Incontec"/>
        <w:rPr>
          <w:ins w:id="1982" w:author="andres camilo santana bohorquez" w:date="2017-02-17T09:36:00Z"/>
          <w:rFonts w:cs="Times New Roman"/>
        </w:rPr>
      </w:pPr>
      <w:ins w:id="1983" w:author="andres camilo santana bohorquez" w:date="2017-02-17T09:36:00Z">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1984" w:author="andres camilo santana bohorquez" w:date="2017-02-17T09:36:00Z"/>
        </w:rPr>
      </w:pPr>
    </w:p>
    <w:p w14:paraId="335FD382" w14:textId="77777777" w:rsidR="00911F01" w:rsidRPr="00F10F68" w:rsidRDefault="00911F01" w:rsidP="00911F01">
      <w:pPr>
        <w:jc w:val="both"/>
        <w:rPr>
          <w:ins w:id="1985" w:author="andres camilo santana bohorquez" w:date="2017-02-17T09:36:00Z"/>
          <w:rFonts w:ascii="LM Roman 10" w:hAnsi="LM Roman 10"/>
          <w:sz w:val="24"/>
        </w:rPr>
      </w:pPr>
      <w:ins w:id="1986"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571675A6" w:rsidR="00911F01" w:rsidRDefault="00911F01" w:rsidP="00911F01">
      <w:pPr>
        <w:jc w:val="both"/>
        <w:rPr>
          <w:ins w:id="1987" w:author="andres camilo santana bohorquez" w:date="2017-02-17T09:36:00Z"/>
          <w:rFonts w:ascii="LM Roman 10" w:hAnsi="LM Roman 10"/>
          <w:sz w:val="24"/>
        </w:rPr>
      </w:pPr>
      <w:ins w:id="1988"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ins>
      <w:r w:rsidR="00DC3116">
        <w:rPr>
          <w:rFonts w:ascii="LM Roman 10" w:hAnsi="LM Roman 10"/>
          <w:sz w:val="24"/>
        </w:rPr>
        <w:t>2</w:t>
      </w:r>
      <w:ins w:id="1989" w:author="andres camilo santana bohorquez" w:date="2017-02-17T09:36:00Z">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1990" w:author="andres camilo santana bohorquez" w:date="2017-02-17T09:36:00Z"/>
          <w:rFonts w:ascii="LM Roman 10" w:hAnsi="LM Roman 10"/>
          <w:sz w:val="24"/>
        </w:rPr>
      </w:pPr>
    </w:p>
    <w:p w14:paraId="47A152F8" w14:textId="77777777" w:rsidR="00911F01" w:rsidRDefault="00911F01" w:rsidP="00911F01">
      <w:pPr>
        <w:jc w:val="center"/>
        <w:rPr>
          <w:ins w:id="1991" w:author="andres camilo santana bohorquez" w:date="2017-02-17T09:36:00Z"/>
          <w:rFonts w:ascii="LM Roman 10" w:hAnsi="LM Roman 10"/>
          <w:sz w:val="24"/>
        </w:rPr>
      </w:pPr>
      <w:ins w:id="1992"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13AC48EF" w:rsidR="00911F01" w:rsidRPr="000A0072" w:rsidRDefault="00911F01" w:rsidP="00911F01">
      <w:pPr>
        <w:jc w:val="both"/>
        <w:rPr>
          <w:ins w:id="1993" w:author="andres camilo santana bohorquez" w:date="2017-02-17T09:36:00Z"/>
          <w:rFonts w:ascii="LM Roman 10" w:hAnsi="LM Roman 10"/>
        </w:rPr>
      </w:pPr>
      <w:ins w:id="1994" w:author="andres camilo santana bohorquez" w:date="2017-02-17T09:36:00Z">
        <w:r w:rsidRPr="000A0072">
          <w:rPr>
            <w:rFonts w:ascii="LM Roman 10" w:hAnsi="LM Roman 10"/>
            <w:b/>
            <w:i/>
          </w:rPr>
          <w:t>Figura 5-</w:t>
        </w:r>
      </w:ins>
      <w:r w:rsidR="00DC3116">
        <w:rPr>
          <w:rFonts w:ascii="LM Roman 10" w:hAnsi="LM Roman 10"/>
          <w:b/>
          <w:i/>
        </w:rPr>
        <w:t>2</w:t>
      </w:r>
      <w:ins w:id="1995" w:author="andres camilo santana bohorquez" w:date="2017-02-17T09:36:00Z">
        <w:r w:rsidRPr="000A0072">
          <w:rPr>
            <w:rFonts w:ascii="LM Roman 10" w:hAnsi="LM Roman 10"/>
            <w:b/>
            <w:i/>
          </w:rPr>
          <w:t>3</w:t>
        </w:r>
        <w:r w:rsidRPr="000A0072">
          <w:rPr>
            <w:rFonts w:ascii="LM Roman 10" w:hAnsi="LM Roman 10"/>
          </w:rPr>
          <w:t>. Ubicación Parquesoft. Fuente: Autores.</w:t>
        </w:r>
      </w:ins>
    </w:p>
    <w:p w14:paraId="6F4BAC9F" w14:textId="77777777" w:rsidR="00911F01" w:rsidRDefault="00911F01" w:rsidP="00911F01">
      <w:pPr>
        <w:jc w:val="both"/>
        <w:rPr>
          <w:ins w:id="1996" w:author="andres camilo santana bohorquez" w:date="2017-02-17T09:36:00Z"/>
          <w:rFonts w:ascii="LM Roman 10" w:hAnsi="LM Roman 10"/>
          <w:sz w:val="24"/>
        </w:rPr>
      </w:pPr>
    </w:p>
    <w:p w14:paraId="452A41F4" w14:textId="77777777" w:rsidR="00911F01" w:rsidRDefault="00911F01" w:rsidP="00911F01">
      <w:pPr>
        <w:jc w:val="both"/>
        <w:rPr>
          <w:ins w:id="1997" w:author="andres camilo santana bohorquez" w:date="2017-02-17T09:36:00Z"/>
          <w:rFonts w:ascii="LM Roman 10" w:hAnsi="LM Roman 10"/>
          <w:sz w:val="24"/>
        </w:rPr>
      </w:pPr>
    </w:p>
    <w:p w14:paraId="01310097" w14:textId="77777777" w:rsidR="00911F01" w:rsidRDefault="00911F01" w:rsidP="00911F01">
      <w:pPr>
        <w:jc w:val="both"/>
        <w:rPr>
          <w:ins w:id="1998" w:author="andres camilo santana bohorquez" w:date="2017-02-17T09:36:00Z"/>
          <w:rFonts w:ascii="LM Roman 10" w:hAnsi="LM Roman 10"/>
          <w:sz w:val="24"/>
        </w:rPr>
      </w:pPr>
    </w:p>
    <w:p w14:paraId="4FF05741" w14:textId="77777777" w:rsidR="00911F01" w:rsidRDefault="00911F01" w:rsidP="00911F01">
      <w:pPr>
        <w:jc w:val="both"/>
        <w:rPr>
          <w:ins w:id="1999" w:author="andres camilo santana bohorquez" w:date="2017-02-17T09:36:00Z"/>
          <w:rFonts w:ascii="LM Roman 10" w:hAnsi="LM Roman 10"/>
          <w:sz w:val="24"/>
        </w:rPr>
      </w:pPr>
    </w:p>
    <w:p w14:paraId="52502D82" w14:textId="77777777" w:rsidR="00911F01" w:rsidRPr="0018414A" w:rsidRDefault="00911F01" w:rsidP="00911F01">
      <w:pPr>
        <w:pStyle w:val="Incontec"/>
        <w:rPr>
          <w:ins w:id="2000" w:author="andres camilo santana bohorquez" w:date="2017-02-17T09:36:00Z"/>
          <w:rFonts w:cs="Times New Roman"/>
          <w:i/>
        </w:rPr>
      </w:pPr>
      <w:ins w:id="2001" w:author="andres camilo santana bohorquez" w:date="2017-02-17T09:36:00Z">
        <w:r w:rsidRPr="0018414A">
          <w:rPr>
            <w:rFonts w:eastAsia="Arial" w:cs="Times New Roman"/>
            <w:i/>
          </w:rPr>
          <w:t>Distribución Espacial.</w:t>
        </w:r>
      </w:ins>
    </w:p>
    <w:p w14:paraId="68EEB1CF" w14:textId="5376B451" w:rsidR="00911F01" w:rsidRPr="00102649" w:rsidRDefault="00911F01" w:rsidP="00911F01">
      <w:pPr>
        <w:pStyle w:val="Incontec"/>
        <w:rPr>
          <w:ins w:id="2002" w:author="andres camilo santana bohorquez" w:date="2017-02-17T09:36:00Z"/>
          <w:rFonts w:cs="Times New Roman"/>
        </w:rPr>
      </w:pPr>
      <w:ins w:id="2003"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w:t>
      </w:r>
      <w:r w:rsidR="00DC3116">
        <w:rPr>
          <w:rFonts w:eastAsia="Arial" w:cs="Times New Roman"/>
        </w:rPr>
        <w:t>2</w:t>
      </w:r>
      <w:r w:rsidR="00B65399">
        <w:rPr>
          <w:rFonts w:eastAsia="Arial" w:cs="Times New Roman"/>
        </w:rPr>
        <w:t>4</w:t>
      </w:r>
      <w:ins w:id="2004"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2005" w:author="andres camilo santana bohorquez" w:date="2017-02-17T09:36:00Z"/>
          <w:rFonts w:cs="Times New Roman"/>
        </w:rPr>
      </w:pPr>
      <w:ins w:id="2006" w:author="andres camilo santana bohorquez" w:date="2017-02-17T09:36:00Z">
        <w:r w:rsidRPr="00102649">
          <w:rPr>
            <w:rFonts w:eastAsia="Arial" w:cs="Times New Roman"/>
          </w:rPr>
          <w:lastRenderedPageBreak/>
          <w:t xml:space="preserve"> Distribución Interna</w:t>
        </w:r>
      </w:ins>
    </w:p>
    <w:p w14:paraId="2D2D73C2" w14:textId="77777777" w:rsidR="00911F01" w:rsidRPr="00102649" w:rsidRDefault="00911F01" w:rsidP="00911F01">
      <w:pPr>
        <w:pStyle w:val="Incontec"/>
        <w:rPr>
          <w:ins w:id="2007" w:author="andres camilo santana bohorquez" w:date="2017-02-17T09:36:00Z"/>
          <w:rFonts w:cs="Times New Roman"/>
        </w:rPr>
      </w:pPr>
      <w:ins w:id="2008"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2009" w:author="andres camilo santana bohorquez" w:date="2017-02-17T09:36:00Z"/>
          <w:rFonts w:cs="Times New Roman"/>
        </w:rPr>
      </w:pPr>
      <w:ins w:id="2010" w:author="andres camilo santana bohorquez" w:date="2017-02-17T09:36:00Z">
        <w:r>
          <w:rPr>
            <w:rFonts w:cs="Times New Roman"/>
            <w:noProof/>
            <w:lang w:val="es-ES" w:eastAsia="es-ES"/>
            <w:rPrChange w:id="2011" w:author="Unknown">
              <w:rPr>
                <w:noProof/>
                <w:lang w:val="es-ES" w:eastAsia="es-ES"/>
              </w:rPr>
            </w:rPrChange>
          </w:rPr>
          <w:drawing>
            <wp:inline distT="0" distB="0" distL="0" distR="0" wp14:anchorId="376A2229" wp14:editId="7DAD5FEC">
              <wp:extent cx="4401879" cy="508372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ins>
    </w:p>
    <w:p w14:paraId="01435208" w14:textId="0BF069CF" w:rsidR="00911F01" w:rsidRPr="000A0072" w:rsidRDefault="00911F01" w:rsidP="00911F01">
      <w:pPr>
        <w:pStyle w:val="Incontec"/>
        <w:rPr>
          <w:ins w:id="2012" w:author="andres camilo santana bohorquez" w:date="2017-02-17T09:36:00Z"/>
          <w:rFonts w:cs="Times New Roman"/>
          <w:sz w:val="22"/>
          <w:szCs w:val="22"/>
        </w:rPr>
      </w:pPr>
      <w:ins w:id="2013" w:author="andres camilo santana bohorquez" w:date="2017-02-17T09:36:00Z">
        <w:r w:rsidRPr="000A0072">
          <w:rPr>
            <w:rFonts w:cs="Times New Roman"/>
            <w:b/>
            <w:i/>
            <w:sz w:val="22"/>
            <w:szCs w:val="22"/>
          </w:rPr>
          <w:t>Figura 5-</w:t>
        </w:r>
      </w:ins>
      <w:r w:rsidR="00DC3116">
        <w:rPr>
          <w:rFonts w:cs="Times New Roman"/>
          <w:b/>
          <w:i/>
          <w:sz w:val="22"/>
          <w:szCs w:val="22"/>
        </w:rPr>
        <w:t>2</w:t>
      </w:r>
      <w:ins w:id="2014" w:author="andres camilo santana bohorquez" w:date="2017-02-17T09:36:00Z">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2015" w:author="andres camilo santana bohorquez" w:date="2017-02-17T09:36:00Z"/>
        </w:rPr>
      </w:pPr>
    </w:p>
    <w:p w14:paraId="5D725FA1" w14:textId="77777777" w:rsidR="00911F01" w:rsidRPr="00F73137" w:rsidRDefault="00911F01" w:rsidP="00E75E0F">
      <w:pPr>
        <w:pStyle w:val="Prrafodelista"/>
        <w:numPr>
          <w:ilvl w:val="2"/>
          <w:numId w:val="1"/>
        </w:numPr>
        <w:outlineLvl w:val="2"/>
        <w:rPr>
          <w:ins w:id="2016" w:author="andres camilo santana bohorquez" w:date="2017-02-17T09:36:00Z"/>
          <w:rFonts w:ascii="LM Roman 10" w:hAnsi="LM Roman 10"/>
          <w:sz w:val="24"/>
        </w:rPr>
      </w:pPr>
      <w:bookmarkStart w:id="2017" w:name="_Toc475311940"/>
      <w:ins w:id="2018" w:author="andres camilo santana bohorquez" w:date="2017-02-17T09:36:00Z">
        <w:r w:rsidRPr="00F73137">
          <w:rPr>
            <w:rFonts w:ascii="LM Roman 10" w:hAnsi="LM Roman 10"/>
            <w:sz w:val="24"/>
          </w:rPr>
          <w:t>Estructura Organizacional</w:t>
        </w:r>
        <w:bookmarkEnd w:id="2017"/>
      </w:ins>
    </w:p>
    <w:p w14:paraId="07CB8576" w14:textId="77777777" w:rsidR="00911F01" w:rsidRPr="00F73137" w:rsidRDefault="00911F01" w:rsidP="00911F01">
      <w:pPr>
        <w:rPr>
          <w:ins w:id="2019" w:author="andres camilo santana bohorquez" w:date="2017-02-17T09:36:00Z"/>
          <w:rFonts w:ascii="LM Roman 10" w:hAnsi="LM Roman 10"/>
          <w:sz w:val="24"/>
        </w:rPr>
      </w:pPr>
    </w:p>
    <w:p w14:paraId="25CBB31F" w14:textId="77777777" w:rsidR="00911F01" w:rsidRDefault="00911F01" w:rsidP="00911F01">
      <w:pPr>
        <w:pStyle w:val="Incontec"/>
        <w:rPr>
          <w:ins w:id="2020" w:author="andres camilo santana bohorquez" w:date="2017-02-17T09:36:00Z"/>
          <w:rFonts w:eastAsia="Arial" w:cs="Times New Roman"/>
        </w:rPr>
      </w:pPr>
      <w:ins w:id="2021"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2022" w:author="andres camilo santana bohorquez" w:date="2017-02-17T09:36:00Z"/>
        </w:rPr>
      </w:pPr>
    </w:p>
    <w:p w14:paraId="2201174C" w14:textId="77777777" w:rsidR="00911F01" w:rsidRPr="00102649" w:rsidRDefault="00911F01" w:rsidP="00911F01">
      <w:pPr>
        <w:pStyle w:val="Incontec"/>
        <w:rPr>
          <w:ins w:id="2023" w:author="andres camilo santana bohorquez" w:date="2017-02-17T09:36:00Z"/>
          <w:rFonts w:cs="Times New Roman"/>
        </w:rPr>
      </w:pPr>
      <w:ins w:id="2024" w:author="andres camilo santana bohorquez" w:date="2017-02-17T09:36:00Z">
        <w:r w:rsidRPr="0022378D">
          <w:rPr>
            <w:rFonts w:eastAsia="Arial" w:cs="Times New Roman"/>
            <w:i/>
          </w:rPr>
          <w:lastRenderedPageBreak/>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2025" w:author="andres camilo santana bohorquez" w:date="2017-02-17T09:36:00Z"/>
          <w:rFonts w:eastAsia="Arial" w:cs="Times New Roman"/>
        </w:rPr>
      </w:pPr>
      <w:ins w:id="2026"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2027" w:author="andres camilo santana bohorquez" w:date="2017-02-17T09:36:00Z"/>
          <w:rFonts w:eastAsia="Arial"/>
        </w:rPr>
      </w:pPr>
      <w:ins w:id="2028"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2029" w:author="andres camilo santana bohorquez" w:date="2017-02-17T09:36:00Z"/>
        </w:rPr>
      </w:pPr>
    </w:p>
    <w:p w14:paraId="39E8CB60" w14:textId="77777777" w:rsidR="00911F01" w:rsidRPr="0022378D" w:rsidRDefault="00911F01" w:rsidP="00911F01">
      <w:pPr>
        <w:pStyle w:val="Incontec"/>
        <w:numPr>
          <w:ilvl w:val="0"/>
          <w:numId w:val="12"/>
        </w:numPr>
        <w:rPr>
          <w:ins w:id="2030" w:author="andres camilo santana bohorquez" w:date="2017-02-17T09:36:00Z"/>
          <w:rFonts w:eastAsia="Arial"/>
        </w:rPr>
      </w:pPr>
      <w:ins w:id="2031"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2032" w:author="andres camilo santana bohorquez" w:date="2017-02-17T09:36:00Z"/>
          <w:rFonts w:cs="CMR12"/>
        </w:rPr>
      </w:pPr>
      <w:ins w:id="2033"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2034" w:author="andres camilo santana bohorquez" w:date="2017-02-17T09:36:00Z"/>
        </w:rPr>
      </w:pPr>
    </w:p>
    <w:p w14:paraId="7845C137" w14:textId="77777777" w:rsidR="00911F01" w:rsidRPr="0022378D" w:rsidRDefault="00911F01" w:rsidP="00911F01">
      <w:pPr>
        <w:pStyle w:val="Incontec"/>
        <w:numPr>
          <w:ilvl w:val="0"/>
          <w:numId w:val="12"/>
        </w:numPr>
        <w:rPr>
          <w:ins w:id="2035" w:author="andres camilo santana bohorquez" w:date="2017-02-17T09:36:00Z"/>
        </w:rPr>
      </w:pPr>
      <w:proofErr w:type="spellStart"/>
      <w:ins w:id="2036" w:author="andres camilo santana bohorquez" w:date="2017-02-17T09:36:00Z">
        <w:r w:rsidRPr="000D61A3">
          <w:t>Managment</w:t>
        </w:r>
        <w:proofErr w:type="spellEnd"/>
        <w:r>
          <w:t>: Esta</w:t>
        </w:r>
        <w:r w:rsidRPr="000D61A3">
          <w:t xml:space="preserve"> área se encarga del control de las finanzas de la empresa y el control legal de la misma.</w:t>
        </w:r>
      </w:ins>
    </w:p>
    <w:p w14:paraId="271256EA" w14:textId="77777777" w:rsidR="00911F01" w:rsidRDefault="00911F01" w:rsidP="00911F01">
      <w:pPr>
        <w:rPr>
          <w:ins w:id="2037" w:author="andres camilo santana bohorquez" w:date="2017-02-17T09:36:00Z"/>
        </w:rPr>
      </w:pPr>
    </w:p>
    <w:p w14:paraId="059D1345" w14:textId="77777777" w:rsidR="00911F01" w:rsidRPr="0022378D" w:rsidRDefault="00911F01" w:rsidP="00911F01">
      <w:pPr>
        <w:rPr>
          <w:ins w:id="2038" w:author="andres camilo santana bohorquez" w:date="2017-02-17T09:36:00Z"/>
        </w:rPr>
      </w:pPr>
    </w:p>
    <w:p w14:paraId="75F903BF" w14:textId="77777777" w:rsidR="00911F01" w:rsidRPr="00102649" w:rsidRDefault="00911F01" w:rsidP="00911F01">
      <w:pPr>
        <w:pStyle w:val="Incontec"/>
        <w:jc w:val="center"/>
        <w:rPr>
          <w:ins w:id="2039" w:author="andres camilo santana bohorquez" w:date="2017-02-17T09:36:00Z"/>
          <w:rFonts w:eastAsia="Arial" w:cs="Times New Roman"/>
        </w:rPr>
      </w:pPr>
      <w:ins w:id="2040" w:author="andres camilo santana bohorquez" w:date="2017-02-17T09:36:00Z">
        <w:r>
          <w:rPr>
            <w:rFonts w:eastAsia="Arial" w:cs="Times New Roman"/>
            <w:noProof/>
            <w:lang w:val="es-ES" w:eastAsia="es-ES"/>
            <w:rPrChange w:id="2041" w:author="Unknown">
              <w:rPr>
                <w:noProof/>
                <w:lang w:val="es-ES" w:eastAsia="es-ES"/>
              </w:rPr>
            </w:rPrChange>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2117F0A2" w:rsidR="00911F01" w:rsidRPr="000A0072" w:rsidRDefault="00911F01" w:rsidP="00911F01">
      <w:pPr>
        <w:pStyle w:val="Incontec"/>
        <w:rPr>
          <w:ins w:id="2042" w:author="andres camilo santana bohorquez" w:date="2017-02-17T09:36:00Z"/>
          <w:rFonts w:eastAsia="Arial" w:cs="Times New Roman"/>
          <w:sz w:val="22"/>
          <w:szCs w:val="22"/>
        </w:rPr>
      </w:pPr>
      <w:ins w:id="2043" w:author="andres camilo santana bohorquez" w:date="2017-02-17T09:36:00Z">
        <w:r w:rsidRPr="000A0072">
          <w:rPr>
            <w:rFonts w:eastAsia="Arial" w:cs="Times New Roman"/>
            <w:b/>
            <w:i/>
            <w:sz w:val="22"/>
            <w:szCs w:val="22"/>
          </w:rPr>
          <w:t>Figura 5-</w:t>
        </w:r>
      </w:ins>
      <w:r w:rsidR="00DC3116">
        <w:rPr>
          <w:rFonts w:eastAsia="Arial" w:cs="Times New Roman"/>
          <w:b/>
          <w:i/>
          <w:sz w:val="22"/>
          <w:szCs w:val="22"/>
        </w:rPr>
        <w:t>2</w:t>
      </w:r>
      <w:ins w:id="2044" w:author="andres camilo santana bohorquez" w:date="2017-02-17T09:36:00Z">
        <w:r w:rsidRPr="000A0072">
          <w:rPr>
            <w:rFonts w:eastAsia="Arial" w:cs="Times New Roman"/>
            <w:b/>
            <w:i/>
            <w:sz w:val="22"/>
            <w:szCs w:val="22"/>
          </w:rPr>
          <w:t>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2045" w:author="andres camilo santana bohorquez" w:date="2017-02-17T09:36:00Z"/>
          <w:rFonts w:eastAsia="Arial" w:cs="Times New Roman"/>
          <w:i/>
        </w:rPr>
      </w:pPr>
      <w:ins w:id="2046"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2047" w:author="andres camilo santana bohorquez" w:date="2017-02-17T09:36:00Z"/>
        </w:rPr>
      </w:pPr>
    </w:p>
    <w:p w14:paraId="153A1BED" w14:textId="77777777" w:rsidR="00911F01" w:rsidRDefault="00911F01" w:rsidP="00911F01">
      <w:pPr>
        <w:pStyle w:val="Incontec"/>
        <w:rPr>
          <w:ins w:id="2048" w:author="andres camilo santana bohorquez" w:date="2017-02-17T09:36:00Z"/>
          <w:rFonts w:eastAsia="Arial" w:cs="Times New Roman"/>
        </w:rPr>
      </w:pPr>
      <w:ins w:id="2049"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2050" w:author="andres camilo santana bohorquez" w:date="2017-02-17T09:36:00Z"/>
        </w:rPr>
      </w:pPr>
    </w:p>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911F01" w:rsidRPr="00102649" w14:paraId="19578FAE" w14:textId="77777777" w:rsidTr="007B1D63">
        <w:trPr>
          <w:ins w:id="2051" w:author="andres camilo santana bohorquez" w:date="2017-02-17T09:36:00Z"/>
        </w:trPr>
        <w:tc>
          <w:tcPr>
            <w:tcW w:w="1852" w:type="dxa"/>
          </w:tcPr>
          <w:p w14:paraId="5D6418C6" w14:textId="77777777" w:rsidR="00911F01" w:rsidRPr="00102649" w:rsidRDefault="00911F01" w:rsidP="007B1D63">
            <w:pPr>
              <w:pStyle w:val="Incontec"/>
              <w:rPr>
                <w:ins w:id="2052" w:author="andres camilo santana bohorquez" w:date="2017-02-17T09:36:00Z"/>
                <w:rFonts w:eastAsia="Arial" w:cs="Times New Roman"/>
                <w:b/>
              </w:rPr>
            </w:pPr>
            <w:ins w:id="2053" w:author="andres camilo santana bohorquez" w:date="2017-02-17T09:36:00Z">
              <w:r>
                <w:rPr>
                  <w:rFonts w:eastAsia="Arial" w:cs="Times New Roman"/>
                  <w:b/>
                </w:rPr>
                <w:t>Área</w:t>
              </w:r>
            </w:ins>
          </w:p>
        </w:tc>
        <w:tc>
          <w:tcPr>
            <w:tcW w:w="1408" w:type="dxa"/>
          </w:tcPr>
          <w:p w14:paraId="64175226" w14:textId="77777777" w:rsidR="00911F01" w:rsidRPr="00102649" w:rsidRDefault="00911F01" w:rsidP="007B1D63">
            <w:pPr>
              <w:pStyle w:val="Incontec"/>
              <w:rPr>
                <w:ins w:id="2054" w:author="andres camilo santana bohorquez" w:date="2017-02-17T09:36:00Z"/>
                <w:rFonts w:cs="Times New Roman"/>
              </w:rPr>
            </w:pPr>
            <w:ins w:id="2055" w:author="andres camilo santana bohorquez" w:date="2017-02-17T09:36:00Z">
              <w:r w:rsidRPr="00102649">
                <w:rPr>
                  <w:rFonts w:eastAsia="Arial" w:cs="Times New Roman"/>
                  <w:b/>
                </w:rPr>
                <w:t>Cantidad</w:t>
              </w:r>
            </w:ins>
          </w:p>
        </w:tc>
        <w:tc>
          <w:tcPr>
            <w:tcW w:w="2268" w:type="dxa"/>
          </w:tcPr>
          <w:p w14:paraId="6DB75D0F" w14:textId="77777777" w:rsidR="00911F01" w:rsidRPr="00102649" w:rsidRDefault="00911F01" w:rsidP="007B1D63">
            <w:pPr>
              <w:pStyle w:val="Incontec"/>
              <w:rPr>
                <w:ins w:id="2056" w:author="andres camilo santana bohorquez" w:date="2017-02-17T09:36:00Z"/>
                <w:rFonts w:cs="Times New Roman"/>
              </w:rPr>
            </w:pPr>
            <w:ins w:id="2057" w:author="andres camilo santana bohorquez" w:date="2017-02-17T09:36:00Z">
              <w:r w:rsidRPr="00102649">
                <w:rPr>
                  <w:rFonts w:eastAsia="Arial" w:cs="Times New Roman"/>
                  <w:b/>
                </w:rPr>
                <w:t>Puesto</w:t>
              </w:r>
            </w:ins>
          </w:p>
        </w:tc>
        <w:tc>
          <w:tcPr>
            <w:tcW w:w="2835" w:type="dxa"/>
          </w:tcPr>
          <w:p w14:paraId="2E79FFD0" w14:textId="77777777" w:rsidR="00911F01" w:rsidRPr="00102649" w:rsidRDefault="00911F01" w:rsidP="007B1D63">
            <w:pPr>
              <w:pStyle w:val="Incontec"/>
              <w:rPr>
                <w:ins w:id="2058" w:author="andres camilo santana bohorquez" w:date="2017-02-17T09:36:00Z"/>
                <w:rFonts w:cs="Times New Roman"/>
              </w:rPr>
            </w:pPr>
            <w:ins w:id="2059" w:author="andres camilo santana bohorquez" w:date="2017-02-17T09:36:00Z">
              <w:r w:rsidRPr="00102649">
                <w:rPr>
                  <w:rFonts w:eastAsia="Arial" w:cs="Times New Roman"/>
                  <w:b/>
                </w:rPr>
                <w:t>Tipo de contrato</w:t>
              </w:r>
            </w:ins>
          </w:p>
        </w:tc>
      </w:tr>
      <w:tr w:rsidR="00911F01" w:rsidRPr="00102649" w14:paraId="7C6400F9" w14:textId="77777777" w:rsidTr="007B1D63">
        <w:trPr>
          <w:ins w:id="2060" w:author="andres camilo santana bohorquez" w:date="2017-02-17T09:36:00Z"/>
        </w:trPr>
        <w:tc>
          <w:tcPr>
            <w:tcW w:w="1852" w:type="dxa"/>
          </w:tcPr>
          <w:p w14:paraId="4F2FB3C4" w14:textId="77777777" w:rsidR="00911F01" w:rsidRPr="00102649" w:rsidRDefault="00911F01" w:rsidP="007B1D63">
            <w:pPr>
              <w:pStyle w:val="Incontec"/>
              <w:rPr>
                <w:ins w:id="2061" w:author="andres camilo santana bohorquez" w:date="2017-02-17T09:36:00Z"/>
                <w:rFonts w:eastAsia="Arial" w:cs="Times New Roman"/>
              </w:rPr>
            </w:pPr>
            <w:ins w:id="2062" w:author="andres camilo santana bohorquez" w:date="2017-02-17T09:36:00Z">
              <w:r>
                <w:rPr>
                  <w:rFonts w:eastAsia="Arial" w:cs="Times New Roman"/>
                </w:rPr>
                <w:t>Dirección</w:t>
              </w:r>
            </w:ins>
          </w:p>
        </w:tc>
        <w:tc>
          <w:tcPr>
            <w:tcW w:w="1408" w:type="dxa"/>
          </w:tcPr>
          <w:p w14:paraId="741050D3" w14:textId="77777777" w:rsidR="00911F01" w:rsidRPr="00102649" w:rsidRDefault="00911F01" w:rsidP="007B1D63">
            <w:pPr>
              <w:pStyle w:val="Incontec"/>
              <w:rPr>
                <w:ins w:id="2063" w:author="andres camilo santana bohorquez" w:date="2017-02-17T09:36:00Z"/>
                <w:rFonts w:cs="Times New Roman"/>
              </w:rPr>
            </w:pPr>
            <w:ins w:id="2064" w:author="andres camilo santana bohorquez" w:date="2017-02-17T09:36:00Z">
              <w:r w:rsidRPr="00102649">
                <w:rPr>
                  <w:rFonts w:eastAsia="Arial" w:cs="Times New Roman"/>
                </w:rPr>
                <w:t>1</w:t>
              </w:r>
            </w:ins>
          </w:p>
        </w:tc>
        <w:tc>
          <w:tcPr>
            <w:tcW w:w="2268" w:type="dxa"/>
          </w:tcPr>
          <w:p w14:paraId="30F99AB3" w14:textId="77777777" w:rsidR="00911F01" w:rsidRPr="00102649" w:rsidRDefault="00911F01" w:rsidP="007B1D63">
            <w:pPr>
              <w:pStyle w:val="Incontec"/>
              <w:rPr>
                <w:ins w:id="2065" w:author="andres camilo santana bohorquez" w:date="2017-02-17T09:36:00Z"/>
                <w:rFonts w:cs="Times New Roman"/>
              </w:rPr>
            </w:pPr>
            <w:ins w:id="2066" w:author="andres camilo santana bohorquez" w:date="2017-02-17T09:36:00Z">
              <w:r w:rsidRPr="00102649">
                <w:rPr>
                  <w:rFonts w:eastAsia="Arial" w:cs="Times New Roman"/>
                </w:rPr>
                <w:t>Gerente general</w:t>
              </w:r>
            </w:ins>
          </w:p>
        </w:tc>
        <w:tc>
          <w:tcPr>
            <w:tcW w:w="2835" w:type="dxa"/>
          </w:tcPr>
          <w:p w14:paraId="72B09C2B" w14:textId="77777777" w:rsidR="00911F01" w:rsidRPr="00102649" w:rsidRDefault="00911F01" w:rsidP="007B1D63">
            <w:pPr>
              <w:pStyle w:val="Incontec"/>
              <w:rPr>
                <w:ins w:id="2067" w:author="andres camilo santana bohorquez" w:date="2017-02-17T09:36:00Z"/>
                <w:rFonts w:cs="Times New Roman"/>
              </w:rPr>
            </w:pPr>
            <w:ins w:id="2068" w:author="andres camilo santana bohorquez" w:date="2017-02-17T09:36:00Z">
              <w:r w:rsidRPr="00102649">
                <w:rPr>
                  <w:rFonts w:eastAsia="Arial" w:cs="Times New Roman"/>
                </w:rPr>
                <w:t>A tiempo Indefinido</w:t>
              </w:r>
            </w:ins>
          </w:p>
        </w:tc>
      </w:tr>
      <w:tr w:rsidR="00911F01" w:rsidRPr="00102649" w14:paraId="2639975A" w14:textId="77777777" w:rsidTr="007B1D63">
        <w:trPr>
          <w:ins w:id="2069" w:author="andres camilo santana bohorquez" w:date="2017-02-17T09:36:00Z"/>
        </w:trPr>
        <w:tc>
          <w:tcPr>
            <w:tcW w:w="1852" w:type="dxa"/>
          </w:tcPr>
          <w:p w14:paraId="23864B44" w14:textId="77777777" w:rsidR="00911F01" w:rsidRDefault="00911F01" w:rsidP="007B1D63">
            <w:pPr>
              <w:pStyle w:val="Incontec"/>
              <w:rPr>
                <w:ins w:id="2070" w:author="andres camilo santana bohorquez" w:date="2017-02-17T09:36:00Z"/>
                <w:rFonts w:eastAsia="Arial" w:cs="Times New Roman"/>
              </w:rPr>
            </w:pPr>
            <w:ins w:id="2071" w:author="andres camilo santana bohorquez" w:date="2017-02-17T09:36:00Z">
              <w:r>
                <w:rPr>
                  <w:rFonts w:eastAsia="Arial" w:cs="Times New Roman"/>
                </w:rPr>
                <w:t xml:space="preserve">Diseño y Desarrollo </w:t>
              </w:r>
            </w:ins>
          </w:p>
        </w:tc>
        <w:tc>
          <w:tcPr>
            <w:tcW w:w="1408" w:type="dxa"/>
          </w:tcPr>
          <w:p w14:paraId="72023E73" w14:textId="77777777" w:rsidR="00911F01" w:rsidRPr="00102649" w:rsidRDefault="00911F01" w:rsidP="007B1D63">
            <w:pPr>
              <w:pStyle w:val="Incontec"/>
              <w:rPr>
                <w:ins w:id="2072" w:author="andres camilo santana bohorquez" w:date="2017-02-17T09:36:00Z"/>
                <w:rFonts w:cs="Times New Roman"/>
              </w:rPr>
            </w:pPr>
            <w:ins w:id="2073" w:author="andres camilo santana bohorquez" w:date="2017-02-17T09:36:00Z">
              <w:r>
                <w:rPr>
                  <w:rFonts w:eastAsia="Arial" w:cs="Times New Roman"/>
                </w:rPr>
                <w:t>2</w:t>
              </w:r>
            </w:ins>
          </w:p>
        </w:tc>
        <w:tc>
          <w:tcPr>
            <w:tcW w:w="2268" w:type="dxa"/>
          </w:tcPr>
          <w:p w14:paraId="5B22BE4F" w14:textId="77777777" w:rsidR="00911F01" w:rsidRPr="00102649" w:rsidRDefault="00911F01" w:rsidP="007B1D63">
            <w:pPr>
              <w:pStyle w:val="Incontec"/>
              <w:rPr>
                <w:ins w:id="2074" w:author="andres camilo santana bohorquez" w:date="2017-02-17T09:36:00Z"/>
                <w:rFonts w:cs="Times New Roman"/>
              </w:rPr>
            </w:pPr>
            <w:ins w:id="2075" w:author="andres camilo santana bohorquez" w:date="2017-02-17T09:36:00Z">
              <w:r w:rsidRPr="00102649">
                <w:rPr>
                  <w:rFonts w:eastAsia="Arial" w:cs="Times New Roman"/>
                </w:rPr>
                <w:t>Ingeniero desarrollador</w:t>
              </w:r>
            </w:ins>
          </w:p>
        </w:tc>
        <w:tc>
          <w:tcPr>
            <w:tcW w:w="2835" w:type="dxa"/>
          </w:tcPr>
          <w:p w14:paraId="5EEBB257" w14:textId="77777777" w:rsidR="00911F01" w:rsidRDefault="00911F01" w:rsidP="007B1D63">
            <w:pPr>
              <w:pStyle w:val="Incontec"/>
              <w:rPr>
                <w:ins w:id="2076" w:author="andres camilo santana bohorquez" w:date="2017-02-17T09:36:00Z"/>
                <w:rFonts w:eastAsia="Arial"/>
              </w:rPr>
            </w:pPr>
            <w:ins w:id="2077"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77777777" w:rsidR="00911F01" w:rsidRPr="00107988" w:rsidRDefault="00911F01" w:rsidP="007B1D63">
            <w:pPr>
              <w:pStyle w:val="Incontec"/>
              <w:rPr>
                <w:ins w:id="2078" w:author="andres camilo santana bohorquez" w:date="2017-02-17T09:36:00Z"/>
              </w:rPr>
            </w:pPr>
            <w:ins w:id="2079" w:author="andres camilo santana bohorquez" w:date="2017-02-17T09:36:00Z">
              <w:r>
                <w:t>1 contrato por tracto Sucesivo.</w:t>
              </w:r>
            </w:ins>
          </w:p>
        </w:tc>
      </w:tr>
      <w:tr w:rsidR="00911F01" w:rsidRPr="00102649" w14:paraId="542CE908" w14:textId="77777777" w:rsidTr="007B1D63">
        <w:trPr>
          <w:ins w:id="2080" w:author="andres camilo santana bohorquez" w:date="2017-02-17T09:36:00Z"/>
        </w:trPr>
        <w:tc>
          <w:tcPr>
            <w:tcW w:w="1852" w:type="dxa"/>
          </w:tcPr>
          <w:p w14:paraId="0A7010F2" w14:textId="77777777" w:rsidR="00911F01" w:rsidRDefault="00911F01" w:rsidP="007B1D63">
            <w:pPr>
              <w:pStyle w:val="Incontec"/>
              <w:rPr>
                <w:ins w:id="2081" w:author="andres camilo santana bohorquez" w:date="2017-02-17T09:36:00Z"/>
                <w:rFonts w:eastAsia="Arial" w:cs="Times New Roman"/>
              </w:rPr>
            </w:pPr>
            <w:ins w:id="2082" w:author="andres camilo santana bohorquez" w:date="2017-02-17T09:36:00Z">
              <w:r>
                <w:rPr>
                  <w:rFonts w:eastAsia="Arial" w:cs="Times New Roman"/>
                </w:rPr>
                <w:t>Mercadeo y Atención al Cliente</w:t>
              </w:r>
            </w:ins>
          </w:p>
        </w:tc>
        <w:tc>
          <w:tcPr>
            <w:tcW w:w="1408" w:type="dxa"/>
          </w:tcPr>
          <w:p w14:paraId="0846BEB4" w14:textId="77777777" w:rsidR="00911F01" w:rsidRDefault="00911F01" w:rsidP="007B1D63">
            <w:pPr>
              <w:pStyle w:val="Incontec"/>
              <w:rPr>
                <w:ins w:id="2083" w:author="andres camilo santana bohorquez" w:date="2017-02-17T09:36:00Z"/>
                <w:rFonts w:eastAsia="Arial" w:cs="Times New Roman"/>
              </w:rPr>
            </w:pPr>
            <w:ins w:id="2084" w:author="andres camilo santana bohorquez" w:date="2017-02-17T09:36:00Z">
              <w:r>
                <w:rPr>
                  <w:rFonts w:eastAsia="Arial" w:cs="Times New Roman"/>
                </w:rPr>
                <w:t>1</w:t>
              </w:r>
            </w:ins>
          </w:p>
        </w:tc>
        <w:tc>
          <w:tcPr>
            <w:tcW w:w="2268" w:type="dxa"/>
          </w:tcPr>
          <w:p w14:paraId="1D0EA801" w14:textId="77777777" w:rsidR="00911F01" w:rsidRPr="00BD1E6A" w:rsidRDefault="00911F01" w:rsidP="007B1D63">
            <w:pPr>
              <w:pStyle w:val="Incontec"/>
              <w:rPr>
                <w:ins w:id="2085" w:author="andres camilo santana bohorquez" w:date="2017-02-17T09:36:00Z"/>
                <w:rFonts w:eastAsia="Arial" w:cs="Times New Roman"/>
                <w:bCs/>
              </w:rPr>
            </w:pPr>
            <w:ins w:id="2086" w:author="andres camilo santana bohorquez" w:date="2017-02-17T09:36:00Z">
              <w:r>
                <w:rPr>
                  <w:rFonts w:eastAsia="Arial" w:cs="Times New Roman"/>
                  <w:bCs/>
                </w:rPr>
                <w:t>Agente Comercial</w:t>
              </w:r>
            </w:ins>
          </w:p>
        </w:tc>
        <w:tc>
          <w:tcPr>
            <w:tcW w:w="2835" w:type="dxa"/>
          </w:tcPr>
          <w:p w14:paraId="564FF312" w14:textId="77777777" w:rsidR="00911F01" w:rsidRPr="00102649" w:rsidRDefault="00911F01" w:rsidP="007B1D63">
            <w:pPr>
              <w:pStyle w:val="Incontec"/>
              <w:rPr>
                <w:ins w:id="2087" w:author="andres camilo santana bohorquez" w:date="2017-02-17T09:36:00Z"/>
                <w:rFonts w:eastAsia="Arial" w:cs="Times New Roman"/>
              </w:rPr>
            </w:pPr>
            <w:ins w:id="2088" w:author="andres camilo santana bohorquez" w:date="2017-02-17T09:36:00Z">
              <w:r>
                <w:rPr>
                  <w:rFonts w:eastAsia="Arial" w:cs="Times New Roman"/>
                </w:rPr>
                <w:t xml:space="preserve">Tracto Sucesivo. </w:t>
              </w:r>
            </w:ins>
          </w:p>
        </w:tc>
      </w:tr>
      <w:tr w:rsidR="00911F01" w:rsidRPr="00102649" w14:paraId="3E7669C4" w14:textId="77777777" w:rsidTr="007B1D63">
        <w:trPr>
          <w:ins w:id="2089" w:author="andres camilo santana bohorquez" w:date="2017-02-17T09:36:00Z"/>
        </w:trPr>
        <w:tc>
          <w:tcPr>
            <w:tcW w:w="1852" w:type="dxa"/>
          </w:tcPr>
          <w:p w14:paraId="59F4BC89" w14:textId="77777777" w:rsidR="00911F01" w:rsidRDefault="00911F01" w:rsidP="007B1D63">
            <w:pPr>
              <w:pStyle w:val="Incontec"/>
              <w:rPr>
                <w:ins w:id="2090" w:author="andres camilo santana bohorquez" w:date="2017-02-17T09:36:00Z"/>
                <w:rFonts w:eastAsia="Arial" w:cs="Times New Roman"/>
              </w:rPr>
            </w:pPr>
            <w:ins w:id="2091" w:author="andres camilo santana bohorquez" w:date="2017-02-17T09:36:00Z">
              <w:r>
                <w:rPr>
                  <w:rFonts w:eastAsia="Arial" w:cs="Times New Roman"/>
                </w:rPr>
                <w:lastRenderedPageBreak/>
                <w:t>Mercadeo y Atención al Cliente</w:t>
              </w:r>
            </w:ins>
          </w:p>
        </w:tc>
        <w:tc>
          <w:tcPr>
            <w:tcW w:w="1408" w:type="dxa"/>
          </w:tcPr>
          <w:p w14:paraId="1CF1AB70" w14:textId="77777777" w:rsidR="00911F01" w:rsidRDefault="00911F01" w:rsidP="007B1D63">
            <w:pPr>
              <w:pStyle w:val="Incontec"/>
              <w:rPr>
                <w:ins w:id="2092" w:author="andres camilo santana bohorquez" w:date="2017-02-17T09:36:00Z"/>
                <w:rFonts w:eastAsia="Arial" w:cs="Times New Roman"/>
              </w:rPr>
            </w:pPr>
            <w:ins w:id="2093" w:author="andres camilo santana bohorquez" w:date="2017-02-17T09:36:00Z">
              <w:r>
                <w:rPr>
                  <w:rFonts w:eastAsia="Arial" w:cs="Times New Roman"/>
                </w:rPr>
                <w:t>1</w:t>
              </w:r>
            </w:ins>
          </w:p>
        </w:tc>
        <w:tc>
          <w:tcPr>
            <w:tcW w:w="2268" w:type="dxa"/>
          </w:tcPr>
          <w:p w14:paraId="7E4AAF17" w14:textId="77777777" w:rsidR="00911F01" w:rsidRPr="00BD1E6A" w:rsidRDefault="00911F01" w:rsidP="007B1D63">
            <w:pPr>
              <w:pStyle w:val="Incontec"/>
              <w:rPr>
                <w:ins w:id="2094" w:author="andres camilo santana bohorquez" w:date="2017-02-17T09:36:00Z"/>
                <w:rFonts w:eastAsia="Arial" w:cs="Times New Roman"/>
                <w:bCs/>
              </w:rPr>
            </w:pPr>
            <w:ins w:id="2095"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835" w:type="dxa"/>
          </w:tcPr>
          <w:p w14:paraId="122C0988" w14:textId="77777777" w:rsidR="00911F01" w:rsidRDefault="00911F01" w:rsidP="007B1D63">
            <w:pPr>
              <w:pStyle w:val="Incontec"/>
              <w:rPr>
                <w:ins w:id="2096" w:author="andres camilo santana bohorquez" w:date="2017-02-17T09:36:00Z"/>
                <w:rFonts w:eastAsia="Arial" w:cs="Times New Roman"/>
              </w:rPr>
            </w:pPr>
            <w:ins w:id="2097" w:author="andres camilo santana bohorquez" w:date="2017-02-17T09:36:00Z">
              <w:r>
                <w:rPr>
                  <w:rFonts w:eastAsia="Arial" w:cs="Times New Roman"/>
                </w:rPr>
                <w:t>Tracto Sucesivo.</w:t>
              </w:r>
            </w:ins>
          </w:p>
        </w:tc>
      </w:tr>
      <w:tr w:rsidR="00911F01" w:rsidRPr="00102649" w14:paraId="093A8B7A" w14:textId="77777777" w:rsidTr="007B1D63">
        <w:trPr>
          <w:ins w:id="2098" w:author="andres camilo santana bohorquez" w:date="2017-02-17T09:36:00Z"/>
        </w:trPr>
        <w:tc>
          <w:tcPr>
            <w:tcW w:w="1852" w:type="dxa"/>
          </w:tcPr>
          <w:p w14:paraId="5FC4695B" w14:textId="77777777" w:rsidR="00911F01" w:rsidRDefault="00911F01" w:rsidP="007B1D63">
            <w:pPr>
              <w:pStyle w:val="Incontec"/>
              <w:rPr>
                <w:ins w:id="2099" w:author="andres camilo santana bohorquez" w:date="2017-02-17T09:36:00Z"/>
                <w:rFonts w:eastAsia="Arial" w:cs="Times New Roman"/>
              </w:rPr>
            </w:pPr>
            <w:proofErr w:type="spellStart"/>
            <w:ins w:id="2100" w:author="andres camilo santana bohorquez" w:date="2017-02-17T09:36:00Z">
              <w:r>
                <w:rPr>
                  <w:rFonts w:eastAsia="Arial" w:cs="Times New Roman"/>
                </w:rPr>
                <w:t>Managment</w:t>
              </w:r>
              <w:proofErr w:type="spellEnd"/>
            </w:ins>
          </w:p>
        </w:tc>
        <w:tc>
          <w:tcPr>
            <w:tcW w:w="1408" w:type="dxa"/>
          </w:tcPr>
          <w:p w14:paraId="0D0AAA25" w14:textId="77777777" w:rsidR="00911F01" w:rsidRDefault="00911F01" w:rsidP="007B1D63">
            <w:pPr>
              <w:pStyle w:val="Incontec"/>
              <w:rPr>
                <w:ins w:id="2101" w:author="andres camilo santana bohorquez" w:date="2017-02-17T09:36:00Z"/>
                <w:rFonts w:eastAsia="Arial" w:cs="Times New Roman"/>
              </w:rPr>
            </w:pPr>
            <w:ins w:id="2102" w:author="andres camilo santana bohorquez" w:date="2017-02-17T09:36:00Z">
              <w:r>
                <w:rPr>
                  <w:rFonts w:eastAsia="Arial" w:cs="Times New Roman"/>
                </w:rPr>
                <w:t>1</w:t>
              </w:r>
            </w:ins>
          </w:p>
        </w:tc>
        <w:tc>
          <w:tcPr>
            <w:tcW w:w="2268" w:type="dxa"/>
          </w:tcPr>
          <w:p w14:paraId="6D2DF800" w14:textId="77777777" w:rsidR="00911F01" w:rsidRPr="00BD1E6A" w:rsidRDefault="00911F01" w:rsidP="007B1D63">
            <w:pPr>
              <w:pStyle w:val="Incontec"/>
              <w:rPr>
                <w:ins w:id="2103" w:author="andres camilo santana bohorquez" w:date="2017-02-17T09:36:00Z"/>
                <w:rFonts w:eastAsia="Arial" w:cs="Times New Roman"/>
                <w:bCs/>
              </w:rPr>
            </w:pPr>
            <w:ins w:id="2104" w:author="andres camilo santana bohorquez" w:date="2017-02-17T09:36:00Z">
              <w:r>
                <w:rPr>
                  <w:rFonts w:eastAsia="Arial" w:cs="Times New Roman"/>
                  <w:bCs/>
                </w:rPr>
                <w:t>Contador</w:t>
              </w:r>
            </w:ins>
          </w:p>
        </w:tc>
        <w:tc>
          <w:tcPr>
            <w:tcW w:w="2835" w:type="dxa"/>
          </w:tcPr>
          <w:p w14:paraId="178FF86F" w14:textId="77777777" w:rsidR="00911F01" w:rsidRDefault="00911F01" w:rsidP="007B1D63">
            <w:pPr>
              <w:pStyle w:val="Incontec"/>
              <w:rPr>
                <w:ins w:id="2105" w:author="andres camilo santana bohorquez" w:date="2017-02-17T09:36:00Z"/>
                <w:rFonts w:eastAsia="Arial" w:cs="Times New Roman"/>
              </w:rPr>
            </w:pPr>
            <w:ins w:id="2106" w:author="andres camilo santana bohorquez" w:date="2017-02-17T09:36:00Z">
              <w:r>
                <w:rPr>
                  <w:rFonts w:eastAsia="Arial" w:cs="Times New Roman"/>
                </w:rPr>
                <w:t>Tracto Sucesivo.</w:t>
              </w:r>
            </w:ins>
          </w:p>
        </w:tc>
      </w:tr>
    </w:tbl>
    <w:p w14:paraId="26056FEF" w14:textId="6313C3B2" w:rsidR="00911F01" w:rsidRDefault="00911F01" w:rsidP="00911F01">
      <w:pPr>
        <w:pStyle w:val="Incontec"/>
        <w:rPr>
          <w:ins w:id="2107" w:author="andres camilo santana bohorquez" w:date="2017-02-17T09:36:00Z"/>
          <w:rFonts w:eastAsia="Arial" w:cs="Times New Roman"/>
        </w:rPr>
      </w:pPr>
      <w:ins w:id="2108" w:author="andres camilo santana bohorquez" w:date="2017-02-17T09:36:00Z">
        <w:r w:rsidRPr="00997201">
          <w:rPr>
            <w:rFonts w:eastAsia="Arial" w:cs="Times New Roman"/>
            <w:b/>
            <w:i/>
          </w:rPr>
          <w:t>Tabla 5</w:t>
        </w:r>
      </w:ins>
      <w:r w:rsidR="00DD74C2">
        <w:rPr>
          <w:rFonts w:eastAsia="Arial" w:cs="Times New Roman"/>
          <w:b/>
          <w:i/>
        </w:rPr>
        <w:t>-5</w:t>
      </w:r>
      <w:ins w:id="2109" w:author="andres camilo santana bohorquez" w:date="2017-02-17T09:36:00Z">
        <w:r>
          <w:rPr>
            <w:rFonts w:eastAsia="Arial" w:cs="Times New Roman"/>
          </w:rPr>
          <w:t>. Personal y Tipo de Contrato. Fuente: Autores.</w:t>
        </w:r>
      </w:ins>
    </w:p>
    <w:p w14:paraId="42E7AFCA" w14:textId="77777777" w:rsidR="00D868FD" w:rsidRPr="00102649" w:rsidRDefault="00D868FD" w:rsidP="00F12A4C">
      <w:pPr>
        <w:pStyle w:val="Incontec"/>
        <w:rPr>
          <w:rFonts w:cs="Times New Roman"/>
        </w:rPr>
      </w:pPr>
    </w:p>
    <w:p w14:paraId="1404C059" w14:textId="77777777" w:rsidR="004149B6" w:rsidRPr="00CE5512" w:rsidRDefault="004149B6" w:rsidP="00E75E0F">
      <w:pPr>
        <w:pStyle w:val="Incontec"/>
        <w:numPr>
          <w:ilvl w:val="1"/>
          <w:numId w:val="1"/>
        </w:numPr>
        <w:outlineLvl w:val="1"/>
        <w:rPr>
          <w:rFonts w:cs="Times New Roman"/>
          <w:sz w:val="28"/>
        </w:rPr>
      </w:pPr>
      <w:bookmarkStart w:id="2110" w:name="_Toc475311941"/>
      <w:moveToRangeStart w:id="2111" w:author="andres camilo santana bohorquez" w:date="2017-02-17T01:21:00Z" w:name="move475057847"/>
      <w:moveTo w:id="2112" w:author="andres camilo santana bohorquez" w:date="2017-02-17T01:21:00Z">
        <w:r>
          <w:rPr>
            <w:rFonts w:cs="Times New Roman"/>
            <w:sz w:val="28"/>
          </w:rPr>
          <w:t>ESTUDIO LEGAL</w:t>
        </w:r>
      </w:moveTo>
      <w:bookmarkEnd w:id="2110"/>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113"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E75E0F">
      <w:pPr>
        <w:pStyle w:val="Incontec"/>
        <w:numPr>
          <w:ilvl w:val="2"/>
          <w:numId w:val="1"/>
        </w:numPr>
        <w:outlineLvl w:val="2"/>
        <w:rPr>
          <w:rFonts w:cs="Times New Roman"/>
          <w:szCs w:val="28"/>
        </w:rPr>
      </w:pPr>
      <w:bookmarkStart w:id="2114" w:name="_Toc475311942"/>
      <w:moveTo w:id="2115" w:author="andres camilo santana bohorquez" w:date="2017-02-17T01:21:00Z">
        <w:r w:rsidRPr="00B65399">
          <w:rPr>
            <w:rFonts w:cs="Times New Roman"/>
            <w:szCs w:val="28"/>
          </w:rPr>
          <w:t>Tipo de sociedad</w:t>
        </w:r>
      </w:moveTo>
      <w:bookmarkEnd w:id="2114"/>
    </w:p>
    <w:p w14:paraId="52700074" w14:textId="77777777" w:rsidR="004149B6" w:rsidRPr="00F165AF" w:rsidRDefault="004149B6" w:rsidP="004149B6">
      <w:pPr>
        <w:pStyle w:val="Incontec"/>
      </w:pPr>
    </w:p>
    <w:p w14:paraId="2DCE41E7" w14:textId="77777777" w:rsidR="004149B6" w:rsidRPr="00102649" w:rsidRDefault="004149B6" w:rsidP="004149B6">
      <w:pPr>
        <w:pStyle w:val="Incontec"/>
        <w:rPr>
          <w:rFonts w:cs="Times New Roman"/>
        </w:rPr>
      </w:pPr>
      <w:moveTo w:id="2116" w:author="andres camilo santana bohorquez" w:date="2017-02-17T01:21:00Z">
        <w:r w:rsidRPr="00F165AF">
          <w:t>In</w:t>
        </w:r>
        <w:r w:rsidRPr="00102649">
          <w:rPr>
            <w:rFonts w:cs="Times New Roman"/>
          </w:rPr>
          <w:t xml:space="preserve">cluSoft será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117" w:author="andres camilo santana bohorquez" w:date="2017-02-17T01:21:00Z">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118" w:author="andres camilo santana bohorquez" w:date="2017-02-17T01:21:00Z">
        <w:r w:rsidRPr="00102649">
          <w:rPr>
            <w:rFonts w:cs="Times New Roman"/>
          </w:rPr>
          <w:t xml:space="preserve">Este tipo de sociedad, se encuentra reglamentada por la Ley 1258 de 2008, en la cual, las características generales para la constitución y funcionamiento de la misma, esta </w:t>
        </w:r>
        <w:r w:rsidRPr="00102649">
          <w:rPr>
            <w:rFonts w:cs="Times New Roman"/>
          </w:rPr>
          <w:lastRenderedPageBreak/>
          <w:t>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Pr="00102649" w:rsidRDefault="004149B6" w:rsidP="004149B6">
      <w:pPr>
        <w:pStyle w:val="Incontec"/>
        <w:rPr>
          <w:rFonts w:cs="Times New Roman"/>
        </w:rPr>
      </w:pPr>
      <w:moveTo w:id="2119"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1057B9C5" w14:textId="77777777" w:rsidR="004149B6" w:rsidRPr="00102649" w:rsidRDefault="004149B6" w:rsidP="004149B6">
      <w:pPr>
        <w:pStyle w:val="Incontec"/>
        <w:rPr>
          <w:rFonts w:cs="Times New Roman"/>
        </w:rPr>
      </w:pPr>
    </w:p>
    <w:p w14:paraId="107E75FD" w14:textId="789BB3B9" w:rsidR="004149B6" w:rsidRPr="00B65399" w:rsidRDefault="004149B6" w:rsidP="00E75E0F">
      <w:pPr>
        <w:pStyle w:val="Incontec"/>
        <w:numPr>
          <w:ilvl w:val="2"/>
          <w:numId w:val="1"/>
        </w:numPr>
        <w:outlineLvl w:val="2"/>
        <w:rPr>
          <w:rFonts w:cs="Times New Roman"/>
          <w:szCs w:val="28"/>
        </w:rPr>
      </w:pPr>
      <w:bookmarkStart w:id="2120" w:name="_Toc475311943"/>
      <w:moveTo w:id="2121" w:author="andres camilo santana bohorquez" w:date="2017-02-17T01:21:00Z">
        <w:r w:rsidRPr="00B65399">
          <w:rPr>
            <w:rFonts w:cs="Times New Roman"/>
            <w:szCs w:val="28"/>
          </w:rPr>
          <w:t>Políticas</w:t>
        </w:r>
      </w:moveTo>
      <w:bookmarkEnd w:id="2120"/>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122"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123"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124" w:author="andres camilo santana bohorquez" w:date="2017-02-17T01:21:00Z">
        <w:r w:rsidRPr="00102649">
          <w:rPr>
            <w:rFonts w:cs="Times New Roman"/>
          </w:rPr>
          <w:t>Mantener un trato amable y respetuoso hacia nuestros clientes.</w:t>
        </w:r>
      </w:moveTo>
    </w:p>
    <w:p w14:paraId="0C099D47" w14:textId="77777777" w:rsidR="004149B6" w:rsidRPr="00102649" w:rsidRDefault="004149B6" w:rsidP="004149B6">
      <w:pPr>
        <w:pStyle w:val="Incontec"/>
        <w:rPr>
          <w:rFonts w:cs="Times New Roman"/>
        </w:rPr>
      </w:pPr>
      <w:moveTo w:id="2125"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126"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127"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128" w:author="andres camilo santana bohorquez" w:date="2017-02-17T01:21:00Z">
        <w:r w:rsidRPr="00102649">
          <w:rPr>
            <w:rFonts w:cs="Times New Roman"/>
          </w:rPr>
          <w:lastRenderedPageBreak/>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129"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130"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131"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E75E0F">
      <w:pPr>
        <w:pStyle w:val="Incontec"/>
        <w:numPr>
          <w:ilvl w:val="2"/>
          <w:numId w:val="1"/>
        </w:numPr>
        <w:outlineLvl w:val="2"/>
        <w:rPr>
          <w:rFonts w:cs="Times New Roman"/>
          <w:szCs w:val="28"/>
        </w:rPr>
      </w:pPr>
      <w:bookmarkStart w:id="2132" w:name="_Toc475311944"/>
      <w:moveTo w:id="2133" w:author="andres camilo santana bohorquez" w:date="2017-02-17T01:21:00Z">
        <w:r w:rsidRPr="00B65399">
          <w:rPr>
            <w:rFonts w:cs="Times New Roman"/>
            <w:szCs w:val="28"/>
          </w:rPr>
          <w:t>Normas</w:t>
        </w:r>
      </w:moveTo>
      <w:bookmarkEnd w:id="2132"/>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134"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135"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136" w:author="andres camilo santana bohorquez" w:date="2017-02-17T01:21:00Z">
        <w:r w:rsidRPr="00102649">
          <w:rPr>
            <w:rFonts w:eastAsia="Arial" w:cs="Times New Roman"/>
          </w:rPr>
          <w:t xml:space="preserve">La Ley 23 de 1982 sobre derechos de autor considera por vez primera al software ("soporte lógico") como una creación propia del dominio literario. Posteriormente, </w:t>
        </w:r>
        <w:r w:rsidRPr="00102649">
          <w:rPr>
            <w:rFonts w:eastAsia="Arial" w:cs="Times New Roman"/>
          </w:rPr>
          <w:lastRenderedPageBreak/>
          <w:t>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137"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138"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139"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140" w:author="andres camilo santana bohorquez" w:date="2017-02-17T01:21:00Z">
        <w:r w:rsidRPr="00102649">
          <w:rPr>
            <w:rFonts w:cs="Times New Roman"/>
            <w:b/>
          </w:rPr>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141"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142"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143"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144"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145"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146"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147"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148"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149" w:author="andres camilo santana bohorquez" w:date="2017-02-17T01:21:00Z">
              <w:r w:rsidRPr="00E21B5B">
                <w:rPr>
                  <w:rFonts w:cs="Times New Roman"/>
                  <w:b/>
                </w:rPr>
                <w:lastRenderedPageBreak/>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150" w:author="andres camilo santana bohorquez" w:date="2017-02-17T01:21:00Z">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151"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152" w:author="andres camilo santana bohorquez" w:date="2017-02-17T01:21:00Z">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153"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77777777" w:rsidR="004149B6" w:rsidRPr="00E21B5B" w:rsidRDefault="004149B6" w:rsidP="009C3DCF">
            <w:pPr>
              <w:pStyle w:val="Incontec"/>
              <w:rPr>
                <w:rFonts w:cs="Times New Roman"/>
              </w:rPr>
            </w:pPr>
            <w:moveTo w:id="2154" w:author="andres camilo santana bohorquez" w:date="2017-02-17T01:21:00Z">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moveTo>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moveTo w:id="2155" w:author="andres camilo santana bohorquez" w:date="2017-02-17T01:21:00Z">
        <w:r w:rsidRPr="00102649">
          <w:rPr>
            <w:rFonts w:cs="Times New Roman"/>
          </w:rPr>
          <w:t xml:space="preserve"> </w:t>
        </w:r>
        <w:r>
          <w:rPr>
            <w:rFonts w:cs="Times New Roman"/>
          </w:rPr>
          <w:t>Tabla 5-</w:t>
        </w:r>
      </w:moveTo>
      <w:r w:rsidR="00DD74C2">
        <w:rPr>
          <w:rFonts w:cs="Times New Roman"/>
        </w:rPr>
        <w:t>6</w:t>
      </w:r>
      <w:moveTo w:id="2156" w:author="andres camilo santana bohorquez" w:date="2017-02-17T01:21:00Z">
        <w:r>
          <w:rPr>
            <w:rFonts w:cs="Times New Roman"/>
          </w:rPr>
          <w:t xml:space="preserve">. Normas ISO para el desarrollo de Software. Fuente: </w:t>
        </w:r>
      </w:moveTo>
      <w:sdt>
        <w:sdtPr>
          <w:rPr>
            <w:rFonts w:cs="Times New Roman"/>
          </w:rPr>
          <w:id w:val="736444539"/>
          <w:citation/>
        </w:sdtPr>
        <w:sdtContent>
          <w:moveTo w:id="2157"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DD74C2" w:rsidRPr="00DD74C2">
            <w:rPr>
              <w:rFonts w:cs="Times New Roman"/>
              <w:noProof/>
            </w:rPr>
            <w:t>(32)</w:t>
          </w:r>
          <w:moveTo w:id="2158"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E75E0F">
      <w:pPr>
        <w:pStyle w:val="Incontec"/>
        <w:numPr>
          <w:ilvl w:val="2"/>
          <w:numId w:val="1"/>
        </w:numPr>
        <w:outlineLvl w:val="2"/>
        <w:rPr>
          <w:rFonts w:cs="Times New Roman"/>
        </w:rPr>
      </w:pPr>
      <w:bookmarkStart w:id="2159" w:name="_Toc475311945"/>
      <w:moveTo w:id="2160" w:author="andres camilo santana bohorquez" w:date="2017-02-17T01:21:00Z">
        <w:r w:rsidRPr="00B65399">
          <w:rPr>
            <w:rFonts w:cs="Times New Roman"/>
          </w:rPr>
          <w:t>Carga impositiva</w:t>
        </w:r>
      </w:moveTo>
      <w:bookmarkEnd w:id="2159"/>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61"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16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Pr>
              <w:rFonts w:ascii="LM Roman 10" w:eastAsia="Times New Roman" w:hAnsi="LM Roman 10" w:cs="Times New Roman"/>
              <w:noProof/>
              <w:color w:val="000000" w:themeColor="text1"/>
              <w:sz w:val="24"/>
              <w:szCs w:val="24"/>
              <w:shd w:val="clear" w:color="auto" w:fill="FEFEFE"/>
            </w:rPr>
            <w:t xml:space="preserve"> </w:t>
          </w:r>
          <w:r w:rsidR="00DD74C2" w:rsidRPr="00DD74C2">
            <w:rPr>
              <w:rFonts w:ascii="LM Roman 10" w:eastAsia="Times New Roman" w:hAnsi="LM Roman 10" w:cs="Times New Roman"/>
              <w:noProof/>
              <w:color w:val="000000" w:themeColor="text1"/>
              <w:sz w:val="24"/>
              <w:szCs w:val="24"/>
              <w:shd w:val="clear" w:color="auto" w:fill="FEFEFE"/>
            </w:rPr>
            <w:t>(33)</w:t>
          </w:r>
          <w:moveTo w:id="2163"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64"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16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(34)</w:t>
          </w:r>
          <w:moveTo w:id="2166"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167"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68"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169"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(33)</w:t>
          </w:r>
          <w:moveTo w:id="2170"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171"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17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(35)</w:t>
          </w:r>
          <w:moveTo w:id="2173"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111"/>
    <w:p w14:paraId="7BB51DBC" w14:textId="77777777" w:rsidR="000C63C2" w:rsidRDefault="000C63C2" w:rsidP="000C63C2"/>
    <w:p w14:paraId="370A78C5" w14:textId="286BE157" w:rsidR="00D30904" w:rsidRPr="0042684F" w:rsidRDefault="00D868FD" w:rsidP="00E75E0F">
      <w:pPr>
        <w:pStyle w:val="Incontec"/>
        <w:numPr>
          <w:ilvl w:val="1"/>
          <w:numId w:val="1"/>
        </w:numPr>
        <w:outlineLvl w:val="1"/>
        <w:rPr>
          <w:rFonts w:cs="Times New Roman"/>
          <w:sz w:val="28"/>
        </w:rPr>
      </w:pPr>
      <w:bookmarkStart w:id="2174" w:name="_35nkun2" w:colFirst="0" w:colLast="0"/>
      <w:bookmarkStart w:id="2175" w:name="_3whwml4" w:colFirst="0" w:colLast="0"/>
      <w:bookmarkStart w:id="2176" w:name="_Toc475311946"/>
      <w:bookmarkEnd w:id="2174"/>
      <w:bookmarkEnd w:id="2175"/>
      <w:commentRangeStart w:id="2177"/>
      <w:r w:rsidRPr="0042684F">
        <w:rPr>
          <w:rFonts w:cs="Times New Roman"/>
          <w:sz w:val="28"/>
        </w:rPr>
        <w:lastRenderedPageBreak/>
        <w:t>ESTUDIO AMBIENTAL</w:t>
      </w:r>
      <w:commentRangeEnd w:id="2177"/>
      <w:r w:rsidR="00C12AAE">
        <w:rPr>
          <w:rStyle w:val="Refdecomentario"/>
          <w:rFonts w:ascii="Cambria" w:eastAsia="Cambria" w:hAnsi="Cambria" w:cs="Cambria"/>
          <w:color w:val="000000"/>
          <w:shd w:val="clear" w:color="auto" w:fill="auto"/>
        </w:rPr>
        <w:commentReference w:id="2177"/>
      </w:r>
      <w:bookmarkEnd w:id="2176"/>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E75E0F">
      <w:pPr>
        <w:pStyle w:val="Incontec"/>
        <w:numPr>
          <w:ilvl w:val="2"/>
          <w:numId w:val="1"/>
        </w:numPr>
        <w:outlineLvl w:val="2"/>
        <w:rPr>
          <w:rFonts w:cs="Times New Roman"/>
          <w:szCs w:val="28"/>
        </w:rPr>
      </w:pPr>
      <w:bookmarkStart w:id="2178" w:name="_x328y3xgg699" w:colFirst="0" w:colLast="0"/>
      <w:bookmarkStart w:id="2179" w:name="_Toc475311947"/>
      <w:bookmarkEnd w:id="2178"/>
      <w:r w:rsidRPr="0042684F">
        <w:rPr>
          <w:rFonts w:cs="Times New Roman"/>
          <w:szCs w:val="28"/>
        </w:rPr>
        <w:t>Aspectos legales</w:t>
      </w:r>
      <w:r w:rsidR="0042684F" w:rsidRPr="0042684F">
        <w:rPr>
          <w:rFonts w:cs="Times New Roman"/>
          <w:szCs w:val="28"/>
        </w:rPr>
        <w:t>.</w:t>
      </w:r>
      <w:bookmarkEnd w:id="2179"/>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180" w:name="_lgog6b96zelp" w:colFirst="0" w:colLast="0"/>
      <w:bookmarkEnd w:id="2180"/>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181" w:name="_p67jgb9yy86c" w:colFirst="0" w:colLast="0"/>
      <w:bookmarkEnd w:id="2181"/>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182" w:name="_c6fjvdajjp9u" w:colFirst="0" w:colLast="0"/>
      <w:bookmarkEnd w:id="2182"/>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183" w:name="_fm1wq2b1sv0k" w:colFirst="0" w:colLast="0"/>
      <w:bookmarkEnd w:id="2183"/>
    </w:p>
    <w:p w14:paraId="536CC68F" w14:textId="77777777" w:rsidR="00D30904" w:rsidRPr="00102649" w:rsidRDefault="00D868FD" w:rsidP="00F12A4C">
      <w:pPr>
        <w:pStyle w:val="Incontec"/>
        <w:rPr>
          <w:rFonts w:cs="Times New Roman"/>
        </w:rPr>
      </w:pPr>
      <w:bookmarkStart w:id="2184" w:name="_2vbj1mze1far" w:colFirst="0" w:colLast="0"/>
      <w:bookmarkEnd w:id="2184"/>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185" w:name="_2bn6wsx" w:colFirst="0" w:colLast="0"/>
      <w:bookmarkEnd w:id="2185"/>
    </w:p>
    <w:p w14:paraId="149C051F" w14:textId="1DB921F4" w:rsidR="00D30904" w:rsidRPr="00B65399" w:rsidRDefault="00D868FD" w:rsidP="00E75E0F">
      <w:pPr>
        <w:pStyle w:val="Incontec"/>
        <w:numPr>
          <w:ilvl w:val="2"/>
          <w:numId w:val="1"/>
        </w:numPr>
        <w:outlineLvl w:val="2"/>
        <w:rPr>
          <w:rFonts w:cs="Times New Roman"/>
          <w:szCs w:val="28"/>
        </w:rPr>
      </w:pPr>
      <w:bookmarkStart w:id="2186" w:name="_8hh9nb587uak" w:colFirst="0" w:colLast="0"/>
      <w:bookmarkStart w:id="2187" w:name="_Toc475311948"/>
      <w:bookmarkEnd w:id="2186"/>
      <w:r w:rsidRPr="00B65399">
        <w:rPr>
          <w:rFonts w:cs="Times New Roman"/>
          <w:szCs w:val="28"/>
        </w:rPr>
        <w:t>Requisitos legales</w:t>
      </w:r>
      <w:bookmarkEnd w:id="2187"/>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2188" w:name="_qsh70q" w:colFirst="0" w:colLast="0"/>
      <w:bookmarkEnd w:id="2188"/>
    </w:p>
    <w:p w14:paraId="3B49BB99" w14:textId="4E953113"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DD74C2">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DD74C2" w:rsidRPr="00DD74C2">
            <w:rPr>
              <w:rFonts w:cs="Times New Roman"/>
              <w:noProof/>
            </w:rPr>
            <w:t>(55)</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Default="00D868FD" w:rsidP="00E75E0F">
      <w:pPr>
        <w:pStyle w:val="Incontec"/>
        <w:numPr>
          <w:ilvl w:val="1"/>
          <w:numId w:val="1"/>
        </w:numPr>
        <w:outlineLvl w:val="1"/>
        <w:rPr>
          <w:rFonts w:cs="Times New Roman"/>
          <w:sz w:val="28"/>
          <w:szCs w:val="28"/>
        </w:rPr>
      </w:pPr>
      <w:bookmarkStart w:id="2189" w:name="_3as4poj" w:colFirst="0" w:colLast="0"/>
      <w:bookmarkStart w:id="2190" w:name="_Toc475311949"/>
      <w:bookmarkEnd w:id="2189"/>
      <w:commentRangeStart w:id="2191"/>
      <w:r w:rsidRPr="00B65399">
        <w:rPr>
          <w:rFonts w:cs="Times New Roman"/>
          <w:sz w:val="28"/>
          <w:szCs w:val="28"/>
        </w:rPr>
        <w:lastRenderedPageBreak/>
        <w:t>ANÁLISIS FINANCIERO</w:t>
      </w:r>
      <w:commentRangeEnd w:id="2191"/>
      <w:r w:rsidR="00C12AAE" w:rsidRPr="00B65399">
        <w:rPr>
          <w:rStyle w:val="Refdecomentario"/>
          <w:rFonts w:eastAsia="Cambria" w:cs="Cambria"/>
          <w:color w:val="000000"/>
          <w:sz w:val="28"/>
          <w:szCs w:val="28"/>
          <w:shd w:val="clear" w:color="auto" w:fill="auto"/>
        </w:rPr>
        <w:commentReference w:id="2191"/>
      </w:r>
      <w:bookmarkEnd w:id="2190"/>
    </w:p>
    <w:p w14:paraId="4E0C25AC" w14:textId="77777777" w:rsidR="00B65399" w:rsidRPr="00B65399" w:rsidRDefault="00B65399" w:rsidP="00B65399">
      <w:pPr>
        <w:pStyle w:val="Incontec"/>
      </w:pPr>
    </w:p>
    <w:p w14:paraId="3A044807" w14:textId="4CA034B3" w:rsidR="00D30904" w:rsidRPr="001201FA" w:rsidRDefault="00D868FD" w:rsidP="00E75E0F">
      <w:pPr>
        <w:pStyle w:val="Incontec"/>
        <w:numPr>
          <w:ilvl w:val="2"/>
          <w:numId w:val="1"/>
        </w:numPr>
        <w:outlineLvl w:val="2"/>
        <w:rPr>
          <w:rFonts w:cs="Times New Roman"/>
          <w:sz w:val="22"/>
        </w:rPr>
      </w:pPr>
      <w:bookmarkStart w:id="2192" w:name="_1pxezwc" w:colFirst="0" w:colLast="0"/>
      <w:bookmarkStart w:id="2193" w:name="_Toc475311950"/>
      <w:bookmarkEnd w:id="2192"/>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2193"/>
    </w:p>
    <w:p w14:paraId="514C1919" w14:textId="5C07F038" w:rsidR="00D30904" w:rsidRDefault="00436DA6" w:rsidP="004200AA">
      <w:pPr>
        <w:pStyle w:val="Incontec"/>
        <w:jc w:val="center"/>
        <w:rPr>
          <w:rFonts w:cs="Times New Roman"/>
        </w:rPr>
      </w:pPr>
      <w:r w:rsidRPr="00436DA6">
        <w:rPr>
          <w:noProof/>
          <w:lang w:val="es-ES" w:eastAsia="es-ES"/>
        </w:rPr>
        <w:drawing>
          <wp:inline distT="0" distB="0" distL="0" distR="0" wp14:anchorId="0D6FFF20" wp14:editId="0990B640">
            <wp:extent cx="4951016" cy="107266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47" cy="1073101"/>
                    </a:xfrm>
                    <a:prstGeom prst="rect">
                      <a:avLst/>
                    </a:prstGeom>
                    <a:noFill/>
                    <a:ln>
                      <a:noFill/>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39CBAB8D" w:rsidR="00D30904" w:rsidRDefault="00D868FD" w:rsidP="00E75E0F">
      <w:pPr>
        <w:pStyle w:val="Incontec"/>
        <w:numPr>
          <w:ilvl w:val="2"/>
          <w:numId w:val="1"/>
        </w:numPr>
        <w:outlineLvl w:val="2"/>
        <w:rPr>
          <w:rFonts w:cs="Times New Roman"/>
          <w:szCs w:val="28"/>
        </w:rPr>
      </w:pPr>
      <w:bookmarkStart w:id="2194" w:name="_Toc475311951"/>
      <w:r w:rsidRPr="001201FA">
        <w:rPr>
          <w:rFonts w:cs="Times New Roman"/>
          <w:szCs w:val="28"/>
        </w:rPr>
        <w:t>Costos Directos</w:t>
      </w:r>
      <w:r w:rsidR="002276FD">
        <w:rPr>
          <w:rFonts w:cs="Times New Roman"/>
          <w:szCs w:val="28"/>
        </w:rPr>
        <w:t xml:space="preserve"> E Indirectos.</w:t>
      </w:r>
      <w:bookmarkEnd w:id="2194"/>
    </w:p>
    <w:p w14:paraId="69A43E57" w14:textId="235C5599" w:rsidR="004200AA" w:rsidRPr="004200AA" w:rsidRDefault="002276FD" w:rsidP="004200AA">
      <w:pPr>
        <w:pStyle w:val="Incontec"/>
      </w:pPr>
      <w:r w:rsidRPr="002276FD">
        <w:rPr>
          <w:noProof/>
          <w:lang w:val="es-ES" w:eastAsia="es-ES"/>
        </w:rPr>
        <w:drawing>
          <wp:inline distT="0" distB="0" distL="0" distR="0" wp14:anchorId="426ED0B4" wp14:editId="44E0A4D3">
            <wp:extent cx="5612130" cy="1876804"/>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876804"/>
                    </a:xfrm>
                    <a:prstGeom prst="rect">
                      <a:avLst/>
                    </a:prstGeom>
                    <a:noFill/>
                    <a:ln>
                      <a:noFill/>
                    </a:ln>
                  </pic:spPr>
                </pic:pic>
              </a:graphicData>
            </a:graphic>
          </wp:inline>
        </w:drawing>
      </w:r>
    </w:p>
    <w:p w14:paraId="4B3134F3" w14:textId="7829D30C" w:rsidR="004200AA" w:rsidRDefault="004200AA" w:rsidP="004200AA">
      <w:pPr>
        <w:pStyle w:val="Incontec"/>
        <w:rPr>
          <w:sz w:val="22"/>
        </w:rPr>
      </w:pPr>
      <w:r w:rsidRPr="004200AA">
        <w:rPr>
          <w:b/>
          <w:i/>
          <w:sz w:val="22"/>
        </w:rPr>
        <w:t>Figura 5-27</w:t>
      </w:r>
      <w:r w:rsidRPr="004200AA">
        <w:rPr>
          <w:sz w:val="22"/>
        </w:rPr>
        <w:t>. Costos Directos</w:t>
      </w:r>
      <w:r w:rsidR="002276FD">
        <w:rPr>
          <w:sz w:val="22"/>
        </w:rPr>
        <w:t xml:space="preserve"> e Indirectos</w:t>
      </w:r>
      <w:r w:rsidRPr="004200AA">
        <w:rPr>
          <w:sz w:val="22"/>
        </w:rPr>
        <w:t>. Fuente: Autores</w:t>
      </w:r>
    </w:p>
    <w:p w14:paraId="7A4DC878" w14:textId="6E1D4D15" w:rsidR="00D30904" w:rsidRDefault="00D868FD" w:rsidP="00E75E0F">
      <w:pPr>
        <w:pStyle w:val="Incontec"/>
        <w:numPr>
          <w:ilvl w:val="2"/>
          <w:numId w:val="1"/>
        </w:numPr>
        <w:outlineLvl w:val="2"/>
        <w:rPr>
          <w:rFonts w:cs="Times New Roman"/>
          <w:szCs w:val="28"/>
        </w:rPr>
      </w:pPr>
      <w:bookmarkStart w:id="2195" w:name="_49x2ik5" w:colFirst="0" w:colLast="0"/>
      <w:bookmarkStart w:id="2196" w:name="_Toc475311952"/>
      <w:bookmarkEnd w:id="2195"/>
      <w:r w:rsidRPr="001201FA">
        <w:rPr>
          <w:rFonts w:cs="Times New Roman"/>
          <w:szCs w:val="28"/>
        </w:rPr>
        <w:t>Costos Fijos</w:t>
      </w:r>
      <w:r w:rsidR="002276FD">
        <w:rPr>
          <w:rFonts w:cs="Times New Roman"/>
          <w:szCs w:val="28"/>
        </w:rPr>
        <w:t xml:space="preserve"> y Variables</w:t>
      </w:r>
      <w:r w:rsidR="001201FA">
        <w:rPr>
          <w:rFonts w:cs="Times New Roman"/>
          <w:szCs w:val="28"/>
        </w:rPr>
        <w:t>.</w:t>
      </w:r>
      <w:bookmarkEnd w:id="2196"/>
    </w:p>
    <w:p w14:paraId="739A81C1" w14:textId="601E6A3A" w:rsidR="004200AA" w:rsidRPr="004200AA" w:rsidRDefault="002276FD" w:rsidP="004200AA">
      <w:pPr>
        <w:pStyle w:val="Incontec"/>
      </w:pPr>
      <w:r w:rsidRPr="002276FD">
        <w:rPr>
          <w:noProof/>
          <w:lang w:val="es-ES" w:eastAsia="es-ES"/>
        </w:rPr>
        <w:lastRenderedPageBreak/>
        <w:drawing>
          <wp:inline distT="0" distB="0" distL="0" distR="0" wp14:anchorId="3B5432B0" wp14:editId="5C141056">
            <wp:extent cx="5612130" cy="3482053"/>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482053"/>
                    </a:xfrm>
                    <a:prstGeom prst="rect">
                      <a:avLst/>
                    </a:prstGeom>
                    <a:noFill/>
                    <a:ln>
                      <a:noFill/>
                    </a:ln>
                  </pic:spPr>
                </pic:pic>
              </a:graphicData>
            </a:graphic>
          </wp:inline>
        </w:drawing>
      </w:r>
    </w:p>
    <w:p w14:paraId="428DDCC8" w14:textId="3C1B5159" w:rsidR="004200AA" w:rsidRDefault="004200AA" w:rsidP="004200AA">
      <w:pPr>
        <w:pStyle w:val="Incontec"/>
        <w:rPr>
          <w:sz w:val="22"/>
        </w:rPr>
      </w:pPr>
      <w:r w:rsidRPr="004200AA">
        <w:rPr>
          <w:b/>
          <w:i/>
          <w:sz w:val="22"/>
        </w:rPr>
        <w:t>Figura 5-28</w:t>
      </w:r>
      <w:r w:rsidRPr="004200AA">
        <w:rPr>
          <w:sz w:val="22"/>
        </w:rPr>
        <w:t>. Costos Fijos</w:t>
      </w:r>
      <w:r w:rsidR="002276FD">
        <w:rPr>
          <w:sz w:val="22"/>
        </w:rPr>
        <w:t xml:space="preserve"> y Variables</w:t>
      </w:r>
      <w:r w:rsidRPr="004200AA">
        <w:rPr>
          <w:sz w:val="22"/>
        </w:rPr>
        <w:t>. Fuente: Autores.</w:t>
      </w:r>
    </w:p>
    <w:p w14:paraId="3C76376A" w14:textId="77777777" w:rsidR="004200AA" w:rsidRPr="004200AA" w:rsidRDefault="004200AA" w:rsidP="004200AA">
      <w:pPr>
        <w:pStyle w:val="Incontec"/>
      </w:pPr>
    </w:p>
    <w:p w14:paraId="397165FB" w14:textId="74DBB358" w:rsidR="00D30904" w:rsidRPr="00102649" w:rsidRDefault="00D868FD" w:rsidP="00E75E0F">
      <w:pPr>
        <w:pStyle w:val="Incontec"/>
        <w:numPr>
          <w:ilvl w:val="2"/>
          <w:numId w:val="1"/>
        </w:numPr>
        <w:outlineLvl w:val="2"/>
        <w:rPr>
          <w:rFonts w:cs="Times New Roman"/>
        </w:rPr>
      </w:pPr>
      <w:bookmarkStart w:id="2197" w:name="_2p2csry" w:colFirst="0" w:colLast="0"/>
      <w:bookmarkStart w:id="2198" w:name="_Toc475311953"/>
      <w:bookmarkEnd w:id="2197"/>
      <w:r w:rsidRPr="001201FA">
        <w:rPr>
          <w:rFonts w:cs="Times New Roman"/>
          <w:szCs w:val="28"/>
        </w:rPr>
        <w:t>Gastos Generales</w:t>
      </w:r>
      <w:r w:rsidR="001201FA">
        <w:rPr>
          <w:rFonts w:cs="Times New Roman"/>
          <w:szCs w:val="28"/>
        </w:rPr>
        <w:t>.</w:t>
      </w:r>
      <w:bookmarkEnd w:id="2198"/>
    </w:p>
    <w:p w14:paraId="4E621152" w14:textId="3F85BFDA" w:rsidR="00D30904" w:rsidRDefault="00436DA6" w:rsidP="00F12A4C">
      <w:pPr>
        <w:pStyle w:val="Incontec"/>
        <w:rPr>
          <w:rFonts w:cs="Times New Roman"/>
        </w:rPr>
      </w:pPr>
      <w:r w:rsidRPr="00436DA6">
        <w:rPr>
          <w:noProof/>
          <w:lang w:val="es-ES" w:eastAsia="es-ES"/>
        </w:rPr>
        <w:drawing>
          <wp:inline distT="0" distB="0" distL="0" distR="0" wp14:anchorId="1216EE9E" wp14:editId="0DB53B98">
            <wp:extent cx="5612130" cy="1747046"/>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1747046"/>
                    </a:xfrm>
                    <a:prstGeom prst="rect">
                      <a:avLst/>
                    </a:prstGeom>
                    <a:noFill/>
                    <a:ln>
                      <a:noFill/>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E75E0F">
      <w:pPr>
        <w:pStyle w:val="Incontec"/>
        <w:numPr>
          <w:ilvl w:val="2"/>
          <w:numId w:val="1"/>
        </w:numPr>
        <w:outlineLvl w:val="2"/>
        <w:rPr>
          <w:rFonts w:cs="Times New Roman"/>
          <w:sz w:val="22"/>
        </w:rPr>
      </w:pPr>
      <w:bookmarkStart w:id="2199" w:name="_147n2zr" w:colFirst="0" w:colLast="0"/>
      <w:bookmarkStart w:id="2200" w:name="_Toc475311954"/>
      <w:bookmarkEnd w:id="2199"/>
      <w:r w:rsidRPr="001201FA">
        <w:rPr>
          <w:rFonts w:cs="Times New Roman"/>
          <w:szCs w:val="28"/>
        </w:rPr>
        <w:t>Ingresos</w:t>
      </w:r>
      <w:r w:rsidR="001201FA" w:rsidRPr="001201FA">
        <w:rPr>
          <w:rFonts w:cs="Times New Roman"/>
          <w:szCs w:val="28"/>
        </w:rPr>
        <w:t>.</w:t>
      </w:r>
      <w:bookmarkEnd w:id="2200"/>
    </w:p>
    <w:p w14:paraId="4D9512B7" w14:textId="74202186" w:rsidR="00D30904" w:rsidRPr="00102649" w:rsidRDefault="002276FD" w:rsidP="00F12A4C">
      <w:pPr>
        <w:pStyle w:val="Incontec"/>
        <w:rPr>
          <w:rFonts w:cs="Times New Roman"/>
        </w:rPr>
      </w:pPr>
      <w:r w:rsidRPr="002276FD">
        <w:rPr>
          <w:noProof/>
          <w:lang w:val="es-ES" w:eastAsia="es-ES"/>
        </w:rPr>
        <w:lastRenderedPageBreak/>
        <w:drawing>
          <wp:inline distT="0" distB="0" distL="0" distR="0" wp14:anchorId="53DAA16D" wp14:editId="351EA802">
            <wp:extent cx="5407025" cy="2505710"/>
            <wp:effectExtent l="0" t="0" r="317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7025" cy="2505710"/>
                    </a:xfrm>
                    <a:prstGeom prst="rect">
                      <a:avLst/>
                    </a:prstGeom>
                    <a:noFill/>
                    <a:ln>
                      <a:noFill/>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E75E0F">
      <w:pPr>
        <w:pStyle w:val="Incontec"/>
        <w:numPr>
          <w:ilvl w:val="2"/>
          <w:numId w:val="1"/>
        </w:numPr>
        <w:outlineLvl w:val="2"/>
        <w:rPr>
          <w:rFonts w:cs="Times New Roman"/>
        </w:rPr>
      </w:pPr>
      <w:bookmarkStart w:id="2201" w:name="_3o7alnk" w:colFirst="0" w:colLast="0"/>
      <w:bookmarkStart w:id="2202" w:name="_Toc475311955"/>
      <w:bookmarkEnd w:id="2201"/>
      <w:r w:rsidRPr="001201FA">
        <w:rPr>
          <w:rFonts w:cs="Times New Roman"/>
        </w:rPr>
        <w:t>Egresos</w:t>
      </w:r>
      <w:r w:rsidR="001201FA">
        <w:rPr>
          <w:rFonts w:cs="Times New Roman"/>
        </w:rPr>
        <w:t>.</w:t>
      </w:r>
      <w:bookmarkEnd w:id="2202"/>
    </w:p>
    <w:p w14:paraId="0CAA39E9" w14:textId="36AF84A2" w:rsidR="00D30904" w:rsidRDefault="002E095B" w:rsidP="00F12A4C">
      <w:pPr>
        <w:pStyle w:val="Incontec"/>
        <w:rPr>
          <w:rFonts w:cs="Times New Roman"/>
        </w:rPr>
      </w:pPr>
      <w:r w:rsidRPr="002E095B">
        <w:rPr>
          <w:noProof/>
          <w:lang w:val="es-ES" w:eastAsia="es-ES"/>
        </w:rPr>
        <w:drawing>
          <wp:inline distT="0" distB="0" distL="0" distR="0" wp14:anchorId="241CFE76" wp14:editId="2B8C0BDA">
            <wp:extent cx="5354320" cy="1151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4320" cy="1151890"/>
                    </a:xfrm>
                    <a:prstGeom prst="rect">
                      <a:avLst/>
                    </a:prstGeom>
                    <a:noFill/>
                    <a:ln>
                      <a:noFill/>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797C6207" w14:textId="4228A727" w:rsidR="00D30904" w:rsidRDefault="00D868FD" w:rsidP="00E75E0F">
      <w:pPr>
        <w:pStyle w:val="Incontec"/>
        <w:numPr>
          <w:ilvl w:val="2"/>
          <w:numId w:val="1"/>
        </w:numPr>
        <w:outlineLvl w:val="2"/>
        <w:rPr>
          <w:rFonts w:cs="Times New Roman"/>
          <w:szCs w:val="28"/>
        </w:rPr>
      </w:pPr>
      <w:bookmarkStart w:id="2203" w:name="_23ckvvd" w:colFirst="0" w:colLast="0"/>
      <w:bookmarkStart w:id="2204" w:name="_Toc475311956"/>
      <w:bookmarkEnd w:id="2203"/>
      <w:r w:rsidRPr="001201FA">
        <w:rPr>
          <w:rFonts w:cs="Times New Roman"/>
          <w:szCs w:val="28"/>
        </w:rPr>
        <w:t>Capital de trabajo</w:t>
      </w:r>
      <w:bookmarkEnd w:id="2204"/>
    </w:p>
    <w:p w14:paraId="1400161E" w14:textId="0BFFC80B" w:rsidR="006D6543" w:rsidRDefault="006D6543" w:rsidP="006D6543"/>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70414BEA" w:rsidR="00D30904" w:rsidRDefault="00D868FD" w:rsidP="00E75E0F">
      <w:pPr>
        <w:pStyle w:val="Incontec"/>
        <w:numPr>
          <w:ilvl w:val="2"/>
          <w:numId w:val="1"/>
        </w:numPr>
        <w:outlineLvl w:val="2"/>
        <w:rPr>
          <w:rFonts w:cs="Times New Roman"/>
          <w:szCs w:val="28"/>
        </w:rPr>
      </w:pPr>
      <w:bookmarkStart w:id="2205" w:name="_ihv636" w:colFirst="0" w:colLast="0"/>
      <w:bookmarkStart w:id="2206" w:name="_Toc475311957"/>
      <w:bookmarkEnd w:id="2205"/>
      <w:r w:rsidRPr="001201FA">
        <w:rPr>
          <w:rFonts w:cs="Times New Roman"/>
          <w:szCs w:val="28"/>
        </w:rPr>
        <w:t>Depreciaciones</w:t>
      </w:r>
      <w:r w:rsidR="001201FA">
        <w:rPr>
          <w:rFonts w:cs="Times New Roman"/>
          <w:szCs w:val="28"/>
        </w:rPr>
        <w:t>.</w:t>
      </w:r>
      <w:bookmarkEnd w:id="2206"/>
    </w:p>
    <w:p w14:paraId="140A4D97" w14:textId="77777777" w:rsidR="002E095B" w:rsidRPr="002E095B" w:rsidRDefault="002E095B" w:rsidP="002E095B"/>
    <w:p w14:paraId="55F602B0" w14:textId="587342F9" w:rsidR="00B60162" w:rsidRPr="00B60162" w:rsidRDefault="002E095B" w:rsidP="00B60162">
      <w:pPr>
        <w:pStyle w:val="Incontec"/>
        <w:rPr>
          <w:sz w:val="22"/>
        </w:rPr>
      </w:pPr>
      <w:r w:rsidRPr="002E095B">
        <w:rPr>
          <w:noProof/>
          <w:lang w:val="es-ES" w:eastAsia="es-ES"/>
        </w:rPr>
        <w:lastRenderedPageBreak/>
        <w:drawing>
          <wp:anchor distT="0" distB="0" distL="114300" distR="114300" simplePos="0" relativeHeight="251685888" behindDoc="0" locked="0" layoutInCell="1" allowOverlap="1" wp14:anchorId="7155CC88" wp14:editId="000128CC">
            <wp:simplePos x="0" y="0"/>
            <wp:positionH relativeFrom="column">
              <wp:posOffset>-737235</wp:posOffset>
            </wp:positionH>
            <wp:positionV relativeFrom="paragraph">
              <wp:posOffset>1270</wp:posOffset>
            </wp:positionV>
            <wp:extent cx="6207125" cy="1441450"/>
            <wp:effectExtent l="0" t="0" r="3175"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71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62" w:rsidRPr="00B60162">
        <w:rPr>
          <w:b/>
          <w:i/>
          <w:sz w:val="22"/>
        </w:rPr>
        <w:t>Figura 5-33</w:t>
      </w:r>
      <w:r w:rsidR="00B60162" w:rsidRPr="00B60162">
        <w:rPr>
          <w:sz w:val="22"/>
        </w:rPr>
        <w:t>. Calculo de Depreciación. Fuente: Autores</w:t>
      </w:r>
    </w:p>
    <w:p w14:paraId="5D6D4B6D" w14:textId="3471039A" w:rsidR="00D30904" w:rsidRDefault="00D868FD" w:rsidP="00E75E0F">
      <w:pPr>
        <w:pStyle w:val="Incontec"/>
        <w:numPr>
          <w:ilvl w:val="2"/>
          <w:numId w:val="1"/>
        </w:numPr>
        <w:outlineLvl w:val="2"/>
        <w:rPr>
          <w:rFonts w:cs="Times New Roman"/>
          <w:szCs w:val="28"/>
        </w:rPr>
      </w:pPr>
      <w:bookmarkStart w:id="2207" w:name="_Toc475311958"/>
      <w:r w:rsidRPr="001201FA">
        <w:rPr>
          <w:rFonts w:cs="Times New Roman"/>
          <w:szCs w:val="28"/>
        </w:rPr>
        <w:t>Flujos de caja</w:t>
      </w:r>
      <w:r w:rsidR="001201FA">
        <w:rPr>
          <w:rFonts w:cs="Times New Roman"/>
          <w:szCs w:val="28"/>
        </w:rPr>
        <w:t>.</w:t>
      </w:r>
      <w:bookmarkEnd w:id="2207"/>
    </w:p>
    <w:p w14:paraId="6EA40D53" w14:textId="04E25FEF" w:rsidR="00BE5779" w:rsidRDefault="00BE5779" w:rsidP="00BE5779"/>
    <w:p w14:paraId="6FDA2803" w14:textId="68E249DD" w:rsidR="00BE5779" w:rsidRDefault="003356EC" w:rsidP="00BE5779">
      <w:r w:rsidRPr="003356EC">
        <w:rPr>
          <w:noProof/>
          <w:lang w:val="es-ES" w:eastAsia="es-ES"/>
        </w:rPr>
        <w:lastRenderedPageBreak/>
        <w:drawing>
          <wp:inline distT="0" distB="0" distL="0" distR="0" wp14:anchorId="4315F698" wp14:editId="0E3AEF94">
            <wp:extent cx="5612130" cy="56621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5662195"/>
                    </a:xfrm>
                    <a:prstGeom prst="rect">
                      <a:avLst/>
                    </a:prstGeom>
                    <a:noFill/>
                    <a:ln>
                      <a:noFill/>
                    </a:ln>
                  </pic:spPr>
                </pic:pic>
              </a:graphicData>
            </a:graphic>
          </wp:inline>
        </w:drawing>
      </w:r>
    </w:p>
    <w:p w14:paraId="4C38A12A" w14:textId="5B844726" w:rsidR="003356EC" w:rsidRDefault="003356EC" w:rsidP="00BE5779"/>
    <w:p w14:paraId="34B73EE5" w14:textId="74EDF12C" w:rsidR="00BE5779" w:rsidRDefault="002E095B" w:rsidP="00BE5779">
      <w:r w:rsidRPr="002E095B">
        <w:rPr>
          <w:noProof/>
          <w:lang w:val="es-ES" w:eastAsia="es-ES"/>
        </w:rPr>
        <w:drawing>
          <wp:inline distT="0" distB="0" distL="0" distR="0" wp14:anchorId="4A65DC6A" wp14:editId="0107BBF0">
            <wp:extent cx="5612130" cy="1046899"/>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046899"/>
                    </a:xfrm>
                    <a:prstGeom prst="rect">
                      <a:avLst/>
                    </a:prstGeom>
                    <a:noFill/>
                    <a:ln>
                      <a:noFill/>
                    </a:ln>
                  </pic:spPr>
                </pic:pic>
              </a:graphicData>
            </a:graphic>
          </wp:inline>
        </w:drawing>
      </w:r>
    </w:p>
    <w:p w14:paraId="47810E36" w14:textId="5529B515" w:rsidR="00BE5779" w:rsidRDefault="00BE5779" w:rsidP="00BE5779"/>
    <w:p w14:paraId="44F37854" w14:textId="6289FA72" w:rsidR="00D30904" w:rsidRDefault="00BE5779" w:rsidP="00B60162">
      <w:pPr>
        <w:pStyle w:val="Incontec"/>
        <w:jc w:val="center"/>
        <w:rPr>
          <w:rFonts w:cs="Times New Roman"/>
          <w:noProof/>
          <w:lang w:val="es-ES" w:eastAsia="es-ES"/>
        </w:rPr>
      </w:pPr>
      <w:ins w:id="2208" w:author="Abeja" w:date="2017-02-15T08:19:00Z">
        <w:r>
          <w:rPr>
            <w:rFonts w:cs="Times New Roman"/>
            <w:noProof/>
            <w:lang w:val="es-ES" w:eastAsia="es-ES"/>
          </w:rPr>
          <w:softHyphen/>
        </w:r>
        <w:r>
          <w:rPr>
            <w:rFonts w:cs="Times New Roman"/>
            <w:noProof/>
            <w:lang w:val="es-ES" w:eastAsia="es-ES"/>
          </w:rPr>
          <w:softHyphen/>
        </w:r>
        <w:r>
          <w:rPr>
            <w:rFonts w:cs="Times New Roman"/>
            <w:noProof/>
            <w:lang w:val="es-ES" w:eastAsia="es-ES"/>
          </w:rPr>
          <w:softHyphen/>
        </w:r>
      </w:ins>
      <w:r w:rsidR="002E095B" w:rsidRPr="002E095B">
        <w:rPr>
          <w:noProof/>
          <w:lang w:val="es-ES" w:eastAsia="es-ES"/>
        </w:rPr>
        <w:drawing>
          <wp:inline distT="0" distB="0" distL="0" distR="0" wp14:anchorId="34465689" wp14:editId="7C317442">
            <wp:extent cx="5328285" cy="5803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8285" cy="580390"/>
                    </a:xfrm>
                    <a:prstGeom prst="rect">
                      <a:avLst/>
                    </a:prstGeom>
                    <a:noFill/>
                    <a:ln>
                      <a:noFill/>
                    </a:ln>
                  </pic:spPr>
                </pic:pic>
              </a:graphicData>
            </a:graphic>
          </wp:inline>
        </w:drawing>
      </w:r>
    </w:p>
    <w:p w14:paraId="6259CC6A" w14:textId="77777777" w:rsidR="002E095B" w:rsidRPr="002E095B" w:rsidRDefault="002E095B" w:rsidP="002E095B">
      <w:pPr>
        <w:rPr>
          <w:lang w:val="es-ES" w:eastAsia="es-ES"/>
        </w:rPr>
      </w:pPr>
    </w:p>
    <w:p w14:paraId="4B5BFF4A" w14:textId="43EF3AF8" w:rsidR="00D30904" w:rsidRDefault="002E095B" w:rsidP="00B60162">
      <w:pPr>
        <w:pStyle w:val="Incontec"/>
        <w:jc w:val="center"/>
        <w:rPr>
          <w:rFonts w:cs="Times New Roman"/>
        </w:rPr>
      </w:pPr>
      <w:r w:rsidRPr="002E095B">
        <w:rPr>
          <w:noProof/>
          <w:lang w:val="es-ES" w:eastAsia="es-ES"/>
        </w:rPr>
        <w:drawing>
          <wp:inline distT="0" distB="0" distL="0" distR="0" wp14:anchorId="0DF9611A" wp14:editId="0242B881">
            <wp:extent cx="3165475" cy="3867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5475" cy="386715"/>
                    </a:xfrm>
                    <a:prstGeom prst="rect">
                      <a:avLst/>
                    </a:prstGeom>
                    <a:noFill/>
                    <a:ln>
                      <a:noFill/>
                    </a:ln>
                  </pic:spPr>
                </pic:pic>
              </a:graphicData>
            </a:graphic>
          </wp:inline>
        </w:drawing>
      </w:r>
    </w:p>
    <w:p w14:paraId="4BB61376" w14:textId="772A3E3B" w:rsidR="00AB7E81" w:rsidRDefault="00AB7E81" w:rsidP="00DC3116">
      <w:pPr>
        <w:pStyle w:val="Incontec"/>
      </w:pPr>
    </w:p>
    <w:p w14:paraId="2AA24955" w14:textId="5BFB4CB4" w:rsidR="00AB7E81" w:rsidRPr="004C0B9E" w:rsidRDefault="00AB7E81" w:rsidP="00E75E0F">
      <w:pPr>
        <w:pStyle w:val="Prrafodelista"/>
        <w:numPr>
          <w:ilvl w:val="2"/>
          <w:numId w:val="1"/>
        </w:numPr>
        <w:outlineLvl w:val="2"/>
        <w:rPr>
          <w:rFonts w:ascii="LM Roman 10" w:hAnsi="LM Roman 10"/>
          <w:sz w:val="24"/>
          <w:szCs w:val="24"/>
        </w:rPr>
      </w:pPr>
      <w:bookmarkStart w:id="2209" w:name="_Toc475311959"/>
      <w:r w:rsidRPr="004C0B9E">
        <w:rPr>
          <w:rFonts w:ascii="LM Roman 10" w:hAnsi="LM Roman 10"/>
          <w:sz w:val="24"/>
          <w:szCs w:val="24"/>
        </w:rPr>
        <w:t>Punto de Equilibrio</w:t>
      </w:r>
      <w:bookmarkEnd w:id="2209"/>
    </w:p>
    <w:p w14:paraId="235D8C62" w14:textId="13186D4B" w:rsidR="00D30904" w:rsidRDefault="00AB7E81" w:rsidP="00F12A4C">
      <w:pPr>
        <w:pStyle w:val="Incontec"/>
        <w:rPr>
          <w:rFonts w:cs="Times New Roman"/>
        </w:rPr>
      </w:pPr>
      <w:r w:rsidRPr="00AB7E81">
        <w:rPr>
          <w:noProof/>
          <w:lang w:val="es-ES" w:eastAsia="es-ES"/>
        </w:rPr>
        <w:drawing>
          <wp:inline distT="0" distB="0" distL="0" distR="0" wp14:anchorId="3E192335" wp14:editId="467BC47E">
            <wp:extent cx="5612130" cy="3435287"/>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435287"/>
                    </a:xfrm>
                    <a:prstGeom prst="rect">
                      <a:avLst/>
                    </a:prstGeom>
                    <a:noFill/>
                    <a:ln>
                      <a:noFill/>
                    </a:ln>
                  </pic:spPr>
                </pic:pic>
              </a:graphicData>
            </a:graphic>
          </wp:inline>
        </w:drawing>
      </w:r>
    </w:p>
    <w:p w14:paraId="40D04EE1" w14:textId="77777777" w:rsidR="00AB7E81" w:rsidRPr="00AB7E81" w:rsidRDefault="00AB7E81" w:rsidP="00DC3116">
      <w:pPr>
        <w:pStyle w:val="Incontec"/>
      </w:pPr>
    </w:p>
    <w:p w14:paraId="56DF3E8D" w14:textId="70C48921" w:rsidR="00D30904" w:rsidRPr="001201FA" w:rsidRDefault="00D868FD" w:rsidP="00E75E0F">
      <w:pPr>
        <w:pStyle w:val="Incontec"/>
        <w:numPr>
          <w:ilvl w:val="2"/>
          <w:numId w:val="1"/>
        </w:numPr>
        <w:outlineLvl w:val="2"/>
        <w:rPr>
          <w:rFonts w:cs="Times New Roman"/>
          <w:szCs w:val="28"/>
        </w:rPr>
      </w:pPr>
      <w:bookmarkStart w:id="2210" w:name="_32hioqz" w:colFirst="0" w:colLast="0"/>
      <w:bookmarkStart w:id="2211" w:name="_Toc475311960"/>
      <w:bookmarkEnd w:id="2210"/>
      <w:r w:rsidRPr="001201FA">
        <w:rPr>
          <w:rFonts w:cs="Times New Roman"/>
          <w:szCs w:val="28"/>
        </w:rPr>
        <w:t>Evaluación financiera</w:t>
      </w:r>
      <w:r w:rsidR="00001129">
        <w:rPr>
          <w:rFonts w:cs="Times New Roman"/>
          <w:szCs w:val="28"/>
        </w:rPr>
        <w:t>.</w:t>
      </w:r>
      <w:bookmarkEnd w:id="2211"/>
    </w:p>
    <w:p w14:paraId="4D6F94D8" w14:textId="268D60DE" w:rsidR="00D30904" w:rsidRPr="00102649" w:rsidRDefault="00D868FD" w:rsidP="00F12A4C">
      <w:pPr>
        <w:pStyle w:val="Incontec"/>
        <w:rPr>
          <w:rFonts w:cs="Times New Roman"/>
        </w:rPr>
      </w:pPr>
      <w:commentRangeStart w:id="2212"/>
      <w:r w:rsidRPr="00102649">
        <w:rPr>
          <w:rFonts w:cs="Times New Roman"/>
        </w:rPr>
        <w:t xml:space="preserve">La inversión inicial deberá ser de </w:t>
      </w:r>
      <w:r w:rsidR="002E095B">
        <w:rPr>
          <w:rFonts w:cs="Times New Roman"/>
        </w:rPr>
        <w:t>$25’496813,24</w:t>
      </w:r>
      <w:r w:rsidRPr="00102649">
        <w:rPr>
          <w:rFonts w:cs="Times New Roman"/>
        </w:rPr>
        <w:t xml:space="preserve"> para comenzar con la empresa, Dich</w:t>
      </w:r>
      <w:r w:rsidR="002E095B">
        <w:rPr>
          <w:rFonts w:cs="Times New Roman"/>
        </w:rPr>
        <w:t xml:space="preserve">a inversión se recupera en el 1 </w:t>
      </w:r>
      <w:r w:rsidRPr="00102649">
        <w:rPr>
          <w:rFonts w:cs="Times New Roman"/>
        </w:rPr>
        <w:t>año de funcionamiento de la empresa</w:t>
      </w:r>
      <w:r w:rsidR="002E095B">
        <w:rPr>
          <w:rFonts w:cs="Times New Roman"/>
        </w:rPr>
        <w:t>, el TIR del proyecto es de 158,6</w:t>
      </w:r>
      <w:r w:rsidRPr="00102649">
        <w:rPr>
          <w:rFonts w:cs="Times New Roman"/>
        </w:rPr>
        <w:t>%, lo que garantiza que habrá rentabilidad; los inversión inicial es pequeña a comparación de grandes proyectos, ya que solo se necesita de equipos y de un muy buen equipo de trabajo para iniciar.</w:t>
      </w:r>
      <w:commentRangeEnd w:id="2212"/>
      <w:r w:rsidR="00DC3116">
        <w:rPr>
          <w:rStyle w:val="Refdecomentario"/>
          <w:rFonts w:ascii="Cambria" w:eastAsia="Cambria" w:hAnsi="Cambria" w:cs="Cambria"/>
          <w:color w:val="000000"/>
          <w:shd w:val="clear" w:color="auto" w:fill="auto"/>
        </w:rPr>
        <w:commentReference w:id="2212"/>
      </w:r>
    </w:p>
    <w:p w14:paraId="0B5A7150" w14:textId="77777777" w:rsidR="002018F1" w:rsidRDefault="002018F1" w:rsidP="00F12A4C">
      <w:pPr>
        <w:pStyle w:val="Incontec"/>
        <w:rPr>
          <w:rFonts w:cs="Times New Roman"/>
        </w:rPr>
      </w:pPr>
      <w:bookmarkStart w:id="2213" w:name="_1hmsyys" w:colFirst="0" w:colLast="0"/>
      <w:bookmarkEnd w:id="2213"/>
    </w:p>
    <w:p w14:paraId="4CAC4AEA" w14:textId="77777777" w:rsidR="00DC3116" w:rsidRPr="00DC3116" w:rsidRDefault="00DC3116" w:rsidP="00DC3116">
      <w:pPr>
        <w:pStyle w:val="Incontec"/>
      </w:pPr>
    </w:p>
    <w:p w14:paraId="6A794FC6" w14:textId="471D3C73" w:rsidR="00D30904" w:rsidRDefault="0057135C" w:rsidP="00E75E0F">
      <w:pPr>
        <w:pStyle w:val="Incontec"/>
        <w:numPr>
          <w:ilvl w:val="1"/>
          <w:numId w:val="1"/>
        </w:numPr>
        <w:outlineLvl w:val="1"/>
        <w:rPr>
          <w:rFonts w:cs="Times New Roman"/>
          <w:sz w:val="28"/>
        </w:rPr>
      </w:pPr>
      <w:bookmarkStart w:id="2214" w:name="_41mghml" w:colFirst="0" w:colLast="0"/>
      <w:bookmarkStart w:id="2215" w:name="_2grqrue" w:colFirst="0" w:colLast="0"/>
      <w:bookmarkStart w:id="2216" w:name="_vx1227" w:colFirst="0" w:colLast="0"/>
      <w:bookmarkStart w:id="2217" w:name="_j6wyzyuwyjtj" w:colFirst="0" w:colLast="0"/>
      <w:bookmarkStart w:id="2218" w:name="_Toc475311961"/>
      <w:bookmarkEnd w:id="2214"/>
      <w:bookmarkEnd w:id="2215"/>
      <w:bookmarkEnd w:id="2216"/>
      <w:bookmarkEnd w:id="2217"/>
      <w:r w:rsidRPr="00066B8A">
        <w:rPr>
          <w:rFonts w:cs="Times New Roman"/>
          <w:sz w:val="28"/>
        </w:rPr>
        <w:lastRenderedPageBreak/>
        <w:t>ANÁLISIS DE RIESGOS</w:t>
      </w:r>
      <w:bookmarkEnd w:id="2218"/>
    </w:p>
    <w:p w14:paraId="30CD1FA9" w14:textId="1F329C87"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proofErr w:type="spellStart"/>
      <w:r w:rsidR="00DD74C2">
        <w:t>problematicas</w:t>
      </w:r>
      <w:proofErr w:type="spellEnd"/>
      <w:r w:rsidRPr="00DC3116">
        <w:t>.</w:t>
      </w:r>
    </w:p>
    <w:p w14:paraId="562786F8" w14:textId="400F613B" w:rsidR="00C87190" w:rsidRPr="00A41C3C" w:rsidRDefault="00C87190" w:rsidP="00E75E0F">
      <w:pPr>
        <w:pStyle w:val="Incontec"/>
        <w:numPr>
          <w:ilvl w:val="2"/>
          <w:numId w:val="1"/>
        </w:numPr>
        <w:outlineLvl w:val="2"/>
        <w:rPr>
          <w:rFonts w:cs="Times New Roman"/>
          <w:szCs w:val="28"/>
        </w:rPr>
      </w:pPr>
      <w:bookmarkStart w:id="2219" w:name="_Toc475311962"/>
      <w:r w:rsidRPr="00A41C3C">
        <w:rPr>
          <w:rFonts w:cs="Times New Roman"/>
          <w:szCs w:val="28"/>
        </w:rPr>
        <w:t>Factores limitantes y obstáculos.</w:t>
      </w:r>
      <w:bookmarkEnd w:id="2219"/>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DD74C2">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220"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2220"/>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221"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2221"/>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222"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222"/>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223" w:name="RANGE!F10"/>
            <w:r w:rsidRPr="00A0604E">
              <w:rPr>
                <w:rFonts w:ascii="LM Roman 10" w:eastAsia="Arial" w:hAnsi="LM Roman 10" w:cs="Times New Roman"/>
                <w:sz w:val="18"/>
                <w:szCs w:val="20"/>
              </w:rPr>
              <w:t>Relación con el cliente y usuario final.</w:t>
            </w:r>
            <w:bookmarkEnd w:id="2223"/>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224" w:name="RANGE!F13"/>
            <w:r w:rsidRPr="00A0604E">
              <w:rPr>
                <w:rFonts w:ascii="LM Roman 10" w:eastAsia="Arial" w:hAnsi="LM Roman 10" w:cs="Times New Roman"/>
                <w:b/>
                <w:bCs/>
                <w:color w:val="FFFFFF"/>
                <w:sz w:val="18"/>
                <w:szCs w:val="20"/>
              </w:rPr>
              <w:t>Debilidades</w:t>
            </w:r>
            <w:bookmarkEnd w:id="2224"/>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225"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225"/>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226"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226"/>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227" w:name="_6ed1ivwul3" w:colFirst="0" w:colLast="0"/>
            <w:bookmarkEnd w:id="2227"/>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2E100F">
      <w:pPr>
        <w:pStyle w:val="Incontec"/>
        <w:numPr>
          <w:ilvl w:val="2"/>
          <w:numId w:val="1"/>
        </w:numPr>
      </w:pPr>
      <w:bookmarkStart w:id="2228" w:name="_jmb7nbxx7952" w:colFirst="0" w:colLast="0"/>
      <w:bookmarkStart w:id="2229" w:name="_ryke6jphffz2" w:colFirst="0" w:colLast="0"/>
      <w:bookmarkEnd w:id="2228"/>
      <w:bookmarkEnd w:id="2229"/>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E75E0F">
      <w:pPr>
        <w:pStyle w:val="Incontec"/>
        <w:numPr>
          <w:ilvl w:val="2"/>
          <w:numId w:val="1"/>
        </w:numPr>
        <w:outlineLvl w:val="2"/>
        <w:rPr>
          <w:rFonts w:cs="Times New Roman"/>
          <w:szCs w:val="28"/>
        </w:rPr>
      </w:pPr>
      <w:bookmarkStart w:id="2230" w:name="_xgj87wm1ewf8" w:colFirst="0" w:colLast="0"/>
      <w:bookmarkStart w:id="2231" w:name="_Toc475311963"/>
      <w:bookmarkEnd w:id="2230"/>
      <w:r w:rsidRPr="00A41C3C">
        <w:rPr>
          <w:rFonts w:cs="Times New Roman"/>
          <w:szCs w:val="28"/>
        </w:rPr>
        <w:t>Riesgos específicos y contramedidas.</w:t>
      </w:r>
      <w:bookmarkEnd w:id="2231"/>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5F16F129" w14:textId="3774FDD5" w:rsidR="00D30904" w:rsidRPr="00A41C3C" w:rsidRDefault="00D868FD" w:rsidP="00E75E0F">
      <w:pPr>
        <w:pStyle w:val="Incontec"/>
        <w:numPr>
          <w:ilvl w:val="0"/>
          <w:numId w:val="1"/>
        </w:numPr>
        <w:jc w:val="center"/>
        <w:outlineLvl w:val="0"/>
        <w:rPr>
          <w:rFonts w:cs="Times New Roman"/>
          <w:sz w:val="32"/>
          <w:szCs w:val="32"/>
        </w:rPr>
      </w:pPr>
      <w:bookmarkStart w:id="2232" w:name="_37m2jsg" w:colFirst="0" w:colLast="0"/>
      <w:bookmarkStart w:id="2233" w:name="_1mrcu09" w:colFirst="0" w:colLast="0"/>
      <w:bookmarkStart w:id="2234" w:name="_Toc475311964"/>
      <w:bookmarkEnd w:id="2232"/>
      <w:bookmarkEnd w:id="2233"/>
      <w:r w:rsidRPr="00A41C3C">
        <w:rPr>
          <w:rFonts w:cs="Times New Roman"/>
          <w:sz w:val="32"/>
          <w:szCs w:val="32"/>
        </w:rPr>
        <w:lastRenderedPageBreak/>
        <w:t>IMPACTOS</w:t>
      </w:r>
      <w:bookmarkEnd w:id="2234"/>
    </w:p>
    <w:p w14:paraId="0E2EAC68" w14:textId="77777777" w:rsidR="002018F1" w:rsidRDefault="002018F1" w:rsidP="00F12A4C">
      <w:pPr>
        <w:pStyle w:val="Incontec"/>
        <w:rPr>
          <w:rFonts w:cs="Times New Roman"/>
        </w:rPr>
      </w:pPr>
    </w:p>
    <w:p w14:paraId="2666A4B6" w14:textId="77777777" w:rsidR="00DD74C2" w:rsidRPr="00DD74C2" w:rsidRDefault="00DD74C2" w:rsidP="00DD74C2">
      <w:pPr>
        <w:pStyle w:val="Incontec"/>
      </w:pPr>
    </w:p>
    <w:p w14:paraId="2F98C495" w14:textId="4D2A78E4" w:rsidR="00D30904" w:rsidRDefault="00B65399" w:rsidP="00E75E0F">
      <w:pPr>
        <w:pStyle w:val="Incontec"/>
        <w:numPr>
          <w:ilvl w:val="1"/>
          <w:numId w:val="1"/>
        </w:numPr>
        <w:outlineLvl w:val="1"/>
        <w:rPr>
          <w:rFonts w:cs="Times New Roman"/>
        </w:rPr>
      </w:pPr>
      <w:bookmarkStart w:id="2235" w:name="_b9531oucpkz4" w:colFirst="0" w:colLast="0"/>
      <w:bookmarkStart w:id="2236" w:name="_Toc475311965"/>
      <w:bookmarkEnd w:id="2235"/>
      <w:r w:rsidRPr="00102649">
        <w:rPr>
          <w:rFonts w:cs="Times New Roman"/>
          <w:sz w:val="28"/>
          <w:szCs w:val="28"/>
        </w:rPr>
        <w:t>ECONÓMICO</w:t>
      </w:r>
      <w:r w:rsidR="00D868FD" w:rsidRPr="00102649">
        <w:rPr>
          <w:rFonts w:cs="Times New Roman"/>
        </w:rPr>
        <w:t>.</w:t>
      </w:r>
      <w:bookmarkEnd w:id="2236"/>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237" w:name="_kkbvytrn60uh" w:colFirst="0" w:colLast="0"/>
      <w:bookmarkEnd w:id="2237"/>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Default="002F7017" w:rsidP="00B65399">
      <w:pPr>
        <w:pStyle w:val="Incontec"/>
      </w:pPr>
    </w:p>
    <w:p w14:paraId="43D6E6F2" w14:textId="77777777" w:rsidR="00DD74C2" w:rsidRPr="00DD74C2" w:rsidRDefault="00DD74C2" w:rsidP="00DD74C2">
      <w:pPr>
        <w:pStyle w:val="Incontec"/>
      </w:pPr>
    </w:p>
    <w:p w14:paraId="26395786" w14:textId="0771FC02" w:rsidR="002F7017" w:rsidRDefault="00B65399" w:rsidP="00E75E0F">
      <w:pPr>
        <w:pStyle w:val="Incontec"/>
        <w:numPr>
          <w:ilvl w:val="1"/>
          <w:numId w:val="1"/>
        </w:numPr>
        <w:outlineLvl w:val="1"/>
        <w:rPr>
          <w:rFonts w:cs="Times New Roman"/>
        </w:rPr>
      </w:pPr>
      <w:bookmarkStart w:id="2238" w:name="_Toc475311966"/>
      <w:r w:rsidRPr="00102649">
        <w:rPr>
          <w:rFonts w:cs="Times New Roman"/>
        </w:rPr>
        <w:lastRenderedPageBreak/>
        <w:t>REGIONAL.</w:t>
      </w:r>
      <w:bookmarkStart w:id="2239" w:name="_q63con1mca" w:colFirst="0" w:colLast="0"/>
      <w:bookmarkEnd w:id="2238"/>
      <w:bookmarkEnd w:id="2239"/>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E75E0F">
      <w:pPr>
        <w:pStyle w:val="Incontec"/>
        <w:numPr>
          <w:ilvl w:val="1"/>
          <w:numId w:val="1"/>
        </w:numPr>
        <w:outlineLvl w:val="1"/>
        <w:rPr>
          <w:rFonts w:cs="Times New Roman"/>
        </w:rPr>
      </w:pPr>
      <w:bookmarkStart w:id="2240" w:name="_Toc475311967"/>
      <w:r w:rsidRPr="00102649">
        <w:rPr>
          <w:rFonts w:cs="Times New Roman"/>
        </w:rPr>
        <w:t>SOCIAL</w:t>
      </w:r>
      <w:r w:rsidR="00D868FD" w:rsidRPr="00102649">
        <w:rPr>
          <w:rFonts w:cs="Times New Roman"/>
        </w:rPr>
        <w:t>.</w:t>
      </w:r>
      <w:bookmarkEnd w:id="2240"/>
    </w:p>
    <w:p w14:paraId="412EEB7A" w14:textId="77777777" w:rsidR="002F7017" w:rsidRPr="00102649" w:rsidRDefault="002F7017" w:rsidP="002F7017">
      <w:pPr>
        <w:pStyle w:val="Incontec"/>
      </w:pPr>
      <w:bookmarkStart w:id="2241" w:name="_7l9fue574ofa" w:colFirst="0" w:colLast="0"/>
      <w:bookmarkEnd w:id="2241"/>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w:t>
      </w:r>
      <w:r>
        <w:lastRenderedPageBreak/>
        <w:t>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E75E0F">
      <w:pPr>
        <w:pStyle w:val="Incontec"/>
        <w:numPr>
          <w:ilvl w:val="1"/>
          <w:numId w:val="1"/>
        </w:numPr>
        <w:outlineLvl w:val="1"/>
        <w:rPr>
          <w:rFonts w:cs="Times New Roman"/>
        </w:rPr>
      </w:pPr>
      <w:bookmarkStart w:id="2242" w:name="_Toc475311968"/>
      <w:r w:rsidRPr="00102649">
        <w:rPr>
          <w:rFonts w:cs="Times New Roman"/>
        </w:rPr>
        <w:t>AMBIENTAL.</w:t>
      </w:r>
      <w:bookmarkEnd w:id="2242"/>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A3C6EC0" w14:textId="65AA5B24" w:rsidR="00D30904" w:rsidRPr="00A41C3C" w:rsidRDefault="00D868FD" w:rsidP="00E75E0F">
      <w:pPr>
        <w:pStyle w:val="Incontec"/>
        <w:numPr>
          <w:ilvl w:val="0"/>
          <w:numId w:val="1"/>
        </w:numPr>
        <w:jc w:val="center"/>
        <w:outlineLvl w:val="0"/>
        <w:rPr>
          <w:rFonts w:cs="Times New Roman"/>
          <w:sz w:val="32"/>
        </w:rPr>
      </w:pPr>
      <w:bookmarkStart w:id="2243" w:name="_206ipza" w:colFirst="0" w:colLast="0"/>
      <w:bookmarkStart w:id="2244" w:name="_Toc475311969"/>
      <w:bookmarkEnd w:id="2243"/>
      <w:commentRangeStart w:id="2245"/>
      <w:r w:rsidRPr="00A41C3C">
        <w:rPr>
          <w:rFonts w:cs="Times New Roman"/>
          <w:sz w:val="32"/>
        </w:rPr>
        <w:lastRenderedPageBreak/>
        <w:t>CONCLUSIONES.</w:t>
      </w:r>
      <w:commentRangeEnd w:id="2245"/>
      <w:r w:rsidR="00C12AAE">
        <w:rPr>
          <w:rStyle w:val="Refdecomentario"/>
          <w:rFonts w:ascii="Cambria" w:eastAsia="Cambria" w:hAnsi="Cambria" w:cs="Cambria"/>
          <w:color w:val="000000"/>
          <w:shd w:val="clear" w:color="auto" w:fill="auto"/>
        </w:rPr>
        <w:commentReference w:id="2245"/>
      </w:r>
      <w:bookmarkEnd w:id="2244"/>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246" w:name="_4k668n3" w:colFirst="0" w:colLast="0"/>
      <w:bookmarkStart w:id="2247" w:name="_Ref467494018"/>
      <w:bookmarkStart w:id="2248" w:name="_Toc475311970"/>
      <w:bookmarkEnd w:id="2246"/>
      <w:r w:rsidRPr="00A41C3C">
        <w:rPr>
          <w:rFonts w:cs="Times New Roman"/>
          <w:sz w:val="32"/>
        </w:rPr>
        <w:lastRenderedPageBreak/>
        <w:t>ANEXO</w:t>
      </w:r>
      <w:r w:rsidR="00A41C3C">
        <w:rPr>
          <w:rFonts w:cs="Times New Roman"/>
          <w:sz w:val="32"/>
        </w:rPr>
        <w:t>S</w:t>
      </w:r>
      <w:bookmarkEnd w:id="2247"/>
      <w:bookmarkEnd w:id="2248"/>
    </w:p>
    <w:p w14:paraId="4AE7A1C5" w14:textId="78BB076F" w:rsidR="00B7045B" w:rsidRDefault="0073733E" w:rsidP="0018432B">
      <w:pPr>
        <w:pStyle w:val="Incontec"/>
        <w:numPr>
          <w:ilvl w:val="0"/>
          <w:numId w:val="21"/>
        </w:numPr>
        <w:outlineLvl w:val="1"/>
        <w:rPr>
          <w:rFonts w:cs="Times New Roman"/>
          <w:sz w:val="28"/>
          <w:szCs w:val="28"/>
        </w:rPr>
      </w:pPr>
      <w:bookmarkStart w:id="2249" w:name="_Ref467494133"/>
      <w:bookmarkStart w:id="2250" w:name="_Toc475311971"/>
      <w:r w:rsidRPr="00BA299F">
        <w:rPr>
          <w:rFonts w:cs="Times New Roman"/>
          <w:sz w:val="28"/>
          <w:szCs w:val="28"/>
        </w:rPr>
        <w:t>ANEXO.</w:t>
      </w:r>
      <w:r w:rsidR="00A41C3C" w:rsidRPr="00BA299F">
        <w:rPr>
          <w:rFonts w:cs="Times New Roman"/>
          <w:sz w:val="28"/>
          <w:szCs w:val="28"/>
        </w:rPr>
        <w:t xml:space="preserve"> Encuesta Análisis Sectores de Mercado</w:t>
      </w:r>
      <w:bookmarkEnd w:id="2249"/>
      <w:bookmarkEnd w:id="2250"/>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w:t>
      </w:r>
      <w:r w:rsidRPr="00010160">
        <w:rPr>
          <w:rFonts w:eastAsia="Cambria" w:cs="Cambria"/>
          <w:color w:val="000000"/>
          <w:szCs w:val="22"/>
          <w:shd w:val="clear" w:color="auto" w:fill="auto"/>
        </w:rPr>
        <w:t>explicándole</w:t>
      </w:r>
      <w:r w:rsidRPr="00010160">
        <w:rPr>
          <w:rFonts w:eastAsia="Cambria" w:cs="Cambria"/>
          <w:color w:val="000000"/>
          <w:szCs w:val="22"/>
          <w:shd w:val="clear" w:color="auto" w:fill="auto"/>
        </w:rPr>
        <w:t xml:space="preserv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w:t>
      </w:r>
      <w:r w:rsidRPr="00010160">
        <w:rPr>
          <w:rFonts w:eastAsia="Cambria" w:cs="Cambria"/>
          <w:color w:val="000000"/>
          <w:szCs w:val="22"/>
          <w:shd w:val="clear" w:color="auto" w:fill="auto"/>
        </w:rPr>
        <w:t>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Programas de </w:t>
      </w:r>
      <w:r w:rsidRPr="00010160">
        <w:rPr>
          <w:rFonts w:eastAsia="Cambria" w:cs="Cambria"/>
          <w:color w:val="000000"/>
          <w:szCs w:val="22"/>
          <w:shd w:val="clear" w:color="auto" w:fill="auto"/>
        </w:rPr>
        <w:t>inclusión</w:t>
      </w:r>
      <w:r w:rsidRPr="00010160">
        <w:rPr>
          <w:rFonts w:eastAsia="Cambria" w:cs="Cambria"/>
          <w:color w:val="000000"/>
          <w:szCs w:val="22"/>
          <w:shd w:val="clear" w:color="auto" w:fill="auto"/>
        </w:rPr>
        <w:t xml:space="preserve">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Estrategias para enseñarles a los maestros como tratar adecuadamente a estas personas y estrategias de </w:t>
      </w:r>
      <w:r w:rsidRPr="00010160">
        <w:rPr>
          <w:rFonts w:eastAsia="Cambria" w:cs="Cambria"/>
          <w:color w:val="000000"/>
          <w:szCs w:val="22"/>
          <w:shd w:val="clear" w:color="auto" w:fill="auto"/>
        </w:rPr>
        <w:t>inclusión</w:t>
      </w:r>
      <w:r w:rsidRPr="00010160">
        <w:rPr>
          <w:rFonts w:eastAsia="Cambria" w:cs="Cambria"/>
          <w:color w:val="000000"/>
          <w:szCs w:val="22"/>
          <w:shd w:val="clear" w:color="auto" w:fill="auto"/>
        </w:rPr>
        <w:t xml:space="preserve">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w:t>
      </w:r>
      <w:r w:rsidRPr="00010160">
        <w:rPr>
          <w:rFonts w:eastAsia="Cambria" w:cs="Cambria"/>
          <w:color w:val="000000"/>
          <w:szCs w:val="22"/>
          <w:shd w:val="clear" w:color="auto" w:fill="auto"/>
        </w:rPr>
        <w:t>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251" w:name="_Ref467494506"/>
      <w:bookmarkStart w:id="2252" w:name="_Toc475311972"/>
      <w:r w:rsidRPr="00BA299F">
        <w:rPr>
          <w:rFonts w:ascii="LM Roman 10" w:hAnsi="LM Roman 10"/>
          <w:sz w:val="28"/>
          <w:szCs w:val="28"/>
        </w:rPr>
        <w:lastRenderedPageBreak/>
        <w:t>ANEXO.</w:t>
      </w:r>
      <w:bookmarkEnd w:id="225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252"/>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253" w:name="_Toc475311973"/>
      <w:r w:rsidRPr="00102649">
        <w:rPr>
          <w:rFonts w:cs="Times New Roman"/>
          <w:sz w:val="32"/>
          <w:szCs w:val="32"/>
        </w:rPr>
        <w:lastRenderedPageBreak/>
        <w:t>REFERENCIAS</w:t>
      </w:r>
      <w:bookmarkEnd w:id="2253"/>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17721A3A" w14:textId="77777777" w:rsidR="00DD74C2" w:rsidRPr="00DD74C2" w:rsidRDefault="000B0B76" w:rsidP="00DD74C2">
              <w:pPr>
                <w:pStyle w:val="Bibliografa"/>
                <w:jc w:val="both"/>
                <w:rPr>
                  <w:rFonts w:ascii="LM Roman 10" w:hAnsi="LM Roman 10"/>
                  <w:noProof/>
                  <w:sz w:val="24"/>
                  <w:szCs w:val="24"/>
                </w:rPr>
              </w:pPr>
              <w:r w:rsidRPr="00DD74C2">
                <w:rPr>
                  <w:rFonts w:ascii="LM Roman 10" w:hAnsi="LM Roman 10"/>
                  <w:sz w:val="24"/>
                  <w:szCs w:val="24"/>
                </w:rPr>
                <w:fldChar w:fldCharType="begin"/>
              </w:r>
              <w:r w:rsidRPr="00DD74C2">
                <w:rPr>
                  <w:rFonts w:ascii="LM Roman 10" w:hAnsi="LM Roman 10"/>
                  <w:sz w:val="24"/>
                  <w:szCs w:val="24"/>
                </w:rPr>
                <w:instrText>BIBLIOGRAPHY</w:instrText>
              </w:r>
              <w:r w:rsidRPr="00DD74C2">
                <w:rPr>
                  <w:rFonts w:ascii="LM Roman 10" w:hAnsi="LM Roman 10"/>
                  <w:sz w:val="24"/>
                  <w:szCs w:val="24"/>
                </w:rPr>
                <w:fldChar w:fldCharType="separate"/>
              </w:r>
              <w:r w:rsidR="00DD74C2" w:rsidRPr="00DD74C2">
                <w:rPr>
                  <w:rFonts w:ascii="LM Roman 10" w:hAnsi="LM Roman 10"/>
                  <w:noProof/>
                  <w:sz w:val="24"/>
                  <w:szCs w:val="24"/>
                </w:rPr>
                <w:t xml:space="preserve">1. </w:t>
              </w:r>
              <w:r w:rsidR="00DD74C2" w:rsidRPr="00DD74C2">
                <w:rPr>
                  <w:rFonts w:ascii="LM Roman 10" w:hAnsi="LM Roman 10"/>
                  <w:b/>
                  <w:bCs/>
                  <w:noProof/>
                  <w:sz w:val="24"/>
                  <w:szCs w:val="24"/>
                </w:rPr>
                <w:t>MinSalud.</w:t>
              </w:r>
              <w:r w:rsidR="00DD74C2" w:rsidRPr="00DD74C2">
                <w:rPr>
                  <w:rFonts w:ascii="LM Roman 10" w:hAnsi="LM Roman 10"/>
                  <w:noProof/>
                  <w:sz w:val="24"/>
                  <w:szCs w:val="24"/>
                </w:rPr>
                <w:t xml:space="preserve"> LÍNEA BASE OBSERVATORIO NACIONAL DE DISCAPACIDAD . </w:t>
              </w:r>
              <w:r w:rsidR="00DD74C2" w:rsidRPr="00DD74C2">
                <w:rPr>
                  <w:rFonts w:ascii="LM Roman 10" w:hAnsi="LM Roman 10"/>
                  <w:i/>
                  <w:iCs/>
                  <w:noProof/>
                  <w:sz w:val="24"/>
                  <w:szCs w:val="24"/>
                </w:rPr>
                <w:t xml:space="preserve">Observatorio Nacional de Discapacidad. </w:t>
              </w:r>
              <w:r w:rsidR="00DD74C2" w:rsidRPr="00DD74C2">
                <w:rPr>
                  <w:rFonts w:ascii="LM Roman 10" w:hAnsi="LM Roman 10"/>
                  <w:noProof/>
                  <w:sz w:val="24"/>
                  <w:szCs w:val="24"/>
                </w:rPr>
                <w:t>[En línea] 2014. https://www.minsalud.gov.co/sites/rid/Lists/BibliotecaDigital/RIDE/DE/PS/L%C3%ADnea%20Base%20Discapacidad%20OND.pdf.</w:t>
              </w:r>
            </w:p>
            <w:p w14:paraId="0F64E52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 </w:t>
              </w:r>
              <w:r w:rsidRPr="00DD74C2">
                <w:rPr>
                  <w:rFonts w:ascii="LM Roman 10" w:hAnsi="LM Roman 10"/>
                  <w:b/>
                  <w:bCs/>
                  <w:noProof/>
                  <w:sz w:val="24"/>
                  <w:szCs w:val="24"/>
                </w:rPr>
                <w:t>Apps.co.</w:t>
              </w:r>
              <w:r w:rsidRPr="00DD74C2">
                <w:rPr>
                  <w:rFonts w:ascii="LM Roman 10" w:hAnsi="LM Roman 10"/>
                  <w:noProof/>
                  <w:sz w:val="24"/>
                  <w:szCs w:val="24"/>
                </w:rPr>
                <w:t xml:space="preserve"> Mapp Accesible Colombia. [En línea] 11 de 02 de 2014. [Citado el: 15 de 02 de 2016.] https://apps.co/comunidad/ver/926/mapp-accesible-colombia/.</w:t>
              </w:r>
            </w:p>
            <w:p w14:paraId="2CB811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 </w:t>
              </w:r>
              <w:r w:rsidRPr="00DD74C2">
                <w:rPr>
                  <w:rFonts w:ascii="LM Roman 10" w:hAnsi="LM Roman 10"/>
                  <w:b/>
                  <w:bCs/>
                  <w:noProof/>
                  <w:sz w:val="24"/>
                  <w:szCs w:val="24"/>
                </w:rPr>
                <w:t>Technologies, Informer.</w:t>
              </w:r>
              <w:r w:rsidRPr="00DD74C2">
                <w:rPr>
                  <w:rFonts w:ascii="LM Roman 10" w:hAnsi="LM Roman 10"/>
                  <w:noProof/>
                  <w:sz w:val="24"/>
                  <w:szCs w:val="24"/>
                </w:rPr>
                <w:t xml:space="preserve"> Kraneando . [En línea] 12 de 08 de 2014. [Citado el: 11 de 02 de 2016.] http://kraneando.android.informer.com/es/.</w:t>
              </w:r>
            </w:p>
            <w:p w14:paraId="2C7D057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 </w:t>
              </w:r>
              <w:r w:rsidRPr="00DD74C2">
                <w:rPr>
                  <w:rFonts w:ascii="LM Roman 10" w:hAnsi="LM Roman 10"/>
                  <w:b/>
                  <w:bCs/>
                  <w:noProof/>
                  <w:sz w:val="24"/>
                  <w:szCs w:val="24"/>
                </w:rPr>
                <w:t>Datanalisis.</w:t>
              </w:r>
              <w:r w:rsidRPr="00DD74C2">
                <w:rPr>
                  <w:rFonts w:ascii="LM Roman 10" w:hAnsi="LM Roman 10"/>
                  <w:noProof/>
                  <w:sz w:val="24"/>
                  <w:szCs w:val="24"/>
                </w:rPr>
                <w:t xml:space="preserve"> Estudio de la industria del software en colombia. Technical report,. [En línea] 2005. </w:t>
              </w:r>
            </w:p>
            <w:p w14:paraId="5347E3E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 </w:t>
              </w:r>
              <w:r w:rsidRPr="00DD74C2">
                <w:rPr>
                  <w:rFonts w:ascii="LM Roman 10" w:hAnsi="LM Roman 10"/>
                  <w:b/>
                  <w:bCs/>
                  <w:noProof/>
                  <w:sz w:val="24"/>
                  <w:szCs w:val="24"/>
                </w:rPr>
                <w:t>SURA, GRUPO.</w:t>
              </w:r>
              <w:r w:rsidRPr="00DD74C2">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07FDD7F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6. </w:t>
              </w:r>
              <w:r w:rsidRPr="00DD74C2">
                <w:rPr>
                  <w:rFonts w:ascii="LM Roman 10" w:hAnsi="LM Roman 10"/>
                  <w:b/>
                  <w:bCs/>
                  <w:noProof/>
                  <w:sz w:val="24"/>
                  <w:szCs w:val="24"/>
                </w:rPr>
                <w:t>Osterwalder, Alex y Yves, Pigneur.</w:t>
              </w:r>
              <w:r w:rsidRPr="00DD74C2">
                <w:rPr>
                  <w:rFonts w:ascii="LM Roman 10" w:hAnsi="LM Roman 10"/>
                  <w:noProof/>
                  <w:sz w:val="24"/>
                  <w:szCs w:val="24"/>
                </w:rPr>
                <w:t xml:space="preserve"> </w:t>
              </w:r>
              <w:r w:rsidRPr="00DD74C2">
                <w:rPr>
                  <w:rFonts w:ascii="LM Roman 10" w:hAnsi="LM Roman 10"/>
                  <w:i/>
                  <w:iCs/>
                  <w:noProof/>
                  <w:sz w:val="24"/>
                  <w:szCs w:val="24"/>
                </w:rPr>
                <w:t xml:space="preserve">Value proposition design. </w:t>
              </w:r>
              <w:r w:rsidRPr="00DD74C2">
                <w:rPr>
                  <w:rFonts w:ascii="LM Roman 10" w:hAnsi="LM Roman 10"/>
                  <w:noProof/>
                  <w:sz w:val="24"/>
                  <w:szCs w:val="24"/>
                </w:rPr>
                <w:t>s.l. : Wiley, 2014.</w:t>
              </w:r>
            </w:p>
            <w:p w14:paraId="30525B5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7. </w:t>
              </w:r>
              <w:r w:rsidRPr="00DD74C2">
                <w:rPr>
                  <w:rFonts w:ascii="LM Roman 10" w:hAnsi="LM Roman 10"/>
                  <w:b/>
                  <w:bCs/>
                  <w:noProof/>
                  <w:sz w:val="24"/>
                  <w:szCs w:val="24"/>
                </w:rPr>
                <w:t>Osterwalder, Alexander y Pigneur, Yves.</w:t>
              </w:r>
              <w:r w:rsidRPr="00DD74C2">
                <w:rPr>
                  <w:rFonts w:ascii="LM Roman 10" w:hAnsi="LM Roman 10"/>
                  <w:noProof/>
                  <w:sz w:val="24"/>
                  <w:szCs w:val="24"/>
                </w:rPr>
                <w:t xml:space="preserve"> El lienzo del modelo de negocio. [En línea] 2010. http://www.convergenciamultimedial.com/landau/documentos/bibliografia-2016/osterwalder.pdf.</w:t>
              </w:r>
            </w:p>
            <w:p w14:paraId="62881A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8.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A5BB2E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9. </w:t>
              </w:r>
              <w:r w:rsidRPr="00DD74C2">
                <w:rPr>
                  <w:rFonts w:ascii="LM Roman 10" w:hAnsi="LM Roman 10"/>
                  <w:b/>
                  <w:bCs/>
                  <w:noProof/>
                  <w:sz w:val="24"/>
                  <w:szCs w:val="24"/>
                </w:rPr>
                <w:t>Olympics, Special.</w:t>
              </w:r>
              <w:r w:rsidRPr="00DD74C2">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AEADD0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10. </w:t>
              </w:r>
              <w:r w:rsidRPr="00DD74C2">
                <w:rPr>
                  <w:rFonts w:ascii="LM Roman 10" w:hAnsi="LM Roman 10"/>
                  <w:b/>
                  <w:bCs/>
                  <w:noProof/>
                  <w:sz w:val="24"/>
                  <w:szCs w:val="24"/>
                </w:rPr>
                <w:t>OMS.</w:t>
              </w:r>
              <w:r w:rsidRPr="00DD74C2">
                <w:rPr>
                  <w:rFonts w:ascii="LM Roman 10" w:hAnsi="LM Roman 10"/>
                  <w:noProof/>
                  <w:sz w:val="24"/>
                  <w:szCs w:val="24"/>
                </w:rPr>
                <w:t xml:space="preserve"> 10 datos sobre la discapcidad. [En línea] 2013. http://www.who.int/features/factfiles/disability/es/.</w:t>
              </w:r>
            </w:p>
            <w:p w14:paraId="2F2EF7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11.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Lineamientos Politica de Educacion superior Inclusiva. [En línea] [Citado el: 12 de 06 de 2016.] http://www.mineducacion.gov.co/1759/articles-340146_recurso_1.pdf.</w:t>
              </w:r>
            </w:p>
            <w:p w14:paraId="37E2FA7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12. </w:t>
              </w:r>
              <w:r w:rsidRPr="00DD74C2">
                <w:rPr>
                  <w:rFonts w:ascii="LM Roman 10" w:hAnsi="LM Roman 10"/>
                  <w:b/>
                  <w:bCs/>
                  <w:noProof/>
                  <w:sz w:val="24"/>
                  <w:szCs w:val="24"/>
                </w:rPr>
                <w:t>Lasso, Judith Urrego.</w:t>
              </w:r>
              <w:r w:rsidRPr="00DD74C2">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19AF2A7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13. </w:t>
              </w:r>
              <w:r w:rsidRPr="00DD74C2">
                <w:rPr>
                  <w:rFonts w:ascii="LM Roman 10" w:hAnsi="LM Roman 10"/>
                  <w:b/>
                  <w:bCs/>
                  <w:noProof/>
                  <w:sz w:val="24"/>
                  <w:szCs w:val="24"/>
                </w:rPr>
                <w:t>DANE.</w:t>
              </w:r>
              <w:r w:rsidRPr="00DD74C2">
                <w:rPr>
                  <w:rFonts w:ascii="LM Roman 10" w:hAnsi="LM Roman 10"/>
                  <w:noProof/>
                  <w:sz w:val="24"/>
                  <w:szCs w:val="24"/>
                </w:rPr>
                <w:t xml:space="preserve"> Información Estadística de la discapacidad . [En línea] Julio de 2004. http://www.dane.gov.co/files/investigaciones/discapacidad/inform_estad.pdf.</w:t>
              </w:r>
            </w:p>
            <w:p w14:paraId="6FFC76B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14. </w:t>
              </w:r>
              <w:r w:rsidRPr="00DD74C2">
                <w:rPr>
                  <w:rFonts w:ascii="LM Roman 10" w:hAnsi="LM Roman 10"/>
                  <w:b/>
                  <w:bCs/>
                  <w:noProof/>
                  <w:sz w:val="24"/>
                  <w:szCs w:val="24"/>
                </w:rPr>
                <w:t>UNESCO.</w:t>
              </w:r>
              <w:r w:rsidRPr="00DD74C2">
                <w:rPr>
                  <w:rFonts w:ascii="LM Roman 10" w:hAnsi="LM Roman 10"/>
                  <w:noProof/>
                  <w:sz w:val="24"/>
                  <w:szCs w:val="24"/>
                </w:rPr>
                <w:t xml:space="preserve"> Indice de Inclusion. </w:t>
              </w:r>
              <w:r w:rsidRPr="00DD74C2">
                <w:rPr>
                  <w:rFonts w:ascii="LM Roman 10" w:hAnsi="LM Roman 10"/>
                  <w:i/>
                  <w:iCs/>
                  <w:noProof/>
                  <w:sz w:val="24"/>
                  <w:szCs w:val="24"/>
                </w:rPr>
                <w:t xml:space="preserve">Desarrollndo el aprendizaje y la participacion en las escuelas. </w:t>
              </w:r>
              <w:r w:rsidRPr="00DD74C2">
                <w:rPr>
                  <w:rFonts w:ascii="LM Roman 10" w:hAnsi="LM Roman 10"/>
                  <w:noProof/>
                  <w:sz w:val="24"/>
                  <w:szCs w:val="24"/>
                </w:rPr>
                <w:t>[En línea] 2002. http://www.eenet.org.uk/resources/docs/Index%20Spanish%20South%20America%20.pdf.</w:t>
              </w:r>
            </w:p>
            <w:p w14:paraId="4363046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15. </w:t>
              </w:r>
              <w:r w:rsidRPr="00DD74C2">
                <w:rPr>
                  <w:rFonts w:ascii="LM Roman 10" w:hAnsi="LM Roman 10"/>
                  <w:b/>
                  <w:bCs/>
                  <w:noProof/>
                  <w:sz w:val="24"/>
                  <w:szCs w:val="24"/>
                </w:rPr>
                <w:t>Muñoz, Elena y Gonzales, Begoña.</w:t>
              </w:r>
              <w:r w:rsidRPr="00DD74C2">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48ACA6A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16. </w:t>
              </w:r>
              <w:r w:rsidRPr="00DD74C2">
                <w:rPr>
                  <w:rFonts w:ascii="LM Roman 10" w:hAnsi="LM Roman 10"/>
                  <w:b/>
                  <w:bCs/>
                  <w:noProof/>
                  <w:sz w:val="24"/>
                  <w:szCs w:val="24"/>
                </w:rPr>
                <w:t>Sherer, Marcia J, y otros.</w:t>
              </w:r>
              <w:r w:rsidRPr="00DD74C2">
                <w:rPr>
                  <w:rFonts w:ascii="LM Roman 10" w:hAnsi="LM Roman 10"/>
                  <w:noProof/>
                  <w:sz w:val="24"/>
                  <w:szCs w:val="24"/>
                </w:rPr>
                <w:t xml:space="preserve"> Assistive Technologies for Cognitive Disabilities. </w:t>
              </w:r>
              <w:r w:rsidRPr="00DD74C2">
                <w:rPr>
                  <w:rFonts w:ascii="LM Roman 10" w:hAnsi="LM Roman 10"/>
                  <w:i/>
                  <w:iCs/>
                  <w:noProof/>
                  <w:sz w:val="24"/>
                  <w:szCs w:val="24"/>
                </w:rPr>
                <w:t xml:space="preserve">Criticl Reviews in Physical and Rehabilitation Medicine. </w:t>
              </w:r>
              <w:r w:rsidRPr="00DD74C2">
                <w:rPr>
                  <w:rFonts w:ascii="LM Roman 10" w:hAnsi="LM Roman 10"/>
                  <w:noProof/>
                  <w:sz w:val="24"/>
                  <w:szCs w:val="24"/>
                </w:rPr>
                <w:t>[En línea] 2005. http://www.pages.drexel.edu/~sg94g745/Pubs/CritRevin%20PMR_CogTechReview.pdf.</w:t>
              </w:r>
            </w:p>
            <w:p w14:paraId="228145B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17. </w:t>
              </w:r>
              <w:r w:rsidRPr="00DD74C2">
                <w:rPr>
                  <w:rFonts w:ascii="LM Roman 10" w:hAnsi="LM Roman 10"/>
                  <w:b/>
                  <w:bCs/>
                  <w:noProof/>
                  <w:sz w:val="24"/>
                  <w:szCs w:val="24"/>
                </w:rPr>
                <w:t>Aprende, Colombia.</w:t>
              </w:r>
              <w:r w:rsidRPr="00DD74C2">
                <w:rPr>
                  <w:rFonts w:ascii="LM Roman 10" w:hAnsi="LM Roman 10"/>
                  <w:noProof/>
                  <w:sz w:val="24"/>
                  <w:szCs w:val="24"/>
                </w:rPr>
                <w:t xml:space="preserve"> Necesidades Educativas Especiales. [En línea] [Citado el: 20 de 11 de 2016.] http://www.colombiaaprende.edu.co/html/home/1592/article-228163.html.</w:t>
              </w:r>
            </w:p>
            <w:p w14:paraId="545BF4B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18. </w:t>
              </w:r>
              <w:r w:rsidRPr="00DD74C2">
                <w:rPr>
                  <w:rFonts w:ascii="LM Roman 10" w:hAnsi="LM Roman 10"/>
                  <w:b/>
                  <w:bCs/>
                  <w:noProof/>
                  <w:sz w:val="24"/>
                  <w:szCs w:val="24"/>
                </w:rPr>
                <w:t>GameLearn.</w:t>
              </w:r>
              <w:r w:rsidRPr="00DD74C2">
                <w:rPr>
                  <w:rFonts w:ascii="LM Roman 10" w:hAnsi="LM Roman 10"/>
                  <w:noProof/>
                  <w:sz w:val="24"/>
                  <w:szCs w:val="24"/>
                </w:rPr>
                <w:t xml:space="preserve"> ¿Qué es Game-based learning? [En línea] 23 de 07 de 2014. [Citado el: 20 de 11 de 2016.] https://game-learn.com/que-es-game-based-learning/.</w:t>
              </w:r>
            </w:p>
            <w:p w14:paraId="66C7E0A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19. </w:t>
              </w:r>
              <w:r w:rsidRPr="00DD74C2">
                <w:rPr>
                  <w:rFonts w:ascii="LM Roman 10" w:hAnsi="LM Roman 10"/>
                  <w:b/>
                  <w:bCs/>
                  <w:noProof/>
                  <w:sz w:val="24"/>
                  <w:szCs w:val="24"/>
                </w:rPr>
                <w:t>Trybus, Jessica.</w:t>
              </w:r>
              <w:r w:rsidRPr="00DD74C2">
                <w:rPr>
                  <w:rFonts w:ascii="LM Roman 10" w:hAnsi="LM Roman 10"/>
                  <w:noProof/>
                  <w:sz w:val="24"/>
                  <w:szCs w:val="24"/>
                </w:rPr>
                <w:t xml:space="preserve"> Game-Based Learning: What it is, Why it Works, and Where it's Going. </w:t>
              </w:r>
              <w:r w:rsidRPr="00DD74C2">
                <w:rPr>
                  <w:rFonts w:ascii="LM Roman 10" w:hAnsi="LM Roman 10"/>
                  <w:i/>
                  <w:iCs/>
                  <w:noProof/>
                  <w:sz w:val="24"/>
                  <w:szCs w:val="24"/>
                </w:rPr>
                <w:t xml:space="preserve">New Media Institute. </w:t>
              </w:r>
              <w:r w:rsidRPr="00DD74C2">
                <w:rPr>
                  <w:rFonts w:ascii="LM Roman 10" w:hAnsi="LM Roman 10"/>
                  <w:noProof/>
                  <w:sz w:val="24"/>
                  <w:szCs w:val="24"/>
                </w:rPr>
                <w:t>[En línea] [Citado el: 20 de 11 de 2016.] http://www.newmedia.org/game-based-learning--what-it-is-why-it-works-and-where-its-going.html.</w:t>
              </w:r>
            </w:p>
            <w:p w14:paraId="1D024E2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20. </w:t>
              </w:r>
              <w:r w:rsidRPr="00DD74C2">
                <w:rPr>
                  <w:rFonts w:ascii="LM Roman 10" w:hAnsi="LM Roman 10"/>
                  <w:b/>
                  <w:bCs/>
                  <w:noProof/>
                  <w:sz w:val="24"/>
                  <w:szCs w:val="24"/>
                </w:rPr>
                <w:t>Rodríguez, José Luis.</w:t>
              </w:r>
              <w:r w:rsidRPr="00DD74C2">
                <w:rPr>
                  <w:rFonts w:ascii="LM Roman 10" w:hAnsi="LM Roman 10"/>
                  <w:noProof/>
                  <w:sz w:val="24"/>
                  <w:szCs w:val="24"/>
                </w:rPr>
                <w:t xml:space="preserve"> </w:t>
              </w:r>
              <w:r w:rsidRPr="00DD74C2">
                <w:rPr>
                  <w:rFonts w:ascii="LM Roman 10" w:hAnsi="LM Roman 10"/>
                  <w:i/>
                  <w:iCs/>
                  <w:noProof/>
                  <w:sz w:val="24"/>
                  <w:szCs w:val="24"/>
                </w:rPr>
                <w:t xml:space="preserve">GAMIFICACIÓN, Mecánicas de juegos en tu vida personal y profesional . </w:t>
              </w:r>
              <w:r w:rsidRPr="00DD74C2">
                <w:rPr>
                  <w:rFonts w:ascii="LM Roman 10" w:hAnsi="LM Roman 10"/>
                  <w:noProof/>
                  <w:sz w:val="24"/>
                  <w:szCs w:val="24"/>
                </w:rPr>
                <w:t>España : s.n.</w:t>
              </w:r>
            </w:p>
            <w:p w14:paraId="7C7CB55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21. </w:t>
              </w:r>
              <w:r w:rsidRPr="00DD74C2">
                <w:rPr>
                  <w:rFonts w:ascii="LM Roman 10" w:hAnsi="LM Roman 10"/>
                  <w:b/>
                  <w:bCs/>
                  <w:noProof/>
                  <w:sz w:val="24"/>
                  <w:szCs w:val="24"/>
                </w:rPr>
                <w:t>VILLAMIZAR, MARTHA.</w:t>
              </w:r>
              <w:r w:rsidRPr="00DD74C2">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746750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22. </w:t>
              </w:r>
              <w:r w:rsidRPr="00DD74C2">
                <w:rPr>
                  <w:rFonts w:ascii="LM Roman 10" w:hAnsi="LM Roman 10"/>
                  <w:b/>
                  <w:bCs/>
                  <w:noProof/>
                  <w:sz w:val="24"/>
                  <w:szCs w:val="24"/>
                </w:rPr>
                <w:t>Andes, Universidad de los.</w:t>
              </w:r>
              <w:r w:rsidRPr="00DD74C2">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4505131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23. </w:t>
              </w:r>
              <w:r w:rsidRPr="00DD74C2">
                <w:rPr>
                  <w:rFonts w:ascii="LM Roman 10" w:hAnsi="LM Roman 10"/>
                  <w:b/>
                  <w:bCs/>
                  <w:noProof/>
                  <w:sz w:val="24"/>
                  <w:szCs w:val="24"/>
                </w:rPr>
                <w:t>Social, Secretaría Distrital de Integración.</w:t>
              </w:r>
              <w:r w:rsidRPr="00DD74C2">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6EBB43D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24. </w:t>
              </w:r>
              <w:r w:rsidRPr="00DD74C2">
                <w:rPr>
                  <w:rFonts w:ascii="LM Roman 10" w:hAnsi="LM Roman 10"/>
                  <w:b/>
                  <w:bCs/>
                  <w:noProof/>
                  <w:sz w:val="24"/>
                  <w:szCs w:val="24"/>
                </w:rPr>
                <w:t>SIGLO, EL NUEVO.</w:t>
              </w:r>
              <w:r w:rsidRPr="00DD74C2">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127203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25. </w:t>
              </w:r>
              <w:r w:rsidRPr="00DD74C2">
                <w:rPr>
                  <w:rFonts w:ascii="LM Roman 10" w:hAnsi="LM Roman 10"/>
                  <w:b/>
                  <w:bCs/>
                  <w:noProof/>
                  <w:sz w:val="24"/>
                  <w:szCs w:val="24"/>
                </w:rPr>
                <w:t>Fedesoft.</w:t>
              </w:r>
              <w:r w:rsidRPr="00DD74C2">
                <w:rPr>
                  <w:rFonts w:ascii="LM Roman 10" w:hAnsi="LM Roman 10"/>
                  <w:noProof/>
                  <w:sz w:val="24"/>
                  <w:szCs w:val="24"/>
                </w:rPr>
                <w:t xml:space="preserve"> Estudios 2013 - 2014. [En línea] noviembre de 2015. http://www.cenisoft.org/estudios-fedesoft-cenisoft/.</w:t>
              </w:r>
            </w:p>
            <w:p w14:paraId="750BE15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26. </w:t>
              </w:r>
              <w:r w:rsidRPr="00DD74C2">
                <w:rPr>
                  <w:rFonts w:ascii="LM Roman 10" w:hAnsi="LM Roman 10"/>
                  <w:b/>
                  <w:bCs/>
                  <w:noProof/>
                  <w:sz w:val="24"/>
                  <w:szCs w:val="24"/>
                </w:rPr>
                <w:t>ESI.</w:t>
              </w:r>
              <w:r w:rsidRPr="00DD74C2">
                <w:rPr>
                  <w:rFonts w:ascii="LM Roman 10" w:hAnsi="LM Roman 10"/>
                  <w:noProof/>
                  <w:sz w:val="24"/>
                  <w:szCs w:val="24"/>
                </w:rPr>
                <w:t xml:space="preserve"> Industria de software en colombia. Technical report, European Software. [En línea] 2008. http://www.bdigital.unal.edu.co/5411/1/200802180-2011.pdf.</w:t>
              </w:r>
            </w:p>
            <w:p w14:paraId="63D03D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27. </w:t>
              </w:r>
              <w:r w:rsidRPr="00DD74C2">
                <w:rPr>
                  <w:rFonts w:ascii="LM Roman 10" w:hAnsi="LM Roman 10"/>
                  <w:b/>
                  <w:bCs/>
                  <w:noProof/>
                  <w:sz w:val="24"/>
                  <w:szCs w:val="24"/>
                </w:rPr>
                <w:t>MINTIC.</w:t>
              </w:r>
              <w:r w:rsidRPr="00DD74C2">
                <w:rPr>
                  <w:rFonts w:ascii="LM Roman 10" w:hAnsi="LM Roman 10"/>
                  <w:noProof/>
                  <w:sz w:val="24"/>
                  <w:szCs w:val="24"/>
                </w:rPr>
                <w:t xml:space="preserve"> Convertic. [En línea] http://www.convertic.gov.co/641/w3-channel.html.</w:t>
              </w:r>
            </w:p>
            <w:p w14:paraId="46CD122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28. </w:t>
              </w:r>
              <w:r w:rsidRPr="00DD74C2">
                <w:rPr>
                  <w:rFonts w:ascii="LM Roman 10" w:hAnsi="LM Roman 10"/>
                  <w:b/>
                  <w:bCs/>
                  <w:noProof/>
                  <w:sz w:val="24"/>
                  <w:szCs w:val="24"/>
                </w:rPr>
                <w:t>Kim, W Chan y Mauborgne, Renée.</w:t>
              </w:r>
              <w:r w:rsidRPr="00DD74C2">
                <w:rPr>
                  <w:rFonts w:ascii="LM Roman 10" w:hAnsi="LM Roman 10"/>
                  <w:noProof/>
                  <w:sz w:val="24"/>
                  <w:szCs w:val="24"/>
                </w:rPr>
                <w:t xml:space="preserve"> Herramientas de la Estrategia del Océano Azul. [En línea] [Citado el: 17 de 11 de 2016.] https://es.blueoceanstrategy.com/tools/errc-grid/.</w:t>
              </w:r>
            </w:p>
            <w:p w14:paraId="443F73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29. </w:t>
              </w:r>
              <w:r w:rsidRPr="00DD74C2">
                <w:rPr>
                  <w:rFonts w:ascii="LM Roman 10" w:hAnsi="LM Roman 10"/>
                  <w:b/>
                  <w:bCs/>
                  <w:noProof/>
                  <w:sz w:val="24"/>
                  <w:szCs w:val="24"/>
                </w:rPr>
                <w:t>Ventures, Ministerio de Comercio, Industria y Turismo.</w:t>
              </w:r>
              <w:r w:rsidRPr="00DD74C2">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512CF19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30. </w:t>
              </w:r>
              <w:r w:rsidRPr="00DD74C2">
                <w:rPr>
                  <w:rFonts w:ascii="LM Roman 10" w:hAnsi="LM Roman 10"/>
                  <w:b/>
                  <w:bCs/>
                  <w:noProof/>
                  <w:sz w:val="24"/>
                  <w:szCs w:val="24"/>
                </w:rPr>
                <w:t>SENA.</w:t>
              </w:r>
              <w:r w:rsidRPr="00DD74C2">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43C249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31. </w:t>
              </w:r>
              <w:r w:rsidRPr="00DD74C2">
                <w:rPr>
                  <w:rFonts w:ascii="LM Roman 10" w:hAnsi="LM Roman 10"/>
                  <w:b/>
                  <w:bCs/>
                  <w:noProof/>
                  <w:sz w:val="24"/>
                  <w:szCs w:val="24"/>
                </w:rPr>
                <w:t>España, DGIPYME Gobierno de.</w:t>
              </w:r>
              <w:r w:rsidRPr="00DD74C2">
                <w:rPr>
                  <w:rFonts w:ascii="LM Roman 10" w:hAnsi="LM Roman 10"/>
                  <w:noProof/>
                  <w:sz w:val="24"/>
                  <w:szCs w:val="24"/>
                </w:rPr>
                <w:t xml:space="preserve"> Herramienta DAFO. [En línea] [Citado el: 20 de 11 de 2016.] http://dafo.ipyme.org/Paginas/Home.aspx.</w:t>
              </w:r>
            </w:p>
            <w:p w14:paraId="5254715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32. </w:t>
              </w:r>
              <w:r w:rsidRPr="00DD74C2">
                <w:rPr>
                  <w:rFonts w:ascii="LM Roman 10" w:hAnsi="LM Roman 10"/>
                  <w:b/>
                  <w:bCs/>
                  <w:noProof/>
                  <w:sz w:val="24"/>
                  <w:szCs w:val="24"/>
                </w:rPr>
                <w:t>Alfonzo, Pedro y Mariño, Sonia.</w:t>
              </w:r>
              <w:r w:rsidRPr="00DD74C2">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0C8C47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33. </w:t>
              </w:r>
              <w:r w:rsidRPr="00DD74C2">
                <w:rPr>
                  <w:rFonts w:ascii="LM Roman 10" w:hAnsi="LM Roman 10"/>
                  <w:b/>
                  <w:bCs/>
                  <w:noProof/>
                  <w:sz w:val="24"/>
                  <w:szCs w:val="24"/>
                </w:rPr>
                <w:t>DIAN.</w:t>
              </w:r>
              <w:r w:rsidRPr="00DD74C2">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7C8DDB7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34. —. Impuesto sobre la renta para la equidad. [En línea] 15 de 11 de 2016. [Citado el: 20 de 11 de 2016.] http://www.dian.gov.co/contenidos/otros/Preguntas_Cree_2014.html#a1..</w:t>
              </w:r>
            </w:p>
            <w:p w14:paraId="692A459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35. —. Presentación de Información exogena presencial. [En línea] [Citado el: 20 de 11 de 2016.] http://www.dian.gov.co/descargas/plegables/PlegableExogena.pdf..</w:t>
              </w:r>
            </w:p>
            <w:p w14:paraId="15BCA36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36. </w:t>
              </w:r>
              <w:r w:rsidRPr="00DD74C2">
                <w:rPr>
                  <w:rFonts w:ascii="LM Roman 10" w:hAnsi="LM Roman 10"/>
                  <w:b/>
                  <w:bCs/>
                  <w:noProof/>
                  <w:sz w:val="24"/>
                  <w:szCs w:val="24"/>
                </w:rPr>
                <w:t>Unesco.</w:t>
              </w:r>
              <w:r w:rsidRPr="00DD74C2">
                <w:rPr>
                  <w:rFonts w:ascii="LM Roman 10" w:hAnsi="LM Roman 10"/>
                  <w:noProof/>
                  <w:sz w:val="24"/>
                  <w:szCs w:val="24"/>
                </w:rPr>
                <w:t xml:space="preserve"> La Educación Superior en el Siglo XXI. Visión y Acción. </w:t>
              </w:r>
              <w:r w:rsidRPr="00DD74C2">
                <w:rPr>
                  <w:rFonts w:ascii="LM Roman 10" w:hAnsi="LM Roman 10"/>
                  <w:i/>
                  <w:iCs/>
                  <w:noProof/>
                  <w:sz w:val="24"/>
                  <w:szCs w:val="24"/>
                </w:rPr>
                <w:t xml:space="preserve">Unesco. </w:t>
              </w:r>
              <w:r w:rsidRPr="00DD74C2">
                <w:rPr>
                  <w:rFonts w:ascii="LM Roman 10" w:hAnsi="LM Roman 10"/>
                  <w:noProof/>
                  <w:sz w:val="24"/>
                  <w:szCs w:val="24"/>
                </w:rPr>
                <w:t>[En línea] 1998. http://www.unesco.org/education/educprog/wche/declaration_spa.htm.</w:t>
              </w:r>
            </w:p>
            <w:p w14:paraId="00D4547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37. </w:t>
              </w:r>
              <w:r w:rsidRPr="00DD74C2">
                <w:rPr>
                  <w:rFonts w:ascii="LM Roman 10" w:hAnsi="LM Roman 10"/>
                  <w:b/>
                  <w:bCs/>
                  <w:noProof/>
                  <w:sz w:val="24"/>
                  <w:szCs w:val="24"/>
                </w:rPr>
                <w:t>Cruz, Magdalena, Hiraldo, Reyna y Estrada, Vivian.</w:t>
              </w:r>
              <w:r w:rsidRPr="00DD74C2">
                <w:rPr>
                  <w:rFonts w:ascii="LM Roman 10" w:hAnsi="LM Roman 10"/>
                  <w:noProof/>
                  <w:sz w:val="24"/>
                  <w:szCs w:val="24"/>
                </w:rPr>
                <w:t xml:space="preserve"> El aprendizaje virtual y la Gestión del Conocimiento: Una Experiencia de la Universidad Abierta para Adultos de la República Dominicana. </w:t>
              </w:r>
              <w:r w:rsidRPr="00DD74C2">
                <w:rPr>
                  <w:rFonts w:ascii="LM Roman 10" w:hAnsi="LM Roman 10"/>
                  <w:i/>
                  <w:iCs/>
                  <w:noProof/>
                  <w:sz w:val="24"/>
                  <w:szCs w:val="24"/>
                </w:rPr>
                <w:t xml:space="preserve">IESALC. </w:t>
              </w:r>
              <w:r w:rsidRPr="00DD74C2">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6CB95B1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38. </w:t>
              </w:r>
              <w:r w:rsidRPr="00DD74C2">
                <w:rPr>
                  <w:rFonts w:ascii="LM Roman 10" w:hAnsi="LM Roman 10"/>
                  <w:b/>
                  <w:bCs/>
                  <w:noProof/>
                  <w:sz w:val="24"/>
                  <w:szCs w:val="24"/>
                </w:rPr>
                <w:t>Costa, Eduardo.</w:t>
              </w:r>
              <w:r w:rsidRPr="00DD74C2">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1DE806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39. </w:t>
              </w:r>
              <w:r w:rsidRPr="00DD74C2">
                <w:rPr>
                  <w:rFonts w:ascii="LM Roman 10" w:hAnsi="LM Roman 10"/>
                  <w:b/>
                  <w:bCs/>
                  <w:noProof/>
                  <w:sz w:val="24"/>
                  <w:szCs w:val="24"/>
                </w:rPr>
                <w:t>Rubin, Kenneth.</w:t>
              </w:r>
              <w:r w:rsidRPr="00DD74C2">
                <w:rPr>
                  <w:rFonts w:ascii="LM Roman 10" w:hAnsi="LM Roman 10"/>
                  <w:noProof/>
                  <w:sz w:val="24"/>
                  <w:szCs w:val="24"/>
                </w:rPr>
                <w:t xml:space="preserve"> </w:t>
              </w:r>
              <w:r w:rsidRPr="00DD74C2">
                <w:rPr>
                  <w:rFonts w:ascii="LM Roman 10" w:hAnsi="LM Roman 10"/>
                  <w:i/>
                  <w:iCs/>
                  <w:noProof/>
                  <w:sz w:val="24"/>
                  <w:szCs w:val="24"/>
                </w:rPr>
                <w:t xml:space="preserve">Essential Scrum: A Practical Guide to the Most Popular Agile Process. </w:t>
              </w:r>
              <w:r w:rsidRPr="00DD74C2">
                <w:rPr>
                  <w:rFonts w:ascii="LM Roman 10" w:hAnsi="LM Roman 10"/>
                  <w:noProof/>
                  <w:sz w:val="24"/>
                  <w:szCs w:val="24"/>
                </w:rPr>
                <w:t>s.l. : Pearson, 2012. 978-0-13-704329-3.</w:t>
              </w:r>
            </w:p>
            <w:p w14:paraId="6940DD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40. </w:t>
              </w:r>
              <w:r w:rsidRPr="00DD74C2">
                <w:rPr>
                  <w:rFonts w:ascii="LM Roman 10" w:hAnsi="LM Roman 10"/>
                  <w:b/>
                  <w:bCs/>
                  <w:noProof/>
                  <w:sz w:val="24"/>
                  <w:szCs w:val="24"/>
                </w:rPr>
                <w:t>Schwaber, Ken y Sutherland, Jeff.</w:t>
              </w:r>
              <w:r w:rsidRPr="00DD74C2">
                <w:rPr>
                  <w:rFonts w:ascii="LM Roman 10" w:hAnsi="LM Roman 10"/>
                  <w:noProof/>
                  <w:sz w:val="24"/>
                  <w:szCs w:val="24"/>
                </w:rPr>
                <w:t xml:space="preserve"> SCRUM GUIDE. [En línea] 07 de 2013. [Citado el: 20 de 11 de 2016.] http://www.scrumguides.org/docs/scrumguide/v1/Scrum-Guide-ES.pdf.</w:t>
              </w:r>
            </w:p>
            <w:p w14:paraId="7871434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41. </w:t>
              </w:r>
              <w:r w:rsidRPr="00DD74C2">
                <w:rPr>
                  <w:rFonts w:ascii="LM Roman 10" w:hAnsi="LM Roman 10"/>
                  <w:b/>
                  <w:bCs/>
                  <w:noProof/>
                  <w:sz w:val="24"/>
                  <w:szCs w:val="24"/>
                </w:rPr>
                <w:t>TECNOSFERA.</w:t>
              </w:r>
              <w:r w:rsidRPr="00DD74C2">
                <w:rPr>
                  <w:rFonts w:ascii="LM Roman 10" w:hAnsi="LM Roman 10"/>
                  <w:noProof/>
                  <w:sz w:val="24"/>
                  <w:szCs w:val="24"/>
                </w:rPr>
                <w:t xml:space="preserve"> EL TIEMPO. [En línea] 2015. http://www.eltiempo.com/tecnosfera/novedades-tecnologia/aumento-de-la-industria-de-software-colombiano/15445677.</w:t>
              </w:r>
            </w:p>
            <w:p w14:paraId="2C30309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42. </w:t>
              </w:r>
              <w:r w:rsidRPr="00DD74C2">
                <w:rPr>
                  <w:rFonts w:ascii="LM Roman 10" w:hAnsi="LM Roman 10"/>
                  <w:b/>
                  <w:bCs/>
                  <w:noProof/>
                  <w:sz w:val="24"/>
                  <w:szCs w:val="24"/>
                </w:rPr>
                <w:t>Bernal, Carol.</w:t>
              </w:r>
              <w:r w:rsidRPr="00DD74C2">
                <w:rPr>
                  <w:rFonts w:ascii="LM Roman 10" w:hAnsi="LM Roman 10"/>
                  <w:noProof/>
                  <w:sz w:val="24"/>
                  <w:szCs w:val="24"/>
                </w:rPr>
                <w:t xml:space="preserve"> GENERALIDADES SOBRE EL CONTEXTO COLOMBIANO CON RELACIÓN A LA DISCAPACIDA. </w:t>
              </w:r>
              <w:r w:rsidRPr="00DD74C2">
                <w:rPr>
                  <w:rFonts w:ascii="LM Roman 10" w:hAnsi="LM Roman 10"/>
                  <w:i/>
                  <w:iCs/>
                  <w:noProof/>
                  <w:sz w:val="24"/>
                  <w:szCs w:val="24"/>
                </w:rPr>
                <w:t xml:space="preserve">Down21. </w:t>
              </w:r>
              <w:r w:rsidRPr="00DD74C2">
                <w:rPr>
                  <w:rFonts w:ascii="LM Roman 10" w:hAnsi="LM Roman 10"/>
                  <w:noProof/>
                  <w:sz w:val="24"/>
                  <w:szCs w:val="24"/>
                </w:rPr>
                <w:t>[En línea] 2016. http://www.down21.org/portales-americanos/313-colombia/1566-situacion.html.</w:t>
              </w:r>
            </w:p>
            <w:p w14:paraId="4FC5440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43. </w:t>
              </w:r>
              <w:r w:rsidRPr="00DD74C2">
                <w:rPr>
                  <w:rFonts w:ascii="LM Roman 10" w:hAnsi="LM Roman 10"/>
                  <w:b/>
                  <w:bCs/>
                  <w:noProof/>
                  <w:sz w:val="24"/>
                  <w:szCs w:val="24"/>
                </w:rPr>
                <w:t>MINTIC.</w:t>
              </w:r>
              <w:r w:rsidRPr="00DD74C2">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DCEE62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44. </w:t>
              </w:r>
              <w:r w:rsidRPr="00DD74C2">
                <w:rPr>
                  <w:rFonts w:ascii="LM Roman 10" w:hAnsi="LM Roman 10"/>
                  <w:b/>
                  <w:bCs/>
                  <w:noProof/>
                  <w:sz w:val="24"/>
                  <w:szCs w:val="24"/>
                </w:rPr>
                <w:t>Adapro.</w:t>
              </w:r>
              <w:r w:rsidRPr="00DD74C2">
                <w:rPr>
                  <w:rFonts w:ascii="LM Roman 10" w:hAnsi="LM Roman 10"/>
                  <w:noProof/>
                  <w:sz w:val="24"/>
                  <w:szCs w:val="24"/>
                </w:rPr>
                <w:t xml:space="preserve"> ITER. [En línea] 2012. http://adapro.iter.es/es.html.</w:t>
              </w:r>
            </w:p>
            <w:p w14:paraId="65614A4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45. </w:t>
              </w:r>
              <w:r w:rsidRPr="00DD74C2">
                <w:rPr>
                  <w:rFonts w:ascii="LM Roman 10" w:hAnsi="LM Roman 10"/>
                  <w:b/>
                  <w:bCs/>
                  <w:noProof/>
                  <w:sz w:val="24"/>
                  <w:szCs w:val="24"/>
                </w:rPr>
                <w:t>GIGA.</w:t>
              </w:r>
              <w:r w:rsidRPr="00DD74C2">
                <w:rPr>
                  <w:rFonts w:ascii="LM Roman 10" w:hAnsi="LM Roman 10"/>
                  <w:noProof/>
                  <w:sz w:val="24"/>
                  <w:szCs w:val="24"/>
                </w:rPr>
                <w:t xml:space="preserve"> AraBoard. [En línea] http://giga.cps.unizar.es/affectivelab/araboard.html.</w:t>
              </w:r>
            </w:p>
            <w:p w14:paraId="606C52C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46. </w:t>
              </w:r>
              <w:r w:rsidRPr="00DD74C2">
                <w:rPr>
                  <w:rFonts w:ascii="LM Roman 10" w:hAnsi="LM Roman 10"/>
                  <w:b/>
                  <w:bCs/>
                  <w:noProof/>
                  <w:sz w:val="24"/>
                  <w:szCs w:val="24"/>
                </w:rPr>
                <w:t>ARASAAC.</w:t>
              </w:r>
              <w:r w:rsidRPr="00DD74C2">
                <w:rPr>
                  <w:rFonts w:ascii="LM Roman 10" w:hAnsi="LM Roman 10"/>
                  <w:noProof/>
                  <w:sz w:val="24"/>
                  <w:szCs w:val="24"/>
                </w:rPr>
                <w:t xml:space="preserve"> AraWord. [En línea] 2014. http://arasaac.org/software.php?id_software=2.</w:t>
              </w:r>
            </w:p>
            <w:p w14:paraId="36B057D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47. </w:t>
              </w:r>
              <w:r w:rsidRPr="00DD74C2">
                <w:rPr>
                  <w:rFonts w:ascii="LM Roman 10" w:hAnsi="LM Roman 10"/>
                  <w:b/>
                  <w:bCs/>
                  <w:noProof/>
                  <w:sz w:val="24"/>
                  <w:szCs w:val="24"/>
                </w:rPr>
                <w:t>Azahar.</w:t>
              </w:r>
              <w:r w:rsidRPr="00DD74C2">
                <w:rPr>
                  <w:rFonts w:ascii="LM Roman 10" w:hAnsi="LM Roman 10"/>
                  <w:noProof/>
                  <w:sz w:val="24"/>
                  <w:szCs w:val="24"/>
                </w:rPr>
                <w:t xml:space="preserve"> Azahar. [En línea] 2013. http://www.proyectoazahar.org/azahar/loggined.do.</w:t>
              </w:r>
            </w:p>
            <w:p w14:paraId="26277C4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48. </w:t>
              </w:r>
              <w:r w:rsidRPr="00DD74C2">
                <w:rPr>
                  <w:rFonts w:ascii="LM Roman 10" w:hAnsi="LM Roman 10"/>
                  <w:b/>
                  <w:bCs/>
                  <w:noProof/>
                  <w:sz w:val="24"/>
                  <w:szCs w:val="24"/>
                </w:rPr>
                <w:t>TalkerSAC.</w:t>
              </w:r>
              <w:r w:rsidRPr="00DD74C2">
                <w:rPr>
                  <w:rFonts w:ascii="LM Roman 10" w:hAnsi="LM Roman 10"/>
                  <w:noProof/>
                  <w:sz w:val="24"/>
                  <w:szCs w:val="24"/>
                </w:rPr>
                <w:t xml:space="preserve"> LetMeTalk. [En línea] 2014. http://www.letmetalk.info/es.</w:t>
              </w:r>
            </w:p>
            <w:p w14:paraId="53D74B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49. </w:t>
              </w:r>
              <w:r w:rsidRPr="00DD74C2">
                <w:rPr>
                  <w:rFonts w:ascii="LM Roman 10" w:hAnsi="LM Roman 10"/>
                  <w:b/>
                  <w:bCs/>
                  <w:noProof/>
                  <w:sz w:val="24"/>
                  <w:szCs w:val="24"/>
                </w:rPr>
                <w:t>Orange, Fundacion.</w:t>
              </w:r>
              <w:r w:rsidRPr="00DD74C2">
                <w:rPr>
                  <w:rFonts w:ascii="LM Roman 10" w:hAnsi="LM Roman 10"/>
                  <w:noProof/>
                  <w:sz w:val="24"/>
                  <w:szCs w:val="24"/>
                </w:rPr>
                <w:t xml:space="preserve"> Proyecto Sígueme. [En línea] 2013. http://www.proyectosigueme.com/?page_id=20.</w:t>
              </w:r>
            </w:p>
            <w:p w14:paraId="0581885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50. </w:t>
              </w:r>
              <w:r w:rsidRPr="00DD74C2">
                <w:rPr>
                  <w:rFonts w:ascii="LM Roman 10" w:hAnsi="LM Roman 10"/>
                  <w:b/>
                  <w:bCs/>
                  <w:noProof/>
                  <w:sz w:val="24"/>
                  <w:szCs w:val="24"/>
                </w:rPr>
                <w:t>MINTIC.</w:t>
              </w:r>
              <w:r w:rsidRPr="00DD74C2">
                <w:rPr>
                  <w:rFonts w:ascii="LM Roman 10" w:hAnsi="LM Roman 10"/>
                  <w:noProof/>
                  <w:sz w:val="24"/>
                  <w:szCs w:val="24"/>
                </w:rPr>
                <w:t xml:space="preserve"> Proyectos de Inversión 2016 FONTIC. [En línea] 2016. http://www.mintic.gov.co/portal/604/articles-1783_recurso_2.pdf.</w:t>
              </w:r>
            </w:p>
            <w:p w14:paraId="55588D6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51. </w:t>
              </w:r>
              <w:r w:rsidRPr="00DD74C2">
                <w:rPr>
                  <w:rFonts w:ascii="LM Roman 10" w:hAnsi="LM Roman 10"/>
                  <w:b/>
                  <w:bCs/>
                  <w:noProof/>
                  <w:sz w:val="24"/>
                  <w:szCs w:val="24"/>
                </w:rPr>
                <w:t>APPS.CO.</w:t>
              </w:r>
              <w:r w:rsidRPr="00DD74C2">
                <w:rPr>
                  <w:rFonts w:ascii="LM Roman 10" w:hAnsi="LM Roman 10"/>
                  <w:noProof/>
                  <w:sz w:val="24"/>
                  <w:szCs w:val="24"/>
                </w:rPr>
                <w:t xml:space="preserve"> ALTERNATIVAS DE APOYO AL EMPRENDIMIENTO EN COLOMBIA. [En línea] [Citado el: 20 de 11 de 2016.] https://apps.co/teamstartupcolombia2016/.</w:t>
              </w:r>
            </w:p>
            <w:p w14:paraId="4134B44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52. </w:t>
              </w:r>
              <w:r w:rsidRPr="00DD74C2">
                <w:rPr>
                  <w:rFonts w:ascii="LM Roman 10" w:hAnsi="LM Roman 10"/>
                  <w:b/>
                  <w:bCs/>
                  <w:noProof/>
                  <w:sz w:val="24"/>
                  <w:szCs w:val="24"/>
                </w:rPr>
                <w:t>Espinosa, Roberto.</w:t>
              </w:r>
              <w:r w:rsidRPr="00DD74C2">
                <w:rPr>
                  <w:rFonts w:ascii="LM Roman 10" w:hAnsi="LM Roman 10"/>
                  <w:noProof/>
                  <w:sz w:val="24"/>
                  <w:szCs w:val="24"/>
                </w:rPr>
                <w:t xml:space="preserve"> CÓMO DEFINIR MISIÓN, VISIÓN Y VALORES, EN LA EMPRESA. </w:t>
              </w:r>
              <w:r w:rsidRPr="00DD74C2">
                <w:rPr>
                  <w:rFonts w:ascii="LM Roman 10" w:hAnsi="LM Roman 10"/>
                  <w:i/>
                  <w:iCs/>
                  <w:noProof/>
                  <w:sz w:val="24"/>
                  <w:szCs w:val="24"/>
                </w:rPr>
                <w:t xml:space="preserve">RobertoEspinosa. </w:t>
              </w:r>
              <w:r w:rsidRPr="00DD74C2">
                <w:rPr>
                  <w:rFonts w:ascii="LM Roman 10" w:hAnsi="LM Roman 10"/>
                  <w:noProof/>
                  <w:sz w:val="24"/>
                  <w:szCs w:val="24"/>
                </w:rPr>
                <w:t>[En línea] 2012. http://robertoespinosa.es/2012/10/14/como-definir-mision-vision-y-valores-en-la-empresa/.</w:t>
              </w:r>
            </w:p>
            <w:p w14:paraId="1DF4F32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53. </w:t>
              </w:r>
              <w:r w:rsidRPr="00DD74C2">
                <w:rPr>
                  <w:rFonts w:ascii="LM Roman 10" w:hAnsi="LM Roman 10"/>
                  <w:b/>
                  <w:bCs/>
                  <w:noProof/>
                  <w:sz w:val="24"/>
                  <w:szCs w:val="24"/>
                </w:rPr>
                <w:t>Colombia, El Congreso de.</w:t>
              </w:r>
              <w:r w:rsidRPr="00DD74C2">
                <w:rPr>
                  <w:rFonts w:ascii="LM Roman 10" w:hAnsi="LM Roman 10"/>
                  <w:noProof/>
                  <w:sz w:val="24"/>
                  <w:szCs w:val="24"/>
                </w:rPr>
                <w:t xml:space="preserve"> Ley 590 de 2000 Nivel Nacional. </w:t>
              </w:r>
              <w:r w:rsidRPr="00DD74C2">
                <w:rPr>
                  <w:rFonts w:ascii="LM Roman 10" w:hAnsi="LM Roman 10"/>
                  <w:i/>
                  <w:iCs/>
                  <w:noProof/>
                  <w:sz w:val="24"/>
                  <w:szCs w:val="24"/>
                </w:rPr>
                <w:t xml:space="preserve">Por la cual se dictan disposiciones para promover el desarrollo de las micro, pequeñas y medianas empresa. </w:t>
              </w:r>
              <w:r w:rsidRPr="00DD74C2">
                <w:rPr>
                  <w:rFonts w:ascii="LM Roman 10" w:hAnsi="LM Roman 10"/>
                  <w:noProof/>
                  <w:sz w:val="24"/>
                  <w:szCs w:val="24"/>
                </w:rPr>
                <w:t>[En línea] 11 de 07 de 2000. [Citado el: 20 de 11 de 2016.] http://www.alcaldiabogota.gov.co/sisjur/normas/Norma1.jsp?i=12672.</w:t>
              </w:r>
            </w:p>
            <w:p w14:paraId="5921774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54. </w:t>
              </w:r>
              <w:r w:rsidRPr="00DD74C2">
                <w:rPr>
                  <w:rFonts w:ascii="LM Roman 10" w:hAnsi="LM Roman 10"/>
                  <w:b/>
                  <w:bCs/>
                  <w:noProof/>
                  <w:sz w:val="24"/>
                  <w:szCs w:val="24"/>
                </w:rPr>
                <w:t>MINTRABAJO.</w:t>
              </w:r>
              <w:r w:rsidRPr="00DD74C2">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73E9197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55. </w:t>
              </w:r>
              <w:r w:rsidRPr="00DD74C2">
                <w:rPr>
                  <w:rFonts w:ascii="LM Roman 10" w:hAnsi="LM Roman 10"/>
                  <w:b/>
                  <w:bCs/>
                  <w:noProof/>
                  <w:sz w:val="24"/>
                  <w:szCs w:val="24"/>
                </w:rPr>
                <w:t>CISA.</w:t>
              </w:r>
              <w:r w:rsidRPr="00DD74C2">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5083833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56. </w:t>
              </w:r>
              <w:r w:rsidRPr="00DD74C2">
                <w:rPr>
                  <w:rFonts w:ascii="LM Roman 10" w:hAnsi="LM Roman 10"/>
                  <w:b/>
                  <w:bCs/>
                  <w:noProof/>
                  <w:sz w:val="24"/>
                  <w:szCs w:val="24"/>
                </w:rPr>
                <w:t>Okpara, John y Wynn, Pamela.</w:t>
              </w:r>
              <w:r w:rsidRPr="00DD74C2">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04D8E7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57. </w:t>
              </w:r>
              <w:r w:rsidRPr="00DD74C2">
                <w:rPr>
                  <w:rFonts w:ascii="LM Roman 10" w:hAnsi="LM Roman 10"/>
                  <w:b/>
                  <w:bCs/>
                  <w:noProof/>
                  <w:sz w:val="24"/>
                  <w:szCs w:val="24"/>
                </w:rPr>
                <w:t>MINTIC.</w:t>
              </w:r>
              <w:r w:rsidRPr="00DD74C2">
                <w:rPr>
                  <w:rFonts w:ascii="LM Roman 10" w:hAnsi="LM Roman 10"/>
                  <w:noProof/>
                  <w:sz w:val="24"/>
                  <w:szCs w:val="24"/>
                </w:rPr>
                <w:t xml:space="preserve"> Comportamiento del sector TIC en Colombia. [En línea] marzo de 2015. http://colombiatic.mintic.gov.co/602/articles-8917_panoranatic.pdf.</w:t>
              </w:r>
            </w:p>
            <w:p w14:paraId="1A5EB7D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58. </w:t>
              </w:r>
              <w:r w:rsidRPr="00DD74C2">
                <w:rPr>
                  <w:rFonts w:ascii="LM Roman 10" w:hAnsi="LM Roman 10"/>
                  <w:b/>
                  <w:bCs/>
                  <w:noProof/>
                  <w:sz w:val="24"/>
                  <w:szCs w:val="24"/>
                </w:rPr>
                <w:t>Tatiana, Leidys y Agudelo, Maria.</w:t>
              </w:r>
              <w:r w:rsidRPr="00DD74C2">
                <w:rPr>
                  <w:rFonts w:ascii="LM Roman 10" w:hAnsi="LM Roman 10"/>
                  <w:noProof/>
                  <w:sz w:val="24"/>
                  <w:szCs w:val="24"/>
                </w:rPr>
                <w:t xml:space="preserve"> Inclusion educativa de las personas con discapacidad en Colombia. [En línea] 2014. http://revistas.ces.edu.co/index.php/movimientoysalud/article/download/2971/pdf.</w:t>
              </w:r>
            </w:p>
            <w:p w14:paraId="3EBF28F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59. </w:t>
              </w:r>
              <w:r w:rsidRPr="00DD74C2">
                <w:rPr>
                  <w:rFonts w:ascii="LM Roman 10" w:hAnsi="LM Roman 10"/>
                  <w:b/>
                  <w:bCs/>
                  <w:noProof/>
                  <w:sz w:val="24"/>
                  <w:szCs w:val="24"/>
                </w:rPr>
                <w:t>Down21, Fundacion.</w:t>
              </w:r>
              <w:r w:rsidRPr="00DD74C2">
                <w:rPr>
                  <w:rFonts w:ascii="LM Roman 10" w:hAnsi="LM Roman 10"/>
                  <w:noProof/>
                  <w:sz w:val="24"/>
                  <w:szCs w:val="24"/>
                </w:rPr>
                <w:t xml:space="preserve"> ENERALIDADES SOBRE EL CONTEXTO COLOMBIANO CON RELACIÓN A LA DISCAPACIDAD. [En línea] [Citado el: </w:t>
              </w:r>
              <w:r w:rsidRPr="00DD74C2">
                <w:rPr>
                  <w:rFonts w:ascii="LM Roman 10" w:hAnsi="LM Roman 10"/>
                  <w:noProof/>
                  <w:sz w:val="24"/>
                  <w:szCs w:val="24"/>
                </w:rPr>
                <w:lastRenderedPageBreak/>
                <w:t>20 de 09 de 2016.] http://www.down21.org/portales-americanos/313-colombia/1566-situacion.html.</w:t>
              </w:r>
            </w:p>
            <w:p w14:paraId="46945E1B"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noProof/>
                  <w:sz w:val="24"/>
                  <w:szCs w:val="24"/>
                </w:rPr>
                <w:t xml:space="preserve">60. </w:t>
              </w:r>
              <w:r w:rsidRPr="00DD74C2">
                <w:rPr>
                  <w:rFonts w:ascii="LM Roman 10" w:hAnsi="LM Roman 10"/>
                  <w:b/>
                  <w:bCs/>
                  <w:noProof/>
                  <w:sz w:val="24"/>
                  <w:szCs w:val="24"/>
                </w:rPr>
                <w:t>Assistive Technologies for Cognitive Disabilities. [En línea] 2005. http://www.pages.drexel.edu/~sg94g745/Pubs/CritRevin%20PMR_CogTechReview.pdf.</w:t>
              </w:r>
            </w:p>
            <w:p w14:paraId="44EB16BD"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b/>
                  <w:bCs/>
                  <w:noProof/>
                  <w:sz w:val="24"/>
                  <w:szCs w:val="24"/>
                </w:rPr>
                <w:t>61. Adapro. [En línea] [Citado el: 5 de 11 de 2016.] http://adapro.iter.es/es.html.</w:t>
              </w:r>
            </w:p>
            <w:p w14:paraId="02D7F580" w14:textId="72273293" w:rsidR="000B0B76" w:rsidRPr="000F0B8C" w:rsidRDefault="000B0B76" w:rsidP="00DD74C2">
              <w:pPr>
                <w:pStyle w:val="Incontec"/>
              </w:pPr>
              <w:r w:rsidRPr="00DD74C2">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8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ndres camilo santana bohorquez" w:date="2017-02-16T13:50:00Z" w:initials="acsb">
    <w:p w14:paraId="7FC93212" w14:textId="705C4014" w:rsidR="00F15EF0" w:rsidRDefault="00F15EF0">
      <w:pPr>
        <w:pStyle w:val="Textocomentario"/>
      </w:pPr>
      <w:r>
        <w:rPr>
          <w:rStyle w:val="Refdecomentario"/>
        </w:rPr>
        <w:annotationRef/>
      </w:r>
      <w:r>
        <w:t>Citar datos</w:t>
      </w:r>
    </w:p>
  </w:comment>
  <w:comment w:id="18" w:author="andres camilo santana bohorquez" w:date="2017-02-16T13:50:00Z" w:initials="acsb">
    <w:p w14:paraId="1E133BCD" w14:textId="2508B76C" w:rsidR="00F15EF0" w:rsidRDefault="00F15EF0">
      <w:pPr>
        <w:pStyle w:val="Textocomentario"/>
      </w:pPr>
      <w:r>
        <w:rPr>
          <w:rStyle w:val="Refdecomentario"/>
        </w:rPr>
        <w:annotationRef/>
      </w:r>
      <w:r>
        <w:t>Se debe agregar el valor del VPN</w:t>
      </w:r>
    </w:p>
  </w:comment>
  <w:comment w:id="686" w:author="Diego A Cruz Triana" w:date="2016-11-19T11:22:00Z" w:initials="DACT">
    <w:p w14:paraId="2CE66F3B" w14:textId="1F46027A" w:rsidR="00F15EF0" w:rsidRDefault="00F15EF0">
      <w:pPr>
        <w:pStyle w:val="Textocomentario"/>
      </w:pPr>
      <w:r>
        <w:rPr>
          <w:rStyle w:val="Refdecomentario"/>
        </w:rPr>
        <w:annotationRef/>
      </w:r>
    </w:p>
  </w:comment>
  <w:comment w:id="687" w:author="Diego A Cruz Triana" w:date="2016-11-19T11:22:00Z" w:initials="DACT">
    <w:p w14:paraId="2CA43CB2" w14:textId="51100C85" w:rsidR="00F15EF0" w:rsidRDefault="00F15EF0">
      <w:pPr>
        <w:pStyle w:val="Textocomentario"/>
      </w:pPr>
      <w:r w:rsidRPr="00217AB4">
        <w:rPr>
          <w:rStyle w:val="Refdecomentario"/>
          <w:highlight w:val="yellow"/>
        </w:rPr>
        <w:annotationRef/>
      </w:r>
      <w:r w:rsidRPr="00217AB4">
        <w:rPr>
          <w:highlight w:val="yellow"/>
        </w:rPr>
        <w:t>Ingresar valor aproximado de cada uno.</w:t>
      </w:r>
    </w:p>
  </w:comment>
  <w:comment w:id="761" w:author="andres camilo santana bohorquez" w:date="2017-02-17T10:19:00Z" w:initials="acsb">
    <w:p w14:paraId="386CA155" w14:textId="5A7487AE" w:rsidR="00F15EF0" w:rsidRDefault="00F15EF0">
      <w:pPr>
        <w:pStyle w:val="Textocomentario"/>
      </w:pPr>
      <w:r>
        <w:rPr>
          <w:rStyle w:val="Refdecomentario"/>
        </w:rPr>
        <w:annotationRef/>
      </w:r>
      <w:r>
        <w:t>Revisar que va en cada capitulo</w:t>
      </w:r>
    </w:p>
  </w:comment>
  <w:comment w:id="829" w:author="andres camilo santana bohorquez" w:date="2017-02-17T09:18:00Z" w:initials="acsb">
    <w:p w14:paraId="26C2F602" w14:textId="349C7921" w:rsidR="00F15EF0" w:rsidRDefault="00F15EF0">
      <w:pPr>
        <w:pStyle w:val="Textocomentario"/>
      </w:pPr>
      <w:r>
        <w:rPr>
          <w:rStyle w:val="Refdecomentario"/>
        </w:rPr>
        <w:annotationRef/>
      </w:r>
      <w:r>
        <w:t>Texto introductorio al capitulo</w:t>
      </w:r>
    </w:p>
  </w:comment>
  <w:comment w:id="960" w:author="Diego A Cruz Triana" w:date="2016-11-23T11:38:00Z" w:initials="DACT">
    <w:p w14:paraId="0BCA5146" w14:textId="47BD9826" w:rsidR="00F15EF0" w:rsidRDefault="00F15EF0">
      <w:pPr>
        <w:pStyle w:val="Textocomentario"/>
      </w:pPr>
      <w:r>
        <w:rPr>
          <w:rStyle w:val="Refdecomentario"/>
        </w:rPr>
        <w:annotationRef/>
      </w:r>
      <w:r>
        <w:t>Detallar en el documento</w:t>
      </w:r>
    </w:p>
  </w:comment>
  <w:comment w:id="1092" w:author="andres camilo santana bohorquez" w:date="2017-02-17T09:59:00Z" w:initials="acsb">
    <w:p w14:paraId="2874E60D" w14:textId="77777777" w:rsidR="00F15EF0" w:rsidRDefault="00F15EF0" w:rsidP="00C12AAE">
      <w:pPr>
        <w:pStyle w:val="Textocomentario"/>
      </w:pPr>
      <w:r>
        <w:rPr>
          <w:rStyle w:val="Refdecomentario"/>
        </w:rPr>
        <w:annotationRef/>
      </w:r>
      <w:r>
        <w:t>Colocar texto introductorio</w:t>
      </w:r>
    </w:p>
  </w:comment>
  <w:comment w:id="1261" w:author="andres camilo santana bohorquez" w:date="2017-02-17T09:52:00Z" w:initials="acsb">
    <w:p w14:paraId="27AA3A45" w14:textId="77777777" w:rsidR="00F15EF0" w:rsidRDefault="00F15EF0" w:rsidP="00C12AAE">
      <w:pPr>
        <w:pStyle w:val="Textocomentario"/>
      </w:pPr>
      <w:r>
        <w:rPr>
          <w:rStyle w:val="Refdecomentario"/>
        </w:rPr>
        <w:annotationRef/>
      </w:r>
      <w:r>
        <w:t>Realizar un cuadro comparativo de los productos ofertados, generar un análisis detallado</w:t>
      </w:r>
    </w:p>
  </w:comment>
  <w:comment w:id="1276" w:author="Diego A Cruz Triana" w:date="2016-11-23T11:39:00Z" w:initials="DACT">
    <w:p w14:paraId="488A2FB9" w14:textId="77777777" w:rsidR="00F15EF0" w:rsidRDefault="00F15EF0" w:rsidP="00C12AAE">
      <w:pPr>
        <w:pStyle w:val="Textocomentario"/>
      </w:pPr>
      <w:r>
        <w:rPr>
          <w:rStyle w:val="Refdecomentario"/>
        </w:rPr>
        <w:annotationRef/>
      </w:r>
      <w:r>
        <w:t>demanda</w:t>
      </w:r>
    </w:p>
  </w:comment>
  <w:comment w:id="1294" w:author="andres camilo santana bohorquez" w:date="2017-02-17T09:51:00Z" w:initials="acsb">
    <w:p w14:paraId="7855B10F" w14:textId="77777777" w:rsidR="00F15EF0" w:rsidRDefault="00F15EF0" w:rsidP="00C12AAE">
      <w:pPr>
        <w:pStyle w:val="Textocomentario"/>
      </w:pPr>
      <w:r>
        <w:rPr>
          <w:rStyle w:val="Refdecomentario"/>
        </w:rPr>
        <w:annotationRef/>
      </w:r>
      <w:r>
        <w:t xml:space="preserve">colocar cifras que indiquen el </w:t>
      </w:r>
      <w:proofErr w:type="spellStart"/>
      <w:r>
        <w:t>porque</w:t>
      </w:r>
      <w:proofErr w:type="spellEnd"/>
      <w:r>
        <w:t xml:space="preserve"> de la demanda insatisfecha</w:t>
      </w:r>
    </w:p>
  </w:comment>
  <w:comment w:id="1305" w:author="Diego A Cruz Triana" w:date="2016-08-25T09:33:00Z" w:initials="DACT">
    <w:p w14:paraId="0A767906" w14:textId="77777777" w:rsidR="00F15EF0" w:rsidRDefault="00F15EF0" w:rsidP="00C12AAE">
      <w:pPr>
        <w:pStyle w:val="Textocomentario"/>
      </w:pPr>
      <w:r>
        <w:rPr>
          <w:rStyle w:val="Refdecomentario"/>
        </w:rPr>
        <w:annotationRef/>
      </w:r>
      <w:r>
        <w:t xml:space="preserve">Modelo Subsidiado , Financiación entes privados (posibles clientes mejorar </w:t>
      </w:r>
      <w:proofErr w:type="spellStart"/>
      <w:r>
        <w:t>goodwell</w:t>
      </w:r>
      <w:proofErr w:type="spellEnd"/>
      <w:r>
        <w:t xml:space="preserve">), indicar el  precio del mercado y evaluar el precio de costo del producto, </w:t>
      </w:r>
      <w:proofErr w:type="spellStart"/>
      <w:r>
        <w:t>Ademas</w:t>
      </w:r>
      <w:proofErr w:type="spellEnd"/>
      <w:r>
        <w:t xml:space="preserve"> generar una conclusión del </w:t>
      </w:r>
      <w:proofErr w:type="spellStart"/>
      <w:r>
        <w:t>porque</w:t>
      </w:r>
      <w:proofErr w:type="spellEnd"/>
      <w:r>
        <w:t xml:space="preserve"> del precio</w:t>
      </w:r>
    </w:p>
  </w:comment>
  <w:comment w:id="1319" w:author="andres camilo santana bohorquez" w:date="2017-02-17T09:54:00Z" w:initials="acsb">
    <w:p w14:paraId="7E0D964B" w14:textId="77777777" w:rsidR="00F15EF0" w:rsidRDefault="00F15EF0" w:rsidP="00C12AAE">
      <w:pPr>
        <w:pStyle w:val="Textocomentario"/>
      </w:pPr>
      <w:r>
        <w:rPr>
          <w:rStyle w:val="Refdecomentario"/>
        </w:rPr>
        <w:annotationRef/>
      </w:r>
      <w:r>
        <w:t xml:space="preserve">Ingresar el costo de la </w:t>
      </w:r>
      <w:proofErr w:type="spellStart"/>
      <w:r>
        <w:t>comercializacion</w:t>
      </w:r>
      <w:proofErr w:type="spellEnd"/>
    </w:p>
  </w:comment>
  <w:comment w:id="1669" w:author="Diego A Cruz Triana" w:date="2016-11-23T11:39:00Z" w:initials="DACT">
    <w:p w14:paraId="3F419D47" w14:textId="39FCF641" w:rsidR="00F15EF0" w:rsidRDefault="00F15EF0">
      <w:pPr>
        <w:pStyle w:val="Textocomentario"/>
      </w:pPr>
      <w:r>
        <w:rPr>
          <w:rStyle w:val="Refdecomentario"/>
        </w:rPr>
        <w:annotationRef/>
      </w:r>
      <w:r>
        <w:t>demanda</w:t>
      </w:r>
    </w:p>
  </w:comment>
  <w:comment w:id="1694" w:author="Diego A Cruz Triana" w:date="2016-08-25T09:33:00Z" w:initials="DACT">
    <w:p w14:paraId="2B325DDF" w14:textId="067D7418" w:rsidR="00F15EF0" w:rsidRDefault="00F15EF0">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2177" w:author="andres camilo santana bohorquez" w:date="2017-02-17T10:29:00Z" w:initials="acsb">
    <w:p w14:paraId="0AE12DA5" w14:textId="480DB68E" w:rsidR="00F15EF0" w:rsidRDefault="00F15EF0">
      <w:pPr>
        <w:pStyle w:val="Textocomentario"/>
      </w:pPr>
      <w:r>
        <w:rPr>
          <w:rStyle w:val="Refdecomentario"/>
        </w:rPr>
        <w:annotationRef/>
      </w:r>
      <w:r>
        <w:t>Texto introductorio al capitulo</w:t>
      </w:r>
    </w:p>
  </w:comment>
  <w:comment w:id="2191" w:author="andres camilo santana bohorquez" w:date="2017-02-17T10:30:00Z" w:initials="acsb">
    <w:p w14:paraId="5121396E" w14:textId="6F5B28BF" w:rsidR="00F15EF0" w:rsidRDefault="00F15EF0">
      <w:pPr>
        <w:pStyle w:val="Textocomentario"/>
      </w:pPr>
      <w:r>
        <w:rPr>
          <w:rStyle w:val="Refdecomentario"/>
        </w:rPr>
        <w:annotationRef/>
      </w:r>
      <w:r>
        <w:t xml:space="preserve">Colocar un texto </w:t>
      </w:r>
      <w:proofErr w:type="spellStart"/>
      <w:r>
        <w:t>inicicial</w:t>
      </w:r>
      <w:proofErr w:type="spellEnd"/>
      <w:r>
        <w:t xml:space="preserve"> , sustentar todos los valores dentro del documento, mostrar el punto de equilibrio grafica del punto de equilibrio, mostrar el </w:t>
      </w:r>
      <w:proofErr w:type="spellStart"/>
      <w:r>
        <w:t>vpn</w:t>
      </w:r>
      <w:proofErr w:type="spellEnd"/>
      <w:r>
        <w:t xml:space="preserve"> , conclusiones por cada tabla</w:t>
      </w:r>
    </w:p>
  </w:comment>
  <w:comment w:id="2212" w:author="andres camilo santana bohorquez" w:date="2017-02-19T23:25:00Z" w:initials="acsb">
    <w:p w14:paraId="284BA525" w14:textId="652161A8" w:rsidR="00DC3116" w:rsidRDefault="00DC3116">
      <w:pPr>
        <w:pStyle w:val="Textocomentario"/>
      </w:pPr>
      <w:r>
        <w:rPr>
          <w:rStyle w:val="Refdecomentario"/>
        </w:rPr>
        <w:annotationRef/>
      </w:r>
      <w:r>
        <w:t>Colocar VPN</w:t>
      </w:r>
    </w:p>
  </w:comment>
  <w:comment w:id="2245" w:author="andres camilo santana bohorquez" w:date="2017-02-17T10:32:00Z" w:initials="acsb">
    <w:p w14:paraId="1D103870" w14:textId="6234823C" w:rsidR="00F15EF0" w:rsidRDefault="00F15EF0">
      <w:pPr>
        <w:pStyle w:val="Textocomentario"/>
      </w:pPr>
      <w:r>
        <w:rPr>
          <w:rStyle w:val="Refdecomentario"/>
        </w:rPr>
        <w:annotationRef/>
      </w:r>
      <w:r>
        <w:t xml:space="preserve">Generar conclusiones personales , en que aporto el desarrollo del proyecto al </w:t>
      </w:r>
      <w:proofErr w:type="spellStart"/>
      <w:r>
        <w:t>dia</w:t>
      </w:r>
      <w:proofErr w:type="spellEnd"/>
      <w:r>
        <w:t xml:space="preserve"> </w:t>
      </w:r>
      <w:proofErr w:type="spellStart"/>
      <w:r>
        <w:t>dia</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C93212" w15:done="0"/>
  <w15:commentEx w15:paraId="1E133BCD" w15:done="0"/>
  <w15:commentEx w15:paraId="2CE66F3B" w15:done="0"/>
  <w15:commentEx w15:paraId="2CA43CB2" w15:paraIdParent="2CE66F3B" w15:done="0"/>
  <w15:commentEx w15:paraId="386CA155" w15:done="0"/>
  <w15:commentEx w15:paraId="26C2F602" w15:done="0"/>
  <w15:commentEx w15:paraId="0BCA5146" w15:done="0"/>
  <w15:commentEx w15:paraId="2874E60D" w15:done="0"/>
  <w15:commentEx w15:paraId="27AA3A45" w15:done="0"/>
  <w15:commentEx w15:paraId="488A2FB9" w15:done="0"/>
  <w15:commentEx w15:paraId="7855B10F" w15:done="0"/>
  <w15:commentEx w15:paraId="0A767906" w15:done="0"/>
  <w15:commentEx w15:paraId="7E0D964B" w15:done="0"/>
  <w15:commentEx w15:paraId="3F419D47" w15:done="0"/>
  <w15:commentEx w15:paraId="2B325DDF" w15:done="0"/>
  <w15:commentEx w15:paraId="0AE12DA5" w15:done="0"/>
  <w15:commentEx w15:paraId="5121396E" w15:done="0"/>
  <w15:commentEx w15:paraId="284BA525"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8B5A0C" w14:textId="77777777" w:rsidR="000F017D" w:rsidRDefault="000F017D" w:rsidP="005A4C18">
      <w:r>
        <w:separator/>
      </w:r>
    </w:p>
  </w:endnote>
  <w:endnote w:type="continuationSeparator" w:id="0">
    <w:p w14:paraId="2945F7F9" w14:textId="77777777" w:rsidR="000F017D" w:rsidRDefault="000F017D"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F15EF0" w:rsidRDefault="00F15EF0">
        <w:pPr>
          <w:pStyle w:val="Piedepgina"/>
          <w:jc w:val="center"/>
        </w:pPr>
        <w:r>
          <w:fldChar w:fldCharType="begin"/>
        </w:r>
        <w:r>
          <w:instrText>PAGE   \* MERGEFORMAT</w:instrText>
        </w:r>
        <w:r>
          <w:fldChar w:fldCharType="separate"/>
        </w:r>
        <w:r w:rsidR="00DD74C2" w:rsidRPr="00DD74C2">
          <w:rPr>
            <w:noProof/>
            <w:lang w:val="es-ES"/>
          </w:rPr>
          <w:t>21</w:t>
        </w:r>
        <w:r>
          <w:fldChar w:fldCharType="end"/>
        </w:r>
      </w:p>
    </w:sdtContent>
  </w:sdt>
  <w:p w14:paraId="0F9B8A89" w14:textId="77777777" w:rsidR="00F15EF0" w:rsidRDefault="00F15EF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47153" w14:textId="77777777" w:rsidR="000F017D" w:rsidRDefault="000F017D" w:rsidP="005A4C18">
      <w:r>
        <w:separator/>
      </w:r>
    </w:p>
  </w:footnote>
  <w:footnote w:type="continuationSeparator" w:id="0">
    <w:p w14:paraId="1AAEB435" w14:textId="77777777" w:rsidR="000F017D" w:rsidRDefault="000F017D" w:rsidP="005A4C18">
      <w:r>
        <w:continuationSeparator/>
      </w:r>
    </w:p>
  </w:footnote>
  <w:footnote w:id="1">
    <w:p w14:paraId="601B5205" w14:textId="77777777" w:rsidR="00F15EF0" w:rsidRDefault="00F15EF0"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F15EF0" w:rsidRDefault="00F15EF0"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F15EF0" w:rsidRDefault="00F15EF0" w:rsidP="00D809FD">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F15EF0" w:rsidRPr="004C4427" w:rsidRDefault="00F15EF0">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6A4BC782" w14:textId="77777777" w:rsidR="00F15EF0" w:rsidRDefault="00F15EF0"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F15EF0" w:rsidRPr="003942AE" w:rsidRDefault="00F15EF0" w:rsidP="00C12AAE">
      <w:pPr>
        <w:pStyle w:val="Textonotapie"/>
        <w:jc w:val="both"/>
        <w:rPr>
          <w:ins w:id="1165" w:author="andres camilo santana bohorquez" w:date="2017-02-17T01:24:00Z"/>
          <w:rFonts w:ascii="LM Roman 10" w:hAnsi="LM Roman 10"/>
        </w:rPr>
      </w:pPr>
      <w:ins w:id="1166"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F15EF0" w:rsidDel="004149B6" w:rsidRDefault="00F15EF0" w:rsidP="005877A3">
      <w:pPr>
        <w:pStyle w:val="Textonotapie"/>
        <w:jc w:val="both"/>
        <w:rPr>
          <w:del w:id="1500" w:author="andres camilo santana bohorquez" w:date="2017-02-17T01:24:00Z"/>
        </w:rPr>
      </w:pPr>
      <w:del w:id="1501"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F15EF0" w:rsidRPr="003942AE" w:rsidDel="004149B6" w:rsidRDefault="00F15EF0" w:rsidP="000A0072">
      <w:pPr>
        <w:pStyle w:val="Textonotapie"/>
        <w:jc w:val="both"/>
        <w:rPr>
          <w:del w:id="1578" w:author="andres camilo santana bohorquez" w:date="2017-02-17T01:24:00Z"/>
          <w:rFonts w:ascii="LM Roman 10" w:hAnsi="LM Roman 10"/>
        </w:rPr>
      </w:pPr>
      <w:del w:id="1579"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F725669"/>
    <w:multiLevelType w:val="multilevel"/>
    <w:tmpl w:val="F63615BC"/>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8"/>
        <w:szCs w:val="28"/>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1">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37"/>
  </w:num>
  <w:num w:numId="4">
    <w:abstractNumId w:val="5"/>
  </w:num>
  <w:num w:numId="5">
    <w:abstractNumId w:val="7"/>
  </w:num>
  <w:num w:numId="6">
    <w:abstractNumId w:val="16"/>
  </w:num>
  <w:num w:numId="7">
    <w:abstractNumId w:val="8"/>
  </w:num>
  <w:num w:numId="8">
    <w:abstractNumId w:val="25"/>
  </w:num>
  <w:num w:numId="9">
    <w:abstractNumId w:val="43"/>
  </w:num>
  <w:num w:numId="10">
    <w:abstractNumId w:val="39"/>
  </w:num>
  <w:num w:numId="11">
    <w:abstractNumId w:val="32"/>
  </w:num>
  <w:num w:numId="12">
    <w:abstractNumId w:val="20"/>
  </w:num>
  <w:num w:numId="13">
    <w:abstractNumId w:val="42"/>
  </w:num>
  <w:num w:numId="14">
    <w:abstractNumId w:val="1"/>
  </w:num>
  <w:num w:numId="15">
    <w:abstractNumId w:val="38"/>
  </w:num>
  <w:num w:numId="16">
    <w:abstractNumId w:val="12"/>
  </w:num>
  <w:num w:numId="17">
    <w:abstractNumId w:val="35"/>
  </w:num>
  <w:num w:numId="18">
    <w:abstractNumId w:val="40"/>
  </w:num>
  <w:num w:numId="19">
    <w:abstractNumId w:val="4"/>
  </w:num>
  <w:num w:numId="20">
    <w:abstractNumId w:val="21"/>
  </w:num>
  <w:num w:numId="21">
    <w:abstractNumId w:val="41"/>
  </w:num>
  <w:num w:numId="22">
    <w:abstractNumId w:val="2"/>
  </w:num>
  <w:num w:numId="23">
    <w:abstractNumId w:val="28"/>
  </w:num>
  <w:num w:numId="24">
    <w:abstractNumId w:val="36"/>
  </w:num>
  <w:num w:numId="25">
    <w:abstractNumId w:val="29"/>
  </w:num>
  <w:num w:numId="26">
    <w:abstractNumId w:val="13"/>
  </w:num>
  <w:num w:numId="27">
    <w:abstractNumId w:val="10"/>
  </w:num>
  <w:num w:numId="28">
    <w:abstractNumId w:val="3"/>
  </w:num>
  <w:num w:numId="29">
    <w:abstractNumId w:val="34"/>
  </w:num>
  <w:num w:numId="30">
    <w:abstractNumId w:val="22"/>
  </w:num>
  <w:num w:numId="31">
    <w:abstractNumId w:val="14"/>
  </w:num>
  <w:num w:numId="32">
    <w:abstractNumId w:val="33"/>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1"/>
  </w:num>
  <w:num w:numId="42">
    <w:abstractNumId w:val="15"/>
  </w:num>
  <w:num w:numId="43">
    <w:abstractNumId w:val="6"/>
  </w:num>
  <w:num w:numId="44">
    <w:abstractNumId w:val="11"/>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rson w15:author="Abeja">
    <w15:presenceInfo w15:providerId="None" w15:userId="Ab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17D"/>
    <w:rsid w:val="000F0B8C"/>
    <w:rsid w:val="000F2238"/>
    <w:rsid w:val="000F369F"/>
    <w:rsid w:val="000F6E19"/>
    <w:rsid w:val="000F7F3A"/>
    <w:rsid w:val="000F7F74"/>
    <w:rsid w:val="00101E27"/>
    <w:rsid w:val="00102649"/>
    <w:rsid w:val="001044EE"/>
    <w:rsid w:val="00107988"/>
    <w:rsid w:val="00110742"/>
    <w:rsid w:val="00115450"/>
    <w:rsid w:val="001155D9"/>
    <w:rsid w:val="00116781"/>
    <w:rsid w:val="00117ADA"/>
    <w:rsid w:val="001201FA"/>
    <w:rsid w:val="001259B9"/>
    <w:rsid w:val="00133324"/>
    <w:rsid w:val="0013359F"/>
    <w:rsid w:val="00137046"/>
    <w:rsid w:val="0014069D"/>
    <w:rsid w:val="00141464"/>
    <w:rsid w:val="00154930"/>
    <w:rsid w:val="0015681E"/>
    <w:rsid w:val="00160D37"/>
    <w:rsid w:val="0017798C"/>
    <w:rsid w:val="00181DD4"/>
    <w:rsid w:val="00181EAF"/>
    <w:rsid w:val="0018414A"/>
    <w:rsid w:val="0018432B"/>
    <w:rsid w:val="00186DB6"/>
    <w:rsid w:val="00190928"/>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A0C42"/>
    <w:rsid w:val="002A1AA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100F"/>
    <w:rsid w:val="002E21AE"/>
    <w:rsid w:val="002E57FA"/>
    <w:rsid w:val="002F43E5"/>
    <w:rsid w:val="002F5ABA"/>
    <w:rsid w:val="002F7017"/>
    <w:rsid w:val="00305D93"/>
    <w:rsid w:val="0030613A"/>
    <w:rsid w:val="00313CF9"/>
    <w:rsid w:val="00316497"/>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302CB"/>
    <w:rsid w:val="0063092F"/>
    <w:rsid w:val="00630ACB"/>
    <w:rsid w:val="00632460"/>
    <w:rsid w:val="00633ABB"/>
    <w:rsid w:val="00643776"/>
    <w:rsid w:val="00644173"/>
    <w:rsid w:val="006443B8"/>
    <w:rsid w:val="006455F3"/>
    <w:rsid w:val="0065168D"/>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48D"/>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6B81"/>
    <w:rsid w:val="008209B0"/>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4203"/>
    <w:rsid w:val="009564E2"/>
    <w:rsid w:val="009575EB"/>
    <w:rsid w:val="0096002C"/>
    <w:rsid w:val="00964305"/>
    <w:rsid w:val="00965477"/>
    <w:rsid w:val="00965AA2"/>
    <w:rsid w:val="00966EFB"/>
    <w:rsid w:val="00966FAB"/>
    <w:rsid w:val="00967290"/>
    <w:rsid w:val="00970174"/>
    <w:rsid w:val="00976C24"/>
    <w:rsid w:val="00980A83"/>
    <w:rsid w:val="00981E94"/>
    <w:rsid w:val="009845E6"/>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7E81"/>
    <w:rsid w:val="00AC0867"/>
    <w:rsid w:val="00AC0E5D"/>
    <w:rsid w:val="00AC6822"/>
    <w:rsid w:val="00AD5E55"/>
    <w:rsid w:val="00AE1ADE"/>
    <w:rsid w:val="00AE6E8D"/>
    <w:rsid w:val="00AF371B"/>
    <w:rsid w:val="00AF497C"/>
    <w:rsid w:val="00AF58FB"/>
    <w:rsid w:val="00AF7CC4"/>
    <w:rsid w:val="00B03425"/>
    <w:rsid w:val="00B0349F"/>
    <w:rsid w:val="00B07CEC"/>
    <w:rsid w:val="00B114DF"/>
    <w:rsid w:val="00B14796"/>
    <w:rsid w:val="00B218E8"/>
    <w:rsid w:val="00B274D3"/>
    <w:rsid w:val="00B3164B"/>
    <w:rsid w:val="00B33572"/>
    <w:rsid w:val="00B34329"/>
    <w:rsid w:val="00B3450A"/>
    <w:rsid w:val="00B35229"/>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1B4F"/>
    <w:rsid w:val="00BC57A3"/>
    <w:rsid w:val="00BD1E6A"/>
    <w:rsid w:val="00BD3343"/>
    <w:rsid w:val="00BE2BB5"/>
    <w:rsid w:val="00BE465D"/>
    <w:rsid w:val="00BE5779"/>
    <w:rsid w:val="00BE69CB"/>
    <w:rsid w:val="00BE75F4"/>
    <w:rsid w:val="00BF0603"/>
    <w:rsid w:val="00BF145A"/>
    <w:rsid w:val="00BF1598"/>
    <w:rsid w:val="00BF4C56"/>
    <w:rsid w:val="00C01C4D"/>
    <w:rsid w:val="00C05623"/>
    <w:rsid w:val="00C07FEF"/>
    <w:rsid w:val="00C12AAE"/>
    <w:rsid w:val="00C145D8"/>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E0A"/>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248"/>
    <w:rsid w:val="00E01D5F"/>
    <w:rsid w:val="00E07D28"/>
    <w:rsid w:val="00E10834"/>
    <w:rsid w:val="00E12731"/>
    <w:rsid w:val="00E16B76"/>
    <w:rsid w:val="00E21B5B"/>
    <w:rsid w:val="00E25C97"/>
    <w:rsid w:val="00E27D36"/>
    <w:rsid w:val="00E304BB"/>
    <w:rsid w:val="00E32DD3"/>
    <w:rsid w:val="00E32F1D"/>
    <w:rsid w:val="00E357E3"/>
    <w:rsid w:val="00E362C4"/>
    <w:rsid w:val="00E36C66"/>
    <w:rsid w:val="00E40D26"/>
    <w:rsid w:val="00E41122"/>
    <w:rsid w:val="00E41688"/>
    <w:rsid w:val="00E50801"/>
    <w:rsid w:val="00E651FA"/>
    <w:rsid w:val="00E675E8"/>
    <w:rsid w:val="00E74A39"/>
    <w:rsid w:val="00E7584A"/>
    <w:rsid w:val="00E75E0F"/>
    <w:rsid w:val="00E7759C"/>
    <w:rsid w:val="00E83AE7"/>
    <w:rsid w:val="00E857CF"/>
    <w:rsid w:val="00E93954"/>
    <w:rsid w:val="00EA0C94"/>
    <w:rsid w:val="00EA4FF4"/>
    <w:rsid w:val="00EA6D05"/>
    <w:rsid w:val="00EB3404"/>
    <w:rsid w:val="00EC311E"/>
    <w:rsid w:val="00EC3C0A"/>
    <w:rsid w:val="00EC42A5"/>
    <w:rsid w:val="00EC5988"/>
    <w:rsid w:val="00EC5A2E"/>
    <w:rsid w:val="00EC745A"/>
    <w:rsid w:val="00ED21CE"/>
    <w:rsid w:val="00ED71A0"/>
    <w:rsid w:val="00EE057D"/>
    <w:rsid w:val="00EF469E"/>
    <w:rsid w:val="00EF4CA5"/>
    <w:rsid w:val="00EF4E37"/>
    <w:rsid w:val="00F048EA"/>
    <w:rsid w:val="00F10289"/>
    <w:rsid w:val="00F10F68"/>
    <w:rsid w:val="00F12A4C"/>
    <w:rsid w:val="00F15EF0"/>
    <w:rsid w:val="00F165AF"/>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emf"/><Relationship Id="rId79" Type="http://schemas.openxmlformats.org/officeDocument/2006/relationships/image" Target="media/image51.emf"/><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10" Type="http://schemas.microsoft.com/office/2011/relationships/commentsExtended" Target="commentsExtended.xml"/><Relationship Id="rId19" Type="http://schemas.openxmlformats.org/officeDocument/2006/relationships/image" Target="media/image10.png"/><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41</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37</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36</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46</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45</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44</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49</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48</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47</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50</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43</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51</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38</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39</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40</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77FB3981-027D-4A2D-BCB3-AB83DC6D3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8183</TotalTime>
  <Pages>125</Pages>
  <Words>28489</Words>
  <Characters>156692</Characters>
  <Application>Microsoft Office Word</Application>
  <DocSecurity>0</DocSecurity>
  <Lines>1305</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115</cp:revision>
  <cp:lastPrinted>2016-09-05T19:37:00Z</cp:lastPrinted>
  <dcterms:created xsi:type="dcterms:W3CDTF">2016-11-13T19:10:00Z</dcterms:created>
  <dcterms:modified xsi:type="dcterms:W3CDTF">2017-02-20T04:56:00Z</dcterms:modified>
</cp:coreProperties>
</file>