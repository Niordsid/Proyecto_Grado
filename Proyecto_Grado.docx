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06633266" w14:textId="3E06D7F3" w:rsidR="00D30904" w:rsidRPr="008F0A28" w:rsidRDefault="003279EA" w:rsidP="008F0A28">
      <w:pPr>
        <w:pStyle w:val="Incontec"/>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6BDA112E" w:rsidR="005A4C18" w:rsidRPr="008F0A28" w:rsidRDefault="003279EA" w:rsidP="00F12A4C">
      <w:pPr>
        <w:pStyle w:val="Incontec"/>
        <w:jc w:val="center"/>
        <w:rPr>
          <w:rFonts w:cs="CMU Bright"/>
        </w:rPr>
      </w:pPr>
      <w:r w:rsidRPr="008F0A28">
        <w:rPr>
          <w:rFonts w:cs="CMU Bright"/>
        </w:rPr>
        <w:t>2016</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7777777" w:rsidR="0024537D" w:rsidRPr="008F0A28" w:rsidRDefault="00D868FD" w:rsidP="007971B5">
      <w:pPr>
        <w:pStyle w:val="Incontec"/>
        <w:jc w:val="center"/>
        <w:rPr>
          <w:rFonts w:cs="Times New Roman"/>
        </w:rPr>
      </w:pPr>
      <w:r w:rsidRPr="008F0A28">
        <w:rPr>
          <w:rFonts w:cs="Times New Roman"/>
        </w:rPr>
        <w:t>2016</w:t>
      </w:r>
    </w:p>
    <w:p w14:paraId="49D805D1" w14:textId="14699E50" w:rsidR="003279EA" w:rsidRPr="008F0A28" w:rsidRDefault="003279EA" w:rsidP="007971B5">
      <w:pPr>
        <w:pStyle w:val="Incontec"/>
        <w:jc w:val="right"/>
        <w:rPr>
          <w:rFonts w:cs="Times New Roman"/>
        </w:rPr>
      </w:pPr>
      <w:r w:rsidRPr="008F0A28">
        <w:rPr>
          <w:rFonts w:cs="Times New Roman"/>
        </w:rPr>
        <w:lastRenderedPageBreak/>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795C3116" w14:textId="77777777" w:rsidR="003279EA" w:rsidRPr="008F0A28" w:rsidRDefault="003279EA" w:rsidP="00F12A4C">
      <w:pPr>
        <w:pStyle w:val="Incontec"/>
        <w:rPr>
          <w:rFonts w:cs="Times New Roman"/>
        </w:rPr>
      </w:pPr>
    </w:p>
    <w:p w14:paraId="60D40184" w14:textId="1A5C698E" w:rsidR="003279EA" w:rsidRPr="008F0A28" w:rsidRDefault="003279EA" w:rsidP="00F12A4C">
      <w:pPr>
        <w:pStyle w:val="Incontec"/>
        <w:rPr>
          <w:rFonts w:cs="Times New Roman"/>
        </w:rPr>
      </w:pPr>
      <w:r w:rsidRPr="008F0A28">
        <w:rPr>
          <w:rFonts w:cs="Times New Roman"/>
        </w:rPr>
        <w:t>Bogotá, Noviembre de 2016</w:t>
      </w:r>
    </w:p>
    <w:p w14:paraId="1BB4FA54" w14:textId="3350A320" w:rsidR="003279EA" w:rsidRPr="00A97076" w:rsidRDefault="0024537D" w:rsidP="00F12A4C">
      <w:pPr>
        <w:pStyle w:val="Incontec"/>
        <w:rPr>
          <w:rFonts w:cs="Times New Roman"/>
        </w:rPr>
      </w:pPr>
      <w:r w:rsidRPr="00A97076">
        <w:rPr>
          <w:rFonts w:cs="Times New Roman"/>
        </w:rPr>
        <w:lastRenderedPageBreak/>
        <w:t>Dedicatorias</w:t>
      </w:r>
    </w:p>
    <w:p w14:paraId="378EE3BC" w14:textId="77777777" w:rsidR="0024537D" w:rsidRDefault="0024537D" w:rsidP="00F12A4C">
      <w:pPr>
        <w:pStyle w:val="Incontec"/>
        <w:rPr>
          <w:rFonts w:ascii="CMR12" w:hAnsi="CMR12" w:cs="Times New Roman"/>
        </w:rPr>
      </w:pPr>
    </w:p>
    <w:p w14:paraId="6C018762" w14:textId="378074A3" w:rsidR="0024537D" w:rsidRDefault="0024537D" w:rsidP="00F12A4C">
      <w:pPr>
        <w:pStyle w:val="Incontec"/>
        <w:rPr>
          <w:rFonts w:ascii="CMR12" w:hAnsi="CMR12" w:cs="Times New Roman"/>
        </w:rPr>
      </w:pPr>
    </w:p>
    <w:p w14:paraId="318CD55C" w14:textId="31393212" w:rsidR="0024537D" w:rsidRDefault="0024537D" w:rsidP="00F12A4C">
      <w:pPr>
        <w:pStyle w:val="Incontec"/>
        <w:rPr>
          <w:rFonts w:ascii="CMR12" w:hAnsi="CMR12" w:cs="Times New Roman"/>
        </w:rPr>
      </w:pPr>
    </w:p>
    <w:p w14:paraId="305D9775" w14:textId="02F621EF" w:rsidR="0024537D" w:rsidRDefault="0024537D" w:rsidP="00F12A4C">
      <w:pPr>
        <w:pStyle w:val="Incontec"/>
        <w:rPr>
          <w:rFonts w:ascii="CMR12" w:hAnsi="CMR12" w:cs="Times New Roman"/>
        </w:rPr>
      </w:pPr>
    </w:p>
    <w:p w14:paraId="7A429F26" w14:textId="77777777" w:rsidR="0024537D" w:rsidRDefault="0024537D" w:rsidP="00F12A4C">
      <w:pPr>
        <w:pStyle w:val="Incontec"/>
        <w:rPr>
          <w:rFonts w:ascii="CMR12" w:hAnsi="CMR12" w:cs="Times New Roman"/>
        </w:rPr>
      </w:pPr>
    </w:p>
    <w:p w14:paraId="56076E80" w14:textId="77777777" w:rsidR="0024537D" w:rsidRDefault="0024537D" w:rsidP="00F12A4C">
      <w:pPr>
        <w:pStyle w:val="Incontec"/>
        <w:rPr>
          <w:rFonts w:ascii="CMR12" w:hAnsi="CMR12" w:cs="Times New Roman"/>
        </w:rPr>
      </w:pPr>
    </w:p>
    <w:p w14:paraId="3877BCA0" w14:textId="34AEECA0" w:rsidR="0024537D" w:rsidRDefault="0024537D" w:rsidP="00F12A4C">
      <w:pPr>
        <w:pStyle w:val="Incontec"/>
        <w:rPr>
          <w:rFonts w:ascii="CMR12" w:hAnsi="CMR12" w:cs="Times New Roman"/>
        </w:rPr>
      </w:pPr>
    </w:p>
    <w:p w14:paraId="6BA81B73" w14:textId="026F0DEB" w:rsidR="0024537D" w:rsidRDefault="0024537D" w:rsidP="00F12A4C">
      <w:pPr>
        <w:pStyle w:val="Incontec"/>
        <w:rPr>
          <w:rFonts w:ascii="CMR12" w:hAnsi="CMR12" w:cs="Times New Roman"/>
        </w:rPr>
      </w:pPr>
    </w:p>
    <w:p w14:paraId="35B88B18" w14:textId="77777777" w:rsidR="0024537D" w:rsidRDefault="0024537D" w:rsidP="00F12A4C">
      <w:pPr>
        <w:pStyle w:val="Incontec"/>
        <w:rPr>
          <w:rFonts w:ascii="CMR12" w:hAnsi="CMR12" w:cs="Times New Roman"/>
        </w:rPr>
      </w:pPr>
    </w:p>
    <w:p w14:paraId="7975A63E" w14:textId="77777777" w:rsidR="0024537D" w:rsidRDefault="0024537D" w:rsidP="00F12A4C">
      <w:pPr>
        <w:pStyle w:val="Incontec"/>
        <w:rPr>
          <w:rFonts w:ascii="CMR12" w:hAnsi="CMR12" w:cs="Times New Roman"/>
        </w:rPr>
      </w:pPr>
    </w:p>
    <w:p w14:paraId="3177895E" w14:textId="77777777" w:rsidR="0024537D" w:rsidRDefault="0024537D" w:rsidP="00F12A4C">
      <w:pPr>
        <w:pStyle w:val="Incontec"/>
        <w:rPr>
          <w:rFonts w:ascii="CMR12" w:hAnsi="CMR12" w:cs="Times New Roman"/>
        </w:rPr>
      </w:pPr>
    </w:p>
    <w:p w14:paraId="51DDBAD5" w14:textId="77777777" w:rsidR="0024537D" w:rsidRDefault="0024537D" w:rsidP="00F12A4C">
      <w:pPr>
        <w:pStyle w:val="Incontec"/>
        <w:rPr>
          <w:rFonts w:ascii="CMR12" w:hAnsi="CMR12" w:cs="Times New Roman"/>
        </w:rPr>
      </w:pPr>
    </w:p>
    <w:p w14:paraId="4255557F" w14:textId="77777777" w:rsidR="0024537D" w:rsidRDefault="0024537D" w:rsidP="00F12A4C">
      <w:pPr>
        <w:pStyle w:val="Incontec"/>
        <w:rPr>
          <w:rFonts w:ascii="CMR12" w:hAnsi="CMR12" w:cs="Times New Roman"/>
        </w:rPr>
      </w:pPr>
    </w:p>
    <w:p w14:paraId="5EBDB3FD" w14:textId="77777777" w:rsidR="0024537D" w:rsidRDefault="0024537D" w:rsidP="00F12A4C">
      <w:pPr>
        <w:pStyle w:val="Incontec"/>
        <w:rPr>
          <w:rFonts w:ascii="CMR12" w:hAnsi="CMR12" w:cs="Times New Roman"/>
        </w:rPr>
      </w:pPr>
    </w:p>
    <w:p w14:paraId="2EAEDC5C" w14:textId="77777777" w:rsidR="0024537D" w:rsidRDefault="0024537D" w:rsidP="00F12A4C">
      <w:pPr>
        <w:pStyle w:val="Incontec"/>
        <w:rPr>
          <w:rFonts w:ascii="CMR12" w:hAnsi="CMR12" w:cs="Times New Roman"/>
        </w:rPr>
      </w:pPr>
    </w:p>
    <w:p w14:paraId="05487B09" w14:textId="77777777" w:rsidR="0024537D" w:rsidRDefault="0024537D" w:rsidP="00F12A4C">
      <w:pPr>
        <w:pStyle w:val="Incontec"/>
        <w:rPr>
          <w:rFonts w:ascii="CMR12" w:hAnsi="CMR12" w:cs="Times New Roman"/>
        </w:rPr>
      </w:pPr>
    </w:p>
    <w:p w14:paraId="48A4B1EE" w14:textId="77777777" w:rsidR="0024537D" w:rsidRDefault="0024537D" w:rsidP="00F12A4C">
      <w:pPr>
        <w:pStyle w:val="Incontec"/>
        <w:rPr>
          <w:rFonts w:ascii="CMR12" w:hAnsi="CMR12" w:cs="Times New Roman"/>
        </w:rPr>
      </w:pPr>
    </w:p>
    <w:p w14:paraId="5E40C929" w14:textId="77777777" w:rsidR="0024537D" w:rsidRDefault="0024537D" w:rsidP="00F12A4C">
      <w:pPr>
        <w:pStyle w:val="Incontec"/>
        <w:rPr>
          <w:rFonts w:ascii="CMR12" w:hAnsi="CMR12" w:cs="Times New Roman"/>
        </w:rPr>
      </w:pPr>
    </w:p>
    <w:p w14:paraId="46D79090" w14:textId="77777777" w:rsidR="00A97076" w:rsidRPr="00A97076" w:rsidRDefault="00A97076" w:rsidP="00A97076"/>
    <w:p w14:paraId="767213EA" w14:textId="77777777" w:rsidR="0024537D" w:rsidRDefault="0024537D" w:rsidP="00F12A4C">
      <w:pPr>
        <w:pStyle w:val="Incontec"/>
        <w:rPr>
          <w:rFonts w:ascii="CMR12" w:hAnsi="CMR12" w:cs="Times New Roman"/>
        </w:rPr>
      </w:pPr>
    </w:p>
    <w:p w14:paraId="1172F90A" w14:textId="77777777" w:rsidR="0024537D" w:rsidRDefault="0024537D" w:rsidP="00F12A4C">
      <w:pPr>
        <w:pStyle w:val="Incontec"/>
        <w:rPr>
          <w:rFonts w:ascii="CMR12" w:hAnsi="CMR12" w:cs="Times New Roman"/>
        </w:rPr>
      </w:pPr>
    </w:p>
    <w:p w14:paraId="02C8A005" w14:textId="77777777" w:rsidR="0024537D" w:rsidRDefault="0024537D" w:rsidP="00F12A4C">
      <w:pPr>
        <w:pStyle w:val="Incontec"/>
        <w:rPr>
          <w:rFonts w:ascii="CMR12" w:hAnsi="CMR12" w:cs="Times New Roman"/>
        </w:rPr>
      </w:pPr>
    </w:p>
    <w:p w14:paraId="65AF99CF" w14:textId="77777777" w:rsidR="0024537D" w:rsidRDefault="0024537D" w:rsidP="00F12A4C">
      <w:pPr>
        <w:pStyle w:val="Incontec"/>
        <w:rPr>
          <w:rFonts w:ascii="CMR12" w:hAnsi="CMR12" w:cs="Times New Roman"/>
        </w:rPr>
      </w:pPr>
    </w:p>
    <w:p w14:paraId="2F0E84EF" w14:textId="5BA97776" w:rsidR="0024537D" w:rsidRPr="00A97076" w:rsidRDefault="0024537D" w:rsidP="00F12A4C">
      <w:pPr>
        <w:pStyle w:val="Incontec"/>
        <w:rPr>
          <w:rFonts w:cs="Times New Roman"/>
        </w:rPr>
      </w:pPr>
      <w:r w:rsidRPr="00A97076">
        <w:rPr>
          <w:rFonts w:cs="Times New Roman"/>
        </w:rPr>
        <w:lastRenderedPageBreak/>
        <w:t>Agradecimientos</w:t>
      </w:r>
    </w:p>
    <w:p w14:paraId="0F58DE89" w14:textId="77777777" w:rsidR="0024537D" w:rsidRDefault="0024537D" w:rsidP="00F12A4C">
      <w:pPr>
        <w:pStyle w:val="Incontec"/>
        <w:rPr>
          <w:rFonts w:ascii="CMR12" w:hAnsi="CMR12" w:cs="Times New Roman"/>
        </w:rPr>
      </w:pPr>
    </w:p>
    <w:p w14:paraId="5F5DDA20" w14:textId="77777777" w:rsidR="0024537D" w:rsidRDefault="0024537D" w:rsidP="00F12A4C">
      <w:pPr>
        <w:pStyle w:val="Incontec"/>
        <w:rPr>
          <w:rFonts w:ascii="CMR12" w:hAnsi="CMR12" w:cs="Times New Roman"/>
        </w:rPr>
      </w:pPr>
    </w:p>
    <w:p w14:paraId="6C971691" w14:textId="00D7CCC1" w:rsidR="0024537D" w:rsidRDefault="0024537D" w:rsidP="00F12A4C">
      <w:pPr>
        <w:pStyle w:val="Incontec"/>
        <w:rPr>
          <w:rFonts w:ascii="CMR12" w:hAnsi="CMR12" w:cs="Times New Roman"/>
        </w:rPr>
      </w:pPr>
    </w:p>
    <w:p w14:paraId="528EEC37" w14:textId="6DEAD7D0" w:rsidR="0024537D" w:rsidRDefault="0024537D" w:rsidP="00F12A4C">
      <w:pPr>
        <w:pStyle w:val="Incontec"/>
        <w:rPr>
          <w:rFonts w:ascii="CMR12" w:hAnsi="CMR12" w:cs="Times New Roman"/>
        </w:rPr>
      </w:pPr>
    </w:p>
    <w:p w14:paraId="4414BD67" w14:textId="77777777" w:rsidR="0024537D" w:rsidRDefault="0024537D" w:rsidP="00F12A4C">
      <w:pPr>
        <w:pStyle w:val="Incontec"/>
        <w:rPr>
          <w:rFonts w:ascii="CMR12" w:hAnsi="CMR12" w:cs="Times New Roman"/>
        </w:rPr>
      </w:pPr>
    </w:p>
    <w:p w14:paraId="57EE5600" w14:textId="77777777" w:rsidR="0024537D" w:rsidRDefault="0024537D" w:rsidP="00F12A4C">
      <w:pPr>
        <w:pStyle w:val="Incontec"/>
        <w:rPr>
          <w:rFonts w:ascii="CMR12" w:hAnsi="CMR12" w:cs="Times New Roman"/>
        </w:rPr>
      </w:pPr>
    </w:p>
    <w:p w14:paraId="65663BF9" w14:textId="77777777" w:rsidR="0024537D" w:rsidRDefault="0024537D" w:rsidP="00F12A4C">
      <w:pPr>
        <w:pStyle w:val="Incontec"/>
        <w:rPr>
          <w:rFonts w:ascii="CMR12" w:hAnsi="CMR12" w:cs="Times New Roman"/>
        </w:rPr>
      </w:pPr>
    </w:p>
    <w:p w14:paraId="0E042062" w14:textId="77777777" w:rsidR="0024537D" w:rsidRDefault="0024537D" w:rsidP="00F12A4C">
      <w:pPr>
        <w:pStyle w:val="Incontec"/>
        <w:rPr>
          <w:rFonts w:ascii="CMR12" w:hAnsi="CMR12" w:cs="Times New Roman"/>
        </w:rPr>
      </w:pPr>
    </w:p>
    <w:p w14:paraId="4F5B0A1F" w14:textId="77777777" w:rsidR="0024537D" w:rsidRDefault="0024537D" w:rsidP="00F12A4C">
      <w:pPr>
        <w:pStyle w:val="Incontec"/>
        <w:rPr>
          <w:rFonts w:ascii="CMR12" w:hAnsi="CMR12" w:cs="Times New Roman"/>
        </w:rPr>
      </w:pPr>
    </w:p>
    <w:p w14:paraId="72A01BC7" w14:textId="77777777" w:rsidR="0024537D" w:rsidRDefault="0024537D" w:rsidP="00F12A4C">
      <w:pPr>
        <w:pStyle w:val="Incontec"/>
        <w:rPr>
          <w:rFonts w:ascii="CMR12" w:hAnsi="CMR12" w:cs="Times New Roman"/>
        </w:rPr>
      </w:pP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p w14:paraId="4370D295" w14:textId="77777777" w:rsidR="0024537D" w:rsidRDefault="0024537D" w:rsidP="00F12A4C">
      <w:pPr>
        <w:pStyle w:val="Incontec"/>
        <w:rPr>
          <w:rFonts w:ascii="CMR12" w:hAnsi="CMR12" w:cs="Times New Roman"/>
        </w:rPr>
      </w:pPr>
    </w:p>
    <w:p w14:paraId="5A4B799D" w14:textId="77777777" w:rsidR="0024537D" w:rsidRDefault="0024537D" w:rsidP="00F12A4C">
      <w:pPr>
        <w:pStyle w:val="Incontec"/>
        <w:rPr>
          <w:rFonts w:ascii="CMR12" w:hAnsi="CMR12" w:cs="Times New Roman"/>
        </w:rPr>
      </w:pPr>
    </w:p>
    <w:p w14:paraId="1C8573EC" w14:textId="77777777" w:rsidR="0024537D" w:rsidRDefault="0024537D" w:rsidP="00F12A4C">
      <w:pPr>
        <w:pStyle w:val="Incontec"/>
        <w:rPr>
          <w:rFonts w:ascii="CMR12" w:hAnsi="CMR12" w:cs="Times New Roman"/>
        </w:rPr>
      </w:pPr>
    </w:p>
    <w:p w14:paraId="46BCF030" w14:textId="77777777" w:rsidR="0024537D" w:rsidRDefault="0024537D" w:rsidP="00F12A4C">
      <w:pPr>
        <w:pStyle w:val="Incontec"/>
        <w:rPr>
          <w:rFonts w:ascii="CMR12" w:hAnsi="CMR12" w:cs="Times New Roman"/>
        </w:rPr>
      </w:pPr>
    </w:p>
    <w:p w14:paraId="595737E7" w14:textId="77777777" w:rsidR="0024537D" w:rsidRDefault="0024537D" w:rsidP="00F12A4C">
      <w:pPr>
        <w:pStyle w:val="Incontec"/>
        <w:rPr>
          <w:rFonts w:ascii="CMR12" w:hAnsi="CMR12" w:cs="Times New Roman"/>
        </w:rPr>
      </w:pPr>
    </w:p>
    <w:p w14:paraId="02088A4A" w14:textId="77777777" w:rsidR="0024537D" w:rsidRDefault="0024537D" w:rsidP="00F12A4C">
      <w:pPr>
        <w:pStyle w:val="Incontec"/>
        <w:rPr>
          <w:rFonts w:ascii="CMR12" w:hAnsi="CMR12" w:cs="Times New Roman"/>
        </w:rPr>
      </w:pPr>
    </w:p>
    <w:p w14:paraId="1CADE58B" w14:textId="77777777" w:rsidR="0024537D" w:rsidRDefault="0024537D" w:rsidP="00F12A4C">
      <w:pPr>
        <w:pStyle w:val="Incontec"/>
        <w:rPr>
          <w:rFonts w:ascii="CMR12" w:hAnsi="CMR12" w:cs="Times New Roman"/>
        </w:rPr>
      </w:pPr>
    </w:p>
    <w:p w14:paraId="564BC2DD" w14:textId="77777777" w:rsidR="0024537D" w:rsidRDefault="0024537D" w:rsidP="00F12A4C">
      <w:pPr>
        <w:pStyle w:val="Incontec"/>
        <w:rPr>
          <w:rFonts w:ascii="CMR12" w:hAnsi="CMR12" w:cs="Times New Roman"/>
        </w:rPr>
      </w:pPr>
    </w:p>
    <w:p w14:paraId="337F8010" w14:textId="77777777" w:rsidR="0024537D" w:rsidRDefault="0024537D" w:rsidP="00F12A4C">
      <w:pPr>
        <w:pStyle w:val="Incontec"/>
        <w:rPr>
          <w:rFonts w:ascii="CMR12" w:hAnsi="CMR12" w:cs="Times New Roman"/>
        </w:rPr>
      </w:pPr>
    </w:p>
    <w:p w14:paraId="3D60AF3E" w14:textId="77777777" w:rsidR="0024537D" w:rsidRDefault="0024537D" w:rsidP="00F12A4C">
      <w:pPr>
        <w:pStyle w:val="Incontec"/>
        <w:rPr>
          <w:rFonts w:ascii="CMR12" w:hAnsi="CMR12" w:cs="Times New Roman"/>
        </w:rPr>
      </w:pPr>
    </w:p>
    <w:bookmarkStart w:id="0" w:name="_GoBack" w:displacedByCustomXml="next"/>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TDC"/>
            <w:jc w:val="center"/>
            <w:rPr>
              <w:rFonts w:ascii="LM Roman 10" w:hAnsi="LM Roman 10"/>
              <w:color w:val="auto"/>
              <w:szCs w:val="24"/>
              <w:lang w:val="es-ES"/>
            </w:rPr>
          </w:pPr>
          <w:r w:rsidRPr="005A1517">
            <w:rPr>
              <w:rFonts w:ascii="LM Roman 10" w:hAnsi="LM Roman 10"/>
              <w:color w:val="auto"/>
              <w:szCs w:val="24"/>
              <w:lang w:val="es-ES"/>
            </w:rPr>
            <w:t>Contenido</w:t>
          </w:r>
        </w:p>
        <w:bookmarkEnd w:id="0"/>
        <w:p w14:paraId="109C86CB" w14:textId="77777777" w:rsidR="00E40D26" w:rsidRPr="005A1517" w:rsidRDefault="00E40D26" w:rsidP="00E40D26">
          <w:pPr>
            <w:rPr>
              <w:rFonts w:ascii="LM Roman 10" w:hAnsi="LM Roman 10"/>
              <w:sz w:val="24"/>
              <w:szCs w:val="24"/>
              <w:lang w:val="es-ES"/>
            </w:rPr>
          </w:pPr>
        </w:p>
        <w:p w14:paraId="631EC847" w14:textId="77777777" w:rsidR="00E40D26" w:rsidRPr="005A1517" w:rsidRDefault="00E40D26" w:rsidP="00E40D26">
          <w:pPr>
            <w:rPr>
              <w:rFonts w:ascii="LM Roman 10" w:hAnsi="LM Roman 10"/>
              <w:sz w:val="24"/>
              <w:szCs w:val="24"/>
              <w:lang w:val="es-ES"/>
            </w:rPr>
          </w:pPr>
        </w:p>
        <w:p w14:paraId="63ABE205" w14:textId="1E4D0438" w:rsidR="002F7017" w:rsidRDefault="00E40D26">
          <w:pPr>
            <w:pStyle w:val="TDC1"/>
            <w:tabs>
              <w:tab w:val="right" w:pos="8828"/>
            </w:tabs>
            <w:rPr>
              <w:rFonts w:asciiTheme="minorHAnsi" w:eastAsiaTheme="minorEastAsia" w:hAnsiTheme="minorHAnsi" w:cstheme="minorBidi"/>
              <w:noProof/>
              <w:color w:val="auto"/>
              <w:sz w:val="22"/>
              <w:lang w:val="es-ES" w:eastAsia="es-ES"/>
            </w:rPr>
          </w:pPr>
          <w:r w:rsidRPr="005A1517">
            <w:rPr>
              <w:rFonts w:ascii="LM Roman 10" w:hAnsi="LM Roman 10"/>
              <w:sz w:val="22"/>
              <w:szCs w:val="24"/>
            </w:rPr>
            <w:fldChar w:fldCharType="begin"/>
          </w:r>
          <w:r w:rsidRPr="005A1517">
            <w:rPr>
              <w:rFonts w:ascii="LM Roman 10" w:hAnsi="LM Roman 10"/>
              <w:szCs w:val="24"/>
            </w:rPr>
            <w:instrText xml:space="preserve"> TOC \o "1-3" \h \z \u </w:instrText>
          </w:r>
          <w:r w:rsidRPr="005A1517">
            <w:rPr>
              <w:rFonts w:ascii="LM Roman 10" w:hAnsi="LM Roman 10"/>
              <w:sz w:val="22"/>
              <w:szCs w:val="24"/>
            </w:rPr>
            <w:fldChar w:fldCharType="separate"/>
          </w:r>
          <w:hyperlink w:anchor="_Toc474914980" w:history="1">
            <w:r w:rsidR="002F7017" w:rsidRPr="00E41EAC">
              <w:rPr>
                <w:rStyle w:val="Hipervnculo"/>
                <w:rFonts w:cs="Times New Roman"/>
                <w:noProof/>
              </w:rPr>
              <w:t>RESUMEN EJECUTIVO</w:t>
            </w:r>
            <w:r w:rsidR="002F7017">
              <w:rPr>
                <w:noProof/>
                <w:webHidden/>
              </w:rPr>
              <w:tab/>
            </w:r>
            <w:r w:rsidR="002F7017">
              <w:rPr>
                <w:noProof/>
                <w:webHidden/>
              </w:rPr>
              <w:fldChar w:fldCharType="begin"/>
            </w:r>
            <w:r w:rsidR="002F7017">
              <w:rPr>
                <w:noProof/>
                <w:webHidden/>
              </w:rPr>
              <w:instrText xml:space="preserve"> PAGEREF _Toc474914980 \h </w:instrText>
            </w:r>
            <w:r w:rsidR="002F7017">
              <w:rPr>
                <w:noProof/>
                <w:webHidden/>
              </w:rPr>
            </w:r>
            <w:r w:rsidR="002F7017">
              <w:rPr>
                <w:noProof/>
                <w:webHidden/>
              </w:rPr>
              <w:fldChar w:fldCharType="separate"/>
            </w:r>
            <w:r w:rsidR="002F7017">
              <w:rPr>
                <w:noProof/>
                <w:webHidden/>
              </w:rPr>
              <w:t>13</w:t>
            </w:r>
            <w:r w:rsidR="002F7017">
              <w:rPr>
                <w:noProof/>
                <w:webHidden/>
              </w:rPr>
              <w:fldChar w:fldCharType="end"/>
            </w:r>
          </w:hyperlink>
        </w:p>
        <w:p w14:paraId="540AC7A9" w14:textId="4735922C" w:rsidR="002F7017" w:rsidRDefault="002F7017">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4914981" w:history="1">
            <w:r w:rsidRPr="00E41EAC">
              <w:rPr>
                <w:rStyle w:val="Hipervnculo"/>
                <w:rFonts w:ascii="LM Roman 10" w:hAnsi="LM Roman 10"/>
                <w:noProof/>
              </w:rPr>
              <w:t>1.</w:t>
            </w:r>
            <w:r>
              <w:rPr>
                <w:rFonts w:asciiTheme="minorHAnsi" w:eastAsiaTheme="minorEastAsia" w:hAnsiTheme="minorHAnsi" w:cstheme="minorBidi"/>
                <w:noProof/>
                <w:color w:val="auto"/>
                <w:sz w:val="22"/>
                <w:lang w:val="es-ES" w:eastAsia="es-ES"/>
              </w:rPr>
              <w:tab/>
            </w:r>
            <w:r w:rsidRPr="00E41EAC">
              <w:rPr>
                <w:rStyle w:val="Hipervnculo"/>
                <w:rFonts w:ascii="LM Roman 10" w:hAnsi="LM Roman 10"/>
                <w:noProof/>
              </w:rPr>
              <w:t>INTRODUCCIÓN</w:t>
            </w:r>
            <w:r>
              <w:rPr>
                <w:noProof/>
                <w:webHidden/>
              </w:rPr>
              <w:tab/>
            </w:r>
            <w:r>
              <w:rPr>
                <w:noProof/>
                <w:webHidden/>
              </w:rPr>
              <w:fldChar w:fldCharType="begin"/>
            </w:r>
            <w:r>
              <w:rPr>
                <w:noProof/>
                <w:webHidden/>
              </w:rPr>
              <w:instrText xml:space="preserve"> PAGEREF _Toc474914981 \h </w:instrText>
            </w:r>
            <w:r>
              <w:rPr>
                <w:noProof/>
                <w:webHidden/>
              </w:rPr>
            </w:r>
            <w:r>
              <w:rPr>
                <w:noProof/>
                <w:webHidden/>
              </w:rPr>
              <w:fldChar w:fldCharType="separate"/>
            </w:r>
            <w:r>
              <w:rPr>
                <w:noProof/>
                <w:webHidden/>
              </w:rPr>
              <w:t>14</w:t>
            </w:r>
            <w:r>
              <w:rPr>
                <w:noProof/>
                <w:webHidden/>
              </w:rPr>
              <w:fldChar w:fldCharType="end"/>
            </w:r>
          </w:hyperlink>
        </w:p>
        <w:p w14:paraId="3C9A832C" w14:textId="1814BD08" w:rsidR="002F7017" w:rsidRDefault="002F7017">
          <w:pPr>
            <w:pStyle w:val="TDC2"/>
            <w:tabs>
              <w:tab w:val="left" w:pos="880"/>
              <w:tab w:val="right" w:pos="8828"/>
            </w:tabs>
            <w:rPr>
              <w:rFonts w:asciiTheme="minorHAnsi" w:eastAsiaTheme="minorEastAsia" w:hAnsiTheme="minorHAnsi" w:cstheme="minorBidi"/>
              <w:noProof/>
              <w:color w:val="auto"/>
              <w:lang w:val="es-ES" w:eastAsia="es-ES"/>
            </w:rPr>
          </w:pPr>
          <w:hyperlink w:anchor="_Toc474914982" w:history="1">
            <w:r w:rsidRPr="00E41EAC">
              <w:rPr>
                <w:rStyle w:val="Hipervnculo"/>
                <w:noProof/>
              </w:rPr>
              <w:t>1.1.</w:t>
            </w:r>
            <w:r>
              <w:rPr>
                <w:rFonts w:asciiTheme="minorHAnsi" w:eastAsiaTheme="minorEastAsia" w:hAnsiTheme="minorHAnsi" w:cstheme="minorBidi"/>
                <w:noProof/>
                <w:color w:val="auto"/>
                <w:lang w:val="es-ES" w:eastAsia="es-ES"/>
              </w:rPr>
              <w:tab/>
            </w:r>
            <w:r w:rsidRPr="00E41EAC">
              <w:rPr>
                <w:rStyle w:val="Hipervnculo"/>
                <w:noProof/>
              </w:rPr>
              <w:t>PLANTEAMIENTO DEL PROBLEMA</w:t>
            </w:r>
            <w:r>
              <w:rPr>
                <w:noProof/>
                <w:webHidden/>
              </w:rPr>
              <w:tab/>
            </w:r>
            <w:r>
              <w:rPr>
                <w:noProof/>
                <w:webHidden/>
              </w:rPr>
              <w:fldChar w:fldCharType="begin"/>
            </w:r>
            <w:r>
              <w:rPr>
                <w:noProof/>
                <w:webHidden/>
              </w:rPr>
              <w:instrText xml:space="preserve"> PAGEREF _Toc474914982 \h </w:instrText>
            </w:r>
            <w:r>
              <w:rPr>
                <w:noProof/>
                <w:webHidden/>
              </w:rPr>
            </w:r>
            <w:r>
              <w:rPr>
                <w:noProof/>
                <w:webHidden/>
              </w:rPr>
              <w:fldChar w:fldCharType="separate"/>
            </w:r>
            <w:r>
              <w:rPr>
                <w:noProof/>
                <w:webHidden/>
              </w:rPr>
              <w:t>14</w:t>
            </w:r>
            <w:r>
              <w:rPr>
                <w:noProof/>
                <w:webHidden/>
              </w:rPr>
              <w:fldChar w:fldCharType="end"/>
            </w:r>
          </w:hyperlink>
        </w:p>
        <w:p w14:paraId="0EA71497" w14:textId="39417FA0" w:rsidR="002F7017" w:rsidRDefault="002F7017">
          <w:pPr>
            <w:pStyle w:val="TDC2"/>
            <w:tabs>
              <w:tab w:val="left" w:pos="880"/>
              <w:tab w:val="right" w:pos="8828"/>
            </w:tabs>
            <w:rPr>
              <w:rFonts w:asciiTheme="minorHAnsi" w:eastAsiaTheme="minorEastAsia" w:hAnsiTheme="minorHAnsi" w:cstheme="minorBidi"/>
              <w:noProof/>
              <w:color w:val="auto"/>
              <w:lang w:val="es-ES" w:eastAsia="es-ES"/>
            </w:rPr>
          </w:pPr>
          <w:hyperlink w:anchor="_Toc474914983" w:history="1">
            <w:r w:rsidRPr="00E41EAC">
              <w:rPr>
                <w:rStyle w:val="Hipervnculo"/>
                <w:rFonts w:ascii="LM Roman 10" w:eastAsiaTheme="majorEastAsia" w:hAnsi="LM Roman 10" w:cs="Arial"/>
                <w:noProof/>
                <w:lang w:eastAsia="en-US"/>
              </w:rPr>
              <w:t>1.2.</w:t>
            </w:r>
            <w:r>
              <w:rPr>
                <w:rFonts w:asciiTheme="minorHAnsi" w:eastAsiaTheme="minorEastAsia" w:hAnsiTheme="minorHAnsi" w:cstheme="minorBidi"/>
                <w:noProof/>
                <w:color w:val="auto"/>
                <w:lang w:val="es-ES" w:eastAsia="es-ES"/>
              </w:rPr>
              <w:tab/>
            </w:r>
            <w:r w:rsidRPr="00E41EAC">
              <w:rPr>
                <w:rStyle w:val="Hipervnculo"/>
                <w:rFonts w:ascii="LM Roman 10" w:eastAsiaTheme="majorEastAsia" w:hAnsi="LM Roman 10" w:cs="Arial"/>
                <w:noProof/>
                <w:lang w:eastAsia="en-US"/>
              </w:rPr>
              <w:t>OBJETIVOS</w:t>
            </w:r>
            <w:r>
              <w:rPr>
                <w:noProof/>
                <w:webHidden/>
              </w:rPr>
              <w:tab/>
            </w:r>
            <w:r>
              <w:rPr>
                <w:noProof/>
                <w:webHidden/>
              </w:rPr>
              <w:fldChar w:fldCharType="begin"/>
            </w:r>
            <w:r>
              <w:rPr>
                <w:noProof/>
                <w:webHidden/>
              </w:rPr>
              <w:instrText xml:space="preserve"> PAGEREF _Toc474914983 \h </w:instrText>
            </w:r>
            <w:r>
              <w:rPr>
                <w:noProof/>
                <w:webHidden/>
              </w:rPr>
            </w:r>
            <w:r>
              <w:rPr>
                <w:noProof/>
                <w:webHidden/>
              </w:rPr>
              <w:fldChar w:fldCharType="separate"/>
            </w:r>
            <w:r>
              <w:rPr>
                <w:noProof/>
                <w:webHidden/>
              </w:rPr>
              <w:t>17</w:t>
            </w:r>
            <w:r>
              <w:rPr>
                <w:noProof/>
                <w:webHidden/>
              </w:rPr>
              <w:fldChar w:fldCharType="end"/>
            </w:r>
          </w:hyperlink>
        </w:p>
        <w:p w14:paraId="3ACDA405" w14:textId="30741192"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4984" w:history="1">
            <w:r w:rsidRPr="00E41EAC">
              <w:rPr>
                <w:rStyle w:val="Hipervnculo"/>
                <w:rFonts w:ascii="LM Roman 10" w:eastAsiaTheme="majorEastAsia" w:hAnsi="LM Roman 10" w:cs="Arial"/>
                <w:noProof/>
                <w:lang w:eastAsia="en-US"/>
              </w:rPr>
              <w:t>1.2.1.</w:t>
            </w:r>
            <w:r>
              <w:rPr>
                <w:rFonts w:asciiTheme="minorHAnsi" w:eastAsiaTheme="minorEastAsia" w:hAnsiTheme="minorHAnsi" w:cstheme="minorBidi"/>
                <w:noProof/>
                <w:color w:val="auto"/>
                <w:lang w:val="es-ES" w:eastAsia="es-ES"/>
              </w:rPr>
              <w:tab/>
            </w:r>
            <w:r w:rsidRPr="00E41EAC">
              <w:rPr>
                <w:rStyle w:val="Hipervnculo"/>
                <w:rFonts w:ascii="LM Roman 10" w:eastAsiaTheme="majorEastAsia" w:hAnsi="LM Roman 10" w:cs="Arial"/>
                <w:noProof/>
                <w:lang w:eastAsia="en-US"/>
              </w:rPr>
              <w:t>Objetivo General.</w:t>
            </w:r>
            <w:r>
              <w:rPr>
                <w:noProof/>
                <w:webHidden/>
              </w:rPr>
              <w:tab/>
            </w:r>
            <w:r>
              <w:rPr>
                <w:noProof/>
                <w:webHidden/>
              </w:rPr>
              <w:fldChar w:fldCharType="begin"/>
            </w:r>
            <w:r>
              <w:rPr>
                <w:noProof/>
                <w:webHidden/>
              </w:rPr>
              <w:instrText xml:space="preserve"> PAGEREF _Toc474914984 \h </w:instrText>
            </w:r>
            <w:r>
              <w:rPr>
                <w:noProof/>
                <w:webHidden/>
              </w:rPr>
            </w:r>
            <w:r>
              <w:rPr>
                <w:noProof/>
                <w:webHidden/>
              </w:rPr>
              <w:fldChar w:fldCharType="separate"/>
            </w:r>
            <w:r>
              <w:rPr>
                <w:noProof/>
                <w:webHidden/>
              </w:rPr>
              <w:t>17</w:t>
            </w:r>
            <w:r>
              <w:rPr>
                <w:noProof/>
                <w:webHidden/>
              </w:rPr>
              <w:fldChar w:fldCharType="end"/>
            </w:r>
          </w:hyperlink>
        </w:p>
        <w:p w14:paraId="7E1A325F" w14:textId="236B24CB"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4985" w:history="1">
            <w:r w:rsidRPr="00E41EAC">
              <w:rPr>
                <w:rStyle w:val="Hipervnculo"/>
                <w:rFonts w:ascii="LM Roman 10" w:eastAsiaTheme="majorEastAsia" w:hAnsi="LM Roman 10" w:cs="Arial"/>
                <w:noProof/>
                <w:lang w:eastAsia="en-US"/>
              </w:rPr>
              <w:t>1.2.2.</w:t>
            </w:r>
            <w:r>
              <w:rPr>
                <w:rFonts w:asciiTheme="minorHAnsi" w:eastAsiaTheme="minorEastAsia" w:hAnsiTheme="minorHAnsi" w:cstheme="minorBidi"/>
                <w:noProof/>
                <w:color w:val="auto"/>
                <w:lang w:val="es-ES" w:eastAsia="es-ES"/>
              </w:rPr>
              <w:tab/>
            </w:r>
            <w:r w:rsidRPr="00E41EAC">
              <w:rPr>
                <w:rStyle w:val="Hipervnculo"/>
                <w:rFonts w:ascii="LM Roman 10" w:eastAsiaTheme="majorEastAsia" w:hAnsi="LM Roman 10" w:cs="Arial"/>
                <w:noProof/>
                <w:lang w:eastAsia="en-US"/>
              </w:rPr>
              <w:t>Objetivos Específicos.</w:t>
            </w:r>
            <w:r>
              <w:rPr>
                <w:noProof/>
                <w:webHidden/>
              </w:rPr>
              <w:tab/>
            </w:r>
            <w:r>
              <w:rPr>
                <w:noProof/>
                <w:webHidden/>
              </w:rPr>
              <w:fldChar w:fldCharType="begin"/>
            </w:r>
            <w:r>
              <w:rPr>
                <w:noProof/>
                <w:webHidden/>
              </w:rPr>
              <w:instrText xml:space="preserve"> PAGEREF _Toc474914985 \h </w:instrText>
            </w:r>
            <w:r>
              <w:rPr>
                <w:noProof/>
                <w:webHidden/>
              </w:rPr>
            </w:r>
            <w:r>
              <w:rPr>
                <w:noProof/>
                <w:webHidden/>
              </w:rPr>
              <w:fldChar w:fldCharType="separate"/>
            </w:r>
            <w:r>
              <w:rPr>
                <w:noProof/>
                <w:webHidden/>
              </w:rPr>
              <w:t>17</w:t>
            </w:r>
            <w:r>
              <w:rPr>
                <w:noProof/>
                <w:webHidden/>
              </w:rPr>
              <w:fldChar w:fldCharType="end"/>
            </w:r>
          </w:hyperlink>
        </w:p>
        <w:p w14:paraId="4E0B6F8E" w14:textId="432585E1" w:rsidR="002F7017" w:rsidRDefault="002F7017">
          <w:pPr>
            <w:pStyle w:val="TDC2"/>
            <w:tabs>
              <w:tab w:val="left" w:pos="880"/>
              <w:tab w:val="right" w:pos="8828"/>
            </w:tabs>
            <w:rPr>
              <w:rFonts w:asciiTheme="minorHAnsi" w:eastAsiaTheme="minorEastAsia" w:hAnsiTheme="minorHAnsi" w:cstheme="minorBidi"/>
              <w:noProof/>
              <w:color w:val="auto"/>
              <w:lang w:val="es-ES" w:eastAsia="es-ES"/>
            </w:rPr>
          </w:pPr>
          <w:hyperlink w:anchor="_Toc474914986" w:history="1">
            <w:r w:rsidRPr="00E41EAC">
              <w:rPr>
                <w:rStyle w:val="Hipervnculo"/>
                <w:rFonts w:ascii="LM Roman 10" w:eastAsiaTheme="majorEastAsia" w:hAnsi="LM Roman 10" w:cs="Arial"/>
                <w:noProof/>
                <w:lang w:eastAsia="en-US"/>
              </w:rPr>
              <w:t>1.3.</w:t>
            </w:r>
            <w:r>
              <w:rPr>
                <w:rFonts w:asciiTheme="minorHAnsi" w:eastAsiaTheme="minorEastAsia" w:hAnsiTheme="minorHAnsi" w:cstheme="minorBidi"/>
                <w:noProof/>
                <w:color w:val="auto"/>
                <w:lang w:val="es-ES" w:eastAsia="es-ES"/>
              </w:rPr>
              <w:tab/>
            </w:r>
            <w:r w:rsidRPr="00E41EAC">
              <w:rPr>
                <w:rStyle w:val="Hipervnculo"/>
                <w:rFonts w:ascii="LM Roman 10" w:eastAsiaTheme="majorEastAsia" w:hAnsi="LM Roman 10" w:cs="Arial"/>
                <w:noProof/>
                <w:lang w:eastAsia="en-US"/>
              </w:rPr>
              <w:t>JUSTIFICACIÓN</w:t>
            </w:r>
            <w:r>
              <w:rPr>
                <w:noProof/>
                <w:webHidden/>
              </w:rPr>
              <w:tab/>
            </w:r>
            <w:r>
              <w:rPr>
                <w:noProof/>
                <w:webHidden/>
              </w:rPr>
              <w:fldChar w:fldCharType="begin"/>
            </w:r>
            <w:r>
              <w:rPr>
                <w:noProof/>
                <w:webHidden/>
              </w:rPr>
              <w:instrText xml:space="preserve"> PAGEREF _Toc474914986 \h </w:instrText>
            </w:r>
            <w:r>
              <w:rPr>
                <w:noProof/>
                <w:webHidden/>
              </w:rPr>
            </w:r>
            <w:r>
              <w:rPr>
                <w:noProof/>
                <w:webHidden/>
              </w:rPr>
              <w:fldChar w:fldCharType="separate"/>
            </w:r>
            <w:r>
              <w:rPr>
                <w:noProof/>
                <w:webHidden/>
              </w:rPr>
              <w:t>18</w:t>
            </w:r>
            <w:r>
              <w:rPr>
                <w:noProof/>
                <w:webHidden/>
              </w:rPr>
              <w:fldChar w:fldCharType="end"/>
            </w:r>
          </w:hyperlink>
        </w:p>
        <w:p w14:paraId="27C37CF8" w14:textId="5109ECF7" w:rsidR="002F7017" w:rsidRDefault="002F7017">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4914987" w:history="1">
            <w:r w:rsidRPr="00E41EAC">
              <w:rPr>
                <w:rStyle w:val="Hipervnculo"/>
                <w:rFonts w:cs="Times New Roman"/>
                <w:noProof/>
              </w:rPr>
              <w:t>2.</w:t>
            </w:r>
            <w:r>
              <w:rPr>
                <w:rFonts w:asciiTheme="minorHAnsi" w:eastAsiaTheme="minorEastAsia" w:hAnsiTheme="minorHAnsi" w:cstheme="minorBidi"/>
                <w:noProof/>
                <w:color w:val="auto"/>
                <w:sz w:val="22"/>
                <w:lang w:val="es-ES" w:eastAsia="es-ES"/>
              </w:rPr>
              <w:tab/>
            </w:r>
            <w:r w:rsidRPr="00E41EAC">
              <w:rPr>
                <w:rStyle w:val="Hipervnculo"/>
                <w:rFonts w:cs="Times New Roman"/>
                <w:noProof/>
              </w:rPr>
              <w:t>MARCO TEÓRICO Y ANTECEDENTES</w:t>
            </w:r>
            <w:r>
              <w:rPr>
                <w:noProof/>
                <w:webHidden/>
              </w:rPr>
              <w:tab/>
            </w:r>
            <w:r>
              <w:rPr>
                <w:noProof/>
                <w:webHidden/>
              </w:rPr>
              <w:fldChar w:fldCharType="begin"/>
            </w:r>
            <w:r>
              <w:rPr>
                <w:noProof/>
                <w:webHidden/>
              </w:rPr>
              <w:instrText xml:space="preserve"> PAGEREF _Toc474914987 \h </w:instrText>
            </w:r>
            <w:r>
              <w:rPr>
                <w:noProof/>
                <w:webHidden/>
              </w:rPr>
            </w:r>
            <w:r>
              <w:rPr>
                <w:noProof/>
                <w:webHidden/>
              </w:rPr>
              <w:fldChar w:fldCharType="separate"/>
            </w:r>
            <w:r>
              <w:rPr>
                <w:noProof/>
                <w:webHidden/>
              </w:rPr>
              <w:t>20</w:t>
            </w:r>
            <w:r>
              <w:rPr>
                <w:noProof/>
                <w:webHidden/>
              </w:rPr>
              <w:fldChar w:fldCharType="end"/>
            </w:r>
          </w:hyperlink>
        </w:p>
        <w:p w14:paraId="119DFC88" w14:textId="003A24D9" w:rsidR="002F7017" w:rsidRDefault="002F7017">
          <w:pPr>
            <w:pStyle w:val="TDC2"/>
            <w:tabs>
              <w:tab w:val="left" w:pos="880"/>
              <w:tab w:val="right" w:pos="8828"/>
            </w:tabs>
            <w:rPr>
              <w:rFonts w:asciiTheme="minorHAnsi" w:eastAsiaTheme="minorEastAsia" w:hAnsiTheme="minorHAnsi" w:cstheme="minorBidi"/>
              <w:noProof/>
              <w:color w:val="auto"/>
              <w:lang w:val="es-ES" w:eastAsia="es-ES"/>
            </w:rPr>
          </w:pPr>
          <w:hyperlink w:anchor="_Toc474914988" w:history="1">
            <w:r w:rsidRPr="00E41EAC">
              <w:rPr>
                <w:rStyle w:val="Hipervnculo"/>
                <w:rFonts w:ascii="LM Roman 10" w:hAnsi="LM Roman 10"/>
                <w:noProof/>
              </w:rPr>
              <w:t>2.1.</w:t>
            </w:r>
            <w:r>
              <w:rPr>
                <w:rFonts w:asciiTheme="minorHAnsi" w:eastAsiaTheme="minorEastAsia" w:hAnsiTheme="minorHAnsi" w:cstheme="minorBidi"/>
                <w:noProof/>
                <w:color w:val="auto"/>
                <w:lang w:val="es-ES" w:eastAsia="es-ES"/>
              </w:rPr>
              <w:tab/>
            </w:r>
            <w:r w:rsidRPr="00E41EAC">
              <w:rPr>
                <w:rStyle w:val="Hipervnculo"/>
                <w:rFonts w:ascii="LM Roman 10" w:hAnsi="LM Roman 10"/>
                <w:noProof/>
              </w:rPr>
              <w:t>MARCO TEÓRICO</w:t>
            </w:r>
            <w:r>
              <w:rPr>
                <w:noProof/>
                <w:webHidden/>
              </w:rPr>
              <w:tab/>
            </w:r>
            <w:r>
              <w:rPr>
                <w:noProof/>
                <w:webHidden/>
              </w:rPr>
              <w:fldChar w:fldCharType="begin"/>
            </w:r>
            <w:r>
              <w:rPr>
                <w:noProof/>
                <w:webHidden/>
              </w:rPr>
              <w:instrText xml:space="preserve"> PAGEREF _Toc474914988 \h </w:instrText>
            </w:r>
            <w:r>
              <w:rPr>
                <w:noProof/>
                <w:webHidden/>
              </w:rPr>
            </w:r>
            <w:r>
              <w:rPr>
                <w:noProof/>
                <w:webHidden/>
              </w:rPr>
              <w:fldChar w:fldCharType="separate"/>
            </w:r>
            <w:r>
              <w:rPr>
                <w:noProof/>
                <w:webHidden/>
              </w:rPr>
              <w:t>20</w:t>
            </w:r>
            <w:r>
              <w:rPr>
                <w:noProof/>
                <w:webHidden/>
              </w:rPr>
              <w:fldChar w:fldCharType="end"/>
            </w:r>
          </w:hyperlink>
        </w:p>
        <w:p w14:paraId="74ED96FD" w14:textId="573D449C" w:rsidR="002F7017" w:rsidRDefault="002F7017">
          <w:pPr>
            <w:pStyle w:val="TDC2"/>
            <w:tabs>
              <w:tab w:val="left" w:pos="880"/>
              <w:tab w:val="right" w:pos="8828"/>
            </w:tabs>
            <w:rPr>
              <w:rFonts w:asciiTheme="minorHAnsi" w:eastAsiaTheme="minorEastAsia" w:hAnsiTheme="minorHAnsi" w:cstheme="minorBidi"/>
              <w:noProof/>
              <w:color w:val="auto"/>
              <w:lang w:val="es-ES" w:eastAsia="es-ES"/>
            </w:rPr>
          </w:pPr>
          <w:hyperlink w:anchor="_Toc474914989" w:history="1">
            <w:r w:rsidRPr="00E41EAC">
              <w:rPr>
                <w:rStyle w:val="Hipervnculo"/>
                <w:noProof/>
              </w:rPr>
              <w:t>2.2.</w:t>
            </w:r>
            <w:r>
              <w:rPr>
                <w:rFonts w:asciiTheme="minorHAnsi" w:eastAsiaTheme="minorEastAsia" w:hAnsiTheme="minorHAnsi" w:cstheme="minorBidi"/>
                <w:noProof/>
                <w:color w:val="auto"/>
                <w:lang w:val="es-ES" w:eastAsia="es-ES"/>
              </w:rPr>
              <w:tab/>
            </w:r>
            <w:r w:rsidRPr="00E41EAC">
              <w:rPr>
                <w:rStyle w:val="Hipervnculo"/>
                <w:noProof/>
              </w:rPr>
              <w:t>MARCO DE ANTECEDENTES</w:t>
            </w:r>
            <w:r>
              <w:rPr>
                <w:noProof/>
                <w:webHidden/>
              </w:rPr>
              <w:tab/>
            </w:r>
            <w:r>
              <w:rPr>
                <w:noProof/>
                <w:webHidden/>
              </w:rPr>
              <w:fldChar w:fldCharType="begin"/>
            </w:r>
            <w:r>
              <w:rPr>
                <w:noProof/>
                <w:webHidden/>
              </w:rPr>
              <w:instrText xml:space="preserve"> PAGEREF _Toc474914989 \h </w:instrText>
            </w:r>
            <w:r>
              <w:rPr>
                <w:noProof/>
                <w:webHidden/>
              </w:rPr>
            </w:r>
            <w:r>
              <w:rPr>
                <w:noProof/>
                <w:webHidden/>
              </w:rPr>
              <w:fldChar w:fldCharType="separate"/>
            </w:r>
            <w:r>
              <w:rPr>
                <w:noProof/>
                <w:webHidden/>
              </w:rPr>
              <w:t>22</w:t>
            </w:r>
            <w:r>
              <w:rPr>
                <w:noProof/>
                <w:webHidden/>
              </w:rPr>
              <w:fldChar w:fldCharType="end"/>
            </w:r>
          </w:hyperlink>
        </w:p>
        <w:p w14:paraId="59C660D8" w14:textId="1C3C2B90" w:rsidR="002F7017" w:rsidRDefault="002F7017">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4914990" w:history="1">
            <w:r w:rsidRPr="00E41EAC">
              <w:rPr>
                <w:rStyle w:val="Hipervnculo"/>
                <w:rFonts w:ascii="LM Roman 10" w:hAnsi="LM Roman 10" w:cs="Times New Roman"/>
                <w:noProof/>
              </w:rPr>
              <w:t>3.</w:t>
            </w:r>
            <w:r>
              <w:rPr>
                <w:rFonts w:asciiTheme="minorHAnsi" w:eastAsiaTheme="minorEastAsia" w:hAnsiTheme="minorHAnsi" w:cstheme="minorBidi"/>
                <w:noProof/>
                <w:color w:val="auto"/>
                <w:sz w:val="22"/>
                <w:lang w:val="es-ES" w:eastAsia="es-ES"/>
              </w:rPr>
              <w:tab/>
            </w:r>
            <w:r w:rsidRPr="00E41EAC">
              <w:rPr>
                <w:rStyle w:val="Hipervnculo"/>
                <w:rFonts w:ascii="LM Roman 10" w:hAnsi="LM Roman 10" w:cs="CMSSBX10"/>
                <w:noProof/>
              </w:rPr>
              <w:t>REVISIÓN DEL ESTADO ACTUAL DEL SECTOR</w:t>
            </w:r>
            <w:r>
              <w:rPr>
                <w:noProof/>
                <w:webHidden/>
              </w:rPr>
              <w:tab/>
            </w:r>
            <w:r>
              <w:rPr>
                <w:noProof/>
                <w:webHidden/>
              </w:rPr>
              <w:fldChar w:fldCharType="begin"/>
            </w:r>
            <w:r>
              <w:rPr>
                <w:noProof/>
                <w:webHidden/>
              </w:rPr>
              <w:instrText xml:space="preserve"> PAGEREF _Toc474914990 \h </w:instrText>
            </w:r>
            <w:r>
              <w:rPr>
                <w:noProof/>
                <w:webHidden/>
              </w:rPr>
            </w:r>
            <w:r>
              <w:rPr>
                <w:noProof/>
                <w:webHidden/>
              </w:rPr>
              <w:fldChar w:fldCharType="separate"/>
            </w:r>
            <w:r>
              <w:rPr>
                <w:noProof/>
                <w:webHidden/>
              </w:rPr>
              <w:t>27</w:t>
            </w:r>
            <w:r>
              <w:rPr>
                <w:noProof/>
                <w:webHidden/>
              </w:rPr>
              <w:fldChar w:fldCharType="end"/>
            </w:r>
          </w:hyperlink>
        </w:p>
        <w:p w14:paraId="2A7E1EE7" w14:textId="2ED4FC1E" w:rsidR="002F7017" w:rsidRDefault="002F7017">
          <w:pPr>
            <w:pStyle w:val="TDC2"/>
            <w:tabs>
              <w:tab w:val="left" w:pos="880"/>
              <w:tab w:val="right" w:pos="8828"/>
            </w:tabs>
            <w:rPr>
              <w:rFonts w:asciiTheme="minorHAnsi" w:eastAsiaTheme="minorEastAsia" w:hAnsiTheme="minorHAnsi" w:cstheme="minorBidi"/>
              <w:noProof/>
              <w:color w:val="auto"/>
              <w:lang w:val="es-ES" w:eastAsia="es-ES"/>
            </w:rPr>
          </w:pPr>
          <w:hyperlink w:anchor="_Toc474914991" w:history="1">
            <w:r w:rsidRPr="00E41EAC">
              <w:rPr>
                <w:rStyle w:val="Hipervnculo"/>
                <w:noProof/>
              </w:rPr>
              <w:t>3.1.</w:t>
            </w:r>
            <w:r>
              <w:rPr>
                <w:rFonts w:asciiTheme="minorHAnsi" w:eastAsiaTheme="minorEastAsia" w:hAnsiTheme="minorHAnsi" w:cstheme="minorBidi"/>
                <w:noProof/>
                <w:color w:val="auto"/>
                <w:lang w:val="es-ES" w:eastAsia="es-ES"/>
              </w:rPr>
              <w:tab/>
            </w:r>
            <w:r w:rsidRPr="00E41EAC">
              <w:rPr>
                <w:rStyle w:val="Hipervnculo"/>
                <w:noProof/>
              </w:rPr>
              <w:t>SECTOR EDUCATIVO</w:t>
            </w:r>
            <w:r>
              <w:rPr>
                <w:noProof/>
                <w:webHidden/>
              </w:rPr>
              <w:tab/>
            </w:r>
            <w:r>
              <w:rPr>
                <w:noProof/>
                <w:webHidden/>
              </w:rPr>
              <w:fldChar w:fldCharType="begin"/>
            </w:r>
            <w:r>
              <w:rPr>
                <w:noProof/>
                <w:webHidden/>
              </w:rPr>
              <w:instrText xml:space="preserve"> PAGEREF _Toc474914991 \h </w:instrText>
            </w:r>
            <w:r>
              <w:rPr>
                <w:noProof/>
                <w:webHidden/>
              </w:rPr>
            </w:r>
            <w:r>
              <w:rPr>
                <w:noProof/>
                <w:webHidden/>
              </w:rPr>
              <w:fldChar w:fldCharType="separate"/>
            </w:r>
            <w:r>
              <w:rPr>
                <w:noProof/>
                <w:webHidden/>
              </w:rPr>
              <w:t>27</w:t>
            </w:r>
            <w:r>
              <w:rPr>
                <w:noProof/>
                <w:webHidden/>
              </w:rPr>
              <w:fldChar w:fldCharType="end"/>
            </w:r>
          </w:hyperlink>
        </w:p>
        <w:p w14:paraId="437454FE" w14:textId="38A6C63E" w:rsidR="002F7017" w:rsidRDefault="002F7017">
          <w:pPr>
            <w:pStyle w:val="TDC2"/>
            <w:tabs>
              <w:tab w:val="left" w:pos="880"/>
              <w:tab w:val="right" w:pos="8828"/>
            </w:tabs>
            <w:rPr>
              <w:rFonts w:asciiTheme="minorHAnsi" w:eastAsiaTheme="minorEastAsia" w:hAnsiTheme="minorHAnsi" w:cstheme="minorBidi"/>
              <w:noProof/>
              <w:color w:val="auto"/>
              <w:lang w:val="es-ES" w:eastAsia="es-ES"/>
            </w:rPr>
          </w:pPr>
          <w:hyperlink w:anchor="_Toc474914992" w:history="1">
            <w:r w:rsidRPr="00E41EAC">
              <w:rPr>
                <w:rStyle w:val="Hipervnculo"/>
                <w:rFonts w:cs="Times New Roman"/>
                <w:noProof/>
              </w:rPr>
              <w:t>3.2.</w:t>
            </w:r>
            <w:r>
              <w:rPr>
                <w:rFonts w:asciiTheme="minorHAnsi" w:eastAsiaTheme="minorEastAsia" w:hAnsiTheme="minorHAnsi" w:cstheme="minorBidi"/>
                <w:noProof/>
                <w:color w:val="auto"/>
                <w:lang w:val="es-ES" w:eastAsia="es-ES"/>
              </w:rPr>
              <w:tab/>
            </w:r>
            <w:r w:rsidRPr="00E41EAC">
              <w:rPr>
                <w:rStyle w:val="Hipervnculo"/>
                <w:rFonts w:cs="Times New Roman"/>
                <w:noProof/>
              </w:rPr>
              <w:t>SECTOR SOFTWARE COLOMBIA</w:t>
            </w:r>
            <w:r>
              <w:rPr>
                <w:noProof/>
                <w:webHidden/>
              </w:rPr>
              <w:tab/>
            </w:r>
            <w:r>
              <w:rPr>
                <w:noProof/>
                <w:webHidden/>
              </w:rPr>
              <w:fldChar w:fldCharType="begin"/>
            </w:r>
            <w:r>
              <w:rPr>
                <w:noProof/>
                <w:webHidden/>
              </w:rPr>
              <w:instrText xml:space="preserve"> PAGEREF _Toc474914992 \h </w:instrText>
            </w:r>
            <w:r>
              <w:rPr>
                <w:noProof/>
                <w:webHidden/>
              </w:rPr>
            </w:r>
            <w:r>
              <w:rPr>
                <w:noProof/>
                <w:webHidden/>
              </w:rPr>
              <w:fldChar w:fldCharType="separate"/>
            </w:r>
            <w:r>
              <w:rPr>
                <w:noProof/>
                <w:webHidden/>
              </w:rPr>
              <w:t>28</w:t>
            </w:r>
            <w:r>
              <w:rPr>
                <w:noProof/>
                <w:webHidden/>
              </w:rPr>
              <w:fldChar w:fldCharType="end"/>
            </w:r>
          </w:hyperlink>
        </w:p>
        <w:p w14:paraId="60ED5C47" w14:textId="35849BE7" w:rsidR="002F7017" w:rsidRDefault="002F7017">
          <w:pPr>
            <w:pStyle w:val="TDC2"/>
            <w:tabs>
              <w:tab w:val="left" w:pos="880"/>
              <w:tab w:val="right" w:pos="8828"/>
            </w:tabs>
            <w:rPr>
              <w:rFonts w:asciiTheme="minorHAnsi" w:eastAsiaTheme="minorEastAsia" w:hAnsiTheme="minorHAnsi" w:cstheme="minorBidi"/>
              <w:noProof/>
              <w:color w:val="auto"/>
              <w:lang w:val="es-ES" w:eastAsia="es-ES"/>
            </w:rPr>
          </w:pPr>
          <w:hyperlink w:anchor="_Toc474914993" w:history="1">
            <w:r w:rsidRPr="00E41EAC">
              <w:rPr>
                <w:rStyle w:val="Hipervnculo"/>
                <w:noProof/>
              </w:rPr>
              <w:t>3.3.</w:t>
            </w:r>
            <w:r>
              <w:rPr>
                <w:rFonts w:asciiTheme="minorHAnsi" w:eastAsiaTheme="minorEastAsia" w:hAnsiTheme="minorHAnsi" w:cstheme="minorBidi"/>
                <w:noProof/>
                <w:color w:val="auto"/>
                <w:lang w:val="es-ES" w:eastAsia="es-ES"/>
              </w:rPr>
              <w:tab/>
            </w:r>
            <w:r w:rsidRPr="00E41EAC">
              <w:rPr>
                <w:rStyle w:val="Hipervnculo"/>
                <w:noProof/>
              </w:rPr>
              <w:t>INVERSION PRIVADA</w:t>
            </w:r>
            <w:r>
              <w:rPr>
                <w:noProof/>
                <w:webHidden/>
              </w:rPr>
              <w:tab/>
            </w:r>
            <w:r>
              <w:rPr>
                <w:noProof/>
                <w:webHidden/>
              </w:rPr>
              <w:fldChar w:fldCharType="begin"/>
            </w:r>
            <w:r>
              <w:rPr>
                <w:noProof/>
                <w:webHidden/>
              </w:rPr>
              <w:instrText xml:space="preserve"> PAGEREF _Toc474914993 \h </w:instrText>
            </w:r>
            <w:r>
              <w:rPr>
                <w:noProof/>
                <w:webHidden/>
              </w:rPr>
            </w:r>
            <w:r>
              <w:rPr>
                <w:noProof/>
                <w:webHidden/>
              </w:rPr>
              <w:fldChar w:fldCharType="separate"/>
            </w:r>
            <w:r>
              <w:rPr>
                <w:noProof/>
                <w:webHidden/>
              </w:rPr>
              <w:t>29</w:t>
            </w:r>
            <w:r>
              <w:rPr>
                <w:noProof/>
                <w:webHidden/>
              </w:rPr>
              <w:fldChar w:fldCharType="end"/>
            </w:r>
          </w:hyperlink>
        </w:p>
        <w:p w14:paraId="0CF9FEFD" w14:textId="38486F7D" w:rsidR="002F7017" w:rsidRDefault="002F7017">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4914994" w:history="1">
            <w:r w:rsidRPr="00E41EAC">
              <w:rPr>
                <w:rStyle w:val="Hipervnculo"/>
                <w:rFonts w:ascii="LM Roman 10" w:hAnsi="LM Roman 10" w:cs="Times New Roman"/>
                <w:noProof/>
              </w:rPr>
              <w:t>4.</w:t>
            </w:r>
            <w:r>
              <w:rPr>
                <w:rFonts w:asciiTheme="minorHAnsi" w:eastAsiaTheme="minorEastAsia" w:hAnsiTheme="minorHAnsi" w:cstheme="minorBidi"/>
                <w:noProof/>
                <w:color w:val="auto"/>
                <w:sz w:val="22"/>
                <w:lang w:val="es-ES" w:eastAsia="es-ES"/>
              </w:rPr>
              <w:tab/>
            </w:r>
            <w:r w:rsidRPr="00E41EAC">
              <w:rPr>
                <w:rStyle w:val="Hipervnculo"/>
                <w:rFonts w:ascii="LM Roman 10" w:hAnsi="LM Roman 10"/>
                <w:noProof/>
              </w:rPr>
              <w:t>DESARROLLO PROPUESTA DE VALOR</w:t>
            </w:r>
            <w:r>
              <w:rPr>
                <w:noProof/>
                <w:webHidden/>
              </w:rPr>
              <w:tab/>
            </w:r>
            <w:r>
              <w:rPr>
                <w:noProof/>
                <w:webHidden/>
              </w:rPr>
              <w:fldChar w:fldCharType="begin"/>
            </w:r>
            <w:r>
              <w:rPr>
                <w:noProof/>
                <w:webHidden/>
              </w:rPr>
              <w:instrText xml:space="preserve"> PAGEREF _Toc474914994 \h </w:instrText>
            </w:r>
            <w:r>
              <w:rPr>
                <w:noProof/>
                <w:webHidden/>
              </w:rPr>
            </w:r>
            <w:r>
              <w:rPr>
                <w:noProof/>
                <w:webHidden/>
              </w:rPr>
              <w:fldChar w:fldCharType="separate"/>
            </w:r>
            <w:r>
              <w:rPr>
                <w:noProof/>
                <w:webHidden/>
              </w:rPr>
              <w:t>31</w:t>
            </w:r>
            <w:r>
              <w:rPr>
                <w:noProof/>
                <w:webHidden/>
              </w:rPr>
              <w:fldChar w:fldCharType="end"/>
            </w:r>
          </w:hyperlink>
        </w:p>
        <w:p w14:paraId="6DB7F8AA" w14:textId="4A638DCA" w:rsidR="002F7017" w:rsidRDefault="002F7017">
          <w:pPr>
            <w:pStyle w:val="TDC2"/>
            <w:tabs>
              <w:tab w:val="left" w:pos="880"/>
              <w:tab w:val="right" w:pos="8828"/>
            </w:tabs>
            <w:rPr>
              <w:rFonts w:asciiTheme="minorHAnsi" w:eastAsiaTheme="minorEastAsia" w:hAnsiTheme="minorHAnsi" w:cstheme="minorBidi"/>
              <w:noProof/>
              <w:color w:val="auto"/>
              <w:lang w:val="es-ES" w:eastAsia="es-ES"/>
            </w:rPr>
          </w:pPr>
          <w:hyperlink w:anchor="_Toc474914995" w:history="1">
            <w:r w:rsidRPr="00E41EAC">
              <w:rPr>
                <w:rStyle w:val="Hipervnculo"/>
                <w:rFonts w:cs="Times New Roman"/>
                <w:noProof/>
              </w:rPr>
              <w:t>4.1.</w:t>
            </w:r>
            <w:r>
              <w:rPr>
                <w:rFonts w:asciiTheme="minorHAnsi" w:eastAsiaTheme="minorEastAsia" w:hAnsiTheme="minorHAnsi" w:cstheme="minorBidi"/>
                <w:noProof/>
                <w:color w:val="auto"/>
                <w:lang w:val="es-ES" w:eastAsia="es-ES"/>
              </w:rPr>
              <w:tab/>
            </w:r>
            <w:r w:rsidRPr="00E41EAC">
              <w:rPr>
                <w:rStyle w:val="Hipervnculo"/>
                <w:rFonts w:cs="Times New Roman"/>
                <w:noProof/>
              </w:rPr>
              <w:t>VALUE PROPOSITION CANVAS</w:t>
            </w:r>
            <w:r>
              <w:rPr>
                <w:noProof/>
                <w:webHidden/>
              </w:rPr>
              <w:tab/>
            </w:r>
            <w:r>
              <w:rPr>
                <w:noProof/>
                <w:webHidden/>
              </w:rPr>
              <w:fldChar w:fldCharType="begin"/>
            </w:r>
            <w:r>
              <w:rPr>
                <w:noProof/>
                <w:webHidden/>
              </w:rPr>
              <w:instrText xml:space="preserve"> PAGEREF _Toc474914995 \h </w:instrText>
            </w:r>
            <w:r>
              <w:rPr>
                <w:noProof/>
                <w:webHidden/>
              </w:rPr>
            </w:r>
            <w:r>
              <w:rPr>
                <w:noProof/>
                <w:webHidden/>
              </w:rPr>
              <w:fldChar w:fldCharType="separate"/>
            </w:r>
            <w:r>
              <w:rPr>
                <w:noProof/>
                <w:webHidden/>
              </w:rPr>
              <w:t>31</w:t>
            </w:r>
            <w:r>
              <w:rPr>
                <w:noProof/>
                <w:webHidden/>
              </w:rPr>
              <w:fldChar w:fldCharType="end"/>
            </w:r>
          </w:hyperlink>
        </w:p>
        <w:p w14:paraId="45CB79E8" w14:textId="07BD1D39" w:rsidR="002F7017" w:rsidRDefault="002F7017">
          <w:pPr>
            <w:pStyle w:val="TDC2"/>
            <w:tabs>
              <w:tab w:val="left" w:pos="880"/>
              <w:tab w:val="right" w:pos="8828"/>
            </w:tabs>
            <w:rPr>
              <w:rFonts w:asciiTheme="minorHAnsi" w:eastAsiaTheme="minorEastAsia" w:hAnsiTheme="minorHAnsi" w:cstheme="minorBidi"/>
              <w:noProof/>
              <w:color w:val="auto"/>
              <w:lang w:val="es-ES" w:eastAsia="es-ES"/>
            </w:rPr>
          </w:pPr>
          <w:hyperlink w:anchor="_Toc474914996" w:history="1">
            <w:r w:rsidRPr="00E41EAC">
              <w:rPr>
                <w:rStyle w:val="Hipervnculo"/>
                <w:noProof/>
              </w:rPr>
              <w:t>4.2.</w:t>
            </w:r>
            <w:r>
              <w:rPr>
                <w:rFonts w:asciiTheme="minorHAnsi" w:eastAsiaTheme="minorEastAsia" w:hAnsiTheme="minorHAnsi" w:cstheme="minorBidi"/>
                <w:noProof/>
                <w:color w:val="auto"/>
                <w:lang w:val="es-ES" w:eastAsia="es-ES"/>
              </w:rPr>
              <w:tab/>
            </w:r>
            <w:r w:rsidRPr="00E41EAC">
              <w:rPr>
                <w:rStyle w:val="Hipervnculo"/>
                <w:noProof/>
              </w:rPr>
              <w:t>DESCRIPCIÓN Y FUNCIONAMIENTO DEL MODELO DE NEGOCIOS</w:t>
            </w:r>
            <w:r>
              <w:rPr>
                <w:noProof/>
                <w:webHidden/>
              </w:rPr>
              <w:tab/>
            </w:r>
            <w:r>
              <w:rPr>
                <w:noProof/>
                <w:webHidden/>
              </w:rPr>
              <w:fldChar w:fldCharType="begin"/>
            </w:r>
            <w:r>
              <w:rPr>
                <w:noProof/>
                <w:webHidden/>
              </w:rPr>
              <w:instrText xml:space="preserve"> PAGEREF _Toc474914996 \h </w:instrText>
            </w:r>
            <w:r>
              <w:rPr>
                <w:noProof/>
                <w:webHidden/>
              </w:rPr>
            </w:r>
            <w:r>
              <w:rPr>
                <w:noProof/>
                <w:webHidden/>
              </w:rPr>
              <w:fldChar w:fldCharType="separate"/>
            </w:r>
            <w:r>
              <w:rPr>
                <w:noProof/>
                <w:webHidden/>
              </w:rPr>
              <w:t>35</w:t>
            </w:r>
            <w:r>
              <w:rPr>
                <w:noProof/>
                <w:webHidden/>
              </w:rPr>
              <w:fldChar w:fldCharType="end"/>
            </w:r>
          </w:hyperlink>
        </w:p>
        <w:p w14:paraId="2A10A5B4" w14:textId="02E91A4E"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4997" w:history="1">
            <w:r w:rsidRPr="00E41EAC">
              <w:rPr>
                <w:rStyle w:val="Hipervnculo"/>
                <w:rFonts w:cs="Times New Roman"/>
                <w:noProof/>
                <w:lang w:val="es-ES" w:eastAsia="es-ES"/>
              </w:rPr>
              <w:t>4.2.1.</w:t>
            </w:r>
            <w:r>
              <w:rPr>
                <w:rFonts w:asciiTheme="minorHAnsi" w:eastAsiaTheme="minorEastAsia" w:hAnsiTheme="minorHAnsi" w:cstheme="minorBidi"/>
                <w:noProof/>
                <w:color w:val="auto"/>
                <w:lang w:val="es-ES" w:eastAsia="es-ES"/>
              </w:rPr>
              <w:tab/>
            </w:r>
            <w:r w:rsidRPr="00E41EAC">
              <w:rPr>
                <w:rStyle w:val="Hipervnculo"/>
                <w:rFonts w:cs="Times New Roman"/>
                <w:noProof/>
                <w:lang w:val="es-ES" w:eastAsia="es-ES"/>
              </w:rPr>
              <w:t>Modelo Canvas.</w:t>
            </w:r>
            <w:r>
              <w:rPr>
                <w:noProof/>
                <w:webHidden/>
              </w:rPr>
              <w:tab/>
            </w:r>
            <w:r>
              <w:rPr>
                <w:noProof/>
                <w:webHidden/>
              </w:rPr>
              <w:fldChar w:fldCharType="begin"/>
            </w:r>
            <w:r>
              <w:rPr>
                <w:noProof/>
                <w:webHidden/>
              </w:rPr>
              <w:instrText xml:space="preserve"> PAGEREF _Toc474914997 \h </w:instrText>
            </w:r>
            <w:r>
              <w:rPr>
                <w:noProof/>
                <w:webHidden/>
              </w:rPr>
            </w:r>
            <w:r>
              <w:rPr>
                <w:noProof/>
                <w:webHidden/>
              </w:rPr>
              <w:fldChar w:fldCharType="separate"/>
            </w:r>
            <w:r>
              <w:rPr>
                <w:noProof/>
                <w:webHidden/>
              </w:rPr>
              <w:t>36</w:t>
            </w:r>
            <w:r>
              <w:rPr>
                <w:noProof/>
                <w:webHidden/>
              </w:rPr>
              <w:fldChar w:fldCharType="end"/>
            </w:r>
          </w:hyperlink>
        </w:p>
        <w:p w14:paraId="5BB1BDDC" w14:textId="4ADFCF7C"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4998" w:history="1">
            <w:r w:rsidRPr="00E41EAC">
              <w:rPr>
                <w:rStyle w:val="Hipervnculo"/>
                <w:rFonts w:ascii="LM Roman 10" w:hAnsi="LM Roman 10"/>
                <w:noProof/>
              </w:rPr>
              <w:t>4.2.2.</w:t>
            </w:r>
            <w:r>
              <w:rPr>
                <w:rFonts w:asciiTheme="minorHAnsi" w:eastAsiaTheme="minorEastAsia" w:hAnsiTheme="minorHAnsi" w:cstheme="minorBidi"/>
                <w:noProof/>
                <w:color w:val="auto"/>
                <w:lang w:val="es-ES" w:eastAsia="es-ES"/>
              </w:rPr>
              <w:tab/>
            </w:r>
            <w:r w:rsidRPr="00E41EAC">
              <w:rPr>
                <w:rStyle w:val="Hipervnculo"/>
                <w:rFonts w:ascii="LM Roman 10" w:hAnsi="LM Roman 10"/>
                <w:noProof/>
              </w:rPr>
              <w:t>Ventajas Competitivas del Modelo de Negocio.</w:t>
            </w:r>
            <w:r>
              <w:rPr>
                <w:noProof/>
                <w:webHidden/>
              </w:rPr>
              <w:tab/>
            </w:r>
            <w:r>
              <w:rPr>
                <w:noProof/>
                <w:webHidden/>
              </w:rPr>
              <w:fldChar w:fldCharType="begin"/>
            </w:r>
            <w:r>
              <w:rPr>
                <w:noProof/>
                <w:webHidden/>
              </w:rPr>
              <w:instrText xml:space="preserve"> PAGEREF _Toc474914998 \h </w:instrText>
            </w:r>
            <w:r>
              <w:rPr>
                <w:noProof/>
                <w:webHidden/>
              </w:rPr>
            </w:r>
            <w:r>
              <w:rPr>
                <w:noProof/>
                <w:webHidden/>
              </w:rPr>
              <w:fldChar w:fldCharType="separate"/>
            </w:r>
            <w:r>
              <w:rPr>
                <w:noProof/>
                <w:webHidden/>
              </w:rPr>
              <w:t>43</w:t>
            </w:r>
            <w:r>
              <w:rPr>
                <w:noProof/>
                <w:webHidden/>
              </w:rPr>
              <w:fldChar w:fldCharType="end"/>
            </w:r>
          </w:hyperlink>
        </w:p>
        <w:p w14:paraId="4CCD8819" w14:textId="4AA0DABB" w:rsidR="002F7017" w:rsidRDefault="002F7017">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4914999" w:history="1">
            <w:r w:rsidRPr="00E41EAC">
              <w:rPr>
                <w:rStyle w:val="Hipervnculo"/>
                <w:rFonts w:cs="Times New Roman"/>
                <w:noProof/>
              </w:rPr>
              <w:t>5.</w:t>
            </w:r>
            <w:r>
              <w:rPr>
                <w:rFonts w:asciiTheme="minorHAnsi" w:eastAsiaTheme="minorEastAsia" w:hAnsiTheme="minorHAnsi" w:cstheme="minorBidi"/>
                <w:noProof/>
                <w:color w:val="auto"/>
                <w:sz w:val="22"/>
                <w:lang w:val="es-ES" w:eastAsia="es-ES"/>
              </w:rPr>
              <w:tab/>
            </w:r>
            <w:r w:rsidRPr="00E41EAC">
              <w:rPr>
                <w:rStyle w:val="Hipervnculo"/>
                <w:rFonts w:cs="Times New Roman"/>
                <w:noProof/>
              </w:rPr>
              <w:t>PLAN DE NEGOCIO</w:t>
            </w:r>
            <w:r>
              <w:rPr>
                <w:noProof/>
                <w:webHidden/>
              </w:rPr>
              <w:tab/>
            </w:r>
            <w:r>
              <w:rPr>
                <w:noProof/>
                <w:webHidden/>
              </w:rPr>
              <w:fldChar w:fldCharType="begin"/>
            </w:r>
            <w:r>
              <w:rPr>
                <w:noProof/>
                <w:webHidden/>
              </w:rPr>
              <w:instrText xml:space="preserve"> PAGEREF _Toc474914999 \h </w:instrText>
            </w:r>
            <w:r>
              <w:rPr>
                <w:noProof/>
                <w:webHidden/>
              </w:rPr>
            </w:r>
            <w:r>
              <w:rPr>
                <w:noProof/>
                <w:webHidden/>
              </w:rPr>
              <w:fldChar w:fldCharType="separate"/>
            </w:r>
            <w:r>
              <w:rPr>
                <w:noProof/>
                <w:webHidden/>
              </w:rPr>
              <w:t>44</w:t>
            </w:r>
            <w:r>
              <w:rPr>
                <w:noProof/>
                <w:webHidden/>
              </w:rPr>
              <w:fldChar w:fldCharType="end"/>
            </w:r>
          </w:hyperlink>
        </w:p>
        <w:p w14:paraId="03EB057F" w14:textId="1BED9746" w:rsidR="002F7017" w:rsidRDefault="002F7017">
          <w:pPr>
            <w:pStyle w:val="TDC2"/>
            <w:tabs>
              <w:tab w:val="left" w:pos="880"/>
              <w:tab w:val="right" w:pos="8828"/>
            </w:tabs>
            <w:rPr>
              <w:rFonts w:asciiTheme="minorHAnsi" w:eastAsiaTheme="minorEastAsia" w:hAnsiTheme="minorHAnsi" w:cstheme="minorBidi"/>
              <w:noProof/>
              <w:color w:val="auto"/>
              <w:lang w:val="es-ES" w:eastAsia="es-ES"/>
            </w:rPr>
          </w:pPr>
          <w:hyperlink w:anchor="_Toc474915000" w:history="1">
            <w:r w:rsidRPr="00E41EAC">
              <w:rPr>
                <w:rStyle w:val="Hipervnculo"/>
                <w:noProof/>
              </w:rPr>
              <w:t>5.1.</w:t>
            </w:r>
            <w:r>
              <w:rPr>
                <w:rFonts w:asciiTheme="minorHAnsi" w:eastAsiaTheme="minorEastAsia" w:hAnsiTheme="minorHAnsi" w:cstheme="minorBidi"/>
                <w:noProof/>
                <w:color w:val="auto"/>
                <w:lang w:val="es-ES" w:eastAsia="es-ES"/>
              </w:rPr>
              <w:tab/>
            </w:r>
            <w:r w:rsidRPr="00E41EAC">
              <w:rPr>
                <w:rStyle w:val="Hipervnculo"/>
                <w:noProof/>
              </w:rPr>
              <w:t>METODOLOGÍA</w:t>
            </w:r>
            <w:r>
              <w:rPr>
                <w:noProof/>
                <w:webHidden/>
              </w:rPr>
              <w:tab/>
            </w:r>
            <w:r>
              <w:rPr>
                <w:noProof/>
                <w:webHidden/>
              </w:rPr>
              <w:fldChar w:fldCharType="begin"/>
            </w:r>
            <w:r>
              <w:rPr>
                <w:noProof/>
                <w:webHidden/>
              </w:rPr>
              <w:instrText xml:space="preserve"> PAGEREF _Toc474915000 \h </w:instrText>
            </w:r>
            <w:r>
              <w:rPr>
                <w:noProof/>
                <w:webHidden/>
              </w:rPr>
            </w:r>
            <w:r>
              <w:rPr>
                <w:noProof/>
                <w:webHidden/>
              </w:rPr>
              <w:fldChar w:fldCharType="separate"/>
            </w:r>
            <w:r>
              <w:rPr>
                <w:noProof/>
                <w:webHidden/>
              </w:rPr>
              <w:t>44</w:t>
            </w:r>
            <w:r>
              <w:rPr>
                <w:noProof/>
                <w:webHidden/>
              </w:rPr>
              <w:fldChar w:fldCharType="end"/>
            </w:r>
          </w:hyperlink>
        </w:p>
        <w:p w14:paraId="6A3E8784" w14:textId="57A95720" w:rsidR="002F7017" w:rsidRDefault="002F7017">
          <w:pPr>
            <w:pStyle w:val="TDC2"/>
            <w:tabs>
              <w:tab w:val="left" w:pos="880"/>
              <w:tab w:val="right" w:pos="8828"/>
            </w:tabs>
            <w:rPr>
              <w:rFonts w:asciiTheme="minorHAnsi" w:eastAsiaTheme="minorEastAsia" w:hAnsiTheme="minorHAnsi" w:cstheme="minorBidi"/>
              <w:noProof/>
              <w:color w:val="auto"/>
              <w:lang w:val="es-ES" w:eastAsia="es-ES"/>
            </w:rPr>
          </w:pPr>
          <w:hyperlink w:anchor="_Toc474915001" w:history="1">
            <w:r w:rsidRPr="00E41EAC">
              <w:rPr>
                <w:rStyle w:val="Hipervnculo"/>
                <w:rFonts w:ascii="LM Roman 10" w:hAnsi="LM Roman 10" w:cs="Times New Roman"/>
                <w:noProof/>
              </w:rPr>
              <w:t>5.2.</w:t>
            </w:r>
            <w:r>
              <w:rPr>
                <w:rFonts w:asciiTheme="minorHAnsi" w:eastAsiaTheme="minorEastAsia" w:hAnsiTheme="minorHAnsi" w:cstheme="minorBidi"/>
                <w:noProof/>
                <w:color w:val="auto"/>
                <w:lang w:val="es-ES" w:eastAsia="es-ES"/>
              </w:rPr>
              <w:tab/>
            </w:r>
            <w:r w:rsidRPr="00E41EAC">
              <w:rPr>
                <w:rStyle w:val="Hipervnculo"/>
                <w:rFonts w:ascii="LM Roman 10" w:hAnsi="LM Roman 10" w:cs="Times New Roman"/>
                <w:noProof/>
              </w:rPr>
              <w:t>ESTUDIO TÉCNICO</w:t>
            </w:r>
            <w:r>
              <w:rPr>
                <w:noProof/>
                <w:webHidden/>
              </w:rPr>
              <w:tab/>
            </w:r>
            <w:r>
              <w:rPr>
                <w:noProof/>
                <w:webHidden/>
              </w:rPr>
              <w:fldChar w:fldCharType="begin"/>
            </w:r>
            <w:r>
              <w:rPr>
                <w:noProof/>
                <w:webHidden/>
              </w:rPr>
              <w:instrText xml:space="preserve"> PAGEREF _Toc474915001 \h </w:instrText>
            </w:r>
            <w:r>
              <w:rPr>
                <w:noProof/>
                <w:webHidden/>
              </w:rPr>
            </w:r>
            <w:r>
              <w:rPr>
                <w:noProof/>
                <w:webHidden/>
              </w:rPr>
              <w:fldChar w:fldCharType="separate"/>
            </w:r>
            <w:r>
              <w:rPr>
                <w:noProof/>
                <w:webHidden/>
              </w:rPr>
              <w:t>46</w:t>
            </w:r>
            <w:r>
              <w:rPr>
                <w:noProof/>
                <w:webHidden/>
              </w:rPr>
              <w:fldChar w:fldCharType="end"/>
            </w:r>
          </w:hyperlink>
        </w:p>
        <w:p w14:paraId="7BE1BD7F" w14:textId="197C168B"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5002" w:history="1">
            <w:r w:rsidRPr="00E41EAC">
              <w:rPr>
                <w:rStyle w:val="Hipervnculo"/>
                <w:rFonts w:cs="Times New Roman"/>
                <w:noProof/>
              </w:rPr>
              <w:t>5.2.1.</w:t>
            </w:r>
            <w:r>
              <w:rPr>
                <w:rFonts w:asciiTheme="minorHAnsi" w:eastAsiaTheme="minorEastAsia" w:hAnsiTheme="minorHAnsi" w:cstheme="minorBidi"/>
                <w:noProof/>
                <w:color w:val="auto"/>
                <w:lang w:val="es-ES" w:eastAsia="es-ES"/>
              </w:rPr>
              <w:tab/>
            </w:r>
            <w:r w:rsidRPr="00E41EAC">
              <w:rPr>
                <w:rStyle w:val="Hipervnculo"/>
                <w:rFonts w:cs="Times New Roman"/>
                <w:noProof/>
              </w:rPr>
              <w:t>Tamaño</w:t>
            </w:r>
            <w:r>
              <w:rPr>
                <w:noProof/>
                <w:webHidden/>
              </w:rPr>
              <w:tab/>
            </w:r>
            <w:r>
              <w:rPr>
                <w:noProof/>
                <w:webHidden/>
              </w:rPr>
              <w:fldChar w:fldCharType="begin"/>
            </w:r>
            <w:r>
              <w:rPr>
                <w:noProof/>
                <w:webHidden/>
              </w:rPr>
              <w:instrText xml:space="preserve"> PAGEREF _Toc474915002 \h </w:instrText>
            </w:r>
            <w:r>
              <w:rPr>
                <w:noProof/>
                <w:webHidden/>
              </w:rPr>
            </w:r>
            <w:r>
              <w:rPr>
                <w:noProof/>
                <w:webHidden/>
              </w:rPr>
              <w:fldChar w:fldCharType="separate"/>
            </w:r>
            <w:r>
              <w:rPr>
                <w:noProof/>
                <w:webHidden/>
              </w:rPr>
              <w:t>46</w:t>
            </w:r>
            <w:r>
              <w:rPr>
                <w:noProof/>
                <w:webHidden/>
              </w:rPr>
              <w:fldChar w:fldCharType="end"/>
            </w:r>
          </w:hyperlink>
        </w:p>
        <w:p w14:paraId="1E2FBC95" w14:textId="067E3CB2"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5003" w:history="1">
            <w:r w:rsidRPr="00E41EAC">
              <w:rPr>
                <w:rStyle w:val="Hipervnculo"/>
                <w:rFonts w:cs="Times New Roman"/>
                <w:noProof/>
              </w:rPr>
              <w:t>5.2.2.</w:t>
            </w:r>
            <w:r>
              <w:rPr>
                <w:rFonts w:asciiTheme="minorHAnsi" w:eastAsiaTheme="minorEastAsia" w:hAnsiTheme="minorHAnsi" w:cstheme="minorBidi"/>
                <w:noProof/>
                <w:color w:val="auto"/>
                <w:lang w:val="es-ES" w:eastAsia="es-ES"/>
              </w:rPr>
              <w:tab/>
            </w:r>
            <w:r w:rsidRPr="00E41EAC">
              <w:rPr>
                <w:rStyle w:val="Hipervnculo"/>
                <w:rFonts w:cs="Times New Roman"/>
                <w:noProof/>
              </w:rPr>
              <w:t>Localización</w:t>
            </w:r>
            <w:r>
              <w:rPr>
                <w:noProof/>
                <w:webHidden/>
              </w:rPr>
              <w:tab/>
            </w:r>
            <w:r>
              <w:rPr>
                <w:noProof/>
                <w:webHidden/>
              </w:rPr>
              <w:fldChar w:fldCharType="begin"/>
            </w:r>
            <w:r>
              <w:rPr>
                <w:noProof/>
                <w:webHidden/>
              </w:rPr>
              <w:instrText xml:space="preserve"> PAGEREF _Toc474915003 \h </w:instrText>
            </w:r>
            <w:r>
              <w:rPr>
                <w:noProof/>
                <w:webHidden/>
              </w:rPr>
            </w:r>
            <w:r>
              <w:rPr>
                <w:noProof/>
                <w:webHidden/>
              </w:rPr>
              <w:fldChar w:fldCharType="separate"/>
            </w:r>
            <w:r>
              <w:rPr>
                <w:noProof/>
                <w:webHidden/>
              </w:rPr>
              <w:t>49</w:t>
            </w:r>
            <w:r>
              <w:rPr>
                <w:noProof/>
                <w:webHidden/>
              </w:rPr>
              <w:fldChar w:fldCharType="end"/>
            </w:r>
          </w:hyperlink>
        </w:p>
        <w:p w14:paraId="286254F5" w14:textId="155762EB"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5004" w:history="1">
            <w:r w:rsidRPr="00E41EAC">
              <w:rPr>
                <w:rStyle w:val="Hipervnculo"/>
                <w:rFonts w:cs="Times New Roman"/>
                <w:noProof/>
              </w:rPr>
              <w:t>5.2.3.</w:t>
            </w:r>
            <w:r>
              <w:rPr>
                <w:rFonts w:asciiTheme="minorHAnsi" w:eastAsiaTheme="minorEastAsia" w:hAnsiTheme="minorHAnsi" w:cstheme="minorBidi"/>
                <w:noProof/>
                <w:color w:val="auto"/>
                <w:lang w:val="es-ES" w:eastAsia="es-ES"/>
              </w:rPr>
              <w:tab/>
            </w:r>
            <w:r w:rsidRPr="00E41EAC">
              <w:rPr>
                <w:rStyle w:val="Hipervnculo"/>
                <w:rFonts w:cs="Times New Roman"/>
                <w:noProof/>
              </w:rPr>
              <w:t>Misión</w:t>
            </w:r>
            <w:r>
              <w:rPr>
                <w:noProof/>
                <w:webHidden/>
              </w:rPr>
              <w:tab/>
            </w:r>
            <w:r>
              <w:rPr>
                <w:noProof/>
                <w:webHidden/>
              </w:rPr>
              <w:fldChar w:fldCharType="begin"/>
            </w:r>
            <w:r>
              <w:rPr>
                <w:noProof/>
                <w:webHidden/>
              </w:rPr>
              <w:instrText xml:space="preserve"> PAGEREF _Toc474915004 \h </w:instrText>
            </w:r>
            <w:r>
              <w:rPr>
                <w:noProof/>
                <w:webHidden/>
              </w:rPr>
            </w:r>
            <w:r>
              <w:rPr>
                <w:noProof/>
                <w:webHidden/>
              </w:rPr>
              <w:fldChar w:fldCharType="separate"/>
            </w:r>
            <w:r>
              <w:rPr>
                <w:noProof/>
                <w:webHidden/>
              </w:rPr>
              <w:t>54</w:t>
            </w:r>
            <w:r>
              <w:rPr>
                <w:noProof/>
                <w:webHidden/>
              </w:rPr>
              <w:fldChar w:fldCharType="end"/>
            </w:r>
          </w:hyperlink>
        </w:p>
        <w:p w14:paraId="5F61F0A7" w14:textId="40F30335"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5005" w:history="1">
            <w:r w:rsidRPr="00E41EAC">
              <w:rPr>
                <w:rStyle w:val="Hipervnculo"/>
                <w:rFonts w:cs="Times New Roman"/>
                <w:noProof/>
              </w:rPr>
              <w:t>5.2.4.</w:t>
            </w:r>
            <w:r>
              <w:rPr>
                <w:rFonts w:asciiTheme="minorHAnsi" w:eastAsiaTheme="minorEastAsia" w:hAnsiTheme="minorHAnsi" w:cstheme="minorBidi"/>
                <w:noProof/>
                <w:color w:val="auto"/>
                <w:lang w:val="es-ES" w:eastAsia="es-ES"/>
              </w:rPr>
              <w:tab/>
            </w:r>
            <w:r w:rsidRPr="00E41EAC">
              <w:rPr>
                <w:rStyle w:val="Hipervnculo"/>
                <w:rFonts w:cs="Times New Roman"/>
                <w:noProof/>
              </w:rPr>
              <w:t>Visión</w:t>
            </w:r>
            <w:r>
              <w:rPr>
                <w:noProof/>
                <w:webHidden/>
              </w:rPr>
              <w:tab/>
            </w:r>
            <w:r>
              <w:rPr>
                <w:noProof/>
                <w:webHidden/>
              </w:rPr>
              <w:fldChar w:fldCharType="begin"/>
            </w:r>
            <w:r>
              <w:rPr>
                <w:noProof/>
                <w:webHidden/>
              </w:rPr>
              <w:instrText xml:space="preserve"> PAGEREF _Toc474915005 \h </w:instrText>
            </w:r>
            <w:r>
              <w:rPr>
                <w:noProof/>
                <w:webHidden/>
              </w:rPr>
            </w:r>
            <w:r>
              <w:rPr>
                <w:noProof/>
                <w:webHidden/>
              </w:rPr>
              <w:fldChar w:fldCharType="separate"/>
            </w:r>
            <w:r>
              <w:rPr>
                <w:noProof/>
                <w:webHidden/>
              </w:rPr>
              <w:t>55</w:t>
            </w:r>
            <w:r>
              <w:rPr>
                <w:noProof/>
                <w:webHidden/>
              </w:rPr>
              <w:fldChar w:fldCharType="end"/>
            </w:r>
          </w:hyperlink>
        </w:p>
        <w:p w14:paraId="4B5A129B" w14:textId="55926466"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5006" w:history="1">
            <w:r w:rsidRPr="00E41EAC">
              <w:rPr>
                <w:rStyle w:val="Hipervnculo"/>
                <w:rFonts w:cs="Times New Roman"/>
                <w:noProof/>
              </w:rPr>
              <w:t>5.2.5.</w:t>
            </w:r>
            <w:r>
              <w:rPr>
                <w:rFonts w:asciiTheme="minorHAnsi" w:eastAsiaTheme="minorEastAsia" w:hAnsiTheme="minorHAnsi" w:cstheme="minorBidi"/>
                <w:noProof/>
                <w:color w:val="auto"/>
                <w:lang w:val="es-ES" w:eastAsia="es-ES"/>
              </w:rPr>
              <w:tab/>
            </w:r>
            <w:r w:rsidRPr="00E41EAC">
              <w:rPr>
                <w:rStyle w:val="Hipervnculo"/>
                <w:rFonts w:cs="Times New Roman"/>
                <w:noProof/>
              </w:rPr>
              <w:t>Valores</w:t>
            </w:r>
            <w:r>
              <w:rPr>
                <w:noProof/>
                <w:webHidden/>
              </w:rPr>
              <w:tab/>
            </w:r>
            <w:r>
              <w:rPr>
                <w:noProof/>
                <w:webHidden/>
              </w:rPr>
              <w:fldChar w:fldCharType="begin"/>
            </w:r>
            <w:r>
              <w:rPr>
                <w:noProof/>
                <w:webHidden/>
              </w:rPr>
              <w:instrText xml:space="preserve"> PAGEREF _Toc474915006 \h </w:instrText>
            </w:r>
            <w:r>
              <w:rPr>
                <w:noProof/>
                <w:webHidden/>
              </w:rPr>
            </w:r>
            <w:r>
              <w:rPr>
                <w:noProof/>
                <w:webHidden/>
              </w:rPr>
              <w:fldChar w:fldCharType="separate"/>
            </w:r>
            <w:r>
              <w:rPr>
                <w:noProof/>
                <w:webHidden/>
              </w:rPr>
              <w:t>55</w:t>
            </w:r>
            <w:r>
              <w:rPr>
                <w:noProof/>
                <w:webHidden/>
              </w:rPr>
              <w:fldChar w:fldCharType="end"/>
            </w:r>
          </w:hyperlink>
        </w:p>
        <w:p w14:paraId="59889947" w14:textId="46D1269D"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5007" w:history="1">
            <w:r w:rsidRPr="00E41EAC">
              <w:rPr>
                <w:rStyle w:val="Hipervnculo"/>
                <w:rFonts w:ascii="LM Roman 10" w:hAnsi="LM Roman 10"/>
                <w:noProof/>
              </w:rPr>
              <w:t>5.2.6.</w:t>
            </w:r>
            <w:r>
              <w:rPr>
                <w:rFonts w:asciiTheme="minorHAnsi" w:eastAsiaTheme="minorEastAsia" w:hAnsiTheme="minorHAnsi" w:cstheme="minorBidi"/>
                <w:noProof/>
                <w:color w:val="auto"/>
                <w:lang w:val="es-ES" w:eastAsia="es-ES"/>
              </w:rPr>
              <w:tab/>
            </w:r>
            <w:r w:rsidRPr="00E41EAC">
              <w:rPr>
                <w:rStyle w:val="Hipervnculo"/>
                <w:rFonts w:ascii="LM Roman 10" w:hAnsi="LM Roman 10"/>
                <w:noProof/>
              </w:rPr>
              <w:t>Estructura Organizacional</w:t>
            </w:r>
            <w:r>
              <w:rPr>
                <w:noProof/>
                <w:webHidden/>
              </w:rPr>
              <w:tab/>
            </w:r>
            <w:r>
              <w:rPr>
                <w:noProof/>
                <w:webHidden/>
              </w:rPr>
              <w:fldChar w:fldCharType="begin"/>
            </w:r>
            <w:r>
              <w:rPr>
                <w:noProof/>
                <w:webHidden/>
              </w:rPr>
              <w:instrText xml:space="preserve"> PAGEREF _Toc474915007 \h </w:instrText>
            </w:r>
            <w:r>
              <w:rPr>
                <w:noProof/>
                <w:webHidden/>
              </w:rPr>
            </w:r>
            <w:r>
              <w:rPr>
                <w:noProof/>
                <w:webHidden/>
              </w:rPr>
              <w:fldChar w:fldCharType="separate"/>
            </w:r>
            <w:r>
              <w:rPr>
                <w:noProof/>
                <w:webHidden/>
              </w:rPr>
              <w:t>56</w:t>
            </w:r>
            <w:r>
              <w:rPr>
                <w:noProof/>
                <w:webHidden/>
              </w:rPr>
              <w:fldChar w:fldCharType="end"/>
            </w:r>
          </w:hyperlink>
        </w:p>
        <w:p w14:paraId="686D11E1" w14:textId="31414A09" w:rsidR="002F7017" w:rsidRDefault="002F7017">
          <w:pPr>
            <w:pStyle w:val="TDC2"/>
            <w:tabs>
              <w:tab w:val="left" w:pos="880"/>
              <w:tab w:val="right" w:pos="8828"/>
            </w:tabs>
            <w:rPr>
              <w:rFonts w:asciiTheme="minorHAnsi" w:eastAsiaTheme="minorEastAsia" w:hAnsiTheme="minorHAnsi" w:cstheme="minorBidi"/>
              <w:noProof/>
              <w:color w:val="auto"/>
              <w:lang w:val="es-ES" w:eastAsia="es-ES"/>
            </w:rPr>
          </w:pPr>
          <w:hyperlink w:anchor="_Toc474915008" w:history="1">
            <w:r w:rsidRPr="00E41EAC">
              <w:rPr>
                <w:rStyle w:val="Hipervnculo"/>
                <w:rFonts w:cs="Times New Roman"/>
                <w:noProof/>
              </w:rPr>
              <w:t>5.3.</w:t>
            </w:r>
            <w:r>
              <w:rPr>
                <w:rFonts w:asciiTheme="minorHAnsi" w:eastAsiaTheme="minorEastAsia" w:hAnsiTheme="minorHAnsi" w:cstheme="minorBidi"/>
                <w:noProof/>
                <w:color w:val="auto"/>
                <w:lang w:val="es-ES" w:eastAsia="es-ES"/>
              </w:rPr>
              <w:tab/>
            </w:r>
            <w:r w:rsidRPr="00E41EAC">
              <w:rPr>
                <w:rStyle w:val="Hipervnculo"/>
                <w:rFonts w:cs="Times New Roman"/>
                <w:noProof/>
              </w:rPr>
              <w:t>ESTUDIO LEGAL</w:t>
            </w:r>
            <w:r>
              <w:rPr>
                <w:noProof/>
                <w:webHidden/>
              </w:rPr>
              <w:tab/>
            </w:r>
            <w:r>
              <w:rPr>
                <w:noProof/>
                <w:webHidden/>
              </w:rPr>
              <w:fldChar w:fldCharType="begin"/>
            </w:r>
            <w:r>
              <w:rPr>
                <w:noProof/>
                <w:webHidden/>
              </w:rPr>
              <w:instrText xml:space="preserve"> PAGEREF _Toc474915008 \h </w:instrText>
            </w:r>
            <w:r>
              <w:rPr>
                <w:noProof/>
                <w:webHidden/>
              </w:rPr>
            </w:r>
            <w:r>
              <w:rPr>
                <w:noProof/>
                <w:webHidden/>
              </w:rPr>
              <w:fldChar w:fldCharType="separate"/>
            </w:r>
            <w:r>
              <w:rPr>
                <w:noProof/>
                <w:webHidden/>
              </w:rPr>
              <w:t>58</w:t>
            </w:r>
            <w:r>
              <w:rPr>
                <w:noProof/>
                <w:webHidden/>
              </w:rPr>
              <w:fldChar w:fldCharType="end"/>
            </w:r>
          </w:hyperlink>
        </w:p>
        <w:p w14:paraId="3B53E3D1" w14:textId="0717C130" w:rsidR="002F7017" w:rsidRDefault="002F7017">
          <w:pPr>
            <w:pStyle w:val="TDC2"/>
            <w:tabs>
              <w:tab w:val="left" w:pos="880"/>
              <w:tab w:val="right" w:pos="8828"/>
            </w:tabs>
            <w:rPr>
              <w:rFonts w:asciiTheme="minorHAnsi" w:eastAsiaTheme="minorEastAsia" w:hAnsiTheme="minorHAnsi" w:cstheme="minorBidi"/>
              <w:noProof/>
              <w:color w:val="auto"/>
              <w:lang w:val="es-ES" w:eastAsia="es-ES"/>
            </w:rPr>
          </w:pPr>
          <w:hyperlink w:anchor="_Toc474915009" w:history="1">
            <w:r w:rsidRPr="00E41EAC">
              <w:rPr>
                <w:rStyle w:val="Hipervnculo"/>
                <w:rFonts w:cs="Times New Roman"/>
                <w:noProof/>
              </w:rPr>
              <w:t>5.4.</w:t>
            </w:r>
            <w:r>
              <w:rPr>
                <w:rFonts w:asciiTheme="minorHAnsi" w:eastAsiaTheme="minorEastAsia" w:hAnsiTheme="minorHAnsi" w:cstheme="minorBidi"/>
                <w:noProof/>
                <w:color w:val="auto"/>
                <w:lang w:val="es-ES" w:eastAsia="es-ES"/>
              </w:rPr>
              <w:tab/>
            </w:r>
            <w:r w:rsidRPr="00E41EAC">
              <w:rPr>
                <w:rStyle w:val="Hipervnculo"/>
                <w:rFonts w:cs="Times New Roman"/>
                <w:noProof/>
              </w:rPr>
              <w:t>IDENTIFICACIÓN DEL PRODUCTO</w:t>
            </w:r>
            <w:r>
              <w:rPr>
                <w:noProof/>
                <w:webHidden/>
              </w:rPr>
              <w:tab/>
            </w:r>
            <w:r>
              <w:rPr>
                <w:noProof/>
                <w:webHidden/>
              </w:rPr>
              <w:fldChar w:fldCharType="begin"/>
            </w:r>
            <w:r>
              <w:rPr>
                <w:noProof/>
                <w:webHidden/>
              </w:rPr>
              <w:instrText xml:space="preserve"> PAGEREF _Toc474915009 \h </w:instrText>
            </w:r>
            <w:r>
              <w:rPr>
                <w:noProof/>
                <w:webHidden/>
              </w:rPr>
            </w:r>
            <w:r>
              <w:rPr>
                <w:noProof/>
                <w:webHidden/>
              </w:rPr>
              <w:fldChar w:fldCharType="separate"/>
            </w:r>
            <w:r>
              <w:rPr>
                <w:noProof/>
                <w:webHidden/>
              </w:rPr>
              <w:t>63</w:t>
            </w:r>
            <w:r>
              <w:rPr>
                <w:noProof/>
                <w:webHidden/>
              </w:rPr>
              <w:fldChar w:fldCharType="end"/>
            </w:r>
          </w:hyperlink>
        </w:p>
        <w:p w14:paraId="1C57A52A" w14:textId="0B0B0485"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5010" w:history="1">
            <w:r w:rsidRPr="00E41EAC">
              <w:rPr>
                <w:rStyle w:val="Hipervnculo"/>
                <w:rFonts w:cs="Times New Roman"/>
                <w:noProof/>
              </w:rPr>
              <w:t>5.4.1.</w:t>
            </w:r>
            <w:r>
              <w:rPr>
                <w:rFonts w:asciiTheme="minorHAnsi" w:eastAsiaTheme="minorEastAsia" w:hAnsiTheme="minorHAnsi" w:cstheme="minorBidi"/>
                <w:noProof/>
                <w:color w:val="auto"/>
                <w:lang w:val="es-ES" w:eastAsia="es-ES"/>
              </w:rPr>
              <w:tab/>
            </w:r>
            <w:r w:rsidRPr="00E41EAC">
              <w:rPr>
                <w:rStyle w:val="Hipervnculo"/>
                <w:rFonts w:cs="Times New Roman"/>
                <w:noProof/>
              </w:rPr>
              <w:t>Características del Producto.</w:t>
            </w:r>
            <w:r>
              <w:rPr>
                <w:noProof/>
                <w:webHidden/>
              </w:rPr>
              <w:tab/>
            </w:r>
            <w:r>
              <w:rPr>
                <w:noProof/>
                <w:webHidden/>
              </w:rPr>
              <w:fldChar w:fldCharType="begin"/>
            </w:r>
            <w:r>
              <w:rPr>
                <w:noProof/>
                <w:webHidden/>
              </w:rPr>
              <w:instrText xml:space="preserve"> PAGEREF _Toc474915010 \h </w:instrText>
            </w:r>
            <w:r>
              <w:rPr>
                <w:noProof/>
                <w:webHidden/>
              </w:rPr>
            </w:r>
            <w:r>
              <w:rPr>
                <w:noProof/>
                <w:webHidden/>
              </w:rPr>
              <w:fldChar w:fldCharType="separate"/>
            </w:r>
            <w:r>
              <w:rPr>
                <w:noProof/>
                <w:webHidden/>
              </w:rPr>
              <w:t>64</w:t>
            </w:r>
            <w:r>
              <w:rPr>
                <w:noProof/>
                <w:webHidden/>
              </w:rPr>
              <w:fldChar w:fldCharType="end"/>
            </w:r>
          </w:hyperlink>
        </w:p>
        <w:p w14:paraId="696806BC" w14:textId="52BB6011"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5011" w:history="1">
            <w:r w:rsidRPr="00E41EAC">
              <w:rPr>
                <w:rStyle w:val="Hipervnculo"/>
                <w:rFonts w:cs="Times New Roman"/>
                <w:noProof/>
              </w:rPr>
              <w:t>5.4.2.</w:t>
            </w:r>
            <w:r>
              <w:rPr>
                <w:rFonts w:asciiTheme="minorHAnsi" w:eastAsiaTheme="minorEastAsia" w:hAnsiTheme="minorHAnsi" w:cstheme="minorBidi"/>
                <w:noProof/>
                <w:color w:val="auto"/>
                <w:lang w:val="es-ES" w:eastAsia="es-ES"/>
              </w:rPr>
              <w:tab/>
            </w:r>
            <w:r w:rsidRPr="00E41EAC">
              <w:rPr>
                <w:rStyle w:val="Hipervnculo"/>
                <w:rFonts w:cs="Times New Roman"/>
                <w:noProof/>
              </w:rPr>
              <w:t>Plan de Aplicación.</w:t>
            </w:r>
            <w:r>
              <w:rPr>
                <w:noProof/>
                <w:webHidden/>
              </w:rPr>
              <w:tab/>
            </w:r>
            <w:r>
              <w:rPr>
                <w:noProof/>
                <w:webHidden/>
              </w:rPr>
              <w:fldChar w:fldCharType="begin"/>
            </w:r>
            <w:r>
              <w:rPr>
                <w:noProof/>
                <w:webHidden/>
              </w:rPr>
              <w:instrText xml:space="preserve"> PAGEREF _Toc474915011 \h </w:instrText>
            </w:r>
            <w:r>
              <w:rPr>
                <w:noProof/>
                <w:webHidden/>
              </w:rPr>
            </w:r>
            <w:r>
              <w:rPr>
                <w:noProof/>
                <w:webHidden/>
              </w:rPr>
              <w:fldChar w:fldCharType="separate"/>
            </w:r>
            <w:r>
              <w:rPr>
                <w:noProof/>
                <w:webHidden/>
              </w:rPr>
              <w:t>67</w:t>
            </w:r>
            <w:r>
              <w:rPr>
                <w:noProof/>
                <w:webHidden/>
              </w:rPr>
              <w:fldChar w:fldCharType="end"/>
            </w:r>
          </w:hyperlink>
        </w:p>
        <w:p w14:paraId="56D74944" w14:textId="7EDADF5D"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5012" w:history="1">
            <w:r w:rsidRPr="00E41EAC">
              <w:rPr>
                <w:rStyle w:val="Hipervnculo"/>
                <w:rFonts w:cs="Times New Roman"/>
                <w:noProof/>
              </w:rPr>
              <w:t>5.4.3.</w:t>
            </w:r>
            <w:r>
              <w:rPr>
                <w:rFonts w:asciiTheme="minorHAnsi" w:eastAsiaTheme="minorEastAsia" w:hAnsiTheme="minorHAnsi" w:cstheme="minorBidi"/>
                <w:noProof/>
                <w:color w:val="auto"/>
                <w:lang w:val="es-ES" w:eastAsia="es-ES"/>
              </w:rPr>
              <w:tab/>
            </w:r>
            <w:r w:rsidRPr="00E41EAC">
              <w:rPr>
                <w:rStyle w:val="Hipervnculo"/>
                <w:rFonts w:cs="Times New Roman"/>
                <w:noProof/>
              </w:rPr>
              <w:t>Infraestructura y Arquitectura.</w:t>
            </w:r>
            <w:r>
              <w:rPr>
                <w:noProof/>
                <w:webHidden/>
              </w:rPr>
              <w:tab/>
            </w:r>
            <w:r>
              <w:rPr>
                <w:noProof/>
                <w:webHidden/>
              </w:rPr>
              <w:fldChar w:fldCharType="begin"/>
            </w:r>
            <w:r>
              <w:rPr>
                <w:noProof/>
                <w:webHidden/>
              </w:rPr>
              <w:instrText xml:space="preserve"> PAGEREF _Toc474915012 \h </w:instrText>
            </w:r>
            <w:r>
              <w:rPr>
                <w:noProof/>
                <w:webHidden/>
              </w:rPr>
            </w:r>
            <w:r>
              <w:rPr>
                <w:noProof/>
                <w:webHidden/>
              </w:rPr>
              <w:fldChar w:fldCharType="separate"/>
            </w:r>
            <w:r>
              <w:rPr>
                <w:noProof/>
                <w:webHidden/>
              </w:rPr>
              <w:t>72</w:t>
            </w:r>
            <w:r>
              <w:rPr>
                <w:noProof/>
                <w:webHidden/>
              </w:rPr>
              <w:fldChar w:fldCharType="end"/>
            </w:r>
          </w:hyperlink>
        </w:p>
        <w:p w14:paraId="1C228FEB" w14:textId="3D284F35"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5013" w:history="1">
            <w:r w:rsidRPr="00E41EAC">
              <w:rPr>
                <w:rStyle w:val="Hipervnculo"/>
                <w:noProof/>
              </w:rPr>
              <w:t>5.4.4.</w:t>
            </w:r>
            <w:r>
              <w:rPr>
                <w:rFonts w:asciiTheme="minorHAnsi" w:eastAsiaTheme="minorEastAsia" w:hAnsiTheme="minorHAnsi" w:cstheme="minorBidi"/>
                <w:noProof/>
                <w:color w:val="auto"/>
                <w:lang w:val="es-ES" w:eastAsia="es-ES"/>
              </w:rPr>
              <w:tab/>
            </w:r>
            <w:r w:rsidRPr="00E41EAC">
              <w:rPr>
                <w:rStyle w:val="Hipervnculo"/>
                <w:noProof/>
              </w:rPr>
              <w:t>Metodología del Desarrollo</w:t>
            </w:r>
            <w:r>
              <w:rPr>
                <w:noProof/>
                <w:webHidden/>
              </w:rPr>
              <w:tab/>
            </w:r>
            <w:r>
              <w:rPr>
                <w:noProof/>
                <w:webHidden/>
              </w:rPr>
              <w:fldChar w:fldCharType="begin"/>
            </w:r>
            <w:r>
              <w:rPr>
                <w:noProof/>
                <w:webHidden/>
              </w:rPr>
              <w:instrText xml:space="preserve"> PAGEREF _Toc474915013 \h </w:instrText>
            </w:r>
            <w:r>
              <w:rPr>
                <w:noProof/>
                <w:webHidden/>
              </w:rPr>
            </w:r>
            <w:r>
              <w:rPr>
                <w:noProof/>
                <w:webHidden/>
              </w:rPr>
              <w:fldChar w:fldCharType="separate"/>
            </w:r>
            <w:r>
              <w:rPr>
                <w:noProof/>
                <w:webHidden/>
              </w:rPr>
              <w:t>74</w:t>
            </w:r>
            <w:r>
              <w:rPr>
                <w:noProof/>
                <w:webHidden/>
              </w:rPr>
              <w:fldChar w:fldCharType="end"/>
            </w:r>
          </w:hyperlink>
        </w:p>
        <w:p w14:paraId="74F7F885" w14:textId="38A85D75" w:rsidR="002F7017" w:rsidRDefault="002F7017">
          <w:pPr>
            <w:pStyle w:val="TDC2"/>
            <w:tabs>
              <w:tab w:val="left" w:pos="880"/>
              <w:tab w:val="right" w:pos="8828"/>
            </w:tabs>
            <w:rPr>
              <w:rFonts w:asciiTheme="minorHAnsi" w:eastAsiaTheme="minorEastAsia" w:hAnsiTheme="minorHAnsi" w:cstheme="minorBidi"/>
              <w:noProof/>
              <w:color w:val="auto"/>
              <w:lang w:val="es-ES" w:eastAsia="es-ES"/>
            </w:rPr>
          </w:pPr>
          <w:hyperlink w:anchor="_Toc474915014" w:history="1">
            <w:r w:rsidRPr="00E41EAC">
              <w:rPr>
                <w:rStyle w:val="Hipervnculo"/>
                <w:noProof/>
              </w:rPr>
              <w:t>5.5.</w:t>
            </w:r>
            <w:r>
              <w:rPr>
                <w:rFonts w:asciiTheme="minorHAnsi" w:eastAsiaTheme="minorEastAsia" w:hAnsiTheme="minorHAnsi" w:cstheme="minorBidi"/>
                <w:noProof/>
                <w:color w:val="auto"/>
                <w:lang w:val="es-ES" w:eastAsia="es-ES"/>
              </w:rPr>
              <w:tab/>
            </w:r>
            <w:r w:rsidRPr="00E41EAC">
              <w:rPr>
                <w:rStyle w:val="Hipervnculo"/>
                <w:noProof/>
              </w:rPr>
              <w:t>ESTUDIO DE MERCADO</w:t>
            </w:r>
            <w:r>
              <w:rPr>
                <w:noProof/>
                <w:webHidden/>
              </w:rPr>
              <w:tab/>
            </w:r>
            <w:r>
              <w:rPr>
                <w:noProof/>
                <w:webHidden/>
              </w:rPr>
              <w:fldChar w:fldCharType="begin"/>
            </w:r>
            <w:r>
              <w:rPr>
                <w:noProof/>
                <w:webHidden/>
              </w:rPr>
              <w:instrText xml:space="preserve"> PAGEREF _Toc474915014 \h </w:instrText>
            </w:r>
            <w:r>
              <w:rPr>
                <w:noProof/>
                <w:webHidden/>
              </w:rPr>
            </w:r>
            <w:r>
              <w:rPr>
                <w:noProof/>
                <w:webHidden/>
              </w:rPr>
              <w:fldChar w:fldCharType="separate"/>
            </w:r>
            <w:r>
              <w:rPr>
                <w:noProof/>
                <w:webHidden/>
              </w:rPr>
              <w:t>76</w:t>
            </w:r>
            <w:r>
              <w:rPr>
                <w:noProof/>
                <w:webHidden/>
              </w:rPr>
              <w:fldChar w:fldCharType="end"/>
            </w:r>
          </w:hyperlink>
        </w:p>
        <w:p w14:paraId="6805F176" w14:textId="3621A6E3"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5015" w:history="1">
            <w:r w:rsidRPr="00E41EAC">
              <w:rPr>
                <w:rStyle w:val="Hipervnculo"/>
                <w:rFonts w:cs="Times New Roman"/>
                <w:noProof/>
              </w:rPr>
              <w:t>5.5.1.</w:t>
            </w:r>
            <w:r>
              <w:rPr>
                <w:rFonts w:asciiTheme="minorHAnsi" w:eastAsiaTheme="minorEastAsia" w:hAnsiTheme="minorHAnsi" w:cstheme="minorBidi"/>
                <w:noProof/>
                <w:color w:val="auto"/>
                <w:lang w:val="es-ES" w:eastAsia="es-ES"/>
              </w:rPr>
              <w:tab/>
            </w:r>
            <w:r w:rsidRPr="00E41EAC">
              <w:rPr>
                <w:rStyle w:val="Hipervnculo"/>
                <w:rFonts w:cs="Times New Roman"/>
                <w:noProof/>
              </w:rPr>
              <w:t>Demanda.</w:t>
            </w:r>
            <w:r>
              <w:rPr>
                <w:noProof/>
                <w:webHidden/>
              </w:rPr>
              <w:tab/>
            </w:r>
            <w:r>
              <w:rPr>
                <w:noProof/>
                <w:webHidden/>
              </w:rPr>
              <w:fldChar w:fldCharType="begin"/>
            </w:r>
            <w:r>
              <w:rPr>
                <w:noProof/>
                <w:webHidden/>
              </w:rPr>
              <w:instrText xml:space="preserve"> PAGEREF _Toc474915015 \h </w:instrText>
            </w:r>
            <w:r>
              <w:rPr>
                <w:noProof/>
                <w:webHidden/>
              </w:rPr>
            </w:r>
            <w:r>
              <w:rPr>
                <w:noProof/>
                <w:webHidden/>
              </w:rPr>
              <w:fldChar w:fldCharType="separate"/>
            </w:r>
            <w:r>
              <w:rPr>
                <w:noProof/>
                <w:webHidden/>
              </w:rPr>
              <w:t>77</w:t>
            </w:r>
            <w:r>
              <w:rPr>
                <w:noProof/>
                <w:webHidden/>
              </w:rPr>
              <w:fldChar w:fldCharType="end"/>
            </w:r>
          </w:hyperlink>
        </w:p>
        <w:p w14:paraId="470D327B" w14:textId="6F22D426"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5016" w:history="1">
            <w:r w:rsidRPr="00E41EAC">
              <w:rPr>
                <w:rStyle w:val="Hipervnculo"/>
                <w:rFonts w:cs="Times New Roman"/>
                <w:noProof/>
              </w:rPr>
              <w:t>5.5.2.</w:t>
            </w:r>
            <w:r>
              <w:rPr>
                <w:rFonts w:asciiTheme="minorHAnsi" w:eastAsiaTheme="minorEastAsia" w:hAnsiTheme="minorHAnsi" w:cstheme="minorBidi"/>
                <w:noProof/>
                <w:color w:val="auto"/>
                <w:lang w:val="es-ES" w:eastAsia="es-ES"/>
              </w:rPr>
              <w:tab/>
            </w:r>
            <w:r w:rsidRPr="00E41EAC">
              <w:rPr>
                <w:rStyle w:val="Hipervnculo"/>
                <w:rFonts w:cs="Times New Roman"/>
                <w:noProof/>
              </w:rPr>
              <w:t>Análisis de la Competencia – Oferta disponible en el Mercado.</w:t>
            </w:r>
            <w:r>
              <w:rPr>
                <w:noProof/>
                <w:webHidden/>
              </w:rPr>
              <w:tab/>
            </w:r>
            <w:r>
              <w:rPr>
                <w:noProof/>
                <w:webHidden/>
              </w:rPr>
              <w:fldChar w:fldCharType="begin"/>
            </w:r>
            <w:r>
              <w:rPr>
                <w:noProof/>
                <w:webHidden/>
              </w:rPr>
              <w:instrText xml:space="preserve"> PAGEREF _Toc474915016 \h </w:instrText>
            </w:r>
            <w:r>
              <w:rPr>
                <w:noProof/>
                <w:webHidden/>
              </w:rPr>
            </w:r>
            <w:r>
              <w:rPr>
                <w:noProof/>
                <w:webHidden/>
              </w:rPr>
              <w:fldChar w:fldCharType="separate"/>
            </w:r>
            <w:r>
              <w:rPr>
                <w:noProof/>
                <w:webHidden/>
              </w:rPr>
              <w:t>78</w:t>
            </w:r>
            <w:r>
              <w:rPr>
                <w:noProof/>
                <w:webHidden/>
              </w:rPr>
              <w:fldChar w:fldCharType="end"/>
            </w:r>
          </w:hyperlink>
        </w:p>
        <w:p w14:paraId="605660C3" w14:textId="250D9F15"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5017" w:history="1">
            <w:r w:rsidRPr="00E41EAC">
              <w:rPr>
                <w:rStyle w:val="Hipervnculo"/>
                <w:rFonts w:cs="Times New Roman"/>
                <w:noProof/>
              </w:rPr>
              <w:t>5.5.3.</w:t>
            </w:r>
            <w:r>
              <w:rPr>
                <w:rFonts w:asciiTheme="minorHAnsi" w:eastAsiaTheme="minorEastAsia" w:hAnsiTheme="minorHAnsi" w:cstheme="minorBidi"/>
                <w:noProof/>
                <w:color w:val="auto"/>
                <w:lang w:val="es-ES" w:eastAsia="es-ES"/>
              </w:rPr>
              <w:tab/>
            </w:r>
            <w:r w:rsidRPr="00E41EAC">
              <w:rPr>
                <w:rStyle w:val="Hipervnculo"/>
                <w:rFonts w:cs="Times New Roman"/>
                <w:noProof/>
              </w:rPr>
              <w:t>Oferta Vs Demanda.</w:t>
            </w:r>
            <w:r>
              <w:rPr>
                <w:noProof/>
                <w:webHidden/>
              </w:rPr>
              <w:tab/>
            </w:r>
            <w:r>
              <w:rPr>
                <w:noProof/>
                <w:webHidden/>
              </w:rPr>
              <w:fldChar w:fldCharType="begin"/>
            </w:r>
            <w:r>
              <w:rPr>
                <w:noProof/>
                <w:webHidden/>
              </w:rPr>
              <w:instrText xml:space="preserve"> PAGEREF _Toc474915017 \h </w:instrText>
            </w:r>
            <w:r>
              <w:rPr>
                <w:noProof/>
                <w:webHidden/>
              </w:rPr>
            </w:r>
            <w:r>
              <w:rPr>
                <w:noProof/>
                <w:webHidden/>
              </w:rPr>
              <w:fldChar w:fldCharType="separate"/>
            </w:r>
            <w:r>
              <w:rPr>
                <w:noProof/>
                <w:webHidden/>
              </w:rPr>
              <w:t>87</w:t>
            </w:r>
            <w:r>
              <w:rPr>
                <w:noProof/>
                <w:webHidden/>
              </w:rPr>
              <w:fldChar w:fldCharType="end"/>
            </w:r>
          </w:hyperlink>
        </w:p>
        <w:p w14:paraId="6CCB0F00" w14:textId="6FBA2912"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5018" w:history="1">
            <w:r w:rsidRPr="00E41EAC">
              <w:rPr>
                <w:rStyle w:val="Hipervnculo"/>
                <w:rFonts w:cs="Times New Roman"/>
                <w:noProof/>
              </w:rPr>
              <w:t>5.5.4.</w:t>
            </w:r>
            <w:r>
              <w:rPr>
                <w:rFonts w:asciiTheme="minorHAnsi" w:eastAsiaTheme="minorEastAsia" w:hAnsiTheme="minorHAnsi" w:cstheme="minorBidi"/>
                <w:noProof/>
                <w:color w:val="auto"/>
                <w:lang w:val="es-ES" w:eastAsia="es-ES"/>
              </w:rPr>
              <w:tab/>
            </w:r>
            <w:r w:rsidRPr="00E41EAC">
              <w:rPr>
                <w:rStyle w:val="Hipervnculo"/>
                <w:rFonts w:cs="Times New Roman"/>
                <w:noProof/>
              </w:rPr>
              <w:t>Precio.</w:t>
            </w:r>
            <w:r>
              <w:rPr>
                <w:noProof/>
                <w:webHidden/>
              </w:rPr>
              <w:tab/>
            </w:r>
            <w:r>
              <w:rPr>
                <w:noProof/>
                <w:webHidden/>
              </w:rPr>
              <w:fldChar w:fldCharType="begin"/>
            </w:r>
            <w:r>
              <w:rPr>
                <w:noProof/>
                <w:webHidden/>
              </w:rPr>
              <w:instrText xml:space="preserve"> PAGEREF _Toc474915018 \h </w:instrText>
            </w:r>
            <w:r>
              <w:rPr>
                <w:noProof/>
                <w:webHidden/>
              </w:rPr>
            </w:r>
            <w:r>
              <w:rPr>
                <w:noProof/>
                <w:webHidden/>
              </w:rPr>
              <w:fldChar w:fldCharType="separate"/>
            </w:r>
            <w:r>
              <w:rPr>
                <w:noProof/>
                <w:webHidden/>
              </w:rPr>
              <w:t>87</w:t>
            </w:r>
            <w:r>
              <w:rPr>
                <w:noProof/>
                <w:webHidden/>
              </w:rPr>
              <w:fldChar w:fldCharType="end"/>
            </w:r>
          </w:hyperlink>
        </w:p>
        <w:p w14:paraId="450B5DFF" w14:textId="6020CB7B"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5019" w:history="1">
            <w:r w:rsidRPr="00E41EAC">
              <w:rPr>
                <w:rStyle w:val="Hipervnculo"/>
                <w:rFonts w:cs="Times New Roman"/>
                <w:noProof/>
              </w:rPr>
              <w:t>5.5.5.</w:t>
            </w:r>
            <w:r>
              <w:rPr>
                <w:rFonts w:asciiTheme="minorHAnsi" w:eastAsiaTheme="minorEastAsia" w:hAnsiTheme="minorHAnsi" w:cstheme="minorBidi"/>
                <w:noProof/>
                <w:color w:val="auto"/>
                <w:lang w:val="es-ES" w:eastAsia="es-ES"/>
              </w:rPr>
              <w:tab/>
            </w:r>
            <w:r w:rsidRPr="00E41EAC">
              <w:rPr>
                <w:rStyle w:val="Hipervnculo"/>
                <w:rFonts w:cs="Times New Roman"/>
                <w:noProof/>
              </w:rPr>
              <w:t>Comercialización.</w:t>
            </w:r>
            <w:r>
              <w:rPr>
                <w:noProof/>
                <w:webHidden/>
              </w:rPr>
              <w:tab/>
            </w:r>
            <w:r>
              <w:rPr>
                <w:noProof/>
                <w:webHidden/>
              </w:rPr>
              <w:fldChar w:fldCharType="begin"/>
            </w:r>
            <w:r>
              <w:rPr>
                <w:noProof/>
                <w:webHidden/>
              </w:rPr>
              <w:instrText xml:space="preserve"> PAGEREF _Toc474915019 \h </w:instrText>
            </w:r>
            <w:r>
              <w:rPr>
                <w:noProof/>
                <w:webHidden/>
              </w:rPr>
            </w:r>
            <w:r>
              <w:rPr>
                <w:noProof/>
                <w:webHidden/>
              </w:rPr>
              <w:fldChar w:fldCharType="separate"/>
            </w:r>
            <w:r>
              <w:rPr>
                <w:noProof/>
                <w:webHidden/>
              </w:rPr>
              <w:t>88</w:t>
            </w:r>
            <w:r>
              <w:rPr>
                <w:noProof/>
                <w:webHidden/>
              </w:rPr>
              <w:fldChar w:fldCharType="end"/>
            </w:r>
          </w:hyperlink>
        </w:p>
        <w:p w14:paraId="6021E829" w14:textId="74255E67" w:rsidR="002F7017" w:rsidRDefault="002F7017">
          <w:pPr>
            <w:pStyle w:val="TDC2"/>
            <w:tabs>
              <w:tab w:val="left" w:pos="880"/>
              <w:tab w:val="right" w:pos="8828"/>
            </w:tabs>
            <w:rPr>
              <w:rFonts w:asciiTheme="minorHAnsi" w:eastAsiaTheme="minorEastAsia" w:hAnsiTheme="minorHAnsi" w:cstheme="minorBidi"/>
              <w:noProof/>
              <w:color w:val="auto"/>
              <w:lang w:val="es-ES" w:eastAsia="es-ES"/>
            </w:rPr>
          </w:pPr>
          <w:hyperlink w:anchor="_Toc474915020" w:history="1">
            <w:r w:rsidRPr="00E41EAC">
              <w:rPr>
                <w:rStyle w:val="Hipervnculo"/>
                <w:rFonts w:cs="Times New Roman"/>
                <w:noProof/>
              </w:rPr>
              <w:t>5.6.</w:t>
            </w:r>
            <w:r>
              <w:rPr>
                <w:rFonts w:asciiTheme="minorHAnsi" w:eastAsiaTheme="minorEastAsia" w:hAnsiTheme="minorHAnsi" w:cstheme="minorBidi"/>
                <w:noProof/>
                <w:color w:val="auto"/>
                <w:lang w:val="es-ES" w:eastAsia="es-ES"/>
              </w:rPr>
              <w:tab/>
            </w:r>
            <w:r w:rsidRPr="00E41EAC">
              <w:rPr>
                <w:rStyle w:val="Hipervnculo"/>
                <w:rFonts w:cs="Times New Roman"/>
                <w:noProof/>
              </w:rPr>
              <w:t>ESTUDIO AMBIENTAL</w:t>
            </w:r>
            <w:r>
              <w:rPr>
                <w:noProof/>
                <w:webHidden/>
              </w:rPr>
              <w:tab/>
            </w:r>
            <w:r>
              <w:rPr>
                <w:noProof/>
                <w:webHidden/>
              </w:rPr>
              <w:fldChar w:fldCharType="begin"/>
            </w:r>
            <w:r>
              <w:rPr>
                <w:noProof/>
                <w:webHidden/>
              </w:rPr>
              <w:instrText xml:space="preserve"> PAGEREF _Toc474915020 \h </w:instrText>
            </w:r>
            <w:r>
              <w:rPr>
                <w:noProof/>
                <w:webHidden/>
              </w:rPr>
            </w:r>
            <w:r>
              <w:rPr>
                <w:noProof/>
                <w:webHidden/>
              </w:rPr>
              <w:fldChar w:fldCharType="separate"/>
            </w:r>
            <w:r>
              <w:rPr>
                <w:noProof/>
                <w:webHidden/>
              </w:rPr>
              <w:t>90</w:t>
            </w:r>
            <w:r>
              <w:rPr>
                <w:noProof/>
                <w:webHidden/>
              </w:rPr>
              <w:fldChar w:fldCharType="end"/>
            </w:r>
          </w:hyperlink>
        </w:p>
        <w:p w14:paraId="0FD455A6" w14:textId="5FA29569"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5021" w:history="1">
            <w:r w:rsidRPr="00E41EAC">
              <w:rPr>
                <w:rStyle w:val="Hipervnculo"/>
                <w:rFonts w:cs="Times New Roman"/>
                <w:noProof/>
              </w:rPr>
              <w:t>5.6.1.</w:t>
            </w:r>
            <w:r>
              <w:rPr>
                <w:rFonts w:asciiTheme="minorHAnsi" w:eastAsiaTheme="minorEastAsia" w:hAnsiTheme="minorHAnsi" w:cstheme="minorBidi"/>
                <w:noProof/>
                <w:color w:val="auto"/>
                <w:lang w:val="es-ES" w:eastAsia="es-ES"/>
              </w:rPr>
              <w:tab/>
            </w:r>
            <w:r w:rsidRPr="00E41EAC">
              <w:rPr>
                <w:rStyle w:val="Hipervnculo"/>
                <w:rFonts w:cs="Times New Roman"/>
                <w:noProof/>
              </w:rPr>
              <w:t>Aspectos legales.</w:t>
            </w:r>
            <w:r>
              <w:rPr>
                <w:noProof/>
                <w:webHidden/>
              </w:rPr>
              <w:tab/>
            </w:r>
            <w:r>
              <w:rPr>
                <w:noProof/>
                <w:webHidden/>
              </w:rPr>
              <w:fldChar w:fldCharType="begin"/>
            </w:r>
            <w:r>
              <w:rPr>
                <w:noProof/>
                <w:webHidden/>
              </w:rPr>
              <w:instrText xml:space="preserve"> PAGEREF _Toc474915021 \h </w:instrText>
            </w:r>
            <w:r>
              <w:rPr>
                <w:noProof/>
                <w:webHidden/>
              </w:rPr>
            </w:r>
            <w:r>
              <w:rPr>
                <w:noProof/>
                <w:webHidden/>
              </w:rPr>
              <w:fldChar w:fldCharType="separate"/>
            </w:r>
            <w:r>
              <w:rPr>
                <w:noProof/>
                <w:webHidden/>
              </w:rPr>
              <w:t>90</w:t>
            </w:r>
            <w:r>
              <w:rPr>
                <w:noProof/>
                <w:webHidden/>
              </w:rPr>
              <w:fldChar w:fldCharType="end"/>
            </w:r>
          </w:hyperlink>
        </w:p>
        <w:p w14:paraId="5FE6723B" w14:textId="1C8942EB"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5022" w:history="1">
            <w:r w:rsidRPr="00E41EAC">
              <w:rPr>
                <w:rStyle w:val="Hipervnculo"/>
                <w:rFonts w:cs="Times New Roman"/>
                <w:noProof/>
              </w:rPr>
              <w:t>5.6.2.</w:t>
            </w:r>
            <w:r>
              <w:rPr>
                <w:rFonts w:asciiTheme="minorHAnsi" w:eastAsiaTheme="minorEastAsia" w:hAnsiTheme="minorHAnsi" w:cstheme="minorBidi"/>
                <w:noProof/>
                <w:color w:val="auto"/>
                <w:lang w:val="es-ES" w:eastAsia="es-ES"/>
              </w:rPr>
              <w:tab/>
            </w:r>
            <w:r w:rsidRPr="00E41EAC">
              <w:rPr>
                <w:rStyle w:val="Hipervnculo"/>
                <w:rFonts w:cs="Times New Roman"/>
                <w:noProof/>
              </w:rPr>
              <w:t>Requisitos legales</w:t>
            </w:r>
            <w:r>
              <w:rPr>
                <w:noProof/>
                <w:webHidden/>
              </w:rPr>
              <w:tab/>
            </w:r>
            <w:r>
              <w:rPr>
                <w:noProof/>
                <w:webHidden/>
              </w:rPr>
              <w:fldChar w:fldCharType="begin"/>
            </w:r>
            <w:r>
              <w:rPr>
                <w:noProof/>
                <w:webHidden/>
              </w:rPr>
              <w:instrText xml:space="preserve"> PAGEREF _Toc474915022 \h </w:instrText>
            </w:r>
            <w:r>
              <w:rPr>
                <w:noProof/>
                <w:webHidden/>
              </w:rPr>
            </w:r>
            <w:r>
              <w:rPr>
                <w:noProof/>
                <w:webHidden/>
              </w:rPr>
              <w:fldChar w:fldCharType="separate"/>
            </w:r>
            <w:r>
              <w:rPr>
                <w:noProof/>
                <w:webHidden/>
              </w:rPr>
              <w:t>91</w:t>
            </w:r>
            <w:r>
              <w:rPr>
                <w:noProof/>
                <w:webHidden/>
              </w:rPr>
              <w:fldChar w:fldCharType="end"/>
            </w:r>
          </w:hyperlink>
        </w:p>
        <w:p w14:paraId="26B932BA" w14:textId="1CC88062" w:rsidR="002F7017" w:rsidRDefault="002F7017">
          <w:pPr>
            <w:pStyle w:val="TDC2"/>
            <w:tabs>
              <w:tab w:val="left" w:pos="880"/>
              <w:tab w:val="right" w:pos="8828"/>
            </w:tabs>
            <w:rPr>
              <w:rFonts w:asciiTheme="minorHAnsi" w:eastAsiaTheme="minorEastAsia" w:hAnsiTheme="minorHAnsi" w:cstheme="minorBidi"/>
              <w:noProof/>
              <w:color w:val="auto"/>
              <w:lang w:val="es-ES" w:eastAsia="es-ES"/>
            </w:rPr>
          </w:pPr>
          <w:hyperlink w:anchor="_Toc474915023" w:history="1">
            <w:r w:rsidRPr="00E41EAC">
              <w:rPr>
                <w:rStyle w:val="Hipervnculo"/>
                <w:rFonts w:cs="Times New Roman"/>
                <w:noProof/>
              </w:rPr>
              <w:t>5.7.</w:t>
            </w:r>
            <w:r>
              <w:rPr>
                <w:rFonts w:asciiTheme="minorHAnsi" w:eastAsiaTheme="minorEastAsia" w:hAnsiTheme="minorHAnsi" w:cstheme="minorBidi"/>
                <w:noProof/>
                <w:color w:val="auto"/>
                <w:lang w:val="es-ES" w:eastAsia="es-ES"/>
              </w:rPr>
              <w:tab/>
            </w:r>
            <w:r w:rsidRPr="00E41EAC">
              <w:rPr>
                <w:rStyle w:val="Hipervnculo"/>
                <w:rFonts w:cs="Times New Roman"/>
                <w:noProof/>
              </w:rPr>
              <w:t>ANÁLISIS FINANCIERO</w:t>
            </w:r>
            <w:r>
              <w:rPr>
                <w:noProof/>
                <w:webHidden/>
              </w:rPr>
              <w:tab/>
            </w:r>
            <w:r>
              <w:rPr>
                <w:noProof/>
                <w:webHidden/>
              </w:rPr>
              <w:fldChar w:fldCharType="begin"/>
            </w:r>
            <w:r>
              <w:rPr>
                <w:noProof/>
                <w:webHidden/>
              </w:rPr>
              <w:instrText xml:space="preserve"> PAGEREF _Toc474915023 \h </w:instrText>
            </w:r>
            <w:r>
              <w:rPr>
                <w:noProof/>
                <w:webHidden/>
              </w:rPr>
            </w:r>
            <w:r>
              <w:rPr>
                <w:noProof/>
                <w:webHidden/>
              </w:rPr>
              <w:fldChar w:fldCharType="separate"/>
            </w:r>
            <w:r>
              <w:rPr>
                <w:noProof/>
                <w:webHidden/>
              </w:rPr>
              <w:t>92</w:t>
            </w:r>
            <w:r>
              <w:rPr>
                <w:noProof/>
                <w:webHidden/>
              </w:rPr>
              <w:fldChar w:fldCharType="end"/>
            </w:r>
          </w:hyperlink>
        </w:p>
        <w:p w14:paraId="29DBD5A0" w14:textId="669C6983"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5024" w:history="1">
            <w:r w:rsidRPr="00E41EAC">
              <w:rPr>
                <w:rStyle w:val="Hipervnculo"/>
                <w:rFonts w:cs="Times New Roman"/>
                <w:noProof/>
              </w:rPr>
              <w:t>5.7.1.</w:t>
            </w:r>
            <w:r>
              <w:rPr>
                <w:rFonts w:asciiTheme="minorHAnsi" w:eastAsiaTheme="minorEastAsia" w:hAnsiTheme="minorHAnsi" w:cstheme="minorBidi"/>
                <w:noProof/>
                <w:color w:val="auto"/>
                <w:lang w:val="es-ES" w:eastAsia="es-ES"/>
              </w:rPr>
              <w:tab/>
            </w:r>
            <w:r w:rsidRPr="00E41EAC">
              <w:rPr>
                <w:rStyle w:val="Hipervnculo"/>
                <w:rFonts w:cs="Times New Roman"/>
                <w:noProof/>
              </w:rPr>
              <w:t>Inversión Inicial.</w:t>
            </w:r>
            <w:r>
              <w:rPr>
                <w:noProof/>
                <w:webHidden/>
              </w:rPr>
              <w:tab/>
            </w:r>
            <w:r>
              <w:rPr>
                <w:noProof/>
                <w:webHidden/>
              </w:rPr>
              <w:fldChar w:fldCharType="begin"/>
            </w:r>
            <w:r>
              <w:rPr>
                <w:noProof/>
                <w:webHidden/>
              </w:rPr>
              <w:instrText xml:space="preserve"> PAGEREF _Toc474915024 \h </w:instrText>
            </w:r>
            <w:r>
              <w:rPr>
                <w:noProof/>
                <w:webHidden/>
              </w:rPr>
            </w:r>
            <w:r>
              <w:rPr>
                <w:noProof/>
                <w:webHidden/>
              </w:rPr>
              <w:fldChar w:fldCharType="separate"/>
            </w:r>
            <w:r>
              <w:rPr>
                <w:noProof/>
                <w:webHidden/>
              </w:rPr>
              <w:t>92</w:t>
            </w:r>
            <w:r>
              <w:rPr>
                <w:noProof/>
                <w:webHidden/>
              </w:rPr>
              <w:fldChar w:fldCharType="end"/>
            </w:r>
          </w:hyperlink>
        </w:p>
        <w:p w14:paraId="719F1C9C" w14:textId="3C37D147"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5025" w:history="1">
            <w:r w:rsidRPr="00E41EAC">
              <w:rPr>
                <w:rStyle w:val="Hipervnculo"/>
                <w:rFonts w:cs="Times New Roman"/>
                <w:noProof/>
              </w:rPr>
              <w:t>5.7.2.</w:t>
            </w:r>
            <w:r>
              <w:rPr>
                <w:rFonts w:asciiTheme="minorHAnsi" w:eastAsiaTheme="minorEastAsia" w:hAnsiTheme="minorHAnsi" w:cstheme="minorBidi"/>
                <w:noProof/>
                <w:color w:val="auto"/>
                <w:lang w:val="es-ES" w:eastAsia="es-ES"/>
              </w:rPr>
              <w:tab/>
            </w:r>
            <w:r w:rsidRPr="00E41EAC">
              <w:rPr>
                <w:rStyle w:val="Hipervnculo"/>
                <w:rFonts w:cs="Times New Roman"/>
                <w:noProof/>
              </w:rPr>
              <w:t>Costos Directos E Indirectos.</w:t>
            </w:r>
            <w:r>
              <w:rPr>
                <w:noProof/>
                <w:webHidden/>
              </w:rPr>
              <w:tab/>
            </w:r>
            <w:r>
              <w:rPr>
                <w:noProof/>
                <w:webHidden/>
              </w:rPr>
              <w:fldChar w:fldCharType="begin"/>
            </w:r>
            <w:r>
              <w:rPr>
                <w:noProof/>
                <w:webHidden/>
              </w:rPr>
              <w:instrText xml:space="preserve"> PAGEREF _Toc474915025 \h </w:instrText>
            </w:r>
            <w:r>
              <w:rPr>
                <w:noProof/>
                <w:webHidden/>
              </w:rPr>
            </w:r>
            <w:r>
              <w:rPr>
                <w:noProof/>
                <w:webHidden/>
              </w:rPr>
              <w:fldChar w:fldCharType="separate"/>
            </w:r>
            <w:r>
              <w:rPr>
                <w:noProof/>
                <w:webHidden/>
              </w:rPr>
              <w:t>92</w:t>
            </w:r>
            <w:r>
              <w:rPr>
                <w:noProof/>
                <w:webHidden/>
              </w:rPr>
              <w:fldChar w:fldCharType="end"/>
            </w:r>
          </w:hyperlink>
        </w:p>
        <w:p w14:paraId="00198370" w14:textId="2114D43E"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5026" w:history="1">
            <w:r w:rsidRPr="00E41EAC">
              <w:rPr>
                <w:rStyle w:val="Hipervnculo"/>
                <w:rFonts w:cs="Times New Roman"/>
                <w:noProof/>
              </w:rPr>
              <w:t>5.7.3.</w:t>
            </w:r>
            <w:r>
              <w:rPr>
                <w:rFonts w:asciiTheme="minorHAnsi" w:eastAsiaTheme="minorEastAsia" w:hAnsiTheme="minorHAnsi" w:cstheme="minorBidi"/>
                <w:noProof/>
                <w:color w:val="auto"/>
                <w:lang w:val="es-ES" w:eastAsia="es-ES"/>
              </w:rPr>
              <w:tab/>
            </w:r>
            <w:r w:rsidRPr="00E41EAC">
              <w:rPr>
                <w:rStyle w:val="Hipervnculo"/>
                <w:rFonts w:cs="Times New Roman"/>
                <w:noProof/>
              </w:rPr>
              <w:t>Costos Fijos y Variables.</w:t>
            </w:r>
            <w:r>
              <w:rPr>
                <w:noProof/>
                <w:webHidden/>
              </w:rPr>
              <w:tab/>
            </w:r>
            <w:r>
              <w:rPr>
                <w:noProof/>
                <w:webHidden/>
              </w:rPr>
              <w:fldChar w:fldCharType="begin"/>
            </w:r>
            <w:r>
              <w:rPr>
                <w:noProof/>
                <w:webHidden/>
              </w:rPr>
              <w:instrText xml:space="preserve"> PAGEREF _Toc474915026 \h </w:instrText>
            </w:r>
            <w:r>
              <w:rPr>
                <w:noProof/>
                <w:webHidden/>
              </w:rPr>
            </w:r>
            <w:r>
              <w:rPr>
                <w:noProof/>
                <w:webHidden/>
              </w:rPr>
              <w:fldChar w:fldCharType="separate"/>
            </w:r>
            <w:r>
              <w:rPr>
                <w:noProof/>
                <w:webHidden/>
              </w:rPr>
              <w:t>92</w:t>
            </w:r>
            <w:r>
              <w:rPr>
                <w:noProof/>
                <w:webHidden/>
              </w:rPr>
              <w:fldChar w:fldCharType="end"/>
            </w:r>
          </w:hyperlink>
        </w:p>
        <w:p w14:paraId="6DD40F6A" w14:textId="5DD556E4"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5027" w:history="1">
            <w:r w:rsidRPr="00E41EAC">
              <w:rPr>
                <w:rStyle w:val="Hipervnculo"/>
                <w:rFonts w:cs="Times New Roman"/>
                <w:noProof/>
              </w:rPr>
              <w:t>5.7.4.</w:t>
            </w:r>
            <w:r>
              <w:rPr>
                <w:rFonts w:asciiTheme="minorHAnsi" w:eastAsiaTheme="minorEastAsia" w:hAnsiTheme="minorHAnsi" w:cstheme="minorBidi"/>
                <w:noProof/>
                <w:color w:val="auto"/>
                <w:lang w:val="es-ES" w:eastAsia="es-ES"/>
              </w:rPr>
              <w:tab/>
            </w:r>
            <w:r w:rsidRPr="00E41EAC">
              <w:rPr>
                <w:rStyle w:val="Hipervnculo"/>
                <w:rFonts w:cs="Times New Roman"/>
                <w:noProof/>
              </w:rPr>
              <w:t>Gastos Generales.</w:t>
            </w:r>
            <w:r>
              <w:rPr>
                <w:noProof/>
                <w:webHidden/>
              </w:rPr>
              <w:tab/>
            </w:r>
            <w:r>
              <w:rPr>
                <w:noProof/>
                <w:webHidden/>
              </w:rPr>
              <w:fldChar w:fldCharType="begin"/>
            </w:r>
            <w:r>
              <w:rPr>
                <w:noProof/>
                <w:webHidden/>
              </w:rPr>
              <w:instrText xml:space="preserve"> PAGEREF _Toc474915027 \h </w:instrText>
            </w:r>
            <w:r>
              <w:rPr>
                <w:noProof/>
                <w:webHidden/>
              </w:rPr>
            </w:r>
            <w:r>
              <w:rPr>
                <w:noProof/>
                <w:webHidden/>
              </w:rPr>
              <w:fldChar w:fldCharType="separate"/>
            </w:r>
            <w:r>
              <w:rPr>
                <w:noProof/>
                <w:webHidden/>
              </w:rPr>
              <w:t>93</w:t>
            </w:r>
            <w:r>
              <w:rPr>
                <w:noProof/>
                <w:webHidden/>
              </w:rPr>
              <w:fldChar w:fldCharType="end"/>
            </w:r>
          </w:hyperlink>
        </w:p>
        <w:p w14:paraId="7B604A65" w14:textId="4D871C5D"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5028" w:history="1">
            <w:r w:rsidRPr="00E41EAC">
              <w:rPr>
                <w:rStyle w:val="Hipervnculo"/>
                <w:rFonts w:cs="Times New Roman"/>
                <w:noProof/>
              </w:rPr>
              <w:t>5.7.5.</w:t>
            </w:r>
            <w:r>
              <w:rPr>
                <w:rFonts w:asciiTheme="minorHAnsi" w:eastAsiaTheme="minorEastAsia" w:hAnsiTheme="minorHAnsi" w:cstheme="minorBidi"/>
                <w:noProof/>
                <w:color w:val="auto"/>
                <w:lang w:val="es-ES" w:eastAsia="es-ES"/>
              </w:rPr>
              <w:tab/>
            </w:r>
            <w:r w:rsidRPr="00E41EAC">
              <w:rPr>
                <w:rStyle w:val="Hipervnculo"/>
                <w:rFonts w:cs="Times New Roman"/>
                <w:noProof/>
              </w:rPr>
              <w:t>Ingresos.</w:t>
            </w:r>
            <w:r>
              <w:rPr>
                <w:noProof/>
                <w:webHidden/>
              </w:rPr>
              <w:tab/>
            </w:r>
            <w:r>
              <w:rPr>
                <w:noProof/>
                <w:webHidden/>
              </w:rPr>
              <w:fldChar w:fldCharType="begin"/>
            </w:r>
            <w:r>
              <w:rPr>
                <w:noProof/>
                <w:webHidden/>
              </w:rPr>
              <w:instrText xml:space="preserve"> PAGEREF _Toc474915028 \h </w:instrText>
            </w:r>
            <w:r>
              <w:rPr>
                <w:noProof/>
                <w:webHidden/>
              </w:rPr>
            </w:r>
            <w:r>
              <w:rPr>
                <w:noProof/>
                <w:webHidden/>
              </w:rPr>
              <w:fldChar w:fldCharType="separate"/>
            </w:r>
            <w:r>
              <w:rPr>
                <w:noProof/>
                <w:webHidden/>
              </w:rPr>
              <w:t>93</w:t>
            </w:r>
            <w:r>
              <w:rPr>
                <w:noProof/>
                <w:webHidden/>
              </w:rPr>
              <w:fldChar w:fldCharType="end"/>
            </w:r>
          </w:hyperlink>
        </w:p>
        <w:p w14:paraId="3812FA1B" w14:textId="6E9A500B"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5029" w:history="1">
            <w:r w:rsidRPr="00E41EAC">
              <w:rPr>
                <w:rStyle w:val="Hipervnculo"/>
                <w:rFonts w:cs="Times New Roman"/>
                <w:noProof/>
              </w:rPr>
              <w:t>5.7.6.</w:t>
            </w:r>
            <w:r>
              <w:rPr>
                <w:rFonts w:asciiTheme="minorHAnsi" w:eastAsiaTheme="minorEastAsia" w:hAnsiTheme="minorHAnsi" w:cstheme="minorBidi"/>
                <w:noProof/>
                <w:color w:val="auto"/>
                <w:lang w:val="es-ES" w:eastAsia="es-ES"/>
              </w:rPr>
              <w:tab/>
            </w:r>
            <w:r w:rsidRPr="00E41EAC">
              <w:rPr>
                <w:rStyle w:val="Hipervnculo"/>
                <w:rFonts w:cs="Times New Roman"/>
                <w:noProof/>
              </w:rPr>
              <w:t>Egresos.</w:t>
            </w:r>
            <w:r>
              <w:rPr>
                <w:noProof/>
                <w:webHidden/>
              </w:rPr>
              <w:tab/>
            </w:r>
            <w:r>
              <w:rPr>
                <w:noProof/>
                <w:webHidden/>
              </w:rPr>
              <w:fldChar w:fldCharType="begin"/>
            </w:r>
            <w:r>
              <w:rPr>
                <w:noProof/>
                <w:webHidden/>
              </w:rPr>
              <w:instrText xml:space="preserve"> PAGEREF _Toc474915029 \h </w:instrText>
            </w:r>
            <w:r>
              <w:rPr>
                <w:noProof/>
                <w:webHidden/>
              </w:rPr>
            </w:r>
            <w:r>
              <w:rPr>
                <w:noProof/>
                <w:webHidden/>
              </w:rPr>
              <w:fldChar w:fldCharType="separate"/>
            </w:r>
            <w:r>
              <w:rPr>
                <w:noProof/>
                <w:webHidden/>
              </w:rPr>
              <w:t>94</w:t>
            </w:r>
            <w:r>
              <w:rPr>
                <w:noProof/>
                <w:webHidden/>
              </w:rPr>
              <w:fldChar w:fldCharType="end"/>
            </w:r>
          </w:hyperlink>
        </w:p>
        <w:p w14:paraId="4B11A990" w14:textId="582C1726"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5030" w:history="1">
            <w:r w:rsidRPr="00E41EAC">
              <w:rPr>
                <w:rStyle w:val="Hipervnculo"/>
                <w:rFonts w:cs="Times New Roman"/>
                <w:noProof/>
              </w:rPr>
              <w:t>5.7.7.</w:t>
            </w:r>
            <w:r>
              <w:rPr>
                <w:rFonts w:asciiTheme="minorHAnsi" w:eastAsiaTheme="minorEastAsia" w:hAnsiTheme="minorHAnsi" w:cstheme="minorBidi"/>
                <w:noProof/>
                <w:color w:val="auto"/>
                <w:lang w:val="es-ES" w:eastAsia="es-ES"/>
              </w:rPr>
              <w:tab/>
            </w:r>
            <w:r w:rsidRPr="00E41EAC">
              <w:rPr>
                <w:rStyle w:val="Hipervnculo"/>
                <w:rFonts w:cs="Times New Roman"/>
                <w:noProof/>
              </w:rPr>
              <w:t>Capital de trabajo</w:t>
            </w:r>
            <w:r>
              <w:rPr>
                <w:noProof/>
                <w:webHidden/>
              </w:rPr>
              <w:tab/>
            </w:r>
            <w:r>
              <w:rPr>
                <w:noProof/>
                <w:webHidden/>
              </w:rPr>
              <w:fldChar w:fldCharType="begin"/>
            </w:r>
            <w:r>
              <w:rPr>
                <w:noProof/>
                <w:webHidden/>
              </w:rPr>
              <w:instrText xml:space="preserve"> PAGEREF _Toc474915030 \h </w:instrText>
            </w:r>
            <w:r>
              <w:rPr>
                <w:noProof/>
                <w:webHidden/>
              </w:rPr>
            </w:r>
            <w:r>
              <w:rPr>
                <w:noProof/>
                <w:webHidden/>
              </w:rPr>
              <w:fldChar w:fldCharType="separate"/>
            </w:r>
            <w:r>
              <w:rPr>
                <w:noProof/>
                <w:webHidden/>
              </w:rPr>
              <w:t>94</w:t>
            </w:r>
            <w:r>
              <w:rPr>
                <w:noProof/>
                <w:webHidden/>
              </w:rPr>
              <w:fldChar w:fldCharType="end"/>
            </w:r>
          </w:hyperlink>
        </w:p>
        <w:p w14:paraId="7FA2C549" w14:textId="5110D8C2"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5031" w:history="1">
            <w:r w:rsidRPr="00E41EAC">
              <w:rPr>
                <w:rStyle w:val="Hipervnculo"/>
                <w:rFonts w:cs="Times New Roman"/>
                <w:noProof/>
              </w:rPr>
              <w:t>5.7.8.</w:t>
            </w:r>
            <w:r>
              <w:rPr>
                <w:rFonts w:asciiTheme="minorHAnsi" w:eastAsiaTheme="minorEastAsia" w:hAnsiTheme="minorHAnsi" w:cstheme="minorBidi"/>
                <w:noProof/>
                <w:color w:val="auto"/>
                <w:lang w:val="es-ES" w:eastAsia="es-ES"/>
              </w:rPr>
              <w:tab/>
            </w:r>
            <w:r w:rsidRPr="00E41EAC">
              <w:rPr>
                <w:rStyle w:val="Hipervnculo"/>
                <w:rFonts w:cs="Times New Roman"/>
                <w:noProof/>
              </w:rPr>
              <w:t>Depreciaciones.</w:t>
            </w:r>
            <w:r>
              <w:rPr>
                <w:noProof/>
                <w:webHidden/>
              </w:rPr>
              <w:tab/>
            </w:r>
            <w:r>
              <w:rPr>
                <w:noProof/>
                <w:webHidden/>
              </w:rPr>
              <w:fldChar w:fldCharType="begin"/>
            </w:r>
            <w:r>
              <w:rPr>
                <w:noProof/>
                <w:webHidden/>
              </w:rPr>
              <w:instrText xml:space="preserve"> PAGEREF _Toc474915031 \h </w:instrText>
            </w:r>
            <w:r>
              <w:rPr>
                <w:noProof/>
                <w:webHidden/>
              </w:rPr>
            </w:r>
            <w:r>
              <w:rPr>
                <w:noProof/>
                <w:webHidden/>
              </w:rPr>
              <w:fldChar w:fldCharType="separate"/>
            </w:r>
            <w:r>
              <w:rPr>
                <w:noProof/>
                <w:webHidden/>
              </w:rPr>
              <w:t>94</w:t>
            </w:r>
            <w:r>
              <w:rPr>
                <w:noProof/>
                <w:webHidden/>
              </w:rPr>
              <w:fldChar w:fldCharType="end"/>
            </w:r>
          </w:hyperlink>
        </w:p>
        <w:p w14:paraId="227788C4" w14:textId="3472265D"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5032" w:history="1">
            <w:r w:rsidRPr="00E41EAC">
              <w:rPr>
                <w:rStyle w:val="Hipervnculo"/>
                <w:rFonts w:cs="Times New Roman"/>
                <w:noProof/>
              </w:rPr>
              <w:t>5.7.9.</w:t>
            </w:r>
            <w:r>
              <w:rPr>
                <w:rFonts w:asciiTheme="minorHAnsi" w:eastAsiaTheme="minorEastAsia" w:hAnsiTheme="minorHAnsi" w:cstheme="minorBidi"/>
                <w:noProof/>
                <w:color w:val="auto"/>
                <w:lang w:val="es-ES" w:eastAsia="es-ES"/>
              </w:rPr>
              <w:tab/>
            </w:r>
            <w:r w:rsidRPr="00E41EAC">
              <w:rPr>
                <w:rStyle w:val="Hipervnculo"/>
                <w:rFonts w:cs="Times New Roman"/>
                <w:noProof/>
              </w:rPr>
              <w:t>Flujos de caja.</w:t>
            </w:r>
            <w:r>
              <w:rPr>
                <w:noProof/>
                <w:webHidden/>
              </w:rPr>
              <w:tab/>
            </w:r>
            <w:r>
              <w:rPr>
                <w:noProof/>
                <w:webHidden/>
              </w:rPr>
              <w:fldChar w:fldCharType="begin"/>
            </w:r>
            <w:r>
              <w:rPr>
                <w:noProof/>
                <w:webHidden/>
              </w:rPr>
              <w:instrText xml:space="preserve"> PAGEREF _Toc474915032 \h </w:instrText>
            </w:r>
            <w:r>
              <w:rPr>
                <w:noProof/>
                <w:webHidden/>
              </w:rPr>
            </w:r>
            <w:r>
              <w:rPr>
                <w:noProof/>
                <w:webHidden/>
              </w:rPr>
              <w:fldChar w:fldCharType="separate"/>
            </w:r>
            <w:r>
              <w:rPr>
                <w:noProof/>
                <w:webHidden/>
              </w:rPr>
              <w:t>95</w:t>
            </w:r>
            <w:r>
              <w:rPr>
                <w:noProof/>
                <w:webHidden/>
              </w:rPr>
              <w:fldChar w:fldCharType="end"/>
            </w:r>
          </w:hyperlink>
        </w:p>
        <w:p w14:paraId="5EC69BCC" w14:textId="4C8462CD"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5033" w:history="1">
            <w:r w:rsidRPr="00E41EAC">
              <w:rPr>
                <w:rStyle w:val="Hipervnculo"/>
                <w:rFonts w:cs="Times New Roman"/>
                <w:noProof/>
              </w:rPr>
              <w:t>5.7.11.</w:t>
            </w:r>
            <w:r>
              <w:rPr>
                <w:rFonts w:asciiTheme="minorHAnsi" w:eastAsiaTheme="minorEastAsia" w:hAnsiTheme="minorHAnsi" w:cstheme="minorBidi"/>
                <w:noProof/>
                <w:color w:val="auto"/>
                <w:lang w:val="es-ES" w:eastAsia="es-ES"/>
              </w:rPr>
              <w:tab/>
            </w:r>
            <w:r w:rsidRPr="00E41EAC">
              <w:rPr>
                <w:rStyle w:val="Hipervnculo"/>
                <w:rFonts w:cs="Times New Roman"/>
                <w:noProof/>
              </w:rPr>
              <w:t>Evaluación financiera.</w:t>
            </w:r>
            <w:r>
              <w:rPr>
                <w:noProof/>
                <w:webHidden/>
              </w:rPr>
              <w:tab/>
            </w:r>
            <w:r>
              <w:rPr>
                <w:noProof/>
                <w:webHidden/>
              </w:rPr>
              <w:fldChar w:fldCharType="begin"/>
            </w:r>
            <w:r>
              <w:rPr>
                <w:noProof/>
                <w:webHidden/>
              </w:rPr>
              <w:instrText xml:space="preserve"> PAGEREF _Toc474915033 \h </w:instrText>
            </w:r>
            <w:r>
              <w:rPr>
                <w:noProof/>
                <w:webHidden/>
              </w:rPr>
            </w:r>
            <w:r>
              <w:rPr>
                <w:noProof/>
                <w:webHidden/>
              </w:rPr>
              <w:fldChar w:fldCharType="separate"/>
            </w:r>
            <w:r>
              <w:rPr>
                <w:noProof/>
                <w:webHidden/>
              </w:rPr>
              <w:t>97</w:t>
            </w:r>
            <w:r>
              <w:rPr>
                <w:noProof/>
                <w:webHidden/>
              </w:rPr>
              <w:fldChar w:fldCharType="end"/>
            </w:r>
          </w:hyperlink>
        </w:p>
        <w:p w14:paraId="0453BDBA" w14:textId="5A67871F" w:rsidR="002F7017" w:rsidRDefault="002F7017">
          <w:pPr>
            <w:pStyle w:val="TDC2"/>
            <w:tabs>
              <w:tab w:val="left" w:pos="880"/>
              <w:tab w:val="right" w:pos="8828"/>
            </w:tabs>
            <w:rPr>
              <w:rFonts w:asciiTheme="minorHAnsi" w:eastAsiaTheme="minorEastAsia" w:hAnsiTheme="minorHAnsi" w:cstheme="minorBidi"/>
              <w:noProof/>
              <w:color w:val="auto"/>
              <w:lang w:val="es-ES" w:eastAsia="es-ES"/>
            </w:rPr>
          </w:pPr>
          <w:hyperlink w:anchor="_Toc474915034" w:history="1">
            <w:r w:rsidRPr="00E41EAC">
              <w:rPr>
                <w:rStyle w:val="Hipervnculo"/>
                <w:rFonts w:cs="Times New Roman"/>
                <w:noProof/>
              </w:rPr>
              <w:t>5.8.</w:t>
            </w:r>
            <w:r>
              <w:rPr>
                <w:rFonts w:asciiTheme="minorHAnsi" w:eastAsiaTheme="minorEastAsia" w:hAnsiTheme="minorHAnsi" w:cstheme="minorBidi"/>
                <w:noProof/>
                <w:color w:val="auto"/>
                <w:lang w:val="es-ES" w:eastAsia="es-ES"/>
              </w:rPr>
              <w:tab/>
            </w:r>
            <w:r w:rsidRPr="00E41EAC">
              <w:rPr>
                <w:rStyle w:val="Hipervnculo"/>
                <w:rFonts w:cs="Times New Roman"/>
                <w:noProof/>
              </w:rPr>
              <w:t>ANÁLISIS DE RIESGOS</w:t>
            </w:r>
            <w:r>
              <w:rPr>
                <w:noProof/>
                <w:webHidden/>
              </w:rPr>
              <w:tab/>
            </w:r>
            <w:r>
              <w:rPr>
                <w:noProof/>
                <w:webHidden/>
              </w:rPr>
              <w:fldChar w:fldCharType="begin"/>
            </w:r>
            <w:r>
              <w:rPr>
                <w:noProof/>
                <w:webHidden/>
              </w:rPr>
              <w:instrText xml:space="preserve"> PAGEREF _Toc474915034 \h </w:instrText>
            </w:r>
            <w:r>
              <w:rPr>
                <w:noProof/>
                <w:webHidden/>
              </w:rPr>
            </w:r>
            <w:r>
              <w:rPr>
                <w:noProof/>
                <w:webHidden/>
              </w:rPr>
              <w:fldChar w:fldCharType="separate"/>
            </w:r>
            <w:r>
              <w:rPr>
                <w:noProof/>
                <w:webHidden/>
              </w:rPr>
              <w:t>97</w:t>
            </w:r>
            <w:r>
              <w:rPr>
                <w:noProof/>
                <w:webHidden/>
              </w:rPr>
              <w:fldChar w:fldCharType="end"/>
            </w:r>
          </w:hyperlink>
        </w:p>
        <w:p w14:paraId="1BA2292B" w14:textId="097AC53C"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5035" w:history="1">
            <w:r w:rsidRPr="00E41EAC">
              <w:rPr>
                <w:rStyle w:val="Hipervnculo"/>
                <w:rFonts w:cs="Times New Roman"/>
                <w:noProof/>
              </w:rPr>
              <w:t>5.8.1.</w:t>
            </w:r>
            <w:r>
              <w:rPr>
                <w:rFonts w:asciiTheme="minorHAnsi" w:eastAsiaTheme="minorEastAsia" w:hAnsiTheme="minorHAnsi" w:cstheme="minorBidi"/>
                <w:noProof/>
                <w:color w:val="auto"/>
                <w:lang w:val="es-ES" w:eastAsia="es-ES"/>
              </w:rPr>
              <w:tab/>
            </w:r>
            <w:r w:rsidRPr="00E41EAC">
              <w:rPr>
                <w:rStyle w:val="Hipervnculo"/>
                <w:rFonts w:cs="Times New Roman"/>
                <w:noProof/>
              </w:rPr>
              <w:t>Factores limitantes y obstáculos.</w:t>
            </w:r>
            <w:r>
              <w:rPr>
                <w:noProof/>
                <w:webHidden/>
              </w:rPr>
              <w:tab/>
            </w:r>
            <w:r>
              <w:rPr>
                <w:noProof/>
                <w:webHidden/>
              </w:rPr>
              <w:fldChar w:fldCharType="begin"/>
            </w:r>
            <w:r>
              <w:rPr>
                <w:noProof/>
                <w:webHidden/>
              </w:rPr>
              <w:instrText xml:space="preserve"> PAGEREF _Toc474915035 \h </w:instrText>
            </w:r>
            <w:r>
              <w:rPr>
                <w:noProof/>
                <w:webHidden/>
              </w:rPr>
            </w:r>
            <w:r>
              <w:rPr>
                <w:noProof/>
                <w:webHidden/>
              </w:rPr>
              <w:fldChar w:fldCharType="separate"/>
            </w:r>
            <w:r>
              <w:rPr>
                <w:noProof/>
                <w:webHidden/>
              </w:rPr>
              <w:t>97</w:t>
            </w:r>
            <w:r>
              <w:rPr>
                <w:noProof/>
                <w:webHidden/>
              </w:rPr>
              <w:fldChar w:fldCharType="end"/>
            </w:r>
          </w:hyperlink>
        </w:p>
        <w:p w14:paraId="37120A9F" w14:textId="3BE34E8D"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5036" w:history="1">
            <w:r w:rsidRPr="00E41EAC">
              <w:rPr>
                <w:rStyle w:val="Hipervnculo"/>
                <w:rFonts w:cs="Times New Roman"/>
                <w:noProof/>
              </w:rPr>
              <w:t>5.8.2.</w:t>
            </w:r>
            <w:r>
              <w:rPr>
                <w:rFonts w:asciiTheme="minorHAnsi" w:eastAsiaTheme="minorEastAsia" w:hAnsiTheme="minorHAnsi" w:cstheme="minorBidi"/>
                <w:noProof/>
                <w:color w:val="auto"/>
                <w:lang w:val="es-ES" w:eastAsia="es-ES"/>
              </w:rPr>
              <w:tab/>
            </w:r>
            <w:r w:rsidRPr="00E41EAC">
              <w:rPr>
                <w:rStyle w:val="Hipervnculo"/>
                <w:rFonts w:cs="Times New Roman"/>
                <w:noProof/>
              </w:rPr>
              <w:t>Factores clave del éxito.</w:t>
            </w:r>
            <w:r>
              <w:rPr>
                <w:noProof/>
                <w:webHidden/>
              </w:rPr>
              <w:tab/>
            </w:r>
            <w:r>
              <w:rPr>
                <w:noProof/>
                <w:webHidden/>
              </w:rPr>
              <w:fldChar w:fldCharType="begin"/>
            </w:r>
            <w:r>
              <w:rPr>
                <w:noProof/>
                <w:webHidden/>
              </w:rPr>
              <w:instrText xml:space="preserve"> PAGEREF _Toc474915036 \h </w:instrText>
            </w:r>
            <w:r>
              <w:rPr>
                <w:noProof/>
                <w:webHidden/>
              </w:rPr>
            </w:r>
            <w:r>
              <w:rPr>
                <w:noProof/>
                <w:webHidden/>
              </w:rPr>
              <w:fldChar w:fldCharType="separate"/>
            </w:r>
            <w:r>
              <w:rPr>
                <w:noProof/>
                <w:webHidden/>
              </w:rPr>
              <w:t>101</w:t>
            </w:r>
            <w:r>
              <w:rPr>
                <w:noProof/>
                <w:webHidden/>
              </w:rPr>
              <w:fldChar w:fldCharType="end"/>
            </w:r>
          </w:hyperlink>
        </w:p>
        <w:p w14:paraId="4A2E51D9" w14:textId="219A52B6" w:rsidR="002F7017" w:rsidRDefault="002F7017">
          <w:pPr>
            <w:pStyle w:val="TDC3"/>
            <w:tabs>
              <w:tab w:val="left" w:pos="1320"/>
              <w:tab w:val="right" w:pos="8828"/>
            </w:tabs>
            <w:rPr>
              <w:rFonts w:asciiTheme="minorHAnsi" w:eastAsiaTheme="minorEastAsia" w:hAnsiTheme="minorHAnsi" w:cstheme="minorBidi"/>
              <w:noProof/>
              <w:color w:val="auto"/>
              <w:lang w:val="es-ES" w:eastAsia="es-ES"/>
            </w:rPr>
          </w:pPr>
          <w:hyperlink w:anchor="_Toc474915037" w:history="1">
            <w:r w:rsidRPr="00E41EAC">
              <w:rPr>
                <w:rStyle w:val="Hipervnculo"/>
                <w:rFonts w:cs="Times New Roman"/>
                <w:noProof/>
              </w:rPr>
              <w:t>5.8.3.</w:t>
            </w:r>
            <w:r>
              <w:rPr>
                <w:rFonts w:asciiTheme="minorHAnsi" w:eastAsiaTheme="minorEastAsia" w:hAnsiTheme="minorHAnsi" w:cstheme="minorBidi"/>
                <w:noProof/>
                <w:color w:val="auto"/>
                <w:lang w:val="es-ES" w:eastAsia="es-ES"/>
              </w:rPr>
              <w:tab/>
            </w:r>
            <w:r w:rsidRPr="00E41EAC">
              <w:rPr>
                <w:rStyle w:val="Hipervnculo"/>
                <w:rFonts w:cs="Times New Roman"/>
                <w:noProof/>
              </w:rPr>
              <w:t>Riesgos específicos y contramedidas.</w:t>
            </w:r>
            <w:r>
              <w:rPr>
                <w:noProof/>
                <w:webHidden/>
              </w:rPr>
              <w:tab/>
            </w:r>
            <w:r>
              <w:rPr>
                <w:noProof/>
                <w:webHidden/>
              </w:rPr>
              <w:fldChar w:fldCharType="begin"/>
            </w:r>
            <w:r>
              <w:rPr>
                <w:noProof/>
                <w:webHidden/>
              </w:rPr>
              <w:instrText xml:space="preserve"> PAGEREF _Toc474915037 \h </w:instrText>
            </w:r>
            <w:r>
              <w:rPr>
                <w:noProof/>
                <w:webHidden/>
              </w:rPr>
            </w:r>
            <w:r>
              <w:rPr>
                <w:noProof/>
                <w:webHidden/>
              </w:rPr>
              <w:fldChar w:fldCharType="separate"/>
            </w:r>
            <w:r>
              <w:rPr>
                <w:noProof/>
                <w:webHidden/>
              </w:rPr>
              <w:t>101</w:t>
            </w:r>
            <w:r>
              <w:rPr>
                <w:noProof/>
                <w:webHidden/>
              </w:rPr>
              <w:fldChar w:fldCharType="end"/>
            </w:r>
          </w:hyperlink>
        </w:p>
        <w:p w14:paraId="6E06D4BC" w14:textId="46B9E53A" w:rsidR="002F7017" w:rsidRDefault="002F7017">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4915038" w:history="1">
            <w:r w:rsidRPr="00E41EAC">
              <w:rPr>
                <w:rStyle w:val="Hipervnculo"/>
                <w:rFonts w:cs="Times New Roman"/>
                <w:noProof/>
              </w:rPr>
              <w:t>6.</w:t>
            </w:r>
            <w:r>
              <w:rPr>
                <w:rFonts w:asciiTheme="minorHAnsi" w:eastAsiaTheme="minorEastAsia" w:hAnsiTheme="minorHAnsi" w:cstheme="minorBidi"/>
                <w:noProof/>
                <w:color w:val="auto"/>
                <w:sz w:val="22"/>
                <w:lang w:val="es-ES" w:eastAsia="es-ES"/>
              </w:rPr>
              <w:tab/>
            </w:r>
            <w:r w:rsidRPr="00E41EAC">
              <w:rPr>
                <w:rStyle w:val="Hipervnculo"/>
                <w:rFonts w:cs="Times New Roman"/>
                <w:noProof/>
              </w:rPr>
              <w:t>IMPACTOS</w:t>
            </w:r>
            <w:r>
              <w:rPr>
                <w:noProof/>
                <w:webHidden/>
              </w:rPr>
              <w:tab/>
            </w:r>
            <w:r>
              <w:rPr>
                <w:noProof/>
                <w:webHidden/>
              </w:rPr>
              <w:fldChar w:fldCharType="begin"/>
            </w:r>
            <w:r>
              <w:rPr>
                <w:noProof/>
                <w:webHidden/>
              </w:rPr>
              <w:instrText xml:space="preserve"> PAGEREF _Toc474915038 \h </w:instrText>
            </w:r>
            <w:r>
              <w:rPr>
                <w:noProof/>
                <w:webHidden/>
              </w:rPr>
            </w:r>
            <w:r>
              <w:rPr>
                <w:noProof/>
                <w:webHidden/>
              </w:rPr>
              <w:fldChar w:fldCharType="separate"/>
            </w:r>
            <w:r>
              <w:rPr>
                <w:noProof/>
                <w:webHidden/>
              </w:rPr>
              <w:t>102</w:t>
            </w:r>
            <w:r>
              <w:rPr>
                <w:noProof/>
                <w:webHidden/>
              </w:rPr>
              <w:fldChar w:fldCharType="end"/>
            </w:r>
          </w:hyperlink>
        </w:p>
        <w:p w14:paraId="171C2783" w14:textId="003BF092" w:rsidR="002F7017" w:rsidRDefault="002F7017">
          <w:pPr>
            <w:pStyle w:val="TDC2"/>
            <w:tabs>
              <w:tab w:val="left" w:pos="880"/>
              <w:tab w:val="right" w:pos="8828"/>
            </w:tabs>
            <w:rPr>
              <w:rFonts w:asciiTheme="minorHAnsi" w:eastAsiaTheme="minorEastAsia" w:hAnsiTheme="minorHAnsi" w:cstheme="minorBidi"/>
              <w:noProof/>
              <w:color w:val="auto"/>
              <w:lang w:val="es-ES" w:eastAsia="es-ES"/>
            </w:rPr>
          </w:pPr>
          <w:hyperlink w:anchor="_Toc474915039" w:history="1">
            <w:r w:rsidRPr="00E41EAC">
              <w:rPr>
                <w:rStyle w:val="Hipervnculo"/>
                <w:rFonts w:cs="Times New Roman"/>
                <w:noProof/>
              </w:rPr>
              <w:t>6.1.</w:t>
            </w:r>
            <w:r>
              <w:rPr>
                <w:rFonts w:asciiTheme="minorHAnsi" w:eastAsiaTheme="minorEastAsia" w:hAnsiTheme="minorHAnsi" w:cstheme="minorBidi"/>
                <w:noProof/>
                <w:color w:val="auto"/>
                <w:lang w:val="es-ES" w:eastAsia="es-ES"/>
              </w:rPr>
              <w:tab/>
            </w:r>
            <w:r w:rsidRPr="00E41EAC">
              <w:rPr>
                <w:rStyle w:val="Hipervnculo"/>
                <w:rFonts w:cs="Times New Roman"/>
                <w:noProof/>
              </w:rPr>
              <w:t>Económico.</w:t>
            </w:r>
            <w:r>
              <w:rPr>
                <w:noProof/>
                <w:webHidden/>
              </w:rPr>
              <w:tab/>
            </w:r>
            <w:r>
              <w:rPr>
                <w:noProof/>
                <w:webHidden/>
              </w:rPr>
              <w:fldChar w:fldCharType="begin"/>
            </w:r>
            <w:r>
              <w:rPr>
                <w:noProof/>
                <w:webHidden/>
              </w:rPr>
              <w:instrText xml:space="preserve"> PAGEREF _Toc474915039 \h </w:instrText>
            </w:r>
            <w:r>
              <w:rPr>
                <w:noProof/>
                <w:webHidden/>
              </w:rPr>
            </w:r>
            <w:r>
              <w:rPr>
                <w:noProof/>
                <w:webHidden/>
              </w:rPr>
              <w:fldChar w:fldCharType="separate"/>
            </w:r>
            <w:r>
              <w:rPr>
                <w:noProof/>
                <w:webHidden/>
              </w:rPr>
              <w:t>102</w:t>
            </w:r>
            <w:r>
              <w:rPr>
                <w:noProof/>
                <w:webHidden/>
              </w:rPr>
              <w:fldChar w:fldCharType="end"/>
            </w:r>
          </w:hyperlink>
        </w:p>
        <w:p w14:paraId="2E247FC4" w14:textId="09B25DFA" w:rsidR="002F7017" w:rsidRDefault="002F7017">
          <w:pPr>
            <w:pStyle w:val="TDC2"/>
            <w:tabs>
              <w:tab w:val="left" w:pos="880"/>
              <w:tab w:val="right" w:pos="8828"/>
            </w:tabs>
            <w:rPr>
              <w:rFonts w:asciiTheme="minorHAnsi" w:eastAsiaTheme="minorEastAsia" w:hAnsiTheme="minorHAnsi" w:cstheme="minorBidi"/>
              <w:noProof/>
              <w:color w:val="auto"/>
              <w:lang w:val="es-ES" w:eastAsia="es-ES"/>
            </w:rPr>
          </w:pPr>
          <w:hyperlink w:anchor="_Toc474915040" w:history="1">
            <w:r w:rsidRPr="00E41EAC">
              <w:rPr>
                <w:rStyle w:val="Hipervnculo"/>
                <w:rFonts w:cs="Times New Roman"/>
                <w:noProof/>
              </w:rPr>
              <w:t>6.4.</w:t>
            </w:r>
            <w:r>
              <w:rPr>
                <w:rFonts w:asciiTheme="minorHAnsi" w:eastAsiaTheme="minorEastAsia" w:hAnsiTheme="minorHAnsi" w:cstheme="minorBidi"/>
                <w:noProof/>
                <w:color w:val="auto"/>
                <w:lang w:val="es-ES" w:eastAsia="es-ES"/>
              </w:rPr>
              <w:tab/>
            </w:r>
            <w:r w:rsidRPr="00E41EAC">
              <w:rPr>
                <w:rStyle w:val="Hipervnculo"/>
                <w:rFonts w:cs="Times New Roman"/>
                <w:noProof/>
              </w:rPr>
              <w:t>Ambiental.</w:t>
            </w:r>
            <w:r>
              <w:rPr>
                <w:noProof/>
                <w:webHidden/>
              </w:rPr>
              <w:tab/>
            </w:r>
            <w:r>
              <w:rPr>
                <w:noProof/>
                <w:webHidden/>
              </w:rPr>
              <w:fldChar w:fldCharType="begin"/>
            </w:r>
            <w:r>
              <w:rPr>
                <w:noProof/>
                <w:webHidden/>
              </w:rPr>
              <w:instrText xml:space="preserve"> PAGEREF _Toc474915040 \h </w:instrText>
            </w:r>
            <w:r>
              <w:rPr>
                <w:noProof/>
                <w:webHidden/>
              </w:rPr>
            </w:r>
            <w:r>
              <w:rPr>
                <w:noProof/>
                <w:webHidden/>
              </w:rPr>
              <w:fldChar w:fldCharType="separate"/>
            </w:r>
            <w:r>
              <w:rPr>
                <w:noProof/>
                <w:webHidden/>
              </w:rPr>
              <w:t>103</w:t>
            </w:r>
            <w:r>
              <w:rPr>
                <w:noProof/>
                <w:webHidden/>
              </w:rPr>
              <w:fldChar w:fldCharType="end"/>
            </w:r>
          </w:hyperlink>
        </w:p>
        <w:p w14:paraId="49465E5D" w14:textId="286562D9" w:rsidR="002F7017" w:rsidRDefault="002F7017">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4915041" w:history="1">
            <w:r w:rsidRPr="00E41EAC">
              <w:rPr>
                <w:rStyle w:val="Hipervnculo"/>
                <w:rFonts w:cs="Times New Roman"/>
                <w:noProof/>
              </w:rPr>
              <w:t>7.</w:t>
            </w:r>
            <w:r>
              <w:rPr>
                <w:rFonts w:asciiTheme="minorHAnsi" w:eastAsiaTheme="minorEastAsia" w:hAnsiTheme="minorHAnsi" w:cstheme="minorBidi"/>
                <w:noProof/>
                <w:color w:val="auto"/>
                <w:sz w:val="22"/>
                <w:lang w:val="es-ES" w:eastAsia="es-ES"/>
              </w:rPr>
              <w:tab/>
            </w:r>
            <w:r w:rsidRPr="00E41EAC">
              <w:rPr>
                <w:rStyle w:val="Hipervnculo"/>
                <w:rFonts w:cs="Times New Roman"/>
                <w:noProof/>
              </w:rPr>
              <w:t>CONCLUSIONES.</w:t>
            </w:r>
            <w:r>
              <w:rPr>
                <w:noProof/>
                <w:webHidden/>
              </w:rPr>
              <w:tab/>
            </w:r>
            <w:r>
              <w:rPr>
                <w:noProof/>
                <w:webHidden/>
              </w:rPr>
              <w:fldChar w:fldCharType="begin"/>
            </w:r>
            <w:r>
              <w:rPr>
                <w:noProof/>
                <w:webHidden/>
              </w:rPr>
              <w:instrText xml:space="preserve"> PAGEREF _Toc474915041 \h </w:instrText>
            </w:r>
            <w:r>
              <w:rPr>
                <w:noProof/>
                <w:webHidden/>
              </w:rPr>
            </w:r>
            <w:r>
              <w:rPr>
                <w:noProof/>
                <w:webHidden/>
              </w:rPr>
              <w:fldChar w:fldCharType="separate"/>
            </w:r>
            <w:r>
              <w:rPr>
                <w:noProof/>
                <w:webHidden/>
              </w:rPr>
              <w:t>105</w:t>
            </w:r>
            <w:r>
              <w:rPr>
                <w:noProof/>
                <w:webHidden/>
              </w:rPr>
              <w:fldChar w:fldCharType="end"/>
            </w:r>
          </w:hyperlink>
        </w:p>
        <w:p w14:paraId="2B9EFFA9" w14:textId="0BD2663A" w:rsidR="002F7017" w:rsidRDefault="002F7017">
          <w:pPr>
            <w:pStyle w:val="TDC1"/>
            <w:tabs>
              <w:tab w:val="left" w:pos="440"/>
              <w:tab w:val="right" w:pos="8828"/>
            </w:tabs>
            <w:rPr>
              <w:rFonts w:asciiTheme="minorHAnsi" w:eastAsiaTheme="minorEastAsia" w:hAnsiTheme="minorHAnsi" w:cstheme="minorBidi"/>
              <w:noProof/>
              <w:color w:val="auto"/>
              <w:sz w:val="22"/>
              <w:lang w:val="es-ES" w:eastAsia="es-ES"/>
            </w:rPr>
          </w:pPr>
          <w:hyperlink w:anchor="_Toc474915042" w:history="1">
            <w:r w:rsidRPr="00E41EAC">
              <w:rPr>
                <w:rStyle w:val="Hipervnculo"/>
                <w:rFonts w:cs="Times New Roman"/>
                <w:noProof/>
              </w:rPr>
              <w:t>A.</w:t>
            </w:r>
            <w:r>
              <w:rPr>
                <w:rFonts w:asciiTheme="minorHAnsi" w:eastAsiaTheme="minorEastAsia" w:hAnsiTheme="minorHAnsi" w:cstheme="minorBidi"/>
                <w:noProof/>
                <w:color w:val="auto"/>
                <w:sz w:val="22"/>
                <w:lang w:val="es-ES" w:eastAsia="es-ES"/>
              </w:rPr>
              <w:tab/>
            </w:r>
            <w:r w:rsidRPr="00E41EAC">
              <w:rPr>
                <w:rStyle w:val="Hipervnculo"/>
                <w:rFonts w:cs="Times New Roman"/>
                <w:noProof/>
              </w:rPr>
              <w:t>ANEXOS</w:t>
            </w:r>
            <w:r>
              <w:rPr>
                <w:noProof/>
                <w:webHidden/>
              </w:rPr>
              <w:tab/>
            </w:r>
            <w:r>
              <w:rPr>
                <w:noProof/>
                <w:webHidden/>
              </w:rPr>
              <w:fldChar w:fldCharType="begin"/>
            </w:r>
            <w:r>
              <w:rPr>
                <w:noProof/>
                <w:webHidden/>
              </w:rPr>
              <w:instrText xml:space="preserve"> PAGEREF _Toc474915042 \h </w:instrText>
            </w:r>
            <w:r>
              <w:rPr>
                <w:noProof/>
                <w:webHidden/>
              </w:rPr>
            </w:r>
            <w:r>
              <w:rPr>
                <w:noProof/>
                <w:webHidden/>
              </w:rPr>
              <w:fldChar w:fldCharType="separate"/>
            </w:r>
            <w:r>
              <w:rPr>
                <w:noProof/>
                <w:webHidden/>
              </w:rPr>
              <w:t>106</w:t>
            </w:r>
            <w:r>
              <w:rPr>
                <w:noProof/>
                <w:webHidden/>
              </w:rPr>
              <w:fldChar w:fldCharType="end"/>
            </w:r>
          </w:hyperlink>
        </w:p>
        <w:p w14:paraId="0DC2C320" w14:textId="35038876" w:rsidR="002F7017" w:rsidRDefault="002F7017">
          <w:pPr>
            <w:pStyle w:val="TDC2"/>
            <w:tabs>
              <w:tab w:val="left" w:pos="660"/>
              <w:tab w:val="right" w:pos="8828"/>
            </w:tabs>
            <w:rPr>
              <w:rFonts w:asciiTheme="minorHAnsi" w:eastAsiaTheme="minorEastAsia" w:hAnsiTheme="minorHAnsi" w:cstheme="minorBidi"/>
              <w:noProof/>
              <w:color w:val="auto"/>
              <w:lang w:val="es-ES" w:eastAsia="es-ES"/>
            </w:rPr>
          </w:pPr>
          <w:hyperlink w:anchor="_Toc474915043" w:history="1">
            <w:r w:rsidRPr="00E41EAC">
              <w:rPr>
                <w:rStyle w:val="Hipervnculo"/>
                <w:rFonts w:cs="Times New Roman"/>
                <w:noProof/>
              </w:rPr>
              <w:t>I.</w:t>
            </w:r>
            <w:r>
              <w:rPr>
                <w:rFonts w:asciiTheme="minorHAnsi" w:eastAsiaTheme="minorEastAsia" w:hAnsiTheme="minorHAnsi" w:cstheme="minorBidi"/>
                <w:noProof/>
                <w:color w:val="auto"/>
                <w:lang w:val="es-ES" w:eastAsia="es-ES"/>
              </w:rPr>
              <w:tab/>
            </w:r>
            <w:r w:rsidRPr="00E41EAC">
              <w:rPr>
                <w:rStyle w:val="Hipervnculo"/>
                <w:rFonts w:cs="Times New Roman"/>
                <w:noProof/>
              </w:rPr>
              <w:t>ANEXO. Encuesta Análisis Sectores de Mercado</w:t>
            </w:r>
            <w:r>
              <w:rPr>
                <w:noProof/>
                <w:webHidden/>
              </w:rPr>
              <w:tab/>
            </w:r>
            <w:r>
              <w:rPr>
                <w:noProof/>
                <w:webHidden/>
              </w:rPr>
              <w:fldChar w:fldCharType="begin"/>
            </w:r>
            <w:r>
              <w:rPr>
                <w:noProof/>
                <w:webHidden/>
              </w:rPr>
              <w:instrText xml:space="preserve"> PAGEREF _Toc474915043 \h </w:instrText>
            </w:r>
            <w:r>
              <w:rPr>
                <w:noProof/>
                <w:webHidden/>
              </w:rPr>
            </w:r>
            <w:r>
              <w:rPr>
                <w:noProof/>
                <w:webHidden/>
              </w:rPr>
              <w:fldChar w:fldCharType="separate"/>
            </w:r>
            <w:r>
              <w:rPr>
                <w:noProof/>
                <w:webHidden/>
              </w:rPr>
              <w:t>106</w:t>
            </w:r>
            <w:r>
              <w:rPr>
                <w:noProof/>
                <w:webHidden/>
              </w:rPr>
              <w:fldChar w:fldCharType="end"/>
            </w:r>
          </w:hyperlink>
        </w:p>
        <w:p w14:paraId="03C4561B" w14:textId="088467E8" w:rsidR="002F7017" w:rsidRDefault="002F7017">
          <w:pPr>
            <w:pStyle w:val="TDC2"/>
            <w:tabs>
              <w:tab w:val="left" w:pos="880"/>
              <w:tab w:val="right" w:pos="8828"/>
            </w:tabs>
            <w:rPr>
              <w:rFonts w:asciiTheme="minorHAnsi" w:eastAsiaTheme="minorEastAsia" w:hAnsiTheme="minorHAnsi" w:cstheme="minorBidi"/>
              <w:noProof/>
              <w:color w:val="auto"/>
              <w:lang w:val="es-ES" w:eastAsia="es-ES"/>
            </w:rPr>
          </w:pPr>
          <w:hyperlink w:anchor="_Toc474915044" w:history="1">
            <w:r w:rsidRPr="00E41EAC">
              <w:rPr>
                <w:rStyle w:val="Hipervnculo"/>
                <w:rFonts w:ascii="LM Roman 10" w:hAnsi="LM Roman 10"/>
                <w:noProof/>
              </w:rPr>
              <w:t>II.</w:t>
            </w:r>
            <w:r>
              <w:rPr>
                <w:rFonts w:asciiTheme="minorHAnsi" w:eastAsiaTheme="minorEastAsia" w:hAnsiTheme="minorHAnsi" w:cstheme="minorBidi"/>
                <w:noProof/>
                <w:color w:val="auto"/>
                <w:lang w:val="es-ES" w:eastAsia="es-ES"/>
              </w:rPr>
              <w:tab/>
            </w:r>
            <w:r w:rsidRPr="00E41EAC">
              <w:rPr>
                <w:rStyle w:val="Hipervnculo"/>
                <w:rFonts w:ascii="LM Roman 10" w:hAnsi="LM Roman 10"/>
                <w:noProof/>
              </w:rPr>
              <w:t>ANEXO.  Productos Sustitutos – Promedio de Costo</w:t>
            </w:r>
            <w:r>
              <w:rPr>
                <w:noProof/>
                <w:webHidden/>
              </w:rPr>
              <w:tab/>
            </w:r>
            <w:r>
              <w:rPr>
                <w:noProof/>
                <w:webHidden/>
              </w:rPr>
              <w:fldChar w:fldCharType="begin"/>
            </w:r>
            <w:r>
              <w:rPr>
                <w:noProof/>
                <w:webHidden/>
              </w:rPr>
              <w:instrText xml:space="preserve"> PAGEREF _Toc474915044 \h </w:instrText>
            </w:r>
            <w:r>
              <w:rPr>
                <w:noProof/>
                <w:webHidden/>
              </w:rPr>
            </w:r>
            <w:r>
              <w:rPr>
                <w:noProof/>
                <w:webHidden/>
              </w:rPr>
              <w:fldChar w:fldCharType="separate"/>
            </w:r>
            <w:r>
              <w:rPr>
                <w:noProof/>
                <w:webHidden/>
              </w:rPr>
              <w:t>108</w:t>
            </w:r>
            <w:r>
              <w:rPr>
                <w:noProof/>
                <w:webHidden/>
              </w:rPr>
              <w:fldChar w:fldCharType="end"/>
            </w:r>
          </w:hyperlink>
        </w:p>
        <w:p w14:paraId="1E27F51F" w14:textId="4053BAE4" w:rsidR="002F7017" w:rsidRDefault="002F7017">
          <w:pPr>
            <w:pStyle w:val="TDC1"/>
            <w:tabs>
              <w:tab w:val="right" w:pos="8828"/>
            </w:tabs>
            <w:rPr>
              <w:rFonts w:asciiTheme="minorHAnsi" w:eastAsiaTheme="minorEastAsia" w:hAnsiTheme="minorHAnsi" w:cstheme="minorBidi"/>
              <w:noProof/>
              <w:color w:val="auto"/>
              <w:sz w:val="22"/>
              <w:lang w:val="es-ES" w:eastAsia="es-ES"/>
            </w:rPr>
          </w:pPr>
          <w:hyperlink w:anchor="_Toc474915045" w:history="1">
            <w:r w:rsidRPr="00E41EAC">
              <w:rPr>
                <w:rStyle w:val="Hipervnculo"/>
                <w:rFonts w:cs="Times New Roman"/>
                <w:noProof/>
              </w:rPr>
              <w:t>REFERENCIAS</w:t>
            </w:r>
            <w:r>
              <w:rPr>
                <w:noProof/>
                <w:webHidden/>
              </w:rPr>
              <w:tab/>
            </w:r>
            <w:r>
              <w:rPr>
                <w:noProof/>
                <w:webHidden/>
              </w:rPr>
              <w:fldChar w:fldCharType="begin"/>
            </w:r>
            <w:r>
              <w:rPr>
                <w:noProof/>
                <w:webHidden/>
              </w:rPr>
              <w:instrText xml:space="preserve"> PAGEREF _Toc474915045 \h </w:instrText>
            </w:r>
            <w:r>
              <w:rPr>
                <w:noProof/>
                <w:webHidden/>
              </w:rPr>
            </w:r>
            <w:r>
              <w:rPr>
                <w:noProof/>
                <w:webHidden/>
              </w:rPr>
              <w:fldChar w:fldCharType="separate"/>
            </w:r>
            <w:r>
              <w:rPr>
                <w:noProof/>
                <w:webHidden/>
              </w:rPr>
              <w:t>119</w:t>
            </w:r>
            <w:r>
              <w:rPr>
                <w:noProof/>
                <w:webHidden/>
              </w:rPr>
              <w:fldChar w:fldCharType="end"/>
            </w:r>
          </w:hyperlink>
        </w:p>
        <w:p w14:paraId="6A174F08" w14:textId="0A4A6907" w:rsidR="00E40D26" w:rsidRDefault="00E40D26">
          <w:r w:rsidRPr="005A1517">
            <w:rPr>
              <w:rFonts w:ascii="LM Roman 10" w:hAnsi="LM Roman 10"/>
              <w:b/>
              <w:bCs/>
              <w:sz w:val="24"/>
              <w:szCs w:val="24"/>
              <w:lang w:val="es-ES"/>
            </w:rPr>
            <w:fldChar w:fldCharType="end"/>
          </w:r>
        </w:p>
      </w:sdtContent>
    </w:sdt>
    <w:p w14:paraId="75D15C8E" w14:textId="77777777" w:rsidR="00001DC1" w:rsidRPr="00527418" w:rsidRDefault="00001DC1" w:rsidP="00F12A4C">
      <w:pPr>
        <w:pStyle w:val="Incontec"/>
        <w:rPr>
          <w:rFonts w:ascii="Times New Roman" w:hAnsi="Times New Roman" w:cs="Times New Roman"/>
        </w:rPr>
      </w:pPr>
      <w:r w:rsidRPr="00527418">
        <w:rPr>
          <w:rFonts w:ascii="Times New Roman" w:hAnsi="Times New Roman" w:cs="Times New Roman"/>
        </w:rPr>
        <w:t xml:space="preserve"> </w:t>
      </w:r>
    </w:p>
    <w:p w14:paraId="7BD8ABEB" w14:textId="77777777" w:rsidR="00D30904" w:rsidRDefault="00BE5779" w:rsidP="00F12A4C">
      <w:pPr>
        <w:pStyle w:val="Incontec"/>
        <w:rPr>
          <w:rFonts w:ascii="Times New Roman" w:hAnsi="Times New Roman" w:cs="Times New Roman"/>
        </w:rPr>
      </w:pPr>
      <w:hyperlink w:anchor="_4k668n3">
        <w:r w:rsidR="00D868FD" w:rsidRPr="00527418">
          <w:rPr>
            <w:rFonts w:ascii="Times New Roman" w:hAnsi="Times New Roman" w:cs="Times New Roman"/>
          </w:rPr>
          <w:tab/>
        </w:r>
      </w:hyperlink>
    </w:p>
    <w:p w14:paraId="1AD4F9EF" w14:textId="77777777" w:rsidR="005C519E" w:rsidRDefault="005C519E" w:rsidP="005C519E"/>
    <w:p w14:paraId="77850B94" w14:textId="77777777" w:rsidR="005C519E" w:rsidRDefault="005C519E" w:rsidP="005C519E"/>
    <w:p w14:paraId="7B02EFA9" w14:textId="77777777" w:rsidR="00504DD3" w:rsidRDefault="00504DD3" w:rsidP="005C519E"/>
    <w:p w14:paraId="34E9705A" w14:textId="77777777" w:rsidR="00504DD3" w:rsidRDefault="00504DD3" w:rsidP="005C519E"/>
    <w:p w14:paraId="7A87F4B3" w14:textId="77777777" w:rsidR="00504DD3" w:rsidRDefault="00504DD3" w:rsidP="005C519E"/>
    <w:p w14:paraId="4CC36638" w14:textId="77777777" w:rsidR="00504DD3" w:rsidRDefault="00504DD3" w:rsidP="005C519E"/>
    <w:p w14:paraId="7F356175" w14:textId="77777777" w:rsidR="00504DD3" w:rsidRDefault="00504DD3" w:rsidP="005C519E"/>
    <w:p w14:paraId="3DE8D405" w14:textId="77777777" w:rsidR="00504DD3" w:rsidRDefault="00504DD3" w:rsidP="005C519E"/>
    <w:p w14:paraId="281A89E0" w14:textId="77777777" w:rsidR="00504DD3" w:rsidRDefault="00504DD3" w:rsidP="005C519E"/>
    <w:p w14:paraId="1D2829D9" w14:textId="77777777" w:rsidR="00504DD3" w:rsidRDefault="00504DD3" w:rsidP="005C519E"/>
    <w:p w14:paraId="28DA2AA6" w14:textId="77777777" w:rsidR="00504DD3" w:rsidRDefault="00504DD3" w:rsidP="005C519E"/>
    <w:p w14:paraId="54A2DA5A" w14:textId="77777777" w:rsidR="00504DD3" w:rsidRDefault="00504DD3" w:rsidP="005C519E"/>
    <w:p w14:paraId="069F8371" w14:textId="77777777" w:rsidR="00504DD3" w:rsidRDefault="00504DD3" w:rsidP="005C519E"/>
    <w:p w14:paraId="30824A3D" w14:textId="77777777" w:rsidR="00504DD3" w:rsidRDefault="00504DD3" w:rsidP="005C519E"/>
    <w:p w14:paraId="1166C4E1" w14:textId="77777777" w:rsidR="00504DD3" w:rsidRDefault="00504DD3" w:rsidP="005C519E"/>
    <w:p w14:paraId="2E9BA07D" w14:textId="77777777" w:rsidR="00504DD3" w:rsidRDefault="00504DD3" w:rsidP="005C519E"/>
    <w:p w14:paraId="2368B075" w14:textId="77777777" w:rsidR="00504DD3" w:rsidRDefault="00504DD3" w:rsidP="005C519E"/>
    <w:p w14:paraId="02463234" w14:textId="77777777" w:rsidR="00504DD3" w:rsidRDefault="00504DD3" w:rsidP="005C519E"/>
    <w:p w14:paraId="5A00A31F" w14:textId="77777777" w:rsidR="00504DD3" w:rsidRDefault="00504DD3" w:rsidP="005C519E"/>
    <w:p w14:paraId="657EB8E0" w14:textId="77777777" w:rsidR="00504DD3" w:rsidRDefault="00504DD3" w:rsidP="005C519E"/>
    <w:p w14:paraId="49874756" w14:textId="77777777" w:rsidR="00504DD3" w:rsidRDefault="00504DD3" w:rsidP="005C519E"/>
    <w:p w14:paraId="65C87F8A" w14:textId="77777777" w:rsidR="00504DD3" w:rsidRDefault="00504DD3" w:rsidP="005C519E"/>
    <w:p w14:paraId="57D1AE0B" w14:textId="77777777" w:rsidR="00504DD3" w:rsidRDefault="00504DD3" w:rsidP="005C519E"/>
    <w:p w14:paraId="220EBED4" w14:textId="77777777" w:rsidR="00504DD3" w:rsidRDefault="00504DD3" w:rsidP="005C519E"/>
    <w:p w14:paraId="2ABB94E6" w14:textId="77777777" w:rsidR="00504DD3" w:rsidRDefault="00504DD3" w:rsidP="005C519E"/>
    <w:p w14:paraId="794BF2C6" w14:textId="77777777" w:rsidR="00504DD3" w:rsidRDefault="00504DD3" w:rsidP="005C519E"/>
    <w:p w14:paraId="71AD911C" w14:textId="77777777" w:rsidR="00504DD3" w:rsidRDefault="00504DD3" w:rsidP="005C519E"/>
    <w:p w14:paraId="2AA4D0B1" w14:textId="77777777" w:rsidR="00504DD3" w:rsidRDefault="00504DD3" w:rsidP="005C519E"/>
    <w:p w14:paraId="0FE6D0F9" w14:textId="77777777" w:rsidR="00504DD3" w:rsidRDefault="00504DD3" w:rsidP="005C519E"/>
    <w:p w14:paraId="24EB9C8D" w14:textId="77777777" w:rsidR="00504DD3" w:rsidRDefault="00504DD3" w:rsidP="005C519E"/>
    <w:p w14:paraId="7DE19A9F" w14:textId="77777777" w:rsidR="00504DD3" w:rsidRDefault="00504DD3" w:rsidP="005C519E"/>
    <w:p w14:paraId="52F5B7F4" w14:textId="77777777" w:rsidR="00504DD3" w:rsidRDefault="00504DD3" w:rsidP="005C519E"/>
    <w:p w14:paraId="379EDE96" w14:textId="77777777" w:rsidR="00504DD3" w:rsidRDefault="00504DD3" w:rsidP="005C519E"/>
    <w:p w14:paraId="64CDFD40" w14:textId="77777777" w:rsidR="00504DD3" w:rsidRDefault="00504DD3" w:rsidP="005C519E"/>
    <w:p w14:paraId="4D797B82" w14:textId="77777777" w:rsidR="00504DD3" w:rsidRDefault="00504DD3" w:rsidP="005C519E"/>
    <w:p w14:paraId="4883FC59" w14:textId="77777777" w:rsidR="00504DD3" w:rsidRDefault="00504DD3" w:rsidP="005C519E"/>
    <w:p w14:paraId="0A74BF2C" w14:textId="77777777" w:rsidR="00504DD3" w:rsidRDefault="00504DD3" w:rsidP="005C519E"/>
    <w:p w14:paraId="3E4C854E" w14:textId="77777777" w:rsidR="00760043" w:rsidRPr="00A97076" w:rsidRDefault="00760043" w:rsidP="00F12A4C">
      <w:pPr>
        <w:pStyle w:val="Incontec"/>
      </w:pPr>
      <w:r w:rsidRPr="00A97076">
        <w:lastRenderedPageBreak/>
        <w:t>LISTA DE TABLAS</w:t>
      </w:r>
    </w:p>
    <w:p w14:paraId="35BAB4AC" w14:textId="77777777" w:rsidR="00760043" w:rsidRPr="00A97076" w:rsidRDefault="00760043" w:rsidP="00F12A4C">
      <w:pPr>
        <w:pStyle w:val="Incontec"/>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6133767C" w14:textId="77777777" w:rsidTr="00665D3C">
        <w:tc>
          <w:tcPr>
            <w:tcW w:w="8075" w:type="dxa"/>
          </w:tcPr>
          <w:p w14:paraId="290F2901" w14:textId="77777777" w:rsidR="004E644E" w:rsidRDefault="004E644E" w:rsidP="00665D3C">
            <w:pPr>
              <w:pStyle w:val="Incontec"/>
            </w:pPr>
          </w:p>
        </w:tc>
        <w:tc>
          <w:tcPr>
            <w:tcW w:w="753" w:type="dxa"/>
          </w:tcPr>
          <w:p w14:paraId="45A4E008" w14:textId="77777777" w:rsidR="004E644E" w:rsidRDefault="004E644E" w:rsidP="00665D3C">
            <w:pPr>
              <w:pStyle w:val="Incontec"/>
            </w:pPr>
            <w:r>
              <w:t>Pág.</w:t>
            </w:r>
          </w:p>
        </w:tc>
      </w:tr>
      <w:tr w:rsidR="004E644E" w14:paraId="2B514DB1" w14:textId="77777777" w:rsidTr="00665D3C">
        <w:tc>
          <w:tcPr>
            <w:tcW w:w="8075" w:type="dxa"/>
          </w:tcPr>
          <w:p w14:paraId="0E555C40" w14:textId="5A8A0B9F" w:rsidR="004E644E" w:rsidRDefault="004E644E" w:rsidP="00665D3C">
            <w:pPr>
              <w:pStyle w:val="Incontec"/>
            </w:pPr>
            <w:r>
              <w:t>TABLA 1</w:t>
            </w:r>
          </w:p>
        </w:tc>
        <w:tc>
          <w:tcPr>
            <w:tcW w:w="753" w:type="dxa"/>
          </w:tcPr>
          <w:p w14:paraId="7BC0B79F" w14:textId="77777777" w:rsidR="004E644E" w:rsidRDefault="004E644E" w:rsidP="00665D3C">
            <w:pPr>
              <w:pStyle w:val="Incontec"/>
            </w:pPr>
            <w:r w:rsidRPr="00A97076">
              <w:t>12</w:t>
            </w:r>
          </w:p>
        </w:tc>
      </w:tr>
      <w:tr w:rsidR="004E644E" w14:paraId="02853EC3" w14:textId="77777777" w:rsidTr="00665D3C">
        <w:tc>
          <w:tcPr>
            <w:tcW w:w="8075" w:type="dxa"/>
          </w:tcPr>
          <w:p w14:paraId="691E4DC0" w14:textId="228BD4BE" w:rsidR="004E644E" w:rsidRDefault="004E644E" w:rsidP="00665D3C">
            <w:pPr>
              <w:pStyle w:val="Incontec"/>
            </w:pPr>
            <w:r>
              <w:t>TABLA 2</w:t>
            </w:r>
          </w:p>
        </w:tc>
        <w:tc>
          <w:tcPr>
            <w:tcW w:w="753" w:type="dxa"/>
          </w:tcPr>
          <w:p w14:paraId="4A999F68" w14:textId="77777777" w:rsidR="004E644E" w:rsidRDefault="004E644E" w:rsidP="00665D3C">
            <w:pPr>
              <w:pStyle w:val="Incontec"/>
            </w:pPr>
            <w:r w:rsidRPr="00A97076">
              <w:t>13</w:t>
            </w:r>
          </w:p>
        </w:tc>
      </w:tr>
      <w:tr w:rsidR="004E644E" w14:paraId="35AB488F" w14:textId="77777777" w:rsidTr="00665D3C">
        <w:tc>
          <w:tcPr>
            <w:tcW w:w="8075" w:type="dxa"/>
          </w:tcPr>
          <w:p w14:paraId="4CC57A7B" w14:textId="210680D7" w:rsidR="004E644E" w:rsidRDefault="004E644E" w:rsidP="00665D3C">
            <w:pPr>
              <w:pStyle w:val="Incontec"/>
            </w:pPr>
            <w:r>
              <w:t>TABLA 3</w:t>
            </w:r>
          </w:p>
        </w:tc>
        <w:tc>
          <w:tcPr>
            <w:tcW w:w="753" w:type="dxa"/>
          </w:tcPr>
          <w:p w14:paraId="4EF8B101" w14:textId="77777777" w:rsidR="004E644E" w:rsidRDefault="004E644E" w:rsidP="00665D3C">
            <w:pPr>
              <w:pStyle w:val="Incontec"/>
            </w:pPr>
            <w:r w:rsidRPr="00A97076">
              <w:t>14</w:t>
            </w:r>
          </w:p>
        </w:tc>
      </w:tr>
      <w:tr w:rsidR="004E644E" w14:paraId="7C36F10A" w14:textId="77777777" w:rsidTr="00665D3C">
        <w:tc>
          <w:tcPr>
            <w:tcW w:w="8075" w:type="dxa"/>
          </w:tcPr>
          <w:p w14:paraId="070B5D96" w14:textId="77777777" w:rsidR="004E644E" w:rsidRDefault="004E644E" w:rsidP="00665D3C">
            <w:pPr>
              <w:pStyle w:val="Incontec"/>
            </w:pPr>
          </w:p>
        </w:tc>
        <w:tc>
          <w:tcPr>
            <w:tcW w:w="753" w:type="dxa"/>
          </w:tcPr>
          <w:p w14:paraId="5A11E97B" w14:textId="77777777" w:rsidR="004E644E" w:rsidRDefault="004E644E" w:rsidP="00665D3C">
            <w:pPr>
              <w:pStyle w:val="Incontec"/>
            </w:pPr>
          </w:p>
        </w:tc>
      </w:tr>
      <w:tr w:rsidR="004E644E" w14:paraId="5548289E" w14:textId="77777777" w:rsidTr="00665D3C">
        <w:tc>
          <w:tcPr>
            <w:tcW w:w="8075" w:type="dxa"/>
          </w:tcPr>
          <w:p w14:paraId="62CA1945" w14:textId="77777777" w:rsidR="004E644E" w:rsidRDefault="004E644E" w:rsidP="00665D3C">
            <w:pPr>
              <w:pStyle w:val="Incontec"/>
            </w:pPr>
          </w:p>
        </w:tc>
        <w:tc>
          <w:tcPr>
            <w:tcW w:w="753" w:type="dxa"/>
          </w:tcPr>
          <w:p w14:paraId="7E386A04" w14:textId="77777777" w:rsidR="004E644E" w:rsidRDefault="004E644E" w:rsidP="00665D3C">
            <w:pPr>
              <w:pStyle w:val="Incontec"/>
            </w:pPr>
          </w:p>
        </w:tc>
      </w:tr>
      <w:tr w:rsidR="004E644E" w14:paraId="3C3B38F6" w14:textId="77777777" w:rsidTr="00665D3C">
        <w:tc>
          <w:tcPr>
            <w:tcW w:w="8075" w:type="dxa"/>
          </w:tcPr>
          <w:p w14:paraId="4C4B1754" w14:textId="77777777" w:rsidR="004E644E" w:rsidRDefault="004E644E" w:rsidP="00665D3C">
            <w:pPr>
              <w:pStyle w:val="Incontec"/>
            </w:pPr>
          </w:p>
        </w:tc>
        <w:tc>
          <w:tcPr>
            <w:tcW w:w="753" w:type="dxa"/>
          </w:tcPr>
          <w:p w14:paraId="77CADADD" w14:textId="77777777" w:rsidR="004E644E" w:rsidRDefault="004E644E" w:rsidP="00665D3C">
            <w:pPr>
              <w:pStyle w:val="Incontec"/>
            </w:pPr>
          </w:p>
        </w:tc>
      </w:tr>
      <w:tr w:rsidR="004E644E" w14:paraId="6FEA8043" w14:textId="77777777" w:rsidTr="00665D3C">
        <w:tc>
          <w:tcPr>
            <w:tcW w:w="8075" w:type="dxa"/>
          </w:tcPr>
          <w:p w14:paraId="470505C4" w14:textId="77777777" w:rsidR="004E644E" w:rsidRDefault="004E644E" w:rsidP="00665D3C">
            <w:pPr>
              <w:pStyle w:val="Incontec"/>
            </w:pPr>
          </w:p>
        </w:tc>
        <w:tc>
          <w:tcPr>
            <w:tcW w:w="753" w:type="dxa"/>
          </w:tcPr>
          <w:p w14:paraId="26BB0639" w14:textId="77777777" w:rsidR="004E644E" w:rsidRDefault="004E644E" w:rsidP="00665D3C">
            <w:pPr>
              <w:pStyle w:val="Incontec"/>
            </w:pPr>
          </w:p>
        </w:tc>
      </w:tr>
    </w:tbl>
    <w:p w14:paraId="6A9029C5" w14:textId="22A1A832" w:rsidR="00D30904" w:rsidRPr="00760043" w:rsidRDefault="00760043" w:rsidP="00F12A4C">
      <w:pPr>
        <w:pStyle w:val="Incontec"/>
      </w:pPr>
      <w:r w:rsidRPr="00760043">
        <w:fldChar w:fldCharType="begin"/>
      </w:r>
      <w:r w:rsidRPr="00760043">
        <w:instrText xml:space="preserve"> TOC \h \z \c "Ilustración" </w:instrText>
      </w:r>
      <w:r w:rsidRPr="00760043">
        <w:fldChar w:fldCharType="end"/>
      </w:r>
      <w:hyperlink w:anchor="_Toc457229563"/>
    </w:p>
    <w:p w14:paraId="379F5CE8" w14:textId="77777777" w:rsidR="00D30904" w:rsidRPr="00527418" w:rsidRDefault="00BE5779" w:rsidP="00F12A4C">
      <w:pPr>
        <w:pStyle w:val="Incontec"/>
        <w:rPr>
          <w:rFonts w:ascii="Times New Roman" w:hAnsi="Times New Roman" w:cs="Times New Roman"/>
        </w:rPr>
      </w:pPr>
      <w:hyperlink w:anchor="_Toc457229563"/>
    </w:p>
    <w:p w14:paraId="77BC1129" w14:textId="77777777" w:rsidR="00D30904" w:rsidRPr="00527418" w:rsidRDefault="00BE5779" w:rsidP="00F12A4C">
      <w:pPr>
        <w:pStyle w:val="Incontec"/>
        <w:rPr>
          <w:rFonts w:ascii="Times New Roman" w:hAnsi="Times New Roman" w:cs="Times New Roman"/>
        </w:rPr>
      </w:pPr>
      <w:hyperlink w:anchor="_Toc457229563"/>
    </w:p>
    <w:p w14:paraId="0656C7C9" w14:textId="77777777" w:rsidR="005922D6" w:rsidRDefault="005922D6" w:rsidP="00F12A4C">
      <w:pPr>
        <w:pStyle w:val="Incontec"/>
      </w:pPr>
    </w:p>
    <w:p w14:paraId="3BD6B07C" w14:textId="77777777" w:rsidR="00504DD3" w:rsidRDefault="00504DD3" w:rsidP="00504DD3"/>
    <w:p w14:paraId="363D530C" w14:textId="77777777" w:rsidR="00504DD3" w:rsidRDefault="00504DD3" w:rsidP="00504DD3"/>
    <w:p w14:paraId="69A7D091" w14:textId="77777777" w:rsidR="00504DD3" w:rsidRDefault="00504DD3" w:rsidP="00504DD3"/>
    <w:p w14:paraId="65F94961" w14:textId="77777777" w:rsidR="00504DD3" w:rsidRDefault="00504DD3" w:rsidP="00504DD3"/>
    <w:p w14:paraId="2780EE00" w14:textId="77777777" w:rsidR="00504DD3" w:rsidRDefault="00504DD3" w:rsidP="00504DD3"/>
    <w:p w14:paraId="18372EB9" w14:textId="77777777" w:rsidR="00504DD3" w:rsidRDefault="00504DD3" w:rsidP="00504DD3"/>
    <w:p w14:paraId="180835F1" w14:textId="77777777" w:rsidR="00504DD3" w:rsidRDefault="00504DD3" w:rsidP="00504DD3"/>
    <w:p w14:paraId="0E0A2403" w14:textId="77777777" w:rsidR="00504DD3" w:rsidRDefault="00504DD3" w:rsidP="00504DD3"/>
    <w:p w14:paraId="3614492D" w14:textId="77777777" w:rsidR="00504DD3" w:rsidRDefault="00504DD3" w:rsidP="00504DD3"/>
    <w:p w14:paraId="43482521" w14:textId="77777777" w:rsidR="00504DD3" w:rsidRDefault="00504DD3" w:rsidP="00504DD3"/>
    <w:p w14:paraId="41C53E67" w14:textId="77777777" w:rsidR="00504DD3" w:rsidRDefault="00504DD3" w:rsidP="00504DD3"/>
    <w:p w14:paraId="46F7BFF9" w14:textId="77777777" w:rsidR="00504DD3" w:rsidRDefault="00504DD3" w:rsidP="00504DD3"/>
    <w:p w14:paraId="298C8308" w14:textId="77777777" w:rsidR="00504DD3" w:rsidRDefault="00504DD3" w:rsidP="00504DD3"/>
    <w:p w14:paraId="0E8BA001" w14:textId="77777777" w:rsidR="00504DD3" w:rsidRPr="00504DD3" w:rsidRDefault="00504DD3" w:rsidP="00504DD3"/>
    <w:p w14:paraId="4A3B1A6C" w14:textId="77777777" w:rsidR="005922D6" w:rsidRDefault="005922D6" w:rsidP="00F12A4C">
      <w:pPr>
        <w:pStyle w:val="Incontec"/>
      </w:pPr>
    </w:p>
    <w:p w14:paraId="43F0F58F" w14:textId="77777777" w:rsidR="005922D6" w:rsidRPr="00A97076" w:rsidRDefault="005922D6" w:rsidP="00B42DC0">
      <w:pPr>
        <w:pStyle w:val="Incontec"/>
        <w:jc w:val="center"/>
      </w:pPr>
      <w:r w:rsidRPr="00A97076">
        <w:lastRenderedPageBreak/>
        <w:t>LISTA DE FIGURAS</w:t>
      </w:r>
    </w:p>
    <w:p w14:paraId="1584FBB2" w14:textId="77777777" w:rsidR="005922D6" w:rsidRPr="00A97076" w:rsidRDefault="005922D6" w:rsidP="00F12A4C">
      <w:pPr>
        <w:pStyle w:val="Incontec"/>
      </w:pPr>
    </w:p>
    <w:tbl>
      <w:tblPr>
        <w:tblStyle w:val="Tablaconcuadrcula"/>
        <w:tblW w:w="0" w:type="auto"/>
        <w:tblLook w:val="04A0" w:firstRow="1" w:lastRow="0" w:firstColumn="1" w:lastColumn="0" w:noHBand="0" w:noVBand="1"/>
      </w:tblPr>
      <w:tblGrid>
        <w:gridCol w:w="8075"/>
        <w:gridCol w:w="753"/>
      </w:tblGrid>
      <w:tr w:rsidR="00A97076" w14:paraId="4D05970C" w14:textId="77777777" w:rsidTr="002E57FA">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8E0058">
        <w:tc>
          <w:tcPr>
            <w:tcW w:w="8075" w:type="dxa"/>
          </w:tcPr>
          <w:p w14:paraId="66E467E4" w14:textId="08AC2321" w:rsidR="00A97076" w:rsidRPr="002C2FF4" w:rsidRDefault="008E0058" w:rsidP="002C2FF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 xml:space="preserve">Porcentaje de Personas con Discapacidad con Dificultad Permanente por Subregión. Colombia 2012 Fuente: </w:t>
            </w:r>
            <w:sdt>
              <w:sdtPr>
                <w:rPr>
                  <w:rFonts w:ascii="LM Roman 10" w:hAnsi="LM Roman 10"/>
                  <w:sz w:val="20"/>
                  <w:szCs w:val="20"/>
                </w:rPr>
                <w:id w:val="-1240941743"/>
                <w:citation/>
              </w:sdtPr>
              <w:sdtContent>
                <w:r w:rsidR="002C2FF4" w:rsidRPr="002C2FF4">
                  <w:rPr>
                    <w:rFonts w:ascii="LM Roman 10" w:hAnsi="LM Roman 10"/>
                    <w:sz w:val="20"/>
                    <w:szCs w:val="20"/>
                  </w:rPr>
                  <w:fldChar w:fldCharType="begin"/>
                </w:r>
                <w:r w:rsidR="002C2FF4" w:rsidRPr="002C2FF4">
                  <w:rPr>
                    <w:rFonts w:ascii="LM Roman 10" w:hAnsi="LM Roman 10"/>
                    <w:sz w:val="20"/>
                    <w:szCs w:val="20"/>
                  </w:rPr>
                  <w:instrText xml:space="preserve"> CITATION Min141 \l 9226 </w:instrText>
                </w:r>
                <w:r w:rsidR="002C2FF4" w:rsidRPr="002C2FF4">
                  <w:rPr>
                    <w:rFonts w:ascii="LM Roman 10" w:hAnsi="LM Roman 10"/>
                    <w:sz w:val="20"/>
                    <w:szCs w:val="20"/>
                  </w:rPr>
                  <w:fldChar w:fldCharType="separate"/>
                </w:r>
                <w:r w:rsidR="00643776" w:rsidRPr="00643776">
                  <w:rPr>
                    <w:rFonts w:ascii="LM Roman 10" w:hAnsi="LM Roman 10"/>
                    <w:noProof/>
                    <w:sz w:val="20"/>
                    <w:szCs w:val="20"/>
                  </w:rPr>
                  <w:t>(1)</w:t>
                </w:r>
                <w:r w:rsidR="002C2FF4" w:rsidRPr="002C2FF4">
                  <w:rPr>
                    <w:rFonts w:ascii="LM Roman 10" w:hAnsi="LM Roman 10"/>
                    <w:sz w:val="20"/>
                    <w:szCs w:val="20"/>
                  </w:rPr>
                  <w:fldChar w:fldCharType="end"/>
                </w:r>
              </w:sdtContent>
            </w:sdt>
          </w:p>
        </w:tc>
        <w:tc>
          <w:tcPr>
            <w:tcW w:w="753" w:type="dxa"/>
          </w:tcPr>
          <w:p w14:paraId="6372908F" w14:textId="2116F308" w:rsidR="00A97076" w:rsidRPr="00253546" w:rsidRDefault="00A97076" w:rsidP="00253546">
            <w:pPr>
              <w:pStyle w:val="Incontec"/>
              <w:rPr>
                <w:sz w:val="20"/>
                <w:szCs w:val="20"/>
              </w:rPr>
            </w:pPr>
            <w:r w:rsidRPr="00253546">
              <w:rPr>
                <w:sz w:val="20"/>
                <w:szCs w:val="20"/>
              </w:rPr>
              <w:t>1</w:t>
            </w:r>
            <w:r w:rsidR="008E0058" w:rsidRPr="00253546">
              <w:rPr>
                <w:sz w:val="20"/>
                <w:szCs w:val="20"/>
              </w:rPr>
              <w:t>3</w:t>
            </w:r>
          </w:p>
        </w:tc>
      </w:tr>
      <w:tr w:rsidR="00A97076" w14:paraId="7A45606F" w14:textId="77777777" w:rsidTr="008E0058">
        <w:tc>
          <w:tcPr>
            <w:tcW w:w="8075" w:type="dxa"/>
          </w:tcPr>
          <w:p w14:paraId="04FC8852" w14:textId="132D2BD3" w:rsidR="00A97076" w:rsidRPr="00253546" w:rsidRDefault="008E0058" w:rsidP="00253546">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Mapp Accesible. Fuente: </w:t>
            </w:r>
            <w:sdt>
              <w:sdtPr>
                <w:rPr>
                  <w:rFonts w:eastAsiaTheme="minorHAnsi" w:cs="Arial"/>
                  <w:sz w:val="20"/>
                  <w:szCs w:val="20"/>
                  <w:lang w:eastAsia="en-US"/>
                </w:rPr>
                <w:id w:val="679628680"/>
                <w:citation/>
              </w:sdtPr>
              <w:sdtContent>
                <w:r w:rsidRPr="00253546">
                  <w:rPr>
                    <w:rFonts w:eastAsiaTheme="minorHAnsi" w:cs="Arial"/>
                    <w:sz w:val="20"/>
                    <w:szCs w:val="20"/>
                    <w:lang w:eastAsia="en-US"/>
                  </w:rPr>
                  <w:fldChar w:fldCharType="begin"/>
                </w:r>
                <w:r w:rsidRPr="00253546">
                  <w:rPr>
                    <w:rFonts w:eastAsiaTheme="minorHAnsi" w:cs="Arial"/>
                    <w:sz w:val="20"/>
                    <w:szCs w:val="20"/>
                    <w:lang w:eastAsia="en-US"/>
                  </w:rPr>
                  <w:instrText xml:space="preserve"> CITATION App14 \l 9226 </w:instrText>
                </w:r>
                <w:r w:rsidRPr="00253546">
                  <w:rPr>
                    <w:rFonts w:eastAsiaTheme="minorHAnsi" w:cs="Arial"/>
                    <w:sz w:val="20"/>
                    <w:szCs w:val="20"/>
                    <w:lang w:eastAsia="en-US"/>
                  </w:rPr>
                  <w:fldChar w:fldCharType="separate"/>
                </w:r>
                <w:r w:rsidR="00643776" w:rsidRPr="00643776">
                  <w:rPr>
                    <w:rFonts w:eastAsiaTheme="minorHAnsi" w:cs="Arial"/>
                    <w:noProof/>
                    <w:sz w:val="20"/>
                    <w:szCs w:val="20"/>
                    <w:lang w:eastAsia="en-US"/>
                  </w:rPr>
                  <w:t>(2)</w:t>
                </w:r>
                <w:r w:rsidRPr="00253546">
                  <w:rPr>
                    <w:rFonts w:eastAsiaTheme="minorHAnsi" w:cs="Arial"/>
                    <w:sz w:val="20"/>
                    <w:szCs w:val="20"/>
                    <w:lang w:eastAsia="en-US"/>
                  </w:rPr>
                  <w:fldChar w:fldCharType="end"/>
                </w:r>
              </w:sdtContent>
            </w:sdt>
          </w:p>
        </w:tc>
        <w:tc>
          <w:tcPr>
            <w:tcW w:w="753" w:type="dxa"/>
          </w:tcPr>
          <w:p w14:paraId="67065DB2" w14:textId="097C83BA" w:rsidR="00A97076" w:rsidRPr="00253546" w:rsidRDefault="008E0058" w:rsidP="00253546">
            <w:pPr>
              <w:pStyle w:val="Incontec"/>
              <w:rPr>
                <w:sz w:val="20"/>
                <w:szCs w:val="20"/>
              </w:rPr>
            </w:pPr>
            <w:r w:rsidRPr="00253546">
              <w:rPr>
                <w:sz w:val="20"/>
                <w:szCs w:val="20"/>
              </w:rPr>
              <w:t>23</w:t>
            </w:r>
          </w:p>
        </w:tc>
      </w:tr>
      <w:tr w:rsidR="00A97076" w14:paraId="2ADE5C4A" w14:textId="77777777" w:rsidTr="008E0058">
        <w:tc>
          <w:tcPr>
            <w:tcW w:w="8075" w:type="dxa"/>
          </w:tcPr>
          <w:p w14:paraId="5C565EF2" w14:textId="26CEB3C6" w:rsidR="00A97076" w:rsidRPr="00253546" w:rsidRDefault="008E0058" w:rsidP="00253546">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Kraneando. Fuente: </w:t>
            </w:r>
            <w:sdt>
              <w:sdtPr>
                <w:rPr>
                  <w:rFonts w:eastAsiaTheme="minorHAnsi" w:cs="Arial"/>
                  <w:sz w:val="20"/>
                  <w:szCs w:val="20"/>
                  <w:lang w:eastAsia="en-US"/>
                </w:rPr>
                <w:id w:val="-1924175518"/>
                <w:citation/>
              </w:sdtPr>
              <w:sdtContent>
                <w:r w:rsidRPr="00253546">
                  <w:rPr>
                    <w:rFonts w:eastAsiaTheme="minorHAnsi" w:cs="Arial"/>
                    <w:sz w:val="20"/>
                    <w:szCs w:val="20"/>
                    <w:lang w:eastAsia="en-US"/>
                  </w:rPr>
                  <w:fldChar w:fldCharType="begin"/>
                </w:r>
                <w:r w:rsidRPr="00253546">
                  <w:rPr>
                    <w:rFonts w:eastAsiaTheme="minorHAnsi" w:cs="Arial"/>
                    <w:sz w:val="20"/>
                    <w:szCs w:val="20"/>
                    <w:lang w:eastAsia="en-US"/>
                  </w:rPr>
                  <w:instrText xml:space="preserve"> CITATION Inf14 \l 9226 </w:instrText>
                </w:r>
                <w:r w:rsidRPr="00253546">
                  <w:rPr>
                    <w:rFonts w:eastAsiaTheme="minorHAnsi" w:cs="Arial"/>
                    <w:sz w:val="20"/>
                    <w:szCs w:val="20"/>
                    <w:lang w:eastAsia="en-US"/>
                  </w:rPr>
                  <w:fldChar w:fldCharType="separate"/>
                </w:r>
                <w:r w:rsidR="00643776" w:rsidRPr="00643776">
                  <w:rPr>
                    <w:rFonts w:eastAsiaTheme="minorHAnsi" w:cs="Arial"/>
                    <w:noProof/>
                    <w:sz w:val="20"/>
                    <w:szCs w:val="20"/>
                    <w:lang w:eastAsia="en-US"/>
                  </w:rPr>
                  <w:t>(3)</w:t>
                </w:r>
                <w:r w:rsidRPr="00253546">
                  <w:rPr>
                    <w:rFonts w:eastAsiaTheme="minorHAnsi" w:cs="Arial"/>
                    <w:sz w:val="20"/>
                    <w:szCs w:val="20"/>
                    <w:lang w:eastAsia="en-US"/>
                  </w:rPr>
                  <w:fldChar w:fldCharType="end"/>
                </w:r>
              </w:sdtContent>
            </w:sdt>
          </w:p>
        </w:tc>
        <w:tc>
          <w:tcPr>
            <w:tcW w:w="753" w:type="dxa"/>
          </w:tcPr>
          <w:p w14:paraId="78853F67" w14:textId="19DE8E21" w:rsidR="00A97076" w:rsidRPr="00253546" w:rsidRDefault="008E0058" w:rsidP="00253546">
            <w:pPr>
              <w:pStyle w:val="Incontec"/>
              <w:rPr>
                <w:sz w:val="20"/>
                <w:szCs w:val="20"/>
              </w:rPr>
            </w:pPr>
            <w:r w:rsidRPr="00253546">
              <w:rPr>
                <w:sz w:val="20"/>
                <w:szCs w:val="20"/>
              </w:rPr>
              <w:t>24</w:t>
            </w:r>
          </w:p>
        </w:tc>
      </w:tr>
      <w:tr w:rsidR="00A97076" w14:paraId="5477CD01" w14:textId="77777777" w:rsidTr="008E0058">
        <w:tc>
          <w:tcPr>
            <w:tcW w:w="8075" w:type="dxa"/>
          </w:tcPr>
          <w:p w14:paraId="13927ADE" w14:textId="10E77670" w:rsidR="00A97076" w:rsidRPr="00253546" w:rsidRDefault="008E0058" w:rsidP="00253546">
            <w:pPr>
              <w:pStyle w:val="Incontec"/>
              <w:rPr>
                <w:sz w:val="20"/>
                <w:szCs w:val="20"/>
              </w:rPr>
            </w:pPr>
            <w:r w:rsidRPr="00253546">
              <w:rPr>
                <w:rFonts w:cs="Times New Roman"/>
                <w:b/>
                <w:i/>
                <w:sz w:val="20"/>
                <w:szCs w:val="20"/>
              </w:rPr>
              <w:t>Figura 3-1</w:t>
            </w:r>
            <w:r w:rsidRPr="00253546">
              <w:rPr>
                <w:rFonts w:cs="Times New Roman"/>
                <w:sz w:val="20"/>
                <w:szCs w:val="20"/>
              </w:rPr>
              <w:t xml:space="preserve">.  Tipo de aplicaciones desarrolladas por las empresas en Colombia. Fuente: </w:t>
            </w:r>
            <w:sdt>
              <w:sdtPr>
                <w:rPr>
                  <w:rFonts w:cs="Times New Roman"/>
                  <w:sz w:val="20"/>
                  <w:szCs w:val="20"/>
                </w:rPr>
                <w:id w:val="586270880"/>
                <w:citation/>
              </w:sdtPr>
              <w:sdtContent>
                <w:r w:rsidRPr="00253546">
                  <w:rPr>
                    <w:rFonts w:cs="Times New Roman"/>
                    <w:sz w:val="20"/>
                    <w:szCs w:val="20"/>
                  </w:rPr>
                  <w:fldChar w:fldCharType="begin"/>
                </w:r>
                <w:r w:rsidRPr="00253546">
                  <w:rPr>
                    <w:rFonts w:cs="Times New Roman"/>
                    <w:sz w:val="20"/>
                    <w:szCs w:val="20"/>
                  </w:rPr>
                  <w:instrText xml:space="preserve"> CITATION Dat05 \l 9226 </w:instrText>
                </w:r>
                <w:r w:rsidRPr="00253546">
                  <w:rPr>
                    <w:rFonts w:cs="Times New Roman"/>
                    <w:sz w:val="20"/>
                    <w:szCs w:val="20"/>
                  </w:rPr>
                  <w:fldChar w:fldCharType="separate"/>
                </w:r>
                <w:r w:rsidR="00643776" w:rsidRPr="00643776">
                  <w:rPr>
                    <w:rFonts w:cs="Times New Roman"/>
                    <w:noProof/>
                    <w:sz w:val="20"/>
                    <w:szCs w:val="20"/>
                  </w:rPr>
                  <w:t>(4)</w:t>
                </w:r>
                <w:r w:rsidRPr="00253546">
                  <w:rPr>
                    <w:rFonts w:cs="Times New Roman"/>
                    <w:sz w:val="20"/>
                    <w:szCs w:val="20"/>
                  </w:rPr>
                  <w:fldChar w:fldCharType="end"/>
                </w:r>
              </w:sdtContent>
            </w:sdt>
          </w:p>
        </w:tc>
        <w:tc>
          <w:tcPr>
            <w:tcW w:w="753" w:type="dxa"/>
          </w:tcPr>
          <w:p w14:paraId="7580422E" w14:textId="5EF9AB90" w:rsidR="00A97076" w:rsidRPr="00253546" w:rsidRDefault="008E0058" w:rsidP="00253546">
            <w:pPr>
              <w:pStyle w:val="Incontec"/>
              <w:rPr>
                <w:sz w:val="20"/>
                <w:szCs w:val="20"/>
              </w:rPr>
            </w:pPr>
            <w:r w:rsidRPr="00253546">
              <w:rPr>
                <w:sz w:val="20"/>
                <w:szCs w:val="20"/>
              </w:rPr>
              <w:t>27</w:t>
            </w:r>
          </w:p>
        </w:tc>
      </w:tr>
      <w:tr w:rsidR="002C2FF4" w14:paraId="33006169" w14:textId="77777777" w:rsidTr="008E0058">
        <w:tc>
          <w:tcPr>
            <w:tcW w:w="8075" w:type="dxa"/>
          </w:tcPr>
          <w:p w14:paraId="5D2BB81C" w14:textId="3623A777" w:rsidR="002C2FF4" w:rsidRPr="002C2FF4" w:rsidRDefault="002C2FF4" w:rsidP="002C2FF4">
            <w:pPr>
              <w:pStyle w:val="Incontec"/>
              <w:rPr>
                <w:rFonts w:cs="Times New Roman"/>
                <w:b/>
                <w:i/>
                <w:sz w:val="20"/>
                <w:szCs w:val="20"/>
              </w:rPr>
            </w:pPr>
            <w:r w:rsidRPr="002C2FF4">
              <w:rPr>
                <w:b/>
                <w:i/>
                <w:sz w:val="20"/>
              </w:rPr>
              <w:t>Figura 3-2</w:t>
            </w:r>
            <w:r w:rsidRPr="002C2FF4">
              <w:rPr>
                <w:sz w:val="20"/>
              </w:rPr>
              <w:t xml:space="preserve">. Total Inversión Grupo Sura proyectos de Desarrollo social. Fuente: </w:t>
            </w:r>
            <w:sdt>
              <w:sdtPr>
                <w:rPr>
                  <w:sz w:val="20"/>
                </w:rPr>
                <w:id w:val="1632356708"/>
                <w:citation/>
              </w:sdtPr>
              <w:sdtContent>
                <w:r w:rsidRPr="002C2FF4">
                  <w:rPr>
                    <w:sz w:val="20"/>
                  </w:rPr>
                  <w:fldChar w:fldCharType="begin"/>
                </w:r>
                <w:r w:rsidRPr="002C2FF4">
                  <w:rPr>
                    <w:sz w:val="20"/>
                  </w:rPr>
                  <w:instrText xml:space="preserve"> CITATION GRU15 \l 9226 </w:instrText>
                </w:r>
                <w:r w:rsidRPr="002C2FF4">
                  <w:rPr>
                    <w:sz w:val="20"/>
                  </w:rPr>
                  <w:fldChar w:fldCharType="separate"/>
                </w:r>
                <w:r w:rsidR="00643776" w:rsidRPr="00643776">
                  <w:rPr>
                    <w:noProof/>
                    <w:sz w:val="20"/>
                  </w:rPr>
                  <w:t>(5)</w:t>
                </w:r>
                <w:r w:rsidRPr="002C2FF4">
                  <w:rPr>
                    <w:sz w:val="20"/>
                  </w:rPr>
                  <w:fldChar w:fldCharType="end"/>
                </w:r>
              </w:sdtContent>
            </w:sdt>
          </w:p>
        </w:tc>
        <w:tc>
          <w:tcPr>
            <w:tcW w:w="753" w:type="dxa"/>
          </w:tcPr>
          <w:p w14:paraId="71430414" w14:textId="67742E0D" w:rsidR="002C2FF4" w:rsidRPr="00253546" w:rsidRDefault="00437525" w:rsidP="00253546">
            <w:pPr>
              <w:pStyle w:val="Incontec"/>
              <w:rPr>
                <w:sz w:val="20"/>
                <w:szCs w:val="20"/>
              </w:rPr>
            </w:pPr>
            <w:r>
              <w:rPr>
                <w:sz w:val="20"/>
                <w:szCs w:val="20"/>
              </w:rPr>
              <w:t>28</w:t>
            </w:r>
          </w:p>
        </w:tc>
      </w:tr>
      <w:tr w:rsidR="00A97076" w14:paraId="6D9CB4FF" w14:textId="77777777" w:rsidTr="008E0058">
        <w:tc>
          <w:tcPr>
            <w:tcW w:w="8075" w:type="dxa"/>
          </w:tcPr>
          <w:p w14:paraId="414A85B6" w14:textId="3B6B7BED" w:rsidR="00A97076" w:rsidRPr="00253546" w:rsidRDefault="008E0058" w:rsidP="00253546">
            <w:pPr>
              <w:pStyle w:val="Incontec"/>
              <w:rPr>
                <w:sz w:val="20"/>
                <w:szCs w:val="20"/>
              </w:rPr>
            </w:pPr>
            <w:r w:rsidRPr="00253546">
              <w:rPr>
                <w:b/>
                <w:i/>
                <w:sz w:val="20"/>
                <w:szCs w:val="20"/>
              </w:rPr>
              <w:t>Figura 4-1</w:t>
            </w:r>
            <w:r w:rsidRPr="00253546">
              <w:rPr>
                <w:i/>
                <w:sz w:val="20"/>
                <w:szCs w:val="20"/>
              </w:rPr>
              <w:t xml:space="preserve">. </w:t>
            </w:r>
            <w:r w:rsidRPr="00253546">
              <w:rPr>
                <w:sz w:val="20"/>
                <w:szCs w:val="20"/>
              </w:rPr>
              <w:t xml:space="preserve">Value Proposition Canvas Fuente: </w:t>
            </w:r>
            <w:sdt>
              <w:sdtPr>
                <w:rPr>
                  <w:sz w:val="20"/>
                  <w:szCs w:val="20"/>
                </w:rPr>
                <w:id w:val="573474033"/>
                <w:citation/>
              </w:sdtPr>
              <w:sdtContent>
                <w:r w:rsidRPr="00253546">
                  <w:rPr>
                    <w:sz w:val="20"/>
                    <w:szCs w:val="20"/>
                  </w:rPr>
                  <w:fldChar w:fldCharType="begin"/>
                </w:r>
                <w:r w:rsidRPr="00253546">
                  <w:rPr>
                    <w:sz w:val="20"/>
                    <w:szCs w:val="20"/>
                  </w:rPr>
                  <w:instrText xml:space="preserve"> CITATION Ost14 \l 9226 </w:instrText>
                </w:r>
                <w:r w:rsidRPr="00253546">
                  <w:rPr>
                    <w:sz w:val="20"/>
                    <w:szCs w:val="20"/>
                  </w:rPr>
                  <w:fldChar w:fldCharType="separate"/>
                </w:r>
                <w:r w:rsidR="00643776" w:rsidRPr="00643776">
                  <w:rPr>
                    <w:noProof/>
                    <w:sz w:val="20"/>
                    <w:szCs w:val="20"/>
                  </w:rPr>
                  <w:t>(6)</w:t>
                </w:r>
                <w:r w:rsidRPr="00253546">
                  <w:rPr>
                    <w:sz w:val="20"/>
                    <w:szCs w:val="20"/>
                  </w:rPr>
                  <w:fldChar w:fldCharType="end"/>
                </w:r>
              </w:sdtContent>
            </w:sdt>
            <w:r w:rsidRPr="00253546">
              <w:rPr>
                <w:sz w:val="20"/>
                <w:szCs w:val="20"/>
              </w:rPr>
              <w:t xml:space="preserve"> .</w:t>
            </w:r>
          </w:p>
        </w:tc>
        <w:tc>
          <w:tcPr>
            <w:tcW w:w="753" w:type="dxa"/>
          </w:tcPr>
          <w:p w14:paraId="62F8608C" w14:textId="0E0AC80E" w:rsidR="00A97076" w:rsidRPr="00253546" w:rsidRDefault="008E0058" w:rsidP="00253546">
            <w:pPr>
              <w:pStyle w:val="Incontec"/>
              <w:rPr>
                <w:sz w:val="20"/>
                <w:szCs w:val="20"/>
              </w:rPr>
            </w:pPr>
            <w:r w:rsidRPr="00253546">
              <w:rPr>
                <w:sz w:val="20"/>
                <w:szCs w:val="20"/>
              </w:rPr>
              <w:t>28</w:t>
            </w:r>
          </w:p>
        </w:tc>
      </w:tr>
      <w:tr w:rsidR="002C2FF4" w14:paraId="0802628D" w14:textId="77777777" w:rsidTr="008E0058">
        <w:tc>
          <w:tcPr>
            <w:tcW w:w="8075" w:type="dxa"/>
          </w:tcPr>
          <w:p w14:paraId="18C68B9A" w14:textId="77777777" w:rsidR="002C2FF4" w:rsidRPr="00253546" w:rsidRDefault="002C2FF4" w:rsidP="00253546">
            <w:pPr>
              <w:pStyle w:val="Incontec"/>
              <w:rPr>
                <w:b/>
                <w:i/>
                <w:sz w:val="20"/>
                <w:szCs w:val="20"/>
              </w:rPr>
            </w:pPr>
          </w:p>
        </w:tc>
        <w:tc>
          <w:tcPr>
            <w:tcW w:w="753" w:type="dxa"/>
          </w:tcPr>
          <w:p w14:paraId="13E66020" w14:textId="77777777" w:rsidR="002C2FF4" w:rsidRPr="00253546" w:rsidRDefault="002C2FF4" w:rsidP="00253546">
            <w:pPr>
              <w:pStyle w:val="Incontec"/>
              <w:rPr>
                <w:sz w:val="20"/>
                <w:szCs w:val="20"/>
              </w:rPr>
            </w:pPr>
          </w:p>
        </w:tc>
      </w:tr>
      <w:tr w:rsidR="00A97076" w14:paraId="58FE5EC0" w14:textId="77777777" w:rsidTr="008E0058">
        <w:tc>
          <w:tcPr>
            <w:tcW w:w="8075" w:type="dxa"/>
          </w:tcPr>
          <w:p w14:paraId="48289BA6" w14:textId="442540F1" w:rsidR="00A97076" w:rsidRPr="00253546" w:rsidRDefault="0047214F" w:rsidP="00253546">
            <w:pPr>
              <w:pStyle w:val="Incontec"/>
              <w:rPr>
                <w:sz w:val="20"/>
                <w:szCs w:val="20"/>
              </w:rPr>
            </w:pPr>
            <w:r w:rsidRPr="00253546">
              <w:rPr>
                <w:rFonts w:cs="Times New Roman"/>
                <w:b/>
                <w:i/>
                <w:sz w:val="20"/>
                <w:szCs w:val="20"/>
              </w:rPr>
              <w:t>Figura 4-</w:t>
            </w:r>
            <w:r w:rsidR="008E0058" w:rsidRPr="00253546">
              <w:rPr>
                <w:rFonts w:cs="Times New Roman"/>
                <w:b/>
                <w:i/>
                <w:sz w:val="20"/>
                <w:szCs w:val="20"/>
              </w:rPr>
              <w:t>2</w:t>
            </w:r>
            <w:r w:rsidR="008E0058" w:rsidRPr="00253546">
              <w:rPr>
                <w:rFonts w:cs="Times New Roman"/>
                <w:i/>
                <w:sz w:val="20"/>
                <w:szCs w:val="20"/>
              </w:rPr>
              <w:t xml:space="preserve">. </w:t>
            </w:r>
            <w:r w:rsidR="008E0058" w:rsidRPr="00253546">
              <w:rPr>
                <w:rFonts w:cs="Times New Roman"/>
                <w:sz w:val="20"/>
                <w:szCs w:val="20"/>
              </w:rPr>
              <w:t xml:space="preserve">Business Model Canvas. Tomado de </w:t>
            </w:r>
            <w:sdt>
              <w:sdtPr>
                <w:rPr>
                  <w:rFonts w:cs="Times New Roman"/>
                  <w:sz w:val="20"/>
                  <w:szCs w:val="20"/>
                </w:rPr>
                <w:id w:val="-2133931080"/>
                <w:citation/>
              </w:sdtPr>
              <w:sdtContent>
                <w:r w:rsidR="008E0058" w:rsidRPr="00253546">
                  <w:rPr>
                    <w:rFonts w:cs="Times New Roman"/>
                    <w:sz w:val="20"/>
                    <w:szCs w:val="20"/>
                  </w:rPr>
                  <w:fldChar w:fldCharType="begin"/>
                </w:r>
                <w:r w:rsidR="008E0058" w:rsidRPr="00253546">
                  <w:rPr>
                    <w:rFonts w:cs="Times New Roman"/>
                    <w:sz w:val="20"/>
                    <w:szCs w:val="20"/>
                  </w:rPr>
                  <w:instrText xml:space="preserve"> CITATION Ale \l 9226 </w:instrText>
                </w:r>
                <w:r w:rsidR="008E0058" w:rsidRPr="00253546">
                  <w:rPr>
                    <w:rFonts w:cs="Times New Roman"/>
                    <w:sz w:val="20"/>
                    <w:szCs w:val="20"/>
                  </w:rPr>
                  <w:fldChar w:fldCharType="separate"/>
                </w:r>
                <w:r w:rsidR="00643776" w:rsidRPr="00643776">
                  <w:rPr>
                    <w:rFonts w:cs="Times New Roman"/>
                    <w:noProof/>
                    <w:sz w:val="20"/>
                    <w:szCs w:val="20"/>
                  </w:rPr>
                  <w:t>(7)</w:t>
                </w:r>
                <w:r w:rsidR="008E0058" w:rsidRPr="00253546">
                  <w:rPr>
                    <w:rFonts w:cs="Times New Roman"/>
                    <w:sz w:val="20"/>
                    <w:szCs w:val="20"/>
                  </w:rPr>
                  <w:fldChar w:fldCharType="end"/>
                </w:r>
              </w:sdtContent>
            </w:sdt>
          </w:p>
        </w:tc>
        <w:tc>
          <w:tcPr>
            <w:tcW w:w="753" w:type="dxa"/>
          </w:tcPr>
          <w:p w14:paraId="58E80B17" w14:textId="4EA9832C" w:rsidR="00A97076" w:rsidRPr="00253546" w:rsidRDefault="008E0058" w:rsidP="00253546">
            <w:pPr>
              <w:pStyle w:val="Incontec"/>
              <w:rPr>
                <w:sz w:val="20"/>
                <w:szCs w:val="20"/>
              </w:rPr>
            </w:pPr>
            <w:r w:rsidRPr="00253546">
              <w:rPr>
                <w:sz w:val="20"/>
                <w:szCs w:val="20"/>
              </w:rPr>
              <w:t>33</w:t>
            </w:r>
          </w:p>
        </w:tc>
      </w:tr>
      <w:tr w:rsidR="00A97076" w14:paraId="1E4160D3" w14:textId="77777777" w:rsidTr="008E0058">
        <w:tc>
          <w:tcPr>
            <w:tcW w:w="8075" w:type="dxa"/>
          </w:tcPr>
          <w:p w14:paraId="6CE7887F" w14:textId="22ED201A" w:rsidR="00A97076" w:rsidRPr="00253546" w:rsidRDefault="0047214F" w:rsidP="00253546">
            <w:pPr>
              <w:pStyle w:val="Incontec"/>
              <w:rPr>
                <w:sz w:val="20"/>
                <w:szCs w:val="20"/>
              </w:rPr>
            </w:pPr>
            <w:r w:rsidRPr="00253546">
              <w:rPr>
                <w:b/>
                <w:i/>
                <w:sz w:val="20"/>
                <w:szCs w:val="20"/>
              </w:rPr>
              <w:t>Figura 4-</w:t>
            </w:r>
            <w:r w:rsidR="008E0058" w:rsidRPr="00253546">
              <w:rPr>
                <w:b/>
                <w:i/>
                <w:sz w:val="20"/>
                <w:szCs w:val="20"/>
              </w:rPr>
              <w:t>3</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185E19F4" w:rsidR="00A97076" w:rsidRPr="00253546" w:rsidRDefault="008E0058" w:rsidP="00253546">
            <w:pPr>
              <w:pStyle w:val="Incontec"/>
              <w:rPr>
                <w:sz w:val="20"/>
                <w:szCs w:val="20"/>
              </w:rPr>
            </w:pPr>
            <w:r w:rsidRPr="00253546">
              <w:rPr>
                <w:sz w:val="20"/>
                <w:szCs w:val="20"/>
              </w:rPr>
              <w:t>38</w:t>
            </w:r>
          </w:p>
        </w:tc>
      </w:tr>
      <w:tr w:rsidR="0047214F" w14:paraId="3BCD4CD9" w14:textId="77777777" w:rsidTr="008E0058">
        <w:tc>
          <w:tcPr>
            <w:tcW w:w="8075" w:type="dxa"/>
          </w:tcPr>
          <w:p w14:paraId="30C7E2F1" w14:textId="418C5522" w:rsidR="0047214F" w:rsidRPr="00253546" w:rsidRDefault="0047214F" w:rsidP="00253546">
            <w:pPr>
              <w:pStyle w:val="Incontec"/>
              <w:rPr>
                <w:b/>
                <w:i/>
                <w:sz w:val="20"/>
                <w:szCs w:val="20"/>
              </w:rPr>
            </w:pPr>
            <w:r w:rsidRPr="00253546">
              <w:rPr>
                <w:b/>
                <w:i/>
                <w:sz w:val="20"/>
                <w:szCs w:val="20"/>
              </w:rPr>
              <w:t>Figura 4-4</w:t>
            </w:r>
            <w:r w:rsidRPr="00253546">
              <w:rPr>
                <w:sz w:val="20"/>
                <w:szCs w:val="20"/>
              </w:rPr>
              <w:t>. Matriz ERIC Fuente: Autores.</w:t>
            </w:r>
          </w:p>
        </w:tc>
        <w:tc>
          <w:tcPr>
            <w:tcW w:w="753" w:type="dxa"/>
          </w:tcPr>
          <w:p w14:paraId="7F5A070C" w14:textId="596A1A97" w:rsidR="0047214F" w:rsidRPr="00253546" w:rsidRDefault="0047214F" w:rsidP="00253546">
            <w:pPr>
              <w:pStyle w:val="Incontec"/>
              <w:rPr>
                <w:sz w:val="20"/>
                <w:szCs w:val="20"/>
              </w:rPr>
            </w:pPr>
            <w:r w:rsidRPr="00253546">
              <w:rPr>
                <w:sz w:val="20"/>
                <w:szCs w:val="20"/>
              </w:rPr>
              <w:t>41</w:t>
            </w:r>
          </w:p>
        </w:tc>
      </w:tr>
      <w:tr w:rsidR="0047214F" w14:paraId="29874592" w14:textId="77777777" w:rsidTr="008E0058">
        <w:tc>
          <w:tcPr>
            <w:tcW w:w="8075" w:type="dxa"/>
          </w:tcPr>
          <w:p w14:paraId="01A7A46C" w14:textId="183567CF" w:rsidR="0047214F" w:rsidRPr="00253546" w:rsidRDefault="0047214F" w:rsidP="00253546">
            <w:pPr>
              <w:pStyle w:val="Incontec"/>
              <w:rPr>
                <w:b/>
                <w:i/>
                <w:sz w:val="20"/>
                <w:szCs w:val="20"/>
              </w:rPr>
            </w:pPr>
            <w:r w:rsidRPr="00253546">
              <w:rPr>
                <w:rFonts w:cs="Times New Roman"/>
                <w:b/>
                <w:i/>
                <w:sz w:val="20"/>
                <w:szCs w:val="20"/>
              </w:rPr>
              <w:t>Figura 5-1</w:t>
            </w:r>
            <w:r w:rsidRPr="00253546">
              <w:rPr>
                <w:rFonts w:cs="Times New Roman"/>
                <w:sz w:val="20"/>
                <w:szCs w:val="20"/>
              </w:rPr>
              <w:t>. Localización Centros Crecer y Centros de Desarrollo para personas mayores de 18 años con discapacidad  Fuente: Autores</w:t>
            </w:r>
            <w:r w:rsidR="00253546">
              <w:rPr>
                <w:rFonts w:cs="Times New Roman"/>
                <w:sz w:val="20"/>
                <w:szCs w:val="20"/>
              </w:rPr>
              <w:t>.</w:t>
            </w:r>
          </w:p>
        </w:tc>
        <w:tc>
          <w:tcPr>
            <w:tcW w:w="753" w:type="dxa"/>
          </w:tcPr>
          <w:p w14:paraId="175B6D92" w14:textId="2CE62079" w:rsidR="0047214F" w:rsidRPr="00253546" w:rsidRDefault="0047214F" w:rsidP="00253546">
            <w:pPr>
              <w:pStyle w:val="Incontec"/>
              <w:rPr>
                <w:sz w:val="20"/>
                <w:szCs w:val="20"/>
              </w:rPr>
            </w:pPr>
            <w:r w:rsidRPr="00253546">
              <w:rPr>
                <w:sz w:val="20"/>
                <w:szCs w:val="20"/>
              </w:rPr>
              <w:t>47</w:t>
            </w:r>
          </w:p>
        </w:tc>
      </w:tr>
      <w:tr w:rsidR="0047214F" w14:paraId="132DDB60" w14:textId="77777777" w:rsidTr="008E0058">
        <w:tc>
          <w:tcPr>
            <w:tcW w:w="8075" w:type="dxa"/>
          </w:tcPr>
          <w:p w14:paraId="37154E72" w14:textId="53DC4205" w:rsidR="0047214F" w:rsidRPr="00253546" w:rsidRDefault="00253546" w:rsidP="00253546">
            <w:pPr>
              <w:pStyle w:val="Incontec"/>
              <w:rPr>
                <w:b/>
                <w:i/>
                <w:sz w:val="20"/>
                <w:szCs w:val="20"/>
              </w:rPr>
            </w:pPr>
            <w:r w:rsidRPr="00253546">
              <w:rPr>
                <w:b/>
                <w:i/>
                <w:sz w:val="20"/>
                <w:szCs w:val="20"/>
              </w:rPr>
              <w:t>Figura 5-3</w:t>
            </w:r>
            <w:r w:rsidRPr="00253546">
              <w:rPr>
                <w:sz w:val="20"/>
                <w:szCs w:val="20"/>
              </w:rPr>
              <w:t>. Ubicación Parquesoft. Fuente: Autores.</w:t>
            </w:r>
          </w:p>
        </w:tc>
        <w:tc>
          <w:tcPr>
            <w:tcW w:w="753" w:type="dxa"/>
          </w:tcPr>
          <w:p w14:paraId="476F481A" w14:textId="0F8AD81B" w:rsidR="0047214F" w:rsidRPr="00253546" w:rsidRDefault="00253546" w:rsidP="00253546">
            <w:pPr>
              <w:pStyle w:val="Incontec"/>
              <w:rPr>
                <w:sz w:val="20"/>
                <w:szCs w:val="20"/>
              </w:rPr>
            </w:pPr>
            <w:r w:rsidRPr="00253546">
              <w:rPr>
                <w:sz w:val="20"/>
                <w:szCs w:val="20"/>
              </w:rPr>
              <w:t>49</w:t>
            </w:r>
          </w:p>
        </w:tc>
      </w:tr>
      <w:tr w:rsidR="0047214F" w14:paraId="19CF2177" w14:textId="77777777" w:rsidTr="008E0058">
        <w:tc>
          <w:tcPr>
            <w:tcW w:w="8075" w:type="dxa"/>
          </w:tcPr>
          <w:p w14:paraId="1388F7CA" w14:textId="267BD30B" w:rsidR="0047214F" w:rsidRPr="00253546" w:rsidRDefault="00253546" w:rsidP="00253546">
            <w:pPr>
              <w:pStyle w:val="Incontec"/>
              <w:rPr>
                <w:b/>
                <w:i/>
                <w:sz w:val="20"/>
                <w:szCs w:val="20"/>
              </w:rPr>
            </w:pPr>
            <w:r w:rsidRPr="00253546">
              <w:rPr>
                <w:rFonts w:cs="Times New Roman"/>
                <w:b/>
                <w:i/>
                <w:sz w:val="20"/>
                <w:szCs w:val="20"/>
              </w:rPr>
              <w:t>Figura 5-4</w:t>
            </w:r>
            <w:r w:rsidRPr="00253546">
              <w:rPr>
                <w:rFonts w:cs="Times New Roman"/>
                <w:sz w:val="20"/>
                <w:szCs w:val="20"/>
              </w:rPr>
              <w:t xml:space="preserve">. </w:t>
            </w:r>
            <w:r w:rsidR="002E57FA" w:rsidRPr="000A0072">
              <w:rPr>
                <w:rFonts w:cs="Times New Roman"/>
                <w:sz w:val="22"/>
                <w:szCs w:val="22"/>
              </w:rPr>
              <w:t xml:space="preserve">Plano de distribución </w:t>
            </w:r>
            <w:r w:rsidR="002E57FA">
              <w:rPr>
                <w:rFonts w:cs="Times New Roman"/>
                <w:sz w:val="22"/>
                <w:szCs w:val="22"/>
              </w:rPr>
              <w:t>primera planta. Fuente: Autores</w:t>
            </w:r>
          </w:p>
        </w:tc>
        <w:tc>
          <w:tcPr>
            <w:tcW w:w="753" w:type="dxa"/>
          </w:tcPr>
          <w:p w14:paraId="0896BCA1" w14:textId="1D91D7E8" w:rsidR="0047214F" w:rsidRPr="00253546" w:rsidRDefault="00253546" w:rsidP="00253546">
            <w:pPr>
              <w:pStyle w:val="Incontec"/>
              <w:rPr>
                <w:sz w:val="20"/>
                <w:szCs w:val="20"/>
              </w:rPr>
            </w:pPr>
            <w:r w:rsidRPr="00253546">
              <w:rPr>
                <w:sz w:val="20"/>
                <w:szCs w:val="20"/>
              </w:rPr>
              <w:t>50</w:t>
            </w:r>
          </w:p>
        </w:tc>
      </w:tr>
      <w:tr w:rsidR="0047214F" w14:paraId="76752ACC" w14:textId="77777777" w:rsidTr="008E0058">
        <w:tc>
          <w:tcPr>
            <w:tcW w:w="8075" w:type="dxa"/>
          </w:tcPr>
          <w:p w14:paraId="56BD177B" w14:textId="30AAF81A" w:rsidR="0047214F" w:rsidRPr="00253546" w:rsidRDefault="00253546" w:rsidP="00253546">
            <w:pPr>
              <w:pStyle w:val="Incontec"/>
              <w:rPr>
                <w:b/>
                <w:i/>
                <w:sz w:val="20"/>
                <w:szCs w:val="20"/>
              </w:rPr>
            </w:pPr>
            <w:r w:rsidRPr="00253546">
              <w:rPr>
                <w:rFonts w:eastAsia="Arial" w:cs="Times New Roman"/>
                <w:b/>
                <w:i/>
                <w:sz w:val="20"/>
                <w:szCs w:val="20"/>
              </w:rPr>
              <w:t>Figura 5-6</w:t>
            </w:r>
            <w:r w:rsidRPr="00253546">
              <w:rPr>
                <w:rFonts w:eastAsia="Arial" w:cs="Times New Roman"/>
                <w:sz w:val="20"/>
                <w:szCs w:val="20"/>
              </w:rPr>
              <w:t>. Estructura Software Eko. Fuente: Autores.</w:t>
            </w:r>
          </w:p>
        </w:tc>
        <w:tc>
          <w:tcPr>
            <w:tcW w:w="753" w:type="dxa"/>
          </w:tcPr>
          <w:p w14:paraId="2F3A9BBB" w14:textId="1B29B4BA" w:rsidR="0047214F" w:rsidRPr="00253546" w:rsidRDefault="00253546" w:rsidP="00253546">
            <w:pPr>
              <w:pStyle w:val="Incontec"/>
              <w:rPr>
                <w:sz w:val="20"/>
                <w:szCs w:val="20"/>
              </w:rPr>
            </w:pPr>
            <w:r w:rsidRPr="00253546">
              <w:rPr>
                <w:sz w:val="20"/>
                <w:szCs w:val="20"/>
              </w:rPr>
              <w:t>61</w:t>
            </w:r>
          </w:p>
        </w:tc>
      </w:tr>
      <w:tr w:rsidR="00253546" w14:paraId="3E7CADD7" w14:textId="77777777" w:rsidTr="008E0058">
        <w:tc>
          <w:tcPr>
            <w:tcW w:w="8075" w:type="dxa"/>
          </w:tcPr>
          <w:p w14:paraId="4C8CB73D" w14:textId="29FCC262" w:rsidR="00253546" w:rsidRPr="00253546" w:rsidRDefault="00253546" w:rsidP="00253546">
            <w:pPr>
              <w:pStyle w:val="Incontec"/>
              <w:rPr>
                <w:rFonts w:eastAsia="Arial" w:cs="Times New Roman"/>
                <w:b/>
                <w:i/>
                <w:sz w:val="20"/>
                <w:szCs w:val="20"/>
              </w:rPr>
            </w:pPr>
            <w:r w:rsidRPr="00253546">
              <w:rPr>
                <w:b/>
                <w:i/>
                <w:sz w:val="20"/>
                <w:szCs w:val="20"/>
              </w:rPr>
              <w:t>Figura 5-7</w:t>
            </w:r>
            <w:r w:rsidRPr="00253546">
              <w:rPr>
                <w:sz w:val="20"/>
                <w:szCs w:val="20"/>
              </w:rPr>
              <w:t>. Estructura Software Orin. Fuente: Autores</w:t>
            </w:r>
          </w:p>
        </w:tc>
        <w:tc>
          <w:tcPr>
            <w:tcW w:w="753" w:type="dxa"/>
          </w:tcPr>
          <w:p w14:paraId="4D5E8763" w14:textId="2A071039" w:rsidR="00253546" w:rsidRPr="00253546" w:rsidRDefault="00253546" w:rsidP="00253546">
            <w:pPr>
              <w:pStyle w:val="Incontec"/>
              <w:rPr>
                <w:sz w:val="20"/>
                <w:szCs w:val="20"/>
              </w:rPr>
            </w:pPr>
            <w:r w:rsidRPr="00253546">
              <w:rPr>
                <w:sz w:val="20"/>
                <w:szCs w:val="20"/>
              </w:rPr>
              <w:t>61</w:t>
            </w:r>
          </w:p>
        </w:tc>
      </w:tr>
      <w:tr w:rsidR="00253546" w14:paraId="28ECF6E7" w14:textId="77777777" w:rsidTr="008E0058">
        <w:tc>
          <w:tcPr>
            <w:tcW w:w="8075" w:type="dxa"/>
          </w:tcPr>
          <w:p w14:paraId="65C59E8B" w14:textId="287A1F2A" w:rsidR="00253546" w:rsidRPr="000A0072" w:rsidRDefault="002E57FA" w:rsidP="00253546">
            <w:pPr>
              <w:pStyle w:val="Incontec"/>
              <w:rPr>
                <w:rFonts w:eastAsia="Arial" w:cs="Times New Roman"/>
                <w:b/>
                <w:i/>
                <w:sz w:val="22"/>
                <w:szCs w:val="22"/>
              </w:rPr>
            </w:pPr>
            <w:r w:rsidRPr="000A0072">
              <w:rPr>
                <w:rFonts w:eastAsia="Arial" w:cs="Times New Roman"/>
                <w:b/>
                <w:i/>
                <w:sz w:val="22"/>
                <w:szCs w:val="22"/>
              </w:rPr>
              <w:t>Figura 5-8</w:t>
            </w:r>
            <w:r w:rsidRPr="000A0072">
              <w:rPr>
                <w:rFonts w:eastAsia="Arial" w:cs="Times New Roman"/>
                <w:b/>
                <w:sz w:val="22"/>
                <w:szCs w:val="22"/>
              </w:rPr>
              <w:t>.</w:t>
            </w:r>
            <w:r w:rsidRPr="000A0072">
              <w:rPr>
                <w:rFonts w:eastAsia="Arial" w:cs="Times New Roman"/>
                <w:sz w:val="22"/>
                <w:szCs w:val="22"/>
              </w:rPr>
              <w:t xml:space="preserve"> Interfaz de Inicio, Juego Eko. Fuente: Autores.</w:t>
            </w:r>
          </w:p>
        </w:tc>
        <w:tc>
          <w:tcPr>
            <w:tcW w:w="753" w:type="dxa"/>
          </w:tcPr>
          <w:p w14:paraId="6960280A" w14:textId="700A5A88" w:rsidR="00253546" w:rsidRDefault="002E57FA" w:rsidP="008E0058">
            <w:pPr>
              <w:pStyle w:val="Incontec"/>
              <w:rPr>
                <w:sz w:val="20"/>
                <w:szCs w:val="20"/>
              </w:rPr>
            </w:pPr>
            <w:r>
              <w:rPr>
                <w:sz w:val="20"/>
                <w:szCs w:val="20"/>
              </w:rPr>
              <w:t>62</w:t>
            </w:r>
          </w:p>
        </w:tc>
      </w:tr>
      <w:tr w:rsidR="00253546" w14:paraId="11BA4D45" w14:textId="77777777" w:rsidTr="008E0058">
        <w:tc>
          <w:tcPr>
            <w:tcW w:w="8075" w:type="dxa"/>
          </w:tcPr>
          <w:p w14:paraId="64F0C4F4" w14:textId="286DB24A" w:rsidR="00253546" w:rsidRPr="000A0072" w:rsidRDefault="002E57FA" w:rsidP="002E57FA">
            <w:pPr>
              <w:pStyle w:val="Incontec"/>
              <w:rPr>
                <w:rFonts w:eastAsia="Arial" w:cs="Times New Roman"/>
                <w:b/>
                <w:i/>
                <w:sz w:val="22"/>
                <w:szCs w:val="22"/>
              </w:rPr>
            </w:pPr>
            <w:r w:rsidRPr="000A0072">
              <w:rPr>
                <w:rFonts w:eastAsia="Arial" w:cs="Times New Roman"/>
                <w:b/>
                <w:i/>
                <w:sz w:val="22"/>
                <w:szCs w:val="22"/>
              </w:rPr>
              <w:t>Figura 5-9</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tc>
        <w:tc>
          <w:tcPr>
            <w:tcW w:w="753" w:type="dxa"/>
          </w:tcPr>
          <w:p w14:paraId="03C0AD05" w14:textId="6EE37E35" w:rsidR="00253546" w:rsidRDefault="002E57FA" w:rsidP="008E0058">
            <w:pPr>
              <w:pStyle w:val="Incontec"/>
              <w:rPr>
                <w:sz w:val="20"/>
                <w:szCs w:val="20"/>
              </w:rPr>
            </w:pPr>
            <w:r>
              <w:rPr>
                <w:sz w:val="20"/>
                <w:szCs w:val="20"/>
              </w:rPr>
              <w:t>63</w:t>
            </w:r>
          </w:p>
        </w:tc>
      </w:tr>
      <w:tr w:rsidR="002E57FA" w14:paraId="4DE05E84" w14:textId="77777777" w:rsidTr="008E0058">
        <w:tc>
          <w:tcPr>
            <w:tcW w:w="8075" w:type="dxa"/>
          </w:tcPr>
          <w:p w14:paraId="020F6EAE" w14:textId="2409433D" w:rsidR="002E57FA" w:rsidRPr="000A0072" w:rsidRDefault="002E57FA" w:rsidP="002E57FA">
            <w:pPr>
              <w:rPr>
                <w:rFonts w:eastAsia="Arial" w:cs="Times New Roman"/>
                <w:b/>
                <w:i/>
              </w:rPr>
            </w:pPr>
            <w:r w:rsidRPr="00A75AB6">
              <w:rPr>
                <w:rFonts w:ascii="LM Roman 10" w:hAnsi="LM Roman 10"/>
                <w:b/>
                <w:i/>
              </w:rPr>
              <w:t>Figura 5-10</w:t>
            </w:r>
            <w:r w:rsidRPr="000A0072">
              <w:rPr>
                <w:rFonts w:ascii="LM Roman 10" w:hAnsi="LM Roman 10"/>
              </w:rPr>
              <w:t>. Arquitectura de la Aplicación. Fuente: Autores</w:t>
            </w:r>
          </w:p>
        </w:tc>
        <w:tc>
          <w:tcPr>
            <w:tcW w:w="753" w:type="dxa"/>
          </w:tcPr>
          <w:p w14:paraId="2515BC2A" w14:textId="12653DD9" w:rsidR="002E57FA" w:rsidRDefault="002E57FA" w:rsidP="008E0058">
            <w:pPr>
              <w:pStyle w:val="Incontec"/>
              <w:rPr>
                <w:sz w:val="20"/>
                <w:szCs w:val="20"/>
              </w:rPr>
            </w:pPr>
            <w:r>
              <w:rPr>
                <w:sz w:val="20"/>
                <w:szCs w:val="20"/>
              </w:rPr>
              <w:t>66</w:t>
            </w:r>
          </w:p>
        </w:tc>
      </w:tr>
      <w:tr w:rsidR="00DD1C2C" w14:paraId="570EFF30" w14:textId="77777777" w:rsidTr="008E0058">
        <w:tc>
          <w:tcPr>
            <w:tcW w:w="8075" w:type="dxa"/>
          </w:tcPr>
          <w:p w14:paraId="2BE81570" w14:textId="3146FF0B" w:rsidR="00DD1C2C" w:rsidRPr="00A75AB6" w:rsidRDefault="00DD1C2C" w:rsidP="00DD1C2C">
            <w:pPr>
              <w:pStyle w:val="Incontec"/>
              <w:rPr>
                <w:b/>
                <w:i/>
              </w:rPr>
            </w:pPr>
            <w:r w:rsidRPr="00A75AB6">
              <w:rPr>
                <w:rFonts w:cs="Times New Roman"/>
                <w:b/>
                <w:i/>
                <w:sz w:val="22"/>
                <w:szCs w:val="22"/>
              </w:rPr>
              <w:lastRenderedPageBreak/>
              <w:t>Figura 5-11.</w:t>
            </w:r>
            <w:r w:rsidRPr="00A75AB6">
              <w:rPr>
                <w:rFonts w:cs="Times New Roman"/>
                <w:sz w:val="22"/>
                <w:szCs w:val="22"/>
              </w:rPr>
              <w:t xml:space="preserve"> Metodología usada para desarrollo de Software</w:t>
            </w:r>
            <w:r>
              <w:rPr>
                <w:rFonts w:cs="Times New Roman"/>
                <w:sz w:val="22"/>
                <w:szCs w:val="22"/>
              </w:rPr>
              <w:t xml:space="preserve">. </w:t>
            </w:r>
          </w:p>
        </w:tc>
        <w:tc>
          <w:tcPr>
            <w:tcW w:w="753" w:type="dxa"/>
          </w:tcPr>
          <w:p w14:paraId="018B4627" w14:textId="77777777" w:rsidR="00DD1C2C" w:rsidRDefault="00DD1C2C" w:rsidP="008E0058">
            <w:pPr>
              <w:pStyle w:val="Incontec"/>
              <w:rPr>
                <w:sz w:val="20"/>
                <w:szCs w:val="20"/>
              </w:rPr>
            </w:pPr>
          </w:p>
        </w:tc>
      </w:tr>
    </w:tbl>
    <w:p w14:paraId="29B896A2" w14:textId="77777777" w:rsidR="005922D6" w:rsidRDefault="005922D6" w:rsidP="00F12A4C">
      <w:pPr>
        <w:pStyle w:val="Incontec"/>
      </w:pPr>
    </w:p>
    <w:p w14:paraId="60A7E752" w14:textId="77777777" w:rsidR="00504DD3" w:rsidRDefault="00504DD3" w:rsidP="00504DD3"/>
    <w:p w14:paraId="246219DF" w14:textId="77777777" w:rsidR="00504DD3" w:rsidRDefault="00504DD3" w:rsidP="00504DD3"/>
    <w:p w14:paraId="628734C2" w14:textId="77777777" w:rsidR="00504DD3" w:rsidRDefault="00504DD3" w:rsidP="00504DD3"/>
    <w:p w14:paraId="77FFF1E1" w14:textId="77777777" w:rsidR="00504DD3" w:rsidRDefault="00504DD3" w:rsidP="00504DD3"/>
    <w:p w14:paraId="30EF4B29" w14:textId="77777777" w:rsidR="00504DD3" w:rsidRDefault="00504DD3" w:rsidP="00504DD3"/>
    <w:p w14:paraId="672338A3" w14:textId="77777777" w:rsidR="00504DD3" w:rsidRDefault="00504DD3" w:rsidP="00504DD3"/>
    <w:p w14:paraId="4D40AFC3" w14:textId="77777777" w:rsidR="00504DD3" w:rsidRDefault="00504DD3" w:rsidP="00504DD3"/>
    <w:p w14:paraId="45A3B0EB" w14:textId="77777777" w:rsidR="00504DD3" w:rsidRDefault="00504DD3" w:rsidP="00504DD3"/>
    <w:p w14:paraId="33C7027C" w14:textId="77777777" w:rsidR="00504DD3" w:rsidRDefault="00504DD3" w:rsidP="00504DD3"/>
    <w:p w14:paraId="74B72416" w14:textId="77777777" w:rsidR="00504DD3" w:rsidRDefault="00504DD3" w:rsidP="00504DD3"/>
    <w:p w14:paraId="30F0666A" w14:textId="77777777" w:rsidR="00504DD3" w:rsidRDefault="00504DD3" w:rsidP="00504DD3"/>
    <w:p w14:paraId="1195C541" w14:textId="77777777" w:rsidR="00504DD3" w:rsidRDefault="00504DD3" w:rsidP="00504DD3"/>
    <w:p w14:paraId="39BD12CC" w14:textId="77777777" w:rsidR="00504DD3" w:rsidRDefault="00504DD3" w:rsidP="00504DD3"/>
    <w:p w14:paraId="25870131" w14:textId="77777777" w:rsidR="00504DD3" w:rsidRDefault="00504DD3" w:rsidP="00504DD3"/>
    <w:p w14:paraId="4745698D" w14:textId="77777777" w:rsidR="00504DD3" w:rsidRDefault="00504DD3" w:rsidP="00504DD3"/>
    <w:p w14:paraId="4CEF1B44" w14:textId="77777777" w:rsidR="00504DD3" w:rsidRDefault="00504DD3" w:rsidP="00504DD3"/>
    <w:p w14:paraId="0BF5DFC4" w14:textId="77777777" w:rsidR="00504DD3" w:rsidRDefault="00504DD3" w:rsidP="00504DD3"/>
    <w:p w14:paraId="7296106E" w14:textId="77777777" w:rsidR="00504DD3" w:rsidRDefault="00504DD3" w:rsidP="00504DD3"/>
    <w:p w14:paraId="02014EF1" w14:textId="77777777" w:rsidR="00504DD3" w:rsidRDefault="00504DD3" w:rsidP="00504DD3"/>
    <w:p w14:paraId="073E1426" w14:textId="77777777" w:rsidR="00504DD3" w:rsidRDefault="00504DD3" w:rsidP="00504DD3"/>
    <w:p w14:paraId="7397A9CE" w14:textId="77777777" w:rsidR="00504DD3" w:rsidRDefault="00504DD3" w:rsidP="00504DD3"/>
    <w:p w14:paraId="1C5A36EB" w14:textId="77777777" w:rsidR="00504DD3" w:rsidRDefault="00504DD3" w:rsidP="00504DD3"/>
    <w:p w14:paraId="4BF9A013" w14:textId="77777777" w:rsidR="00504DD3" w:rsidRDefault="00504DD3" w:rsidP="00504DD3"/>
    <w:p w14:paraId="427ED66A" w14:textId="77777777" w:rsidR="00504DD3" w:rsidRDefault="00504DD3" w:rsidP="00504DD3"/>
    <w:p w14:paraId="16F46E5C" w14:textId="77777777" w:rsidR="00504DD3" w:rsidRDefault="00504DD3" w:rsidP="00504DD3"/>
    <w:p w14:paraId="3A3A8EB2" w14:textId="77777777" w:rsidR="00504DD3" w:rsidRDefault="00504DD3" w:rsidP="00504DD3"/>
    <w:p w14:paraId="7381233E" w14:textId="77777777" w:rsidR="00504DD3" w:rsidRDefault="00504DD3" w:rsidP="00504DD3"/>
    <w:p w14:paraId="3C3206E5" w14:textId="77777777" w:rsidR="00504DD3" w:rsidRDefault="00504DD3" w:rsidP="00504DD3"/>
    <w:p w14:paraId="663F6551" w14:textId="77777777" w:rsidR="00504DD3" w:rsidRDefault="00504DD3" w:rsidP="00504DD3"/>
    <w:p w14:paraId="291EC45F" w14:textId="77777777" w:rsidR="00504DD3" w:rsidRDefault="00504DD3" w:rsidP="00504DD3"/>
    <w:p w14:paraId="1C60323A" w14:textId="77777777" w:rsidR="00504DD3" w:rsidRDefault="00504DD3" w:rsidP="00504DD3"/>
    <w:p w14:paraId="31739A03" w14:textId="77777777" w:rsidR="00504DD3" w:rsidRDefault="00504DD3" w:rsidP="00504DD3"/>
    <w:p w14:paraId="3AE82EBF" w14:textId="77777777" w:rsidR="00504DD3" w:rsidRDefault="00504DD3" w:rsidP="00504DD3"/>
    <w:p w14:paraId="78561E10" w14:textId="77777777" w:rsidR="00504DD3" w:rsidRDefault="00504DD3" w:rsidP="00504DD3"/>
    <w:p w14:paraId="1ACC535C" w14:textId="77777777" w:rsidR="00504DD3" w:rsidRDefault="00504DD3" w:rsidP="00504DD3"/>
    <w:p w14:paraId="2BA6BA87" w14:textId="77777777" w:rsidR="00504DD3" w:rsidRDefault="00504DD3" w:rsidP="00504DD3"/>
    <w:p w14:paraId="364E992C" w14:textId="77777777" w:rsidR="00504DD3" w:rsidRDefault="00504DD3" w:rsidP="00504DD3"/>
    <w:p w14:paraId="0056F572" w14:textId="77777777" w:rsidR="00504DD3" w:rsidRDefault="00504DD3" w:rsidP="00504DD3"/>
    <w:p w14:paraId="2312BC54" w14:textId="77777777" w:rsidR="00504DD3" w:rsidRDefault="00504DD3" w:rsidP="00504DD3"/>
    <w:p w14:paraId="20CFB8E9" w14:textId="77777777" w:rsidR="00504DD3" w:rsidRDefault="00504DD3" w:rsidP="00504DD3"/>
    <w:p w14:paraId="5BF59510" w14:textId="77777777" w:rsidR="00504DD3" w:rsidRDefault="00504DD3" w:rsidP="00504DD3"/>
    <w:p w14:paraId="77647F85" w14:textId="77777777" w:rsidR="00504DD3" w:rsidRDefault="00504DD3" w:rsidP="00504DD3"/>
    <w:p w14:paraId="657D030E" w14:textId="77777777" w:rsidR="00504DD3" w:rsidRDefault="00504DD3" w:rsidP="00504DD3"/>
    <w:p w14:paraId="0316EFBF" w14:textId="21F82112" w:rsidR="005922D6" w:rsidRPr="00A97076" w:rsidRDefault="005922D6" w:rsidP="00F12A4C">
      <w:pPr>
        <w:pStyle w:val="Incontec"/>
        <w:rPr>
          <w:rFonts w:cs="Times New Roman"/>
        </w:rPr>
      </w:pPr>
      <w:r w:rsidRPr="00A97076">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Look w:val="04A0" w:firstRow="1" w:lastRow="0" w:firstColumn="1" w:lastColumn="0" w:noHBand="0" w:noVBand="1"/>
      </w:tblPr>
      <w:tblGrid>
        <w:gridCol w:w="8075"/>
        <w:gridCol w:w="753"/>
      </w:tblGrid>
      <w:tr w:rsidR="004E644E" w14:paraId="500F459D" w14:textId="77777777" w:rsidTr="00504DD3">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504DD3">
        <w:tc>
          <w:tcPr>
            <w:tcW w:w="8075" w:type="dxa"/>
          </w:tcPr>
          <w:p w14:paraId="74EE77F1" w14:textId="63216A24" w:rsidR="004E644E" w:rsidRPr="00504DD3" w:rsidRDefault="00504DD3" w:rsidP="00504DD3">
            <w:pPr>
              <w:pStyle w:val="Incontec"/>
            </w:pPr>
            <w:r>
              <w:t xml:space="preserve">I </w:t>
            </w:r>
            <w:r w:rsidR="00BA299F" w:rsidRPr="00504DD3">
              <w:t>ANEXO. Encuesta Análisis Sectores de Mercado</w:t>
            </w:r>
          </w:p>
        </w:tc>
        <w:tc>
          <w:tcPr>
            <w:tcW w:w="753" w:type="dxa"/>
          </w:tcPr>
          <w:p w14:paraId="7B7C4591" w14:textId="6973EB8C" w:rsidR="004E644E" w:rsidRDefault="004E644E" w:rsidP="00504DD3">
            <w:pPr>
              <w:pStyle w:val="Incontec"/>
            </w:pPr>
            <w:r w:rsidRPr="00A97076">
              <w:t>1</w:t>
            </w:r>
            <w:r w:rsidR="0018432B">
              <w:t>03</w:t>
            </w:r>
          </w:p>
        </w:tc>
      </w:tr>
      <w:tr w:rsidR="004E644E" w14:paraId="59E9C6E5" w14:textId="77777777" w:rsidTr="00504DD3">
        <w:tc>
          <w:tcPr>
            <w:tcW w:w="8075" w:type="dxa"/>
          </w:tcPr>
          <w:p w14:paraId="4E94B558" w14:textId="13F1D7D9" w:rsidR="004E644E" w:rsidRPr="00504DD3" w:rsidRDefault="00504DD3" w:rsidP="00504DD3">
            <w:pPr>
              <w:pStyle w:val="Incontec"/>
            </w:pPr>
            <w:r>
              <w:t xml:space="preserve">II </w:t>
            </w:r>
            <w:r w:rsidR="0018432B" w:rsidRPr="00504DD3">
              <w:t>ANEXO.  Productos Sustitutos – Promedio de Costo</w:t>
            </w:r>
          </w:p>
        </w:tc>
        <w:tc>
          <w:tcPr>
            <w:tcW w:w="753" w:type="dxa"/>
          </w:tcPr>
          <w:p w14:paraId="39FDD539" w14:textId="4AABCED9" w:rsidR="004E644E" w:rsidRDefault="0018432B" w:rsidP="00504DD3">
            <w:pPr>
              <w:pStyle w:val="Incontec"/>
            </w:pPr>
            <w:r>
              <w:t>105</w:t>
            </w:r>
          </w:p>
        </w:tc>
      </w:tr>
      <w:tr w:rsidR="004E644E" w14:paraId="57D51B0F" w14:textId="77777777" w:rsidTr="00504DD3">
        <w:tc>
          <w:tcPr>
            <w:tcW w:w="8075" w:type="dxa"/>
          </w:tcPr>
          <w:p w14:paraId="78801B33" w14:textId="3C2B375E" w:rsidR="004E644E" w:rsidRDefault="004E644E" w:rsidP="00665D3C">
            <w:pPr>
              <w:pStyle w:val="Incontec"/>
            </w:pPr>
          </w:p>
        </w:tc>
        <w:tc>
          <w:tcPr>
            <w:tcW w:w="753" w:type="dxa"/>
          </w:tcPr>
          <w:p w14:paraId="65A075D3" w14:textId="60F7F780" w:rsidR="004E644E" w:rsidRDefault="004E644E" w:rsidP="00665D3C">
            <w:pPr>
              <w:pStyle w:val="Incontec"/>
            </w:pPr>
          </w:p>
        </w:tc>
      </w:tr>
      <w:tr w:rsidR="004E644E" w14:paraId="40A6E5E7" w14:textId="77777777" w:rsidTr="00504DD3">
        <w:tc>
          <w:tcPr>
            <w:tcW w:w="8075" w:type="dxa"/>
          </w:tcPr>
          <w:p w14:paraId="257BEE82" w14:textId="77777777" w:rsidR="004E644E" w:rsidRDefault="004E644E" w:rsidP="00665D3C">
            <w:pPr>
              <w:pStyle w:val="Incontec"/>
            </w:pPr>
          </w:p>
        </w:tc>
        <w:tc>
          <w:tcPr>
            <w:tcW w:w="753" w:type="dxa"/>
          </w:tcPr>
          <w:p w14:paraId="1E79C5D3" w14:textId="77777777" w:rsidR="004E644E" w:rsidRDefault="004E644E" w:rsidP="00665D3C">
            <w:pPr>
              <w:pStyle w:val="Incontec"/>
            </w:pPr>
          </w:p>
        </w:tc>
      </w:tr>
      <w:tr w:rsidR="004E644E" w14:paraId="351C0ABF" w14:textId="77777777" w:rsidTr="00504DD3">
        <w:tc>
          <w:tcPr>
            <w:tcW w:w="8075" w:type="dxa"/>
          </w:tcPr>
          <w:p w14:paraId="5DCE95E0" w14:textId="77777777" w:rsidR="004E644E" w:rsidRDefault="004E644E" w:rsidP="00665D3C">
            <w:pPr>
              <w:pStyle w:val="Incontec"/>
            </w:pPr>
          </w:p>
        </w:tc>
        <w:tc>
          <w:tcPr>
            <w:tcW w:w="753" w:type="dxa"/>
          </w:tcPr>
          <w:p w14:paraId="59588CBD" w14:textId="77777777" w:rsidR="004E644E" w:rsidRDefault="004E644E" w:rsidP="00665D3C">
            <w:pPr>
              <w:pStyle w:val="Incontec"/>
            </w:pPr>
          </w:p>
        </w:tc>
      </w:tr>
      <w:tr w:rsidR="004E644E" w14:paraId="2ACECC2F" w14:textId="77777777" w:rsidTr="00504DD3">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504DD3">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77777777" w:rsidR="005922D6" w:rsidRDefault="005922D6" w:rsidP="00F12A4C">
      <w:pPr>
        <w:pStyle w:val="Incontec"/>
        <w:rPr>
          <w:rFonts w:ascii="Times New Roman" w:hAnsi="Times New Roman" w:cs="Times New Roman"/>
        </w:rPr>
      </w:pPr>
    </w:p>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77445EEC" w14:textId="77777777" w:rsidR="005922D6" w:rsidRDefault="005922D6" w:rsidP="00F12A4C">
      <w:pPr>
        <w:pStyle w:val="Incontec"/>
        <w:rPr>
          <w:rFonts w:ascii="Times New Roman" w:hAnsi="Times New Roman" w:cs="Times New Roman"/>
        </w:rPr>
      </w:pPr>
    </w:p>
    <w:p w14:paraId="14FA7E2A" w14:textId="77777777" w:rsidR="005922D6" w:rsidRDefault="005922D6" w:rsidP="00F12A4C">
      <w:pPr>
        <w:pStyle w:val="Incontec"/>
        <w:rPr>
          <w:rFonts w:ascii="Times New Roman" w:hAnsi="Times New Roman" w:cs="Times New Roman"/>
        </w:rPr>
      </w:pPr>
    </w:p>
    <w:p w14:paraId="68C6DBF6" w14:textId="77777777" w:rsidR="005922D6" w:rsidRDefault="005922D6" w:rsidP="00F12A4C">
      <w:pPr>
        <w:pStyle w:val="Incontec"/>
        <w:rPr>
          <w:rFonts w:ascii="Times New Roman" w:hAnsi="Times New Roman" w:cs="Times New Roman"/>
        </w:rPr>
      </w:pPr>
    </w:p>
    <w:p w14:paraId="2FF149E1"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1" w:name="_30j0zll" w:colFirst="0" w:colLast="0"/>
      <w:bookmarkStart w:id="2" w:name="_Toc474914980"/>
      <w:bookmarkEnd w:id="1"/>
      <w:r w:rsidRPr="00A97076">
        <w:rPr>
          <w:rFonts w:cs="Times New Roman"/>
          <w:sz w:val="32"/>
          <w:szCs w:val="32"/>
        </w:rPr>
        <w:lastRenderedPageBreak/>
        <w:t>RESUMEN EJECUTIVO</w:t>
      </w:r>
      <w:bookmarkEnd w:id="2"/>
      <w:r w:rsidRPr="00A97076">
        <w:rPr>
          <w:rFonts w:cs="Times New Roman"/>
          <w:sz w:val="32"/>
          <w:szCs w:val="32"/>
        </w:rPr>
        <w:t xml:space="preserve"> </w:t>
      </w:r>
    </w:p>
    <w:p w14:paraId="06A18D22" w14:textId="77777777" w:rsidR="00D30904" w:rsidRPr="00527418" w:rsidRDefault="00D30904" w:rsidP="00F12A4C">
      <w:pPr>
        <w:pStyle w:val="Incontec"/>
        <w:rPr>
          <w:rFonts w:ascii="Times New Roman" w:hAnsi="Times New Roman" w:cs="Times New Roman"/>
        </w:rPr>
      </w:pPr>
    </w:p>
    <w:p w14:paraId="01CADC94" w14:textId="50D7A83B" w:rsidR="00D30904" w:rsidRPr="00527418" w:rsidRDefault="00D868FD" w:rsidP="00F12A4C">
      <w:pPr>
        <w:pStyle w:val="Incontec"/>
        <w:rPr>
          <w:rFonts w:ascii="Times New Roman" w:hAnsi="Times New Roman" w:cs="Times New Roman"/>
        </w:rPr>
      </w:pPr>
      <w:r w:rsidRPr="00527418">
        <w:rPr>
          <w:rFonts w:ascii="Times New Roman" w:eastAsia="Arial" w:hAnsi="Times New Roman" w:cs="Times New Roman"/>
        </w:rPr>
        <w:t xml:space="preserve">Nuestro mercado principalmente será enfocado en la ciudad de Bogotá, actualmente en </w:t>
      </w:r>
      <w:r w:rsidR="006B5A99" w:rsidRPr="00527418">
        <w:rPr>
          <w:rFonts w:ascii="Times New Roman" w:eastAsia="Arial" w:hAnsi="Times New Roman" w:cs="Times New Roman"/>
        </w:rPr>
        <w:t>Bogotá</w:t>
      </w:r>
      <w:r w:rsidRPr="00527418">
        <w:rPr>
          <w:rFonts w:ascii="Times New Roman" w:eastAsia="Arial" w:hAnsi="Times New Roman" w:cs="Times New Roman"/>
        </w:rPr>
        <w:t xml:space="preserve"> en los colegios oficiales del distrito se encuentran más de 2000 estudiantes con </w:t>
      </w:r>
      <w:r w:rsidR="00192E49">
        <w:rPr>
          <w:rFonts w:ascii="Times New Roman" w:eastAsia="Arial" w:hAnsi="Times New Roman" w:cs="Times New Roman"/>
        </w:rPr>
        <w:t>Limitacion Cognitiva</w:t>
      </w:r>
      <w:r w:rsidRPr="00527418">
        <w:rPr>
          <w:rFonts w:ascii="Times New Roman" w:eastAsia="Arial" w:hAnsi="Times New Roman" w:cs="Times New Roman"/>
        </w:rPr>
        <w:t xml:space="preserve"> estudiando, es un mercado que </w:t>
      </w:r>
      <w:r w:rsidR="005A4910">
        <w:rPr>
          <w:rFonts w:ascii="Times New Roman" w:eastAsia="Arial" w:hAnsi="Times New Roman" w:cs="Times New Roman"/>
        </w:rPr>
        <w:t>Inclu</w:t>
      </w:r>
      <w:r w:rsidRPr="00527418">
        <w:rPr>
          <w:rFonts w:ascii="Times New Roman" w:eastAsia="Arial" w:hAnsi="Times New Roman" w:cs="Times New Roman"/>
        </w:rPr>
        <w:t>soft podría atacar de mano de la alcaldía, nuestra idea también es llegar a las personas que en este momento se encuentran descolarizadas que pueden ser más del doble que se encuentran en este momento colegios, la mayoría se encuentra en instituciones o fundaciones especializadas en el manejo de estas poblaciones; Luego que el modelo esté firme en Bogotá se podrá escalar a otras principales ciudad del país, para luego llevarlo a todo el país.</w:t>
      </w:r>
    </w:p>
    <w:p w14:paraId="5E7CBDBB" w14:textId="2E4EFEB1" w:rsidR="00D30904" w:rsidRPr="00527418" w:rsidRDefault="00D868FD" w:rsidP="00F12A4C">
      <w:pPr>
        <w:pStyle w:val="Incontec"/>
        <w:rPr>
          <w:rFonts w:ascii="Times New Roman" w:hAnsi="Times New Roman" w:cs="Times New Roman"/>
        </w:rPr>
      </w:pPr>
      <w:r w:rsidRPr="00527418">
        <w:rPr>
          <w:rFonts w:ascii="Times New Roman" w:eastAsia="Arial" w:hAnsi="Times New Roman" w:cs="Times New Roman"/>
        </w:rPr>
        <w:t xml:space="preserve">En la actualidad el mercado de la tecnología enfocado a la discapacidad 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Pr>
          <w:rFonts w:ascii="Times New Roman" w:eastAsia="Arial" w:hAnsi="Times New Roman" w:cs="Times New Roman"/>
        </w:rPr>
        <w:t>para este mercado, por lo cual IncluS</w:t>
      </w:r>
      <w:r w:rsidRPr="00527418">
        <w:rPr>
          <w:rFonts w:ascii="Times New Roman" w:eastAsia="Arial" w:hAnsi="Times New Roman" w:cs="Times New Roman"/>
        </w:rPr>
        <w:t>oft puede entrar muy fuerte en el mercado y atacar ese potencial de mercado.</w:t>
      </w:r>
    </w:p>
    <w:p w14:paraId="72878FF7" w14:textId="77777777" w:rsidR="00D30904" w:rsidRPr="00527418" w:rsidRDefault="00D868FD" w:rsidP="00F12A4C">
      <w:pPr>
        <w:pStyle w:val="Incontec"/>
        <w:rPr>
          <w:rFonts w:ascii="Times New Roman" w:eastAsia="Arial" w:hAnsi="Times New Roman" w:cs="Times New Roman"/>
        </w:rPr>
      </w:pPr>
      <w:r w:rsidRPr="00527418">
        <w:rPr>
          <w:rFonts w:ascii="Times New Roman" w:eastAsia="Arial" w:hAnsi="Times New Roman" w:cs="Times New Roman"/>
        </w:rPr>
        <w:t>La inversión inicial deberá ser de 54817.615 para comenzar con la empresa, Dicha inversión se recupera en el 3 año de funcionamiento de la empresa, el TIR del proyecto es de 24.6%, lo que garantiza que habrá rentabilidad; la inversión inicial es pequeña a comparación de grandes proyectos, ya que solo se necesita de equipos y de un muy buen equipo de trabajo para iniciar.</w:t>
      </w:r>
    </w:p>
    <w:p w14:paraId="55AAF030" w14:textId="77777777" w:rsidR="00224974" w:rsidRPr="00527418" w:rsidRDefault="00224974" w:rsidP="00F12A4C">
      <w:pPr>
        <w:pStyle w:val="Incontec"/>
        <w:rPr>
          <w:rFonts w:ascii="Times New Roman" w:eastAsia="Arial" w:hAnsi="Times New Roman" w:cs="Times New Roman"/>
        </w:rPr>
      </w:pPr>
    </w:p>
    <w:p w14:paraId="19CD4C37" w14:textId="77777777" w:rsidR="00224974" w:rsidRPr="00527418" w:rsidRDefault="00224974" w:rsidP="00F12A4C">
      <w:pPr>
        <w:pStyle w:val="Incontec"/>
        <w:rPr>
          <w:rFonts w:ascii="Times New Roman" w:eastAsia="Arial" w:hAnsi="Times New Roman" w:cs="Times New Roman"/>
        </w:rPr>
      </w:pPr>
    </w:p>
    <w:p w14:paraId="73F1873C" w14:textId="77777777" w:rsidR="00224974" w:rsidRPr="00527418" w:rsidRDefault="00224974" w:rsidP="00F12A4C">
      <w:pPr>
        <w:pStyle w:val="Incontec"/>
        <w:rPr>
          <w:rFonts w:ascii="Times New Roman" w:hAnsi="Times New Roman" w:cs="Times New Roman"/>
        </w:rPr>
      </w:pPr>
    </w:p>
    <w:p w14:paraId="19EB27B8" w14:textId="77777777" w:rsidR="00CC11AC" w:rsidRDefault="00CC11AC" w:rsidP="00F12A4C">
      <w:pPr>
        <w:pStyle w:val="Incontec"/>
        <w:rPr>
          <w:rFonts w:ascii="Times New Roman" w:hAnsi="Times New Roman" w:cs="Times New Roman"/>
        </w:rPr>
      </w:pP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AEDA460" w14:textId="77777777" w:rsidR="007971B5" w:rsidRDefault="007971B5" w:rsidP="007971B5"/>
    <w:p w14:paraId="39C7ED30" w14:textId="77777777" w:rsidR="007971B5" w:rsidRDefault="007971B5" w:rsidP="007971B5"/>
    <w:p w14:paraId="447FC91F" w14:textId="15324942" w:rsidR="005922D6" w:rsidRPr="000F7F3A" w:rsidRDefault="005922D6" w:rsidP="00B43D6F">
      <w:pPr>
        <w:pStyle w:val="Ttulo1"/>
        <w:numPr>
          <w:ilvl w:val="0"/>
          <w:numId w:val="2"/>
        </w:numPr>
        <w:jc w:val="center"/>
        <w:rPr>
          <w:rFonts w:ascii="LM Roman 10" w:hAnsi="LM Roman 10"/>
          <w:b/>
          <w:sz w:val="32"/>
        </w:rPr>
      </w:pPr>
      <w:bookmarkStart w:id="3" w:name="_Toc474914981"/>
      <w:r w:rsidRPr="000F7F3A">
        <w:rPr>
          <w:rFonts w:ascii="LM Roman 10" w:hAnsi="LM Roman 10"/>
          <w:b/>
          <w:sz w:val="32"/>
        </w:rPr>
        <w:lastRenderedPageBreak/>
        <w:t>INTRODUCCIÓN</w:t>
      </w:r>
      <w:bookmarkEnd w:id="3"/>
    </w:p>
    <w:p w14:paraId="75537B42" w14:textId="77777777" w:rsidR="005922D6" w:rsidRDefault="005922D6" w:rsidP="00F12A4C">
      <w:pPr>
        <w:pStyle w:val="Incontec"/>
      </w:pPr>
    </w:p>
    <w:p w14:paraId="7B5FB8DE" w14:textId="77777777" w:rsidR="00E40D26" w:rsidRPr="00E40D26" w:rsidRDefault="00E40D26" w:rsidP="00E40D26"/>
    <w:p w14:paraId="2D189CFF" w14:textId="77777777" w:rsidR="0015681E" w:rsidRDefault="0015681E" w:rsidP="0015681E">
      <w:pPr>
        <w:pStyle w:val="Incontec"/>
        <w:rPr>
          <w:rFonts w:cs="Times New Roman"/>
        </w:rPr>
      </w:pPr>
      <w:r>
        <w:rPr>
          <w:rFonts w:cs="Times New Roman"/>
        </w:rPr>
        <w:t xml:space="preserve">Según el Ministerio de Educación Nacional </w:t>
      </w:r>
      <w:sdt>
        <w:sdtPr>
          <w:rPr>
            <w:rFonts w:cs="Times New Roman"/>
          </w:rPr>
          <w:id w:val="1752240261"/>
          <w:citation/>
        </w:sdtPr>
        <w:sdtContent>
          <w:r>
            <w:rPr>
              <w:rFonts w:cs="Times New Roman"/>
            </w:rPr>
            <w:fldChar w:fldCharType="begin"/>
          </w:r>
          <w:r>
            <w:rPr>
              <w:rFonts w:cs="Times New Roman"/>
            </w:rPr>
            <w:instrText xml:space="preserve">CITATION Min161 \l 9226 </w:instrText>
          </w:r>
          <w:r>
            <w:rPr>
              <w:rFonts w:cs="Times New Roman"/>
            </w:rPr>
            <w:fldChar w:fldCharType="separate"/>
          </w:r>
          <w:r w:rsidR="00643776" w:rsidRPr="00643776">
            <w:rPr>
              <w:rFonts w:cs="Times New Roman"/>
              <w:noProof/>
            </w:rPr>
            <w:t>(8)</w:t>
          </w:r>
          <w:r>
            <w:rPr>
              <w:rFonts w:cs="Times New Roman"/>
            </w:rPr>
            <w:fldChar w:fldCharType="end"/>
          </w:r>
        </w:sdtContent>
      </w:sdt>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4" w:name="_Toc474914982"/>
      <w:r w:rsidRPr="002E21AE">
        <w:rPr>
          <w:sz w:val="28"/>
        </w:rPr>
        <w:t>PLANTEAMIENTO DEL PROBLEMA</w:t>
      </w:r>
      <w:bookmarkEnd w:id="4"/>
      <w:r w:rsidRPr="002E21AE">
        <w:rPr>
          <w:sz w:val="28"/>
        </w:rPr>
        <w:t xml:space="preserve"> </w:t>
      </w:r>
    </w:p>
    <w:p w14:paraId="224406F9" w14:textId="77777777" w:rsidR="00E40D26" w:rsidRPr="00E40D26" w:rsidRDefault="00E40D26" w:rsidP="00E40D26"/>
    <w:p w14:paraId="4DDB9D1C" w14:textId="77777777"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Special Olympics </w:t>
      </w:r>
      <w:sdt>
        <w:sdtPr>
          <w:rPr>
            <w:rFonts w:eastAsiaTheme="minorHAnsi" w:cs="Times New Roman"/>
            <w:lang w:eastAsia="en-US"/>
          </w:rPr>
          <w:id w:val="-1695914652"/>
          <w:citation/>
        </w:sdtPr>
        <w:sdtContent>
          <w:r>
            <w:rPr>
              <w:rFonts w:eastAsiaTheme="minorHAnsi" w:cs="Times New Roman"/>
              <w:lang w:eastAsia="en-US"/>
            </w:rPr>
            <w:fldChar w:fldCharType="begin"/>
          </w:r>
          <w:r>
            <w:rPr>
              <w:rFonts w:eastAsiaTheme="minorHAnsi" w:cs="Times New Roman"/>
              <w:lang w:eastAsia="en-US"/>
            </w:rPr>
            <w:instrText xml:space="preserve"> CITATION Spe09 \l 9226 </w:instrText>
          </w:r>
          <w:r>
            <w:rPr>
              <w:rFonts w:eastAsiaTheme="minorHAnsi" w:cs="Times New Roman"/>
              <w:lang w:eastAsia="en-US"/>
            </w:rPr>
            <w:fldChar w:fldCharType="separate"/>
          </w:r>
          <w:r w:rsidR="00643776" w:rsidRPr="00643776">
            <w:rPr>
              <w:rFonts w:eastAsiaTheme="minorHAnsi" w:cs="Times New Roman"/>
              <w:noProof/>
              <w:lang w:eastAsia="en-US"/>
            </w:rPr>
            <w:t>(9)</w:t>
          </w:r>
          <w:r>
            <w:rPr>
              <w:rFonts w:eastAsiaTheme="minorHAnsi" w:cs="Times New Roman"/>
              <w:lang w:eastAsia="en-US"/>
            </w:rPr>
            <w:fldChar w:fldCharType="end"/>
          </w:r>
        </w:sdtContent>
      </w:sdt>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sdt>
        <w:sdtPr>
          <w:rPr>
            <w:rFonts w:eastAsiaTheme="minorHAnsi" w:cs="Times New Roman"/>
            <w:lang w:eastAsia="en-US"/>
          </w:rPr>
          <w:id w:val="-1235696665"/>
          <w:citation/>
        </w:sdtPr>
        <w:sdtContent>
          <w:r>
            <w:rPr>
              <w:rFonts w:eastAsiaTheme="minorHAnsi" w:cs="Times New Roman"/>
              <w:lang w:eastAsia="en-US"/>
            </w:rPr>
            <w:fldChar w:fldCharType="begin"/>
          </w:r>
          <w:r>
            <w:rPr>
              <w:rFonts w:eastAsiaTheme="minorHAnsi" w:cs="Times New Roman"/>
              <w:lang w:eastAsia="en-US"/>
            </w:rPr>
            <w:instrText xml:space="preserve"> CITATION OMS13 \l 9226 </w:instrText>
          </w:r>
          <w:r>
            <w:rPr>
              <w:rFonts w:eastAsiaTheme="minorHAnsi" w:cs="Times New Roman"/>
              <w:lang w:eastAsia="en-US"/>
            </w:rPr>
            <w:fldChar w:fldCharType="separate"/>
          </w:r>
          <w:r w:rsidR="00643776" w:rsidRPr="00643776">
            <w:rPr>
              <w:rFonts w:eastAsiaTheme="minorHAnsi" w:cs="Times New Roman"/>
              <w:noProof/>
              <w:lang w:eastAsia="en-US"/>
            </w:rPr>
            <w:t>(10)</w:t>
          </w:r>
          <w:r>
            <w:rPr>
              <w:rFonts w:eastAsiaTheme="minorHAnsi" w:cs="Times New Roman"/>
              <w:lang w:eastAsia="en-US"/>
            </w:rPr>
            <w:fldChar w:fldCharType="end"/>
          </w:r>
        </w:sdtContent>
      </w:sdt>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w:t>
      </w:r>
      <w:r>
        <w:rPr>
          <w:rFonts w:eastAsiaTheme="minorHAnsi" w:cs="Times New Roman"/>
          <w:lang w:eastAsia="en-US"/>
        </w:rPr>
        <w:lastRenderedPageBreak/>
        <w:t xml:space="preserve">de las personas con limitaciones a servicios que las personas regulares consideran como obvios, en particular la salud, la educación, el empleo, el transporte, o la información. </w:t>
      </w:r>
    </w:p>
    <w:p w14:paraId="09479738" w14:textId="77777777"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sdt>
        <w:sdtPr>
          <w:rPr>
            <w:rFonts w:eastAsiaTheme="minorHAnsi" w:cs="Times New Roman"/>
            <w:lang w:eastAsia="en-US"/>
          </w:rPr>
          <w:id w:val="-1594539820"/>
          <w:citation/>
        </w:sdtPr>
        <w:sdtContent>
          <w:r>
            <w:rPr>
              <w:rFonts w:eastAsiaTheme="minorHAnsi" w:cs="Times New Roman"/>
              <w:lang w:eastAsia="en-US"/>
            </w:rPr>
            <w:fldChar w:fldCharType="begin"/>
          </w:r>
          <w:r>
            <w:rPr>
              <w:rFonts w:eastAsiaTheme="minorHAnsi" w:cs="Times New Roman"/>
              <w:lang w:eastAsia="en-US"/>
            </w:rPr>
            <w:instrText xml:space="preserve"> CITATION Min141 \l 9226 </w:instrText>
          </w:r>
          <w:r>
            <w:rPr>
              <w:rFonts w:eastAsiaTheme="minorHAnsi" w:cs="Times New Roman"/>
              <w:lang w:eastAsia="en-US"/>
            </w:rPr>
            <w:fldChar w:fldCharType="separate"/>
          </w:r>
          <w:r w:rsidR="00643776" w:rsidRPr="00643776">
            <w:rPr>
              <w:rFonts w:eastAsiaTheme="minorHAnsi" w:cs="Times New Roman"/>
              <w:noProof/>
              <w:lang w:eastAsia="en-US"/>
            </w:rPr>
            <w:t>(1)</w:t>
          </w:r>
          <w:r>
            <w:rPr>
              <w:rFonts w:eastAsiaTheme="minorHAnsi" w:cs="Times New Roman"/>
              <w:lang w:eastAsia="en-US"/>
            </w:rPr>
            <w:fldChar w:fldCharType="end"/>
          </w:r>
        </w:sdtContent>
      </w:sdt>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p>
    <w:p w14:paraId="35DAAD57" w14:textId="3D06A125"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sdt>
        <w:sdtPr>
          <w:rPr>
            <w:rFonts w:eastAsiaTheme="minorHAnsi" w:cs="Times New Roman"/>
            <w:lang w:eastAsia="en-US"/>
          </w:rPr>
          <w:id w:val="771513431"/>
          <w:citation/>
        </w:sdtPr>
        <w:sdtContent>
          <w:r>
            <w:rPr>
              <w:rFonts w:eastAsiaTheme="minorHAnsi" w:cs="Times New Roman"/>
              <w:lang w:eastAsia="en-US"/>
            </w:rPr>
            <w:fldChar w:fldCharType="begin"/>
          </w:r>
          <w:r>
            <w:rPr>
              <w:rFonts w:eastAsiaTheme="minorHAnsi" w:cs="Times New Roman"/>
              <w:lang w:eastAsia="en-US"/>
            </w:rPr>
            <w:instrText xml:space="preserve"> CITATION Min141 \l 9226 </w:instrText>
          </w:r>
          <w:r>
            <w:rPr>
              <w:rFonts w:eastAsiaTheme="minorHAnsi" w:cs="Times New Roman"/>
              <w:lang w:eastAsia="en-US"/>
            </w:rPr>
            <w:fldChar w:fldCharType="separate"/>
          </w:r>
          <w:r w:rsidR="00643776" w:rsidRPr="00643776">
            <w:rPr>
              <w:rFonts w:eastAsiaTheme="minorHAnsi" w:cs="Times New Roman"/>
              <w:noProof/>
              <w:lang w:eastAsia="en-US"/>
            </w:rPr>
            <w:t>(1)</w:t>
          </w:r>
          <w:r>
            <w:rPr>
              <w:rFonts w:eastAsiaTheme="minorHAnsi" w:cs="Times New Roman"/>
              <w:lang w:eastAsia="en-US"/>
            </w:rPr>
            <w:fldChar w:fldCharType="end"/>
          </w:r>
        </w:sdtContent>
      </w:sdt>
      <w:r>
        <w:rPr>
          <w:rFonts w:eastAsiaTheme="minorHAnsi" w:cs="Times New Roman"/>
          <w:lang w:eastAsia="en-US"/>
        </w:rPr>
        <w:t xml:space="preserve"> .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77777777" w:rsidR="005E663D" w:rsidRDefault="003F1120" w:rsidP="005E663D">
      <w:pPr>
        <w:pStyle w:val="Incontec"/>
        <w:keepNext/>
      </w:pPr>
      <w:r w:rsidRPr="003F1120">
        <w:rPr>
          <w:rFonts w:ascii="Times New Roman" w:eastAsiaTheme="minorHAnsi" w:hAnsi="Times New Roman" w:cs="Times New Roman"/>
          <w:noProof/>
          <w:color w:val="auto"/>
          <w:lang w:val="es-ES" w:eastAsia="es-ES"/>
        </w:rPr>
        <w:drawing>
          <wp:inline distT="0" distB="0" distL="0" distR="0" wp14:anchorId="65C09F53" wp14:editId="4407915D">
            <wp:extent cx="5615797" cy="1797539"/>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33" t="2079" r="15158" b="207"/>
                    <a:stretch/>
                  </pic:blipFill>
                  <pic:spPr bwMode="auto">
                    <a:xfrm>
                      <a:off x="0" y="0"/>
                      <a:ext cx="5672800" cy="1815785"/>
                    </a:xfrm>
                    <a:prstGeom prst="rect">
                      <a:avLst/>
                    </a:prstGeom>
                    <a:ln>
                      <a:noFill/>
                    </a:ln>
                    <a:extLst>
                      <a:ext uri="{53640926-AAD7-44D8-BBD7-CCE9431645EC}">
                        <a14:shadowObscured xmlns:a14="http://schemas.microsoft.com/office/drawing/2010/main"/>
                      </a:ext>
                    </a:extLst>
                  </pic:spPr>
                </pic:pic>
              </a:graphicData>
            </a:graphic>
          </wp:inline>
        </w:drawing>
      </w:r>
    </w:p>
    <w:p w14:paraId="162F8F48" w14:textId="7B0ABD0D"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5" w:name="OLE_LINK3"/>
      <w:bookmarkStart w:id="6" w:name="OLE_LINK4"/>
      <w:bookmarkStart w:id="7"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sdt>
        <w:sdtPr>
          <w:rPr>
            <w:rFonts w:ascii="LM Roman 10" w:eastAsiaTheme="minorHAnsi" w:hAnsi="LM Roman 10" w:cs="Times New Roman"/>
            <w:color w:val="auto"/>
            <w:sz w:val="22"/>
            <w:szCs w:val="22"/>
            <w:lang w:eastAsia="en-US"/>
          </w:rPr>
          <w:id w:val="36476459"/>
          <w:citation/>
        </w:sdtPr>
        <w:sdtContent>
          <w:r w:rsidR="00084E9F">
            <w:rPr>
              <w:rFonts w:ascii="LM Roman 10" w:eastAsiaTheme="minorHAnsi" w:hAnsi="LM Roman 10" w:cs="Times New Roman"/>
              <w:color w:val="auto"/>
              <w:sz w:val="22"/>
              <w:szCs w:val="22"/>
              <w:lang w:eastAsia="en-US"/>
            </w:rPr>
            <w:fldChar w:fldCharType="begin"/>
          </w:r>
          <w:r w:rsidR="00084E9F">
            <w:rPr>
              <w:rFonts w:ascii="LM Roman 10" w:eastAsiaTheme="minorHAnsi" w:hAnsi="LM Roman 10" w:cs="Times New Roman"/>
              <w:color w:val="auto"/>
              <w:sz w:val="22"/>
              <w:szCs w:val="22"/>
              <w:lang w:eastAsia="en-US"/>
            </w:rPr>
            <w:instrText xml:space="preserve"> CITATION Min141 \l 9226 </w:instrText>
          </w:r>
          <w:r w:rsidR="00084E9F">
            <w:rPr>
              <w:rFonts w:ascii="LM Roman 10" w:eastAsiaTheme="minorHAnsi" w:hAnsi="LM Roman 10" w:cs="Times New Roman"/>
              <w:color w:val="auto"/>
              <w:sz w:val="22"/>
              <w:szCs w:val="22"/>
              <w:lang w:eastAsia="en-US"/>
            </w:rPr>
            <w:fldChar w:fldCharType="separate"/>
          </w:r>
          <w:r w:rsidR="00643776" w:rsidRPr="00643776">
            <w:rPr>
              <w:rFonts w:ascii="LM Roman 10" w:eastAsiaTheme="minorHAnsi" w:hAnsi="LM Roman 10" w:cs="Times New Roman"/>
              <w:noProof/>
              <w:color w:val="auto"/>
              <w:sz w:val="22"/>
              <w:szCs w:val="22"/>
              <w:lang w:eastAsia="en-US"/>
            </w:rPr>
            <w:t>(1)</w:t>
          </w:r>
          <w:r w:rsidR="00084E9F">
            <w:rPr>
              <w:rFonts w:ascii="LM Roman 10" w:eastAsiaTheme="minorHAnsi" w:hAnsi="LM Roman 10" w:cs="Times New Roman"/>
              <w:color w:val="auto"/>
              <w:sz w:val="22"/>
              <w:szCs w:val="22"/>
              <w:lang w:eastAsia="en-US"/>
            </w:rPr>
            <w:fldChar w:fldCharType="end"/>
          </w:r>
        </w:sdtContent>
      </w:sdt>
    </w:p>
    <w:p w14:paraId="39E001AD" w14:textId="35906E70" w:rsidR="0083620F" w:rsidRDefault="0015681E" w:rsidP="0083620F">
      <w:pPr>
        <w:pStyle w:val="Incontec"/>
        <w:rPr>
          <w:rFonts w:eastAsia="Cambria"/>
        </w:rPr>
      </w:pPr>
      <w:bookmarkStart w:id="8" w:name="_Toc449933973"/>
      <w:bookmarkEnd w:id="5"/>
      <w:bookmarkEnd w:id="6"/>
      <w:bookmarkEnd w:id="7"/>
      <w:r w:rsidRPr="0083620F">
        <w:rPr>
          <w:rFonts w:eastAsia="Cambria"/>
        </w:rPr>
        <w:lastRenderedPageBreak/>
        <w:t xml:space="preserve">Para identificar de mejor manera la problemática asociada a la insatisfacción de las necesidades educativas especiales  que presentan niños y jóvenes como Daniel, es necesario analizar el sector educativo distrital. El ministerio de educación nacional </w:t>
      </w:r>
      <w:sdt>
        <w:sdtPr>
          <w:rPr>
            <w:rFonts w:eastAsia="Cambria"/>
          </w:rPr>
          <w:id w:val="-2030164190"/>
          <w:citation/>
        </w:sdtPr>
        <w:sdtContent>
          <w:r w:rsidRPr="0083620F">
            <w:rPr>
              <w:rFonts w:eastAsia="Cambria"/>
            </w:rPr>
            <w:fldChar w:fldCharType="begin"/>
          </w:r>
          <w:r w:rsidRPr="0083620F">
            <w:rPr>
              <w:rFonts w:eastAsia="Cambria"/>
            </w:rPr>
            <w:instrText xml:space="preserve"> CITATION MIN16 \l 9226 </w:instrText>
          </w:r>
          <w:r w:rsidRPr="0083620F">
            <w:rPr>
              <w:rFonts w:eastAsia="Cambria"/>
            </w:rPr>
            <w:fldChar w:fldCharType="separate"/>
          </w:r>
          <w:r w:rsidR="00643776" w:rsidRPr="00643776">
            <w:rPr>
              <w:rFonts w:eastAsia="Cambria"/>
              <w:noProof/>
            </w:rPr>
            <w:t>(11)</w:t>
          </w:r>
          <w:r w:rsidRPr="0083620F">
            <w:rPr>
              <w:rFonts w:eastAsia="Cambria"/>
            </w:rPr>
            <w:fldChar w:fldCharType="end"/>
          </w:r>
        </w:sdtContent>
      </w:sdt>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Judith Lasso </w:t>
      </w:r>
      <w:sdt>
        <w:sdtPr>
          <w:rPr>
            <w:rFonts w:eastAsia="Cambria"/>
          </w:rPr>
          <w:id w:val="672304857"/>
          <w:citation/>
        </w:sdtPr>
        <w:sdtContent>
          <w:r w:rsidRPr="0083620F">
            <w:rPr>
              <w:rFonts w:eastAsia="Cambria"/>
            </w:rPr>
            <w:fldChar w:fldCharType="begin"/>
          </w:r>
          <w:r w:rsidRPr="0083620F">
            <w:rPr>
              <w:rFonts w:eastAsia="Cambria"/>
            </w:rPr>
            <w:instrText xml:space="preserve"> CITATION Jud10 \l 9226 </w:instrText>
          </w:r>
          <w:r w:rsidRPr="0083620F">
            <w:rPr>
              <w:rFonts w:eastAsia="Cambria"/>
            </w:rPr>
            <w:fldChar w:fldCharType="separate"/>
          </w:r>
          <w:r w:rsidR="00643776" w:rsidRPr="00643776">
            <w:rPr>
              <w:rFonts w:eastAsia="Cambria"/>
              <w:noProof/>
            </w:rPr>
            <w:t>(12)</w:t>
          </w:r>
          <w:r w:rsidRPr="0083620F">
            <w:rPr>
              <w:rFonts w:eastAsia="Cambria"/>
            </w:rPr>
            <w:fldChar w:fldCharType="end"/>
          </w:r>
        </w:sdtContent>
      </w:sdt>
      <w:r w:rsidRPr="0083620F">
        <w:rPr>
          <w:rFonts w:eastAsia="Cambria"/>
        </w:rPr>
        <w:t xml:space="preserve">, en Bogotá para el año 2010 se encontraban matriculados cerca de 7190 estudiantes con limitaciones en Instituciones Educativas Distritales, de los cuales 3,759 estaban caracterizados con “limitación cognitiva”, 256 de ellos con “síndrome de Down” y 274 con “autismo”, estas cifras indican que solo un 26% </w:t>
      </w:r>
      <w:r w:rsidR="0083620F" w:rsidRPr="0083620F">
        <w:rPr>
          <w:rFonts w:eastAsia="Cambria"/>
        </w:rPr>
        <w:t xml:space="preserve">de </w:t>
      </w:r>
      <w:r w:rsidRPr="0083620F">
        <w:rPr>
          <w:rFonts w:eastAsia="Cambria"/>
        </w:rPr>
        <w:t>la población con limitaciones cognitivas en Bogotá accede a programas educativos ofrecidos por el gobierno.</w:t>
      </w:r>
    </w:p>
    <w:p w14:paraId="00E9868C" w14:textId="77777777" w:rsidR="0083620F" w:rsidRPr="0083620F" w:rsidRDefault="0083620F" w:rsidP="0083620F"/>
    <w:p w14:paraId="4A2AEDA3" w14:textId="6B4E2E04" w:rsidR="0015681E" w:rsidRPr="0083620F" w:rsidRDefault="0083620F" w:rsidP="0083620F">
      <w:pPr>
        <w:jc w:val="both"/>
        <w:rPr>
          <w:rFonts w:ascii="LM Roman 10" w:eastAsiaTheme="minorHAnsi" w:hAnsi="LM Roman 10" w:cs="Times New Roman"/>
          <w:sz w:val="24"/>
          <w:szCs w:val="24"/>
          <w:lang w:eastAsia="en-US"/>
        </w:rPr>
      </w:pPr>
      <w:r w:rsidRPr="0083620F">
        <w:rPr>
          <w:rFonts w:ascii="LM Roman 10" w:hAnsi="LM Roman 10"/>
          <w:sz w:val="24"/>
          <w:szCs w:val="24"/>
          <w:lang w:eastAsia="en-US"/>
        </w:rPr>
        <w:t>Este bajo porcentaje sin duda se debe al desconocimiento por parte de las familias en los procesos que se deben implementar para suplir las necesidades básicas de esta población</w:t>
      </w:r>
      <w:r w:rsidR="0015681E" w:rsidRPr="0083620F">
        <w:rPr>
          <w:rFonts w:ascii="LM Roman 10" w:eastAsiaTheme="minorHAnsi" w:hAnsi="LM Roman 10" w:cs="Times New Roman"/>
          <w:sz w:val="24"/>
          <w:szCs w:val="24"/>
          <w:lang w:eastAsia="en-US"/>
        </w:rPr>
        <w:t xml:space="preserve">, además </w:t>
      </w:r>
      <w:r>
        <w:rPr>
          <w:rFonts w:ascii="LM Roman 10" w:eastAsiaTheme="minorHAnsi" w:hAnsi="LM Roman 10" w:cs="Times New Roman"/>
          <w:sz w:val="24"/>
          <w:szCs w:val="24"/>
          <w:lang w:eastAsia="en-US"/>
        </w:rPr>
        <w:t>en los casos en los cuales las familias no pueden acceder a programas ofrecidos por el gobierno indican que</w:t>
      </w:r>
      <w:r w:rsidR="0015681E" w:rsidRPr="0083620F">
        <w:rPr>
          <w:rFonts w:ascii="LM Roman 10" w:eastAsiaTheme="minorHAnsi" w:hAnsi="LM Roman 10" w:cs="Times New Roman"/>
          <w:sz w:val="24"/>
          <w:szCs w:val="24"/>
          <w:lang w:eastAsia="en-US"/>
        </w:rPr>
        <w:t xml:space="preserve"> es complicado contar con un tutor</w:t>
      </w:r>
      <w:r>
        <w:rPr>
          <w:rFonts w:ascii="LM Roman 10" w:eastAsiaTheme="minorHAnsi" w:hAnsi="LM Roman 10" w:cs="Times New Roman"/>
          <w:sz w:val="24"/>
          <w:szCs w:val="24"/>
          <w:lang w:eastAsia="en-US"/>
        </w:rPr>
        <w:t xml:space="preserve"> </w:t>
      </w:r>
      <w:r w:rsidR="0015681E" w:rsidRPr="0083620F">
        <w:rPr>
          <w:rFonts w:ascii="LM Roman 10" w:eastAsiaTheme="minorHAnsi" w:hAnsi="LM Roman 10" w:cs="Times New Roman"/>
          <w:sz w:val="24"/>
          <w:szCs w:val="24"/>
          <w:lang w:eastAsia="en-US"/>
        </w:rPr>
        <w:t xml:space="preserve"> personal </w:t>
      </w:r>
      <w:r>
        <w:rPr>
          <w:rFonts w:ascii="LM Roman 10" w:eastAsiaTheme="minorHAnsi" w:hAnsi="LM Roman 10" w:cs="Times New Roman"/>
          <w:sz w:val="24"/>
          <w:szCs w:val="24"/>
          <w:lang w:eastAsia="en-US"/>
        </w:rPr>
        <w:t xml:space="preserve"> especializado </w:t>
      </w:r>
      <w:r w:rsidR="0015681E" w:rsidRPr="0083620F">
        <w:rPr>
          <w:rFonts w:ascii="LM Roman 10" w:eastAsiaTheme="minorHAnsi" w:hAnsi="LM Roman 10" w:cs="Times New Roman"/>
          <w:sz w:val="24"/>
          <w:szCs w:val="24"/>
          <w:lang w:eastAsia="en-US"/>
        </w:rPr>
        <w:t>por los costos que este  genera, donde en promedio, un tutor en Colombia cobra cerca de 35.000 pesos colombianos por una hora de sesión de acompañami</w:t>
      </w:r>
      <w:r>
        <w:rPr>
          <w:rFonts w:ascii="LM Roman 10" w:eastAsiaTheme="minorHAnsi" w:hAnsi="LM Roman 10" w:cs="Times New Roman"/>
          <w:sz w:val="24"/>
          <w:szCs w:val="24"/>
          <w:lang w:eastAsia="en-US"/>
        </w:rPr>
        <w:t>ento, es un costo muy alto que</w:t>
      </w:r>
      <w:r w:rsidR="0015681E" w:rsidRPr="0083620F">
        <w:rPr>
          <w:rFonts w:ascii="LM Roman 10" w:eastAsiaTheme="minorHAnsi" w:hAnsi="LM Roman 10" w:cs="Times New Roman"/>
          <w:sz w:val="24"/>
          <w:szCs w:val="24"/>
          <w:lang w:eastAsia="en-US"/>
        </w:rPr>
        <w:t xml:space="preserve"> muchas familias </w:t>
      </w:r>
      <w:r>
        <w:rPr>
          <w:rFonts w:ascii="LM Roman 10" w:eastAsiaTheme="minorHAnsi" w:hAnsi="LM Roman 10" w:cs="Times New Roman"/>
          <w:sz w:val="24"/>
          <w:szCs w:val="24"/>
          <w:lang w:eastAsia="en-US"/>
        </w:rPr>
        <w:t xml:space="preserve">no </w:t>
      </w:r>
      <w:r w:rsidR="0015681E" w:rsidRPr="0083620F">
        <w:rPr>
          <w:rFonts w:ascii="LM Roman 10" w:eastAsiaTheme="minorHAnsi" w:hAnsi="LM Roman 10" w:cs="Times New Roman"/>
          <w:sz w:val="24"/>
          <w:szCs w:val="24"/>
          <w:lang w:eastAsia="en-US"/>
        </w:rPr>
        <w:t>les interesa asumir.</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6940D4C8" w14:textId="77777777" w:rsidR="0015681E" w:rsidRDefault="0015681E" w:rsidP="0015681E"/>
    <w:p w14:paraId="772FE255" w14:textId="77777777" w:rsidR="0015681E" w:rsidRDefault="0015681E"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9" w:name="_Toc474914983"/>
      <w:r w:rsidRPr="002E21AE">
        <w:rPr>
          <w:rFonts w:ascii="LM Roman 10" w:eastAsiaTheme="majorEastAsia" w:hAnsi="LM Roman 10" w:cs="Arial"/>
          <w:color w:val="000000" w:themeColor="text1"/>
          <w:sz w:val="28"/>
          <w:szCs w:val="32"/>
          <w:lang w:eastAsia="en-US"/>
        </w:rPr>
        <w:lastRenderedPageBreak/>
        <w:t>OBJETIVOS</w:t>
      </w:r>
      <w:bookmarkEnd w:id="8"/>
      <w:bookmarkEnd w:id="9"/>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0" w:name="_Toc449933974"/>
      <w:bookmarkStart w:id="11" w:name="_Toc474914984"/>
      <w:r w:rsidRPr="007B3F65">
        <w:rPr>
          <w:rFonts w:ascii="LM Roman 10" w:eastAsiaTheme="majorEastAsia" w:hAnsi="LM Roman 10" w:cs="Arial"/>
          <w:color w:val="000000" w:themeColor="text1"/>
          <w:sz w:val="24"/>
          <w:szCs w:val="26"/>
          <w:lang w:eastAsia="en-US"/>
        </w:rPr>
        <w:t>Objetivo General</w:t>
      </w:r>
      <w:bookmarkEnd w:id="10"/>
      <w:r>
        <w:rPr>
          <w:rFonts w:ascii="LM Roman 10" w:eastAsiaTheme="majorEastAsia" w:hAnsi="LM Roman 10" w:cs="Arial"/>
          <w:color w:val="000000" w:themeColor="text1"/>
          <w:sz w:val="24"/>
          <w:szCs w:val="26"/>
          <w:lang w:eastAsia="en-US"/>
        </w:rPr>
        <w:t>.</w:t>
      </w:r>
      <w:bookmarkEnd w:id="11"/>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2" w:name="_Toc449933975"/>
      <w:bookmarkStart w:id="13" w:name="_Toc474914985"/>
      <w:r w:rsidRPr="007B3F65">
        <w:rPr>
          <w:rFonts w:ascii="LM Roman 10" w:eastAsiaTheme="majorEastAsia" w:hAnsi="LM Roman 10" w:cs="Arial"/>
          <w:color w:val="000000" w:themeColor="text1"/>
          <w:sz w:val="24"/>
          <w:szCs w:val="26"/>
          <w:lang w:eastAsia="en-US"/>
        </w:rPr>
        <w:t>Objetivos Específicos</w:t>
      </w:r>
      <w:bookmarkEnd w:id="12"/>
      <w:r>
        <w:rPr>
          <w:rFonts w:ascii="LM Roman 10" w:eastAsiaTheme="majorEastAsia" w:hAnsi="LM Roman 10" w:cs="Arial"/>
          <w:color w:val="000000" w:themeColor="text1"/>
          <w:sz w:val="24"/>
          <w:szCs w:val="26"/>
          <w:lang w:eastAsia="en-US"/>
        </w:rPr>
        <w:t>.</w:t>
      </w:r>
      <w:bookmarkEnd w:id="13"/>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77777777" w:rsidR="007B3F65" w:rsidRDefault="007B3F65" w:rsidP="007B3F65"/>
    <w:p w14:paraId="50065E0A" w14:textId="77777777" w:rsidR="007B3F65" w:rsidRDefault="007B3F65" w:rsidP="007B3F65"/>
    <w:p w14:paraId="1F529893" w14:textId="77777777" w:rsidR="007B3F65" w:rsidRDefault="007B3F65" w:rsidP="007B3F65"/>
    <w:p w14:paraId="3EB40B4E" w14:textId="77777777" w:rsidR="007B3F65" w:rsidRDefault="007B3F65"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4" w:name="_Toc449933972"/>
      <w:bookmarkStart w:id="15" w:name="_Toc474914986"/>
      <w:r w:rsidRPr="002E21AE">
        <w:rPr>
          <w:rFonts w:ascii="LM Roman 10" w:eastAsiaTheme="majorEastAsia" w:hAnsi="LM Roman 10" w:cs="Arial"/>
          <w:color w:val="000000" w:themeColor="text1"/>
          <w:sz w:val="28"/>
          <w:szCs w:val="32"/>
          <w:lang w:eastAsia="en-US"/>
        </w:rPr>
        <w:t>JUSTIFICACIÓN</w:t>
      </w:r>
      <w:bookmarkEnd w:id="14"/>
      <w:bookmarkEnd w:id="15"/>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2061160721"/>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DAN04 \l 9226 </w:instrText>
          </w:r>
          <w:r>
            <w:rPr>
              <w:rFonts w:ascii="LM Roman 10" w:eastAsiaTheme="minorHAnsi" w:hAnsi="LM Roman 10" w:cs="Arial"/>
              <w:color w:val="000000" w:themeColor="text1"/>
              <w:sz w:val="24"/>
              <w:szCs w:val="24"/>
              <w:lang w:eastAsia="en-US"/>
            </w:rPr>
            <w:fldChar w:fldCharType="separate"/>
          </w:r>
          <w:r w:rsidR="00643776" w:rsidRPr="00643776">
            <w:rPr>
              <w:rFonts w:ascii="LM Roman 10" w:eastAsiaTheme="minorHAnsi" w:hAnsi="LM Roman 10" w:cs="Arial"/>
              <w:noProof/>
              <w:color w:val="000000" w:themeColor="text1"/>
              <w:sz w:val="24"/>
              <w:szCs w:val="24"/>
              <w:lang w:eastAsia="en-US"/>
            </w:rPr>
            <w:t>(13)</w:t>
          </w:r>
          <w:r>
            <w:rPr>
              <w:rFonts w:ascii="LM Roman 10" w:eastAsiaTheme="minorHAnsi" w:hAnsi="LM Roman 10" w:cs="Arial"/>
              <w:color w:val="000000" w:themeColor="text1"/>
              <w:sz w:val="24"/>
              <w:szCs w:val="24"/>
              <w:lang w:eastAsia="en-US"/>
            </w:rPr>
            <w:fldChar w:fldCharType="end"/>
          </w:r>
        </w:sdtContent>
      </w:sdt>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embargo esta población recibe poca o ninguna atención, evidenciando que los niños con limitaciones tienen menos probabilidades de terminar sus estudios debido a que los modelos educativos actuales no se adaptan a sus necesidades. </w:t>
      </w:r>
    </w:p>
    <w:p w14:paraId="167B7183"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sdt>
        <w:sdtPr>
          <w:rPr>
            <w:rFonts w:ascii="LM Roman 10" w:eastAsiaTheme="minorHAnsi" w:hAnsi="LM Roman 10" w:cs="Arial"/>
            <w:color w:val="000000" w:themeColor="text1"/>
            <w:sz w:val="24"/>
            <w:szCs w:val="24"/>
            <w:lang w:eastAsia="en-US"/>
          </w:rPr>
          <w:id w:val="81960439"/>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CITATION UNE00 \l 9226 </w:instrText>
          </w:r>
          <w:r>
            <w:rPr>
              <w:rFonts w:ascii="LM Roman 10" w:eastAsiaTheme="minorHAnsi" w:hAnsi="LM Roman 10" w:cs="Arial"/>
              <w:color w:val="000000" w:themeColor="text1"/>
              <w:sz w:val="24"/>
              <w:szCs w:val="24"/>
              <w:lang w:eastAsia="en-US"/>
            </w:rPr>
            <w:fldChar w:fldCharType="separate"/>
          </w:r>
          <w:r w:rsidR="00643776" w:rsidRPr="00643776">
            <w:rPr>
              <w:rFonts w:ascii="LM Roman 10" w:eastAsiaTheme="minorHAnsi" w:hAnsi="LM Roman 10" w:cs="Arial"/>
              <w:noProof/>
              <w:color w:val="000000" w:themeColor="text1"/>
              <w:sz w:val="24"/>
              <w:szCs w:val="24"/>
              <w:lang w:eastAsia="en-US"/>
            </w:rPr>
            <w:t>(14)</w:t>
          </w:r>
          <w:r>
            <w:rPr>
              <w:rFonts w:ascii="LM Roman 10" w:eastAsiaTheme="minorHAnsi" w:hAnsi="LM Roman 10" w:cs="Arial"/>
              <w:color w:val="000000" w:themeColor="text1"/>
              <w:sz w:val="24"/>
              <w:szCs w:val="24"/>
              <w:lang w:eastAsia="en-US"/>
            </w:rPr>
            <w:fldChar w:fldCharType="end"/>
          </w:r>
        </w:sdtContent>
      </w:sdt>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lastRenderedPageBreak/>
        <w:t xml:space="preserve">Estudios de la fundación INTRAS han demostrado bajo el programa Gradior las ventajas que tiene el uso de software en el proceso de rehabilitación de una persona con limitación cognitiva, donde se indica que el proceso de aprendizaje es muy dinámico además de la flexibilidad que ofrecen, la posibilidad de proporcionar un feedback inmediato, la posibilidad de repetir el ejercicio múltiples veces o el registro de las puntuaciones. </w:t>
      </w:r>
      <w:sdt>
        <w:sdtPr>
          <w:rPr>
            <w:rFonts w:ascii="LM Roman 10" w:eastAsiaTheme="minorHAnsi" w:hAnsi="LM Roman 10" w:cs="Arial"/>
            <w:color w:val="000000" w:themeColor="text1"/>
            <w:sz w:val="24"/>
            <w:szCs w:val="24"/>
            <w:lang w:eastAsia="en-US"/>
          </w:rPr>
          <w:id w:val="520284355"/>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Ele12 \l 9226 </w:instrText>
          </w:r>
          <w:r>
            <w:rPr>
              <w:rFonts w:ascii="LM Roman 10" w:eastAsiaTheme="minorHAnsi" w:hAnsi="LM Roman 10" w:cs="Arial"/>
              <w:color w:val="000000" w:themeColor="text1"/>
              <w:sz w:val="24"/>
              <w:szCs w:val="24"/>
              <w:lang w:eastAsia="en-US"/>
            </w:rPr>
            <w:fldChar w:fldCharType="separate"/>
          </w:r>
          <w:r w:rsidR="00643776" w:rsidRPr="00643776">
            <w:rPr>
              <w:rFonts w:ascii="LM Roman 10" w:eastAsiaTheme="minorHAnsi" w:hAnsi="LM Roman 10" w:cs="Arial"/>
              <w:noProof/>
              <w:color w:val="000000" w:themeColor="text1"/>
              <w:sz w:val="24"/>
              <w:szCs w:val="24"/>
              <w:lang w:eastAsia="en-US"/>
            </w:rPr>
            <w:t>(15)</w:t>
          </w:r>
          <w:r>
            <w:rPr>
              <w:rFonts w:ascii="LM Roman 10" w:eastAsiaTheme="minorHAnsi" w:hAnsi="LM Roman 10" w:cs="Arial"/>
              <w:color w:val="000000" w:themeColor="text1"/>
              <w:sz w:val="24"/>
              <w:szCs w:val="24"/>
              <w:lang w:eastAsia="en-US"/>
            </w:rPr>
            <w:fldChar w:fldCharType="end"/>
          </w:r>
        </w:sdtContent>
      </w:sdt>
    </w:p>
    <w:p w14:paraId="4F5F180D" w14:textId="2D04C9B3"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 xml:space="preserve">sección </w:t>
      </w:r>
      <w:r w:rsidR="00261C9F">
        <w:rPr>
          <w:rFonts w:ascii="LM Roman 10" w:eastAsiaTheme="minorHAnsi" w:hAnsi="LM Roman 10" w:cs="Arial"/>
          <w:color w:val="000000" w:themeColor="text1"/>
          <w:sz w:val="24"/>
          <w:szCs w:val="24"/>
          <w:lang w:eastAsia="en-US"/>
        </w:rPr>
        <w:fldChar w:fldCharType="begin"/>
      </w:r>
      <w:r w:rsidR="00261C9F">
        <w:rPr>
          <w:rFonts w:ascii="LM Roman 10" w:eastAsiaTheme="minorHAnsi" w:hAnsi="LM Roman 10" w:cs="Arial"/>
          <w:color w:val="000000" w:themeColor="text1"/>
          <w:sz w:val="24"/>
          <w:szCs w:val="24"/>
          <w:lang w:eastAsia="en-US"/>
        </w:rPr>
        <w:instrText xml:space="preserve"> REF _Ref467493474 \r \h </w:instrText>
      </w:r>
      <w:r w:rsidR="00261C9F">
        <w:rPr>
          <w:rFonts w:ascii="LM Roman 10" w:eastAsiaTheme="minorHAnsi" w:hAnsi="LM Roman 10" w:cs="Arial"/>
          <w:color w:val="000000" w:themeColor="text1"/>
          <w:sz w:val="24"/>
          <w:szCs w:val="24"/>
          <w:lang w:eastAsia="en-US"/>
        </w:rPr>
      </w:r>
      <w:r w:rsidR="00261C9F">
        <w:rPr>
          <w:rFonts w:ascii="LM Roman 10" w:eastAsiaTheme="minorHAnsi" w:hAnsi="LM Roman 10" w:cs="Arial"/>
          <w:color w:val="000000" w:themeColor="text1"/>
          <w:sz w:val="24"/>
          <w:szCs w:val="24"/>
          <w:lang w:eastAsia="en-US"/>
        </w:rPr>
        <w:fldChar w:fldCharType="separate"/>
      </w:r>
      <w:r w:rsidR="00261C9F">
        <w:rPr>
          <w:rFonts w:ascii="LM Roman 10" w:eastAsiaTheme="minorHAnsi" w:hAnsi="LM Roman 10" w:cs="Arial"/>
          <w:color w:val="000000" w:themeColor="text1"/>
          <w:sz w:val="24"/>
          <w:szCs w:val="24"/>
          <w:lang w:eastAsia="en-US"/>
        </w:rPr>
        <w:t>5.4.2</w:t>
      </w:r>
      <w:r w:rsidR="00261C9F">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4324DBA4"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para personas que presentan un grado de limitación cognitiva bajo técnicas como la Gamificación, el Game-Based Learning</w:t>
      </w:r>
      <w:r>
        <w:rPr>
          <w:rFonts w:ascii="LM Roman 10" w:eastAsiaTheme="minorHAnsi" w:hAnsi="LM Roman 10" w:cs="Arial"/>
          <w:color w:val="000000" w:themeColor="text1"/>
          <w:sz w:val="24"/>
          <w:szCs w:val="24"/>
          <w:lang w:eastAsia="en-US"/>
        </w:rPr>
        <w:t xml:space="preserve">, ya que hemos encontrado en  las ATC (Assistive Technology for Cognitive Disabilities) </w:t>
      </w:r>
      <w:sdt>
        <w:sdtPr>
          <w:rPr>
            <w:rFonts w:ascii="LM Roman 10" w:eastAsiaTheme="minorHAnsi" w:hAnsi="LM Roman 10" w:cs="Arial"/>
            <w:color w:val="000000" w:themeColor="text1"/>
            <w:sz w:val="24"/>
            <w:szCs w:val="24"/>
            <w:lang w:eastAsia="en-US"/>
          </w:rPr>
          <w:id w:val="1003009782"/>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Mar05 \l 9226 </w:instrText>
          </w:r>
          <w:r>
            <w:rPr>
              <w:rFonts w:ascii="LM Roman 10" w:eastAsiaTheme="minorHAnsi" w:hAnsi="LM Roman 10" w:cs="Arial"/>
              <w:color w:val="000000" w:themeColor="text1"/>
              <w:sz w:val="24"/>
              <w:szCs w:val="24"/>
              <w:lang w:eastAsia="en-US"/>
            </w:rPr>
            <w:fldChar w:fldCharType="separate"/>
          </w:r>
          <w:r w:rsidR="00643776" w:rsidRPr="00643776">
            <w:rPr>
              <w:rFonts w:ascii="LM Roman 10" w:eastAsiaTheme="minorHAnsi" w:hAnsi="LM Roman 10" w:cs="Arial"/>
              <w:noProof/>
              <w:color w:val="000000" w:themeColor="text1"/>
              <w:sz w:val="24"/>
              <w:szCs w:val="24"/>
              <w:lang w:eastAsia="en-US"/>
            </w:rPr>
            <w:t>(16)</w:t>
          </w:r>
          <w:r>
            <w:rPr>
              <w:rFonts w:ascii="LM Roman 10" w:eastAsiaTheme="minorHAnsi" w:hAnsi="LM Roman 10" w:cs="Arial"/>
              <w:color w:val="000000" w:themeColor="text1"/>
              <w:sz w:val="24"/>
              <w:szCs w:val="24"/>
              <w:lang w:eastAsia="en-US"/>
            </w:rPr>
            <w:fldChar w:fldCharType="end"/>
          </w:r>
        </w:sdtContent>
      </w:sdt>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77777777" w:rsidR="005922D6" w:rsidRDefault="005922D6" w:rsidP="00F12A4C">
      <w:pPr>
        <w:pStyle w:val="Incontec"/>
      </w:pPr>
    </w:p>
    <w:p w14:paraId="60BDD32F" w14:textId="5DDC09B3" w:rsidR="00C65762" w:rsidRPr="002A5F40" w:rsidRDefault="00C65762" w:rsidP="00B43D6F">
      <w:pPr>
        <w:pStyle w:val="Incontec"/>
        <w:numPr>
          <w:ilvl w:val="0"/>
          <w:numId w:val="1"/>
        </w:numPr>
        <w:jc w:val="center"/>
        <w:outlineLvl w:val="0"/>
        <w:rPr>
          <w:rFonts w:cs="Times New Roman"/>
          <w:sz w:val="32"/>
        </w:rPr>
      </w:pPr>
      <w:bookmarkStart w:id="16" w:name="_1fob9te" w:colFirst="0" w:colLast="0"/>
      <w:bookmarkStart w:id="17" w:name="_Toc474914987"/>
      <w:bookmarkEnd w:id="16"/>
      <w:r w:rsidRPr="002A5F40">
        <w:rPr>
          <w:rFonts w:cs="Times New Roman"/>
          <w:sz w:val="32"/>
        </w:rPr>
        <w:lastRenderedPageBreak/>
        <w:t xml:space="preserve">MARCO </w:t>
      </w:r>
      <w:r w:rsidR="002A5F40" w:rsidRPr="002A5F40">
        <w:rPr>
          <w:rFonts w:cs="Times New Roman"/>
          <w:sz w:val="32"/>
        </w:rPr>
        <w:t>TEÓRICO</w:t>
      </w:r>
      <w:r w:rsidRPr="002A5F40">
        <w:rPr>
          <w:rFonts w:cs="Times New Roman"/>
          <w:sz w:val="32"/>
        </w:rPr>
        <w:t xml:space="preserve"> </w:t>
      </w:r>
      <w:r w:rsidR="00762CFE" w:rsidRPr="002A5F40">
        <w:rPr>
          <w:rFonts w:cs="Times New Roman"/>
          <w:sz w:val="32"/>
        </w:rPr>
        <w:t>Y ANTECEDENTES</w:t>
      </w:r>
      <w:bookmarkEnd w:id="17"/>
    </w:p>
    <w:p w14:paraId="53A7F550" w14:textId="77777777" w:rsidR="00762CFE" w:rsidRDefault="00762CFE" w:rsidP="002A5F40">
      <w:pPr>
        <w:pStyle w:val="Incontec"/>
      </w:pPr>
    </w:p>
    <w:p w14:paraId="42E81FC2" w14:textId="77777777" w:rsidR="002A5F40" w:rsidRPr="002A5F40" w:rsidRDefault="002A5F40" w:rsidP="002A5F40">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18" w:name="_Toc474914988"/>
      <w:r w:rsidRPr="002A5F40">
        <w:rPr>
          <w:rFonts w:ascii="LM Roman 10" w:hAnsi="LM Roman 10"/>
          <w:sz w:val="28"/>
        </w:rPr>
        <w:t>MARCO TEÓRICO</w:t>
      </w:r>
      <w:bookmarkEnd w:id="18"/>
    </w:p>
    <w:p w14:paraId="0F19D2D7" w14:textId="77777777" w:rsidR="002A5F40" w:rsidRDefault="002A5F40" w:rsidP="002A5F40">
      <w:pPr>
        <w:rPr>
          <w:rFonts w:ascii="LM Roman 10" w:hAnsi="LM Roman 10"/>
        </w:rPr>
      </w:pPr>
    </w:p>
    <w:p w14:paraId="5E17292C" w14:textId="4C17CCB9" w:rsidR="002A5F40" w:rsidRDefault="002A5F40" w:rsidP="00CB40B7">
      <w:pPr>
        <w:pStyle w:val="Incontec"/>
        <w:ind w:firstLine="720"/>
      </w:pPr>
      <w:r>
        <w:t>Necesidades Educativas</w:t>
      </w:r>
      <w:r w:rsidR="004D096A">
        <w:t xml:space="preserve"> Especiales</w:t>
      </w:r>
    </w:p>
    <w:p w14:paraId="571E9A71" w14:textId="77777777" w:rsidR="004D096A" w:rsidRDefault="004D096A" w:rsidP="004D096A">
      <w:pPr>
        <w:pStyle w:val="Incontec"/>
      </w:pPr>
    </w:p>
    <w:p w14:paraId="177FD626" w14:textId="2CAB7253" w:rsidR="004D096A" w:rsidRP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sdt>
        <w:sdtPr>
          <w:id w:val="-967814742"/>
          <w:citation/>
        </w:sdtPr>
        <w:sdtContent>
          <w:r>
            <w:fldChar w:fldCharType="begin"/>
          </w:r>
          <w:r>
            <w:instrText xml:space="preserve"> CITATION Col16 \l 9226 </w:instrText>
          </w:r>
          <w:r>
            <w:fldChar w:fldCharType="separate"/>
          </w:r>
          <w:r w:rsidR="00643776">
            <w:rPr>
              <w:noProof/>
            </w:rPr>
            <w:t>(17)</w:t>
          </w:r>
          <w:r>
            <w:fldChar w:fldCharType="end"/>
          </w:r>
        </w:sdtContent>
      </w:sdt>
    </w:p>
    <w:p w14:paraId="66F7EA7D" w14:textId="162833C8" w:rsidR="002A5F40" w:rsidRDefault="00CB40B7" w:rsidP="00CB40B7">
      <w:pPr>
        <w:pStyle w:val="Incontec"/>
        <w:ind w:firstLine="720"/>
      </w:pPr>
      <w:r>
        <w:t>Game-Based Learning</w:t>
      </w:r>
    </w:p>
    <w:p w14:paraId="2964AC06" w14:textId="77777777" w:rsidR="00CB40B7" w:rsidRDefault="00CB40B7" w:rsidP="00CB40B7"/>
    <w:p w14:paraId="1F572BB7" w14:textId="4EAF6975" w:rsidR="00CB40B7" w:rsidRDefault="006D15EE" w:rsidP="006D15EE">
      <w:pPr>
        <w:pStyle w:val="Incontec"/>
      </w:pPr>
      <w:r>
        <w:t xml:space="preserve">El </w:t>
      </w:r>
      <w:r w:rsidR="00CB40B7">
        <w:t xml:space="preserve"> game-based learning es la técnica utilizada en formación en la cual los contenidos teóricos son presentados por medio de un videojuego.</w:t>
      </w:r>
      <w:r>
        <w:t xml:space="preserve"> </w:t>
      </w:r>
      <w:sdt>
        <w:sdtPr>
          <w:id w:val="142947040"/>
          <w:citation/>
        </w:sdtPr>
        <w:sdtContent>
          <w:r w:rsidR="00CB40B7">
            <w:fldChar w:fldCharType="begin"/>
          </w:r>
          <w:r w:rsidR="00CB40B7">
            <w:instrText xml:space="preserve"> CITATION Gam14 \l 9226 </w:instrText>
          </w:r>
          <w:r w:rsidR="00CB40B7">
            <w:fldChar w:fldCharType="separate"/>
          </w:r>
          <w:r w:rsidR="00643776">
            <w:rPr>
              <w:noProof/>
            </w:rPr>
            <w:t>(18)</w:t>
          </w:r>
          <w:r w:rsidR="00CB40B7">
            <w:fldChar w:fldCharType="end"/>
          </w:r>
        </w:sdtContent>
      </w:sdt>
      <w:r>
        <w:t xml:space="preserve">  </w:t>
      </w:r>
      <w:r w:rsidRPr="006D15EE">
        <w:t xml:space="preserve">Dentro de un ambiente de aprendizaje basado en el juego, </w:t>
      </w:r>
      <w:r>
        <w:t>se trabaja</w:t>
      </w:r>
      <w:r w:rsidRPr="006D15EE">
        <w:t xml:space="preserve"> </w:t>
      </w:r>
      <w:r>
        <w:t>por</w:t>
      </w:r>
      <w:r w:rsidRPr="006D15EE">
        <w:t xml:space="preserve"> una meta, eligiendo acciones y experimentando las consecuencias de esas acciones a lo largo del camino. </w:t>
      </w:r>
      <w:r>
        <w:t>Se tiene la posibilidad de c</w:t>
      </w:r>
      <w:r w:rsidRPr="006D15EE">
        <w:t>omete</w:t>
      </w:r>
      <w:r>
        <w:t>r</w:t>
      </w:r>
      <w:r w:rsidRPr="006D15EE">
        <w:t xml:space="preserve"> errores </w:t>
      </w:r>
      <w:r>
        <w:t xml:space="preserve">ya que es </w:t>
      </w:r>
      <w:r w:rsidRPr="006D15EE">
        <w:t xml:space="preserve">un entorno libre de riesgos y, a través de la experimentación, </w:t>
      </w:r>
      <w:r>
        <w:t>se aprende y practica</w:t>
      </w:r>
      <w:r w:rsidRPr="006D15EE">
        <w:t xml:space="preserve"> activamente la manera correcta de hacer las cosas.</w:t>
      </w:r>
      <w:r>
        <w:t xml:space="preserve"> </w:t>
      </w:r>
      <w:sdt>
        <w:sdtPr>
          <w:id w:val="-1748872175"/>
          <w:citation/>
        </w:sdtPr>
        <w:sdtContent>
          <w:r>
            <w:fldChar w:fldCharType="begin"/>
          </w:r>
          <w:r>
            <w:instrText xml:space="preserve"> CITATION Jes16 \l 9226 </w:instrText>
          </w:r>
          <w:r>
            <w:fldChar w:fldCharType="separate"/>
          </w:r>
          <w:r w:rsidR="00643776">
            <w:rPr>
              <w:noProof/>
            </w:rPr>
            <w:t>(19)</w:t>
          </w:r>
          <w:r>
            <w:fldChar w:fldCharType="end"/>
          </w:r>
        </w:sdtContent>
      </w:sdt>
      <w:r w:rsidR="00C25D30">
        <w:t xml:space="preserve"> </w:t>
      </w:r>
    </w:p>
    <w:p w14:paraId="05EB3760" w14:textId="77777777" w:rsidR="0047220A" w:rsidRDefault="0047220A" w:rsidP="0047220A"/>
    <w:p w14:paraId="23CE3EE4" w14:textId="77777777" w:rsidR="0047220A" w:rsidRDefault="0047220A" w:rsidP="0047220A"/>
    <w:p w14:paraId="3A4F81E7" w14:textId="77777777" w:rsidR="0047220A" w:rsidRDefault="0047220A" w:rsidP="0047220A"/>
    <w:p w14:paraId="173742ED" w14:textId="77777777" w:rsidR="0047220A" w:rsidRDefault="0047220A" w:rsidP="0047220A"/>
    <w:p w14:paraId="3E0F46EE" w14:textId="77777777" w:rsidR="0047220A" w:rsidRDefault="0047220A" w:rsidP="0047220A"/>
    <w:p w14:paraId="6B20E137" w14:textId="77777777" w:rsidR="0047220A" w:rsidRPr="0047220A" w:rsidRDefault="0047220A" w:rsidP="0047220A"/>
    <w:p w14:paraId="1EF342F2" w14:textId="2FFC76BC" w:rsidR="002A5F40" w:rsidRPr="004D096A" w:rsidRDefault="004D096A" w:rsidP="00CB40B7">
      <w:pPr>
        <w:pStyle w:val="Incontec"/>
        <w:ind w:firstLine="720"/>
      </w:pPr>
      <w:r w:rsidRPr="004D096A">
        <w:t>Gamificación</w:t>
      </w:r>
    </w:p>
    <w:p w14:paraId="7247B0C7" w14:textId="77777777" w:rsidR="004D096A" w:rsidRDefault="004D096A" w:rsidP="004D096A">
      <w:pPr>
        <w:pStyle w:val="Incontec"/>
        <w:rPr>
          <w:rFonts w:ascii="Arial" w:hAnsi="Arial" w:cs="Arial"/>
        </w:rPr>
      </w:pPr>
    </w:p>
    <w:p w14:paraId="625668EA" w14:textId="48AC78E6" w:rsidR="004D096A" w:rsidRPr="004D096A" w:rsidRDefault="004D096A" w:rsidP="0047220A">
      <w:pPr>
        <w:pStyle w:val="Incontec"/>
        <w:rPr>
          <w:rFonts w:cs="Times New Roman"/>
          <w:color w:val="auto"/>
          <w:sz w:val="28"/>
        </w:rPr>
      </w:pPr>
      <w:r w:rsidRPr="004D096A">
        <w:t>Cuando se habla de gamificación, se habla de “aplicar estrategias (pensamientos y mecánicas) de juegos en contextos no jugables, ajenos a los juegos, con el fin de que las personas adopten ciertos comportamientos”.</w:t>
      </w:r>
    </w:p>
    <w:p w14:paraId="2803C714" w14:textId="59B293B4" w:rsidR="004D096A" w:rsidRPr="004D096A" w:rsidRDefault="004D096A" w:rsidP="0047220A">
      <w:pPr>
        <w:pStyle w:val="Incontec"/>
        <w:rPr>
          <w:rFonts w:cs="Times New Roman"/>
          <w:color w:val="auto"/>
          <w:sz w:val="28"/>
        </w:rPr>
      </w:pPr>
      <w:r w:rsidRPr="004D096A">
        <w:t xml:space="preserve">Con la gamificación se aplican elementos y reglas de juegos con el fin de captar y atrapar a los usuarios, trabajadores y clientes. Su finalidad es la de generar compromiso, fomentar conductas deseadas y resolver problemas. </w:t>
      </w:r>
    </w:p>
    <w:p w14:paraId="33F91D96" w14:textId="7E81C0CD" w:rsidR="004D096A" w:rsidRDefault="004D096A" w:rsidP="0047220A">
      <w:pPr>
        <w:pStyle w:val="Incontec"/>
      </w:pPr>
      <w:r w:rsidRPr="004D096A">
        <w:t xml:space="preserve">La gamificación busca sobre todo resolver los problemas que plantean las tareas más aburridas de la vida cotidiana. </w:t>
      </w:r>
      <w:sdt>
        <w:sdtPr>
          <w:id w:val="-222446415"/>
          <w:citation/>
        </w:sdtPr>
        <w:sdtContent>
          <w:r w:rsidRPr="004D096A">
            <w:fldChar w:fldCharType="begin"/>
          </w:r>
          <w:r w:rsidRPr="004D096A">
            <w:instrText xml:space="preserve"> CITATION Rod \l 9226 </w:instrText>
          </w:r>
          <w:r w:rsidRPr="004D096A">
            <w:fldChar w:fldCharType="separate"/>
          </w:r>
          <w:r w:rsidR="00643776">
            <w:rPr>
              <w:noProof/>
            </w:rPr>
            <w:t>(20)</w:t>
          </w:r>
          <w:r w:rsidRPr="004D096A">
            <w:fldChar w:fldCharType="end"/>
          </w:r>
        </w:sdtContent>
      </w:sdt>
    </w:p>
    <w:p w14:paraId="676CE321" w14:textId="77777777" w:rsidR="0047220A" w:rsidRDefault="0047220A" w:rsidP="0047220A">
      <w:pPr>
        <w:pStyle w:val="Incontec"/>
      </w:pPr>
    </w:p>
    <w:p w14:paraId="05A7DC08" w14:textId="1E04E4FC" w:rsidR="0047220A" w:rsidRDefault="0047220A" w:rsidP="00BF0603">
      <w:pPr>
        <w:pStyle w:val="Incontec"/>
        <w:ind w:firstLine="720"/>
      </w:pPr>
      <w:r>
        <w:t>AT</w:t>
      </w:r>
      <w:r w:rsidR="004F6948">
        <w:t>C</w:t>
      </w:r>
      <w:r>
        <w:t xml:space="preserve"> (</w:t>
      </w:r>
      <w:r w:rsidR="004B5B8C" w:rsidRPr="004B5B8C">
        <w:t>Assistive Technologies For Cognitive Disabilities</w:t>
      </w:r>
      <w:r>
        <w:t>)</w:t>
      </w:r>
    </w:p>
    <w:p w14:paraId="71BBBB8D" w14:textId="77777777" w:rsidR="0047220A" w:rsidRDefault="0047220A" w:rsidP="0047220A">
      <w:pPr>
        <w:pStyle w:val="Incontec"/>
      </w:pPr>
    </w:p>
    <w:p w14:paraId="5289D705" w14:textId="1E252D4F"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sdt>
        <w:sdtPr>
          <w:id w:val="-41287511"/>
          <w:citation/>
        </w:sdtPr>
        <w:sdtContent>
          <w:r w:rsidR="004F6948">
            <w:fldChar w:fldCharType="begin"/>
          </w:r>
          <w:r w:rsidR="004F6948">
            <w:instrText xml:space="preserve"> CITATION Mar05 \l 9226 </w:instrText>
          </w:r>
          <w:r w:rsidR="004F6948">
            <w:fldChar w:fldCharType="separate"/>
          </w:r>
          <w:r w:rsidR="00643776">
            <w:rPr>
              <w:noProof/>
            </w:rPr>
            <w:t xml:space="preserve"> (16)</w:t>
          </w:r>
          <w:r w:rsidR="004F6948">
            <w:fldChar w:fldCharType="end"/>
          </w:r>
        </w:sdtContent>
      </w:sdt>
    </w:p>
    <w:p w14:paraId="16563038" w14:textId="77777777" w:rsidR="00FD702E" w:rsidRDefault="00FD702E" w:rsidP="00FD702E">
      <w:pPr>
        <w:pStyle w:val="Incontec"/>
      </w:pPr>
    </w:p>
    <w:p w14:paraId="03847FF5" w14:textId="0F85F0DB" w:rsidR="00FD702E" w:rsidRDefault="00BF0603" w:rsidP="00BF0603">
      <w:pPr>
        <w:pStyle w:val="Incontec"/>
        <w:ind w:firstLine="720"/>
      </w:pPr>
      <w:r>
        <w:t>Musicoterapia</w:t>
      </w:r>
    </w:p>
    <w:p w14:paraId="4B4B32B5" w14:textId="2BB36C4F"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n a personas con necesidades socio-emocionales, cognitivas y físicas, con el objetivo de reestablecer, mejorar y mantener la salud en las áreas antes mencionadas. Está planteada como una terapia alternativa, que permite abordar objetivos terapéuticos en diferentes aspectos bio-psico-sociales de las personas con diferentes patologías</w:t>
      </w:r>
      <w:r>
        <w:t>”</w:t>
      </w:r>
      <w:r w:rsidR="00FD702E" w:rsidRPr="00FD702E">
        <w:t>.</w:t>
      </w:r>
      <w:r>
        <w:t xml:space="preserve"> </w:t>
      </w:r>
      <w:sdt>
        <w:sdtPr>
          <w:id w:val="-1846850594"/>
          <w:citation/>
        </w:sdtPr>
        <w:sdtContent>
          <w:r>
            <w:fldChar w:fldCharType="begin"/>
          </w:r>
          <w:r>
            <w:instrText xml:space="preserve"> CITATION MAR07 \l 9226 </w:instrText>
          </w:r>
          <w:r>
            <w:fldChar w:fldCharType="separate"/>
          </w:r>
          <w:r w:rsidR="00643776">
            <w:rPr>
              <w:noProof/>
            </w:rPr>
            <w:t>(21)</w:t>
          </w:r>
          <w:r>
            <w:fldChar w:fldCharType="end"/>
          </w:r>
        </w:sdtContent>
      </w:sdt>
    </w:p>
    <w:p w14:paraId="4A170808" w14:textId="77777777" w:rsidR="0047220A" w:rsidRDefault="0047220A" w:rsidP="0047220A"/>
    <w:p w14:paraId="70F6F919" w14:textId="77777777" w:rsidR="00194B32" w:rsidRPr="0047220A" w:rsidRDefault="00194B32" w:rsidP="0047220A"/>
    <w:p w14:paraId="49BBC62A" w14:textId="4EE1E0A6" w:rsidR="00BE75F4" w:rsidRPr="004D096A" w:rsidRDefault="00BE75F4" w:rsidP="00B43D6F">
      <w:pPr>
        <w:pStyle w:val="Incontec"/>
        <w:numPr>
          <w:ilvl w:val="1"/>
          <w:numId w:val="1"/>
        </w:numPr>
        <w:outlineLvl w:val="1"/>
        <w:rPr>
          <w:sz w:val="28"/>
        </w:rPr>
      </w:pPr>
      <w:bookmarkStart w:id="19" w:name="_Toc474914989"/>
      <w:r w:rsidRPr="004D096A">
        <w:rPr>
          <w:sz w:val="28"/>
        </w:rPr>
        <w:lastRenderedPageBreak/>
        <w:t>MARCO DE ANTECEDENTES</w:t>
      </w:r>
      <w:bookmarkEnd w:id="19"/>
    </w:p>
    <w:p w14:paraId="3E82DF3A" w14:textId="77777777" w:rsidR="00BE75F4" w:rsidRDefault="00BE75F4" w:rsidP="004D096A">
      <w:pPr>
        <w:pStyle w:val="Incontec"/>
      </w:pPr>
    </w:p>
    <w:p w14:paraId="484DB471" w14:textId="77777777" w:rsidR="004D096A" w:rsidRPr="002A5F40" w:rsidRDefault="004D096A" w:rsidP="004D096A">
      <w:pPr>
        <w:pStyle w:val="Incontec"/>
      </w:pPr>
    </w:p>
    <w:p w14:paraId="1143F214" w14:textId="77777777" w:rsidR="0015681E" w:rsidRPr="002A5F40" w:rsidRDefault="0015681E" w:rsidP="004D096A">
      <w:pPr>
        <w:pStyle w:val="Incontec"/>
      </w:pPr>
      <w:r w:rsidRPr="002A5F40">
        <w:t xml:space="preserve">A continuación encontrara los principales proyectos adelantados en Colombia que tienen como objetivo implementar procesos de inclusión educativa, con lo cual se podrá visualizar el nivel de oferta educativa para personas con limitaciones cognitivas. Por otro lado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76AAB4F1" w14:textId="77777777" w:rsidR="0015681E" w:rsidRPr="002A5F40" w:rsidRDefault="0015681E" w:rsidP="0015681E">
      <w:pPr>
        <w:jc w:val="both"/>
        <w:rPr>
          <w:rFonts w:ascii="LM Roman 10" w:hAnsi="LM Roman 10" w:cs="Arial"/>
          <w:color w:val="000000" w:themeColor="text1"/>
        </w:rPr>
      </w:pPr>
    </w:p>
    <w:p w14:paraId="0DEC6CED" w14:textId="22604E0E" w:rsidR="0015681E" w:rsidRPr="00CB40B7" w:rsidRDefault="0015681E" w:rsidP="00B43D6F">
      <w:pPr>
        <w:pStyle w:val="Incontec"/>
        <w:numPr>
          <w:ilvl w:val="2"/>
          <w:numId w:val="1"/>
        </w:numPr>
        <w:rPr>
          <w:b/>
        </w:rPr>
      </w:pPr>
      <w:r w:rsidRPr="00CB40B7">
        <w:rPr>
          <w:b/>
        </w:rPr>
        <w:t>Proyectos relacionados con educación incluyente.</w:t>
      </w:r>
    </w:p>
    <w:p w14:paraId="421B7ED0" w14:textId="77777777" w:rsidR="0015681E" w:rsidRPr="002A5F40" w:rsidRDefault="0015681E" w:rsidP="004D096A">
      <w:pPr>
        <w:pStyle w:val="Incontec"/>
      </w:pPr>
    </w:p>
    <w:p w14:paraId="33DCCCAD" w14:textId="77777777" w:rsidR="0015681E" w:rsidRDefault="0015681E" w:rsidP="004D096A">
      <w:pPr>
        <w:pStyle w:val="Incontec"/>
        <w:ind w:firstLine="720"/>
      </w:pPr>
      <w:r w:rsidRPr="002A5F40">
        <w:t>Music &amp; Mind</w:t>
      </w:r>
    </w:p>
    <w:p w14:paraId="6FF8AD3E" w14:textId="77777777" w:rsidR="004D096A" w:rsidRPr="004D096A" w:rsidRDefault="004D096A" w:rsidP="004D096A"/>
    <w:p w14:paraId="38A4DDE4" w14:textId="77777777" w:rsidR="0015681E" w:rsidRPr="002A5F40" w:rsidRDefault="0015681E" w:rsidP="004D096A">
      <w:pPr>
        <w:pStyle w:val="Incontec"/>
      </w:pPr>
      <w:r w:rsidRPr="002A5F40">
        <w:t>Music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27E153E3" w14:textId="77777777" w:rsidR="0015681E" w:rsidRPr="002A5F40" w:rsidRDefault="0015681E" w:rsidP="004D096A">
      <w:pPr>
        <w:pStyle w:val="Incontec"/>
      </w:pPr>
    </w:p>
    <w:p w14:paraId="0A5C0010" w14:textId="77777777" w:rsidR="0015681E" w:rsidRDefault="0015681E" w:rsidP="004D096A">
      <w:pPr>
        <w:pStyle w:val="Incontec"/>
        <w:ind w:firstLine="720"/>
      </w:pPr>
      <w:r w:rsidRPr="002A5F40">
        <w:t>Enlaces</w:t>
      </w:r>
    </w:p>
    <w:p w14:paraId="6E593950" w14:textId="77777777" w:rsidR="004D096A" w:rsidRPr="004D096A" w:rsidRDefault="004D096A" w:rsidP="004D096A"/>
    <w:p w14:paraId="067B1C10" w14:textId="77777777" w:rsidR="0015681E" w:rsidRPr="002A5F40" w:rsidRDefault="0015681E" w:rsidP="004D096A">
      <w:pPr>
        <w:pStyle w:val="Incontec"/>
      </w:pPr>
      <w:r w:rsidRPr="002A5F40">
        <w:t>Enlaces, es un programa de educación de la Caja de Compensación familiar Compensar, que tiene como objetivo  buscar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3BF058C5" w14:textId="77777777" w:rsidR="0015681E" w:rsidRPr="002A5F40" w:rsidRDefault="0015681E" w:rsidP="004D096A">
      <w:pPr>
        <w:pStyle w:val="Incontec"/>
      </w:pPr>
    </w:p>
    <w:p w14:paraId="0E8A57EF" w14:textId="77777777" w:rsidR="0015681E" w:rsidRDefault="0015681E" w:rsidP="004D096A">
      <w:pPr>
        <w:pStyle w:val="Incontec"/>
        <w:ind w:firstLine="720"/>
      </w:pPr>
      <w:r w:rsidRPr="002A5F40">
        <w:lastRenderedPageBreak/>
        <w:t>Best Buddies</w:t>
      </w:r>
    </w:p>
    <w:p w14:paraId="639F38F7" w14:textId="77777777" w:rsidR="004D096A" w:rsidRPr="004D096A" w:rsidRDefault="004D096A" w:rsidP="004D096A"/>
    <w:p w14:paraId="6C5C218C" w14:textId="4ED12585" w:rsidR="0015681E" w:rsidRPr="002A5F40" w:rsidRDefault="0015681E" w:rsidP="004D096A">
      <w:pPr>
        <w:pStyle w:val="Incontec"/>
      </w:pPr>
      <w:r w:rsidRPr="002A5F40">
        <w:t xml:space="preserve">Best Buddies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para que así desarrollen las herramientas necesarias para integrarse a la sociedad y sostener un empleo productivo.</w:t>
      </w:r>
    </w:p>
    <w:p w14:paraId="34F8620D" w14:textId="77777777" w:rsidR="0015681E" w:rsidRPr="002A5F40" w:rsidRDefault="0015681E" w:rsidP="004D096A">
      <w:pPr>
        <w:pStyle w:val="Incontec"/>
      </w:pPr>
    </w:p>
    <w:p w14:paraId="37D66630" w14:textId="77777777" w:rsidR="0015681E" w:rsidRDefault="0015681E" w:rsidP="004D096A">
      <w:pPr>
        <w:pStyle w:val="Incontec"/>
        <w:ind w:firstLine="720"/>
      </w:pPr>
      <w:r w:rsidRPr="002A5F40">
        <w:t xml:space="preserve">Educación Incluyente Bogotá </w:t>
      </w:r>
    </w:p>
    <w:p w14:paraId="321B150A" w14:textId="77777777" w:rsidR="004D096A" w:rsidRPr="004D096A" w:rsidRDefault="004D096A" w:rsidP="004D096A"/>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2A5F40" w:rsidRDefault="0015681E" w:rsidP="004D096A">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77777777"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sdt>
        <w:sdtPr>
          <w:id w:val="-1610343267"/>
          <w:citation/>
        </w:sdtPr>
        <w:sdtContent>
          <w:r w:rsidRPr="002A5F40">
            <w:fldChar w:fldCharType="begin"/>
          </w:r>
          <w:r w:rsidRPr="002A5F40">
            <w:instrText xml:space="preserve"> CITATION Uni05 \l 9226 </w:instrText>
          </w:r>
          <w:r w:rsidRPr="002A5F40">
            <w:fldChar w:fldCharType="separate"/>
          </w:r>
          <w:r w:rsidR="00643776">
            <w:rPr>
              <w:noProof/>
            </w:rPr>
            <w:t>(22)</w:t>
          </w:r>
          <w:r w:rsidRPr="002A5F40">
            <w:fldChar w:fldCharType="end"/>
          </w:r>
        </w:sdtContent>
      </w:sdt>
    </w:p>
    <w:p w14:paraId="115F9D92" w14:textId="77777777" w:rsidR="00965477" w:rsidRDefault="00965477" w:rsidP="004D096A">
      <w:pPr>
        <w:pStyle w:val="Incontec"/>
      </w:pPr>
    </w:p>
    <w:p w14:paraId="09DDF599" w14:textId="77777777" w:rsidR="00FD702E" w:rsidRPr="00FD702E" w:rsidRDefault="00FD702E" w:rsidP="00FD702E"/>
    <w:p w14:paraId="40C80932" w14:textId="10EA9689" w:rsidR="00883713" w:rsidRPr="002A5F40" w:rsidRDefault="00665D3C" w:rsidP="004D096A">
      <w:pPr>
        <w:pStyle w:val="Incontec"/>
        <w:ind w:firstLine="720"/>
      </w:pPr>
      <w:r w:rsidRPr="002A5F40">
        <w:lastRenderedPageBreak/>
        <w:t>Centros Crecer</w:t>
      </w:r>
    </w:p>
    <w:p w14:paraId="129DB893" w14:textId="77777777" w:rsidR="00665D3C" w:rsidRPr="002A5F40" w:rsidRDefault="00665D3C" w:rsidP="004D096A">
      <w:pPr>
        <w:pStyle w:val="Incontec"/>
      </w:pPr>
    </w:p>
    <w:p w14:paraId="5515ABEA" w14:textId="3A11C468"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sdt>
        <w:sdtPr>
          <w:id w:val="-560712471"/>
          <w:citation/>
        </w:sdtPr>
        <w:sdtContent>
          <w:r w:rsidRPr="002A5F40">
            <w:fldChar w:fldCharType="begin"/>
          </w:r>
          <w:r w:rsidRPr="002A5F40">
            <w:instrText xml:space="preserve"> CITATION Sec16 \l 9226 </w:instrText>
          </w:r>
          <w:r w:rsidRPr="002A5F40">
            <w:fldChar w:fldCharType="separate"/>
          </w:r>
          <w:r w:rsidR="00643776">
            <w:rPr>
              <w:noProof/>
            </w:rPr>
            <w:t>(23)</w:t>
          </w:r>
          <w:r w:rsidRPr="002A5F40">
            <w:fldChar w:fldCharType="end"/>
          </w:r>
        </w:sdtContent>
      </w:sdt>
    </w:p>
    <w:p w14:paraId="3B71074D" w14:textId="77777777" w:rsidR="00883713" w:rsidRPr="002A5F40" w:rsidRDefault="00883713" w:rsidP="00965477">
      <w:pPr>
        <w:rPr>
          <w:rFonts w:ascii="LM Roman 10" w:hAnsi="LM Roman 10"/>
        </w:rPr>
      </w:pPr>
    </w:p>
    <w:p w14:paraId="035AB8D8" w14:textId="669B6B3E" w:rsidR="00BE75F4" w:rsidRDefault="00BE75F4" w:rsidP="00B43D6F">
      <w:pPr>
        <w:pStyle w:val="Prrafodelista"/>
        <w:numPr>
          <w:ilvl w:val="2"/>
          <w:numId w:val="1"/>
        </w:numPr>
        <w:spacing w:after="160" w:line="259" w:lineRule="auto"/>
        <w:rPr>
          <w:rFonts w:ascii="LM Roman 10" w:eastAsiaTheme="minorHAnsi" w:hAnsi="LM Roman 10" w:cs="Arial"/>
          <w:color w:val="000000" w:themeColor="text1"/>
          <w:sz w:val="24"/>
          <w:lang w:eastAsia="en-US"/>
        </w:rPr>
      </w:pPr>
      <w:r w:rsidRPr="00CB40B7">
        <w:rPr>
          <w:rFonts w:ascii="LM Roman 10" w:eastAsiaTheme="minorHAnsi" w:hAnsi="LM Roman 10" w:cs="Arial"/>
          <w:b/>
          <w:color w:val="000000" w:themeColor="text1"/>
          <w:sz w:val="24"/>
          <w:lang w:eastAsia="en-US"/>
        </w:rPr>
        <w:t>Aplicaciones para el apoyo de personas con discapacidad en Colombia</w:t>
      </w:r>
      <w:r w:rsidRPr="00CB40B7">
        <w:rPr>
          <w:rFonts w:ascii="LM Roman 10" w:eastAsiaTheme="minorHAnsi" w:hAnsi="LM Roman 10" w:cs="Arial"/>
          <w:color w:val="000000" w:themeColor="text1"/>
          <w:sz w:val="24"/>
          <w:lang w:eastAsia="en-US"/>
        </w:rPr>
        <w:t>.</w:t>
      </w:r>
    </w:p>
    <w:p w14:paraId="75241E35" w14:textId="77777777" w:rsidR="0047220A" w:rsidRPr="00CB40B7" w:rsidRDefault="0047220A" w:rsidP="0047220A">
      <w:pPr>
        <w:pStyle w:val="Prrafodelista"/>
        <w:spacing w:after="160" w:line="259" w:lineRule="auto"/>
        <w:ind w:left="1080"/>
        <w:rPr>
          <w:rFonts w:ascii="LM Roman 10" w:eastAsiaTheme="minorHAnsi" w:hAnsi="LM Roman 10" w:cs="Arial"/>
          <w:color w:val="000000" w:themeColor="text1"/>
          <w:sz w:val="24"/>
          <w:lang w:eastAsia="en-US"/>
        </w:rPr>
      </w:pPr>
    </w:p>
    <w:p w14:paraId="4A71DDBB"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En este momento en Colombia el nivel de app orientadas a población con discapacidad es bajo,  por lo cual el Mintic ha generado un proceso de apoyo a entidades de software que puedan ofrecer soluciones informáticas dirigidas a cubrir las necesidades y barreras que enfrentan las personas en condición de discapacidad a nivel nacional. A continuación se presentan las aplicaciones más relevantes en el tema de apoyo para personas con discapacidad.</w:t>
      </w:r>
    </w:p>
    <w:p w14:paraId="682700DA" w14:textId="77777777" w:rsidR="002A5F40" w:rsidRPr="00BE75F4" w:rsidRDefault="002A5F40" w:rsidP="00BE75F4">
      <w:pPr>
        <w:spacing w:after="160" w:line="259" w:lineRule="auto"/>
        <w:jc w:val="both"/>
        <w:rPr>
          <w:rFonts w:ascii="LM Roman 10" w:eastAsiaTheme="minorHAnsi" w:hAnsi="LM Roman 10" w:cs="Arial"/>
          <w:color w:val="000000" w:themeColor="text1"/>
          <w:sz w:val="24"/>
          <w:lang w:eastAsia="en-US"/>
        </w:rPr>
      </w:pPr>
    </w:p>
    <w:p w14:paraId="0D542FAB" w14:textId="77777777" w:rsidR="00BE75F4" w:rsidRPr="0069064C" w:rsidRDefault="00BE75F4" w:rsidP="00CB40B7">
      <w:pPr>
        <w:spacing w:after="160" w:line="259" w:lineRule="auto"/>
        <w:ind w:firstLine="720"/>
        <w:contextualSpacing/>
        <w:jc w:val="both"/>
        <w:rPr>
          <w:rFonts w:ascii="LM Roman 10" w:eastAsiaTheme="minorHAnsi" w:hAnsi="LM Roman 10" w:cs="Arial"/>
          <w:b/>
          <w:i/>
          <w:color w:val="000000" w:themeColor="text1"/>
          <w:sz w:val="24"/>
          <w:lang w:eastAsia="en-US"/>
        </w:rPr>
      </w:pPr>
      <w:r w:rsidRPr="00BE75F4">
        <w:rPr>
          <w:rFonts w:ascii="LM Roman 10" w:eastAsiaTheme="minorHAnsi" w:hAnsi="LM Roman 10" w:cs="Arial"/>
          <w:i/>
          <w:color w:val="000000" w:themeColor="text1"/>
          <w:sz w:val="24"/>
          <w:lang w:eastAsia="en-US"/>
        </w:rPr>
        <w:t>Mapp Accesible Colombi</w:t>
      </w:r>
      <w:r w:rsidRPr="00BE75F4">
        <w:rPr>
          <w:rFonts w:ascii="LM Roman 10" w:eastAsiaTheme="minorHAnsi" w:hAnsi="LM Roman 10" w:cs="Arial"/>
          <w:b/>
          <w:i/>
          <w:color w:val="000000" w:themeColor="text1"/>
          <w:sz w:val="24"/>
          <w:lang w:eastAsia="en-US"/>
        </w:rPr>
        <w:t>a</w:t>
      </w:r>
    </w:p>
    <w:p w14:paraId="01ADA3CE" w14:textId="77777777" w:rsidR="00B274D3" w:rsidRPr="00BE75F4" w:rsidRDefault="00B274D3" w:rsidP="00B274D3">
      <w:pPr>
        <w:spacing w:after="160" w:line="259" w:lineRule="auto"/>
        <w:contextualSpacing/>
        <w:jc w:val="both"/>
        <w:rPr>
          <w:rFonts w:ascii="LM Roman 10" w:eastAsiaTheme="minorHAnsi" w:hAnsi="LM Roman 10" w:cs="Arial"/>
          <w:b/>
          <w:color w:val="000000" w:themeColor="text1"/>
          <w:lang w:eastAsia="en-US"/>
        </w:rPr>
      </w:pPr>
    </w:p>
    <w:p w14:paraId="71B579B3"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Mapp Accesible Colombia es una aplicación, que promueve la información, ubicación, existencia y uso de entornos accesibles. A partir de mapas existentes los usuarios por medio de la geolocalización recomiendan y evalúan el nivel de accesibilidad de edificios en todo el mundo.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lastRenderedPageBreak/>
        <w:drawing>
          <wp:inline distT="0" distB="0" distL="0" distR="0" wp14:anchorId="13318682" wp14:editId="6E01D355">
            <wp:extent cx="5023485" cy="2434590"/>
            <wp:effectExtent l="0" t="0" r="5715" b="381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3485" cy="2434590"/>
                    </a:xfrm>
                    <a:prstGeom prst="rect">
                      <a:avLst/>
                    </a:prstGeom>
                    <a:noFill/>
                    <a:ln>
                      <a:noFill/>
                    </a:ln>
                  </pic:spPr>
                </pic:pic>
              </a:graphicData>
            </a:graphic>
          </wp:inline>
        </w:drawing>
      </w:r>
    </w:p>
    <w:p w14:paraId="6B4B8A32" w14:textId="5304656B" w:rsidR="00BE75F4" w:rsidRPr="002A5F40"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Mapp Accesible.</w:t>
      </w:r>
      <w:r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1883163212"/>
          <w:citation/>
        </w:sdtPr>
        <w:sdtContent>
          <w:r w:rsidRPr="002A5F40">
            <w:rPr>
              <w:rFonts w:ascii="LM Roman 10" w:eastAsiaTheme="minorHAnsi" w:hAnsi="LM Roman 10" w:cs="Arial"/>
              <w:color w:val="000000" w:themeColor="text1"/>
              <w:lang w:eastAsia="en-US"/>
            </w:rPr>
            <w:fldChar w:fldCharType="begin"/>
          </w:r>
          <w:r w:rsidRPr="002A5F40">
            <w:rPr>
              <w:rFonts w:ascii="LM Roman 10" w:eastAsiaTheme="minorHAnsi" w:hAnsi="LM Roman 10" w:cs="Arial"/>
              <w:color w:val="000000" w:themeColor="text1"/>
              <w:lang w:eastAsia="en-US"/>
            </w:rPr>
            <w:instrText xml:space="preserve"> CITATION App14 \l 9226 </w:instrText>
          </w:r>
          <w:r w:rsidRPr="002A5F40">
            <w:rPr>
              <w:rFonts w:ascii="LM Roman 10" w:eastAsiaTheme="minorHAnsi" w:hAnsi="LM Roman 10" w:cs="Arial"/>
              <w:color w:val="000000" w:themeColor="text1"/>
              <w:lang w:eastAsia="en-US"/>
            </w:rPr>
            <w:fldChar w:fldCharType="separate"/>
          </w:r>
          <w:r w:rsidR="00643776" w:rsidRPr="00643776">
            <w:rPr>
              <w:rFonts w:ascii="LM Roman 10" w:eastAsiaTheme="minorHAnsi" w:hAnsi="LM Roman 10" w:cs="Arial"/>
              <w:noProof/>
              <w:color w:val="000000" w:themeColor="text1"/>
              <w:lang w:eastAsia="en-US"/>
            </w:rPr>
            <w:t>(2)</w:t>
          </w:r>
          <w:r w:rsidRPr="002A5F40">
            <w:rPr>
              <w:rFonts w:ascii="LM Roman 10" w:eastAsiaTheme="minorHAnsi" w:hAnsi="LM Roman 10" w:cs="Arial"/>
              <w:color w:val="000000" w:themeColor="text1"/>
              <w:lang w:eastAsia="en-US"/>
            </w:rPr>
            <w:fldChar w:fldCharType="end"/>
          </w:r>
        </w:sdtContent>
      </w:sdt>
    </w:p>
    <w:p w14:paraId="3B5899A4" w14:textId="77777777" w:rsidR="002A5F40" w:rsidRPr="00BE75F4" w:rsidRDefault="002A5F40" w:rsidP="00BE75F4">
      <w:pPr>
        <w:tabs>
          <w:tab w:val="left" w:pos="1646"/>
        </w:tabs>
        <w:spacing w:after="160" w:line="259" w:lineRule="auto"/>
        <w:rPr>
          <w:rFonts w:ascii="LM Roman 10" w:eastAsiaTheme="minorHAnsi" w:hAnsi="LM Roman 10" w:cs="Arial"/>
          <w:color w:val="000000" w:themeColor="text1"/>
          <w:lang w:eastAsia="en-US"/>
        </w:rPr>
      </w:pPr>
    </w:p>
    <w:p w14:paraId="4C01882A" w14:textId="77777777" w:rsidR="00BE75F4" w:rsidRPr="0069064C" w:rsidRDefault="00BE75F4" w:rsidP="00CB40B7">
      <w:pPr>
        <w:spacing w:after="160" w:line="259" w:lineRule="auto"/>
        <w:ind w:firstLine="720"/>
        <w:contextualSpacing/>
        <w:jc w:val="both"/>
        <w:rPr>
          <w:rFonts w:ascii="LM Roman 10" w:eastAsiaTheme="minorHAnsi" w:hAnsi="LM Roman 10" w:cs="Arial"/>
          <w:i/>
          <w:color w:val="000000" w:themeColor="text1"/>
          <w:sz w:val="24"/>
          <w:lang w:eastAsia="en-US"/>
        </w:rPr>
      </w:pPr>
      <w:r w:rsidRPr="00BE75F4">
        <w:rPr>
          <w:rFonts w:ascii="LM Roman 10" w:eastAsiaTheme="minorHAnsi" w:hAnsi="LM Roman 10" w:cs="Arial"/>
          <w:i/>
          <w:color w:val="000000" w:themeColor="text1"/>
          <w:sz w:val="24"/>
          <w:lang w:eastAsia="en-US"/>
        </w:rPr>
        <w:t>Juego serio para rehabilitación Rehabilitapp</w:t>
      </w:r>
    </w:p>
    <w:p w14:paraId="7D71D167" w14:textId="77777777" w:rsidR="00B274D3" w:rsidRPr="00BE75F4" w:rsidRDefault="00B274D3" w:rsidP="00B274D3">
      <w:pPr>
        <w:spacing w:after="160" w:line="259" w:lineRule="auto"/>
        <w:ind w:left="1440"/>
        <w:contextualSpacing/>
        <w:jc w:val="both"/>
        <w:rPr>
          <w:rFonts w:ascii="LM Roman 10" w:eastAsiaTheme="minorHAnsi" w:hAnsi="LM Roman 10" w:cs="Arial"/>
          <w:b/>
          <w:color w:val="000000" w:themeColor="text1"/>
          <w:lang w:eastAsia="en-US"/>
        </w:rPr>
      </w:pP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Rehabilitapp,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77777777" w:rsidR="00BE75F4" w:rsidRPr="0069064C" w:rsidRDefault="00BE75F4" w:rsidP="00CB40B7">
      <w:pPr>
        <w:spacing w:after="160" w:line="259" w:lineRule="auto"/>
        <w:ind w:firstLine="720"/>
        <w:contextualSpacing/>
        <w:jc w:val="both"/>
        <w:rPr>
          <w:rFonts w:ascii="LM Roman 10" w:eastAsiaTheme="minorHAnsi" w:hAnsi="LM Roman 10" w:cs="Arial"/>
          <w:i/>
          <w:color w:val="000000" w:themeColor="text1"/>
          <w:sz w:val="24"/>
          <w:lang w:eastAsia="en-US"/>
        </w:rPr>
      </w:pPr>
      <w:r w:rsidRPr="00BE75F4">
        <w:rPr>
          <w:rFonts w:ascii="LM Roman 10" w:eastAsiaTheme="minorHAnsi" w:hAnsi="LM Roman 10" w:cs="Arial"/>
          <w:i/>
          <w:color w:val="000000" w:themeColor="text1"/>
          <w:sz w:val="24"/>
          <w:lang w:eastAsia="en-US"/>
        </w:rPr>
        <w:t>Kraneando</w:t>
      </w:r>
    </w:p>
    <w:p w14:paraId="127B45C6" w14:textId="77777777" w:rsidR="00B274D3" w:rsidRPr="00BE75F4" w:rsidRDefault="00B274D3" w:rsidP="00B274D3">
      <w:pPr>
        <w:spacing w:after="160" w:line="259" w:lineRule="auto"/>
        <w:ind w:left="1440"/>
        <w:contextualSpacing/>
        <w:jc w:val="both"/>
        <w:rPr>
          <w:rFonts w:ascii="LM Roman 10" w:eastAsiaTheme="minorHAnsi" w:hAnsi="LM Roman 10" w:cs="Arial"/>
          <w:b/>
          <w:color w:val="000000" w:themeColor="text1"/>
          <w:lang w:eastAsia="en-US"/>
        </w:rPr>
      </w:pPr>
    </w:p>
    <w:p w14:paraId="03AF9C19"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Herramienta lúdica para el desarrollo cognitivo de niños con atención dispersa, dislexia  e hiperactividad que permite apoyar y complementar de una manera divertida e interactiva las terapias y tratamientos</w:t>
      </w: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lastRenderedPageBreak/>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239B47BC"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Kraneando</w:t>
      </w:r>
      <w:r w:rsidR="00B274D3"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1160003466"/>
          <w:citation/>
        </w:sdtPr>
        <w:sdtContent>
          <w:r w:rsidR="00B274D3" w:rsidRPr="002A5F40">
            <w:rPr>
              <w:rFonts w:ascii="LM Roman 10" w:eastAsiaTheme="minorHAnsi" w:hAnsi="LM Roman 10" w:cs="Arial"/>
              <w:color w:val="000000" w:themeColor="text1"/>
              <w:lang w:eastAsia="en-US"/>
            </w:rPr>
            <w:fldChar w:fldCharType="begin"/>
          </w:r>
          <w:r w:rsidR="00B274D3" w:rsidRPr="002A5F40">
            <w:rPr>
              <w:rFonts w:ascii="LM Roman 10" w:eastAsiaTheme="minorHAnsi" w:hAnsi="LM Roman 10" w:cs="Arial"/>
              <w:color w:val="000000" w:themeColor="text1"/>
              <w:lang w:eastAsia="en-US"/>
            </w:rPr>
            <w:instrText xml:space="preserve"> CITATION Inf14 \l 9226 </w:instrText>
          </w:r>
          <w:r w:rsidR="00B274D3" w:rsidRPr="002A5F40">
            <w:rPr>
              <w:rFonts w:ascii="LM Roman 10" w:eastAsiaTheme="minorHAnsi" w:hAnsi="LM Roman 10" w:cs="Arial"/>
              <w:color w:val="000000" w:themeColor="text1"/>
              <w:lang w:eastAsia="en-US"/>
            </w:rPr>
            <w:fldChar w:fldCharType="separate"/>
          </w:r>
          <w:r w:rsidR="00643776" w:rsidRPr="00643776">
            <w:rPr>
              <w:rFonts w:ascii="LM Roman 10" w:eastAsiaTheme="minorHAnsi" w:hAnsi="LM Roman 10" w:cs="Arial"/>
              <w:noProof/>
              <w:color w:val="000000" w:themeColor="text1"/>
              <w:lang w:eastAsia="en-US"/>
            </w:rPr>
            <w:t>(3)</w:t>
          </w:r>
          <w:r w:rsidR="00B274D3" w:rsidRPr="002A5F40">
            <w:rPr>
              <w:rFonts w:ascii="LM Roman 10" w:eastAsiaTheme="minorHAnsi" w:hAnsi="LM Roman 10" w:cs="Arial"/>
              <w:color w:val="000000" w:themeColor="text1"/>
              <w:lang w:eastAsia="en-US"/>
            </w:rPr>
            <w:fldChar w:fldCharType="end"/>
          </w:r>
        </w:sdtContent>
      </w:sdt>
    </w:p>
    <w:p w14:paraId="2CE765E0" w14:textId="77777777" w:rsidR="002A5F40" w:rsidRPr="00BE75F4" w:rsidRDefault="002A5F40" w:rsidP="00BE75F4">
      <w:pPr>
        <w:spacing w:after="160" w:line="259" w:lineRule="auto"/>
        <w:rPr>
          <w:rFonts w:ascii="LM Roman 10" w:eastAsiaTheme="minorHAnsi" w:hAnsi="LM Roman 10" w:cs="Arial"/>
          <w:color w:val="000000" w:themeColor="text1"/>
          <w:lang w:eastAsia="en-US"/>
        </w:rPr>
      </w:pPr>
    </w:p>
    <w:p w14:paraId="5E883FF1" w14:textId="77777777" w:rsidR="00BE75F4" w:rsidRPr="0069064C" w:rsidRDefault="00BE75F4" w:rsidP="00CB40B7">
      <w:pPr>
        <w:spacing w:after="160" w:line="259" w:lineRule="auto"/>
        <w:ind w:firstLine="720"/>
        <w:contextualSpacing/>
        <w:rPr>
          <w:rFonts w:ascii="LM Roman 10" w:eastAsiaTheme="minorHAnsi" w:hAnsi="LM Roman 10" w:cs="Arial"/>
          <w:i/>
          <w:color w:val="000000" w:themeColor="text1"/>
          <w:sz w:val="24"/>
          <w:lang w:eastAsia="en-US"/>
        </w:rPr>
      </w:pPr>
      <w:r w:rsidRPr="00BE75F4">
        <w:rPr>
          <w:rFonts w:ascii="LM Roman 10" w:eastAsiaTheme="minorHAnsi" w:hAnsi="LM Roman 10" w:cs="Arial"/>
          <w:i/>
          <w:color w:val="000000" w:themeColor="text1"/>
          <w:sz w:val="24"/>
          <w:lang w:eastAsia="en-US"/>
        </w:rPr>
        <w:t>Inncluyo</w:t>
      </w:r>
    </w:p>
    <w:p w14:paraId="443C0489" w14:textId="77777777" w:rsidR="002A5F40" w:rsidRPr="00BE75F4" w:rsidRDefault="002A5F40" w:rsidP="002A5F40">
      <w:pPr>
        <w:spacing w:after="160" w:line="259" w:lineRule="auto"/>
        <w:ind w:left="1080"/>
        <w:contextualSpacing/>
        <w:rPr>
          <w:rFonts w:ascii="LM Roman 10" w:eastAsiaTheme="minorHAnsi" w:hAnsi="LM Roman 10" w:cs="Arial"/>
          <w:b/>
          <w:color w:val="000000" w:themeColor="text1"/>
          <w:lang w:eastAsia="en-US"/>
        </w:rPr>
      </w:pPr>
    </w:p>
    <w:p w14:paraId="2C09EEB2"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Es un compendio de tecnologías que permiten alumbrar o señalizar con audio cualquier ciudad o recinto particular, para hacerlo completamente amigable con las personas con discapacidad visual.</w:t>
      </w:r>
    </w:p>
    <w:p w14:paraId="4D86E485" w14:textId="77777777" w:rsidR="002A5F40" w:rsidRPr="00BE75F4" w:rsidRDefault="002A5F40" w:rsidP="00BE75F4">
      <w:pPr>
        <w:spacing w:after="160" w:line="259" w:lineRule="auto"/>
        <w:jc w:val="both"/>
        <w:rPr>
          <w:rFonts w:ascii="LM Roman 10" w:eastAsiaTheme="minorHAnsi" w:hAnsi="LM Roman 10" w:cs="Arial"/>
          <w:color w:val="000000" w:themeColor="text1"/>
          <w:sz w:val="24"/>
          <w:lang w:eastAsia="en-US"/>
        </w:rPr>
      </w:pPr>
    </w:p>
    <w:p w14:paraId="1416FCF5" w14:textId="77777777" w:rsidR="00BE75F4" w:rsidRPr="0069064C" w:rsidRDefault="00BE75F4" w:rsidP="00CB40B7">
      <w:pPr>
        <w:spacing w:after="160" w:line="259" w:lineRule="auto"/>
        <w:ind w:firstLine="720"/>
        <w:contextualSpacing/>
        <w:rPr>
          <w:rFonts w:ascii="LM Roman 10" w:eastAsiaTheme="minorHAnsi" w:hAnsi="LM Roman 10" w:cs="Arial"/>
          <w:i/>
          <w:color w:val="000000" w:themeColor="text1"/>
          <w:sz w:val="24"/>
          <w:lang w:eastAsia="en-US"/>
        </w:rPr>
      </w:pPr>
      <w:r w:rsidRPr="00BE75F4">
        <w:rPr>
          <w:rFonts w:ascii="LM Roman 10" w:eastAsiaTheme="minorHAnsi" w:hAnsi="LM Roman 10" w:cs="Arial"/>
          <w:i/>
          <w:color w:val="000000" w:themeColor="text1"/>
          <w:sz w:val="24"/>
          <w:lang w:eastAsia="en-US"/>
        </w:rPr>
        <w:t>Red social para personas con discapacidad (Arley Aristizabal)</w:t>
      </w:r>
    </w:p>
    <w:p w14:paraId="4AF9999C" w14:textId="77777777" w:rsidR="002A5F40" w:rsidRPr="00BE75F4" w:rsidRDefault="002A5F40" w:rsidP="002A5F40">
      <w:pPr>
        <w:spacing w:after="160" w:line="259" w:lineRule="auto"/>
        <w:ind w:left="1080"/>
        <w:contextualSpacing/>
        <w:rPr>
          <w:rFonts w:ascii="LM Roman 10" w:eastAsiaTheme="minorHAnsi" w:hAnsi="LM Roman 10" w:cs="Arial"/>
          <w:b/>
          <w:color w:val="000000" w:themeColor="text1"/>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7A31DFE6" w14:textId="77777777" w:rsidR="00883713" w:rsidRDefault="00883713" w:rsidP="00965477"/>
    <w:p w14:paraId="584BD330" w14:textId="77777777" w:rsidR="00883713" w:rsidRDefault="00883713" w:rsidP="00965477"/>
    <w:p w14:paraId="1E843F66" w14:textId="77777777" w:rsidR="00D9735C" w:rsidRDefault="00D9735C" w:rsidP="00965477"/>
    <w:p w14:paraId="5280DBA2" w14:textId="77777777" w:rsidR="00D9735C" w:rsidRDefault="00D9735C" w:rsidP="00965477"/>
    <w:p w14:paraId="3476BCCE" w14:textId="77777777" w:rsidR="00D9735C" w:rsidRDefault="00D9735C" w:rsidP="00965477"/>
    <w:p w14:paraId="4A35F457" w14:textId="77777777" w:rsidR="00D9735C" w:rsidRDefault="00D9735C" w:rsidP="00965477"/>
    <w:p w14:paraId="12EB8EB7" w14:textId="77777777" w:rsidR="00D9735C" w:rsidRDefault="00D9735C" w:rsidP="00965477"/>
    <w:p w14:paraId="36A5F0BD" w14:textId="0D7C8FA2" w:rsidR="00965AA2" w:rsidRDefault="002D51C8" w:rsidP="00B43D6F">
      <w:pPr>
        <w:pStyle w:val="Ttulo1"/>
        <w:numPr>
          <w:ilvl w:val="0"/>
          <w:numId w:val="1"/>
        </w:numPr>
        <w:rPr>
          <w:rFonts w:ascii="LM Roman 10" w:hAnsi="LM Roman 10" w:cs="CMSSBX10"/>
          <w:b/>
          <w:sz w:val="32"/>
          <w:szCs w:val="24"/>
        </w:rPr>
      </w:pPr>
      <w:bookmarkStart w:id="20" w:name="_Toc474914990"/>
      <w:r w:rsidRPr="000F7F3A">
        <w:rPr>
          <w:rFonts w:ascii="LM Roman 10" w:hAnsi="LM Roman 10" w:cs="CMSSBX10"/>
          <w:b/>
          <w:sz w:val="32"/>
          <w:szCs w:val="24"/>
        </w:rPr>
        <w:lastRenderedPageBreak/>
        <w:t>REVISIÓN DEL ESTADO ACTUAL DEL SECTOR</w:t>
      </w:r>
      <w:bookmarkEnd w:id="20"/>
    </w:p>
    <w:p w14:paraId="1DFDD14A" w14:textId="77777777" w:rsidR="00AB27EF" w:rsidRDefault="00AB27EF" w:rsidP="00D9735C">
      <w:pPr>
        <w:pStyle w:val="Incontec"/>
      </w:pPr>
    </w:p>
    <w:p w14:paraId="75392BD1" w14:textId="77777777" w:rsidR="00AB27EF" w:rsidRPr="00AB27EF" w:rsidRDefault="00AB27EF" w:rsidP="00D9735C">
      <w:pPr>
        <w:pStyle w:val="Incontec"/>
      </w:pPr>
    </w:p>
    <w:p w14:paraId="3F7F5B06" w14:textId="4F6D2B8F" w:rsidR="00693C47" w:rsidRDefault="00AB27EF" w:rsidP="00AB27EF">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 sector de software en Colombia. </w:t>
      </w:r>
    </w:p>
    <w:p w14:paraId="04146C1D" w14:textId="77777777" w:rsidR="00D9735C" w:rsidRPr="00D9735C" w:rsidRDefault="00D9735C" w:rsidP="00D9735C"/>
    <w:p w14:paraId="414E1CAE" w14:textId="607BBADF" w:rsidR="00AB27EF" w:rsidRPr="00D9735C" w:rsidRDefault="00D9735C" w:rsidP="00B43D6F">
      <w:pPr>
        <w:pStyle w:val="Incontec"/>
        <w:numPr>
          <w:ilvl w:val="1"/>
          <w:numId w:val="1"/>
        </w:numPr>
        <w:outlineLvl w:val="1"/>
        <w:rPr>
          <w:sz w:val="28"/>
          <w:szCs w:val="28"/>
        </w:rPr>
      </w:pPr>
      <w:bookmarkStart w:id="21" w:name="_Toc474914991"/>
      <w:r w:rsidRPr="00D9735C">
        <w:rPr>
          <w:sz w:val="28"/>
          <w:szCs w:val="28"/>
        </w:rPr>
        <w:t>SECTOR EDUCATIVO</w:t>
      </w:r>
      <w:bookmarkEnd w:id="21"/>
    </w:p>
    <w:p w14:paraId="5DA1EDD5" w14:textId="77777777" w:rsidR="00D9735C" w:rsidRDefault="00D9735C" w:rsidP="00D9735C">
      <w:pPr>
        <w:pStyle w:val="Incontec"/>
      </w:pPr>
    </w:p>
    <w:p w14:paraId="13D3CCB3" w14:textId="73995864" w:rsidR="00693C47" w:rsidRPr="00E357E3" w:rsidRDefault="008209B0" w:rsidP="00D9735C">
      <w:pPr>
        <w:pStyle w:val="Incontec"/>
      </w:pPr>
      <w:r>
        <w:t>“</w:t>
      </w:r>
      <w:r w:rsidR="002D07AA" w:rsidRPr="00E357E3">
        <w:t>Entre el 2012 y 2014, la Administración Distrital incrementó en casi $11 mil millones de pesos la inversión para la educación de calidad de personas con discapacidad, ampliando su cobertura a 13.160 estudiantes.</w:t>
      </w:r>
    </w:p>
    <w:p w14:paraId="6E405F0E" w14:textId="77367D69" w:rsidR="002D07AA" w:rsidRPr="00E357E3" w:rsidRDefault="002D07AA" w:rsidP="0015681E">
      <w:pPr>
        <w:jc w:val="both"/>
        <w:rPr>
          <w:rFonts w:ascii="LM Roman 10" w:hAnsi="LM Roman 10"/>
          <w:sz w:val="24"/>
          <w:szCs w:val="24"/>
        </w:rPr>
      </w:pPr>
      <w:r w:rsidRPr="00E357E3">
        <w:rPr>
          <w:rFonts w:ascii="LM Roman 10" w:hAnsi="LM Roman 10"/>
          <w:sz w:val="24"/>
          <w:szCs w:val="24"/>
        </w:rPr>
        <w:t>En los últimos 3 años, Bogotá ha multiplicado sus esfuerzos para disminuir la desigualdad y derribar las barreras sociales y económicas que vulneran los derechos de las personas con discapacidades físicas o cognitivas.</w:t>
      </w:r>
    </w:p>
    <w:p w14:paraId="6A4F171C" w14:textId="42EA4111" w:rsidR="002D07AA" w:rsidRPr="00E357E3" w:rsidRDefault="002D07AA" w:rsidP="0015681E">
      <w:pPr>
        <w:jc w:val="both"/>
        <w:rPr>
          <w:rFonts w:ascii="LM Roman 10" w:hAnsi="LM Roman 10"/>
          <w:sz w:val="24"/>
          <w:szCs w:val="24"/>
        </w:rPr>
      </w:pPr>
      <w:r w:rsidRPr="00E357E3">
        <w:rPr>
          <w:rFonts w:ascii="LM Roman 10" w:hAnsi="LM Roman 10"/>
          <w:sz w:val="24"/>
          <w:szCs w:val="24"/>
        </w:rPr>
        <w:t>Mientras que en 2012 Bogotá invertía $24 mil millones de pesos en la atención integral de esta población, en 2014 la ciudad destinó </w:t>
      </w:r>
      <w:r w:rsidRPr="00E357E3">
        <w:rPr>
          <w:rFonts w:ascii="LM Roman 10" w:hAnsi="LM Roman 10"/>
          <w:b/>
          <w:bCs/>
          <w:sz w:val="24"/>
          <w:szCs w:val="24"/>
        </w:rPr>
        <w:t>$34.680.410.894 </w:t>
      </w:r>
      <w:r w:rsidRPr="00E357E3">
        <w:rPr>
          <w:rFonts w:ascii="LM Roman 10" w:hAnsi="LM Roman 10"/>
          <w:sz w:val="24"/>
          <w:szCs w:val="24"/>
        </w:rPr>
        <w:t>para la educación integral de personas insuficiencia auditiva o visual, parálisis cerebral, autismo, deficiencia cognitiva y Síndrome de Down, entre otras condiciones de discapacidad.</w:t>
      </w:r>
      <w:r w:rsidR="0015681E" w:rsidRPr="00E357E3">
        <w:rPr>
          <w:rFonts w:ascii="LM Roman 10" w:hAnsi="LM Roman 10"/>
          <w:sz w:val="24"/>
          <w:szCs w:val="24"/>
        </w:rPr>
        <w:t xml:space="preserve"> </w:t>
      </w:r>
      <w:r w:rsidRPr="00E357E3">
        <w:rPr>
          <w:rFonts w:ascii="LM Roman 10" w:hAnsi="LM Roman 10"/>
          <w:sz w:val="24"/>
          <w:szCs w:val="24"/>
        </w:rPr>
        <w:t>Lo que significa un aumento de casi</w:t>
      </w:r>
      <w:r w:rsidR="00A71E4E">
        <w:rPr>
          <w:rFonts w:ascii="LM Roman 10" w:hAnsi="LM Roman 10"/>
          <w:sz w:val="24"/>
          <w:szCs w:val="24"/>
        </w:rPr>
        <w:t xml:space="preserve"> </w:t>
      </w:r>
      <w:r w:rsidRPr="00E357E3">
        <w:rPr>
          <w:rFonts w:ascii="LM Roman 10" w:hAnsi="LM Roman 10"/>
          <w:b/>
          <w:bCs/>
          <w:sz w:val="24"/>
          <w:szCs w:val="24"/>
        </w:rPr>
        <w:t>$11 mil millones de pesos</w:t>
      </w:r>
      <w:r w:rsidRPr="00E357E3">
        <w:rPr>
          <w:rFonts w:ascii="LM Roman 10" w:hAnsi="LM Roman 10"/>
          <w:sz w:val="24"/>
          <w:szCs w:val="24"/>
        </w:rPr>
        <w:t>.</w:t>
      </w:r>
    </w:p>
    <w:p w14:paraId="193B5485" w14:textId="77777777" w:rsidR="002D07AA" w:rsidRPr="00E357E3" w:rsidRDefault="002D07AA" w:rsidP="0015681E">
      <w:pPr>
        <w:jc w:val="both"/>
        <w:rPr>
          <w:rFonts w:ascii="LM Roman 10" w:hAnsi="LM Roman 10"/>
          <w:sz w:val="24"/>
          <w:szCs w:val="24"/>
        </w:rPr>
      </w:pPr>
      <w:r w:rsidRPr="00E357E3">
        <w:rPr>
          <w:rFonts w:ascii="LM Roman 10" w:hAnsi="LM Roman 10"/>
          <w:b/>
          <w:bCs/>
          <w:sz w:val="24"/>
          <w:szCs w:val="24"/>
        </w:rPr>
        <w:t>Tecnología al servicio de la inclusión</w:t>
      </w:r>
    </w:p>
    <w:p w14:paraId="14262AF7" w14:textId="77777777" w:rsidR="002D07AA" w:rsidRPr="00E357E3" w:rsidRDefault="002D07AA" w:rsidP="0015681E">
      <w:pPr>
        <w:jc w:val="both"/>
        <w:rPr>
          <w:rFonts w:ascii="LM Roman 10" w:hAnsi="LM Roman 10"/>
          <w:sz w:val="24"/>
          <w:szCs w:val="24"/>
        </w:rPr>
      </w:pPr>
      <w:r w:rsidRPr="00E357E3">
        <w:rPr>
          <w:rFonts w:ascii="LM Roman 10" w:hAnsi="LM Roman 10"/>
          <w:sz w:val="24"/>
          <w:szCs w:val="24"/>
        </w:rPr>
        <w:t>Para fomentar la incorporación de todas las personas en las actividades de la vida escolar, Bogotá ha destinado parte de sus esfuerzos frente a la población con discapacidad a la adquisición de material tecnológico que resulte accesible para cualquier estudiante sin importar su condición.</w:t>
      </w:r>
    </w:p>
    <w:p w14:paraId="174B057F" w14:textId="52C20D83" w:rsidR="002D07AA" w:rsidRPr="00E357E3" w:rsidRDefault="002D07AA" w:rsidP="0015681E">
      <w:pPr>
        <w:jc w:val="both"/>
        <w:rPr>
          <w:rFonts w:ascii="LM Roman 10" w:hAnsi="LM Roman 10"/>
          <w:sz w:val="24"/>
          <w:szCs w:val="24"/>
        </w:rPr>
      </w:pPr>
      <w:r w:rsidRPr="00E357E3">
        <w:rPr>
          <w:rFonts w:ascii="LM Roman 10" w:hAnsi="LM Roman 10"/>
          <w:sz w:val="24"/>
          <w:szCs w:val="24"/>
        </w:rPr>
        <w:t>En los últimos tres años, la Administración Distrital aumentó en un 275% la inversión en Tecnologías de la Información y las Comunicaciones, lo que convierte al  proyecto estratégico TIC de Bogotá en un programa de vanguardia en América Latina.</w:t>
      </w:r>
    </w:p>
    <w:p w14:paraId="341EA2B8" w14:textId="061E4EE0" w:rsidR="002D07AA" w:rsidRPr="00E357E3" w:rsidRDefault="002D07AA" w:rsidP="0015681E">
      <w:pPr>
        <w:jc w:val="both"/>
        <w:rPr>
          <w:rFonts w:ascii="LM Roman 10" w:hAnsi="LM Roman 10"/>
          <w:sz w:val="24"/>
          <w:szCs w:val="24"/>
        </w:rPr>
      </w:pPr>
      <w:r w:rsidRPr="00E357E3">
        <w:rPr>
          <w:rFonts w:ascii="LM Roman 10" w:hAnsi="LM Roman 10"/>
          <w:sz w:val="24"/>
          <w:szCs w:val="24"/>
        </w:rPr>
        <w:lastRenderedPageBreak/>
        <w:t>La Dirección de Ciencias, Tecnología y Medios Educativos de la Secretaría de Educación del Distrito se encuentra en el proceso de distribuir 33.515 tabletas en 346 colegios, las cuales se entregan </w:t>
      </w:r>
      <w:r w:rsidRPr="00E357E3">
        <w:rPr>
          <w:rFonts w:ascii="LM Roman 10" w:hAnsi="LM Roman 10"/>
          <w:b/>
          <w:bCs/>
          <w:sz w:val="24"/>
          <w:szCs w:val="24"/>
        </w:rPr>
        <w:t>pre-cargadas con contenidos pedagógicos</w:t>
      </w:r>
      <w:r w:rsidRPr="00E357E3">
        <w:rPr>
          <w:rFonts w:ascii="LM Roman 10" w:hAnsi="LM Roman 10"/>
          <w:sz w:val="24"/>
          <w:szCs w:val="24"/>
        </w:rPr>
        <w:t> que están hechos para ser utilizados por cualquier persona. Sin embargo, a diferencia de muchas herramientas tecnológicas tradicionales, estas herramientas </w:t>
      </w:r>
      <w:r w:rsidRPr="00E357E3">
        <w:rPr>
          <w:rFonts w:ascii="LM Roman 10" w:hAnsi="LM Roman 10"/>
          <w:b/>
          <w:bCs/>
          <w:sz w:val="24"/>
          <w:szCs w:val="24"/>
        </w:rPr>
        <w:t>permiten el acceso de la población con discapacidad</w:t>
      </w:r>
      <w:r w:rsidR="008209B0">
        <w:rPr>
          <w:rFonts w:ascii="LM Roman 10" w:hAnsi="LM Roman 10"/>
          <w:b/>
          <w:bCs/>
          <w:sz w:val="24"/>
          <w:szCs w:val="24"/>
        </w:rPr>
        <w:t>”</w:t>
      </w:r>
      <w:r w:rsidRPr="00E357E3">
        <w:rPr>
          <w:rFonts w:ascii="LM Roman 10" w:hAnsi="LM Roman 10"/>
          <w:sz w:val="24"/>
          <w:szCs w:val="24"/>
        </w:rPr>
        <w:t>.</w:t>
      </w:r>
    </w:p>
    <w:p w14:paraId="6A7487C0" w14:textId="13463436" w:rsidR="002D07AA" w:rsidRPr="00E357E3" w:rsidRDefault="00BE5779" w:rsidP="0015681E">
      <w:pPr>
        <w:jc w:val="both"/>
        <w:rPr>
          <w:rFonts w:ascii="LM Roman 10" w:hAnsi="LM Roman 10"/>
          <w:sz w:val="24"/>
          <w:szCs w:val="24"/>
        </w:rPr>
      </w:pPr>
      <w:sdt>
        <w:sdtPr>
          <w:rPr>
            <w:rFonts w:ascii="LM Roman 10" w:hAnsi="LM Roman 10"/>
            <w:sz w:val="24"/>
            <w:szCs w:val="24"/>
          </w:rPr>
          <w:id w:val="174856051"/>
          <w:citation/>
        </w:sdtPr>
        <w:sdtContent>
          <w:r w:rsidR="002D07AA" w:rsidRPr="00E357E3">
            <w:rPr>
              <w:rFonts w:ascii="LM Roman 10" w:hAnsi="LM Roman 10"/>
              <w:sz w:val="24"/>
              <w:szCs w:val="24"/>
            </w:rPr>
            <w:fldChar w:fldCharType="begin"/>
          </w:r>
          <w:r w:rsidR="002D07AA" w:rsidRPr="00E357E3">
            <w:rPr>
              <w:rFonts w:ascii="LM Roman 10" w:hAnsi="LM Roman 10"/>
              <w:sz w:val="24"/>
              <w:szCs w:val="24"/>
            </w:rPr>
            <w:instrText xml:space="preserve"> CITATION ELN15 \l 9226 </w:instrText>
          </w:r>
          <w:r w:rsidR="002D07AA" w:rsidRPr="00E357E3">
            <w:rPr>
              <w:rFonts w:ascii="LM Roman 10" w:hAnsi="LM Roman 10"/>
              <w:sz w:val="24"/>
              <w:szCs w:val="24"/>
            </w:rPr>
            <w:fldChar w:fldCharType="separate"/>
          </w:r>
          <w:r w:rsidR="00643776" w:rsidRPr="00643776">
            <w:rPr>
              <w:rFonts w:ascii="LM Roman 10" w:hAnsi="LM Roman 10"/>
              <w:noProof/>
              <w:sz w:val="24"/>
              <w:szCs w:val="24"/>
            </w:rPr>
            <w:t>(24)</w:t>
          </w:r>
          <w:r w:rsidR="002D07AA" w:rsidRPr="00E357E3">
            <w:rPr>
              <w:rFonts w:ascii="LM Roman 10" w:hAnsi="LM Roman 10"/>
              <w:sz w:val="24"/>
              <w:szCs w:val="24"/>
            </w:rPr>
            <w:fldChar w:fldCharType="end"/>
          </w:r>
        </w:sdtContent>
      </w:sdt>
    </w:p>
    <w:p w14:paraId="293DC4BD" w14:textId="77777777" w:rsidR="0015681E" w:rsidRPr="0015681E" w:rsidRDefault="0015681E" w:rsidP="0015681E">
      <w:pPr>
        <w:jc w:val="both"/>
        <w:rPr>
          <w:rFonts w:ascii="LM Roman 10" w:hAnsi="LM Roman 10"/>
        </w:rPr>
      </w:pPr>
    </w:p>
    <w:p w14:paraId="31914374" w14:textId="0A4823A8" w:rsidR="00A71E4E" w:rsidRPr="00D9735C" w:rsidRDefault="009C3BD7" w:rsidP="00D9735C">
      <w:pPr>
        <w:pStyle w:val="Incontec"/>
      </w:pPr>
      <w:r w:rsidRPr="00D9735C">
        <w:t>Otro sector del cual es indispensable realizar un análisis para enmarcar un</w:t>
      </w:r>
      <w:r w:rsidR="00D9735C">
        <w:t>o</w:t>
      </w:r>
      <w:r w:rsidRPr="00D9735C">
        <w:t xml:space="preserve"> de </w:t>
      </w:r>
      <w:r w:rsidR="00D9735C">
        <w:t>los</w:t>
      </w:r>
      <w:r w:rsidRPr="00D9735C">
        <w:t xml:space="preserve"> </w:t>
      </w:r>
      <w:r w:rsidR="00D9735C">
        <w:t>enfoques</w:t>
      </w:r>
      <w:r w:rsidRPr="00D9735C">
        <w:t xml:space="preserve"> de este proyecto, es el sector</w:t>
      </w:r>
      <w:r w:rsidR="00AB27EF" w:rsidRPr="00D9735C">
        <w:t xml:space="preserve"> de Software en Colombia con el fin de </w:t>
      </w:r>
      <w:r w:rsidR="00A71E4E" w:rsidRPr="00D9735C">
        <w:t xml:space="preserve">analizar el impacto de este sector en la economía del </w:t>
      </w:r>
      <w:r w:rsidR="00D9735C" w:rsidRPr="00D9735C">
        <w:t>País</w:t>
      </w:r>
      <w:r w:rsidR="00A71E4E" w:rsidRPr="00D9735C">
        <w:t>.</w:t>
      </w:r>
    </w:p>
    <w:p w14:paraId="2D439D33" w14:textId="77777777" w:rsidR="00D9735C" w:rsidRDefault="00D9735C" w:rsidP="00D9735C">
      <w:pPr>
        <w:pStyle w:val="Incontec"/>
      </w:pPr>
    </w:p>
    <w:p w14:paraId="15F26607" w14:textId="77F70A0E" w:rsidR="00D9735C" w:rsidRPr="00D9735C" w:rsidRDefault="00D9735C" w:rsidP="00936074">
      <w:pPr>
        <w:pStyle w:val="Incontec"/>
      </w:pPr>
    </w:p>
    <w:p w14:paraId="32C98DAB" w14:textId="3E796EDD" w:rsidR="00D9735C" w:rsidRDefault="00D9735C" w:rsidP="00B43D6F">
      <w:pPr>
        <w:pStyle w:val="Incontec"/>
        <w:numPr>
          <w:ilvl w:val="1"/>
          <w:numId w:val="1"/>
        </w:numPr>
        <w:outlineLvl w:val="1"/>
        <w:rPr>
          <w:rFonts w:cs="Times New Roman"/>
          <w:sz w:val="28"/>
          <w:szCs w:val="28"/>
        </w:rPr>
      </w:pPr>
      <w:bookmarkStart w:id="22" w:name="_Toc474914992"/>
      <w:r w:rsidRPr="00D9735C">
        <w:rPr>
          <w:rFonts w:cs="Times New Roman"/>
          <w:sz w:val="28"/>
          <w:szCs w:val="28"/>
        </w:rPr>
        <w:t xml:space="preserve">SECTOR SOFTWARE </w:t>
      </w:r>
      <w:commentRangeStart w:id="23"/>
      <w:r w:rsidRPr="00D9735C">
        <w:rPr>
          <w:rFonts w:cs="Times New Roman"/>
          <w:sz w:val="28"/>
          <w:szCs w:val="28"/>
        </w:rPr>
        <w:t>COLOMBIA</w:t>
      </w:r>
      <w:commentRangeEnd w:id="23"/>
      <w:r w:rsidR="00CB39E4">
        <w:rPr>
          <w:rStyle w:val="Refdecomentario"/>
          <w:rFonts w:ascii="Cambria" w:eastAsia="Cambria" w:hAnsi="Cambria" w:cs="Cambria"/>
          <w:color w:val="000000"/>
          <w:shd w:val="clear" w:color="auto" w:fill="auto"/>
        </w:rPr>
        <w:commentReference w:id="23"/>
      </w:r>
      <w:bookmarkEnd w:id="22"/>
    </w:p>
    <w:p w14:paraId="0F40CC60" w14:textId="77777777" w:rsidR="00D9735C" w:rsidRDefault="00D9735C" w:rsidP="00D9735C">
      <w:pPr>
        <w:pStyle w:val="Incontec"/>
      </w:pPr>
    </w:p>
    <w:p w14:paraId="43ED2A55" w14:textId="77777777" w:rsidR="00D9735C" w:rsidRPr="00D9735C" w:rsidRDefault="00D9735C" w:rsidP="00D9735C">
      <w:pPr>
        <w:pStyle w:val="Incontec"/>
      </w:pPr>
    </w:p>
    <w:p w14:paraId="3715E509" w14:textId="2CD57562"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sdt>
        <w:sdtPr>
          <w:rPr>
            <w:rFonts w:cs="Times New Roman"/>
          </w:rPr>
          <w:id w:val="-1079521957"/>
          <w:citation/>
        </w:sdtPr>
        <w:sdtContent>
          <w:r w:rsidRPr="00102649">
            <w:rPr>
              <w:rFonts w:cs="Times New Roman"/>
            </w:rPr>
            <w:fldChar w:fldCharType="begin"/>
          </w:r>
          <w:r w:rsidRPr="00102649">
            <w:rPr>
              <w:rFonts w:cs="Times New Roman"/>
            </w:rPr>
            <w:instrText xml:space="preserve"> CITATION Fed15 \l 9226 </w:instrText>
          </w:r>
          <w:r w:rsidRPr="00102649">
            <w:rPr>
              <w:rFonts w:cs="Times New Roman"/>
            </w:rPr>
            <w:fldChar w:fldCharType="separate"/>
          </w:r>
          <w:r w:rsidR="00643776" w:rsidRPr="00643776">
            <w:rPr>
              <w:rFonts w:cs="Times New Roman"/>
              <w:noProof/>
            </w:rPr>
            <w:t>(25)</w:t>
          </w:r>
          <w:r w:rsidRPr="00102649">
            <w:rPr>
              <w:rFonts w:cs="Times New Roman"/>
            </w:rPr>
            <w:fldChar w:fldCharType="end"/>
          </w:r>
        </w:sdtContent>
      </w:sdt>
      <w:r w:rsidRPr="00102649">
        <w:rPr>
          <w:rFonts w:cs="Times New Roman"/>
        </w:rPr>
        <w:t>, este nivel de crecimiento en el P.I.B se puede evidenciar en el nivel exportaciones que llegan a alcanzar estas empresas que es cerca de los $196.519.283.465,74 pesos.</w:t>
      </w:r>
    </w:p>
    <w:p w14:paraId="4643981A" w14:textId="6689A06C" w:rsidR="00D9735C" w:rsidRDefault="00AB27EF" w:rsidP="00AB27EF">
      <w:pPr>
        <w:pStyle w:val="Incontec"/>
        <w:rPr>
          <w:rFonts w:cs="Times New Roman"/>
          <w:noProof/>
        </w:rPr>
      </w:pPr>
      <w:r w:rsidRPr="00102649">
        <w:rPr>
          <w:rFonts w:cs="Times New Roman"/>
        </w:rPr>
        <w:t>Donde el mayor porcentaje de estas empresas se dedica al desarrollo de aplicaciones de tipo financiero (52 %), seguido de aplicaciones para la gestión de facturación (50 %),  aplicaciones ERP y control de inventarios (40,3 %) y aplicaciones de End User</w:t>
      </w:r>
      <w:r w:rsidR="00D9735C">
        <w:rPr>
          <w:rFonts w:cs="Times New Roman"/>
        </w:rPr>
        <w:t xml:space="preserve"> </w:t>
      </w:r>
      <w:r w:rsidRPr="00102649">
        <w:rPr>
          <w:rFonts w:cs="Times New Roman"/>
        </w:rPr>
        <w:t>(14%)</w:t>
      </w:r>
      <w:r w:rsidR="00D9735C">
        <w:rPr>
          <w:rFonts w:cs="Times New Roman"/>
        </w:rPr>
        <w:t xml:space="preserve">. </w:t>
      </w:r>
      <w:sdt>
        <w:sdtPr>
          <w:rPr>
            <w:rFonts w:cs="Times New Roman"/>
          </w:rPr>
          <w:id w:val="549035499"/>
          <w:citation/>
        </w:sdtPr>
        <w:sdtContent>
          <w:r w:rsidRPr="00102649">
            <w:rPr>
              <w:rFonts w:cs="Times New Roman"/>
            </w:rPr>
            <w:fldChar w:fldCharType="begin"/>
          </w:r>
          <w:r w:rsidRPr="00102649">
            <w:rPr>
              <w:rFonts w:cs="Times New Roman"/>
            </w:rPr>
            <w:instrText xml:space="preserve"> CITATION ESI08 \l 9226 </w:instrText>
          </w:r>
          <w:r w:rsidRPr="00102649">
            <w:rPr>
              <w:rFonts w:cs="Times New Roman"/>
            </w:rPr>
            <w:fldChar w:fldCharType="separate"/>
          </w:r>
          <w:r w:rsidR="00643776" w:rsidRPr="00643776">
            <w:rPr>
              <w:rFonts w:cs="Times New Roman"/>
              <w:noProof/>
            </w:rPr>
            <w:t>(26)</w:t>
          </w:r>
          <w:r w:rsidRPr="00102649">
            <w:rPr>
              <w:rFonts w:cs="Times New Roman"/>
            </w:rPr>
            <w:fldChar w:fldCharType="end"/>
          </w:r>
        </w:sdtContent>
      </w:sdt>
    </w:p>
    <w:p w14:paraId="5E005A11" w14:textId="2A2EF56A" w:rsidR="00AB27EF" w:rsidRPr="00102649" w:rsidRDefault="00AB27EF" w:rsidP="00AB27EF">
      <w:pPr>
        <w:pStyle w:val="Incontec"/>
        <w:rPr>
          <w:rFonts w:cs="Times New Roman"/>
        </w:rPr>
      </w:pPr>
      <w:r w:rsidRPr="00102649">
        <w:rPr>
          <w:rFonts w:cs="Times New Roman"/>
          <w:noProof/>
          <w:lang w:val="es-ES" w:eastAsia="es-ES"/>
        </w:rPr>
        <w:lastRenderedPageBreak/>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327744" cy="3276339"/>
                    </a:xfrm>
                    <a:prstGeom prst="rect">
                      <a:avLst/>
                    </a:prstGeom>
                    <a:ln/>
                  </pic:spPr>
                </pic:pic>
              </a:graphicData>
            </a:graphic>
          </wp:inline>
        </w:drawing>
      </w:r>
    </w:p>
    <w:p w14:paraId="4E8C292C" w14:textId="358A4640" w:rsidR="00AB27EF" w:rsidRPr="000A0072"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sdt>
        <w:sdtPr>
          <w:rPr>
            <w:rFonts w:cs="Times New Roman"/>
            <w:sz w:val="22"/>
            <w:szCs w:val="22"/>
          </w:rPr>
          <w:id w:val="100071300"/>
          <w:citation/>
        </w:sdtPr>
        <w:sdtContent>
          <w:r w:rsidRPr="000A0072">
            <w:rPr>
              <w:rFonts w:cs="Times New Roman"/>
              <w:sz w:val="22"/>
              <w:szCs w:val="22"/>
            </w:rPr>
            <w:fldChar w:fldCharType="begin"/>
          </w:r>
          <w:r w:rsidRPr="000A0072">
            <w:rPr>
              <w:rFonts w:cs="Times New Roman"/>
              <w:sz w:val="22"/>
              <w:szCs w:val="22"/>
            </w:rPr>
            <w:instrText xml:space="preserve"> CITATION Dat05 \l 9226 </w:instrText>
          </w:r>
          <w:r w:rsidRPr="000A0072">
            <w:rPr>
              <w:rFonts w:cs="Times New Roman"/>
              <w:sz w:val="22"/>
              <w:szCs w:val="22"/>
            </w:rPr>
            <w:fldChar w:fldCharType="separate"/>
          </w:r>
          <w:r w:rsidR="00643776" w:rsidRPr="00643776">
            <w:rPr>
              <w:rFonts w:cs="Times New Roman"/>
              <w:noProof/>
              <w:sz w:val="22"/>
              <w:szCs w:val="22"/>
            </w:rPr>
            <w:t>(4)</w:t>
          </w:r>
          <w:r w:rsidRPr="000A0072">
            <w:rPr>
              <w:rFonts w:cs="Times New Roman"/>
              <w:sz w:val="22"/>
              <w:szCs w:val="22"/>
            </w:rPr>
            <w:fldChar w:fldCharType="end"/>
          </w:r>
        </w:sdtContent>
      </w:sdt>
    </w:p>
    <w:p w14:paraId="25401656" w14:textId="77777777" w:rsidR="002D07AA" w:rsidRDefault="002D07AA" w:rsidP="00693C47"/>
    <w:p w14:paraId="40472CC5" w14:textId="3217E220" w:rsidR="009C7C60" w:rsidRPr="0017798C" w:rsidDel="00E83AE7" w:rsidRDefault="0017798C">
      <w:pPr>
        <w:jc w:val="both"/>
        <w:rPr>
          <w:del w:id="24" w:author="andres camilo santana bohorquez" w:date="2017-02-15T05:19:00Z"/>
          <w:rFonts w:ascii="LM Roman 10" w:hAnsi="LM Roman 10"/>
          <w:sz w:val="24"/>
          <w:rPrChange w:id="25" w:author="andres camilo santana bohorquez" w:date="2017-02-15T05:08:00Z">
            <w:rPr>
              <w:del w:id="26" w:author="andres camilo santana bohorquez" w:date="2017-02-15T05:19:00Z"/>
            </w:rPr>
          </w:rPrChange>
        </w:rPr>
        <w:pPrChange w:id="27" w:author="andres camilo santana bohorquez" w:date="2017-02-15T05:14:00Z">
          <w:pPr/>
        </w:pPrChange>
      </w:pPr>
      <w:ins w:id="28" w:author="andres camilo santana bohorquez" w:date="2017-02-15T05:07:00Z">
        <w:r w:rsidRPr="0017798C">
          <w:rPr>
            <w:rFonts w:ascii="LM Roman 10" w:hAnsi="LM Roman 10"/>
            <w:sz w:val="24"/>
            <w:rPrChange w:id="29" w:author="andres camilo santana bohorquez" w:date="2017-02-15T05:08:00Z">
              <w:rPr/>
            </w:rPrChange>
          </w:rPr>
          <w:t>De</w:t>
        </w:r>
      </w:ins>
      <w:ins w:id="30" w:author="andres camilo santana bohorquez" w:date="2017-02-15T05:08:00Z">
        <w:r>
          <w:rPr>
            <w:rFonts w:ascii="LM Roman 10" w:hAnsi="LM Roman 10"/>
            <w:sz w:val="24"/>
          </w:rPr>
          <w:t>ntro</w:t>
        </w:r>
      </w:ins>
      <w:ins w:id="31" w:author="andres camilo santana bohorquez" w:date="2017-02-15T05:07:00Z">
        <w:r w:rsidRPr="0017798C">
          <w:rPr>
            <w:rFonts w:ascii="LM Roman 10" w:hAnsi="LM Roman 10"/>
            <w:sz w:val="24"/>
            <w:rPrChange w:id="32" w:author="andres camilo santana bohorquez" w:date="2017-02-15T05:08:00Z">
              <w:rPr/>
            </w:rPrChange>
          </w:rPr>
          <w:t xml:space="preserve"> </w:t>
        </w:r>
      </w:ins>
      <w:ins w:id="33" w:author="andres camilo santana bohorquez" w:date="2017-02-15T05:08:00Z">
        <w:r>
          <w:rPr>
            <w:rFonts w:ascii="LM Roman 10" w:hAnsi="LM Roman 10"/>
            <w:sz w:val="24"/>
          </w:rPr>
          <w:t xml:space="preserve">de </w:t>
        </w:r>
      </w:ins>
      <w:ins w:id="34" w:author="andres camilo santana bohorquez" w:date="2017-02-15T05:07:00Z">
        <w:r w:rsidRPr="0017798C">
          <w:rPr>
            <w:rFonts w:ascii="LM Roman 10" w:hAnsi="LM Roman 10"/>
            <w:sz w:val="24"/>
            <w:rPrChange w:id="35" w:author="andres camilo santana bohorquez" w:date="2017-02-15T05:08:00Z">
              <w:rPr/>
            </w:rPrChange>
          </w:rPr>
          <w:t>este 14</w:t>
        </w:r>
      </w:ins>
      <w:ins w:id="36" w:author="andres camilo santana bohorquez" w:date="2017-02-15T05:08:00Z">
        <w:r>
          <w:rPr>
            <w:rFonts w:ascii="LM Roman 10" w:hAnsi="LM Roman 10"/>
            <w:sz w:val="24"/>
          </w:rPr>
          <w:t xml:space="preserve">% </w:t>
        </w:r>
      </w:ins>
      <w:ins w:id="37" w:author="andres camilo santana bohorquez" w:date="2017-02-15T05:09:00Z">
        <w:r>
          <w:rPr>
            <w:rFonts w:ascii="LM Roman 10" w:hAnsi="LM Roman 10"/>
            <w:sz w:val="24"/>
          </w:rPr>
          <w:t xml:space="preserve">encontramos </w:t>
        </w:r>
      </w:ins>
      <w:ins w:id="38" w:author="andres camilo santana bohorquez" w:date="2017-02-15T05:15:00Z">
        <w:r w:rsidR="00E83AE7">
          <w:rPr>
            <w:rFonts w:ascii="LM Roman 10" w:hAnsi="LM Roman 10"/>
            <w:sz w:val="24"/>
          </w:rPr>
          <w:t xml:space="preserve">una </w:t>
        </w:r>
      </w:ins>
      <w:ins w:id="39" w:author="andres camilo santana bohorquez" w:date="2017-02-15T05:27:00Z">
        <w:r w:rsidR="0046615B">
          <w:rPr>
            <w:rFonts w:ascii="LM Roman 10" w:hAnsi="LM Roman 10"/>
            <w:sz w:val="24"/>
          </w:rPr>
          <w:t>mínima</w:t>
        </w:r>
      </w:ins>
      <w:ins w:id="40" w:author="andres camilo santana bohorquez" w:date="2017-02-15T05:15:00Z">
        <w:r w:rsidR="00E83AE7">
          <w:rPr>
            <w:rFonts w:ascii="LM Roman 10" w:hAnsi="LM Roman 10"/>
            <w:sz w:val="24"/>
          </w:rPr>
          <w:t xml:space="preserve"> parte de </w:t>
        </w:r>
      </w:ins>
      <w:ins w:id="41" w:author="andres camilo santana bohorquez" w:date="2017-02-15T05:09:00Z">
        <w:r>
          <w:rPr>
            <w:rFonts w:ascii="LM Roman 10" w:hAnsi="LM Roman 10"/>
            <w:sz w:val="24"/>
          </w:rPr>
          <w:t>las aplicaciones desarrollada</w:t>
        </w:r>
        <w:r w:rsidR="00E83AE7">
          <w:rPr>
            <w:rFonts w:ascii="LM Roman 10" w:hAnsi="LM Roman 10"/>
            <w:sz w:val="24"/>
          </w:rPr>
          <w:t>s para personas con limitacio</w:t>
        </w:r>
      </w:ins>
      <w:ins w:id="42" w:author="andres camilo santana bohorquez" w:date="2017-02-15T05:15:00Z">
        <w:r w:rsidR="00E83AE7">
          <w:rPr>
            <w:rFonts w:ascii="LM Roman 10" w:hAnsi="LM Roman 10"/>
            <w:sz w:val="24"/>
          </w:rPr>
          <w:t>nes, dichas aplicaciones han sido apoyadas por el Programa</w:t>
        </w:r>
      </w:ins>
      <w:ins w:id="43" w:author="andres camilo santana bohorquez" w:date="2017-02-15T05:18:00Z">
        <w:r w:rsidR="00E83AE7">
          <w:rPr>
            <w:rFonts w:ascii="LM Roman 10" w:hAnsi="LM Roman 10"/>
            <w:sz w:val="24"/>
          </w:rPr>
          <w:t xml:space="preserve"> </w:t>
        </w:r>
        <w:r w:rsidR="00E83AE7" w:rsidRPr="00E83AE7">
          <w:rPr>
            <w:rFonts w:ascii="LM Roman 10" w:hAnsi="LM Roman 10"/>
            <w:sz w:val="24"/>
          </w:rPr>
          <w:t>AyudApps, campaña para promover desarrollo de apps para personas con discapacidad</w:t>
        </w:r>
      </w:ins>
      <w:ins w:id="44" w:author="andres camilo santana bohorquez" w:date="2017-02-15T05:15:00Z">
        <w:r w:rsidR="00E83AE7">
          <w:rPr>
            <w:rFonts w:ascii="LM Roman 10" w:hAnsi="LM Roman 10"/>
            <w:sz w:val="24"/>
          </w:rPr>
          <w:t xml:space="preserve"> </w:t>
        </w:r>
      </w:ins>
      <w:ins w:id="45" w:author="andres camilo santana bohorquez" w:date="2017-02-15T05:16:00Z">
        <w:r w:rsidR="00E83AE7">
          <w:rPr>
            <w:rFonts w:ascii="LM Roman 10" w:hAnsi="LM Roman 10"/>
            <w:sz w:val="24"/>
          </w:rPr>
          <w:t xml:space="preserve">impulsado por </w:t>
        </w:r>
      </w:ins>
      <w:ins w:id="46" w:author="andres camilo santana bohorquez" w:date="2017-02-15T05:18:00Z">
        <w:r w:rsidR="00E83AE7">
          <w:rPr>
            <w:rFonts w:ascii="LM Roman 10" w:hAnsi="LM Roman 10"/>
            <w:sz w:val="24"/>
          </w:rPr>
          <w:t>el MINTIC.</w:t>
        </w:r>
      </w:ins>
    </w:p>
    <w:p w14:paraId="6CAB4150" w14:textId="77777777" w:rsidR="00E83AE7" w:rsidRDefault="00E83AE7">
      <w:pPr>
        <w:jc w:val="both"/>
        <w:rPr>
          <w:ins w:id="47" w:author="andres camilo santana bohorquez" w:date="2017-02-15T05:20:00Z"/>
          <w:rFonts w:ascii="LM Roman 10" w:hAnsi="LM Roman 10"/>
          <w:sz w:val="24"/>
        </w:rPr>
        <w:pPrChange w:id="48" w:author="andres camilo santana bohorquez" w:date="2017-02-15T05:14:00Z">
          <w:pPr/>
        </w:pPrChange>
      </w:pPr>
      <w:ins w:id="49" w:author="andres camilo santana bohorquez" w:date="2017-02-15T05:19:00Z">
        <w:r>
          <w:rPr>
            <w:rFonts w:ascii="LM Roman 10" w:hAnsi="LM Roman 10"/>
            <w:sz w:val="24"/>
          </w:rPr>
          <w:t xml:space="preserve"> </w:t>
        </w:r>
      </w:ins>
    </w:p>
    <w:p w14:paraId="19438A1D" w14:textId="66B263C0" w:rsidR="009C7C60" w:rsidRDefault="00E83AE7">
      <w:pPr>
        <w:jc w:val="both"/>
        <w:rPr>
          <w:ins w:id="50" w:author="andres camilo santana bohorquez" w:date="2017-02-15T05:46:00Z"/>
          <w:rFonts w:ascii="LM Roman 10" w:hAnsi="LM Roman 10"/>
          <w:sz w:val="24"/>
        </w:rPr>
        <w:pPrChange w:id="51" w:author="andres camilo santana bohorquez" w:date="2017-02-15T05:14:00Z">
          <w:pPr/>
        </w:pPrChange>
      </w:pPr>
      <w:ins w:id="52" w:author="andres camilo santana bohorquez" w:date="2017-02-15T05:19:00Z">
        <w:r>
          <w:rPr>
            <w:rFonts w:ascii="LM Roman 10" w:hAnsi="LM Roman 10"/>
            <w:sz w:val="24"/>
          </w:rPr>
          <w:t>Para el año 2013 el</w:t>
        </w:r>
      </w:ins>
      <w:ins w:id="53" w:author="andres camilo santana bohorquez" w:date="2017-02-15T05:20:00Z">
        <w:r>
          <w:rPr>
            <w:rFonts w:ascii="LM Roman 10" w:hAnsi="LM Roman 10"/>
            <w:sz w:val="24"/>
          </w:rPr>
          <w:t xml:space="preserve"> MINTIC</w:t>
        </w:r>
      </w:ins>
      <w:ins w:id="54" w:author="andres camilo santana bohorquez" w:date="2017-02-15T05:19:00Z">
        <w:r>
          <w:rPr>
            <w:rFonts w:ascii="LM Roman 10" w:hAnsi="LM Roman 10"/>
            <w:sz w:val="24"/>
          </w:rPr>
          <w:t xml:space="preserve"> </w:t>
        </w:r>
      </w:ins>
      <w:ins w:id="55" w:author="andres camilo santana bohorquez" w:date="2017-02-15T05:20:00Z">
        <w:r>
          <w:rPr>
            <w:rFonts w:ascii="LM Roman 10" w:hAnsi="LM Roman 10"/>
            <w:sz w:val="24"/>
          </w:rPr>
          <w:t>mediante el p</w:t>
        </w:r>
      </w:ins>
      <w:ins w:id="56" w:author="andres camilo santana bohorquez" w:date="2017-02-15T05:23:00Z">
        <w:r>
          <w:rPr>
            <w:rFonts w:ascii="LM Roman 10" w:hAnsi="LM Roman 10"/>
            <w:sz w:val="24"/>
          </w:rPr>
          <w:t>r</w:t>
        </w:r>
      </w:ins>
      <w:ins w:id="57" w:author="andres camilo santana bohorquez" w:date="2017-02-15T05:20:00Z">
        <w:r>
          <w:rPr>
            <w:rFonts w:ascii="LM Roman 10" w:hAnsi="LM Roman 10"/>
            <w:sz w:val="24"/>
          </w:rPr>
          <w:t xml:space="preserve">oyecto denominado </w:t>
        </w:r>
      </w:ins>
      <w:ins w:id="58" w:author="andres camilo santana bohorquez" w:date="2017-02-15T05:13:00Z">
        <w:r w:rsidRPr="00E83AE7">
          <w:rPr>
            <w:rFonts w:ascii="LM Roman 10" w:hAnsi="LM Roman 10"/>
            <w:sz w:val="24"/>
            <w:rPrChange w:id="59" w:author="andres camilo santana bohorquez" w:date="2017-02-15T05:13:00Z">
              <w:rPr/>
            </w:rPrChange>
          </w:rPr>
          <w:t xml:space="preserve">Convertic, </w:t>
        </w:r>
      </w:ins>
      <w:ins w:id="60" w:author="andres camilo santana bohorquez" w:date="2017-02-15T05:30:00Z">
        <w:r w:rsidR="0046615B">
          <w:rPr>
            <w:rFonts w:ascii="LM Roman 10" w:hAnsi="LM Roman 10"/>
            <w:sz w:val="24"/>
          </w:rPr>
          <w:t xml:space="preserve">el gobierno </w:t>
        </w:r>
      </w:ins>
      <w:ins w:id="61" w:author="andres camilo santana bohorquez" w:date="2017-02-15T05:23:00Z">
        <w:r>
          <w:rPr>
            <w:rFonts w:ascii="LM Roman 10" w:hAnsi="LM Roman 10"/>
            <w:sz w:val="24"/>
          </w:rPr>
          <w:t>invirtió</w:t>
        </w:r>
      </w:ins>
      <w:ins w:id="62" w:author="andres camilo santana bohorquez" w:date="2017-02-15T05:21:00Z">
        <w:r>
          <w:rPr>
            <w:rFonts w:ascii="LM Roman 10" w:hAnsi="LM Roman 10"/>
            <w:sz w:val="24"/>
          </w:rPr>
          <w:t xml:space="preserve"> cerca de </w:t>
        </w:r>
      </w:ins>
      <w:ins w:id="63" w:author="andres camilo santana bohorquez" w:date="2017-02-15T05:13:00Z">
        <w:r w:rsidRPr="00E83AE7">
          <w:rPr>
            <w:rFonts w:ascii="LM Roman 10" w:hAnsi="LM Roman 10"/>
            <w:sz w:val="24"/>
            <w:rPrChange w:id="64" w:author="andres camilo santana bohorquez" w:date="2017-02-15T05:13:00Z">
              <w:rPr/>
            </w:rPrChange>
          </w:rPr>
          <w:t xml:space="preserve">6.100 millones </w:t>
        </w:r>
      </w:ins>
      <w:ins w:id="65" w:author="andres camilo santana bohorquez" w:date="2017-02-15T05:24:00Z">
        <w:r w:rsidR="0046615B">
          <w:rPr>
            <w:rFonts w:ascii="LM Roman 10" w:hAnsi="LM Roman 10"/>
            <w:sz w:val="24"/>
          </w:rPr>
          <w:t>en la compra de un software que</w:t>
        </w:r>
      </w:ins>
      <w:ins w:id="66" w:author="andres camilo santana bohorquez" w:date="2017-02-15T05:23:00Z">
        <w:r w:rsidR="0046615B" w:rsidRPr="0046615B">
          <w:rPr>
            <w:rFonts w:ascii="LM Roman 10" w:hAnsi="LM Roman 10"/>
            <w:sz w:val="24"/>
          </w:rPr>
          <w:t xml:space="preserve"> transforma la información de los sistemas operativos y las aplicaciones en sonido</w:t>
        </w:r>
      </w:ins>
      <w:ins w:id="67" w:author="andres camilo santana bohorquez" w:date="2017-02-15T05:25:00Z">
        <w:r w:rsidR="0046615B">
          <w:rPr>
            <w:rFonts w:ascii="LM Roman 10" w:hAnsi="LM Roman 10"/>
            <w:sz w:val="24"/>
          </w:rPr>
          <w:t>.</w:t>
        </w:r>
      </w:ins>
      <w:ins w:id="68" w:author="andres camilo santana bohorquez" w:date="2017-02-15T05:23:00Z">
        <w:r w:rsidR="0046615B">
          <w:rPr>
            <w:rFonts w:ascii="LM Roman 10" w:hAnsi="LM Roman 10"/>
            <w:sz w:val="24"/>
          </w:rPr>
          <w:t xml:space="preserve"> </w:t>
        </w:r>
      </w:ins>
      <w:ins w:id="69" w:author="andres camilo santana bohorquez" w:date="2017-02-15T05:33:00Z">
        <w:r w:rsidR="00FC0107">
          <w:rPr>
            <w:rFonts w:ascii="LM Roman 10" w:hAnsi="LM Roman 10"/>
            <w:sz w:val="24"/>
          </w:rPr>
          <w:t xml:space="preserve">Dicho proyecto ha </w:t>
        </w:r>
      </w:ins>
      <w:ins w:id="70" w:author="andres camilo santana bohorquez" w:date="2017-02-15T05:35:00Z">
        <w:r w:rsidR="00FC0107">
          <w:rPr>
            <w:rFonts w:ascii="LM Roman 10" w:hAnsi="LM Roman 10"/>
            <w:sz w:val="24"/>
          </w:rPr>
          <w:t xml:space="preserve">beneficiado a cerca de </w:t>
        </w:r>
        <w:r w:rsidR="00FC0107" w:rsidRPr="00FC0107">
          <w:rPr>
            <w:rFonts w:ascii="LM Roman 10" w:hAnsi="LM Roman 10"/>
            <w:sz w:val="24"/>
          </w:rPr>
          <w:t>293795</w:t>
        </w:r>
        <w:r w:rsidR="00FC0107">
          <w:rPr>
            <w:rFonts w:ascii="LM Roman 10" w:hAnsi="LM Roman 10"/>
            <w:sz w:val="24"/>
          </w:rPr>
          <w:t xml:space="preserve"> </w:t>
        </w:r>
      </w:ins>
      <w:ins w:id="71" w:author="andres camilo santana bohorquez" w:date="2017-02-15T05:36:00Z">
        <w:r w:rsidR="00FC0107">
          <w:rPr>
            <w:rFonts w:ascii="LM Roman 10" w:hAnsi="LM Roman 10"/>
            <w:sz w:val="24"/>
          </w:rPr>
          <w:t>personas,</w:t>
        </w:r>
      </w:ins>
      <w:ins w:id="72" w:author="andres camilo santana bohorquez" w:date="2017-02-15T05:35:00Z">
        <w:r w:rsidR="00FC0107">
          <w:rPr>
            <w:rFonts w:ascii="LM Roman 10" w:hAnsi="LM Roman 10"/>
            <w:sz w:val="24"/>
          </w:rPr>
          <w:t xml:space="preserve"> pertenecientes al sector de personas con limitaciones visuales profundas o moderadas.</w:t>
        </w:r>
      </w:ins>
      <w:ins w:id="73" w:author="andres camilo santana bohorquez" w:date="2017-02-15T05:36:00Z">
        <w:r w:rsidR="00FC0107">
          <w:rPr>
            <w:rFonts w:ascii="LM Roman 10" w:hAnsi="LM Roman 10"/>
            <w:sz w:val="24"/>
          </w:rPr>
          <w:t xml:space="preserve"> </w:t>
        </w:r>
      </w:ins>
      <w:customXmlInsRangeStart w:id="74" w:author="andres camilo santana bohorquez" w:date="2017-02-15T05:39:00Z"/>
      <w:sdt>
        <w:sdtPr>
          <w:rPr>
            <w:rFonts w:ascii="LM Roman 10" w:hAnsi="LM Roman 10"/>
            <w:sz w:val="24"/>
          </w:rPr>
          <w:id w:val="-158087225"/>
          <w:citation/>
        </w:sdtPr>
        <w:sdtContent>
          <w:customXmlInsRangeEnd w:id="74"/>
          <w:ins w:id="75" w:author="andres camilo santana bohorquez" w:date="2017-02-15T05:39:00Z">
            <w:r w:rsidR="00FC0107">
              <w:rPr>
                <w:rFonts w:ascii="LM Roman 10" w:hAnsi="LM Roman 10"/>
                <w:sz w:val="24"/>
              </w:rPr>
              <w:fldChar w:fldCharType="begin"/>
            </w:r>
            <w:r w:rsidR="00FC0107">
              <w:rPr>
                <w:rFonts w:ascii="LM Roman 10" w:hAnsi="LM Roman 10"/>
                <w:sz w:val="24"/>
                <w:lang w:val="es-ES"/>
              </w:rPr>
              <w:instrText xml:space="preserve"> CITATION MIN17 \l 3082 </w:instrText>
            </w:r>
          </w:ins>
          <w:r w:rsidR="00FC0107">
            <w:rPr>
              <w:rFonts w:ascii="LM Roman 10" w:hAnsi="LM Roman 10"/>
              <w:sz w:val="24"/>
            </w:rPr>
            <w:fldChar w:fldCharType="separate"/>
          </w:r>
          <w:ins w:id="76" w:author="andres camilo santana bohorquez" w:date="2017-02-15T05:39:00Z">
            <w:r w:rsidR="00FC0107" w:rsidRPr="00FC0107">
              <w:rPr>
                <w:rFonts w:ascii="LM Roman 10" w:hAnsi="LM Roman 10"/>
                <w:noProof/>
                <w:sz w:val="24"/>
                <w:lang w:val="es-ES"/>
                <w:rPrChange w:id="77" w:author="andres camilo santana bohorquez" w:date="2017-02-15T05:39:00Z">
                  <w:rPr/>
                </w:rPrChange>
              </w:rPr>
              <w:t>(27)</w:t>
            </w:r>
            <w:r w:rsidR="00FC0107">
              <w:rPr>
                <w:rFonts w:ascii="LM Roman 10" w:hAnsi="LM Roman 10"/>
                <w:sz w:val="24"/>
              </w:rPr>
              <w:fldChar w:fldCharType="end"/>
            </w:r>
          </w:ins>
          <w:customXmlInsRangeStart w:id="78" w:author="andres camilo santana bohorquez" w:date="2017-02-15T05:39:00Z"/>
        </w:sdtContent>
      </w:sdt>
      <w:customXmlInsRangeEnd w:id="78"/>
    </w:p>
    <w:p w14:paraId="5A9A652E" w14:textId="25FACDEF" w:rsidR="00D5275A" w:rsidRDefault="00D5275A">
      <w:pPr>
        <w:jc w:val="both"/>
        <w:rPr>
          <w:ins w:id="79" w:author="andres camilo santana bohorquez" w:date="2017-02-15T05:39:00Z"/>
          <w:rFonts w:ascii="LM Roman 10" w:hAnsi="LM Roman 10"/>
          <w:sz w:val="24"/>
        </w:rPr>
        <w:pPrChange w:id="80" w:author="andres camilo santana bohorquez" w:date="2017-02-15T05:14:00Z">
          <w:pPr/>
        </w:pPrChange>
      </w:pPr>
      <w:ins w:id="81" w:author="andres camilo santana bohorquez" w:date="2017-02-15T05:46:00Z">
        <w:r>
          <w:rPr>
            <w:rFonts w:ascii="LM Roman 10" w:hAnsi="LM Roman 10"/>
            <w:sz w:val="24"/>
          </w:rPr>
          <w:t xml:space="preserve">En la sección 5.5 se presentaran las aplicaciones que se encuentran actualmente en el mercado que ofrecen un apoyo a las personas con </w:t>
        </w:r>
      </w:ins>
      <w:ins w:id="82" w:author="andres camilo santana bohorquez" w:date="2017-02-15T05:47:00Z">
        <w:r>
          <w:rPr>
            <w:rFonts w:ascii="LM Roman 10" w:hAnsi="LM Roman 10"/>
            <w:sz w:val="24"/>
          </w:rPr>
          <w:t>algún</w:t>
        </w:r>
      </w:ins>
      <w:ins w:id="83" w:author="andres camilo santana bohorquez" w:date="2017-02-15T05:46:00Z">
        <w:r>
          <w:rPr>
            <w:rFonts w:ascii="LM Roman 10" w:hAnsi="LM Roman 10"/>
            <w:sz w:val="24"/>
          </w:rPr>
          <w:t xml:space="preserve"> </w:t>
        </w:r>
      </w:ins>
      <w:ins w:id="84" w:author="andres camilo santana bohorquez" w:date="2017-02-15T05:47:00Z">
        <w:r>
          <w:rPr>
            <w:rFonts w:ascii="LM Roman 10" w:hAnsi="LM Roman 10"/>
            <w:sz w:val="24"/>
          </w:rPr>
          <w:t>tipo de limitación cognitiva, sector en el cual se enfoca este proyecto.</w:t>
        </w:r>
      </w:ins>
    </w:p>
    <w:p w14:paraId="5305AA80" w14:textId="77777777" w:rsidR="000C5B57" w:rsidRPr="00BE5779" w:rsidRDefault="000C5B57">
      <w:pPr>
        <w:pStyle w:val="Incontec"/>
        <w:rPr>
          <w:ins w:id="85" w:author="andres camilo santana bohorquez" w:date="2017-02-15T05:40:00Z"/>
        </w:rPr>
        <w:pPrChange w:id="86" w:author="andres camilo santana bohorquez" w:date="2017-02-15T05:47:00Z">
          <w:pPr/>
        </w:pPrChange>
      </w:pPr>
    </w:p>
    <w:p w14:paraId="2CADE495" w14:textId="77777777" w:rsidR="000C5B57" w:rsidRPr="00BE5779" w:rsidRDefault="000C5B57">
      <w:pPr>
        <w:pStyle w:val="Incontec"/>
        <w:rPr>
          <w:ins w:id="87" w:author="andres camilo santana bohorquez" w:date="2017-02-15T05:47:00Z"/>
        </w:rPr>
        <w:pPrChange w:id="88" w:author="andres camilo santana bohorquez" w:date="2017-02-15T05:47:00Z">
          <w:pPr/>
        </w:pPrChange>
      </w:pPr>
    </w:p>
    <w:p w14:paraId="21BB18F3" w14:textId="77777777" w:rsidR="00D5275A" w:rsidRDefault="00D5275A">
      <w:pPr>
        <w:pStyle w:val="Incontec"/>
        <w:rPr>
          <w:ins w:id="89" w:author="andres camilo santana bohorquez" w:date="2017-02-15T05:47:00Z"/>
        </w:rPr>
        <w:pPrChange w:id="90" w:author="andres camilo santana bohorquez" w:date="2017-02-15T05:47:00Z">
          <w:pPr/>
        </w:pPrChange>
      </w:pPr>
    </w:p>
    <w:p w14:paraId="382EF0ED" w14:textId="77777777" w:rsidR="00D5275A" w:rsidRPr="00D5275A" w:rsidRDefault="00D5275A"/>
    <w:p w14:paraId="5B49B8E4" w14:textId="1D95B78A" w:rsidR="00936074" w:rsidRDefault="00936074" w:rsidP="00691A4C">
      <w:pPr>
        <w:pStyle w:val="Incontec"/>
        <w:numPr>
          <w:ilvl w:val="1"/>
          <w:numId w:val="1"/>
        </w:numPr>
        <w:outlineLvl w:val="1"/>
        <w:rPr>
          <w:sz w:val="28"/>
        </w:rPr>
      </w:pPr>
      <w:bookmarkStart w:id="91" w:name="_Ref467638404"/>
      <w:bookmarkStart w:id="92" w:name="_Toc474914993"/>
      <w:r w:rsidRPr="00936074">
        <w:rPr>
          <w:sz w:val="28"/>
        </w:rPr>
        <w:t>INVERSION PRIVADA</w:t>
      </w:r>
      <w:bookmarkEnd w:id="91"/>
      <w:bookmarkEnd w:id="92"/>
      <w:r w:rsidRPr="00936074">
        <w:rPr>
          <w:sz w:val="28"/>
        </w:rPr>
        <w:t xml:space="preserve"> </w:t>
      </w:r>
    </w:p>
    <w:p w14:paraId="4BD28CD6" w14:textId="77777777" w:rsidR="00936074" w:rsidRDefault="00936074" w:rsidP="00936074"/>
    <w:p w14:paraId="6771C4F5" w14:textId="04BF91A7" w:rsidR="00936074" w:rsidRDefault="00936074" w:rsidP="00936074"/>
    <w:p w14:paraId="533E1E69" w14:textId="1C406EF2"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Salvador  y República dominicana para dar un valor total de  </w:t>
      </w:r>
      <w:r w:rsidR="00FA6707" w:rsidRPr="00FA6707">
        <w:rPr>
          <w:b/>
        </w:rPr>
        <w:t>COP 17,675 millones (USD 5.6 millones)</w:t>
      </w:r>
      <w:r w:rsidR="00FA6707">
        <w:t xml:space="preserve"> mediante 91 iniciativas adelantadas en alianza con 95 organizaciones en dichos países. </w:t>
      </w:r>
      <w:sdt>
        <w:sdtPr>
          <w:id w:val="1098054360"/>
          <w:citation/>
        </w:sdtPr>
        <w:sdtContent>
          <w:r w:rsidR="00FA6707">
            <w:fldChar w:fldCharType="begin"/>
          </w:r>
          <w:r w:rsidR="00FA6707">
            <w:instrText xml:space="preserve"> CITATION GRU15 \l 9226 </w:instrText>
          </w:r>
          <w:r w:rsidR="00FA6707">
            <w:fldChar w:fldCharType="separate"/>
          </w:r>
          <w:r w:rsidR="00643776">
            <w:rPr>
              <w:noProof/>
            </w:rPr>
            <w:t>(5)</w:t>
          </w:r>
          <w:r w:rsidR="00FA6707">
            <w:fldChar w:fldCharType="end"/>
          </w:r>
        </w:sdtContent>
      </w:sdt>
    </w:p>
    <w:p w14:paraId="228243ED" w14:textId="77777777" w:rsidR="00FA6707" w:rsidRDefault="00FA6707" w:rsidP="00936074"/>
    <w:p w14:paraId="7A74A9EB" w14:textId="5594B72F" w:rsidR="00FA6707" w:rsidRDefault="00FA6707" w:rsidP="00936074">
      <w:r>
        <w:rPr>
          <w:noProof/>
          <w:lang w:val="es-ES" w:eastAsia="es-ES"/>
        </w:rPr>
        <w:lastRenderedPageBreak/>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732280"/>
                    </a:xfrm>
                    <a:prstGeom prst="rect">
                      <a:avLst/>
                    </a:prstGeom>
                  </pic:spPr>
                </pic:pic>
              </a:graphicData>
            </a:graphic>
          </wp:inline>
        </w:drawing>
      </w:r>
    </w:p>
    <w:p w14:paraId="5A011035" w14:textId="292B0A4F" w:rsidR="00FA6707" w:rsidRDefault="00FA6707" w:rsidP="00FA6707">
      <w:pPr>
        <w:pStyle w:val="Incontec"/>
        <w:rPr>
          <w:sz w:val="22"/>
        </w:rPr>
      </w:pPr>
      <w:bookmarkStart w:id="93" w:name="OLE_LINK1"/>
      <w:bookmarkStart w:id="94"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sdt>
        <w:sdtPr>
          <w:rPr>
            <w:sz w:val="22"/>
          </w:rPr>
          <w:id w:val="410283474"/>
          <w:citation/>
        </w:sdtPr>
        <w:sdtContent>
          <w:r w:rsidRPr="00FA6707">
            <w:rPr>
              <w:sz w:val="22"/>
            </w:rPr>
            <w:fldChar w:fldCharType="begin"/>
          </w:r>
          <w:r w:rsidRPr="00FA6707">
            <w:rPr>
              <w:sz w:val="22"/>
            </w:rPr>
            <w:instrText xml:space="preserve"> CITATION GRU15 \l 9226 </w:instrText>
          </w:r>
          <w:r w:rsidRPr="00FA6707">
            <w:rPr>
              <w:sz w:val="22"/>
            </w:rPr>
            <w:fldChar w:fldCharType="separate"/>
          </w:r>
          <w:r w:rsidR="00643776" w:rsidRPr="00643776">
            <w:rPr>
              <w:noProof/>
              <w:sz w:val="22"/>
            </w:rPr>
            <w:t>(5)</w:t>
          </w:r>
          <w:r w:rsidRPr="00FA6707">
            <w:rPr>
              <w:sz w:val="22"/>
            </w:rPr>
            <w:fldChar w:fldCharType="end"/>
          </w:r>
        </w:sdtContent>
      </w:sdt>
    </w:p>
    <w:bookmarkEnd w:id="93"/>
    <w:bookmarkEnd w:id="94"/>
    <w:p w14:paraId="3A0AA9D6" w14:textId="77777777" w:rsidR="00FA6707" w:rsidRDefault="00FA6707" w:rsidP="00FA6707"/>
    <w:p w14:paraId="03A7BF2C" w14:textId="66F22AEB" w:rsidR="000D2367" w:rsidRPr="000D2367" w:rsidRDefault="00FA6707" w:rsidP="00C21AA0">
      <w:pPr>
        <w:pStyle w:val="Incontec"/>
      </w:pPr>
      <w:r>
        <w:t xml:space="preserve">Además se destaca la labor de filiales del grupo sura en países como México, Chile, Perú y Uruguay con el desarrollo social donde sumaron cerca de </w:t>
      </w:r>
      <w:r w:rsidRPr="000D2367">
        <w:rPr>
          <w:b/>
        </w:rPr>
        <w:t>COP</w:t>
      </w:r>
      <w:r w:rsidR="000D2367" w:rsidRPr="000D2367">
        <w:rPr>
          <w:b/>
        </w:rPr>
        <w:t xml:space="preserve"> </w:t>
      </w:r>
      <w:r w:rsidRPr="000D2367">
        <w:rPr>
          <w:b/>
        </w:rPr>
        <w:t>5,760</w:t>
      </w:r>
      <w:r>
        <w:t xml:space="preserve"> millones</w:t>
      </w:r>
      <w:r w:rsidRPr="00FA6707">
        <w:t xml:space="preserve"> </w:t>
      </w:r>
      <w:r>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5,000,000,000.00</w:t>
      </w:r>
      <w:r w:rsidR="00C21AA0">
        <w:rPr>
          <w:b/>
        </w:rPr>
        <w:t xml:space="preserve">. </w:t>
      </w:r>
    </w:p>
    <w:p w14:paraId="1DE8871F" w14:textId="2A56F3FF" w:rsidR="00D9735C" w:rsidRP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4F163A26" w14:textId="77777777" w:rsidR="009C7C60" w:rsidRDefault="009C7C60" w:rsidP="00693C47"/>
    <w:p w14:paraId="26A59F82" w14:textId="77777777" w:rsidR="002D07AA" w:rsidRDefault="002D07AA" w:rsidP="00693C47"/>
    <w:p w14:paraId="3F60A87F" w14:textId="09B19946" w:rsidR="00693C47" w:rsidDel="00380540" w:rsidRDefault="00693C47" w:rsidP="00693C47">
      <w:pPr>
        <w:rPr>
          <w:del w:id="95" w:author="andres camilo santana bohorquez" w:date="2017-02-15T05:48:00Z"/>
        </w:rPr>
      </w:pPr>
    </w:p>
    <w:p w14:paraId="6BAD70F8" w14:textId="66297E49" w:rsidR="00D9735C" w:rsidDel="000C5B57" w:rsidRDefault="00D9735C" w:rsidP="00693C47">
      <w:pPr>
        <w:rPr>
          <w:del w:id="96" w:author="andres camilo santana bohorquez" w:date="2017-02-15T05:40:00Z"/>
        </w:rPr>
      </w:pPr>
    </w:p>
    <w:p w14:paraId="77D3D8A5" w14:textId="60DE9407" w:rsidR="00D9735C" w:rsidDel="000C5B57" w:rsidRDefault="00D9735C" w:rsidP="00693C47">
      <w:pPr>
        <w:rPr>
          <w:del w:id="97" w:author="andres camilo santana bohorquez" w:date="2017-02-15T05:40:00Z"/>
        </w:rPr>
      </w:pPr>
    </w:p>
    <w:p w14:paraId="152B2A34" w14:textId="55E1C4C1" w:rsidR="00D9735C" w:rsidDel="000C5B57" w:rsidRDefault="00D9735C" w:rsidP="00693C47">
      <w:pPr>
        <w:rPr>
          <w:del w:id="98" w:author="andres camilo santana bohorquez" w:date="2017-02-15T05:40:00Z"/>
        </w:rPr>
      </w:pPr>
    </w:p>
    <w:p w14:paraId="33FED4E6" w14:textId="514615C0" w:rsidR="00D9735C" w:rsidDel="000C5B57" w:rsidRDefault="00D9735C" w:rsidP="00693C47">
      <w:pPr>
        <w:rPr>
          <w:del w:id="99" w:author="andres camilo santana bohorquez" w:date="2017-02-15T05:40:00Z"/>
        </w:rPr>
      </w:pPr>
    </w:p>
    <w:p w14:paraId="05BCEA56" w14:textId="08BD4756" w:rsidR="008A15B3" w:rsidDel="000C5B57" w:rsidRDefault="008A15B3" w:rsidP="00693C47">
      <w:pPr>
        <w:rPr>
          <w:del w:id="100" w:author="andres camilo santana bohorquez" w:date="2017-02-15T05:40:00Z"/>
        </w:rPr>
      </w:pPr>
    </w:p>
    <w:p w14:paraId="523A4462" w14:textId="606666E3" w:rsidR="00D9735C" w:rsidDel="000C5B57" w:rsidRDefault="00D9735C" w:rsidP="00693C47">
      <w:pPr>
        <w:rPr>
          <w:del w:id="101" w:author="andres camilo santana bohorquez" w:date="2017-02-15T05:40:00Z"/>
        </w:rPr>
      </w:pPr>
    </w:p>
    <w:p w14:paraId="64DB3827" w14:textId="5385F897" w:rsidR="00F613E5" w:rsidDel="000C5B57" w:rsidRDefault="00F613E5" w:rsidP="00693C47">
      <w:pPr>
        <w:rPr>
          <w:del w:id="102" w:author="andres camilo santana bohorquez" w:date="2017-02-15T05:40:00Z"/>
        </w:rPr>
      </w:pPr>
    </w:p>
    <w:p w14:paraId="49062B0D" w14:textId="559EA8CC" w:rsidR="00F613E5" w:rsidDel="000C5B57" w:rsidRDefault="00F613E5" w:rsidP="00693C47">
      <w:pPr>
        <w:rPr>
          <w:del w:id="103" w:author="andres camilo santana bohorquez" w:date="2017-02-15T05:40:00Z"/>
        </w:rPr>
      </w:pPr>
    </w:p>
    <w:p w14:paraId="0CAE675F" w14:textId="42BE822F" w:rsidR="00F613E5" w:rsidDel="000C5B57" w:rsidRDefault="00F613E5" w:rsidP="00693C47">
      <w:pPr>
        <w:rPr>
          <w:del w:id="104" w:author="andres camilo santana bohorquez" w:date="2017-02-15T05:40:00Z"/>
        </w:rPr>
      </w:pPr>
    </w:p>
    <w:p w14:paraId="19C04C3B" w14:textId="21952A61" w:rsidR="00F613E5" w:rsidDel="000C5B57" w:rsidRDefault="00F613E5" w:rsidP="00693C47">
      <w:pPr>
        <w:rPr>
          <w:del w:id="105" w:author="andres camilo santana bohorquez" w:date="2017-02-15T05:40:00Z"/>
        </w:rPr>
      </w:pPr>
    </w:p>
    <w:p w14:paraId="01392710" w14:textId="7D51B9EA" w:rsidR="00F613E5" w:rsidDel="00380540" w:rsidRDefault="00F613E5" w:rsidP="00693C47">
      <w:pPr>
        <w:rPr>
          <w:del w:id="106" w:author="andres camilo santana bohorquez" w:date="2017-02-15T05:48:00Z"/>
        </w:rPr>
      </w:pPr>
    </w:p>
    <w:p w14:paraId="205E52B9" w14:textId="43563BA5" w:rsidR="00D9735C" w:rsidDel="00380540" w:rsidRDefault="00D9735C" w:rsidP="00693C47">
      <w:pPr>
        <w:rPr>
          <w:del w:id="107" w:author="andres camilo santana bohorquez" w:date="2017-02-15T05:48:00Z"/>
        </w:rPr>
      </w:pPr>
    </w:p>
    <w:p w14:paraId="30D0B065" w14:textId="5E3B09AC" w:rsidR="00D9735C" w:rsidDel="00380540" w:rsidRDefault="00D9735C" w:rsidP="00693C47">
      <w:pPr>
        <w:rPr>
          <w:del w:id="108" w:author="andres camilo santana bohorquez" w:date="2017-02-15T05:48:00Z"/>
        </w:rPr>
      </w:pPr>
    </w:p>
    <w:p w14:paraId="510BDBBF" w14:textId="19EEF86F" w:rsidR="00D9735C" w:rsidDel="00380540" w:rsidRDefault="00D9735C" w:rsidP="00693C47">
      <w:pPr>
        <w:rPr>
          <w:del w:id="109" w:author="andres camilo santana bohorquez" w:date="2017-02-15T05:48:00Z"/>
        </w:rPr>
      </w:pPr>
    </w:p>
    <w:p w14:paraId="4EFA0C0C" w14:textId="7FBD71D8" w:rsidR="00D9735C" w:rsidDel="00380540" w:rsidRDefault="00D9735C" w:rsidP="00693C47">
      <w:pPr>
        <w:rPr>
          <w:del w:id="110" w:author="andres camilo santana bohorquez" w:date="2017-02-15T05:48:00Z"/>
        </w:rPr>
      </w:pPr>
    </w:p>
    <w:p w14:paraId="7A2CF630" w14:textId="388601D0" w:rsidR="00693C47" w:rsidRPr="000F7F3A" w:rsidRDefault="00693C47" w:rsidP="00B43D6F">
      <w:pPr>
        <w:pStyle w:val="Prrafodelista"/>
        <w:numPr>
          <w:ilvl w:val="0"/>
          <w:numId w:val="1"/>
        </w:numPr>
        <w:outlineLvl w:val="0"/>
        <w:rPr>
          <w:rFonts w:ascii="LM Roman 10" w:hAnsi="LM Roman 10"/>
          <w:b/>
          <w:sz w:val="32"/>
        </w:rPr>
      </w:pPr>
      <w:bookmarkStart w:id="111" w:name="_Toc474914994"/>
      <w:r w:rsidRPr="000F7F3A">
        <w:rPr>
          <w:rFonts w:ascii="LM Roman 10" w:hAnsi="LM Roman 10"/>
          <w:b/>
          <w:sz w:val="32"/>
        </w:rPr>
        <w:lastRenderedPageBreak/>
        <w:t>DESARROLLO PROPUESTA DE VALOR</w:t>
      </w:r>
      <w:bookmarkEnd w:id="111"/>
    </w:p>
    <w:p w14:paraId="3D6714FE" w14:textId="77777777" w:rsidR="00EF4CA5" w:rsidRDefault="00EF4CA5" w:rsidP="00EF4CA5">
      <w:pPr>
        <w:rPr>
          <w:rFonts w:ascii="LM Roman 10" w:hAnsi="LM Roman 10"/>
          <w:sz w:val="24"/>
        </w:rPr>
      </w:pPr>
    </w:p>
    <w:p w14:paraId="2DC3B742" w14:textId="179336C9" w:rsidR="00EF4CA5" w:rsidRDefault="00084E9F" w:rsidP="000F7F3A">
      <w:pPr>
        <w:jc w:val="both"/>
        <w:rPr>
          <w:rFonts w:ascii="LM Roman 10" w:hAnsi="LM Roman 10"/>
          <w:sz w:val="24"/>
        </w:rPr>
      </w:pPr>
      <w:r>
        <w:rPr>
          <w:rFonts w:ascii="LM Roman 10" w:hAnsi="LM Roman 10"/>
          <w:sz w:val="24"/>
        </w:rPr>
        <w:t xml:space="preserve">Para el Diseño de la propuesta de valor se utilizó el modelo de Value Proposition Canvas </w:t>
      </w:r>
      <w:r w:rsidR="000F7F3A">
        <w:rPr>
          <w:rFonts w:ascii="LM Roman 10" w:hAnsi="LM Roman 10"/>
          <w:sz w:val="24"/>
        </w:rPr>
        <w:t>con el fin de</w:t>
      </w:r>
      <w:r>
        <w:rPr>
          <w:rFonts w:ascii="LM Roman 10" w:hAnsi="LM Roman 10"/>
          <w:sz w:val="24"/>
        </w:rPr>
        <w:t xml:space="preserve"> encontrar una solución que realmente satisficiera las necesidades del cliente</w:t>
      </w:r>
      <w:r w:rsidR="000F7F3A">
        <w:rPr>
          <w:rFonts w:ascii="LM Roman 10" w:hAnsi="LM Roman 10"/>
          <w:sz w:val="24"/>
        </w:rPr>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Pr="003C1187" w:rsidRDefault="009C7C60" w:rsidP="00066B8A">
      <w:pPr>
        <w:pStyle w:val="Incontec"/>
        <w:numPr>
          <w:ilvl w:val="1"/>
          <w:numId w:val="1"/>
        </w:numPr>
        <w:outlineLvl w:val="1"/>
        <w:rPr>
          <w:rFonts w:cs="Times New Roman"/>
          <w:sz w:val="28"/>
        </w:rPr>
      </w:pPr>
      <w:bookmarkStart w:id="112" w:name="_Toc474914995"/>
      <w:r w:rsidRPr="003C1187">
        <w:rPr>
          <w:rFonts w:cs="Times New Roman"/>
          <w:sz w:val="28"/>
        </w:rPr>
        <w:t>VALUE PROPOSITION CANVAS</w:t>
      </w:r>
      <w:bookmarkEnd w:id="112"/>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748915"/>
                    </a:xfrm>
                    <a:prstGeom prst="rect">
                      <a:avLst/>
                    </a:prstGeom>
                  </pic:spPr>
                </pic:pic>
              </a:graphicData>
            </a:graphic>
          </wp:inline>
        </w:drawing>
      </w:r>
    </w:p>
    <w:p w14:paraId="73BB59BE" w14:textId="3AA9C544" w:rsidR="000710B2" w:rsidRDefault="000710B2" w:rsidP="00084E9F">
      <w:pPr>
        <w:jc w:val="both"/>
        <w:rPr>
          <w:rFonts w:ascii="LM Roman 10" w:hAnsi="LM Roman 10"/>
          <w:i/>
        </w:rPr>
      </w:pPr>
      <w:bookmarkStart w:id="113" w:name="OLE_LINK6"/>
      <w:bookmarkStart w:id="114" w:name="OLE_LINK7"/>
      <w:r w:rsidRPr="00084E9F">
        <w:rPr>
          <w:rFonts w:ascii="LM Roman 10" w:hAnsi="LM Roman 10"/>
          <w:b/>
          <w:i/>
        </w:rPr>
        <w:t>Figura 4-1</w:t>
      </w:r>
      <w:r w:rsidRPr="00084E9F">
        <w:rPr>
          <w:rFonts w:ascii="LM Roman 10" w:hAnsi="LM Roman 10"/>
          <w:i/>
        </w:rPr>
        <w:t xml:space="preserve">. </w:t>
      </w:r>
      <w:r w:rsidRPr="00B274D3">
        <w:rPr>
          <w:rFonts w:ascii="LM Roman 10" w:hAnsi="LM Roman 10"/>
        </w:rPr>
        <w:t xml:space="preserve">Value Proposition Canvas </w:t>
      </w:r>
      <w:r w:rsidR="00B274D3">
        <w:rPr>
          <w:rFonts w:ascii="LM Roman 10" w:hAnsi="LM Roman 10"/>
        </w:rPr>
        <w:t>Fuente:</w:t>
      </w:r>
      <w:r w:rsidRPr="00B274D3">
        <w:rPr>
          <w:rFonts w:ascii="LM Roman 10" w:hAnsi="LM Roman 10"/>
        </w:rPr>
        <w:t xml:space="preserve"> </w:t>
      </w:r>
      <w:sdt>
        <w:sdtPr>
          <w:rPr>
            <w:rFonts w:ascii="LM Roman 10" w:hAnsi="LM Roman 10"/>
          </w:rPr>
          <w:id w:val="1270053146"/>
          <w:citation/>
        </w:sdtPr>
        <w:sdtContent>
          <w:r w:rsidRPr="00B274D3">
            <w:rPr>
              <w:rFonts w:ascii="LM Roman 10" w:hAnsi="LM Roman 10"/>
            </w:rPr>
            <w:fldChar w:fldCharType="begin"/>
          </w:r>
          <w:r w:rsidRPr="00B274D3">
            <w:rPr>
              <w:rFonts w:ascii="LM Roman 10" w:hAnsi="LM Roman 10"/>
            </w:rPr>
            <w:instrText xml:space="preserve"> CITATION Ost14 \l 9226 </w:instrText>
          </w:r>
          <w:r w:rsidRPr="00B274D3">
            <w:rPr>
              <w:rFonts w:ascii="LM Roman 10" w:hAnsi="LM Roman 10"/>
            </w:rPr>
            <w:fldChar w:fldCharType="separate"/>
          </w:r>
          <w:r w:rsidR="00643776" w:rsidRPr="00643776">
            <w:rPr>
              <w:rFonts w:ascii="LM Roman 10" w:hAnsi="LM Roman 10"/>
              <w:noProof/>
            </w:rPr>
            <w:t>(6)</w:t>
          </w:r>
          <w:r w:rsidRPr="00B274D3">
            <w:rPr>
              <w:rFonts w:ascii="LM Roman 10" w:hAnsi="LM Roman 10"/>
            </w:rPr>
            <w:fldChar w:fldCharType="end"/>
          </w:r>
        </w:sdtContent>
      </w:sdt>
      <w:r w:rsidR="00B274D3">
        <w:rPr>
          <w:rFonts w:ascii="LM Roman 10" w:hAnsi="LM Roman 10"/>
        </w:rPr>
        <w:t xml:space="preserve"> .</w:t>
      </w:r>
    </w:p>
    <w:bookmarkEnd w:id="113"/>
    <w:bookmarkEnd w:id="114"/>
    <w:p w14:paraId="5FBA83E3" w14:textId="77777777" w:rsidR="00084E9F" w:rsidRDefault="00084E9F" w:rsidP="00084E9F">
      <w:pPr>
        <w:jc w:val="both"/>
        <w:rPr>
          <w:rFonts w:ascii="LM Roman 10" w:hAnsi="LM Roman 10"/>
        </w:rPr>
      </w:pPr>
    </w:p>
    <w:p w14:paraId="2F1CF58F" w14:textId="77777777" w:rsidR="00E357E3" w:rsidRDefault="00E357E3" w:rsidP="00E357E3">
      <w:pPr>
        <w:jc w:val="both"/>
        <w:rPr>
          <w:rFonts w:ascii="LM Roman 10" w:hAnsi="LM Roman 10"/>
          <w:sz w:val="24"/>
          <w:szCs w:val="24"/>
        </w:rPr>
      </w:pPr>
      <w:r>
        <w:rPr>
          <w:rFonts w:ascii="LM Roman 10" w:hAnsi="LM Roman 10"/>
          <w:sz w:val="24"/>
          <w:szCs w:val="24"/>
        </w:rPr>
        <w:t>Se definieron dos segmentos claves:</w:t>
      </w:r>
    </w:p>
    <w:p w14:paraId="05053F34" w14:textId="77777777" w:rsidR="00E357E3" w:rsidRDefault="00E357E3" w:rsidP="00E357E3">
      <w:pPr>
        <w:jc w:val="both"/>
        <w:rPr>
          <w:rFonts w:ascii="LM Roman 10" w:hAnsi="LM Roman 10"/>
          <w:sz w:val="24"/>
          <w:szCs w:val="24"/>
        </w:rPr>
      </w:pPr>
    </w:p>
    <w:p w14:paraId="35564F9C" w14:textId="77777777" w:rsidR="00E357E3" w:rsidRDefault="00E357E3" w:rsidP="00B43D6F">
      <w:pPr>
        <w:pStyle w:val="Prrafodelista"/>
        <w:numPr>
          <w:ilvl w:val="0"/>
          <w:numId w:val="3"/>
        </w:numPr>
        <w:jc w:val="both"/>
        <w:rPr>
          <w:rFonts w:ascii="LM Roman 10" w:hAnsi="LM Roman 10"/>
          <w:sz w:val="24"/>
          <w:szCs w:val="24"/>
        </w:rPr>
      </w:pPr>
      <w:r>
        <w:rPr>
          <w:rFonts w:ascii="LM Roman 10" w:hAnsi="LM Roman 10" w:cs="Times New Roman"/>
          <w:sz w:val="24"/>
          <w:szCs w:val="24"/>
          <w:lang w:val="es-ES" w:eastAsia="es-ES"/>
        </w:rPr>
        <w:t>Niños de 3- 11 años y Jóvenes de 11 – 16 años con algún tipo de Limitación Cognitiva.</w:t>
      </w:r>
    </w:p>
    <w:p w14:paraId="4B38E378" w14:textId="77777777" w:rsidR="00E357E3" w:rsidRDefault="00E357E3" w:rsidP="00B43D6F">
      <w:pPr>
        <w:pStyle w:val="Prrafodelista"/>
        <w:numPr>
          <w:ilvl w:val="0"/>
          <w:numId w:val="3"/>
        </w:numPr>
        <w:jc w:val="both"/>
        <w:rPr>
          <w:rFonts w:ascii="LM Roman 10" w:hAnsi="LM Roman 10"/>
          <w:sz w:val="24"/>
          <w:szCs w:val="24"/>
        </w:rPr>
      </w:pP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7C25261" w14:textId="77777777" w:rsidR="00E357E3" w:rsidRDefault="00E357E3" w:rsidP="00E357E3">
      <w:pPr>
        <w:jc w:val="both"/>
        <w:rPr>
          <w:rFonts w:ascii="LM Roman 10" w:hAnsi="LM Roman 10"/>
          <w:sz w:val="24"/>
        </w:rPr>
      </w:pPr>
      <w:r>
        <w:rPr>
          <w:rFonts w:ascii="LM Roman 10" w:hAnsi="LM Roman 10"/>
          <w:sz w:val="24"/>
        </w:rPr>
        <w:t>Tras identificar los Segmentos Claves, Osterwalder propone definir los siguientes elementos para conocer bien a “nuestro cliente”:</w:t>
      </w:r>
    </w:p>
    <w:p w14:paraId="74DF3BFC" w14:textId="77777777" w:rsidR="00E357E3" w:rsidRDefault="00E357E3" w:rsidP="00E357E3">
      <w:pPr>
        <w:jc w:val="both"/>
        <w:rPr>
          <w:rFonts w:ascii="LM Roman 10" w:hAnsi="LM Roman 10"/>
          <w:sz w:val="24"/>
        </w:rPr>
      </w:pPr>
    </w:p>
    <w:p w14:paraId="330D305A" w14:textId="77777777" w:rsidR="00E357E3" w:rsidRDefault="00E357E3" w:rsidP="00B43D6F">
      <w:pPr>
        <w:pStyle w:val="Prrafodelista"/>
        <w:numPr>
          <w:ilvl w:val="0"/>
          <w:numId w:val="4"/>
        </w:numPr>
        <w:jc w:val="both"/>
        <w:rPr>
          <w:rFonts w:ascii="LM Roman 10" w:hAnsi="LM Roman 10"/>
          <w:sz w:val="24"/>
        </w:rPr>
      </w:pPr>
      <w:r>
        <w:rPr>
          <w:rFonts w:ascii="LM Roman 10" w:hAnsi="LM Roman 10"/>
          <w:b/>
          <w:bCs/>
          <w:sz w:val="24"/>
        </w:rPr>
        <w:t>Customer Jobs (Actividades del Cliente).</w:t>
      </w:r>
    </w:p>
    <w:p w14:paraId="1C04C5A3" w14:textId="77777777" w:rsidR="00E357E3" w:rsidRDefault="00E357E3" w:rsidP="00B43D6F">
      <w:pPr>
        <w:pStyle w:val="Prrafodelista"/>
        <w:numPr>
          <w:ilvl w:val="0"/>
          <w:numId w:val="4"/>
        </w:numPr>
        <w:jc w:val="both"/>
        <w:rPr>
          <w:rFonts w:ascii="LM Roman 10" w:hAnsi="LM Roman 10"/>
          <w:sz w:val="24"/>
        </w:rPr>
      </w:pPr>
      <w:r>
        <w:rPr>
          <w:rFonts w:ascii="LM Roman 10" w:hAnsi="LM Roman 10"/>
          <w:b/>
          <w:bCs/>
          <w:sz w:val="24"/>
        </w:rPr>
        <w:lastRenderedPageBreak/>
        <w:t>Pains (Dolores del Cliente).</w:t>
      </w:r>
    </w:p>
    <w:p w14:paraId="7E1EC8FD" w14:textId="77777777" w:rsidR="00E357E3" w:rsidRDefault="00E357E3" w:rsidP="00B43D6F">
      <w:pPr>
        <w:pStyle w:val="Prrafodelista"/>
        <w:numPr>
          <w:ilvl w:val="0"/>
          <w:numId w:val="4"/>
        </w:numPr>
        <w:jc w:val="both"/>
        <w:rPr>
          <w:rFonts w:ascii="LM Roman 10" w:hAnsi="LM Roman 10"/>
          <w:sz w:val="24"/>
        </w:rPr>
      </w:pPr>
      <w:r>
        <w:rPr>
          <w:rFonts w:ascii="LM Roman 10" w:hAnsi="LM Roman 10"/>
          <w:b/>
          <w:bCs/>
          <w:sz w:val="24"/>
        </w:rPr>
        <w:t>Gains (Beneficios).</w:t>
      </w:r>
    </w:p>
    <w:p w14:paraId="7E119CC0" w14:textId="77777777" w:rsidR="00E357E3" w:rsidRDefault="00E357E3" w:rsidP="00E357E3">
      <w:pPr>
        <w:jc w:val="both"/>
        <w:rPr>
          <w:rFonts w:ascii="LM Roman 10" w:hAnsi="LM Roman 10"/>
          <w:sz w:val="24"/>
        </w:rPr>
      </w:pPr>
    </w:p>
    <w:p w14:paraId="04B761EC" w14:textId="37488B10" w:rsidR="00E357E3" w:rsidRDefault="0084661D" w:rsidP="00E357E3">
      <w:pPr>
        <w:jc w:val="both"/>
        <w:rPr>
          <w:rFonts w:ascii="LM Roman 10" w:hAnsi="LM Roman 10"/>
          <w:sz w:val="24"/>
        </w:rPr>
      </w:pPr>
      <w:r>
        <w:rPr>
          <w:rFonts w:ascii="LM Roman 10" w:hAnsi="LM Roman 10"/>
          <w:sz w:val="24"/>
        </w:rPr>
        <w:t>Dichos dolores y actividades se identificaron mediante una serie de preguntas (ver anexo</w:t>
      </w:r>
      <w:r w:rsidR="0073733E">
        <w:rPr>
          <w:rFonts w:ascii="LM Roman 10" w:hAnsi="LM Roman 10"/>
          <w:sz w:val="24"/>
        </w:rPr>
        <w:t xml:space="preserve"> </w:t>
      </w:r>
      <w:r w:rsidR="0073733E">
        <w:rPr>
          <w:rFonts w:ascii="LM Roman 10" w:hAnsi="LM Roman 10"/>
          <w:sz w:val="24"/>
        </w:rPr>
        <w:fldChar w:fldCharType="begin"/>
      </w:r>
      <w:r w:rsidR="0073733E">
        <w:rPr>
          <w:rFonts w:ascii="LM Roman 10" w:hAnsi="LM Roman 10"/>
          <w:sz w:val="24"/>
        </w:rPr>
        <w:instrText xml:space="preserve"> REF _Ref467494133 \r \h </w:instrText>
      </w:r>
      <w:r w:rsidR="0073733E">
        <w:rPr>
          <w:rFonts w:ascii="LM Roman 10" w:hAnsi="LM Roman 10"/>
          <w:sz w:val="24"/>
        </w:rPr>
      </w:r>
      <w:r w:rsidR="0073733E">
        <w:rPr>
          <w:rFonts w:ascii="LM Roman 10" w:hAnsi="LM Roman 10"/>
          <w:sz w:val="24"/>
        </w:rPr>
        <w:fldChar w:fldCharType="separate"/>
      </w:r>
      <w:r w:rsidR="0073733E">
        <w:rPr>
          <w:rFonts w:ascii="LM Roman 10" w:hAnsi="LM Roman 10"/>
          <w:sz w:val="24"/>
        </w:rPr>
        <w:t>I</w:t>
      </w:r>
      <w:r w:rsidR="0073733E">
        <w:rPr>
          <w:rFonts w:ascii="LM Roman 10" w:hAnsi="LM Roman 10"/>
          <w:sz w:val="24"/>
        </w:rPr>
        <w:fldChar w:fldCharType="end"/>
      </w:r>
      <w:r>
        <w:rPr>
          <w:rFonts w:ascii="LM Roman 10" w:hAnsi="LM Roman 10"/>
          <w:sz w:val="24"/>
        </w:rPr>
        <w:t>) realizadas a estos dos segmentos clave.</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476073DD" w14:textId="77777777" w:rsidR="00E357E3" w:rsidRDefault="00E357E3" w:rsidP="00E357E3">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p>
    <w:p w14:paraId="5A49CA23" w14:textId="77777777" w:rsidR="00E357E3" w:rsidRDefault="00E357E3" w:rsidP="00E357E3">
      <w:pPr>
        <w:jc w:val="both"/>
        <w:rPr>
          <w:rFonts w:ascii="LM Roman 10" w:hAnsi="LM Roman 10"/>
          <w:sz w:val="24"/>
        </w:rPr>
      </w:pPr>
    </w:p>
    <w:p w14:paraId="5BDC8D49" w14:textId="77777777" w:rsidR="00E357E3" w:rsidRDefault="00E357E3" w:rsidP="00B43D6F">
      <w:pPr>
        <w:numPr>
          <w:ilvl w:val="0"/>
          <w:numId w:val="5"/>
        </w:numPr>
        <w:jc w:val="both"/>
        <w:rPr>
          <w:rFonts w:ascii="LM Roman 10" w:hAnsi="LM Roman 10"/>
          <w:sz w:val="24"/>
        </w:rPr>
      </w:pPr>
      <w:r>
        <w:rPr>
          <w:rFonts w:ascii="LM Roman 10" w:hAnsi="LM Roman 10"/>
          <w:sz w:val="24"/>
        </w:rPr>
        <w:t>Desarrollo de Actividades para mejorar Funciones Psico-Motoras.</w:t>
      </w:r>
    </w:p>
    <w:p w14:paraId="37250AED" w14:textId="77777777" w:rsidR="00E357E3" w:rsidRDefault="00E357E3" w:rsidP="00B43D6F">
      <w:pPr>
        <w:numPr>
          <w:ilvl w:val="0"/>
          <w:numId w:val="5"/>
        </w:numPr>
        <w:jc w:val="both"/>
        <w:rPr>
          <w:rFonts w:ascii="LM Roman 10" w:hAnsi="LM Roman 10"/>
          <w:sz w:val="24"/>
        </w:rPr>
      </w:pPr>
      <w:r>
        <w:rPr>
          <w:rFonts w:ascii="LM Roman 10" w:hAnsi="LM Roman 10"/>
          <w:sz w:val="24"/>
        </w:rPr>
        <w:t>Desarrollo de Actividades para regular comportamientos sociales.</w:t>
      </w:r>
    </w:p>
    <w:p w14:paraId="23210509" w14:textId="77777777" w:rsidR="00E357E3" w:rsidRDefault="00E357E3" w:rsidP="00E357E3">
      <w:pPr>
        <w:jc w:val="both"/>
        <w:rPr>
          <w:rFonts w:ascii="LM Roman 10" w:hAnsi="LM Roman 10"/>
          <w:sz w:val="24"/>
        </w:rPr>
      </w:pPr>
    </w:p>
    <w:p w14:paraId="44CAE311" w14:textId="77777777" w:rsidR="00E357E3" w:rsidRDefault="00E357E3" w:rsidP="00E357E3">
      <w:pPr>
        <w:jc w:val="both"/>
        <w:rPr>
          <w:rFonts w:ascii="LM Roman 10" w:hAnsi="LM Roman 10"/>
          <w:sz w:val="24"/>
        </w:rPr>
      </w:pPr>
    </w:p>
    <w:p w14:paraId="3675D0E1" w14:textId="77777777" w:rsidR="00E357E3" w:rsidRDefault="00E357E3" w:rsidP="00E357E3">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p>
    <w:p w14:paraId="60DB0913" w14:textId="77777777" w:rsidR="00E357E3" w:rsidRDefault="00E357E3" w:rsidP="00B43D6F">
      <w:pPr>
        <w:numPr>
          <w:ilvl w:val="0"/>
          <w:numId w:val="5"/>
        </w:numPr>
        <w:jc w:val="both"/>
        <w:rPr>
          <w:rFonts w:ascii="LM Roman 10" w:hAnsi="LM Roman 10"/>
          <w:sz w:val="24"/>
        </w:rPr>
      </w:pPr>
      <w:r>
        <w:rPr>
          <w:rFonts w:ascii="LM Roman 10" w:hAnsi="LM Roman 10"/>
          <w:sz w:val="24"/>
        </w:rPr>
        <w:t>Actividades no se adaptan a sus necesidades que implican generar sentimientos de frustración.</w:t>
      </w:r>
    </w:p>
    <w:p w14:paraId="4DF806BA" w14:textId="77777777" w:rsidR="00E357E3" w:rsidRDefault="00E357E3" w:rsidP="00B43D6F">
      <w:pPr>
        <w:numPr>
          <w:ilvl w:val="0"/>
          <w:numId w:val="5"/>
        </w:numPr>
        <w:jc w:val="both"/>
        <w:rPr>
          <w:rFonts w:ascii="LM Roman 10" w:hAnsi="LM Roman 10"/>
          <w:sz w:val="24"/>
        </w:rPr>
      </w:pPr>
      <w:r>
        <w:rPr>
          <w:rFonts w:ascii="LM Roman 10" w:hAnsi="LM Roman 10"/>
          <w:sz w:val="24"/>
        </w:rPr>
        <w:t xml:space="preserve">Discriminación Social. </w:t>
      </w:r>
    </w:p>
    <w:p w14:paraId="3F26EBD5" w14:textId="77777777" w:rsidR="00E357E3" w:rsidRDefault="00E357E3" w:rsidP="00E357E3">
      <w:pPr>
        <w:jc w:val="both"/>
        <w:rPr>
          <w:rFonts w:ascii="LM Roman 10" w:hAnsi="LM Roman 10"/>
          <w:sz w:val="24"/>
        </w:rPr>
      </w:pPr>
    </w:p>
    <w:p w14:paraId="5332112F" w14:textId="77777777" w:rsidR="00E357E3" w:rsidRDefault="00E357E3" w:rsidP="00E357E3">
      <w:pPr>
        <w:jc w:val="both"/>
        <w:rPr>
          <w:rFonts w:ascii="LM Roman 10" w:hAnsi="LM Roman 10"/>
          <w:sz w:val="24"/>
        </w:rPr>
      </w:pPr>
      <w:r>
        <w:rPr>
          <w:rFonts w:ascii="LM Roman 10" w:hAnsi="LM Roman 10"/>
          <w:i/>
          <w:sz w:val="24"/>
        </w:rPr>
        <w:t>Beneficios</w:t>
      </w:r>
      <w:r>
        <w:rPr>
          <w:rFonts w:ascii="LM Roman 10" w:hAnsi="LM Roman 10"/>
          <w:sz w:val="24"/>
        </w:rPr>
        <w:t xml:space="preserve">: </w:t>
      </w:r>
    </w:p>
    <w:p w14:paraId="42CA2ADD" w14:textId="77777777" w:rsidR="00E357E3" w:rsidRDefault="00E357E3" w:rsidP="00B43D6F">
      <w:pPr>
        <w:numPr>
          <w:ilvl w:val="0"/>
          <w:numId w:val="5"/>
        </w:numPr>
        <w:jc w:val="both"/>
        <w:rPr>
          <w:rFonts w:ascii="LM Roman 10" w:hAnsi="LM Roman 10"/>
          <w:sz w:val="24"/>
        </w:rPr>
      </w:pPr>
      <w:r>
        <w:rPr>
          <w:rFonts w:ascii="LM Roman 10" w:hAnsi="LM Roman 10"/>
          <w:sz w:val="24"/>
        </w:rPr>
        <w:t>Obtener nuevos Conocimientos.</w:t>
      </w:r>
    </w:p>
    <w:p w14:paraId="60DB449D" w14:textId="77777777" w:rsidR="00E357E3" w:rsidRDefault="00E357E3" w:rsidP="00B43D6F">
      <w:pPr>
        <w:numPr>
          <w:ilvl w:val="0"/>
          <w:numId w:val="5"/>
        </w:numPr>
        <w:jc w:val="both"/>
        <w:rPr>
          <w:rFonts w:ascii="LM Roman 10" w:hAnsi="LM Roman 10"/>
          <w:sz w:val="24"/>
        </w:rPr>
      </w:pPr>
      <w:r>
        <w:rPr>
          <w:rFonts w:ascii="LM Roman 10" w:hAnsi="LM Roman 10"/>
          <w:sz w:val="24"/>
        </w:rPr>
        <w:t>Ejercer diferentes roles dentro de la sociedad regular.</w:t>
      </w:r>
    </w:p>
    <w:p w14:paraId="56E41D31" w14:textId="77777777" w:rsidR="00E357E3" w:rsidRDefault="00E357E3" w:rsidP="00B43D6F">
      <w:pPr>
        <w:numPr>
          <w:ilvl w:val="0"/>
          <w:numId w:val="5"/>
        </w:numPr>
        <w:jc w:val="both"/>
        <w:rPr>
          <w:rFonts w:ascii="LM Roman 10" w:hAnsi="LM Roman 10"/>
          <w:sz w:val="24"/>
        </w:rPr>
      </w:pPr>
      <w:r>
        <w:rPr>
          <w:rFonts w:ascii="LM Roman 10" w:hAnsi="LM Roman 10"/>
          <w:sz w:val="24"/>
        </w:rPr>
        <w:t>Construirse como persona y como ciudadano.</w:t>
      </w:r>
    </w:p>
    <w:p w14:paraId="571EAF53" w14:textId="21D06874" w:rsidR="002314C9" w:rsidRPr="002314C9" w:rsidRDefault="002314C9" w:rsidP="00B43D6F">
      <w:pPr>
        <w:numPr>
          <w:ilvl w:val="0"/>
          <w:numId w:val="5"/>
        </w:numPr>
        <w:jc w:val="both"/>
        <w:rPr>
          <w:rFonts w:ascii="LM Roman 10" w:hAnsi="LM Roman 10"/>
          <w:sz w:val="24"/>
        </w:rPr>
      </w:pPr>
      <w:r w:rsidRPr="002314C9">
        <w:rPr>
          <w:rFonts w:ascii="LM Roman 10" w:hAnsi="LM Roman 10" w:cs="CMR12"/>
          <w:sz w:val="24"/>
          <w:szCs w:val="24"/>
        </w:rPr>
        <w:t>Ir a su ritmo de aprendizaje</w:t>
      </w:r>
      <w:r>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426ECAFF" w14:textId="77777777" w:rsidR="00E357E3" w:rsidRDefault="00E357E3" w:rsidP="00E357E3">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p>
    <w:p w14:paraId="2F6E6344" w14:textId="77777777" w:rsidR="00E357E3" w:rsidRDefault="00E357E3" w:rsidP="00E357E3">
      <w:pPr>
        <w:jc w:val="both"/>
        <w:rPr>
          <w:rFonts w:ascii="LM Roman 10" w:hAnsi="LM Roman 10"/>
          <w:sz w:val="24"/>
        </w:rPr>
      </w:pPr>
    </w:p>
    <w:p w14:paraId="38E2FE3F" w14:textId="77777777" w:rsidR="00E357E3" w:rsidRDefault="00E357E3" w:rsidP="00B43D6F">
      <w:pPr>
        <w:numPr>
          <w:ilvl w:val="0"/>
          <w:numId w:val="5"/>
        </w:numPr>
        <w:jc w:val="both"/>
        <w:rPr>
          <w:rFonts w:ascii="LM Roman 10" w:hAnsi="LM Roman 10"/>
          <w:sz w:val="24"/>
        </w:rPr>
      </w:pPr>
      <w:r>
        <w:rPr>
          <w:rFonts w:ascii="LM Roman 10" w:hAnsi="LM Roman 10"/>
          <w:sz w:val="24"/>
        </w:rPr>
        <w:t>Realizar labores diarias con las cuales obtienen un sustento económico, que se refleja en poco tiempo para la familia</w:t>
      </w:r>
    </w:p>
    <w:p w14:paraId="774088DB" w14:textId="77777777" w:rsidR="00E357E3" w:rsidRDefault="00E357E3" w:rsidP="00B43D6F">
      <w:pPr>
        <w:numPr>
          <w:ilvl w:val="0"/>
          <w:numId w:val="5"/>
        </w:numPr>
        <w:jc w:val="both"/>
        <w:rPr>
          <w:rFonts w:ascii="LM Roman 10" w:hAnsi="LM Roman 10"/>
          <w:sz w:val="24"/>
        </w:rPr>
      </w:pP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4441279" w14:textId="77777777" w:rsidR="00E357E3" w:rsidRDefault="00E357E3" w:rsidP="00E357E3">
      <w:pPr>
        <w:jc w:val="both"/>
        <w:rPr>
          <w:rFonts w:ascii="LM Roman 10" w:hAnsi="LM Roman 10"/>
          <w:sz w:val="24"/>
        </w:rPr>
      </w:pPr>
      <w:r>
        <w:rPr>
          <w:rFonts w:ascii="LM Roman 10" w:hAnsi="LM Roman 10"/>
          <w:i/>
          <w:sz w:val="24"/>
        </w:rPr>
        <w:lastRenderedPageBreak/>
        <w:t>Dolores del cliente</w:t>
      </w:r>
      <w:r>
        <w:rPr>
          <w:rFonts w:ascii="LM Roman 10" w:hAnsi="LM Roman 10"/>
          <w:sz w:val="24"/>
        </w:rPr>
        <w:t xml:space="preserve">: </w:t>
      </w:r>
    </w:p>
    <w:p w14:paraId="428559D1" w14:textId="77777777" w:rsidR="00E357E3" w:rsidRDefault="00E357E3" w:rsidP="00E357E3">
      <w:pPr>
        <w:jc w:val="both"/>
        <w:rPr>
          <w:rFonts w:ascii="LM Roman 10" w:hAnsi="LM Roman 10"/>
          <w:sz w:val="24"/>
        </w:rPr>
      </w:pPr>
    </w:p>
    <w:p w14:paraId="10D377B1" w14:textId="77777777" w:rsidR="00E357E3" w:rsidRDefault="00E357E3" w:rsidP="00B43D6F">
      <w:pPr>
        <w:numPr>
          <w:ilvl w:val="0"/>
          <w:numId w:val="5"/>
        </w:numPr>
        <w:jc w:val="both"/>
        <w:rPr>
          <w:rFonts w:ascii="LM Roman 10" w:hAnsi="LM Roman 10"/>
          <w:sz w:val="24"/>
        </w:rPr>
      </w:pPr>
      <w:r>
        <w:rPr>
          <w:rFonts w:ascii="LM Roman 10" w:hAnsi="LM Roman 10"/>
          <w:sz w:val="24"/>
        </w:rPr>
        <w:t>Difícil acceso a centros especializados ya sea por costos o movilización.</w:t>
      </w:r>
    </w:p>
    <w:p w14:paraId="1BA38484" w14:textId="77777777" w:rsidR="00E357E3" w:rsidRDefault="00E357E3" w:rsidP="00B43D6F">
      <w:pPr>
        <w:numPr>
          <w:ilvl w:val="0"/>
          <w:numId w:val="5"/>
        </w:numPr>
        <w:jc w:val="both"/>
        <w:rPr>
          <w:rFonts w:ascii="LM Roman 10" w:hAnsi="LM Roman 10"/>
          <w:sz w:val="24"/>
        </w:rPr>
      </w:pPr>
      <w:r>
        <w:rPr>
          <w:rFonts w:ascii="LM Roman 10" w:hAnsi="LM Roman 10"/>
          <w:sz w:val="24"/>
        </w:rPr>
        <w:t>Experiencias Negativas en centros de Educación Regulares.</w:t>
      </w:r>
    </w:p>
    <w:p w14:paraId="6B1F6CCE" w14:textId="77777777" w:rsidR="00E357E3" w:rsidRDefault="00E357E3" w:rsidP="00B43D6F">
      <w:pPr>
        <w:numPr>
          <w:ilvl w:val="0"/>
          <w:numId w:val="5"/>
        </w:numPr>
        <w:jc w:val="both"/>
        <w:rPr>
          <w:rFonts w:ascii="LM Roman 10" w:hAnsi="LM Roman 10"/>
          <w:sz w:val="24"/>
        </w:rPr>
      </w:pPr>
      <w:r>
        <w:rPr>
          <w:rFonts w:ascii="LM Roman 10" w:hAnsi="LM Roman 10"/>
          <w:sz w:val="24"/>
        </w:rPr>
        <w:t>Los programas ofrecidos no se ajustan a las necesidades Educativas Especiales.</w:t>
      </w:r>
    </w:p>
    <w:p w14:paraId="2F9E0529" w14:textId="77777777" w:rsidR="00E357E3" w:rsidRDefault="00E357E3" w:rsidP="00B43D6F">
      <w:pPr>
        <w:numPr>
          <w:ilvl w:val="0"/>
          <w:numId w:val="5"/>
        </w:numPr>
        <w:jc w:val="both"/>
        <w:rPr>
          <w:rFonts w:ascii="LM Roman 10" w:hAnsi="LM Roman 10"/>
          <w:sz w:val="24"/>
        </w:rPr>
      </w:pPr>
      <w:r>
        <w:rPr>
          <w:rFonts w:ascii="LM Roman 10" w:hAnsi="LM Roman 10"/>
          <w:sz w:val="24"/>
        </w:rPr>
        <w:t>Desinformación en el tipo de actividades a desarrollar con esta población.</w:t>
      </w:r>
    </w:p>
    <w:p w14:paraId="5C38C624" w14:textId="77777777" w:rsidR="00E357E3" w:rsidRDefault="00E357E3" w:rsidP="00B43D6F">
      <w:pPr>
        <w:numPr>
          <w:ilvl w:val="0"/>
          <w:numId w:val="5"/>
        </w:numPr>
        <w:jc w:val="both"/>
        <w:rPr>
          <w:rFonts w:ascii="LM Roman 10" w:hAnsi="LM Roman 10"/>
          <w:sz w:val="24"/>
        </w:rPr>
      </w:pPr>
      <w:r>
        <w:rPr>
          <w:rFonts w:ascii="LM Roman 10" w:hAnsi="LM Roman 10"/>
          <w:sz w:val="24"/>
        </w:rPr>
        <w:t xml:space="preserve">Discriminación Social. </w:t>
      </w:r>
    </w:p>
    <w:p w14:paraId="007F1CC9" w14:textId="27800038" w:rsidR="009E0D1E" w:rsidRDefault="009E0D1E" w:rsidP="00B43D6F">
      <w:pPr>
        <w:numPr>
          <w:ilvl w:val="0"/>
          <w:numId w:val="5"/>
        </w:numPr>
        <w:jc w:val="both"/>
        <w:rPr>
          <w:rFonts w:ascii="LM Roman 10" w:hAnsi="LM Roman 10"/>
          <w:sz w:val="24"/>
        </w:rPr>
      </w:pPr>
      <w:r>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67601051" w14:textId="77777777" w:rsidR="00E357E3" w:rsidRDefault="00E357E3" w:rsidP="00E357E3">
      <w:pPr>
        <w:jc w:val="both"/>
        <w:rPr>
          <w:rFonts w:ascii="LM Roman 10" w:hAnsi="LM Roman 10"/>
          <w:sz w:val="24"/>
        </w:rPr>
      </w:pPr>
      <w:r>
        <w:rPr>
          <w:rFonts w:ascii="LM Roman 10" w:hAnsi="LM Roman 10"/>
          <w:i/>
          <w:sz w:val="24"/>
        </w:rPr>
        <w:t>Beneficios</w:t>
      </w:r>
      <w:r>
        <w:rPr>
          <w:rFonts w:ascii="LM Roman 10" w:hAnsi="LM Roman 10"/>
          <w:sz w:val="24"/>
        </w:rPr>
        <w:t xml:space="preserve">: </w:t>
      </w:r>
    </w:p>
    <w:p w14:paraId="6B5EDBF3" w14:textId="77777777" w:rsidR="00E357E3" w:rsidRDefault="00E357E3" w:rsidP="00E357E3">
      <w:pPr>
        <w:jc w:val="both"/>
        <w:rPr>
          <w:rFonts w:ascii="LM Roman 10" w:hAnsi="LM Roman 10"/>
          <w:sz w:val="24"/>
        </w:rPr>
      </w:pPr>
    </w:p>
    <w:p w14:paraId="3128E207" w14:textId="77777777" w:rsidR="00E357E3" w:rsidRDefault="00E357E3" w:rsidP="00B43D6F">
      <w:pPr>
        <w:numPr>
          <w:ilvl w:val="0"/>
          <w:numId w:val="5"/>
        </w:numPr>
        <w:jc w:val="both"/>
        <w:rPr>
          <w:rFonts w:ascii="LM Roman 10" w:hAnsi="LM Roman 10"/>
          <w:sz w:val="24"/>
        </w:rPr>
      </w:pPr>
      <w:r>
        <w:rPr>
          <w:rFonts w:ascii="LM Roman 10" w:hAnsi="LM Roman 10"/>
          <w:sz w:val="24"/>
        </w:rPr>
        <w:t>Construir un proyecto de vida digno para la persona con limitaciones cognitivas.</w:t>
      </w:r>
    </w:p>
    <w:p w14:paraId="0873FDFD" w14:textId="77777777" w:rsidR="00E357E3" w:rsidRDefault="00E357E3" w:rsidP="00B43D6F">
      <w:pPr>
        <w:numPr>
          <w:ilvl w:val="0"/>
          <w:numId w:val="5"/>
        </w:numPr>
        <w:jc w:val="both"/>
        <w:rPr>
          <w:rFonts w:ascii="LM Roman 10" w:hAnsi="LM Roman 10"/>
          <w:sz w:val="24"/>
        </w:rPr>
      </w:pP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0781F752" w14:textId="77777777" w:rsidR="00E357E3" w:rsidRDefault="00E357E3" w:rsidP="00567C14">
      <w:pPr>
        <w:jc w:val="both"/>
        <w:rPr>
          <w:rFonts w:ascii="LM Roman 10" w:hAnsi="LM Roman 10"/>
          <w:sz w:val="24"/>
        </w:rPr>
      </w:pPr>
      <w:r>
        <w:rPr>
          <w:rFonts w:ascii="LM Roman 10" w:hAnsi="LM Roman 10"/>
          <w:sz w:val="24"/>
        </w:rPr>
        <w:t>Luego de Tener en claro las necesidades de “nuestros clientes”, se define un producto o servicio que supla en mayor medida dichas necesidades, para definir este producto Osterwalder propone definir las características del producto que resuelven los problemas del cliente de la siguiente manera:</w:t>
      </w:r>
    </w:p>
    <w:p w14:paraId="1FF9C707" w14:textId="77777777" w:rsidR="00E357E3" w:rsidRDefault="00E357E3" w:rsidP="00567C14">
      <w:pPr>
        <w:jc w:val="both"/>
        <w:rPr>
          <w:rFonts w:ascii="LM Roman 10" w:hAnsi="LM Roman 10"/>
          <w:sz w:val="24"/>
        </w:rPr>
      </w:pPr>
    </w:p>
    <w:p w14:paraId="4C5520E6" w14:textId="77777777" w:rsidR="00E357E3" w:rsidRDefault="00E357E3" w:rsidP="00B43D6F">
      <w:pPr>
        <w:pStyle w:val="Prrafodelista"/>
        <w:numPr>
          <w:ilvl w:val="0"/>
          <w:numId w:val="6"/>
        </w:numPr>
        <w:jc w:val="both"/>
        <w:rPr>
          <w:rFonts w:ascii="LM Roman 10" w:hAnsi="LM Roman 10"/>
          <w:b/>
          <w:sz w:val="24"/>
        </w:rPr>
      </w:pPr>
      <w:r>
        <w:rPr>
          <w:rFonts w:ascii="LM Roman 10" w:hAnsi="LM Roman 10"/>
          <w:b/>
          <w:sz w:val="24"/>
        </w:rPr>
        <w:t>Products and services (productos y servicios).</w:t>
      </w:r>
    </w:p>
    <w:p w14:paraId="78DBEAB9" w14:textId="62223B16" w:rsidR="00E357E3" w:rsidRDefault="00E357E3" w:rsidP="00B43D6F">
      <w:pPr>
        <w:pStyle w:val="Prrafodelista"/>
        <w:numPr>
          <w:ilvl w:val="0"/>
          <w:numId w:val="6"/>
        </w:numPr>
        <w:jc w:val="both"/>
        <w:rPr>
          <w:rFonts w:ascii="LM Roman 10" w:hAnsi="LM Roman 10"/>
          <w:b/>
          <w:sz w:val="24"/>
        </w:rPr>
      </w:pPr>
      <w:r>
        <w:rPr>
          <w:rFonts w:ascii="LM Roman 10" w:hAnsi="LM Roman 10"/>
          <w:b/>
          <w:sz w:val="24"/>
        </w:rPr>
        <w:t>Pain relievers (</w:t>
      </w:r>
      <w:r w:rsidR="00456B64">
        <w:rPr>
          <w:rFonts w:ascii="LM Roman 10" w:hAnsi="LM Roman 10"/>
          <w:b/>
          <w:sz w:val="24"/>
        </w:rPr>
        <w:t>analgésicos</w:t>
      </w:r>
      <w:r>
        <w:rPr>
          <w:rFonts w:ascii="LM Roman 10" w:hAnsi="LM Roman 10"/>
          <w:b/>
          <w:sz w:val="24"/>
        </w:rPr>
        <w:t>).</w:t>
      </w:r>
    </w:p>
    <w:p w14:paraId="27C8ACE0" w14:textId="77777777" w:rsidR="00E357E3" w:rsidRDefault="00E357E3" w:rsidP="00B43D6F">
      <w:pPr>
        <w:pStyle w:val="Prrafodelista"/>
        <w:numPr>
          <w:ilvl w:val="0"/>
          <w:numId w:val="6"/>
        </w:numPr>
        <w:jc w:val="both"/>
        <w:rPr>
          <w:rFonts w:ascii="LM Roman 10" w:hAnsi="LM Roman 10"/>
          <w:b/>
          <w:sz w:val="24"/>
        </w:rPr>
      </w:pPr>
      <w:r>
        <w:rPr>
          <w:rFonts w:ascii="LM Roman 10" w:hAnsi="LM Roman 10"/>
          <w:b/>
          <w:sz w:val="24"/>
        </w:rPr>
        <w:t>Gain creators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55A5A909" w14:textId="77D02259" w:rsidR="00E357E3" w:rsidRPr="002314C9" w:rsidRDefault="00E357E3" w:rsidP="00567C14">
      <w:pPr>
        <w:jc w:val="both"/>
        <w:rPr>
          <w:rFonts w:ascii="LM Roman 10" w:hAnsi="LM Roman 10"/>
          <w:sz w:val="24"/>
          <w:szCs w:val="24"/>
        </w:rPr>
      </w:pPr>
      <w:r w:rsidRPr="002314C9">
        <w:rPr>
          <w:rFonts w:ascii="LM Roman 10" w:hAnsi="LM Roman 10"/>
          <w:sz w:val="24"/>
          <w:szCs w:val="24"/>
        </w:rPr>
        <w:t>Productos y servicios:</w:t>
      </w:r>
      <w:r w:rsidR="00954203" w:rsidRPr="002314C9">
        <w:rPr>
          <w:rFonts w:ascii="LM Roman 10" w:hAnsi="LM Roman 10"/>
          <w:sz w:val="24"/>
          <w:szCs w:val="24"/>
        </w:rPr>
        <w:t xml:space="preserve"> </w:t>
      </w:r>
    </w:p>
    <w:p w14:paraId="06C2A2FA" w14:textId="77777777" w:rsidR="00954203" w:rsidRPr="002314C9" w:rsidRDefault="00954203" w:rsidP="00567C14">
      <w:pPr>
        <w:jc w:val="both"/>
        <w:rPr>
          <w:rFonts w:ascii="LM Roman 10" w:hAnsi="LM Roman 10"/>
          <w:sz w:val="24"/>
          <w:szCs w:val="24"/>
        </w:rPr>
      </w:pPr>
    </w:p>
    <w:p w14:paraId="73F300FF" w14:textId="478E6C81" w:rsidR="00954203" w:rsidRPr="002314C9" w:rsidRDefault="00954203" w:rsidP="00B43D6F">
      <w:pPr>
        <w:pStyle w:val="Prrafodelista"/>
        <w:numPr>
          <w:ilvl w:val="0"/>
          <w:numId w:val="9"/>
        </w:numPr>
        <w:jc w:val="both"/>
        <w:rPr>
          <w:rFonts w:ascii="LM Roman 10" w:hAnsi="LM Roman 10"/>
          <w:sz w:val="24"/>
          <w:szCs w:val="24"/>
        </w:rPr>
      </w:pPr>
      <w:r w:rsidRPr="002314C9">
        <w:rPr>
          <w:rFonts w:ascii="LM Roman 10" w:hAnsi="LM Roman 10"/>
          <w:sz w:val="24"/>
          <w:szCs w:val="24"/>
        </w:rPr>
        <w:t>Videojuego para mejorar habilidades Pisco-Motoras</w:t>
      </w:r>
      <w:r w:rsidR="009A197C">
        <w:rPr>
          <w:rFonts w:ascii="LM Roman 10" w:hAnsi="LM Roman 10"/>
          <w:sz w:val="24"/>
          <w:szCs w:val="24"/>
        </w:rPr>
        <w:t xml:space="preserve"> mediante actividades Musicales.</w:t>
      </w:r>
    </w:p>
    <w:p w14:paraId="4C7A2EF9" w14:textId="0BDC0268" w:rsidR="00954203" w:rsidRPr="002314C9" w:rsidRDefault="00954203" w:rsidP="00B43D6F">
      <w:pPr>
        <w:pStyle w:val="Prrafodelista"/>
        <w:numPr>
          <w:ilvl w:val="0"/>
          <w:numId w:val="9"/>
        </w:numPr>
        <w:jc w:val="both"/>
        <w:rPr>
          <w:rFonts w:ascii="LM Roman 10" w:hAnsi="LM Roman 10"/>
          <w:sz w:val="24"/>
          <w:szCs w:val="24"/>
        </w:rPr>
      </w:pPr>
      <w:r w:rsidRPr="002314C9">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2EC4A71" w14:textId="469D90C0" w:rsidR="00E357E3" w:rsidRPr="002314C9" w:rsidRDefault="00954203" w:rsidP="00567C14">
      <w:pPr>
        <w:jc w:val="both"/>
        <w:rPr>
          <w:rFonts w:ascii="LM Roman 10" w:hAnsi="LM Roman 10"/>
          <w:sz w:val="24"/>
          <w:szCs w:val="24"/>
        </w:rPr>
      </w:pPr>
      <w:r w:rsidRPr="002314C9">
        <w:rPr>
          <w:rFonts w:ascii="LM Roman 10" w:hAnsi="LM Roman 10"/>
          <w:sz w:val="24"/>
          <w:szCs w:val="24"/>
        </w:rPr>
        <w:t>Analgésicos</w:t>
      </w:r>
      <w:r w:rsidR="00E357E3" w:rsidRPr="002314C9">
        <w:rPr>
          <w:rFonts w:ascii="LM Roman 10" w:hAnsi="LM Roman 10"/>
          <w:sz w:val="24"/>
          <w:szCs w:val="24"/>
        </w:rPr>
        <w:t xml:space="preserve">: </w:t>
      </w:r>
    </w:p>
    <w:p w14:paraId="120EF41F" w14:textId="77777777" w:rsidR="00954203" w:rsidRPr="002314C9" w:rsidRDefault="00954203" w:rsidP="00567C14">
      <w:pPr>
        <w:jc w:val="both"/>
        <w:rPr>
          <w:rFonts w:ascii="LM Roman 10" w:hAnsi="LM Roman 10"/>
          <w:sz w:val="24"/>
          <w:szCs w:val="24"/>
        </w:rPr>
      </w:pPr>
    </w:p>
    <w:p w14:paraId="62B7F9AA" w14:textId="6939DFEF" w:rsidR="00954203" w:rsidRPr="00567C14" w:rsidRDefault="002314C9" w:rsidP="00B43D6F">
      <w:pPr>
        <w:pStyle w:val="Prrafodelista"/>
        <w:numPr>
          <w:ilvl w:val="0"/>
          <w:numId w:val="10"/>
        </w:numPr>
        <w:jc w:val="both"/>
        <w:rPr>
          <w:rFonts w:ascii="LM Roman 10" w:hAnsi="LM Roman 10"/>
          <w:sz w:val="24"/>
          <w:szCs w:val="24"/>
        </w:rPr>
      </w:pPr>
      <w:r w:rsidRPr="00567C14">
        <w:rPr>
          <w:rFonts w:ascii="LM Roman 10" w:hAnsi="LM Roman 10"/>
          <w:sz w:val="24"/>
          <w:szCs w:val="24"/>
        </w:rPr>
        <w:t xml:space="preserve">Contenido multimedia </w:t>
      </w:r>
      <w:r w:rsidR="00064966" w:rsidRPr="00567C14">
        <w:rPr>
          <w:rFonts w:ascii="LM Roman 10" w:hAnsi="LM Roman 10"/>
          <w:sz w:val="24"/>
          <w:szCs w:val="24"/>
        </w:rPr>
        <w:t>acorde a sus necesidades.</w:t>
      </w:r>
    </w:p>
    <w:p w14:paraId="3167D5C1" w14:textId="0AAB0D15" w:rsidR="00C56438" w:rsidRPr="00567C14" w:rsidRDefault="00C56438" w:rsidP="00B43D6F">
      <w:pPr>
        <w:pStyle w:val="Prrafodelista"/>
        <w:numPr>
          <w:ilvl w:val="0"/>
          <w:numId w:val="10"/>
        </w:numPr>
        <w:jc w:val="both"/>
        <w:rPr>
          <w:rFonts w:ascii="LM Roman 10" w:hAnsi="LM Roman 10"/>
          <w:sz w:val="24"/>
          <w:szCs w:val="24"/>
        </w:rPr>
      </w:pPr>
      <w:r w:rsidRPr="00567C14">
        <w:rPr>
          <w:rFonts w:ascii="LM Roman 10" w:hAnsi="LM Roman 10"/>
          <w:sz w:val="24"/>
          <w:szCs w:val="24"/>
        </w:rPr>
        <w:t>Mejorar el Autoestima mediante incentivos virtuales como medallas y mensajes.</w:t>
      </w:r>
    </w:p>
    <w:p w14:paraId="2DF0A918" w14:textId="77777777" w:rsidR="00E357E3" w:rsidRPr="00567C14" w:rsidRDefault="00E357E3" w:rsidP="00567C14">
      <w:pPr>
        <w:jc w:val="both"/>
        <w:rPr>
          <w:rFonts w:ascii="LM Roman 10" w:hAnsi="LM Roman 10"/>
          <w:sz w:val="24"/>
          <w:szCs w:val="24"/>
        </w:rPr>
      </w:pPr>
    </w:p>
    <w:p w14:paraId="0493C19C" w14:textId="77777777" w:rsidR="00E357E3" w:rsidRPr="00567C14" w:rsidRDefault="00E357E3" w:rsidP="00567C14">
      <w:pPr>
        <w:jc w:val="both"/>
        <w:rPr>
          <w:rFonts w:ascii="LM Roman 10" w:hAnsi="LM Roman 10"/>
          <w:sz w:val="24"/>
          <w:szCs w:val="24"/>
        </w:rPr>
      </w:pPr>
      <w:r w:rsidRPr="00567C14">
        <w:rPr>
          <w:rFonts w:ascii="LM Roman 10" w:hAnsi="LM Roman 10"/>
          <w:sz w:val="24"/>
          <w:szCs w:val="24"/>
        </w:rPr>
        <w:t>Vitaminas:</w:t>
      </w:r>
    </w:p>
    <w:p w14:paraId="6FDCB7EF" w14:textId="77777777" w:rsidR="00E41688" w:rsidRPr="00567C14" w:rsidRDefault="00E41688" w:rsidP="00567C14">
      <w:pPr>
        <w:jc w:val="both"/>
        <w:rPr>
          <w:rFonts w:ascii="LM Roman 10" w:hAnsi="LM Roman 10"/>
          <w:sz w:val="24"/>
          <w:szCs w:val="24"/>
        </w:rPr>
      </w:pPr>
    </w:p>
    <w:p w14:paraId="3AA4D207" w14:textId="29488450" w:rsidR="009C7C60" w:rsidRPr="00567C14" w:rsidRDefault="00954203" w:rsidP="00B43D6F">
      <w:pPr>
        <w:pStyle w:val="Prrafodelista"/>
        <w:numPr>
          <w:ilvl w:val="0"/>
          <w:numId w:val="10"/>
        </w:numPr>
        <w:jc w:val="both"/>
        <w:rPr>
          <w:rFonts w:ascii="LM Roman 10" w:hAnsi="LM Roman 10"/>
          <w:sz w:val="24"/>
          <w:szCs w:val="24"/>
        </w:rPr>
      </w:pPr>
      <w:r w:rsidRPr="00567C14">
        <w:rPr>
          <w:rFonts w:ascii="LM Roman 10" w:hAnsi="LM Roman 10"/>
          <w:sz w:val="24"/>
          <w:szCs w:val="24"/>
        </w:rPr>
        <w:t xml:space="preserve">Los usuarios podrán </w:t>
      </w:r>
      <w:r w:rsidR="002314C9" w:rsidRPr="00567C14">
        <w:rPr>
          <w:rFonts w:ascii="LM Roman 10" w:hAnsi="LM Roman 10"/>
          <w:sz w:val="24"/>
          <w:szCs w:val="24"/>
        </w:rPr>
        <w:t>mejorar sus niveles de Memoria (reminiscencia).</w:t>
      </w:r>
    </w:p>
    <w:p w14:paraId="031EAC5A" w14:textId="1C7649D1" w:rsidR="002314C9" w:rsidRPr="00567C14" w:rsidRDefault="002314C9" w:rsidP="00B43D6F">
      <w:pPr>
        <w:pStyle w:val="Prrafodelista"/>
        <w:numPr>
          <w:ilvl w:val="0"/>
          <w:numId w:val="10"/>
        </w:numPr>
        <w:jc w:val="both"/>
        <w:rPr>
          <w:rFonts w:ascii="LM Roman 10" w:hAnsi="LM Roman 10"/>
          <w:sz w:val="24"/>
          <w:szCs w:val="24"/>
        </w:rPr>
      </w:pPr>
      <w:r w:rsidRPr="00567C14">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567C14">
        <w:rPr>
          <w:rFonts w:ascii="LM Roman 10" w:hAnsi="LM Roman 10"/>
          <w:sz w:val="24"/>
          <w:szCs w:val="24"/>
        </w:rPr>
        <w:t xml:space="preserve"> mediante diferentes actividades.</w:t>
      </w:r>
    </w:p>
    <w:p w14:paraId="5E08B4B9" w14:textId="77777777" w:rsidR="002314C9" w:rsidRPr="00567C14" w:rsidRDefault="002314C9" w:rsidP="00567C14">
      <w:pPr>
        <w:pStyle w:val="Prrafodelista"/>
        <w:jc w:val="both"/>
        <w:rPr>
          <w:rFonts w:ascii="LM Roman 10" w:hAnsi="LM Roman 10"/>
          <w:sz w:val="24"/>
          <w:szCs w:val="24"/>
        </w:rPr>
      </w:pPr>
    </w:p>
    <w:p w14:paraId="4807128E" w14:textId="77777777" w:rsidR="002314C9" w:rsidRPr="00567C14" w:rsidRDefault="002314C9" w:rsidP="00567C14">
      <w:pPr>
        <w:jc w:val="both"/>
        <w:rPr>
          <w:rFonts w:ascii="LM Roman 10" w:hAnsi="LM Roman 10"/>
          <w:sz w:val="24"/>
          <w:szCs w:val="24"/>
        </w:rPr>
      </w:pPr>
    </w:p>
    <w:p w14:paraId="625DD769" w14:textId="77777777" w:rsidR="002314C9" w:rsidRPr="00567C14" w:rsidRDefault="002314C9" w:rsidP="00567C14">
      <w:pPr>
        <w:jc w:val="both"/>
        <w:rPr>
          <w:rFonts w:ascii="LM Roman 10" w:hAnsi="LM Roman 10"/>
          <w:sz w:val="24"/>
          <w:szCs w:val="24"/>
        </w:rPr>
      </w:pP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349E65AB" w14:textId="77777777" w:rsidR="00954203" w:rsidRPr="00567C14" w:rsidRDefault="00954203" w:rsidP="00567C14">
      <w:pPr>
        <w:jc w:val="both"/>
        <w:rPr>
          <w:rFonts w:ascii="LM Roman 10" w:hAnsi="LM Roman 10"/>
          <w:sz w:val="24"/>
          <w:szCs w:val="24"/>
        </w:rPr>
      </w:pPr>
      <w:r w:rsidRPr="00567C14">
        <w:rPr>
          <w:rFonts w:ascii="LM Roman 10" w:hAnsi="LM Roman 10"/>
          <w:sz w:val="24"/>
          <w:szCs w:val="24"/>
        </w:rPr>
        <w:t>Productos y servicios:</w:t>
      </w:r>
    </w:p>
    <w:p w14:paraId="19F4957B" w14:textId="77777777" w:rsidR="00064966" w:rsidRPr="00567C14" w:rsidRDefault="00064966" w:rsidP="00567C14">
      <w:pPr>
        <w:jc w:val="both"/>
        <w:rPr>
          <w:rFonts w:ascii="LM Roman 10" w:hAnsi="LM Roman 10"/>
          <w:sz w:val="24"/>
          <w:szCs w:val="24"/>
        </w:rPr>
      </w:pPr>
    </w:p>
    <w:p w14:paraId="57174F26" w14:textId="2F68B14E" w:rsidR="00064966" w:rsidRPr="00567C14" w:rsidRDefault="00C56438" w:rsidP="00B43D6F">
      <w:pPr>
        <w:pStyle w:val="Prrafodelista"/>
        <w:numPr>
          <w:ilvl w:val="0"/>
          <w:numId w:val="11"/>
        </w:numPr>
        <w:jc w:val="both"/>
        <w:rPr>
          <w:rFonts w:ascii="LM Roman 10" w:hAnsi="LM Roman 10"/>
          <w:sz w:val="24"/>
          <w:szCs w:val="24"/>
        </w:rPr>
      </w:pPr>
      <w:r w:rsidRPr="00567C14">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46D6F628" w14:textId="173D33B6" w:rsidR="00954203" w:rsidRPr="00567C14" w:rsidRDefault="00456B64" w:rsidP="00567C14">
      <w:pPr>
        <w:jc w:val="both"/>
        <w:rPr>
          <w:rFonts w:ascii="LM Roman 10" w:hAnsi="LM Roman 10"/>
          <w:sz w:val="24"/>
          <w:szCs w:val="24"/>
        </w:rPr>
      </w:pPr>
      <w:r w:rsidRPr="00567C14">
        <w:rPr>
          <w:rFonts w:ascii="LM Roman 10" w:hAnsi="LM Roman 10"/>
          <w:sz w:val="24"/>
          <w:szCs w:val="24"/>
        </w:rPr>
        <w:t>Analgésicos</w:t>
      </w:r>
      <w:r w:rsidR="00954203" w:rsidRPr="00567C14">
        <w:rPr>
          <w:rFonts w:ascii="LM Roman 10" w:hAnsi="LM Roman 10"/>
          <w:sz w:val="24"/>
          <w:szCs w:val="24"/>
        </w:rPr>
        <w:t xml:space="preserve">: </w:t>
      </w:r>
    </w:p>
    <w:p w14:paraId="344438E0" w14:textId="77777777" w:rsidR="00064966" w:rsidRPr="00567C14" w:rsidRDefault="00064966" w:rsidP="00567C14">
      <w:pPr>
        <w:jc w:val="both"/>
        <w:rPr>
          <w:rFonts w:ascii="LM Roman 10" w:hAnsi="LM Roman 10"/>
          <w:sz w:val="24"/>
          <w:szCs w:val="24"/>
        </w:rPr>
      </w:pPr>
    </w:p>
    <w:p w14:paraId="3846BB92" w14:textId="6601C937" w:rsidR="00064966" w:rsidRPr="00567C14" w:rsidRDefault="00C56438" w:rsidP="00B43D6F">
      <w:pPr>
        <w:pStyle w:val="Prrafodelista"/>
        <w:numPr>
          <w:ilvl w:val="0"/>
          <w:numId w:val="11"/>
        </w:numPr>
        <w:jc w:val="both"/>
        <w:rPr>
          <w:rFonts w:ascii="LM Roman 10" w:hAnsi="LM Roman 10"/>
          <w:sz w:val="24"/>
          <w:szCs w:val="24"/>
        </w:rPr>
      </w:pPr>
      <w:r w:rsidRPr="00567C14">
        <w:rPr>
          <w:rFonts w:ascii="LM Roman 10" w:hAnsi="LM Roman 10"/>
          <w:sz w:val="24"/>
          <w:szCs w:val="24"/>
        </w:rPr>
        <w:t>Recursos 100% Virtuales, accesibles mediante cualquier dispositivo.</w:t>
      </w:r>
    </w:p>
    <w:p w14:paraId="36513F9A" w14:textId="489C4E06" w:rsidR="00C56438" w:rsidRPr="00567C14" w:rsidRDefault="00C56438" w:rsidP="00B43D6F">
      <w:pPr>
        <w:pStyle w:val="Prrafodelista"/>
        <w:numPr>
          <w:ilvl w:val="0"/>
          <w:numId w:val="11"/>
        </w:numPr>
        <w:jc w:val="both"/>
        <w:rPr>
          <w:rFonts w:ascii="LM Roman 10" w:hAnsi="LM Roman 10"/>
          <w:sz w:val="24"/>
          <w:szCs w:val="24"/>
        </w:rPr>
      </w:pPr>
      <w:r w:rsidRPr="00567C14">
        <w:rPr>
          <w:rFonts w:ascii="LM Roman 10" w:hAnsi="LM Roman 10"/>
          <w:sz w:val="24"/>
          <w:szCs w:val="24"/>
        </w:rPr>
        <w:t>Módulos que atienden las necesidades especiales educativas de sus hijos desarrollados bajo el acompañamiento de Psicólogos expertos.</w:t>
      </w:r>
    </w:p>
    <w:p w14:paraId="1F2A360A" w14:textId="77777777" w:rsidR="00C56438" w:rsidRPr="00567C14" w:rsidRDefault="00C56438" w:rsidP="00567C14">
      <w:pPr>
        <w:pStyle w:val="Prrafodelista"/>
        <w:jc w:val="both"/>
        <w:rPr>
          <w:rFonts w:ascii="LM Roman 10" w:hAnsi="LM Roman 10"/>
          <w:sz w:val="24"/>
          <w:szCs w:val="24"/>
        </w:rPr>
      </w:pPr>
    </w:p>
    <w:p w14:paraId="3FAE2F67" w14:textId="77777777" w:rsidR="00954203" w:rsidRPr="00567C14" w:rsidRDefault="00954203" w:rsidP="00567C14">
      <w:pPr>
        <w:jc w:val="both"/>
        <w:rPr>
          <w:rFonts w:ascii="LM Roman 10" w:hAnsi="LM Roman 10"/>
          <w:sz w:val="24"/>
          <w:szCs w:val="24"/>
        </w:rPr>
      </w:pPr>
    </w:p>
    <w:p w14:paraId="185D5837" w14:textId="77777777" w:rsidR="00954203" w:rsidRPr="00567C14" w:rsidRDefault="00954203" w:rsidP="00567C14">
      <w:pPr>
        <w:jc w:val="both"/>
        <w:rPr>
          <w:rFonts w:ascii="LM Roman 10" w:hAnsi="LM Roman 10"/>
          <w:sz w:val="24"/>
          <w:szCs w:val="24"/>
        </w:rPr>
      </w:pPr>
      <w:r w:rsidRPr="00567C14">
        <w:rPr>
          <w:rFonts w:ascii="LM Roman 10" w:hAnsi="LM Roman 10"/>
          <w:sz w:val="24"/>
          <w:szCs w:val="24"/>
        </w:rPr>
        <w:t>Vitaminas:</w:t>
      </w:r>
    </w:p>
    <w:p w14:paraId="0C96B3D9" w14:textId="77777777" w:rsidR="00064966" w:rsidRPr="00567C14" w:rsidRDefault="00064966" w:rsidP="00567C14">
      <w:pPr>
        <w:jc w:val="both"/>
        <w:rPr>
          <w:rFonts w:ascii="LM Roman 10" w:hAnsi="LM Roman 10"/>
          <w:sz w:val="24"/>
          <w:szCs w:val="24"/>
        </w:rPr>
      </w:pPr>
    </w:p>
    <w:p w14:paraId="0C7E3D37" w14:textId="56C2F62B" w:rsidR="00064966" w:rsidRPr="00567C14" w:rsidRDefault="00064966" w:rsidP="00B43D6F">
      <w:pPr>
        <w:pStyle w:val="Prrafodelista"/>
        <w:numPr>
          <w:ilvl w:val="0"/>
          <w:numId w:val="11"/>
        </w:numPr>
        <w:jc w:val="both"/>
        <w:rPr>
          <w:rFonts w:ascii="LM Roman 10" w:hAnsi="LM Roman 10"/>
          <w:sz w:val="24"/>
          <w:szCs w:val="24"/>
        </w:rPr>
      </w:pPr>
      <w:r w:rsidRPr="00567C14">
        <w:rPr>
          <w:rFonts w:ascii="LM Roman 10" w:hAnsi="LM Roman 10"/>
          <w:sz w:val="24"/>
          <w:szCs w:val="24"/>
        </w:rPr>
        <w:t>Bajos Costos</w:t>
      </w:r>
    </w:p>
    <w:p w14:paraId="70BB268E" w14:textId="32458BF8" w:rsidR="00064966" w:rsidRDefault="00567C14" w:rsidP="00B43D6F">
      <w:pPr>
        <w:pStyle w:val="Prrafodelista"/>
        <w:numPr>
          <w:ilvl w:val="0"/>
          <w:numId w:val="11"/>
        </w:numPr>
        <w:jc w:val="both"/>
        <w:rPr>
          <w:rFonts w:ascii="LM Roman 10" w:hAnsi="LM Roman 10"/>
          <w:sz w:val="24"/>
          <w:szCs w:val="24"/>
        </w:rPr>
      </w:pPr>
      <w:r>
        <w:rPr>
          <w:rFonts w:ascii="LM Roman 10" w:hAnsi="LM Roman 10"/>
          <w:sz w:val="24"/>
          <w:szCs w:val="24"/>
        </w:rPr>
        <w:t>Ver una mejora significativa en el proceso educativo de sus hijos.</w:t>
      </w:r>
    </w:p>
    <w:p w14:paraId="6F830E28" w14:textId="002B0E39" w:rsidR="00BF145A" w:rsidRPr="00567C14" w:rsidRDefault="00BF145A" w:rsidP="00B43D6F">
      <w:pPr>
        <w:pStyle w:val="Prrafodelista"/>
        <w:numPr>
          <w:ilvl w:val="0"/>
          <w:numId w:val="11"/>
        </w:numPr>
        <w:jc w:val="both"/>
        <w:rPr>
          <w:rFonts w:ascii="LM Roman 10" w:hAnsi="LM Roman 10"/>
          <w:sz w:val="24"/>
          <w:szCs w:val="24"/>
        </w:rPr>
      </w:pPr>
      <w:r>
        <w:rPr>
          <w:rFonts w:ascii="LM Roman 10" w:hAnsi="LM Roman 10"/>
          <w:sz w:val="24"/>
          <w:szCs w:val="24"/>
        </w:rPr>
        <w:t>Uso de las herramientas en cualquier lugar y momento.</w:t>
      </w:r>
    </w:p>
    <w:p w14:paraId="601A3660" w14:textId="77777777" w:rsidR="009C7C60" w:rsidRPr="002314C9" w:rsidRDefault="009C7C60" w:rsidP="00EF4CA5">
      <w:pPr>
        <w:rPr>
          <w:sz w:val="24"/>
          <w:szCs w:val="24"/>
        </w:rPr>
      </w:pPr>
    </w:p>
    <w:p w14:paraId="65F4B8E8" w14:textId="749C1E29" w:rsidR="00D2157C" w:rsidRPr="009C7C60" w:rsidRDefault="009C7C60" w:rsidP="00B43D6F">
      <w:pPr>
        <w:pStyle w:val="Incontec"/>
        <w:numPr>
          <w:ilvl w:val="1"/>
          <w:numId w:val="1"/>
        </w:numPr>
        <w:outlineLvl w:val="1"/>
        <w:rPr>
          <w:sz w:val="28"/>
        </w:rPr>
      </w:pPr>
      <w:bookmarkStart w:id="115" w:name="_Toc474914996"/>
      <w:r w:rsidRPr="009C7C60">
        <w:rPr>
          <w:sz w:val="28"/>
        </w:rPr>
        <w:lastRenderedPageBreak/>
        <w:t>DESCRIPCIÓN Y FUNCIONAMIENTO DEL MODELO DE NEGOCIOS</w:t>
      </w:r>
      <w:bookmarkEnd w:id="115"/>
    </w:p>
    <w:p w14:paraId="0DFC52DE" w14:textId="77777777" w:rsidR="00D2157C" w:rsidRPr="000D1054" w:rsidRDefault="00D2157C" w:rsidP="009C7C60">
      <w:pPr>
        <w:pStyle w:val="Incontec"/>
      </w:pPr>
    </w:p>
    <w:p w14:paraId="2403CC9E" w14:textId="4C0B44AA" w:rsidR="00D2157C" w:rsidRDefault="00D2157C" w:rsidP="009C7C60">
      <w:pPr>
        <w:pStyle w:val="Incontec"/>
      </w:pPr>
      <w:commentRangeStart w:id="116"/>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ins w:id="117" w:author="andres camilo santana bohorquez" w:date="2017-02-15T00:01:00Z">
        <w:r w:rsidR="005C59AD">
          <w:t xml:space="preserve">uso de una historia que describirá el modelo a grandes rasgos para luego describir dicho </w:t>
        </w:r>
      </w:ins>
      <w:r w:rsidR="00954203" w:rsidRPr="00011C81">
        <w:t xml:space="preserve">modelo </w:t>
      </w:r>
      <w:ins w:id="118" w:author="andres camilo santana bohorquez" w:date="2017-02-15T00:02:00Z">
        <w:r w:rsidR="005C59AD">
          <w:t xml:space="preserve">detalladamente </w:t>
        </w:r>
      </w:ins>
      <w:r w:rsidR="00954203" w:rsidRPr="00011C81">
        <w:t>bajo la teoría de los nueve módulos descritos por Osterwalder y Pigneur en su libro Business Model Generation</w:t>
      </w:r>
      <w:del w:id="119" w:author="andres camilo santana bohorquez" w:date="2017-02-15T00:02:00Z">
        <w:r w:rsidR="00954203" w:rsidDel="005C59AD">
          <w:delText xml:space="preserve"> </w:delText>
        </w:r>
        <w:r w:rsidR="00F4240F" w:rsidDel="005C59AD">
          <w:delText>con lo cual mediante una historia el lector podrá darse una idea de cómo funciona el modelo para dar paso a explicar detalladamente cada módulo</w:delText>
        </w:r>
      </w:del>
      <w:r w:rsidR="00F4240F">
        <w:t>.</w:t>
      </w:r>
      <w:r w:rsidR="00954203">
        <w:t xml:space="preserve"> </w:t>
      </w:r>
      <w:commentRangeEnd w:id="116"/>
      <w:r w:rsidR="00E7584A">
        <w:rPr>
          <w:rStyle w:val="Refdecomentario"/>
          <w:rFonts w:ascii="Cambria" w:eastAsia="Cambria" w:hAnsi="Cambria" w:cs="Cambria"/>
          <w:color w:val="000000"/>
          <w:shd w:val="clear" w:color="auto" w:fill="auto"/>
        </w:rPr>
        <w:commentReference w:id="116"/>
      </w:r>
    </w:p>
    <w:p w14:paraId="243DFB37" w14:textId="77777777" w:rsidR="009C7C60" w:rsidRDefault="009C7C60" w:rsidP="009C7C60"/>
    <w:p w14:paraId="5AE80EF1" w14:textId="77777777" w:rsidR="00F4240F" w:rsidRPr="009C7C60" w:rsidRDefault="00F4240F" w:rsidP="00F4240F">
      <w:pPr>
        <w:pStyle w:val="Incontec"/>
      </w:pPr>
      <w:r w:rsidRPr="009A197C">
        <w:rPr>
          <w:b/>
        </w:rPr>
        <w:t>Ejemplo de funcionamiento del modelo de negocio</w:t>
      </w:r>
      <w:r w:rsidRPr="009C7C60">
        <w:t>:</w:t>
      </w:r>
    </w:p>
    <w:p w14:paraId="13920DFE" w14:textId="77777777" w:rsidR="00F4240F" w:rsidRDefault="00F4240F" w:rsidP="00F4240F">
      <w:pPr>
        <w:pStyle w:val="Incontec"/>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77777777"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Cognitiva  en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77777777" w:rsidR="00F4240F" w:rsidRPr="000D1054" w:rsidRDefault="00F4240F" w:rsidP="00F4240F">
      <w:pPr>
        <w:pStyle w:val="Incontec"/>
      </w:pPr>
      <w:r w:rsidRPr="000D1054">
        <w:lastRenderedPageBreak/>
        <w:t xml:space="preserve">Al preguntarle a la madre de Daniel acerca de percepción sobre los procesos que las familias en las cuales se encuentra una persona con D.C  deberían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7EDF9E91" w14:textId="77777777" w:rsidR="00F4240F" w:rsidRPr="000D1054" w:rsidRDefault="00F4240F" w:rsidP="00F4240F">
      <w:pPr>
        <w:pStyle w:val="Incontec"/>
      </w:pPr>
    </w:p>
    <w:p w14:paraId="63D30C32" w14:textId="77777777" w:rsidR="00F4240F" w:rsidRPr="000E13E5" w:rsidRDefault="00F4240F" w:rsidP="00F4240F">
      <w:pPr>
        <w:pStyle w:val="Incontec"/>
      </w:pPr>
      <w:r w:rsidRPr="000D1054">
        <w:t>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especiales,  Un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rPr>
          <w:ins w:id="120" w:author="andres camilo santana bohorquez" w:date="2017-02-15T05:51:00Z"/>
        </w:rPr>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ins w:id="121" w:author="andres camilo santana bohorquez" w:date="2017-02-15T05:51:00Z">
        <w:r w:rsidR="001A5ABB">
          <w:t>.</w:t>
        </w:r>
      </w:ins>
    </w:p>
    <w:p w14:paraId="3287CD2E" w14:textId="27005F7C" w:rsidR="00F4240F" w:rsidDel="001A5ABB" w:rsidRDefault="001A5ABB" w:rsidP="00F4240F">
      <w:pPr>
        <w:pStyle w:val="Incontec"/>
        <w:rPr>
          <w:del w:id="122" w:author="andres camilo santana bohorquez" w:date="2017-02-15T05:54:00Z"/>
        </w:rPr>
      </w:pPr>
      <w:ins w:id="123" w:author="andres camilo santana bohorquez" w:date="2017-02-15T05:51:00Z">
        <w:r>
          <w:t xml:space="preserve">Durante los últimos 6 meses cada </w:t>
        </w:r>
      </w:ins>
      <w:ins w:id="124" w:author="andres camilo santana bohorquez" w:date="2017-02-15T05:54:00Z">
        <w:r>
          <w:t>día</w:t>
        </w:r>
      </w:ins>
      <w:ins w:id="125" w:author="andres camilo santana bohorquez" w:date="2017-02-15T05:51:00Z">
        <w:r>
          <w:t xml:space="preserve"> para diego significa un nuevo reto, un reto enfocado en ofrecer una </w:t>
        </w:r>
      </w:ins>
      <w:ins w:id="126" w:author="andres camilo santana bohorquez" w:date="2017-02-15T05:52:00Z">
        <w:r>
          <w:t>aplicación</w:t>
        </w:r>
      </w:ins>
      <w:ins w:id="127" w:author="andres camilo santana bohorquez" w:date="2017-02-15T05:51:00Z">
        <w:r>
          <w:t xml:space="preserve"> </w:t>
        </w:r>
      </w:ins>
      <w:ins w:id="128" w:author="andres camilo santana bohorquez" w:date="2017-02-15T05:52:00Z">
        <w:r>
          <w:t xml:space="preserve">que cumpla con las necesidades de sus clientes, </w:t>
        </w:r>
      </w:ins>
      <w:ins w:id="129" w:author="andres camilo santana bohorquez" w:date="2017-02-15T05:54:00Z">
        <w:r>
          <w:t>cada día Diego</w:t>
        </w:r>
      </w:ins>
      <w:del w:id="130" w:author="andres camilo santana bohorquez" w:date="2017-02-15T05:51:00Z">
        <w:r w:rsidR="00F4240F" w:rsidDel="001A5ABB">
          <w:delText xml:space="preserve">, </w:delText>
        </w:r>
      </w:del>
    </w:p>
    <w:p w14:paraId="1ED73095" w14:textId="3F8FB557" w:rsidR="00F4240F" w:rsidRPr="00102649" w:rsidRDefault="00F4240F" w:rsidP="00F4240F">
      <w:pPr>
        <w:pStyle w:val="Incontec"/>
      </w:pPr>
      <w:del w:id="131" w:author="andres camilo santana bohorquez" w:date="2017-02-15T05:54:00Z">
        <w:r w:rsidDel="001A5ABB">
          <w:delText>Diego</w:delText>
        </w:r>
      </w:del>
      <w:ins w:id="132" w:author="andres camilo santana bohorquez" w:date="2017-02-15T05:54:00Z">
        <w:r w:rsidR="001A5ABB">
          <w:t xml:space="preserve"> </w:t>
        </w:r>
      </w:ins>
      <w:del w:id="133" w:author="andres camilo santana bohorquez" w:date="2017-02-15T05:54:00Z">
        <w:r w:rsidDel="001A5ABB">
          <w:delText xml:space="preserve"> busca</w:delText>
        </w:r>
      </w:del>
      <w:ins w:id="134" w:author="andres camilo santana bohorquez" w:date="2017-02-15T05:55:00Z">
        <w:r w:rsidR="001A5ABB">
          <w:t>Busca</w:t>
        </w:r>
      </w:ins>
      <w:r>
        <w:t xml:space="preserve"> </w:t>
      </w:r>
      <w:ins w:id="135" w:author="andres camilo santana bohorquez" w:date="2017-02-15T05:54:00Z">
        <w:r w:rsidR="001A5ABB">
          <w:t xml:space="preserve">el </w:t>
        </w:r>
      </w:ins>
      <w:r>
        <w:t>apoyo de entidades gubernamentales o privadas con el fin de que ese proyecto llegue a cada rincón del país</w:t>
      </w:r>
      <w:ins w:id="136" w:author="andres camilo santana bohorquez" w:date="2017-02-15T05:55:00Z">
        <w:r w:rsidR="001A5ABB">
          <w:t xml:space="preserve">, cada </w:t>
        </w:r>
      </w:ins>
      <w:ins w:id="137" w:author="andres camilo santana bohorquez" w:date="2017-02-15T05:56:00Z">
        <w:r w:rsidR="001A5ABB">
          <w:t>día</w:t>
        </w:r>
      </w:ins>
      <w:ins w:id="138" w:author="andres camilo santana bohorquez" w:date="2017-02-15T05:55:00Z">
        <w:r w:rsidR="001A5ABB">
          <w:t xml:space="preserve"> se sienta con su compañero de desarrollo buscando mejorar el producto final con el cual pretenden incursionar en el mercado de aplicaciones para personas con limitaciones cognitivas. </w:t>
        </w:r>
      </w:ins>
      <w:del w:id="139" w:author="andres camilo santana bohorquez" w:date="2017-02-15T05:55:00Z">
        <w:r w:rsidDel="001A5ABB">
          <w:delText>.</w:delText>
        </w:r>
      </w:del>
    </w:p>
    <w:p w14:paraId="05A6611B" w14:textId="77777777" w:rsidR="00F4240F" w:rsidRPr="009C7C60" w:rsidRDefault="00F4240F">
      <w:pPr>
        <w:pStyle w:val="Incontec"/>
        <w:pPrChange w:id="140" w:author="andres camilo santana bohorquez" w:date="2017-02-15T05:58:00Z">
          <w:pPr/>
        </w:pPrChange>
      </w:pPr>
    </w:p>
    <w:p w14:paraId="2B539F9F" w14:textId="70A4D6A6" w:rsidR="00D2157C" w:rsidRPr="00102649" w:rsidRDefault="00D2157C" w:rsidP="00B43D6F">
      <w:pPr>
        <w:pStyle w:val="Incontec"/>
        <w:numPr>
          <w:ilvl w:val="2"/>
          <w:numId w:val="1"/>
        </w:numPr>
        <w:outlineLvl w:val="2"/>
        <w:rPr>
          <w:rFonts w:cs="Times New Roman"/>
          <w:color w:val="auto"/>
          <w:lang w:val="es-ES" w:eastAsia="es-ES"/>
        </w:rPr>
      </w:pPr>
      <w:bookmarkStart w:id="141" w:name="_Toc474914997"/>
      <w:r w:rsidRPr="00102649">
        <w:rPr>
          <w:rFonts w:cs="Times New Roman"/>
          <w:color w:val="auto"/>
          <w:lang w:val="es-ES" w:eastAsia="es-ES"/>
        </w:rPr>
        <w:t>Modelo Canvas</w:t>
      </w:r>
      <w:r w:rsidR="009C7C60">
        <w:rPr>
          <w:rFonts w:cs="Times New Roman"/>
          <w:color w:val="auto"/>
          <w:lang w:val="es-ES" w:eastAsia="es-ES"/>
        </w:rPr>
        <w:t>.</w:t>
      </w:r>
      <w:bookmarkEnd w:id="141"/>
    </w:p>
    <w:p w14:paraId="4AAB6711" w14:textId="717B886D" w:rsidR="00D2157C" w:rsidRPr="00102649" w:rsidRDefault="007318A4" w:rsidP="00D2157C">
      <w:pPr>
        <w:pStyle w:val="Incontec"/>
        <w:rPr>
          <w:rFonts w:cs="Times New Roman"/>
        </w:rPr>
      </w:pPr>
      <w:r>
        <w:rPr>
          <w:rFonts w:cs="Times New Roman"/>
        </w:rPr>
        <w:lastRenderedPageBreak/>
        <w:t>Bajo</w:t>
      </w:r>
      <w:r w:rsidR="00D2157C" w:rsidRPr="00102649">
        <w:rPr>
          <w:rFonts w:cs="Times New Roman"/>
        </w:rPr>
        <w:t xml:space="preserve"> la metodología  “Business Model Canvas” pro</w:t>
      </w:r>
      <w:r w:rsidR="008E0058">
        <w:rPr>
          <w:rFonts w:cs="Times New Roman"/>
        </w:rPr>
        <w:t>puesta por Osterwalder (Figura 4-2</w:t>
      </w:r>
      <w:r w:rsidR="00D2157C" w:rsidRPr="00102649">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4-3</w:t>
      </w:r>
      <w:r w:rsidR="00D2157C" w:rsidRPr="00102649">
        <w:rPr>
          <w:rFonts w:cs="Times New Roman"/>
        </w:rPr>
        <w:t xml:space="preserve"> se hace una representación gráfica de nuestro Modelo de Negocio a desarrollar.</w:t>
      </w:r>
    </w:p>
    <w:p w14:paraId="2C9DDCEE" w14:textId="77777777" w:rsidR="00D2157C" w:rsidRPr="00102649" w:rsidRDefault="00D2157C" w:rsidP="00D2157C">
      <w:pPr>
        <w:pStyle w:val="Incontec"/>
        <w:rPr>
          <w:rFonts w:cs="Times New Roman"/>
        </w:rPr>
      </w:pPr>
    </w:p>
    <w:p w14:paraId="3F316390" w14:textId="77777777" w:rsidR="00D2157C" w:rsidRPr="00102649" w:rsidRDefault="00D2157C" w:rsidP="00D2157C">
      <w:pPr>
        <w:pStyle w:val="Incontec"/>
        <w:rPr>
          <w:rFonts w:cs="Times New Roman"/>
        </w:rPr>
      </w:pPr>
      <w:r w:rsidRPr="00102649">
        <w:rPr>
          <w:rFonts w:cs="Times New Roman"/>
          <w:noProof/>
          <w:lang w:val="es-ES" w:eastAsia="es-ES"/>
        </w:rPr>
        <w:drawing>
          <wp:inline distT="0" distB="0" distL="0" distR="0" wp14:anchorId="2677B6E5" wp14:editId="59B03087">
            <wp:extent cx="5612130" cy="2052955"/>
            <wp:effectExtent l="0" t="0" r="762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siness canva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2052955"/>
                    </a:xfrm>
                    <a:prstGeom prst="rect">
                      <a:avLst/>
                    </a:prstGeom>
                  </pic:spPr>
                </pic:pic>
              </a:graphicData>
            </a:graphic>
          </wp:inline>
        </w:drawing>
      </w:r>
    </w:p>
    <w:p w14:paraId="033F40EC" w14:textId="7FDB6258" w:rsidR="00D2157C" w:rsidRPr="000A0072" w:rsidRDefault="0047214F" w:rsidP="00D2157C">
      <w:pPr>
        <w:pStyle w:val="Incontec"/>
        <w:rPr>
          <w:rFonts w:cs="Times New Roman"/>
          <w:i/>
          <w:sz w:val="22"/>
          <w:szCs w:val="22"/>
        </w:rPr>
      </w:pPr>
      <w:r>
        <w:rPr>
          <w:rFonts w:cs="Times New Roman"/>
          <w:b/>
          <w:i/>
          <w:sz w:val="22"/>
          <w:szCs w:val="22"/>
        </w:rPr>
        <w:t>Figura 4-</w:t>
      </w:r>
      <w:r w:rsidR="00422F32" w:rsidRPr="000A0072">
        <w:rPr>
          <w:rFonts w:cs="Times New Roman"/>
          <w:b/>
          <w:i/>
          <w:sz w:val="22"/>
          <w:szCs w:val="22"/>
        </w:rPr>
        <w:t>2</w:t>
      </w:r>
      <w:r w:rsidR="00D2157C" w:rsidRPr="000A0072">
        <w:rPr>
          <w:rFonts w:cs="Times New Roman"/>
          <w:i/>
          <w:sz w:val="22"/>
          <w:szCs w:val="22"/>
        </w:rPr>
        <w:t xml:space="preserve">. Business Model Canvas. Tomado de </w:t>
      </w:r>
      <w:sdt>
        <w:sdtPr>
          <w:rPr>
            <w:rFonts w:cs="Times New Roman"/>
            <w:i/>
            <w:sz w:val="22"/>
            <w:szCs w:val="22"/>
          </w:rPr>
          <w:id w:val="59380402"/>
          <w:citation/>
        </w:sdtPr>
        <w:sdtContent>
          <w:r w:rsidR="00D2157C" w:rsidRPr="000A0072">
            <w:rPr>
              <w:rFonts w:cs="Times New Roman"/>
              <w:i/>
              <w:sz w:val="22"/>
              <w:szCs w:val="22"/>
            </w:rPr>
            <w:fldChar w:fldCharType="begin"/>
          </w:r>
          <w:r w:rsidR="00D2157C" w:rsidRPr="000A0072">
            <w:rPr>
              <w:rFonts w:cs="Times New Roman"/>
              <w:i/>
              <w:sz w:val="22"/>
              <w:szCs w:val="22"/>
            </w:rPr>
            <w:instrText xml:space="preserve"> CITATION Ale \l 9226 </w:instrText>
          </w:r>
          <w:r w:rsidR="00D2157C" w:rsidRPr="000A0072">
            <w:rPr>
              <w:rFonts w:cs="Times New Roman"/>
              <w:i/>
              <w:sz w:val="22"/>
              <w:szCs w:val="22"/>
            </w:rPr>
            <w:fldChar w:fldCharType="separate"/>
          </w:r>
          <w:r w:rsidR="00643776" w:rsidRPr="00643776">
            <w:rPr>
              <w:rFonts w:cs="Times New Roman"/>
              <w:noProof/>
              <w:sz w:val="22"/>
              <w:szCs w:val="22"/>
            </w:rPr>
            <w:t>(7)</w:t>
          </w:r>
          <w:r w:rsidR="00D2157C" w:rsidRPr="000A0072">
            <w:rPr>
              <w:rFonts w:cs="Times New Roman"/>
              <w:i/>
              <w:sz w:val="22"/>
              <w:szCs w:val="22"/>
            </w:rPr>
            <w:fldChar w:fldCharType="end"/>
          </w:r>
        </w:sdtContent>
      </w:sdt>
    </w:p>
    <w:p w14:paraId="2CAA52A3" w14:textId="73C23492" w:rsidR="00D2157C" w:rsidDel="00BC1B4F" w:rsidRDefault="00D2157C">
      <w:pPr>
        <w:pStyle w:val="Incontec"/>
        <w:rPr>
          <w:del w:id="142" w:author="andres camilo santana bohorquez" w:date="2017-02-15T06:13:00Z"/>
          <w:lang w:val="es-ES" w:eastAsia="es-ES"/>
        </w:rPr>
      </w:pPr>
    </w:p>
    <w:p w14:paraId="78DB2B3E" w14:textId="7C67C730" w:rsidR="009C7C60" w:rsidDel="00BC1B4F" w:rsidRDefault="009C7C60">
      <w:pPr>
        <w:pStyle w:val="Incontec"/>
        <w:rPr>
          <w:del w:id="143" w:author="andres camilo santana bohorquez" w:date="2017-02-15T06:13:00Z"/>
          <w:lang w:val="es-ES" w:eastAsia="es-ES"/>
        </w:rPr>
        <w:pPrChange w:id="144" w:author="andres camilo santana bohorquez" w:date="2017-02-15T06:13:00Z">
          <w:pPr/>
        </w:pPrChange>
      </w:pPr>
    </w:p>
    <w:p w14:paraId="0B16E78E" w14:textId="77777777" w:rsidR="009C7C60" w:rsidRPr="009C7C60" w:rsidRDefault="009C7C60">
      <w:pPr>
        <w:pStyle w:val="Incontec"/>
        <w:rPr>
          <w:lang w:val="es-ES" w:eastAsia="es-ES"/>
        </w:rPr>
        <w:pPrChange w:id="145" w:author="andres camilo santana bohorquez" w:date="2017-02-15T06:13:00Z">
          <w:pPr/>
        </w:pPrChange>
      </w:pPr>
    </w:p>
    <w:p w14:paraId="1D30F3D6" w14:textId="77777777" w:rsidR="00D2157C" w:rsidRPr="00102649" w:rsidRDefault="00D2157C" w:rsidP="00D2157C">
      <w:pPr>
        <w:pStyle w:val="Incontec"/>
        <w:rPr>
          <w:rFonts w:cs="Times New Roman"/>
          <w:b/>
          <w:color w:val="auto"/>
          <w:lang w:val="es-ES" w:eastAsia="es-ES"/>
        </w:rPr>
      </w:pPr>
      <w:r w:rsidRPr="00102649">
        <w:rPr>
          <w:rFonts w:cs="Times New Roman"/>
          <w:b/>
          <w:lang w:val="es-ES" w:eastAsia="es-ES"/>
        </w:rPr>
        <w:t>Segmentación De Clientes</w:t>
      </w:r>
    </w:p>
    <w:p w14:paraId="7A072132" w14:textId="77777777" w:rsidR="00D2157C" w:rsidRPr="00102649" w:rsidRDefault="00D2157C" w:rsidP="00D2157C">
      <w:pPr>
        <w:pStyle w:val="Incontec"/>
        <w:rPr>
          <w:lang w:val="es-ES" w:eastAsia="es-ES"/>
        </w:rPr>
      </w:pPr>
    </w:p>
    <w:p w14:paraId="7E916DCD" w14:textId="77777777" w:rsidR="00D2157C" w:rsidRPr="00102649" w:rsidRDefault="00D2157C" w:rsidP="00D2157C">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C2E4E61" w14:textId="77777777" w:rsidR="00D2157C" w:rsidRPr="00102649" w:rsidRDefault="00D2157C" w:rsidP="00D2157C">
      <w:pPr>
        <w:pStyle w:val="Incontec"/>
        <w:rPr>
          <w:rFonts w:cs="Times New Roman"/>
          <w:lang w:val="es-ES" w:eastAsia="es-ES"/>
        </w:rPr>
      </w:pPr>
      <w:r w:rsidRPr="00102649">
        <w:rPr>
          <w:rFonts w:cs="Times New Roman"/>
          <w:lang w:val="es-ES" w:eastAsia="es-ES"/>
        </w:rPr>
        <w:t>Se ha definido dos  segmentos de mercado claves, el primero Niños de 3- 11 años y Jóvenes de 11 – 16 años, y Familias en las cuales dentro de su núcleo familiar se encuentran personas con Limitaciones Cognitivas, siendo está la entidad que nos permitirá un apoyo en el proceso de enseñanza.</w:t>
      </w:r>
    </w:p>
    <w:p w14:paraId="0781B14A" w14:textId="77777777" w:rsidR="00D2157C" w:rsidRPr="00102649" w:rsidRDefault="00D2157C" w:rsidP="00D2157C">
      <w:pPr>
        <w:pStyle w:val="Incontec"/>
        <w:rPr>
          <w:rFonts w:cs="Times New Roman"/>
          <w:lang w:val="es-ES" w:eastAsia="es-ES"/>
        </w:rPr>
      </w:pPr>
    </w:p>
    <w:p w14:paraId="157B1364" w14:textId="77777777" w:rsidR="00D2157C" w:rsidRPr="00102649" w:rsidRDefault="00D2157C" w:rsidP="00D2157C">
      <w:pPr>
        <w:pStyle w:val="Incontec"/>
        <w:rPr>
          <w:rFonts w:cs="Times New Roman"/>
          <w:b/>
          <w:color w:val="auto"/>
          <w:lang w:val="es-ES" w:eastAsia="es-ES"/>
        </w:rPr>
      </w:pPr>
      <w:r w:rsidRPr="00102649">
        <w:rPr>
          <w:rFonts w:cs="Times New Roman"/>
          <w:b/>
          <w:color w:val="auto"/>
          <w:lang w:val="es-ES" w:eastAsia="es-ES"/>
        </w:rPr>
        <w:t xml:space="preserve"> Propuesta de valor</w:t>
      </w:r>
    </w:p>
    <w:p w14:paraId="2DA39CF3" w14:textId="77777777" w:rsidR="00D2157C" w:rsidRPr="00102649" w:rsidRDefault="00D2157C" w:rsidP="00D2157C">
      <w:pPr>
        <w:pStyle w:val="Incontec"/>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 xml:space="preserve">Se ha llegado a identificar que la población que presenta un tipo de </w:t>
      </w:r>
      <w:commentRangeStart w:id="146"/>
      <w:r w:rsidRPr="00102649">
        <w:rPr>
          <w:rFonts w:cs="Times New Roman"/>
          <w:lang w:val="es-ES" w:eastAsia="es-ES"/>
        </w:rPr>
        <w:t>Limitación</w:t>
      </w:r>
      <w:commentRangeEnd w:id="146"/>
      <w:r w:rsidR="00DC69D0">
        <w:rPr>
          <w:rStyle w:val="Refdecomentario"/>
          <w:rFonts w:ascii="Cambria" w:eastAsia="Cambria" w:hAnsi="Cambria" w:cs="Cambria"/>
          <w:color w:val="000000"/>
          <w:shd w:val="clear" w:color="auto" w:fill="auto"/>
        </w:rPr>
        <w:commentReference w:id="146"/>
      </w:r>
      <w:r w:rsidRPr="00102649">
        <w:rPr>
          <w:rFonts w:cs="Times New Roman"/>
          <w:lang w:val="es-ES" w:eastAsia="es-ES"/>
        </w:rPr>
        <w:t xml:space="preserve">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2C515789" w:rsidR="00D2157C" w:rsidRPr="00102649" w:rsidRDefault="00D2157C" w:rsidP="00D2157C">
      <w:pPr>
        <w:pStyle w:val="Incontec"/>
        <w:rPr>
          <w:rFonts w:cs="Times New Roman"/>
          <w:lang w:val="es-ES" w:eastAsia="es-ES"/>
        </w:rPr>
      </w:pPr>
      <w:r w:rsidRPr="00102649">
        <w:rPr>
          <w:rFonts w:cs="Times New Roman"/>
          <w:lang w:val="es-ES" w:eastAsia="es-ES"/>
        </w:rPr>
        <w:t>A continuación se plantean las proposiciones de valor del modelo de negocio</w:t>
      </w:r>
      <w:ins w:id="147" w:author="andres camilo santana bohorquez" w:date="2017-02-15T06:02:00Z">
        <w:r w:rsidR="006951CB">
          <w:rPr>
            <w:rFonts w:cs="Times New Roman"/>
            <w:lang w:val="es-ES" w:eastAsia="es-ES"/>
          </w:rPr>
          <w:t xml:space="preserve"> ofrecidas a la población con Limitaciones cognitivas</w:t>
        </w:r>
      </w:ins>
      <w:r w:rsidRPr="00102649">
        <w:rPr>
          <w:rFonts w:cs="Times New Roman"/>
          <w:lang w:val="es-ES" w:eastAsia="es-ES"/>
        </w:rPr>
        <w:t xml:space="preserve">: </w:t>
      </w:r>
    </w:p>
    <w:p w14:paraId="64D72B01" w14:textId="77777777" w:rsidR="00D2157C" w:rsidRPr="00102649" w:rsidRDefault="00D2157C">
      <w:pPr>
        <w:pStyle w:val="Incontec"/>
        <w:ind w:firstLine="720"/>
        <w:rPr>
          <w:rFonts w:cs="Times New Roman"/>
          <w:lang w:val="es-ES" w:eastAsia="es-ES"/>
        </w:rPr>
        <w:pPrChange w:id="148" w:author="andres camilo santana bohorquez" w:date="2017-02-15T05:58:00Z">
          <w:pPr>
            <w:pStyle w:val="Incontec"/>
          </w:pPr>
        </w:pPrChange>
      </w:pPr>
      <w:r w:rsidRPr="00102649">
        <w:rPr>
          <w:rFonts w:cs="Times New Roman"/>
          <w:lang w:val="es-ES" w:eastAsia="es-ES"/>
        </w:rPr>
        <w:t>Apoyo en el proceso de aprendizaje en personas con Necesidades Educativas Especiales</w:t>
      </w:r>
    </w:p>
    <w:p w14:paraId="2D99B1F0" w14:textId="77777777" w:rsidR="00D2157C" w:rsidRDefault="00D2157C">
      <w:pPr>
        <w:pStyle w:val="Incontec"/>
        <w:ind w:firstLine="720"/>
        <w:rPr>
          <w:rFonts w:cs="Times New Roman"/>
          <w:lang w:val="es-ES" w:eastAsia="es-ES"/>
        </w:rPr>
        <w:pPrChange w:id="149" w:author="andres camilo santana bohorquez" w:date="2017-02-15T05:58:00Z">
          <w:pPr>
            <w:pStyle w:val="Incontec"/>
          </w:pPr>
        </w:pPrChange>
      </w:pPr>
      <w:r>
        <w:rPr>
          <w:rFonts w:cs="Times New Roman"/>
          <w:lang w:val="es-ES" w:eastAsia="es-ES"/>
        </w:rPr>
        <w:t>Uso de la Música como Metodología de Aprendizaje en un entorno Virtual</w:t>
      </w:r>
    </w:p>
    <w:p w14:paraId="7C4BFF3A" w14:textId="77777777" w:rsidR="00D2157C" w:rsidRPr="00102649" w:rsidRDefault="00D2157C">
      <w:pPr>
        <w:pStyle w:val="Incontec"/>
        <w:ind w:firstLine="720"/>
        <w:rPr>
          <w:rFonts w:cs="Times New Roman"/>
          <w:lang w:val="es-ES" w:eastAsia="es-ES"/>
        </w:rPr>
        <w:pPrChange w:id="150" w:author="andres camilo santana bohorquez" w:date="2017-02-15T05:58:00Z">
          <w:pPr>
            <w:pStyle w:val="Incontec"/>
          </w:pPr>
        </w:pPrChange>
      </w:pPr>
      <w:r w:rsidRPr="00102649">
        <w:rPr>
          <w:rFonts w:cs="Times New Roman"/>
          <w:lang w:val="es-ES" w:eastAsia="es-ES"/>
        </w:rPr>
        <w:t>Recursos Multimedia para mejorar la experiencia del usuario en el proceso de aprendizaje.</w:t>
      </w:r>
    </w:p>
    <w:p w14:paraId="0A8B595F" w14:textId="77777777" w:rsidR="00D2157C" w:rsidRPr="00102649" w:rsidRDefault="00D2157C">
      <w:pPr>
        <w:pStyle w:val="Incontec"/>
        <w:ind w:firstLine="720"/>
        <w:rPr>
          <w:rFonts w:cs="Times New Roman"/>
          <w:lang w:val="es-ES" w:eastAsia="es-ES"/>
        </w:rPr>
        <w:pPrChange w:id="151" w:author="andres camilo santana bohorquez" w:date="2017-02-15T05:58:00Z">
          <w:pPr>
            <w:pStyle w:val="Incontec"/>
          </w:pPr>
        </w:pPrChange>
      </w:pPr>
      <w:r w:rsidRPr="00102649">
        <w:rPr>
          <w:rFonts w:cs="Times New Roman"/>
          <w:lang w:val="es-ES" w:eastAsia="es-ES"/>
        </w:rPr>
        <w:t>Acompañamiento en el proceso de aprendizaje de usuarios bajo la supervisión de psicólogos.</w:t>
      </w:r>
    </w:p>
    <w:p w14:paraId="1EF04A62" w14:textId="542EB9CA" w:rsidR="00D2157C" w:rsidRDefault="00BC1B4F" w:rsidP="00D2157C">
      <w:pPr>
        <w:pStyle w:val="Incontec"/>
        <w:rPr>
          <w:ins w:id="152" w:author="andres camilo santana bohorquez" w:date="2017-02-15T06:12:00Z"/>
          <w:rFonts w:cs="Times New Roman"/>
          <w:lang w:val="es-ES" w:eastAsia="es-ES"/>
        </w:rPr>
      </w:pPr>
      <w:ins w:id="153" w:author="andres camilo santana bohorquez" w:date="2017-02-15T06:12:00Z">
        <w:r>
          <w:rPr>
            <w:rFonts w:cs="Times New Roman"/>
            <w:lang w:val="es-ES" w:eastAsia="es-ES"/>
          </w:rPr>
          <w:t>Además</w:t>
        </w:r>
      </w:ins>
      <w:ins w:id="154" w:author="andres camilo santana bohorquez" w:date="2017-02-15T06:02:00Z">
        <w:r w:rsidR="006951CB">
          <w:rPr>
            <w:rFonts w:cs="Times New Roman"/>
            <w:lang w:val="es-ES" w:eastAsia="es-ES"/>
          </w:rPr>
          <w:t xml:space="preserve"> p</w:t>
        </w:r>
      </w:ins>
      <w:ins w:id="155" w:author="andres camilo santana bohorquez" w:date="2017-02-15T05:59:00Z">
        <w:r w:rsidR="00CF5AC9">
          <w:rPr>
            <w:rFonts w:cs="Times New Roman"/>
            <w:lang w:val="es-ES" w:eastAsia="es-ES"/>
          </w:rPr>
          <w:t xml:space="preserve">ara </w:t>
        </w:r>
      </w:ins>
      <w:ins w:id="156" w:author="andres camilo santana bohorquez" w:date="2017-02-15T06:02:00Z">
        <w:r w:rsidR="006951CB">
          <w:rPr>
            <w:rFonts w:cs="Times New Roman"/>
            <w:lang w:val="es-ES" w:eastAsia="es-ES"/>
          </w:rPr>
          <w:t>el sector de</w:t>
        </w:r>
      </w:ins>
      <w:ins w:id="157" w:author="andres camilo santana bohorquez" w:date="2017-02-15T06:00:00Z">
        <w:r w:rsidR="00CF5AC9">
          <w:rPr>
            <w:rFonts w:cs="Times New Roman"/>
            <w:lang w:val="es-ES" w:eastAsia="es-ES"/>
          </w:rPr>
          <w:t xml:space="preserve"> inversionistas</w:t>
        </w:r>
      </w:ins>
      <w:ins w:id="158" w:author="andres camilo santana bohorquez" w:date="2017-02-15T06:02:00Z">
        <w:r w:rsidR="006951CB">
          <w:rPr>
            <w:rFonts w:cs="Times New Roman"/>
            <w:lang w:val="es-ES" w:eastAsia="es-ES"/>
          </w:rPr>
          <w:t xml:space="preserve"> interesados en apoyar este proyecto se</w:t>
        </w:r>
      </w:ins>
      <w:ins w:id="159" w:author="andres camilo santana bohorquez" w:date="2017-02-15T06:00:00Z">
        <w:r w:rsidR="006951CB">
          <w:rPr>
            <w:rFonts w:cs="Times New Roman"/>
            <w:lang w:val="es-ES" w:eastAsia="es-ES"/>
          </w:rPr>
          <w:t xml:space="preserve"> ofrece</w:t>
        </w:r>
        <w:r w:rsidR="00CF5AC9">
          <w:rPr>
            <w:rFonts w:cs="Times New Roman"/>
            <w:lang w:val="es-ES" w:eastAsia="es-ES"/>
          </w:rPr>
          <w:t xml:space="preserve"> </w:t>
        </w:r>
      </w:ins>
      <w:ins w:id="160" w:author="andres camilo santana bohorquez" w:date="2017-02-15T06:03:00Z">
        <w:r w:rsidR="006951CB">
          <w:rPr>
            <w:rFonts w:cs="Times New Roman"/>
            <w:lang w:val="es-ES" w:eastAsia="es-ES"/>
          </w:rPr>
          <w:t xml:space="preserve">una </w:t>
        </w:r>
      </w:ins>
      <w:ins w:id="161" w:author="andres camilo santana bohorquez" w:date="2017-02-15T06:00:00Z">
        <w:r w:rsidR="00CF5AC9">
          <w:rPr>
            <w:rFonts w:cs="Times New Roman"/>
            <w:lang w:val="es-ES" w:eastAsia="es-ES"/>
          </w:rPr>
          <w:t>propuesta d</w:t>
        </w:r>
        <w:r w:rsidR="006951CB">
          <w:rPr>
            <w:rFonts w:cs="Times New Roman"/>
            <w:lang w:val="es-ES" w:eastAsia="es-ES"/>
          </w:rPr>
          <w:t xml:space="preserve">e valor enfocada en </w:t>
        </w:r>
      </w:ins>
      <w:ins w:id="162" w:author="andres camilo santana bohorquez" w:date="2017-02-15T06:03:00Z">
        <w:r w:rsidR="006951CB">
          <w:rPr>
            <w:rFonts w:cs="Times New Roman"/>
            <w:lang w:val="es-ES" w:eastAsia="es-ES"/>
          </w:rPr>
          <w:t xml:space="preserve">mejorar el </w:t>
        </w:r>
      </w:ins>
      <w:ins w:id="163" w:author="andres camilo santana bohorquez" w:date="2017-02-15T06:00:00Z">
        <w:r w:rsidR="006951CB">
          <w:rPr>
            <w:rFonts w:cs="Times New Roman"/>
            <w:lang w:val="es-ES" w:eastAsia="es-ES"/>
          </w:rPr>
          <w:t>“GoodWill”</w:t>
        </w:r>
      </w:ins>
      <w:ins w:id="164" w:author="andres camilo santana bohorquez" w:date="2017-02-15T06:03:00Z">
        <w:r w:rsidR="006951CB">
          <w:rPr>
            <w:rFonts w:cs="Times New Roman"/>
            <w:lang w:val="es-ES" w:eastAsia="es-ES"/>
          </w:rPr>
          <w:t xml:space="preserve"> de su compañía. </w:t>
        </w:r>
      </w:ins>
      <w:ins w:id="165" w:author="andres camilo santana bohorquez" w:date="2017-02-15T06:06:00Z">
        <w:r w:rsidR="006951CB">
          <w:rPr>
            <w:rFonts w:cs="Times New Roman"/>
            <w:lang w:val="es-ES" w:eastAsia="es-ES"/>
          </w:rPr>
          <w:t xml:space="preserve">Ofrecer un activo que le permita a las </w:t>
        </w:r>
      </w:ins>
      <w:ins w:id="166" w:author="andres camilo santana bohorquez" w:date="2017-02-15T06:07:00Z">
        <w:r w:rsidR="006951CB">
          <w:rPr>
            <w:rFonts w:cs="Times New Roman"/>
            <w:lang w:val="es-ES" w:eastAsia="es-ES"/>
          </w:rPr>
          <w:t>compañías</w:t>
        </w:r>
      </w:ins>
      <w:ins w:id="167" w:author="andres camilo santana bohorquez" w:date="2017-02-15T06:06:00Z">
        <w:r w:rsidR="006951CB">
          <w:rPr>
            <w:rFonts w:cs="Times New Roman"/>
            <w:lang w:val="es-ES" w:eastAsia="es-ES"/>
          </w:rPr>
          <w:t xml:space="preserve"> </w:t>
        </w:r>
      </w:ins>
      <w:ins w:id="168" w:author="andres camilo santana bohorquez" w:date="2017-02-15T06:07:00Z">
        <w:r w:rsidR="006951CB">
          <w:rPr>
            <w:rFonts w:cs="Times New Roman"/>
            <w:lang w:val="es-ES" w:eastAsia="es-ES"/>
          </w:rPr>
          <w:t>sobresalir ante su competencia</w:t>
        </w:r>
      </w:ins>
      <w:ins w:id="169" w:author="andres camilo santana bohorquez" w:date="2017-02-15T06:09:00Z">
        <w:r w:rsidR="006951CB">
          <w:rPr>
            <w:rFonts w:cs="Times New Roman"/>
            <w:lang w:val="es-ES" w:eastAsia="es-ES"/>
          </w:rPr>
          <w:t xml:space="preserve">. Este modelo de propuesta de valor se enfocaría </w:t>
        </w:r>
      </w:ins>
      <w:ins w:id="170" w:author="andres camilo santana bohorquez" w:date="2017-02-15T06:11:00Z">
        <w:r>
          <w:rPr>
            <w:rFonts w:cs="Times New Roman"/>
            <w:lang w:val="es-ES" w:eastAsia="es-ES"/>
          </w:rPr>
          <w:t xml:space="preserve">generar una campaña publicitaria en la que se presente el apoyo de dicha compañía en el desarrollo del proyecto social, lo que generaría una respuesta de apoyo en los nichos de mercado a los cuales </w:t>
        </w:r>
      </w:ins>
      <w:ins w:id="171" w:author="andres camilo santana bohorquez" w:date="2017-02-15T06:12:00Z">
        <w:r>
          <w:rPr>
            <w:rFonts w:cs="Times New Roman"/>
            <w:lang w:val="es-ES" w:eastAsia="es-ES"/>
          </w:rPr>
          <w:t>está</w:t>
        </w:r>
      </w:ins>
      <w:ins w:id="172" w:author="andres camilo santana bohorquez" w:date="2017-02-15T06:11:00Z">
        <w:r>
          <w:rPr>
            <w:rFonts w:cs="Times New Roman"/>
            <w:lang w:val="es-ES" w:eastAsia="es-ES"/>
          </w:rPr>
          <w:t xml:space="preserve"> dirigido </w:t>
        </w:r>
      </w:ins>
      <w:ins w:id="173" w:author="andres camilo santana bohorquez" w:date="2017-02-15T06:12:00Z">
        <w:r>
          <w:rPr>
            <w:rFonts w:cs="Times New Roman"/>
            <w:lang w:val="es-ES" w:eastAsia="es-ES"/>
          </w:rPr>
          <w:t>este</w:t>
        </w:r>
      </w:ins>
      <w:ins w:id="174" w:author="andres camilo santana bohorquez" w:date="2017-02-15T06:11:00Z">
        <w:r>
          <w:rPr>
            <w:rFonts w:cs="Times New Roman"/>
            <w:lang w:val="es-ES" w:eastAsia="es-ES"/>
          </w:rPr>
          <w:t xml:space="preserve"> </w:t>
        </w:r>
      </w:ins>
      <w:ins w:id="175" w:author="andres camilo santana bohorquez" w:date="2017-02-15T06:12:00Z">
        <w:r>
          <w:rPr>
            <w:rFonts w:cs="Times New Roman"/>
            <w:lang w:val="es-ES" w:eastAsia="es-ES"/>
          </w:rPr>
          <w:t>proyecto.</w:t>
        </w:r>
      </w:ins>
      <w:ins w:id="176" w:author="andres camilo santana bohorquez" w:date="2017-02-15T06:09:00Z">
        <w:r w:rsidR="006951CB">
          <w:rPr>
            <w:rFonts w:cs="Times New Roman"/>
            <w:lang w:val="es-ES" w:eastAsia="es-ES"/>
          </w:rPr>
          <w:t xml:space="preserve"> </w:t>
        </w:r>
      </w:ins>
      <w:ins w:id="177" w:author="andres camilo santana bohorquez" w:date="2017-02-15T06:01:00Z">
        <w:r w:rsidR="006951CB">
          <w:rPr>
            <w:rFonts w:cs="Times New Roman"/>
            <w:lang w:val="es-ES" w:eastAsia="es-ES"/>
          </w:rPr>
          <w:t xml:space="preserve"> </w:t>
        </w:r>
      </w:ins>
      <w:ins w:id="178" w:author="andres camilo santana bohorquez" w:date="2017-02-15T06:14:00Z">
        <w:r w:rsidR="00F34061">
          <w:rPr>
            <w:rFonts w:cs="Times New Roman"/>
            <w:lang w:val="es-ES" w:eastAsia="es-ES"/>
          </w:rPr>
          <w:t>Para el apoyo de la campaña publicitaria se buscar</w:t>
        </w:r>
      </w:ins>
      <w:ins w:id="179" w:author="andres camilo santana bohorquez" w:date="2017-02-15T06:15:00Z">
        <w:r w:rsidR="00F34061">
          <w:rPr>
            <w:rFonts w:cs="Times New Roman"/>
            <w:lang w:val="es-ES" w:eastAsia="es-ES"/>
          </w:rPr>
          <w:t>á</w:t>
        </w:r>
      </w:ins>
      <w:ins w:id="180" w:author="andres camilo santana bohorquez" w:date="2017-02-15T06:14:00Z">
        <w:r w:rsidR="00F34061">
          <w:rPr>
            <w:rFonts w:cs="Times New Roman"/>
            <w:lang w:val="es-ES" w:eastAsia="es-ES"/>
          </w:rPr>
          <w:t xml:space="preserve">n plataformas </w:t>
        </w:r>
      </w:ins>
      <w:ins w:id="181" w:author="andres camilo santana bohorquez" w:date="2017-02-15T06:15:00Z">
        <w:r w:rsidR="00F34061">
          <w:rPr>
            <w:rFonts w:cs="Times New Roman"/>
            <w:lang w:val="es-ES" w:eastAsia="es-ES"/>
          </w:rPr>
          <w:t xml:space="preserve">de </w:t>
        </w:r>
      </w:ins>
      <w:ins w:id="182" w:author="andres camilo santana bohorquez" w:date="2017-02-15T06:16:00Z">
        <w:r w:rsidR="00F34061">
          <w:rPr>
            <w:rFonts w:cs="Times New Roman"/>
            <w:lang w:val="es-ES" w:eastAsia="es-ES"/>
          </w:rPr>
          <w:t xml:space="preserve">divulgación masiva de </w:t>
        </w:r>
      </w:ins>
      <w:ins w:id="183" w:author="andres camilo santana bohorquez" w:date="2017-02-15T06:15:00Z">
        <w:r w:rsidR="00F34061">
          <w:rPr>
            <w:rFonts w:cs="Times New Roman"/>
            <w:lang w:val="es-ES" w:eastAsia="es-ES"/>
          </w:rPr>
          <w:t>contenido audiovisual</w:t>
        </w:r>
      </w:ins>
      <w:ins w:id="184" w:author="andres camilo santana bohorquez" w:date="2017-02-15T06:16:00Z">
        <w:r w:rsidR="00F34061">
          <w:rPr>
            <w:rFonts w:cs="Times New Roman"/>
            <w:lang w:val="es-ES" w:eastAsia="es-ES"/>
          </w:rPr>
          <w:t xml:space="preserve"> </w:t>
        </w:r>
      </w:ins>
      <w:ins w:id="185" w:author="andres camilo santana bohorquez" w:date="2017-02-15T06:14:00Z">
        <w:r w:rsidR="00F34061">
          <w:rPr>
            <w:rFonts w:cs="Times New Roman"/>
            <w:lang w:val="es-ES" w:eastAsia="es-ES"/>
          </w:rPr>
          <w:t xml:space="preserve">como </w:t>
        </w:r>
      </w:ins>
      <w:ins w:id="186" w:author="andres camilo santana bohorquez" w:date="2017-02-15T06:16:00Z">
        <w:r w:rsidR="00F34061">
          <w:rPr>
            <w:rFonts w:cs="Times New Roman"/>
            <w:lang w:val="es-ES" w:eastAsia="es-ES"/>
          </w:rPr>
          <w:t>los canales de televisión (RCN, Caracol, Canal Institucional)</w:t>
        </w:r>
      </w:ins>
      <w:ins w:id="187" w:author="andres camilo santana bohorquez" w:date="2017-02-15T06:17:00Z">
        <w:r w:rsidR="00F34061">
          <w:rPr>
            <w:rFonts w:cs="Times New Roman"/>
            <w:lang w:val="es-ES" w:eastAsia="es-ES"/>
          </w:rPr>
          <w:t xml:space="preserve"> mediante </w:t>
        </w:r>
      </w:ins>
      <w:ins w:id="188" w:author="andres camilo santana bohorquez" w:date="2017-02-15T06:14:00Z">
        <w:r w:rsidR="00F34061">
          <w:rPr>
            <w:rFonts w:cs="Times New Roman"/>
            <w:lang w:val="es-ES" w:eastAsia="es-ES"/>
          </w:rPr>
          <w:t>programas televi</w:t>
        </w:r>
      </w:ins>
      <w:ins w:id="189" w:author="andres camilo santana bohorquez" w:date="2017-02-15T06:17:00Z">
        <w:r w:rsidR="00F34061">
          <w:rPr>
            <w:rFonts w:cs="Times New Roman"/>
            <w:lang w:val="es-ES" w:eastAsia="es-ES"/>
          </w:rPr>
          <w:t>sivos</w:t>
        </w:r>
      </w:ins>
      <w:ins w:id="190" w:author="andres camilo santana bohorquez" w:date="2017-02-15T06:18:00Z">
        <w:r w:rsidR="00F34061">
          <w:rPr>
            <w:rFonts w:cs="Times New Roman"/>
            <w:lang w:val="es-ES" w:eastAsia="es-ES"/>
          </w:rPr>
          <w:t xml:space="preserve"> que buscan fomentar la divulgación de proyectos de inclusión social como; </w:t>
        </w:r>
      </w:ins>
      <w:ins w:id="191" w:author="andres camilo santana bohorquez" w:date="2017-02-15T06:14:00Z">
        <w:r w:rsidR="00F34061">
          <w:rPr>
            <w:rFonts w:cs="Times New Roman"/>
            <w:lang w:val="es-ES" w:eastAsia="es-ES"/>
          </w:rPr>
          <w:t xml:space="preserve">Titanes Caracol o </w:t>
        </w:r>
      </w:ins>
      <w:ins w:id="192" w:author="andres camilo santana bohorquez" w:date="2017-02-15T06:18:00Z">
        <w:r w:rsidR="00F34061">
          <w:rPr>
            <w:rFonts w:cs="Times New Roman"/>
            <w:lang w:val="es-ES" w:eastAsia="es-ES"/>
          </w:rPr>
          <w:t>Misión</w:t>
        </w:r>
      </w:ins>
      <w:ins w:id="193" w:author="andres camilo santana bohorquez" w:date="2017-02-15T06:15:00Z">
        <w:r w:rsidR="00F34061">
          <w:rPr>
            <w:rFonts w:cs="Times New Roman"/>
            <w:lang w:val="es-ES" w:eastAsia="es-ES"/>
          </w:rPr>
          <w:t xml:space="preserve"> Impacto</w:t>
        </w:r>
      </w:ins>
      <w:ins w:id="194" w:author="andres camilo santana bohorquez" w:date="2017-02-15T06:18:00Z">
        <w:r w:rsidR="00F34061">
          <w:rPr>
            <w:rFonts w:cs="Times New Roman"/>
            <w:lang w:val="es-ES" w:eastAsia="es-ES"/>
          </w:rPr>
          <w:t>.</w:t>
        </w:r>
      </w:ins>
    </w:p>
    <w:p w14:paraId="333E2FF2" w14:textId="3FE6B25E" w:rsidR="00BC1B4F" w:rsidRDefault="00601F3C">
      <w:pPr>
        <w:pStyle w:val="Incontec"/>
        <w:rPr>
          <w:ins w:id="195" w:author="andres camilo santana bohorquez" w:date="2017-02-15T06:24:00Z"/>
          <w:lang w:val="es-ES" w:eastAsia="es-ES"/>
        </w:rPr>
      </w:pPr>
      <w:ins w:id="196" w:author="andres camilo santana bohorquez" w:date="2017-02-15T06:22:00Z">
        <w:r>
          <w:rPr>
            <w:lang w:val="es-ES" w:eastAsia="es-ES"/>
          </w:rPr>
          <w:t xml:space="preserve">Por otra parte se aprovechara el gran interés del gobierno en ofrecer una plataforma de </w:t>
        </w:r>
      </w:ins>
      <w:ins w:id="197" w:author="andres camilo santana bohorquez" w:date="2017-02-15T06:23:00Z">
        <w:r>
          <w:rPr>
            <w:lang w:val="es-ES" w:eastAsia="es-ES"/>
          </w:rPr>
          <w:t>divulgación</w:t>
        </w:r>
      </w:ins>
      <w:ins w:id="198" w:author="andres camilo santana bohorquez" w:date="2017-02-15T06:22:00Z">
        <w:r>
          <w:rPr>
            <w:lang w:val="es-ES" w:eastAsia="es-ES"/>
          </w:rPr>
          <w:t xml:space="preserve"> en estos proyectos que tienen como enfoque ofrecer herramientas que permitan </w:t>
        </w:r>
      </w:ins>
      <w:ins w:id="199" w:author="andres camilo santana bohorquez" w:date="2017-02-15T06:23:00Z">
        <w:r>
          <w:rPr>
            <w:lang w:val="es-ES" w:eastAsia="es-ES"/>
          </w:rPr>
          <w:t xml:space="preserve">mejorar la calidad de vida de las personas con limitaciones, todo con el fin de demostrar ante el mundo el </w:t>
        </w:r>
      </w:ins>
      <w:ins w:id="200" w:author="andres camilo santana bohorquez" w:date="2017-02-15T06:24:00Z">
        <w:r>
          <w:rPr>
            <w:lang w:val="es-ES" w:eastAsia="es-ES"/>
          </w:rPr>
          <w:t>compromiso</w:t>
        </w:r>
      </w:ins>
      <w:ins w:id="201" w:author="andres camilo santana bohorquez" w:date="2017-02-15T06:23:00Z">
        <w:r>
          <w:rPr>
            <w:lang w:val="es-ES" w:eastAsia="es-ES"/>
          </w:rPr>
          <w:t xml:space="preserve"> que tiene Colombia en el desarrollo de una conciencia de inclusión social. </w:t>
        </w:r>
      </w:ins>
    </w:p>
    <w:p w14:paraId="10559DD0" w14:textId="77777777" w:rsidR="00601F3C" w:rsidRPr="00BE5779" w:rsidRDefault="00601F3C">
      <w:pPr>
        <w:pStyle w:val="Incontec"/>
        <w:rPr>
          <w:lang w:val="es-ES" w:eastAsia="es-ES"/>
        </w:rPr>
      </w:pPr>
    </w:p>
    <w:p w14:paraId="03626646" w14:textId="77777777" w:rsidR="00D2157C" w:rsidRPr="00102649" w:rsidRDefault="00D2157C" w:rsidP="00D2157C">
      <w:pPr>
        <w:pStyle w:val="Incontec"/>
        <w:rPr>
          <w:rFonts w:cs="Times New Roman"/>
          <w:b/>
          <w:color w:val="auto"/>
          <w:lang w:val="es-ES" w:eastAsia="es-ES"/>
        </w:rPr>
      </w:pPr>
      <w:r w:rsidRPr="00102649">
        <w:rPr>
          <w:rFonts w:cs="Times New Roman"/>
          <w:b/>
          <w:lang w:val="es-ES" w:eastAsia="es-ES"/>
        </w:rPr>
        <w:t xml:space="preserve"> Canales de Distribución</w:t>
      </w:r>
    </w:p>
    <w:p w14:paraId="70FA48A5" w14:textId="77777777" w:rsidR="00D2157C" w:rsidRPr="00102649" w:rsidRDefault="00D2157C" w:rsidP="00D2157C">
      <w:pPr>
        <w:pStyle w:val="Incontec"/>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w:t>
      </w:r>
      <w:r w:rsidRPr="00102649">
        <w:rPr>
          <w:rFonts w:cs="Times New Roman"/>
          <w:lang w:val="es-ES" w:eastAsia="es-ES"/>
        </w:rPr>
        <w:lastRenderedPageBreak/>
        <w:t xml:space="preserve">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777777" w:rsidR="00D2157C" w:rsidRPr="00102649" w:rsidRDefault="00D2157C" w:rsidP="00D2157C">
      <w:pPr>
        <w:pStyle w:val="Incontec"/>
        <w:rPr>
          <w:rFonts w:cs="Times New Roman"/>
          <w:lang w:val="es-ES" w:eastAsia="es-ES"/>
        </w:rPr>
      </w:pPr>
      <w:r w:rsidRPr="00102649">
        <w:rPr>
          <w:rFonts w:cs="Times New Roman"/>
          <w:lang w:val="es-ES" w:eastAsia="es-ES"/>
        </w:rPr>
        <w:t>También para el proceso de Marketing del aplicativo se utilizaran el poder que tienen hoy en día  las redes sociales, por lo cual se creara una campaña de Marketing Digital que permita a la población acceder fácilmente a la información del producto.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77777777" w:rsidR="00D2157C" w:rsidRPr="00102649" w:rsidRDefault="00D2157C" w:rsidP="00D2157C">
      <w:pPr>
        <w:pStyle w:val="Incontec"/>
        <w:rPr>
          <w:rFonts w:cs="Times New Roman"/>
          <w:b/>
          <w:lang w:val="es-ES" w:eastAsia="es-ES"/>
        </w:rPr>
      </w:pPr>
      <w:r w:rsidRPr="00102649">
        <w:rPr>
          <w:rFonts w:cs="Times New Roman"/>
          <w:b/>
          <w:lang w:val="es-ES" w:eastAsia="es-ES"/>
        </w:rPr>
        <w:t xml:space="preserve"> Relación Con el Cliente</w:t>
      </w:r>
    </w:p>
    <w:p w14:paraId="167420EE" w14:textId="77777777" w:rsidR="00D2157C" w:rsidRPr="00102649" w:rsidRDefault="00D2157C" w:rsidP="00D2157C">
      <w:pPr>
        <w:pStyle w:val="Incontec"/>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6BFA8ED1" w:rsidR="00D2157C" w:rsidRPr="00102649" w:rsidRDefault="00365908" w:rsidP="00D2157C">
      <w:pPr>
        <w:pStyle w:val="Incontec"/>
        <w:rPr>
          <w:rFonts w:cs="Times New Roman"/>
          <w:color w:val="auto"/>
          <w:lang w:val="es-ES" w:eastAsia="es-ES"/>
        </w:rPr>
      </w:pPr>
      <w:r>
        <w:rPr>
          <w:rFonts w:cs="Times New Roman"/>
          <w:color w:val="auto"/>
          <w:lang w:val="es-ES" w:eastAsia="es-ES"/>
        </w:rPr>
        <w:t>Ofrecemos canales de contacto para</w:t>
      </w:r>
      <w:r w:rsidR="00D2157C" w:rsidRPr="00102649">
        <w:rPr>
          <w:rFonts w:cs="Times New Roman"/>
          <w:color w:val="auto"/>
          <w:lang w:val="es-ES" w:eastAsia="es-ES"/>
        </w:rPr>
        <w:t xml:space="preserve"> soporte y asistencia personal</w:t>
      </w:r>
      <w:r>
        <w:rPr>
          <w:rFonts w:cs="Times New Roman"/>
          <w:color w:val="auto"/>
          <w:lang w:val="es-ES" w:eastAsia="es-ES"/>
        </w:rPr>
        <w:t xml:space="preserve">  como: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7777777" w:rsidR="00D2157C" w:rsidRPr="000108B2" w:rsidRDefault="00D2157C" w:rsidP="000108B2">
      <w:pPr>
        <w:pStyle w:val="Incontec"/>
        <w:rPr>
          <w:b/>
          <w:lang w:val="es-ES" w:eastAsia="es-ES"/>
        </w:rPr>
      </w:pPr>
      <w:r w:rsidRPr="00102649">
        <w:rPr>
          <w:lang w:val="es-ES" w:eastAsia="es-ES"/>
        </w:rPr>
        <w:t xml:space="preserve"> </w:t>
      </w:r>
      <w:r w:rsidRPr="000108B2">
        <w:rPr>
          <w:b/>
          <w:lang w:val="es-ES" w:eastAsia="es-ES"/>
        </w:rPr>
        <w:t>Modelos de Ingreso</w:t>
      </w:r>
    </w:p>
    <w:p w14:paraId="4939731F" w14:textId="64FB954B" w:rsidR="000108B2" w:rsidRDefault="002115C7" w:rsidP="000108B2">
      <w:pPr>
        <w:pStyle w:val="Incontec"/>
        <w:rPr>
          <w:lang w:val="es-ES" w:eastAsia="es-ES"/>
        </w:rPr>
      </w:pPr>
      <w:r>
        <w:rPr>
          <w:lang w:val="es-ES" w:eastAsia="es-ES"/>
        </w:rPr>
        <w:t>El modelo de ingresos se enfoca en la venta directa licencia</w:t>
      </w:r>
      <w:r w:rsidR="00CA12AC">
        <w:rPr>
          <w:lang w:val="es-ES" w:eastAsia="es-ES"/>
        </w:rPr>
        <w:t xml:space="preserve">s (Corporativa E individual) para el uso del </w:t>
      </w:r>
      <w:r>
        <w:rPr>
          <w:lang w:val="es-ES" w:eastAsia="es-ES"/>
        </w:rPr>
        <w:t>so</w:t>
      </w:r>
      <w:r w:rsidR="00CA12AC">
        <w:rPr>
          <w:lang w:val="es-ES" w:eastAsia="es-ES"/>
        </w:rPr>
        <w:t xml:space="preserve">ftware, estas licencias tendrán un precio aproximando </w:t>
      </w:r>
      <w:commentRangeStart w:id="202"/>
      <w:commentRangeStart w:id="203"/>
      <w:r w:rsidR="00CA12AC">
        <w:rPr>
          <w:lang w:val="es-ES" w:eastAsia="es-ES"/>
        </w:rPr>
        <w:lastRenderedPageBreak/>
        <w:t>de</w:t>
      </w:r>
      <w:commentRangeEnd w:id="202"/>
      <w:r w:rsidR="00CA12AC">
        <w:rPr>
          <w:rStyle w:val="Refdecomentario"/>
          <w:rFonts w:ascii="Cambria" w:eastAsia="Cambria" w:hAnsi="Cambria" w:cs="Cambria"/>
          <w:color w:val="000000"/>
          <w:shd w:val="clear" w:color="auto" w:fill="auto"/>
        </w:rPr>
        <w:commentReference w:id="202"/>
      </w:r>
      <w:commentRangeEnd w:id="203"/>
      <w:r w:rsidR="00CA12AC">
        <w:rPr>
          <w:rStyle w:val="Refdecomentario"/>
          <w:rFonts w:ascii="Cambria" w:eastAsia="Cambria" w:hAnsi="Cambria" w:cs="Cambria"/>
          <w:color w:val="000000"/>
          <w:shd w:val="clear" w:color="auto" w:fill="auto"/>
        </w:rPr>
        <w:commentReference w:id="203"/>
      </w:r>
      <w:r w:rsidR="00CA12AC">
        <w:rPr>
          <w:lang w:val="es-ES" w:eastAsia="es-ES"/>
        </w:rPr>
        <w:t xml:space="preserve"> …………………………………….</w:t>
      </w:r>
      <w:r w:rsidR="001D5913">
        <w:rPr>
          <w:lang w:val="es-ES" w:eastAsia="es-ES"/>
        </w:rPr>
        <w:t>; este modelo contara con capacitaciones por parte del equipo de trabajo en las temáticas concernientes al manejo de los aplicativos.</w:t>
      </w:r>
    </w:p>
    <w:p w14:paraId="229B3936" w14:textId="77777777" w:rsidR="001D5913" w:rsidRPr="001D5913" w:rsidRDefault="001D5913" w:rsidP="001D5913">
      <w:pPr>
        <w:rPr>
          <w:lang w:val="es-ES" w:eastAsia="es-ES"/>
        </w:rPr>
      </w:pPr>
    </w:p>
    <w:p w14:paraId="35E06DD3" w14:textId="2D686CD1" w:rsidR="006E0A75" w:rsidRDefault="004C4427" w:rsidP="004C4427">
      <w:pPr>
        <w:jc w:val="both"/>
        <w:rPr>
          <w:rFonts w:ascii="LM Roman 10" w:hAnsi="LM Roman 10"/>
          <w:lang w:val="es-ES" w:eastAsia="es-ES"/>
        </w:rPr>
      </w:pPr>
      <w:r>
        <w:rPr>
          <w:rFonts w:ascii="LM Roman 10" w:hAnsi="LM Roman 10"/>
          <w:lang w:val="es-ES" w:eastAsia="es-ES"/>
        </w:rPr>
        <w:t>Un segundo</w:t>
      </w:r>
      <w:r w:rsidR="006E0A75" w:rsidRPr="004C4427">
        <w:rPr>
          <w:rFonts w:ascii="LM Roman 10" w:hAnsi="LM Roman 10"/>
          <w:lang w:val="es-ES" w:eastAsia="es-ES"/>
        </w:rPr>
        <w:t xml:space="preserve"> modelo de ingresos se enfoca en marketing digital ofrecido a empresas que quieran pautar un espacio publicitario para mejor</w:t>
      </w:r>
      <w:r w:rsidRPr="004C4427">
        <w:rPr>
          <w:rFonts w:ascii="LM Roman 10" w:hAnsi="LM Roman 10"/>
          <w:lang w:val="es-ES" w:eastAsia="es-ES"/>
        </w:rPr>
        <w:t>ar</w:t>
      </w:r>
      <w:r w:rsidR="006E0A75" w:rsidRPr="004C4427">
        <w:rPr>
          <w:rFonts w:ascii="LM Roman 10" w:hAnsi="LM Roman 10"/>
          <w:lang w:val="es-ES" w:eastAsia="es-ES"/>
        </w:rPr>
        <w:t xml:space="preserve"> </w:t>
      </w:r>
      <w:r w:rsidRPr="004C4427">
        <w:rPr>
          <w:rFonts w:ascii="LM Roman 10" w:hAnsi="LM Roman 10"/>
          <w:lang w:val="es-ES" w:eastAsia="es-ES"/>
        </w:rPr>
        <w:t>su “</w:t>
      </w:r>
      <w:r w:rsidR="006E0A75" w:rsidRPr="004C4427">
        <w:rPr>
          <w:rFonts w:ascii="LM Roman 10" w:hAnsi="LM Roman 10"/>
          <w:lang w:val="es-ES" w:eastAsia="es-ES"/>
        </w:rPr>
        <w:t>Goodwill</w:t>
      </w:r>
      <w:r w:rsidRPr="004C4427">
        <w:rPr>
          <w:rFonts w:ascii="LM Roman 10" w:hAnsi="LM Roman 10"/>
          <w:lang w:val="es-ES" w:eastAsia="es-ES"/>
        </w:rPr>
        <w:t>”</w:t>
      </w:r>
      <w:r>
        <w:rPr>
          <w:rStyle w:val="Refdenotaalpie"/>
          <w:rFonts w:ascii="LM Roman 10" w:hAnsi="LM Roman 10"/>
          <w:lang w:val="es-ES" w:eastAsia="es-ES"/>
        </w:rPr>
        <w:footnoteReference w:id="4"/>
      </w:r>
      <w:r w:rsidR="006E0A75" w:rsidRPr="004C4427">
        <w:rPr>
          <w:rFonts w:ascii="LM Roman 10" w:hAnsi="LM Roman 10"/>
          <w:lang w:val="es-ES" w:eastAsia="es-ES"/>
        </w:rPr>
        <w:t xml:space="preserve"> </w:t>
      </w:r>
      <w:r w:rsidRPr="004C4427">
        <w:rPr>
          <w:rFonts w:ascii="LM Roman 10" w:hAnsi="LM Roman 10"/>
          <w:lang w:val="es-ES" w:eastAsia="es-ES"/>
        </w:rPr>
        <w:t>como empresa comprometida con el desarrollo social</w:t>
      </w:r>
      <w:r w:rsidR="006E0A75" w:rsidRPr="004C4427">
        <w:rPr>
          <w:rFonts w:ascii="LM Roman 10" w:hAnsi="LM Roman 10"/>
          <w:lang w:val="es-ES" w:eastAsia="es-ES"/>
        </w:rPr>
        <w:t>.</w:t>
      </w:r>
    </w:p>
    <w:p w14:paraId="06D8CEDE" w14:textId="3B69C950" w:rsidR="004C4427" w:rsidRDefault="004C4427" w:rsidP="004C4427">
      <w:pPr>
        <w:jc w:val="both"/>
        <w:rPr>
          <w:rFonts w:ascii="LM Roman 10" w:hAnsi="LM Roman 10"/>
          <w:lang w:val="es-ES" w:eastAsia="es-ES"/>
        </w:rPr>
      </w:pPr>
    </w:p>
    <w:p w14:paraId="22859415" w14:textId="2406850D" w:rsidR="004C4427" w:rsidRDefault="004C4427" w:rsidP="004C4427">
      <w:pPr>
        <w:jc w:val="both"/>
        <w:rPr>
          <w:rFonts w:ascii="LM Roman 10" w:hAnsi="LM Roman 10"/>
          <w:lang w:val="es-ES" w:eastAsia="es-ES"/>
        </w:rPr>
      </w:pPr>
      <w:r>
        <w:rPr>
          <w:rFonts w:ascii="LM Roman 10" w:hAnsi="LM Roman 10"/>
          <w:lang w:val="es-ES" w:eastAsia="es-ES"/>
        </w:rPr>
        <w:t xml:space="preserve">Un tercer modelo de ingresos </w:t>
      </w:r>
      <w:r w:rsidR="006A633E">
        <w:rPr>
          <w:rFonts w:ascii="LM Roman 10" w:hAnsi="LM Roman 10"/>
          <w:lang w:val="es-ES" w:eastAsia="es-ES"/>
        </w:rPr>
        <w:t xml:space="preserve">se </w:t>
      </w:r>
      <w:r>
        <w:rPr>
          <w:rFonts w:ascii="LM Roman 10" w:hAnsi="LM Roman 10"/>
          <w:lang w:val="es-ES" w:eastAsia="es-ES"/>
        </w:rPr>
        <w:t>enfoca en la percepción de incentivos y/o financiamiento por parte de entes gu</w:t>
      </w:r>
      <w:r w:rsidR="006A633E">
        <w:rPr>
          <w:rFonts w:ascii="LM Roman 10" w:hAnsi="LM Roman 10"/>
          <w:lang w:val="es-ES" w:eastAsia="es-ES"/>
        </w:rPr>
        <w:t>bernamentales o entes privados, comprometidos con el desarrollo social del país.</w:t>
      </w:r>
    </w:p>
    <w:p w14:paraId="746FFD36" w14:textId="3631618A" w:rsidR="001D5913" w:rsidRDefault="001D5913" w:rsidP="004C4427">
      <w:pPr>
        <w:jc w:val="both"/>
        <w:rPr>
          <w:rFonts w:ascii="LM Roman 10" w:hAnsi="LM Roman 10"/>
          <w:lang w:val="es-ES" w:eastAsia="es-ES"/>
        </w:rPr>
      </w:pPr>
    </w:p>
    <w:p w14:paraId="1F77C0A1" w14:textId="75D1650A" w:rsidR="001D5913" w:rsidRPr="004C4427" w:rsidRDefault="001D5913" w:rsidP="004C4427">
      <w:pPr>
        <w:jc w:val="both"/>
        <w:rPr>
          <w:rFonts w:ascii="LM Roman 10" w:hAnsi="LM Roman 10"/>
          <w:lang w:val="es-ES" w:eastAsia="es-ES"/>
        </w:rPr>
      </w:pPr>
    </w:p>
    <w:p w14:paraId="324CD0C7" w14:textId="77777777" w:rsidR="00D2157C" w:rsidRPr="000108B2" w:rsidRDefault="00D2157C" w:rsidP="000108B2">
      <w:pPr>
        <w:pStyle w:val="Incontec"/>
        <w:rPr>
          <w:b/>
          <w:lang w:val="es-ES" w:eastAsia="es-ES"/>
        </w:rPr>
      </w:pPr>
      <w:r w:rsidRPr="000108B2">
        <w:rPr>
          <w:b/>
          <w:lang w:val="es-ES" w:eastAsia="es-ES"/>
        </w:rPr>
        <w:t xml:space="preserve"> Actividades Claves</w:t>
      </w: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IOs, Android. </w:t>
      </w:r>
    </w:p>
    <w:p w14:paraId="2F4AE072" w14:textId="4C572219" w:rsidR="00D2157C" w:rsidRDefault="009A4F55" w:rsidP="000108B2">
      <w:pPr>
        <w:pStyle w:val="Incontec"/>
        <w:rPr>
          <w:lang w:val="es-ES" w:eastAsia="es-ES"/>
        </w:rPr>
      </w:pPr>
      <w:r>
        <w:rPr>
          <w:lang w:val="es-ES" w:eastAsia="es-ES"/>
        </w:rPr>
        <w:t>Una actividad importante para mejorar el aspecto económico se enfoca en la búsqueda de Aliados Estrategicos (Partners), que puedan apoyar el proyecto para ofrecer una solides económica. Luego del despliegue de la aplicación se deberá tener 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0053833A" w:rsidR="00D2157C" w:rsidRPr="000108B2" w:rsidRDefault="00D2157C" w:rsidP="000108B2">
      <w:pPr>
        <w:pStyle w:val="Incontec"/>
        <w:rPr>
          <w:b/>
          <w:lang w:val="es-ES" w:eastAsia="es-ES"/>
        </w:rPr>
      </w:pPr>
      <w:r w:rsidRPr="00102649">
        <w:rPr>
          <w:lang w:val="es-ES" w:eastAsia="es-ES"/>
        </w:rPr>
        <w:t xml:space="preserve"> </w:t>
      </w:r>
      <w:r w:rsidRPr="000108B2">
        <w:rPr>
          <w:b/>
          <w:lang w:val="es-ES" w:eastAsia="es-ES"/>
        </w:rPr>
        <w:t>Recursos Claves</w:t>
      </w: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lastRenderedPageBreak/>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77777777" w:rsidR="00D2157C" w:rsidRPr="00102649" w:rsidRDefault="00D2157C" w:rsidP="00D2157C">
      <w:pPr>
        <w:pStyle w:val="Incontec"/>
        <w:rPr>
          <w:rFonts w:cs="Times New Roman"/>
          <w:b/>
        </w:rPr>
      </w:pPr>
      <w:r w:rsidRPr="00102649">
        <w:rPr>
          <w:rFonts w:cs="Times New Roman"/>
          <w:b/>
        </w:rPr>
        <w:t xml:space="preserve"> Asociaciones Claves</w:t>
      </w:r>
    </w:p>
    <w:p w14:paraId="7912BCB5" w14:textId="77777777" w:rsidR="00D2157C" w:rsidRPr="00102649" w:rsidRDefault="00D2157C" w:rsidP="00D2157C">
      <w:pPr>
        <w:pStyle w:val="Incontec"/>
        <w:rPr>
          <w:rFonts w:cs="Times New Roman"/>
          <w:b/>
        </w:rPr>
      </w:pPr>
    </w:p>
    <w:p w14:paraId="5EDE73AC" w14:textId="77777777" w:rsidR="00D2157C" w:rsidRPr="00102649" w:rsidRDefault="00D2157C" w:rsidP="00D2157C">
      <w:pPr>
        <w:pStyle w:val="Incontec"/>
        <w:rPr>
          <w:rFonts w:cs="Times New Roman"/>
        </w:rPr>
      </w:pPr>
      <w:r w:rsidRPr="00102649">
        <w:rPr>
          <w:rFonts w:cs="Times New Roman"/>
        </w:rPr>
        <w:t>La empresa buscara hacer alianzas que le permitan que más gente pueda usar nuestro servicio de forma gratuita, dichas asociaciones se podrían realizar con fundaciones que trabajen con personas pertenecientes a la población con Limitacion Cognitiva e instituciones gubernamentales como: Best buddies Colombia, asDown, Centros “Crecer”. Centros “Integrarte”, Instituto Pedagógico Nacional, siendo estas instituciones reconocidas por trabajar con población que presenta Limitaciones Cognitivas.</w:t>
      </w:r>
    </w:p>
    <w:p w14:paraId="17087A82" w14:textId="77777777" w:rsidR="00D2157C" w:rsidRPr="00102649" w:rsidRDefault="00D2157C" w:rsidP="00D2157C">
      <w:pPr>
        <w:pStyle w:val="Incontec"/>
        <w:rPr>
          <w:rFonts w:cs="Times New Roman"/>
        </w:rPr>
      </w:pPr>
      <w:r w:rsidRPr="00102649">
        <w:rPr>
          <w:rFonts w:cs="Times New Roman"/>
        </w:rPr>
        <w:t>Se buscara también crear asociaciones con entes gubernamentales mediante convocatorias, concursos abiertos y/o asociaciones tanto con el ministerio de telecomunicaciones como el de educación, que nos permita ofrecer nuestro servicio en colegios e instituciones que promuevan la inclusión de dichas poblaciones.</w:t>
      </w:r>
    </w:p>
    <w:p w14:paraId="3B508BB8" w14:textId="77777777" w:rsidR="00D2157C" w:rsidRPr="00102649" w:rsidRDefault="00D2157C" w:rsidP="00D2157C">
      <w:pPr>
        <w:pStyle w:val="Incontec"/>
        <w:rPr>
          <w:rFonts w:cs="Times New Roman"/>
        </w:rPr>
      </w:pPr>
    </w:p>
    <w:p w14:paraId="1C0CD80E" w14:textId="77777777" w:rsidR="00D2157C" w:rsidRPr="00102649" w:rsidRDefault="00D2157C" w:rsidP="00D2157C">
      <w:pPr>
        <w:pStyle w:val="Incontec"/>
        <w:rPr>
          <w:rFonts w:cs="Times New Roman"/>
        </w:rPr>
      </w:pPr>
    </w:p>
    <w:p w14:paraId="33C94C21" w14:textId="77777777" w:rsidR="00D2157C" w:rsidRPr="00102649" w:rsidRDefault="00D2157C" w:rsidP="00D2157C">
      <w:pPr>
        <w:pStyle w:val="Incontec"/>
        <w:rPr>
          <w:rFonts w:cs="Times New Roman"/>
          <w:b/>
        </w:rPr>
      </w:pPr>
      <w:r w:rsidRPr="00102649">
        <w:rPr>
          <w:rFonts w:cs="Times New Roman"/>
          <w:b/>
        </w:rPr>
        <w:t>Estructura de Costes</w:t>
      </w:r>
    </w:p>
    <w:p w14:paraId="4C7A6CEC" w14:textId="77777777" w:rsidR="00D2157C" w:rsidRPr="00102649" w:rsidRDefault="00D2157C" w:rsidP="00D2157C">
      <w:pPr>
        <w:pStyle w:val="Incontec"/>
        <w:rPr>
          <w:rFonts w:cs="Times New Roman"/>
          <w:b/>
        </w:rPr>
      </w:pPr>
    </w:p>
    <w:p w14:paraId="0FB178E6" w14:textId="6E6B9E65" w:rsidR="00D2157C" w:rsidRPr="00102649"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1ECC77DF" w14:textId="77777777" w:rsidR="00D76863" w:rsidRDefault="00D76863" w:rsidP="00EF4CA5">
      <w:pPr>
        <w:rPr>
          <w:rFonts w:ascii="LM Roman 10" w:hAnsi="LM Roman 10"/>
          <w:sz w:val="24"/>
        </w:rPr>
      </w:pPr>
    </w:p>
    <w:p w14:paraId="7C4A66EA" w14:textId="52A62BED" w:rsidR="00D76863" w:rsidRPr="00D76863" w:rsidRDefault="006A633E" w:rsidP="00D76863">
      <w:pPr>
        <w:rPr>
          <w:rFonts w:ascii="LM Roman 10" w:hAnsi="LM Roman 10"/>
          <w:sz w:val="24"/>
        </w:rPr>
      </w:pPr>
      <w:r>
        <w:rPr>
          <w:noProof/>
          <w:lang w:val="es-ES" w:eastAsia="es-ES"/>
        </w:rPr>
        <w:lastRenderedPageBreak/>
        <w:drawing>
          <wp:inline distT="0" distB="0" distL="0" distR="0" wp14:anchorId="4BF00FAB" wp14:editId="7BA550CB">
            <wp:extent cx="7549562" cy="5200468"/>
            <wp:effectExtent l="0" t="6350" r="6985" b="698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7556515" cy="5205257"/>
                    </a:xfrm>
                    <a:prstGeom prst="rect">
                      <a:avLst/>
                    </a:prstGeom>
                  </pic:spPr>
                </pic:pic>
              </a:graphicData>
            </a:graphic>
          </wp:inline>
        </w:drawing>
      </w:r>
    </w:p>
    <w:p w14:paraId="4D5B22CE" w14:textId="62D8699F" w:rsidR="00D76863" w:rsidRPr="0047214F" w:rsidRDefault="0047214F" w:rsidP="00D76863">
      <w:pPr>
        <w:rPr>
          <w:rFonts w:ascii="LM Roman 10" w:hAnsi="LM Roman 10"/>
        </w:rPr>
      </w:pPr>
      <w:r w:rsidRPr="0047214F">
        <w:rPr>
          <w:rFonts w:ascii="LM Roman 10" w:hAnsi="LM Roman 10"/>
          <w:b/>
          <w:i/>
        </w:rPr>
        <w:t>Figura 4-</w:t>
      </w:r>
      <w:r w:rsidR="00422F32" w:rsidRPr="0047214F">
        <w:rPr>
          <w:rFonts w:ascii="LM Roman 10" w:hAnsi="LM Roman 10"/>
          <w:b/>
          <w:i/>
        </w:rPr>
        <w:t>3</w:t>
      </w:r>
      <w:r w:rsidR="00422F32" w:rsidRPr="000A0072">
        <w:rPr>
          <w:rFonts w:ascii="LM Roman 10" w:hAnsi="LM Roman 10"/>
          <w:i/>
        </w:rPr>
        <w:t>.</w:t>
      </w:r>
      <w:r w:rsidR="00D76863" w:rsidRPr="000A0072">
        <w:rPr>
          <w:rFonts w:ascii="LM Roman 10" w:hAnsi="LM Roman 10"/>
          <w:i/>
        </w:rPr>
        <w:t xml:space="preserve"> </w:t>
      </w:r>
      <w:r w:rsidR="00D76863" w:rsidRPr="0047214F">
        <w:rPr>
          <w:rFonts w:ascii="LM Roman 10" w:hAnsi="LM Roman 10"/>
        </w:rPr>
        <w:t>Modelo Canvas Aplicación Eko. Fuente: Autores</w:t>
      </w:r>
    </w:p>
    <w:p w14:paraId="251F62DB" w14:textId="0D775DDC" w:rsidR="00D76863" w:rsidRPr="009C7C60" w:rsidDel="005145CA" w:rsidRDefault="00D76863" w:rsidP="00EF4CA5">
      <w:pPr>
        <w:rPr>
          <w:del w:id="204" w:author="andres camilo santana bohorquez" w:date="2017-02-15T06:24:00Z"/>
          <w:rFonts w:ascii="LM Roman 10" w:hAnsi="LM Roman 10"/>
          <w:sz w:val="24"/>
        </w:rPr>
      </w:pPr>
    </w:p>
    <w:p w14:paraId="7217625D" w14:textId="37587CDE" w:rsidR="00064966" w:rsidDel="005145CA" w:rsidRDefault="00064966" w:rsidP="00064966">
      <w:pPr>
        <w:rPr>
          <w:del w:id="205" w:author="andres camilo santana bohorquez" w:date="2017-02-15T06:24:00Z"/>
          <w:rFonts w:ascii="LM Roman 10" w:eastAsia="Times New Roman" w:hAnsi="LM Roman 10" w:cs="Times New Roman"/>
          <w:color w:val="000000" w:themeColor="text1"/>
          <w:sz w:val="24"/>
          <w:szCs w:val="24"/>
          <w:shd w:val="clear" w:color="auto" w:fill="FEFEFE"/>
        </w:rPr>
      </w:pPr>
    </w:p>
    <w:p w14:paraId="3F94AD3C" w14:textId="58BB101D" w:rsidR="009A197C" w:rsidDel="005145CA" w:rsidRDefault="009A197C" w:rsidP="00064966">
      <w:pPr>
        <w:rPr>
          <w:del w:id="206" w:author="andres camilo santana bohorquez" w:date="2017-02-15T06:24:00Z"/>
          <w:rFonts w:ascii="LM Roman 10" w:eastAsia="Times New Roman" w:hAnsi="LM Roman 10" w:cs="Times New Roman"/>
          <w:color w:val="000000" w:themeColor="text1"/>
          <w:sz w:val="24"/>
          <w:szCs w:val="24"/>
          <w:shd w:val="clear" w:color="auto" w:fill="FEFEFE"/>
        </w:rPr>
      </w:pPr>
    </w:p>
    <w:p w14:paraId="45C6A373" w14:textId="1B65FC9B" w:rsidR="009A197C" w:rsidDel="005145CA" w:rsidRDefault="009A197C" w:rsidP="00064966">
      <w:pPr>
        <w:rPr>
          <w:del w:id="207" w:author="andres camilo santana bohorquez" w:date="2017-02-15T06:24:00Z"/>
          <w:rFonts w:ascii="LM Roman 10" w:eastAsia="Times New Roman" w:hAnsi="LM Roman 10" w:cs="Times New Roman"/>
          <w:color w:val="000000" w:themeColor="text1"/>
          <w:sz w:val="24"/>
          <w:szCs w:val="24"/>
          <w:shd w:val="clear" w:color="auto" w:fill="FEFEFE"/>
        </w:rPr>
      </w:pPr>
    </w:p>
    <w:p w14:paraId="06258A5E" w14:textId="32989882" w:rsidR="00064966" w:rsidRPr="00064966" w:rsidDel="005145CA" w:rsidRDefault="00064966" w:rsidP="00064966">
      <w:pPr>
        <w:rPr>
          <w:del w:id="208" w:author="andres camilo santana bohorquez" w:date="2017-02-15T06:24:00Z"/>
        </w:rPr>
      </w:pPr>
    </w:p>
    <w:p w14:paraId="7C744755" w14:textId="73B13756" w:rsidR="009C7C60" w:rsidRDefault="009C7C60" w:rsidP="00B43D6F">
      <w:pPr>
        <w:pStyle w:val="Prrafodelista"/>
        <w:numPr>
          <w:ilvl w:val="2"/>
          <w:numId w:val="1"/>
        </w:numPr>
        <w:outlineLvl w:val="2"/>
        <w:rPr>
          <w:rFonts w:ascii="LM Roman 10" w:hAnsi="LM Roman 10"/>
          <w:sz w:val="24"/>
        </w:rPr>
      </w:pPr>
      <w:bookmarkStart w:id="209" w:name="_Toc474914998"/>
      <w:r w:rsidRPr="009C7C60">
        <w:rPr>
          <w:rFonts w:ascii="LM Roman 10" w:hAnsi="LM Roman 10"/>
          <w:sz w:val="24"/>
        </w:rPr>
        <w:t>Ventajas Competitivas del Modelo de Negocio</w:t>
      </w:r>
      <w:r>
        <w:rPr>
          <w:rFonts w:ascii="LM Roman 10" w:hAnsi="LM Roman 10"/>
          <w:sz w:val="24"/>
        </w:rPr>
        <w:t>.</w:t>
      </w:r>
      <w:bookmarkEnd w:id="209"/>
    </w:p>
    <w:p w14:paraId="4A8301CA" w14:textId="77777777" w:rsidR="00927209" w:rsidRPr="00927209" w:rsidRDefault="00927209" w:rsidP="00CE5512">
      <w:pPr>
        <w:rPr>
          <w:rFonts w:ascii="LM Roman 10" w:hAnsi="LM Roman 10"/>
          <w:sz w:val="24"/>
        </w:rPr>
      </w:pPr>
    </w:p>
    <w:p w14:paraId="54AE6E2D" w14:textId="2D4963EA" w:rsidR="000C3ED1" w:rsidRDefault="00927209" w:rsidP="000C3ED1">
      <w:pPr>
        <w:jc w:val="both"/>
        <w:rPr>
          <w:ins w:id="210" w:author="andres camilo santana bohorquez" w:date="2017-02-15T06:25:00Z"/>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4.1 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sdt>
        <w:sdtPr>
          <w:rPr>
            <w:rFonts w:ascii="LM Roman 10" w:hAnsi="LM Roman 10"/>
            <w:sz w:val="24"/>
          </w:rPr>
          <w:id w:val="-71428440"/>
          <w:citation/>
        </w:sdtPr>
        <w:sdtContent>
          <w:r w:rsidR="0030613A">
            <w:rPr>
              <w:rFonts w:ascii="LM Roman 10" w:hAnsi="LM Roman 10"/>
              <w:sz w:val="24"/>
            </w:rPr>
            <w:fldChar w:fldCharType="begin"/>
          </w:r>
          <w:r w:rsidR="0030613A">
            <w:rPr>
              <w:rFonts w:ascii="LM Roman 10" w:hAnsi="LM Roman 10"/>
              <w:sz w:val="24"/>
            </w:rPr>
            <w:instrText xml:space="preserve"> CITATION WCh16 \l 9226 </w:instrText>
          </w:r>
          <w:r w:rsidR="0030613A">
            <w:rPr>
              <w:rFonts w:ascii="LM Roman 10" w:hAnsi="LM Roman 10"/>
              <w:sz w:val="24"/>
            </w:rPr>
            <w:fldChar w:fldCharType="separate"/>
          </w:r>
          <w:r w:rsidR="00643776" w:rsidRPr="00643776">
            <w:rPr>
              <w:rFonts w:ascii="LM Roman 10" w:hAnsi="LM Roman 10"/>
              <w:noProof/>
              <w:sz w:val="24"/>
            </w:rPr>
            <w:t>(27)</w:t>
          </w:r>
          <w:r w:rsidR="0030613A">
            <w:rPr>
              <w:rFonts w:ascii="LM Roman 10" w:hAnsi="LM Roman 10"/>
              <w:sz w:val="24"/>
            </w:rPr>
            <w:fldChar w:fldCharType="end"/>
          </w:r>
        </w:sdtContent>
      </w:sdt>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5E08E497" w14:textId="77777777" w:rsidR="00925227" w:rsidRPr="000C3ED1" w:rsidRDefault="00925227">
      <w:pPr>
        <w:pStyle w:val="Incontec"/>
        <w:pPrChange w:id="211" w:author="andres camilo santana bohorquez" w:date="2017-02-15T06:25:00Z">
          <w:pPr>
            <w:jc w:val="both"/>
          </w:pPr>
        </w:pPrChange>
      </w:pP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B43D6F">
      <w:pPr>
        <w:pStyle w:val="Prrafodelista"/>
        <w:numPr>
          <w:ilvl w:val="0"/>
          <w:numId w:val="7"/>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F346AD1" w14:textId="77777777" w:rsidR="00954203" w:rsidRDefault="00954203" w:rsidP="00954203">
      <w:pPr>
        <w:rPr>
          <w:ins w:id="212" w:author="andres camilo santana bohorquez" w:date="2017-02-15T06:25:00Z"/>
          <w:rFonts w:ascii="LM Roman 10" w:hAnsi="LM Roman 10"/>
          <w:sz w:val="24"/>
        </w:rPr>
      </w:pPr>
    </w:p>
    <w:p w14:paraId="05269E2F" w14:textId="77777777" w:rsidR="00925227" w:rsidRPr="00954203" w:rsidRDefault="00925227">
      <w:pPr>
        <w:pStyle w:val="Incontec"/>
        <w:pPrChange w:id="213" w:author="andres camilo santana bohorquez" w:date="2017-02-15T06:25:00Z">
          <w:pPr/>
        </w:pPrChange>
      </w:pPr>
    </w:p>
    <w:p w14:paraId="24C3AEDC" w14:textId="77777777" w:rsidR="000071DB" w:rsidRDefault="000071DB" w:rsidP="000071DB">
      <w:pPr>
        <w:rPr>
          <w:rFonts w:ascii="LM Roman 10" w:hAnsi="LM Roman 10"/>
          <w:sz w:val="24"/>
        </w:rPr>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lastRenderedPageBreak/>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77F452E9" w14:textId="77777777" w:rsidR="000071DB" w:rsidRDefault="000071DB" w:rsidP="000071DB">
      <w:pPr>
        <w:rPr>
          <w:rFonts w:ascii="LM Roman 10" w:hAnsi="LM Roman 10"/>
          <w:sz w:val="24"/>
        </w:rPr>
      </w:pPr>
    </w:p>
    <w:p w14:paraId="635CBE10" w14:textId="7A88648D" w:rsidR="000071DB" w:rsidRPr="000A0072" w:rsidRDefault="00F350A6" w:rsidP="000071DB">
      <w:pPr>
        <w:rPr>
          <w:rFonts w:ascii="LM Roman 10" w:hAnsi="LM Roman 10"/>
        </w:rPr>
      </w:pPr>
      <w:r w:rsidRPr="000A0072">
        <w:rPr>
          <w:rFonts w:ascii="LM Roman 10" w:hAnsi="LM Roman 10"/>
          <w:b/>
          <w:i/>
        </w:rPr>
        <w:t>Figura 4-</w:t>
      </w:r>
      <w:r w:rsidR="00997201" w:rsidRPr="000A0072">
        <w:rPr>
          <w:rFonts w:ascii="LM Roman 10" w:hAnsi="LM Roman 10"/>
          <w:b/>
          <w:i/>
        </w:rPr>
        <w:t>4</w:t>
      </w:r>
      <w:r w:rsidRPr="000A0072">
        <w:rPr>
          <w:rFonts w:ascii="LM Roman 10" w:hAnsi="LM Roman 10"/>
        </w:rPr>
        <w:t xml:space="preserve">. Matriz </w:t>
      </w:r>
      <w:r w:rsidR="00527301" w:rsidRPr="000A0072">
        <w:rPr>
          <w:rFonts w:ascii="LM Roman 10" w:hAnsi="LM Roman 10"/>
        </w:rPr>
        <w:t>ERIC</w:t>
      </w:r>
      <w:r w:rsidRPr="000A0072">
        <w:rPr>
          <w:rFonts w:ascii="LM Roman 10" w:hAnsi="LM Roman 10"/>
        </w:rPr>
        <w:t xml:space="preserve"> Fuente: Autores.</w:t>
      </w:r>
    </w:p>
    <w:p w14:paraId="6F009C7F" w14:textId="77777777" w:rsidR="00527301" w:rsidRDefault="00527301" w:rsidP="000071DB">
      <w:pPr>
        <w:rPr>
          <w:rFonts w:ascii="LM Roman 10" w:hAnsi="LM Roman 10"/>
          <w:sz w:val="24"/>
        </w:rPr>
      </w:pPr>
    </w:p>
    <w:p w14:paraId="13DDFDEA" w14:textId="359B326C" w:rsidR="00D30904" w:rsidRPr="002E21AE" w:rsidRDefault="00693C47" w:rsidP="00B43D6F">
      <w:pPr>
        <w:pStyle w:val="Incontec"/>
        <w:numPr>
          <w:ilvl w:val="0"/>
          <w:numId w:val="1"/>
        </w:numPr>
        <w:jc w:val="center"/>
        <w:outlineLvl w:val="0"/>
        <w:rPr>
          <w:rFonts w:cs="Times New Roman"/>
          <w:b/>
          <w:sz w:val="32"/>
        </w:rPr>
      </w:pPr>
      <w:bookmarkStart w:id="214" w:name="_Toc474914999"/>
      <w:r w:rsidRPr="002E21AE">
        <w:rPr>
          <w:rFonts w:cs="Times New Roman"/>
          <w:b/>
          <w:sz w:val="32"/>
        </w:rPr>
        <w:t xml:space="preserve">PLAN </w:t>
      </w:r>
      <w:r w:rsidR="00D868FD" w:rsidRPr="002E21AE">
        <w:rPr>
          <w:rFonts w:cs="Times New Roman"/>
          <w:b/>
          <w:sz w:val="32"/>
        </w:rPr>
        <w:t>DE NEGOCIO</w:t>
      </w:r>
      <w:bookmarkEnd w:id="214"/>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066B8A">
      <w:pPr>
        <w:pStyle w:val="Incontec"/>
        <w:numPr>
          <w:ilvl w:val="1"/>
          <w:numId w:val="1"/>
        </w:numPr>
        <w:outlineLvl w:val="1"/>
        <w:rPr>
          <w:sz w:val="28"/>
        </w:rPr>
      </w:pPr>
      <w:bookmarkStart w:id="215" w:name="_Toc474915000"/>
      <w:r w:rsidRPr="005A28FB">
        <w:rPr>
          <w:sz w:val="28"/>
        </w:rPr>
        <w:t>METODOLOGÍA</w:t>
      </w:r>
      <w:bookmarkEnd w:id="215"/>
      <w:r w:rsidRPr="005A28FB">
        <w:rPr>
          <w:sz w:val="28"/>
        </w:rPr>
        <w:t xml:space="preserve"> </w:t>
      </w:r>
    </w:p>
    <w:p w14:paraId="48DAB884" w14:textId="77777777" w:rsidR="005A28FB" w:rsidRDefault="005A28FB" w:rsidP="005A28FB"/>
    <w:p w14:paraId="09E581BD" w14:textId="562D61CB"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Ventures</w:t>
      </w:r>
      <w:r w:rsidR="005A28FB">
        <w:t xml:space="preserve"> </w:t>
      </w:r>
      <w:r w:rsidR="005A28FB" w:rsidRPr="005A28FB">
        <w:t xml:space="preserve">Capital </w:t>
      </w:r>
      <w:sdt>
        <w:sdtPr>
          <w:id w:val="864182553"/>
          <w:citation/>
        </w:sdtPr>
        <w:sdtContent>
          <w:r w:rsidR="005A28FB">
            <w:fldChar w:fldCharType="begin"/>
          </w:r>
          <w:r w:rsidR="005A28FB">
            <w:instrText xml:space="preserve"> CITATION Ven10 \l 9226 </w:instrText>
          </w:r>
          <w:r w:rsidR="005A28FB">
            <w:fldChar w:fldCharType="separate"/>
          </w:r>
          <w:r w:rsidR="00643776">
            <w:rPr>
              <w:noProof/>
            </w:rPr>
            <w:t>(28)</w:t>
          </w:r>
          <w:r w:rsidR="005A28FB">
            <w:fldChar w:fldCharType="end"/>
          </w:r>
        </w:sdtContent>
      </w:sdt>
      <w:r w:rsidR="005A28FB">
        <w:t xml:space="preserve"> y la guía</w:t>
      </w:r>
      <w:r w:rsidR="005A28FB" w:rsidRPr="005A28FB">
        <w:t xml:space="preserve"> para planteamiento de planes de negocio del Fondo Emprender</w:t>
      </w:r>
      <w:r w:rsidR="005A28FB">
        <w:t xml:space="preserve"> </w:t>
      </w:r>
      <w:sdt>
        <w:sdtPr>
          <w:id w:val="-685358588"/>
          <w:citation/>
        </w:sdtPr>
        <w:sdtContent>
          <w:r w:rsidR="005A28FB">
            <w:fldChar w:fldCharType="begin"/>
          </w:r>
          <w:r w:rsidR="005A28FB">
            <w:instrText xml:space="preserve">CITATION SEN16 \l 9226 </w:instrText>
          </w:r>
          <w:r w:rsidR="005A28FB">
            <w:fldChar w:fldCharType="separate"/>
          </w:r>
          <w:r w:rsidR="00643776">
            <w:rPr>
              <w:noProof/>
            </w:rPr>
            <w:t>(29)</w:t>
          </w:r>
          <w:r w:rsidR="005A28FB">
            <w:fldChar w:fldCharType="end"/>
          </w:r>
        </w:sdtContent>
      </w:sdt>
      <w:r w:rsidR="005A28FB" w:rsidRPr="005A28FB">
        <w:t>:</w:t>
      </w:r>
    </w:p>
    <w:p w14:paraId="7D9E5FD2" w14:textId="77777777" w:rsidR="00976C24" w:rsidRDefault="00976C24" w:rsidP="00976C24"/>
    <w:p w14:paraId="3FCF07C8" w14:textId="7A60525D" w:rsidR="00976C24" w:rsidRPr="002D42BA" w:rsidRDefault="00976C24" w:rsidP="00976C24">
      <w:pPr>
        <w:pStyle w:val="Incontec"/>
        <w:ind w:firstLine="720"/>
      </w:pPr>
      <w:r w:rsidRPr="002D42BA">
        <w:rPr>
          <w:b/>
        </w:rPr>
        <w:lastRenderedPageBreak/>
        <w:t>Información de la Empresa</w:t>
      </w:r>
      <w:r w:rsidRPr="002D42BA">
        <w:t xml:space="preserve">: </w:t>
      </w:r>
    </w:p>
    <w:p w14:paraId="0FFE17F3" w14:textId="6B5734A6"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A10A5B" w:rsidRPr="002D42BA">
        <w:t>al modelo de cómo se constituyó y como operara la empresa, información alusiva al t</w:t>
      </w:r>
      <w:r w:rsidR="00976C24" w:rsidRPr="002D42BA">
        <w:t>amaño,  localización, misión, visión, valores, estructura o</w:t>
      </w:r>
      <w:r w:rsidR="00A10A5B" w:rsidRPr="002D42BA">
        <w:t>rganizacional, aspectos legales de la empresa.</w:t>
      </w:r>
      <w:r w:rsidR="00976C24" w:rsidRPr="002D42BA">
        <w:t xml:space="preserve"> </w:t>
      </w:r>
    </w:p>
    <w:p w14:paraId="5C44BA96" w14:textId="77777777" w:rsidR="00976C24" w:rsidRPr="002D42BA" w:rsidRDefault="00976C24" w:rsidP="00976C24">
      <w:pPr>
        <w:rPr>
          <w:sz w:val="24"/>
          <w:szCs w:val="24"/>
        </w:rPr>
      </w:pPr>
    </w:p>
    <w:p w14:paraId="53B6EF9F" w14:textId="5E417886" w:rsidR="00976C24" w:rsidRPr="002D42BA" w:rsidRDefault="00976C24" w:rsidP="00976C24">
      <w:pPr>
        <w:pStyle w:val="Incontec"/>
        <w:ind w:firstLine="720"/>
        <w:rPr>
          <w:b/>
        </w:rPr>
      </w:pPr>
      <w:r w:rsidRPr="002D42BA">
        <w:rPr>
          <w:b/>
        </w:rPr>
        <w:t>Identificación del Producto:</w:t>
      </w:r>
    </w:p>
    <w:p w14:paraId="10B986AC" w14:textId="433535A1" w:rsidR="00976C24" w:rsidRPr="002D42BA"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0502710F" w14:textId="77777777" w:rsidR="00976C24" w:rsidRPr="002D42BA" w:rsidRDefault="00976C24" w:rsidP="00976C24">
      <w:pPr>
        <w:rPr>
          <w:sz w:val="24"/>
          <w:szCs w:val="24"/>
        </w:rPr>
      </w:pPr>
    </w:p>
    <w:p w14:paraId="4955DFA0" w14:textId="551FEB0B" w:rsidR="005A1517" w:rsidRPr="002D42BA" w:rsidRDefault="00700781" w:rsidP="00700781">
      <w:pPr>
        <w:pStyle w:val="Incontec"/>
        <w:ind w:firstLine="720"/>
      </w:pPr>
      <w:r w:rsidRPr="002D42BA">
        <w:rPr>
          <w:b/>
        </w:rPr>
        <w:t>Plan de Mercadeo</w:t>
      </w:r>
      <w:r w:rsidRPr="002D42BA">
        <w:t xml:space="preserve">: </w:t>
      </w:r>
    </w:p>
    <w:p w14:paraId="4488F457" w14:textId="04621E68" w:rsidR="00700781" w:rsidRPr="002D42BA" w:rsidRDefault="00700781" w:rsidP="00700781">
      <w:pPr>
        <w:pStyle w:val="Incontec"/>
      </w:pPr>
      <w:r w:rsidRPr="002D42BA">
        <w:t xml:space="preserve">Este </w:t>
      </w:r>
      <w:r w:rsidR="002D42BA" w:rsidRPr="002D42BA">
        <w:t>sub-</w:t>
      </w:r>
      <w:r w:rsidRPr="002D42BA">
        <w:t>capítulo entrega al lector un análisis del mercado actual en el área de Desarrollo de Software para la Población con Limitaciones Cognitivas, encontrará un análisis de la Demanda, de Los Competidores y su oferta, además se explicara el proceso para hallar el valor del producto y las técnicas a implementar para su comercialización.</w:t>
      </w:r>
    </w:p>
    <w:p w14:paraId="2449C2A0" w14:textId="428BDA1C" w:rsidR="00700781" w:rsidRPr="002D42BA" w:rsidRDefault="00700781" w:rsidP="00700781">
      <w:pPr>
        <w:pStyle w:val="Incontec"/>
        <w:ind w:firstLine="720"/>
      </w:pPr>
      <w:r w:rsidRPr="002D42BA">
        <w:rPr>
          <w:b/>
        </w:rPr>
        <w:t>Análisis Financiero</w:t>
      </w:r>
      <w:r w:rsidRPr="002D42BA">
        <w:t>:</w:t>
      </w:r>
    </w:p>
    <w:p w14:paraId="0A3B30AD" w14:textId="032382EB" w:rsidR="00700781" w:rsidRPr="002D42BA" w:rsidRDefault="00700781" w:rsidP="00700781">
      <w:pPr>
        <w:pStyle w:val="Incontec"/>
      </w:pPr>
      <w:r w:rsidRPr="002D42BA">
        <w:t xml:space="preserve">Este </w:t>
      </w:r>
      <w:r w:rsidR="002D42BA" w:rsidRPr="002D42BA">
        <w:t>sub-</w:t>
      </w:r>
      <w:r w:rsidRPr="002D42BA">
        <w:t xml:space="preserve">capítulo se enfoca en determinar la viabilidad del negocio </w:t>
      </w:r>
      <w:r w:rsidR="002D42BA" w:rsidRPr="002D42BA">
        <w:t>en el, él lector encontrara s</w:t>
      </w:r>
      <w:r w:rsidRPr="002D42BA">
        <w:t>iguientes estados financieros</w:t>
      </w:r>
      <w:r w:rsidR="002D42BA" w:rsidRPr="002D42BA">
        <w:t xml:space="preserve"> como</w:t>
      </w:r>
      <w:r w:rsidRPr="002D42BA">
        <w:t>:</w:t>
      </w:r>
    </w:p>
    <w:p w14:paraId="1BC721C9" w14:textId="4C21D1BF" w:rsidR="00700781" w:rsidRPr="002D42BA" w:rsidRDefault="002D42BA" w:rsidP="002D42BA">
      <w:pPr>
        <w:pStyle w:val="Incontec"/>
        <w:numPr>
          <w:ilvl w:val="0"/>
          <w:numId w:val="18"/>
        </w:numPr>
      </w:pPr>
      <w:r w:rsidRPr="002D42BA">
        <w:t>Inversión</w:t>
      </w:r>
      <w:r w:rsidR="00700781" w:rsidRPr="002D42BA">
        <w:t xml:space="preserve"> Inicial</w:t>
      </w:r>
    </w:p>
    <w:p w14:paraId="4167D3B1" w14:textId="45136411" w:rsidR="00700781" w:rsidRPr="002D42BA" w:rsidRDefault="00700781" w:rsidP="002D42BA">
      <w:pPr>
        <w:pStyle w:val="Incontec"/>
        <w:numPr>
          <w:ilvl w:val="0"/>
          <w:numId w:val="18"/>
        </w:numPr>
      </w:pPr>
      <w:r w:rsidRPr="002D42BA">
        <w:t>Costos Directos</w:t>
      </w:r>
    </w:p>
    <w:p w14:paraId="47310591" w14:textId="039586FE" w:rsidR="00700781" w:rsidRPr="002D42BA" w:rsidRDefault="00700781" w:rsidP="002D42BA">
      <w:pPr>
        <w:pStyle w:val="Incontec"/>
        <w:numPr>
          <w:ilvl w:val="0"/>
          <w:numId w:val="18"/>
        </w:numPr>
      </w:pPr>
      <w:r w:rsidRPr="002D42BA">
        <w:t>Costos Fijos</w:t>
      </w:r>
    </w:p>
    <w:p w14:paraId="3EAF6477" w14:textId="36282A2B" w:rsidR="00700781" w:rsidRPr="002D42BA" w:rsidRDefault="00700781" w:rsidP="002D42BA">
      <w:pPr>
        <w:pStyle w:val="Incontec"/>
        <w:numPr>
          <w:ilvl w:val="0"/>
          <w:numId w:val="18"/>
        </w:numPr>
      </w:pPr>
      <w:r w:rsidRPr="002D42BA">
        <w:t>Gastos Generales</w:t>
      </w:r>
    </w:p>
    <w:p w14:paraId="69AE0C6F" w14:textId="0EE8345B" w:rsidR="00700781" w:rsidRPr="002D42BA" w:rsidRDefault="00700781" w:rsidP="002D42BA">
      <w:pPr>
        <w:pStyle w:val="Incontec"/>
        <w:numPr>
          <w:ilvl w:val="0"/>
          <w:numId w:val="18"/>
        </w:numPr>
      </w:pPr>
      <w:r w:rsidRPr="002D42BA">
        <w:t>Ingresos</w:t>
      </w:r>
    </w:p>
    <w:p w14:paraId="51D90D83" w14:textId="6509E18B" w:rsidR="00700781" w:rsidRPr="002D42BA" w:rsidRDefault="00700781" w:rsidP="002D42BA">
      <w:pPr>
        <w:pStyle w:val="Incontec"/>
        <w:numPr>
          <w:ilvl w:val="0"/>
          <w:numId w:val="18"/>
        </w:numPr>
      </w:pPr>
      <w:r w:rsidRPr="002D42BA">
        <w:t>Egresos</w:t>
      </w:r>
    </w:p>
    <w:p w14:paraId="4EA6835A" w14:textId="41FF71E9" w:rsidR="00700781" w:rsidRPr="002D42BA" w:rsidRDefault="00700781" w:rsidP="002D42BA">
      <w:pPr>
        <w:pStyle w:val="Incontec"/>
        <w:numPr>
          <w:ilvl w:val="0"/>
          <w:numId w:val="18"/>
        </w:numPr>
      </w:pPr>
      <w:r w:rsidRPr="002D42BA">
        <w:t>Flujo de Caja</w:t>
      </w:r>
    </w:p>
    <w:p w14:paraId="2E31A7CF" w14:textId="542386FD" w:rsidR="00700781" w:rsidRPr="002D42BA" w:rsidDel="001E61DE" w:rsidRDefault="00700781" w:rsidP="00700781">
      <w:pPr>
        <w:rPr>
          <w:del w:id="216" w:author="andres camilo santana bohorquez" w:date="2017-02-15T05:45:00Z"/>
          <w:sz w:val="24"/>
          <w:szCs w:val="24"/>
        </w:rPr>
      </w:pPr>
    </w:p>
    <w:p w14:paraId="6DF3F1B0" w14:textId="71FE8095" w:rsidR="00700781" w:rsidRPr="002D42BA" w:rsidDel="001E61DE" w:rsidRDefault="00700781" w:rsidP="00700781">
      <w:pPr>
        <w:rPr>
          <w:del w:id="217" w:author="andres camilo santana bohorquez" w:date="2017-02-15T05:45:00Z"/>
          <w:sz w:val="24"/>
          <w:szCs w:val="24"/>
        </w:rPr>
      </w:pPr>
    </w:p>
    <w:p w14:paraId="22A9422F" w14:textId="757627F0" w:rsidR="002D42BA" w:rsidRPr="002D42BA" w:rsidRDefault="002D42BA" w:rsidP="002D42BA">
      <w:pPr>
        <w:pStyle w:val="Incontec"/>
        <w:ind w:firstLine="720"/>
        <w:rPr>
          <w:b/>
        </w:rPr>
      </w:pPr>
      <w:r w:rsidRPr="002D42BA">
        <w:rPr>
          <w:b/>
        </w:rPr>
        <w:t>Análisis de Riesgos:</w:t>
      </w:r>
    </w:p>
    <w:p w14:paraId="4F4DEF46" w14:textId="77777777" w:rsidR="002D42BA" w:rsidRPr="002D42BA" w:rsidRDefault="002D42BA" w:rsidP="00700781">
      <w:pPr>
        <w:rPr>
          <w:sz w:val="24"/>
          <w:szCs w:val="24"/>
        </w:rPr>
      </w:pPr>
    </w:p>
    <w:p w14:paraId="2D05E742" w14:textId="011F60B3"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sdt>
        <w:sdtPr>
          <w:id w:val="1424458633"/>
          <w:citation/>
        </w:sdtPr>
        <w:sdtContent>
          <w:r w:rsidR="00261C9F" w:rsidRPr="00261C9F">
            <w:fldChar w:fldCharType="begin"/>
          </w:r>
          <w:r w:rsidR="00261C9F" w:rsidRPr="00261C9F">
            <w:instrText xml:space="preserve"> CITATION DGI16 \l 9226 </w:instrText>
          </w:r>
          <w:r w:rsidR="00261C9F" w:rsidRPr="00261C9F">
            <w:fldChar w:fldCharType="separate"/>
          </w:r>
          <w:r w:rsidR="00643776">
            <w:rPr>
              <w:noProof/>
            </w:rPr>
            <w:t>(30)</w:t>
          </w:r>
          <w:r w:rsidR="00261C9F" w:rsidRPr="00261C9F">
            <w:fldChar w:fldCharType="end"/>
          </w:r>
        </w:sdtContent>
      </w:sdt>
      <w:r w:rsidR="00261C9F" w:rsidRPr="00261C9F">
        <w:t>, como mecanismos para determinar y cuantificar los riesgos existentes.</w:t>
      </w:r>
    </w:p>
    <w:p w14:paraId="339D5086" w14:textId="72A40A24" w:rsidR="00261C9F" w:rsidDel="001E61DE" w:rsidRDefault="00261C9F">
      <w:pPr>
        <w:pStyle w:val="Incontec"/>
        <w:rPr>
          <w:del w:id="218" w:author="andres camilo santana bohorquez" w:date="2017-02-15T05:45:00Z"/>
        </w:rPr>
        <w:pPrChange w:id="219" w:author="andres camilo santana bohorquez" w:date="2017-02-15T05:45:00Z">
          <w:pPr/>
        </w:pPrChange>
      </w:pPr>
    </w:p>
    <w:p w14:paraId="1A50D458" w14:textId="4B97CAD1" w:rsidR="00261C9F" w:rsidDel="001E61DE" w:rsidRDefault="00261C9F">
      <w:pPr>
        <w:pStyle w:val="Incontec"/>
        <w:rPr>
          <w:del w:id="220" w:author="andres camilo santana bohorquez" w:date="2017-02-15T05:45:00Z"/>
        </w:rPr>
        <w:pPrChange w:id="221" w:author="andres camilo santana bohorquez" w:date="2017-02-15T05:45:00Z">
          <w:pPr/>
        </w:pPrChange>
      </w:pPr>
    </w:p>
    <w:p w14:paraId="3606D489" w14:textId="194C82FA" w:rsidR="00261C9F" w:rsidDel="001E61DE" w:rsidRDefault="00261C9F">
      <w:pPr>
        <w:pStyle w:val="Incontec"/>
        <w:rPr>
          <w:del w:id="222" w:author="andres camilo santana bohorquez" w:date="2017-02-15T05:45:00Z"/>
        </w:rPr>
        <w:pPrChange w:id="223" w:author="andres camilo santana bohorquez" w:date="2017-02-15T05:45:00Z">
          <w:pPr/>
        </w:pPrChange>
      </w:pPr>
    </w:p>
    <w:p w14:paraId="3F146529" w14:textId="27497C80" w:rsidR="00261C9F" w:rsidDel="001E61DE" w:rsidRDefault="00261C9F">
      <w:pPr>
        <w:pStyle w:val="Incontec"/>
        <w:rPr>
          <w:del w:id="224" w:author="andres camilo santana bohorquez" w:date="2017-02-15T05:45:00Z"/>
        </w:rPr>
        <w:pPrChange w:id="225" w:author="andres camilo santana bohorquez" w:date="2017-02-15T05:45:00Z">
          <w:pPr/>
        </w:pPrChange>
      </w:pPr>
    </w:p>
    <w:p w14:paraId="0C79A420" w14:textId="4939FF82" w:rsidR="00261C9F" w:rsidDel="001E61DE" w:rsidRDefault="00261C9F">
      <w:pPr>
        <w:pStyle w:val="Incontec"/>
        <w:rPr>
          <w:del w:id="226" w:author="andres camilo santana bohorquez" w:date="2017-02-15T05:45:00Z"/>
        </w:rPr>
        <w:pPrChange w:id="227" w:author="andres camilo santana bohorquez" w:date="2017-02-15T05:45:00Z">
          <w:pPr/>
        </w:pPrChange>
      </w:pPr>
    </w:p>
    <w:p w14:paraId="319A0504" w14:textId="510C033B" w:rsidR="00261C9F" w:rsidDel="001E61DE" w:rsidRDefault="00261C9F">
      <w:pPr>
        <w:pStyle w:val="Incontec"/>
        <w:rPr>
          <w:del w:id="228" w:author="andres camilo santana bohorquez" w:date="2017-02-15T05:45:00Z"/>
        </w:rPr>
        <w:pPrChange w:id="229" w:author="andres camilo santana bohorquez" w:date="2017-02-15T05:45:00Z">
          <w:pPr/>
        </w:pPrChange>
      </w:pPr>
    </w:p>
    <w:p w14:paraId="7CBF366D" w14:textId="54E4C294" w:rsidR="00261C9F" w:rsidDel="001E61DE" w:rsidRDefault="00261C9F">
      <w:pPr>
        <w:pStyle w:val="Incontec"/>
        <w:rPr>
          <w:del w:id="230" w:author="andres camilo santana bohorquez" w:date="2017-02-15T05:45:00Z"/>
        </w:rPr>
        <w:pPrChange w:id="231" w:author="andres camilo santana bohorquez" w:date="2017-02-15T05:45:00Z">
          <w:pPr/>
        </w:pPrChange>
      </w:pPr>
    </w:p>
    <w:p w14:paraId="4E97FAD8" w14:textId="670980EE" w:rsidR="00261C9F" w:rsidDel="001E61DE" w:rsidRDefault="00261C9F">
      <w:pPr>
        <w:pStyle w:val="Incontec"/>
        <w:rPr>
          <w:del w:id="232" w:author="andres camilo santana bohorquez" w:date="2017-02-15T05:45:00Z"/>
        </w:rPr>
        <w:pPrChange w:id="233" w:author="andres camilo santana bohorquez" w:date="2017-02-15T05:45:00Z">
          <w:pPr/>
        </w:pPrChange>
      </w:pPr>
    </w:p>
    <w:p w14:paraId="377F0510" w14:textId="1A26058F" w:rsidR="00261C9F" w:rsidDel="001E61DE" w:rsidRDefault="00261C9F">
      <w:pPr>
        <w:pStyle w:val="Incontec"/>
        <w:rPr>
          <w:del w:id="234" w:author="andres camilo santana bohorquez" w:date="2017-02-15T05:45:00Z"/>
        </w:rPr>
        <w:pPrChange w:id="235" w:author="andres camilo santana bohorquez" w:date="2017-02-15T05:45:00Z">
          <w:pPr/>
        </w:pPrChange>
      </w:pPr>
    </w:p>
    <w:p w14:paraId="1EF2136D" w14:textId="77777777" w:rsidR="00261C9F" w:rsidRDefault="00261C9F">
      <w:pPr>
        <w:pStyle w:val="Incontec"/>
        <w:pPrChange w:id="236" w:author="andres camilo santana bohorquez" w:date="2017-02-15T05:45:00Z">
          <w:pPr/>
        </w:pPrChange>
      </w:pPr>
    </w:p>
    <w:p w14:paraId="47E0038E" w14:textId="77777777" w:rsidR="00261C9F" w:rsidRPr="00261C9F" w:rsidRDefault="00261C9F">
      <w:pPr>
        <w:pStyle w:val="Incontec"/>
        <w:pPrChange w:id="237" w:author="andres camilo santana bohorquez" w:date="2017-02-15T05:45:00Z">
          <w:pPr/>
        </w:pPrChange>
      </w:pPr>
    </w:p>
    <w:p w14:paraId="6056CF59" w14:textId="77777777" w:rsidR="002D42BA" w:rsidRDefault="002D42BA" w:rsidP="002D42BA"/>
    <w:p w14:paraId="4662A9E3" w14:textId="186F1ADF" w:rsidR="00D30904" w:rsidRPr="00CE5512" w:rsidRDefault="005E09E3" w:rsidP="00066B8A">
      <w:pPr>
        <w:pStyle w:val="Prrafodelista"/>
        <w:numPr>
          <w:ilvl w:val="1"/>
          <w:numId w:val="1"/>
        </w:numPr>
        <w:outlineLvl w:val="1"/>
        <w:rPr>
          <w:rFonts w:ascii="LM Roman 10" w:hAnsi="LM Roman 10" w:cs="Times New Roman"/>
          <w:sz w:val="28"/>
          <w:szCs w:val="28"/>
        </w:rPr>
      </w:pPr>
      <w:bookmarkStart w:id="238" w:name="_Toc474915001"/>
      <w:r>
        <w:rPr>
          <w:rFonts w:ascii="LM Roman 10" w:hAnsi="LM Roman 10" w:cs="Times New Roman"/>
          <w:sz w:val="28"/>
          <w:szCs w:val="28"/>
        </w:rPr>
        <w:t>ESTUDIO TÉCNICO</w:t>
      </w:r>
      <w:bookmarkEnd w:id="238"/>
      <w:r>
        <w:rPr>
          <w:rFonts w:ascii="LM Roman 10" w:hAnsi="LM Roman 10" w:cs="Times New Roman"/>
          <w:sz w:val="28"/>
          <w:szCs w:val="28"/>
        </w:rPr>
        <w:t xml:space="preserve"> </w:t>
      </w:r>
    </w:p>
    <w:p w14:paraId="59ED5F75" w14:textId="7C433873" w:rsidR="008C7B70" w:rsidRPr="00A97076" w:rsidRDefault="00D66B6D" w:rsidP="00F12A4C">
      <w:pPr>
        <w:pStyle w:val="Incontec"/>
        <w:rPr>
          <w:rFonts w:cs="Times New Roman"/>
        </w:rPr>
      </w:pPr>
      <w:r w:rsidRPr="00A97076">
        <w:rPr>
          <w:rFonts w:cs="Times New Roman"/>
        </w:rPr>
        <w:t>“Está garantizado que las empresas que d</w:t>
      </w:r>
      <w:r w:rsidR="00F260F4" w:rsidRPr="00A97076">
        <w:rPr>
          <w:rFonts w:cs="Times New Roman"/>
        </w:rPr>
        <w:t>isponen de una declaración explí</w:t>
      </w:r>
      <w:r w:rsidRPr="00A97076">
        <w:rPr>
          <w:rFonts w:cs="Times New Roman"/>
        </w:rPr>
        <w:t>cita y compartida (tanto con clientes como con empleados) de su misión, visión y valores orientan mejor sus acciones de marketing y afrontan de forma óptima sus imprevistos.”</w:t>
      </w:r>
      <w:sdt>
        <w:sdtPr>
          <w:rPr>
            <w:rFonts w:cs="Times New Roman"/>
          </w:rPr>
          <w:id w:val="1657572494"/>
          <w:citation/>
        </w:sdtPr>
        <w:sdtContent>
          <w:r w:rsidRPr="00A97076">
            <w:rPr>
              <w:rFonts w:cs="Times New Roman"/>
            </w:rPr>
            <w:fldChar w:fldCharType="begin"/>
          </w:r>
          <w:r w:rsidRPr="00A97076">
            <w:rPr>
              <w:rFonts w:cs="Times New Roman"/>
            </w:rPr>
            <w:instrText xml:space="preserve"> CITATION Esp12 \l 9226 </w:instrText>
          </w:r>
          <w:r w:rsidRPr="00A97076">
            <w:rPr>
              <w:rFonts w:cs="Times New Roman"/>
            </w:rPr>
            <w:fldChar w:fldCharType="separate"/>
          </w:r>
          <w:r w:rsidR="00643776">
            <w:rPr>
              <w:rFonts w:cs="Times New Roman"/>
              <w:noProof/>
            </w:rPr>
            <w:t xml:space="preserve"> </w:t>
          </w:r>
          <w:r w:rsidR="00643776" w:rsidRPr="00643776">
            <w:rPr>
              <w:rFonts w:cs="Times New Roman"/>
              <w:noProof/>
            </w:rPr>
            <w:t>(31)</w:t>
          </w:r>
          <w:r w:rsidRPr="00A97076">
            <w:rPr>
              <w:rFonts w:cs="Times New Roman"/>
            </w:rPr>
            <w:fldChar w:fldCharType="end"/>
          </w:r>
        </w:sdtContent>
      </w:sdt>
    </w:p>
    <w:p w14:paraId="58CF39D9" w14:textId="16AEBCB1" w:rsidR="008C7B70" w:rsidRDefault="008C7B70" w:rsidP="00F12A4C">
      <w:pPr>
        <w:pStyle w:val="Incontec"/>
        <w:rPr>
          <w:rFonts w:cs="Times New Roman"/>
        </w:rPr>
      </w:pPr>
      <w:r w:rsidRPr="00A97076">
        <w:rPr>
          <w:rFonts w:cs="Times New Roman"/>
        </w:rPr>
        <w:t>Por esta razón</w:t>
      </w:r>
      <w:r w:rsidR="00F260F4" w:rsidRPr="00A97076">
        <w:rPr>
          <w:rFonts w:cs="Times New Roman"/>
        </w:rPr>
        <w:t>,</w:t>
      </w:r>
      <w:r w:rsidRPr="00A97076">
        <w:rPr>
          <w:rFonts w:cs="Times New Roman"/>
        </w:rPr>
        <w:t xml:space="preserve"> a continuación se presenta</w:t>
      </w:r>
      <w:r w:rsidR="00F260F4" w:rsidRPr="00A97076">
        <w:rPr>
          <w:rFonts w:cs="Times New Roman"/>
        </w:rPr>
        <w:t>n</w:t>
      </w:r>
      <w:r w:rsidRPr="00A97076">
        <w:rPr>
          <w:rFonts w:cs="Times New Roman"/>
        </w:rPr>
        <w:t xml:space="preserve"> los pilares fundamentales de cualquier organización:</w:t>
      </w:r>
    </w:p>
    <w:p w14:paraId="39D99674" w14:textId="77777777" w:rsidR="000D1054" w:rsidRDefault="000D1054" w:rsidP="000D1054"/>
    <w:p w14:paraId="7313C47A" w14:textId="30D4D05A" w:rsidR="0090583F" w:rsidRPr="00102649" w:rsidRDefault="0090583F" w:rsidP="00B43D6F">
      <w:pPr>
        <w:pStyle w:val="Incontec"/>
        <w:numPr>
          <w:ilvl w:val="2"/>
          <w:numId w:val="1"/>
        </w:numPr>
        <w:outlineLvl w:val="2"/>
        <w:rPr>
          <w:rFonts w:cs="Times New Roman"/>
        </w:rPr>
      </w:pPr>
      <w:bookmarkStart w:id="239" w:name="_Toc474915002"/>
      <w:r w:rsidRPr="0090583F">
        <w:rPr>
          <w:rFonts w:cs="Times New Roman"/>
          <w:szCs w:val="28"/>
        </w:rPr>
        <w:t>Tamaño</w:t>
      </w:r>
      <w:bookmarkEnd w:id="239"/>
    </w:p>
    <w:p w14:paraId="5865746E" w14:textId="77777777" w:rsidR="0090583F" w:rsidRPr="00102649" w:rsidRDefault="0090583F" w:rsidP="0090583F">
      <w:pPr>
        <w:pStyle w:val="Incontec"/>
        <w:rPr>
          <w:rFonts w:cs="Times New Roman"/>
        </w:rPr>
      </w:pPr>
    </w:p>
    <w:p w14:paraId="5AD163CE" w14:textId="5610588F" w:rsidR="005201D7" w:rsidRPr="005201D7" w:rsidRDefault="0090583F" w:rsidP="005201D7">
      <w:pPr>
        <w:pStyle w:val="Incontec"/>
      </w:pPr>
      <w:r w:rsidRPr="00102649">
        <w:rPr>
          <w:rFonts w:cs="Times New Roman"/>
        </w:rPr>
        <w:t>El tamaño de la empresa es determinado por la Ley 590 del 2000</w:t>
      </w:r>
      <w:r w:rsidR="000A2E4F">
        <w:rPr>
          <w:rFonts w:cs="Times New Roman"/>
        </w:rPr>
        <w:t xml:space="preserve"> </w:t>
      </w:r>
      <w:r w:rsidRPr="00102649">
        <w:rPr>
          <w:rFonts w:cs="Times New Roman"/>
        </w:rPr>
        <w:t xml:space="preserve"> expedida por el congreso colombiano</w:t>
      </w:r>
      <w:r w:rsidR="000A2E4F">
        <w:rPr>
          <w:rFonts w:cs="Times New Roman"/>
        </w:rPr>
        <w:t xml:space="preserve"> </w:t>
      </w:r>
      <w:sdt>
        <w:sdtPr>
          <w:rPr>
            <w:rFonts w:cs="Times New Roman"/>
          </w:rPr>
          <w:id w:val="-1391801262"/>
          <w:citation/>
        </w:sdtPr>
        <w:sdtContent>
          <w:r w:rsidR="000A2E4F">
            <w:rPr>
              <w:rFonts w:cs="Times New Roman"/>
            </w:rPr>
            <w:fldChar w:fldCharType="begin"/>
          </w:r>
          <w:r w:rsidR="000A2E4F">
            <w:rPr>
              <w:rFonts w:cs="Times New Roman"/>
            </w:rPr>
            <w:instrText xml:space="preserve"> CITATION ElC00 \l 9226 </w:instrText>
          </w:r>
          <w:r w:rsidR="000A2E4F">
            <w:rPr>
              <w:rFonts w:cs="Times New Roman"/>
            </w:rPr>
            <w:fldChar w:fldCharType="separate"/>
          </w:r>
          <w:r w:rsidR="00643776" w:rsidRPr="00643776">
            <w:rPr>
              <w:rFonts w:cs="Times New Roman"/>
              <w:noProof/>
            </w:rPr>
            <w:t>(32)</w:t>
          </w:r>
          <w:r w:rsidR="000A2E4F">
            <w:rPr>
              <w:rFonts w:cs="Times New Roman"/>
            </w:rPr>
            <w:fldChar w:fldCharType="end"/>
          </w:r>
        </w:sdtContent>
      </w:sdt>
      <w:r w:rsidRPr="00102649">
        <w:rPr>
          <w:rFonts w:cs="Times New Roman"/>
        </w:rPr>
        <w:t xml:space="preserve">, </w:t>
      </w:r>
      <w:bookmarkStart w:id="240" w:name="_44sinio" w:colFirst="0" w:colLast="0"/>
      <w:bookmarkEnd w:id="240"/>
      <w:r w:rsidR="000A2E4F">
        <w:rPr>
          <w:rFonts w:cs="Times New Roman"/>
        </w:rPr>
        <w:t>IncluSoft</w:t>
      </w:r>
      <w:r w:rsidR="00F165AF">
        <w:rPr>
          <w:rFonts w:cs="Times New Roman"/>
        </w:rPr>
        <w:t xml:space="preserve"> </w:t>
      </w:r>
      <w:r w:rsidR="000A2E4F">
        <w:rPr>
          <w:rFonts w:cs="Times New Roman"/>
        </w:rPr>
        <w:t>se considera como una</w:t>
      </w:r>
      <w:r w:rsidR="00F165AF">
        <w:rPr>
          <w:rFonts w:cs="Times New Roman"/>
        </w:rPr>
        <w:t xml:space="preserve"> Micro-Empresa </w:t>
      </w:r>
      <w:r w:rsidR="005201D7">
        <w:rPr>
          <w:rFonts w:cs="Times New Roman"/>
        </w:rPr>
        <w:t xml:space="preserve">según el </w:t>
      </w:r>
      <w:r w:rsidR="000A2E4F">
        <w:rPr>
          <w:rFonts w:cs="Times New Roman"/>
        </w:rPr>
        <w:t>artículo</w:t>
      </w:r>
      <w:r w:rsidR="005201D7">
        <w:rPr>
          <w:rFonts w:cs="Times New Roman"/>
        </w:rPr>
        <w:t xml:space="preserve"> 2 de la misma ley ya </w:t>
      </w:r>
      <w:r w:rsidR="000A2E4F">
        <w:rPr>
          <w:rFonts w:cs="Times New Roman"/>
        </w:rPr>
        <w:t xml:space="preserve">que al no contar con una planta de personal mayor a </w:t>
      </w:r>
      <w:r w:rsidR="000A2E4F">
        <w:rPr>
          <w:rFonts w:cs="Times New Roman"/>
        </w:rPr>
        <w:lastRenderedPageBreak/>
        <w:t>11 trabajadores y</w:t>
      </w:r>
      <w:r w:rsidR="005201D7">
        <w:rPr>
          <w:rFonts w:cs="Times New Roman"/>
        </w:rPr>
        <w:t xml:space="preserve"> sus ingresos activos no superan los 501 salarios </w:t>
      </w:r>
      <w:r w:rsidR="005201D7" w:rsidRPr="005201D7">
        <w:t>mínimos mensuales legales vigentes</w:t>
      </w:r>
      <w:r w:rsidR="005201D7">
        <w:t xml:space="preserve"> ($ </w:t>
      </w:r>
      <w:r w:rsidR="005201D7" w:rsidRPr="005201D7">
        <w:t>35</w:t>
      </w:r>
      <w:r w:rsidR="005201D7">
        <w:t>’</w:t>
      </w:r>
      <w:r w:rsidR="005201D7" w:rsidRPr="005201D7">
        <w:t>162</w:t>
      </w:r>
      <w:r w:rsidR="005201D7">
        <w:t>.</w:t>
      </w:r>
      <w:r w:rsidR="005201D7" w:rsidRPr="005201D7">
        <w:t>205</w:t>
      </w:r>
      <w:r w:rsidR="005201D7">
        <w:t>)</w:t>
      </w:r>
      <w:r w:rsidR="000A2E4F">
        <w:t xml:space="preserve"> se considera como una MIPYME.</w:t>
      </w:r>
    </w:p>
    <w:p w14:paraId="3D199C93" w14:textId="685B619C" w:rsidR="000A2E4F" w:rsidRDefault="000A2E4F" w:rsidP="000A2E4F">
      <w:pPr>
        <w:pStyle w:val="Incontec"/>
        <w:rPr>
          <w:rFonts w:cs="Times New Roman"/>
          <w:b/>
          <w:bCs/>
        </w:rPr>
      </w:pPr>
      <w:r w:rsidRPr="000A2E4F">
        <w:rPr>
          <w:rFonts w:cs="Times New Roman"/>
          <w:b/>
          <w:bCs/>
        </w:rPr>
        <w:t>¿Qué beneficios directos reciben las pequeñas empresas nuevas?</w:t>
      </w:r>
    </w:p>
    <w:p w14:paraId="5BEB721B" w14:textId="77777777" w:rsidR="003E0A5A" w:rsidRDefault="003E0A5A" w:rsidP="003E0A5A"/>
    <w:p w14:paraId="08AB1293" w14:textId="5C9882D0" w:rsidR="003E0A5A" w:rsidRPr="003E0A5A" w:rsidRDefault="003E0A5A" w:rsidP="003E0A5A">
      <w:pPr>
        <w:pStyle w:val="Incontec"/>
        <w:rPr>
          <w:rFonts w:ascii="Cambria" w:eastAsia="Cambria" w:hAnsi="Cambria" w:cs="Cambria"/>
          <w:color w:val="000000"/>
          <w:sz w:val="22"/>
          <w:szCs w:val="22"/>
        </w:rPr>
      </w:pPr>
      <w:r w:rsidRPr="0018414A">
        <w:t xml:space="preserve">Según el ministerio de Trabajo </w:t>
      </w:r>
      <w:sdt>
        <w:sdtPr>
          <w:id w:val="1471325406"/>
          <w:citation/>
        </w:sdtPr>
        <w:sdtContent>
          <w:r w:rsidRPr="0018414A">
            <w:fldChar w:fldCharType="begin"/>
          </w:r>
          <w:r w:rsidRPr="0018414A">
            <w:instrText xml:space="preserve"> CITATION MIN161 \l 9226 </w:instrText>
          </w:r>
          <w:r w:rsidRPr="0018414A">
            <w:fldChar w:fldCharType="separate"/>
          </w:r>
          <w:r w:rsidR="00643776">
            <w:rPr>
              <w:noProof/>
            </w:rPr>
            <w:t>(33)</w:t>
          </w:r>
          <w:r w:rsidRPr="0018414A">
            <w:fldChar w:fldCharType="end"/>
          </w:r>
        </w:sdtContent>
      </w:sdt>
      <w:r w:rsidRPr="0018414A">
        <w:t xml:space="preserve"> los  </w:t>
      </w:r>
      <w:r w:rsidRPr="0018414A">
        <w:rPr>
          <w:rFonts w:eastAsia="Cambria" w:cs="Cambria"/>
          <w:color w:val="000000"/>
        </w:rPr>
        <w:t>Beneficios para nuevas pequeñas empresas y para aquellas que se formalicen</w:t>
      </w:r>
      <w:r w:rsidRPr="0018414A">
        <w:t xml:space="preserve"> son los siguientes</w:t>
      </w:r>
      <w:r>
        <w:t xml:space="preserve">: </w:t>
      </w:r>
    </w:p>
    <w:p w14:paraId="7285562A" w14:textId="48809A45" w:rsidR="003E0A5A" w:rsidRPr="003E0A5A" w:rsidRDefault="003E0A5A" w:rsidP="003E0A5A">
      <w:pPr>
        <w:pStyle w:val="Incontec"/>
      </w:pPr>
    </w:p>
    <w:p w14:paraId="0A76BD4D" w14:textId="77777777" w:rsidR="000A2E4F" w:rsidRPr="000A2E4F" w:rsidRDefault="000A2E4F" w:rsidP="003E0A5A">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0848EACC" w14:textId="77777777" w:rsidR="000A2E4F" w:rsidRPr="000A2E4F" w:rsidRDefault="000A2E4F" w:rsidP="003E0A5A">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706453F2" w14:textId="77777777" w:rsidR="000A2E4F" w:rsidRPr="000A2E4F" w:rsidRDefault="000A2E4F" w:rsidP="003E0A5A">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53F561D3" w14:textId="6241D7B7" w:rsidR="000A2E4F" w:rsidRDefault="000A2E4F" w:rsidP="003E0A5A">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33B696C0" w14:textId="77777777" w:rsidR="000A2E4F" w:rsidRDefault="000A2E4F" w:rsidP="000A2E4F"/>
    <w:p w14:paraId="7EC20E00" w14:textId="77777777" w:rsidR="000A2E4F" w:rsidRPr="000A2E4F" w:rsidRDefault="000A2E4F" w:rsidP="000A2E4F"/>
    <w:p w14:paraId="6E82E85C" w14:textId="7860A3AD" w:rsidR="0018414A" w:rsidRDefault="0018414A" w:rsidP="003C2B75">
      <w:pPr>
        <w:pStyle w:val="Incontec"/>
        <w:ind w:firstLine="720"/>
        <w:rPr>
          <w:rFonts w:eastAsia="Arial" w:cs="Times New Roman"/>
        </w:rPr>
      </w:pPr>
      <w:r w:rsidRPr="00102649">
        <w:rPr>
          <w:rFonts w:eastAsia="Arial" w:cs="Times New Roman"/>
        </w:rPr>
        <w:t xml:space="preserve">Listado De </w:t>
      </w:r>
      <w:r w:rsidR="003C2B75">
        <w:rPr>
          <w:rFonts w:eastAsia="Arial" w:cs="Times New Roman"/>
        </w:rPr>
        <w:t>Componentes</w:t>
      </w:r>
      <w:r w:rsidRPr="00102649">
        <w:rPr>
          <w:rFonts w:eastAsia="Arial" w:cs="Times New Roman"/>
        </w:rPr>
        <w:t>.</w:t>
      </w:r>
    </w:p>
    <w:p w14:paraId="2F18F381" w14:textId="7A7E58BA" w:rsidR="0018414A" w:rsidRPr="003C2B75" w:rsidRDefault="0018414A" w:rsidP="0018414A">
      <w:pPr>
        <w:pStyle w:val="Incontec"/>
        <w:rPr>
          <w:rFonts w:cs="Times New Roman"/>
        </w:rPr>
      </w:pPr>
      <w:r w:rsidRPr="003C2B75">
        <w:rPr>
          <w:rFonts w:eastAsia="Arial" w:cs="Times New Roman"/>
        </w:rPr>
        <w:t xml:space="preserve">Los elementos necesarios para </w:t>
      </w:r>
      <w:r w:rsidR="003C2B75" w:rsidRPr="003C2B75">
        <w:rPr>
          <w:rFonts w:eastAsia="Arial" w:cs="Times New Roman"/>
        </w:rPr>
        <w:t xml:space="preserve">la ejecución </w:t>
      </w:r>
      <w:r w:rsidRPr="003C2B75">
        <w:rPr>
          <w:rFonts w:eastAsia="Arial" w:cs="Times New Roman"/>
        </w:rPr>
        <w:t>el proyecto son los siguientes:</w:t>
      </w:r>
    </w:p>
    <w:p w14:paraId="6B426CDC" w14:textId="77777777" w:rsidR="0018414A" w:rsidRPr="003C2B75" w:rsidRDefault="0018414A" w:rsidP="0018414A">
      <w:pPr>
        <w:pStyle w:val="Incontec"/>
        <w:rPr>
          <w:rFonts w:cs="Times New Roman"/>
          <w:b/>
          <w:i/>
        </w:rPr>
      </w:pPr>
      <w:r w:rsidRPr="003C2B75">
        <w:rPr>
          <w:rFonts w:eastAsia="Arial" w:cs="Times New Roman"/>
          <w:b/>
          <w:i/>
        </w:rPr>
        <w:lastRenderedPageBreak/>
        <w:t>Para el proceso de desarrollo:</w:t>
      </w:r>
    </w:p>
    <w:p w14:paraId="6E571B52" w14:textId="07FC3DC8" w:rsidR="0018414A" w:rsidRPr="003C2B75" w:rsidRDefault="0018414A" w:rsidP="003C2B75">
      <w:pPr>
        <w:pStyle w:val="Incontec"/>
        <w:ind w:firstLine="720"/>
      </w:pPr>
      <w:r w:rsidRPr="003C2B75">
        <w:rPr>
          <w:rFonts w:eastAsia="Arial"/>
        </w:rPr>
        <w:t>2 computadores.</w:t>
      </w:r>
    </w:p>
    <w:p w14:paraId="489D3044" w14:textId="6F16764B" w:rsidR="0018414A" w:rsidRPr="003C2B75" w:rsidRDefault="0018414A" w:rsidP="003C2B75">
      <w:pPr>
        <w:pStyle w:val="Incontec"/>
        <w:ind w:firstLine="720"/>
      </w:pPr>
      <w:r w:rsidRPr="003C2B75">
        <w:rPr>
          <w:rFonts w:eastAsia="Arial"/>
        </w:rPr>
        <w:t>1</w:t>
      </w:r>
      <w:r w:rsidR="009218C9" w:rsidRPr="003C2B75">
        <w:rPr>
          <w:rFonts w:eastAsia="Arial"/>
        </w:rPr>
        <w:t xml:space="preserve"> mesa</w:t>
      </w:r>
      <w:r w:rsidRPr="003C2B75">
        <w:rPr>
          <w:rFonts w:eastAsia="Arial"/>
        </w:rPr>
        <w:t xml:space="preserve"> de trabajo.</w:t>
      </w:r>
    </w:p>
    <w:p w14:paraId="3BCEAF94" w14:textId="2E6C7BB8" w:rsidR="0018414A" w:rsidRDefault="0018414A" w:rsidP="003C2B75">
      <w:pPr>
        <w:pStyle w:val="Incontec"/>
        <w:ind w:firstLine="720"/>
        <w:rPr>
          <w:rFonts w:eastAsia="Arial"/>
        </w:rPr>
      </w:pPr>
      <w:r w:rsidRPr="003C2B75">
        <w:rPr>
          <w:rFonts w:eastAsia="Arial"/>
        </w:rPr>
        <w:t>2 sillas.</w:t>
      </w:r>
    </w:p>
    <w:p w14:paraId="603F950E" w14:textId="6D1F9158" w:rsidR="003C2B75" w:rsidRDefault="003C2B75" w:rsidP="003C2B75">
      <w:pPr>
        <w:pStyle w:val="Incontec"/>
        <w:ind w:firstLine="720"/>
      </w:pPr>
      <w:r>
        <w:t>1 Licencia Unity 3D</w:t>
      </w:r>
    </w:p>
    <w:p w14:paraId="6F6E14C4" w14:textId="7FE4DF7D" w:rsidR="003C2B75" w:rsidRDefault="003C2B75" w:rsidP="003C2B75">
      <w:pPr>
        <w:pStyle w:val="Incontec"/>
        <w:ind w:firstLine="720"/>
      </w:pPr>
      <w:r>
        <w:t>1 Licencia Windows 7</w:t>
      </w:r>
    </w:p>
    <w:p w14:paraId="579CBAAC" w14:textId="77777777" w:rsidR="003D249A" w:rsidRPr="003D249A" w:rsidRDefault="003D249A" w:rsidP="003D249A"/>
    <w:p w14:paraId="141DBD27" w14:textId="3AF37700" w:rsidR="003C2B75" w:rsidRPr="003C2B75" w:rsidRDefault="003C2B75" w:rsidP="003C2B75">
      <w:pPr>
        <w:rPr>
          <w:rFonts w:ascii="LM Roman 10" w:hAnsi="LM Roman 10"/>
          <w:sz w:val="24"/>
          <w:szCs w:val="24"/>
        </w:rPr>
      </w:pPr>
      <w:r w:rsidRPr="003C2B75">
        <w:rPr>
          <w:rFonts w:ascii="LM Roman 10" w:hAnsi="LM Roman 10"/>
          <w:b/>
          <w:i/>
          <w:sz w:val="24"/>
          <w:szCs w:val="24"/>
        </w:rPr>
        <w:t>Para el proceso de Pruebas</w:t>
      </w:r>
      <w:r w:rsidRPr="003C2B75">
        <w:rPr>
          <w:rFonts w:ascii="LM Roman 10" w:hAnsi="LM Roman 10"/>
          <w:sz w:val="24"/>
          <w:szCs w:val="24"/>
        </w:rPr>
        <w:t>:</w:t>
      </w:r>
    </w:p>
    <w:p w14:paraId="260C3B78" w14:textId="257A1701" w:rsidR="003C2B75" w:rsidRDefault="003C2B75" w:rsidP="003C2B75">
      <w:pPr>
        <w:pStyle w:val="Incontec"/>
        <w:ind w:firstLine="720"/>
      </w:pPr>
      <w:r w:rsidRPr="003C2B75">
        <w:t>1 Smartphone.</w:t>
      </w:r>
    </w:p>
    <w:p w14:paraId="46F5BE3A" w14:textId="77777777" w:rsidR="00A50E1A" w:rsidRDefault="00A50E1A" w:rsidP="00A50E1A"/>
    <w:p w14:paraId="0EFC40C0" w14:textId="77777777" w:rsidR="00DC69D0" w:rsidRPr="00A50E1A" w:rsidRDefault="00DC69D0" w:rsidP="00A50E1A"/>
    <w:p w14:paraId="35E0209E" w14:textId="77777777" w:rsidR="00A50E1A" w:rsidRDefault="00A50E1A" w:rsidP="00A50E1A">
      <w:pPr>
        <w:pStyle w:val="Incontec"/>
        <w:rPr>
          <w:rFonts w:eastAsia="Arial" w:cs="Times New Roman"/>
        </w:rPr>
      </w:pPr>
      <w:r>
        <w:rPr>
          <w:rFonts w:eastAsia="Arial" w:cs="Times New Roman"/>
        </w:rPr>
        <w:t>Descripción de los Componentes Lógicos del Sistema. (Software).</w:t>
      </w:r>
    </w:p>
    <w:p w14:paraId="5C8F97E0" w14:textId="77777777" w:rsidR="00A50E1A" w:rsidRPr="00A50E1A" w:rsidRDefault="00A50E1A" w:rsidP="00A50E1A"/>
    <w:p w14:paraId="72500C43" w14:textId="77777777" w:rsidR="00A50E1A" w:rsidRDefault="00A50E1A" w:rsidP="00A50E1A"/>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A50E1A" w:rsidRPr="002D449E" w14:paraId="6DA19E90" w14:textId="77777777" w:rsidTr="00C96A61">
        <w:tc>
          <w:tcPr>
            <w:tcW w:w="1843" w:type="dxa"/>
          </w:tcPr>
          <w:p w14:paraId="03F34F65" w14:textId="77777777" w:rsidR="00A50E1A" w:rsidRPr="002D449E" w:rsidRDefault="00A50E1A" w:rsidP="00C96A61">
            <w:pPr>
              <w:pStyle w:val="Incontec"/>
              <w:rPr>
                <w:rFonts w:cs="Times New Roman"/>
                <w:sz w:val="18"/>
                <w:szCs w:val="18"/>
              </w:rPr>
            </w:pPr>
            <w:r w:rsidRPr="002D449E">
              <w:rPr>
                <w:rFonts w:eastAsia="Arial" w:cs="Times New Roman"/>
                <w:sz w:val="18"/>
                <w:szCs w:val="18"/>
              </w:rPr>
              <w:t>Elemento</w:t>
            </w:r>
          </w:p>
        </w:tc>
        <w:tc>
          <w:tcPr>
            <w:tcW w:w="992" w:type="dxa"/>
          </w:tcPr>
          <w:p w14:paraId="28397C48" w14:textId="77777777" w:rsidR="00A50E1A" w:rsidRPr="002D449E" w:rsidRDefault="00A50E1A" w:rsidP="00C96A61">
            <w:pPr>
              <w:pStyle w:val="Incontec"/>
              <w:rPr>
                <w:rFonts w:cs="Times New Roman"/>
                <w:sz w:val="18"/>
                <w:szCs w:val="18"/>
              </w:rPr>
            </w:pPr>
            <w:r w:rsidRPr="002D449E">
              <w:rPr>
                <w:rFonts w:eastAsia="Arial" w:cs="Times New Roman"/>
                <w:sz w:val="18"/>
                <w:szCs w:val="18"/>
              </w:rPr>
              <w:t>Cantidad</w:t>
            </w:r>
          </w:p>
        </w:tc>
        <w:tc>
          <w:tcPr>
            <w:tcW w:w="2552" w:type="dxa"/>
          </w:tcPr>
          <w:p w14:paraId="40619E8A" w14:textId="77777777" w:rsidR="00A50E1A" w:rsidRPr="002D449E" w:rsidRDefault="00A50E1A" w:rsidP="00C96A61">
            <w:pPr>
              <w:pStyle w:val="Incontec"/>
              <w:rPr>
                <w:rFonts w:cs="Times New Roman"/>
                <w:sz w:val="18"/>
                <w:szCs w:val="18"/>
              </w:rPr>
            </w:pPr>
            <w:r w:rsidRPr="002D449E">
              <w:rPr>
                <w:rFonts w:eastAsia="Arial" w:cs="Times New Roman"/>
                <w:sz w:val="18"/>
                <w:szCs w:val="18"/>
              </w:rPr>
              <w:t xml:space="preserve">Descripción </w:t>
            </w:r>
          </w:p>
        </w:tc>
        <w:tc>
          <w:tcPr>
            <w:tcW w:w="3118" w:type="dxa"/>
          </w:tcPr>
          <w:p w14:paraId="7C0BD970" w14:textId="77777777" w:rsidR="00A50E1A" w:rsidRPr="002D449E" w:rsidRDefault="00A50E1A" w:rsidP="00C96A61">
            <w:pPr>
              <w:pStyle w:val="Incontec"/>
              <w:rPr>
                <w:rFonts w:cs="Times New Roman"/>
                <w:sz w:val="18"/>
                <w:szCs w:val="18"/>
              </w:rPr>
            </w:pPr>
            <w:r w:rsidRPr="002D449E">
              <w:rPr>
                <w:rFonts w:eastAsia="Arial" w:cs="Times New Roman"/>
                <w:sz w:val="18"/>
                <w:szCs w:val="18"/>
              </w:rPr>
              <w:t>Uso</w:t>
            </w:r>
          </w:p>
        </w:tc>
      </w:tr>
      <w:tr w:rsidR="00A50E1A" w:rsidRPr="002D449E" w14:paraId="3E11A556" w14:textId="77777777" w:rsidTr="00C96A61">
        <w:tc>
          <w:tcPr>
            <w:tcW w:w="1843" w:type="dxa"/>
          </w:tcPr>
          <w:p w14:paraId="6C4CE455" w14:textId="77777777" w:rsidR="00A50E1A" w:rsidRPr="00CC452C" w:rsidRDefault="00A50E1A" w:rsidP="00C96A61">
            <w:pPr>
              <w:pStyle w:val="Incontec"/>
              <w:rPr>
                <w:sz w:val="18"/>
                <w:szCs w:val="18"/>
              </w:rPr>
            </w:pPr>
            <w:r w:rsidRPr="00CC452C">
              <w:rPr>
                <w:rFonts w:eastAsia="Arial"/>
                <w:sz w:val="18"/>
                <w:szCs w:val="18"/>
              </w:rPr>
              <w:t>Unity 3D</w:t>
            </w:r>
          </w:p>
        </w:tc>
        <w:tc>
          <w:tcPr>
            <w:tcW w:w="992" w:type="dxa"/>
          </w:tcPr>
          <w:p w14:paraId="5CE091FB" w14:textId="77777777" w:rsidR="00A50E1A" w:rsidRPr="00CC452C" w:rsidRDefault="00A50E1A" w:rsidP="00C96A61">
            <w:pPr>
              <w:pStyle w:val="Incontec"/>
              <w:rPr>
                <w:sz w:val="18"/>
                <w:szCs w:val="18"/>
              </w:rPr>
            </w:pPr>
            <w:r w:rsidRPr="00CC452C">
              <w:rPr>
                <w:rFonts w:eastAsia="Arial"/>
                <w:sz w:val="18"/>
                <w:szCs w:val="18"/>
              </w:rPr>
              <w:t>1</w:t>
            </w:r>
          </w:p>
        </w:tc>
        <w:tc>
          <w:tcPr>
            <w:tcW w:w="2552" w:type="dxa"/>
          </w:tcPr>
          <w:p w14:paraId="2E4D22D3" w14:textId="77777777" w:rsidR="00A50E1A" w:rsidRPr="00CC452C" w:rsidRDefault="00A50E1A" w:rsidP="00C96A61">
            <w:pPr>
              <w:pStyle w:val="Incontec"/>
              <w:rPr>
                <w:sz w:val="18"/>
                <w:szCs w:val="18"/>
              </w:rPr>
            </w:pPr>
            <w:r w:rsidRPr="00CC452C">
              <w:rPr>
                <w:sz w:val="18"/>
                <w:szCs w:val="18"/>
              </w:rPr>
              <w:t>Motor para el desarrollo de VideoJuegos</w:t>
            </w:r>
            <w:r>
              <w:rPr>
                <w:sz w:val="18"/>
                <w:szCs w:val="18"/>
              </w:rPr>
              <w:t>.</w:t>
            </w:r>
          </w:p>
        </w:tc>
        <w:tc>
          <w:tcPr>
            <w:tcW w:w="3118" w:type="dxa"/>
          </w:tcPr>
          <w:p w14:paraId="603DCDEB" w14:textId="77777777" w:rsidR="00A50E1A" w:rsidRPr="00CC452C" w:rsidRDefault="00A50E1A" w:rsidP="00C96A61">
            <w:pPr>
              <w:pStyle w:val="Incontec"/>
              <w:rPr>
                <w:sz w:val="18"/>
                <w:szCs w:val="18"/>
              </w:rPr>
            </w:pPr>
            <w:r>
              <w:rPr>
                <w:rFonts w:eastAsia="Arial"/>
                <w:sz w:val="18"/>
                <w:szCs w:val="18"/>
              </w:rPr>
              <w:t xml:space="preserve">Desarrollo </w:t>
            </w:r>
            <w:r w:rsidRPr="00CC452C">
              <w:rPr>
                <w:rFonts w:eastAsia="Arial"/>
                <w:sz w:val="18"/>
                <w:szCs w:val="18"/>
              </w:rPr>
              <w:t>de</w:t>
            </w:r>
            <w:r>
              <w:rPr>
                <w:rFonts w:eastAsia="Arial"/>
                <w:sz w:val="18"/>
                <w:szCs w:val="18"/>
              </w:rPr>
              <w:t xml:space="preserve"> las características del </w:t>
            </w:r>
            <w:r w:rsidRPr="00CC452C">
              <w:rPr>
                <w:rFonts w:eastAsia="Arial"/>
                <w:sz w:val="18"/>
                <w:szCs w:val="18"/>
              </w:rPr>
              <w:t>VideoJuego</w:t>
            </w:r>
          </w:p>
        </w:tc>
      </w:tr>
      <w:tr w:rsidR="00A50E1A" w:rsidRPr="002D449E" w14:paraId="3C672D21" w14:textId="77777777" w:rsidTr="00C96A61">
        <w:tc>
          <w:tcPr>
            <w:tcW w:w="1843" w:type="dxa"/>
          </w:tcPr>
          <w:p w14:paraId="46009C79" w14:textId="77777777" w:rsidR="00A50E1A" w:rsidRPr="00CC452C" w:rsidRDefault="00A50E1A" w:rsidP="00C96A61">
            <w:pPr>
              <w:pStyle w:val="Incontec"/>
              <w:rPr>
                <w:sz w:val="18"/>
                <w:szCs w:val="18"/>
              </w:rPr>
            </w:pPr>
            <w:r w:rsidRPr="00CC452C">
              <w:rPr>
                <w:rFonts w:eastAsia="Arial"/>
                <w:sz w:val="18"/>
                <w:szCs w:val="18"/>
              </w:rPr>
              <w:t>Windows 7</w:t>
            </w:r>
          </w:p>
        </w:tc>
        <w:tc>
          <w:tcPr>
            <w:tcW w:w="992" w:type="dxa"/>
          </w:tcPr>
          <w:p w14:paraId="207FABB2" w14:textId="77777777" w:rsidR="00A50E1A" w:rsidRPr="00CC452C" w:rsidRDefault="00A50E1A" w:rsidP="00C96A61">
            <w:pPr>
              <w:pStyle w:val="Incontec"/>
              <w:rPr>
                <w:sz w:val="18"/>
                <w:szCs w:val="18"/>
              </w:rPr>
            </w:pPr>
            <w:r w:rsidRPr="00CC452C">
              <w:rPr>
                <w:rFonts w:eastAsia="Arial"/>
                <w:sz w:val="18"/>
                <w:szCs w:val="18"/>
              </w:rPr>
              <w:t>1</w:t>
            </w:r>
          </w:p>
        </w:tc>
        <w:tc>
          <w:tcPr>
            <w:tcW w:w="2552" w:type="dxa"/>
          </w:tcPr>
          <w:p w14:paraId="5CEA880E" w14:textId="77777777" w:rsidR="00A50E1A" w:rsidRPr="00CC452C" w:rsidRDefault="00A50E1A" w:rsidP="00C96A61">
            <w:pPr>
              <w:pStyle w:val="Incontec"/>
              <w:rPr>
                <w:sz w:val="18"/>
                <w:szCs w:val="18"/>
              </w:rPr>
            </w:pPr>
            <w:r w:rsidRPr="00CC452C">
              <w:rPr>
                <w:sz w:val="18"/>
                <w:szCs w:val="18"/>
              </w:rPr>
              <w:t>Sistema operativo desarrollado por Microsoft</w:t>
            </w:r>
          </w:p>
        </w:tc>
        <w:tc>
          <w:tcPr>
            <w:tcW w:w="3118" w:type="dxa"/>
          </w:tcPr>
          <w:p w14:paraId="2C726A5D" w14:textId="77777777" w:rsidR="00A50E1A" w:rsidRPr="00CC452C" w:rsidRDefault="00A50E1A" w:rsidP="00C96A61">
            <w:pPr>
              <w:pStyle w:val="Incontec"/>
              <w:rPr>
                <w:sz w:val="18"/>
                <w:szCs w:val="18"/>
              </w:rPr>
            </w:pPr>
            <w:r>
              <w:rPr>
                <w:rFonts w:eastAsia="Arial"/>
                <w:sz w:val="18"/>
                <w:szCs w:val="18"/>
              </w:rPr>
              <w:t>Gestor de los Recursos de Hardware y Software</w:t>
            </w:r>
          </w:p>
        </w:tc>
      </w:tr>
      <w:tr w:rsidR="00A50E1A" w:rsidRPr="002D449E" w14:paraId="1B7DEC02" w14:textId="77777777" w:rsidTr="00C96A61">
        <w:tc>
          <w:tcPr>
            <w:tcW w:w="1843" w:type="dxa"/>
          </w:tcPr>
          <w:p w14:paraId="5D3B1F6E" w14:textId="77777777" w:rsidR="00A50E1A" w:rsidRPr="00BE69CB" w:rsidRDefault="00A50E1A" w:rsidP="00C96A61">
            <w:pPr>
              <w:pStyle w:val="Incontec"/>
              <w:rPr>
                <w:rFonts w:eastAsia="Arial"/>
                <w:sz w:val="18"/>
                <w:szCs w:val="18"/>
              </w:rPr>
            </w:pPr>
            <w:r w:rsidRPr="00BE69CB">
              <w:rPr>
                <w:rFonts w:eastAsia="Arial"/>
                <w:sz w:val="18"/>
                <w:szCs w:val="18"/>
              </w:rPr>
              <w:t>Ubuntu 16.04.1 LTS</w:t>
            </w:r>
          </w:p>
          <w:p w14:paraId="4031B400" w14:textId="77777777" w:rsidR="00A50E1A" w:rsidRPr="00BE69CB" w:rsidRDefault="00A50E1A" w:rsidP="00C96A61">
            <w:pPr>
              <w:pStyle w:val="Incontec"/>
              <w:rPr>
                <w:rFonts w:eastAsia="Arial"/>
                <w:sz w:val="18"/>
                <w:szCs w:val="18"/>
              </w:rPr>
            </w:pPr>
          </w:p>
        </w:tc>
        <w:tc>
          <w:tcPr>
            <w:tcW w:w="992" w:type="dxa"/>
          </w:tcPr>
          <w:p w14:paraId="4DD33333" w14:textId="77777777" w:rsidR="00A50E1A" w:rsidRPr="00BE69CB" w:rsidRDefault="00A50E1A" w:rsidP="00C96A61">
            <w:pPr>
              <w:pStyle w:val="Incontec"/>
              <w:rPr>
                <w:rFonts w:eastAsia="Arial"/>
                <w:sz w:val="18"/>
                <w:szCs w:val="18"/>
              </w:rPr>
            </w:pPr>
            <w:r w:rsidRPr="00BE69CB">
              <w:rPr>
                <w:rFonts w:eastAsia="Arial"/>
                <w:sz w:val="18"/>
                <w:szCs w:val="18"/>
              </w:rPr>
              <w:t>1</w:t>
            </w:r>
          </w:p>
        </w:tc>
        <w:tc>
          <w:tcPr>
            <w:tcW w:w="2552" w:type="dxa"/>
          </w:tcPr>
          <w:p w14:paraId="3A600524" w14:textId="77777777" w:rsidR="00A50E1A" w:rsidRPr="00BE69CB" w:rsidRDefault="00A50E1A" w:rsidP="00C96A61">
            <w:pPr>
              <w:pStyle w:val="Incontec"/>
              <w:rPr>
                <w:sz w:val="18"/>
                <w:szCs w:val="18"/>
              </w:rPr>
            </w:pPr>
            <w:r w:rsidRPr="00BE69CB">
              <w:rPr>
                <w:sz w:val="18"/>
                <w:szCs w:val="18"/>
              </w:rPr>
              <w:t xml:space="preserve">Sistema operativo </w:t>
            </w:r>
            <w:r>
              <w:rPr>
                <w:sz w:val="18"/>
                <w:szCs w:val="18"/>
              </w:rPr>
              <w:t>bajo plataforma Linux</w:t>
            </w:r>
          </w:p>
        </w:tc>
        <w:tc>
          <w:tcPr>
            <w:tcW w:w="3118" w:type="dxa"/>
          </w:tcPr>
          <w:p w14:paraId="10B21936" w14:textId="77777777" w:rsidR="00A50E1A" w:rsidRPr="00BE69CB" w:rsidRDefault="00A50E1A" w:rsidP="00C96A61">
            <w:pPr>
              <w:pStyle w:val="Incontec"/>
              <w:rPr>
                <w:rFonts w:eastAsia="Arial"/>
                <w:sz w:val="18"/>
                <w:szCs w:val="18"/>
              </w:rPr>
            </w:pPr>
            <w:r w:rsidRPr="00BE69CB">
              <w:rPr>
                <w:rFonts w:eastAsia="Arial"/>
                <w:sz w:val="18"/>
                <w:szCs w:val="18"/>
              </w:rPr>
              <w:t>Gestor de los Recursos de Hardware y Software</w:t>
            </w:r>
          </w:p>
        </w:tc>
      </w:tr>
      <w:tr w:rsidR="00A50E1A" w14:paraId="2149B05A" w14:textId="77777777" w:rsidTr="00C96A61">
        <w:tc>
          <w:tcPr>
            <w:tcW w:w="1843" w:type="dxa"/>
          </w:tcPr>
          <w:p w14:paraId="48D3D5D4" w14:textId="77777777" w:rsidR="00A50E1A" w:rsidRPr="00CC452C" w:rsidRDefault="00A50E1A" w:rsidP="00C96A61">
            <w:pPr>
              <w:pStyle w:val="Incontec"/>
              <w:rPr>
                <w:rFonts w:eastAsia="Arial"/>
                <w:sz w:val="18"/>
                <w:szCs w:val="18"/>
              </w:rPr>
            </w:pPr>
            <w:r w:rsidRPr="00CC452C">
              <w:rPr>
                <w:rFonts w:eastAsia="Arial"/>
                <w:sz w:val="18"/>
                <w:szCs w:val="18"/>
              </w:rPr>
              <w:t>Inkscape</w:t>
            </w:r>
          </w:p>
        </w:tc>
        <w:tc>
          <w:tcPr>
            <w:tcW w:w="992" w:type="dxa"/>
          </w:tcPr>
          <w:p w14:paraId="01BEFC56" w14:textId="77777777" w:rsidR="00A50E1A" w:rsidRPr="00CC452C" w:rsidRDefault="00A50E1A" w:rsidP="00C96A61">
            <w:pPr>
              <w:pStyle w:val="Incontec"/>
              <w:rPr>
                <w:rFonts w:eastAsia="Arial"/>
                <w:sz w:val="18"/>
                <w:szCs w:val="18"/>
              </w:rPr>
            </w:pPr>
            <w:r w:rsidRPr="00CC452C">
              <w:rPr>
                <w:rFonts w:eastAsia="Arial"/>
                <w:sz w:val="18"/>
                <w:szCs w:val="18"/>
              </w:rPr>
              <w:t>1</w:t>
            </w:r>
          </w:p>
        </w:tc>
        <w:tc>
          <w:tcPr>
            <w:tcW w:w="2552" w:type="dxa"/>
          </w:tcPr>
          <w:p w14:paraId="16E32C50" w14:textId="77777777" w:rsidR="00A50E1A" w:rsidRPr="00CC452C" w:rsidRDefault="00A50E1A" w:rsidP="00C96A61">
            <w:pPr>
              <w:pStyle w:val="Incontec"/>
              <w:rPr>
                <w:rFonts w:eastAsia="Arial"/>
                <w:sz w:val="18"/>
                <w:szCs w:val="18"/>
              </w:rPr>
            </w:pPr>
            <w:r w:rsidRPr="00CC452C">
              <w:rPr>
                <w:rFonts w:eastAsia="Arial"/>
                <w:sz w:val="18"/>
                <w:szCs w:val="18"/>
              </w:rPr>
              <w:t>Es un editor Profesional de gráficos vectoriales</w:t>
            </w:r>
          </w:p>
        </w:tc>
        <w:tc>
          <w:tcPr>
            <w:tcW w:w="3118" w:type="dxa"/>
          </w:tcPr>
          <w:p w14:paraId="2427ADF7" w14:textId="77777777" w:rsidR="00A50E1A" w:rsidRPr="00CC452C" w:rsidRDefault="00A50E1A" w:rsidP="00C96A61">
            <w:pPr>
              <w:pStyle w:val="Incontec"/>
              <w:rPr>
                <w:rFonts w:eastAsia="Arial"/>
                <w:sz w:val="18"/>
                <w:szCs w:val="18"/>
              </w:rPr>
            </w:pPr>
            <w:r w:rsidRPr="00CC452C">
              <w:rPr>
                <w:rFonts w:eastAsia="Arial"/>
                <w:sz w:val="18"/>
                <w:szCs w:val="18"/>
              </w:rPr>
              <w:t>Diseño de objetos Visuales.</w:t>
            </w:r>
          </w:p>
        </w:tc>
      </w:tr>
      <w:tr w:rsidR="00A50E1A" w14:paraId="00C180F0" w14:textId="77777777" w:rsidTr="00C96A61">
        <w:tc>
          <w:tcPr>
            <w:tcW w:w="1843" w:type="dxa"/>
          </w:tcPr>
          <w:p w14:paraId="22FF3B72" w14:textId="77777777" w:rsidR="00A50E1A" w:rsidRPr="00CC452C" w:rsidRDefault="00A50E1A" w:rsidP="00C96A61">
            <w:pPr>
              <w:pStyle w:val="Incontec"/>
              <w:rPr>
                <w:rFonts w:eastAsia="Arial"/>
                <w:sz w:val="18"/>
                <w:szCs w:val="18"/>
              </w:rPr>
            </w:pPr>
            <w:r w:rsidRPr="00CC452C">
              <w:rPr>
                <w:rFonts w:eastAsia="Arial"/>
                <w:sz w:val="18"/>
                <w:szCs w:val="18"/>
              </w:rPr>
              <w:t>Gimp</w:t>
            </w:r>
          </w:p>
        </w:tc>
        <w:tc>
          <w:tcPr>
            <w:tcW w:w="992" w:type="dxa"/>
          </w:tcPr>
          <w:p w14:paraId="34985A95" w14:textId="77777777" w:rsidR="00A50E1A" w:rsidRPr="00CC452C" w:rsidRDefault="00A50E1A" w:rsidP="00C96A61">
            <w:pPr>
              <w:pStyle w:val="Incontec"/>
              <w:rPr>
                <w:rFonts w:eastAsia="Arial"/>
                <w:sz w:val="18"/>
                <w:szCs w:val="18"/>
              </w:rPr>
            </w:pPr>
            <w:r>
              <w:rPr>
                <w:rFonts w:eastAsia="Arial"/>
                <w:sz w:val="18"/>
                <w:szCs w:val="18"/>
              </w:rPr>
              <w:t>1</w:t>
            </w:r>
          </w:p>
        </w:tc>
        <w:tc>
          <w:tcPr>
            <w:tcW w:w="2552" w:type="dxa"/>
          </w:tcPr>
          <w:p w14:paraId="53D7DB9F" w14:textId="77777777" w:rsidR="00A50E1A" w:rsidRPr="00CC452C" w:rsidRDefault="00A50E1A" w:rsidP="00C96A61">
            <w:pPr>
              <w:pStyle w:val="Incontec"/>
              <w:rPr>
                <w:sz w:val="18"/>
                <w:szCs w:val="18"/>
              </w:rPr>
            </w:pPr>
            <w:r w:rsidRPr="00CC452C">
              <w:rPr>
                <w:sz w:val="18"/>
                <w:szCs w:val="18"/>
              </w:rPr>
              <w:t>Es un programa libremente distribuido para tareas tales como retoque fotográfico, composición de imágenes y creación de imágenes</w:t>
            </w:r>
            <w:r>
              <w:rPr>
                <w:sz w:val="18"/>
                <w:szCs w:val="18"/>
              </w:rPr>
              <w:t>.</w:t>
            </w:r>
          </w:p>
        </w:tc>
        <w:tc>
          <w:tcPr>
            <w:tcW w:w="3118" w:type="dxa"/>
          </w:tcPr>
          <w:p w14:paraId="1B114645" w14:textId="77777777" w:rsidR="00A50E1A" w:rsidRPr="00CC452C" w:rsidRDefault="00A50E1A" w:rsidP="00C96A61">
            <w:pPr>
              <w:pStyle w:val="Incontec"/>
              <w:rPr>
                <w:rFonts w:eastAsia="Arial"/>
                <w:sz w:val="18"/>
                <w:szCs w:val="18"/>
              </w:rPr>
            </w:pPr>
            <w:r>
              <w:rPr>
                <w:rFonts w:eastAsia="Arial"/>
                <w:sz w:val="18"/>
                <w:szCs w:val="18"/>
              </w:rPr>
              <w:t>Diseño de objetos para interfaces visuales.</w:t>
            </w:r>
          </w:p>
        </w:tc>
      </w:tr>
      <w:tr w:rsidR="00A50E1A" w14:paraId="2A6E6577" w14:textId="77777777" w:rsidTr="00C96A61">
        <w:tc>
          <w:tcPr>
            <w:tcW w:w="1843" w:type="dxa"/>
          </w:tcPr>
          <w:p w14:paraId="1A7C2FB0" w14:textId="77777777" w:rsidR="00A50E1A" w:rsidRPr="00CC452C" w:rsidRDefault="00A50E1A" w:rsidP="00C96A61">
            <w:pPr>
              <w:pStyle w:val="Incontec"/>
              <w:rPr>
                <w:rFonts w:eastAsia="Arial"/>
                <w:sz w:val="18"/>
                <w:szCs w:val="18"/>
              </w:rPr>
            </w:pPr>
            <w:r>
              <w:rPr>
                <w:rFonts w:eastAsia="Arial"/>
                <w:sz w:val="18"/>
                <w:szCs w:val="18"/>
              </w:rPr>
              <w:t>Git</w:t>
            </w:r>
          </w:p>
        </w:tc>
        <w:tc>
          <w:tcPr>
            <w:tcW w:w="992" w:type="dxa"/>
          </w:tcPr>
          <w:p w14:paraId="293E24C5" w14:textId="77777777" w:rsidR="00A50E1A" w:rsidRDefault="00A50E1A" w:rsidP="00C96A61">
            <w:pPr>
              <w:pStyle w:val="Incontec"/>
              <w:rPr>
                <w:rFonts w:eastAsia="Arial"/>
                <w:sz w:val="18"/>
                <w:szCs w:val="18"/>
              </w:rPr>
            </w:pPr>
            <w:r>
              <w:rPr>
                <w:rFonts w:eastAsia="Arial"/>
                <w:sz w:val="18"/>
                <w:szCs w:val="18"/>
              </w:rPr>
              <w:t>2</w:t>
            </w:r>
          </w:p>
        </w:tc>
        <w:tc>
          <w:tcPr>
            <w:tcW w:w="2552" w:type="dxa"/>
          </w:tcPr>
          <w:p w14:paraId="50155087" w14:textId="77777777" w:rsidR="00A50E1A" w:rsidRPr="00CC452C" w:rsidRDefault="00A50E1A" w:rsidP="00C96A61">
            <w:pPr>
              <w:pStyle w:val="Incontec"/>
              <w:rPr>
                <w:sz w:val="18"/>
                <w:szCs w:val="18"/>
              </w:rPr>
            </w:pPr>
            <w:r w:rsidRPr="00BE69CB">
              <w:rPr>
                <w:sz w:val="18"/>
                <w:szCs w:val="18"/>
              </w:rPr>
              <w:t>Sistema de control de versiones</w:t>
            </w:r>
          </w:p>
        </w:tc>
        <w:tc>
          <w:tcPr>
            <w:tcW w:w="3118" w:type="dxa"/>
          </w:tcPr>
          <w:p w14:paraId="5CBF1AA7" w14:textId="77777777" w:rsidR="00A50E1A" w:rsidRDefault="00A50E1A" w:rsidP="00C96A61">
            <w:pPr>
              <w:pStyle w:val="Incontec"/>
              <w:rPr>
                <w:rFonts w:eastAsia="Arial"/>
                <w:sz w:val="18"/>
                <w:szCs w:val="18"/>
              </w:rPr>
            </w:pPr>
            <w:r>
              <w:rPr>
                <w:rFonts w:eastAsia="Arial"/>
                <w:sz w:val="18"/>
                <w:szCs w:val="18"/>
              </w:rPr>
              <w:t>Usado para llevar un Control de Versiones de los aplicativos.</w:t>
            </w:r>
          </w:p>
        </w:tc>
      </w:tr>
      <w:tr w:rsidR="00A50E1A" w14:paraId="4D81EEAF" w14:textId="77777777" w:rsidTr="00C96A61">
        <w:tc>
          <w:tcPr>
            <w:tcW w:w="1843" w:type="dxa"/>
          </w:tcPr>
          <w:p w14:paraId="6837562D" w14:textId="77777777" w:rsidR="00A50E1A" w:rsidRDefault="00A50E1A" w:rsidP="00C96A61">
            <w:pPr>
              <w:pStyle w:val="Incontec"/>
              <w:rPr>
                <w:rFonts w:eastAsia="Arial"/>
                <w:sz w:val="18"/>
                <w:szCs w:val="18"/>
              </w:rPr>
            </w:pPr>
            <w:r>
              <w:rPr>
                <w:rFonts w:eastAsia="Arial"/>
                <w:sz w:val="18"/>
                <w:szCs w:val="18"/>
              </w:rPr>
              <w:t xml:space="preserve">Atom </w:t>
            </w:r>
          </w:p>
        </w:tc>
        <w:tc>
          <w:tcPr>
            <w:tcW w:w="992" w:type="dxa"/>
          </w:tcPr>
          <w:p w14:paraId="2DF1F549" w14:textId="77777777" w:rsidR="00A50E1A" w:rsidRDefault="00A50E1A" w:rsidP="00C96A61">
            <w:pPr>
              <w:pStyle w:val="Incontec"/>
              <w:rPr>
                <w:rFonts w:eastAsia="Arial"/>
                <w:sz w:val="18"/>
                <w:szCs w:val="18"/>
              </w:rPr>
            </w:pPr>
            <w:r>
              <w:rPr>
                <w:rFonts w:eastAsia="Arial"/>
                <w:sz w:val="18"/>
                <w:szCs w:val="18"/>
              </w:rPr>
              <w:t>2</w:t>
            </w:r>
          </w:p>
        </w:tc>
        <w:tc>
          <w:tcPr>
            <w:tcW w:w="2552" w:type="dxa"/>
          </w:tcPr>
          <w:p w14:paraId="365BAB71" w14:textId="77777777" w:rsidR="00A50E1A" w:rsidRPr="00BE69CB" w:rsidRDefault="00A50E1A" w:rsidP="00C96A61">
            <w:pPr>
              <w:pStyle w:val="Incontec"/>
              <w:rPr>
                <w:sz w:val="18"/>
                <w:szCs w:val="18"/>
              </w:rPr>
            </w:pPr>
            <w:r>
              <w:rPr>
                <w:sz w:val="18"/>
                <w:szCs w:val="18"/>
              </w:rPr>
              <w:t>Editor de Texto para la construcción de aplicaciones.</w:t>
            </w:r>
          </w:p>
        </w:tc>
        <w:tc>
          <w:tcPr>
            <w:tcW w:w="3118" w:type="dxa"/>
          </w:tcPr>
          <w:p w14:paraId="75CCD12F" w14:textId="77777777" w:rsidR="00A50E1A" w:rsidRDefault="00A50E1A" w:rsidP="00C96A61">
            <w:pPr>
              <w:pStyle w:val="Incontec"/>
              <w:rPr>
                <w:rFonts w:eastAsia="Arial"/>
                <w:sz w:val="18"/>
                <w:szCs w:val="18"/>
              </w:rPr>
            </w:pPr>
            <w:r>
              <w:rPr>
                <w:rFonts w:eastAsia="Arial"/>
                <w:sz w:val="18"/>
                <w:szCs w:val="18"/>
              </w:rPr>
              <w:t xml:space="preserve">Desarrollo del Back – End de las aplicaciones. </w:t>
            </w:r>
          </w:p>
        </w:tc>
      </w:tr>
      <w:tr w:rsidR="00A50E1A" w14:paraId="2BC45615" w14:textId="77777777" w:rsidTr="00C96A61">
        <w:tc>
          <w:tcPr>
            <w:tcW w:w="1843" w:type="dxa"/>
          </w:tcPr>
          <w:p w14:paraId="0CAE9E19" w14:textId="77777777" w:rsidR="00A50E1A" w:rsidRDefault="00A50E1A" w:rsidP="00C96A61">
            <w:pPr>
              <w:pStyle w:val="Incontec"/>
              <w:rPr>
                <w:rFonts w:eastAsia="Arial"/>
                <w:sz w:val="18"/>
                <w:szCs w:val="18"/>
              </w:rPr>
            </w:pPr>
            <w:r>
              <w:rPr>
                <w:rFonts w:eastAsia="Arial"/>
                <w:sz w:val="18"/>
                <w:szCs w:val="18"/>
              </w:rPr>
              <w:t>OpenOffice y/o Google Documents</w:t>
            </w:r>
          </w:p>
        </w:tc>
        <w:tc>
          <w:tcPr>
            <w:tcW w:w="992" w:type="dxa"/>
          </w:tcPr>
          <w:p w14:paraId="21F3D57D" w14:textId="77777777" w:rsidR="00A50E1A" w:rsidRDefault="00A50E1A" w:rsidP="00C96A61">
            <w:pPr>
              <w:pStyle w:val="Incontec"/>
              <w:rPr>
                <w:rFonts w:eastAsia="Arial"/>
                <w:sz w:val="18"/>
                <w:szCs w:val="18"/>
              </w:rPr>
            </w:pPr>
            <w:r>
              <w:rPr>
                <w:rFonts w:eastAsia="Arial"/>
                <w:sz w:val="18"/>
                <w:szCs w:val="18"/>
              </w:rPr>
              <w:t>2</w:t>
            </w:r>
          </w:p>
        </w:tc>
        <w:tc>
          <w:tcPr>
            <w:tcW w:w="2552" w:type="dxa"/>
          </w:tcPr>
          <w:p w14:paraId="2251DCED" w14:textId="77777777" w:rsidR="00A50E1A" w:rsidRDefault="00A50E1A" w:rsidP="00C96A61">
            <w:pPr>
              <w:pStyle w:val="Incontec"/>
              <w:rPr>
                <w:sz w:val="18"/>
                <w:szCs w:val="18"/>
              </w:rPr>
            </w:pPr>
            <w:r>
              <w:rPr>
                <w:sz w:val="18"/>
                <w:szCs w:val="18"/>
              </w:rPr>
              <w:t xml:space="preserve">Suite Ofimática con herramientas que permiten la creación edición de hojas de </w:t>
            </w:r>
            <w:r>
              <w:rPr>
                <w:sz w:val="18"/>
                <w:szCs w:val="18"/>
              </w:rPr>
              <w:lastRenderedPageBreak/>
              <w:t>cálculo, documentos, presentaciones</w:t>
            </w:r>
          </w:p>
        </w:tc>
        <w:tc>
          <w:tcPr>
            <w:tcW w:w="3118" w:type="dxa"/>
          </w:tcPr>
          <w:p w14:paraId="399532A2" w14:textId="77777777" w:rsidR="00A50E1A" w:rsidRDefault="00A50E1A" w:rsidP="00C96A61">
            <w:pPr>
              <w:pStyle w:val="Incontec"/>
              <w:rPr>
                <w:rFonts w:eastAsia="Arial"/>
                <w:sz w:val="18"/>
                <w:szCs w:val="18"/>
              </w:rPr>
            </w:pPr>
            <w:r>
              <w:rPr>
                <w:rFonts w:eastAsia="Arial"/>
                <w:sz w:val="18"/>
                <w:szCs w:val="18"/>
              </w:rPr>
              <w:lastRenderedPageBreak/>
              <w:t xml:space="preserve">Creación de documentación, presentaciones. </w:t>
            </w:r>
          </w:p>
        </w:tc>
      </w:tr>
    </w:tbl>
    <w:p w14:paraId="26272651" w14:textId="29F4DC2E" w:rsidR="00A50E1A" w:rsidRDefault="00A50E1A" w:rsidP="00A50E1A">
      <w:pPr>
        <w:pStyle w:val="Incontec"/>
        <w:rPr>
          <w:rFonts w:cs="Times New Roman"/>
        </w:rPr>
      </w:pPr>
      <w:r w:rsidRPr="00BE69CB">
        <w:rPr>
          <w:rFonts w:cs="Times New Roman"/>
          <w:b/>
          <w:i/>
        </w:rPr>
        <w:t>Tabla 5-</w:t>
      </w:r>
      <w:r w:rsidR="00CB3C59">
        <w:rPr>
          <w:rFonts w:cs="Times New Roman"/>
          <w:b/>
          <w:i/>
        </w:rPr>
        <w:t>1</w:t>
      </w:r>
      <w:r>
        <w:rPr>
          <w:rFonts w:cs="Times New Roman"/>
        </w:rPr>
        <w:t xml:space="preserve">. </w:t>
      </w:r>
      <w:r w:rsidRPr="00BE69CB">
        <w:rPr>
          <w:rFonts w:cs="Times New Roman"/>
        </w:rPr>
        <w:t>Componentes Lógicos del Sistema</w:t>
      </w:r>
      <w:r>
        <w:rPr>
          <w:rFonts w:cs="Times New Roman"/>
        </w:rPr>
        <w:t>. Fuente: Autores</w:t>
      </w:r>
    </w:p>
    <w:p w14:paraId="6532CB40" w14:textId="77777777" w:rsidR="0018414A" w:rsidRDefault="0018414A" w:rsidP="0018414A">
      <w:pPr>
        <w:pStyle w:val="Incontec"/>
        <w:rPr>
          <w:rFonts w:cs="Times New Roman"/>
        </w:rPr>
      </w:pPr>
    </w:p>
    <w:p w14:paraId="0BC2604B" w14:textId="77777777" w:rsidR="00A50E1A" w:rsidRPr="00A50E1A" w:rsidRDefault="00A50E1A" w:rsidP="00A50E1A"/>
    <w:p w14:paraId="68AC43A5" w14:textId="135AFCAF" w:rsidR="0018414A" w:rsidRPr="00102649" w:rsidRDefault="0018414A" w:rsidP="0018414A">
      <w:pPr>
        <w:pStyle w:val="Incontec"/>
        <w:rPr>
          <w:rFonts w:cs="Times New Roman"/>
        </w:rPr>
      </w:pPr>
      <w:r w:rsidRPr="00102649">
        <w:rPr>
          <w:rFonts w:eastAsia="Arial" w:cs="Times New Roman"/>
        </w:rPr>
        <w:t xml:space="preserve"> Descripción De Los </w:t>
      </w:r>
      <w:r w:rsidR="003C2B75">
        <w:rPr>
          <w:rFonts w:eastAsia="Arial" w:cs="Times New Roman"/>
        </w:rPr>
        <w:t xml:space="preserve">Componentes </w:t>
      </w:r>
      <w:r w:rsidR="004663EC">
        <w:rPr>
          <w:rFonts w:eastAsia="Arial" w:cs="Times New Roman"/>
        </w:rPr>
        <w:t>Fiscos Tecnológicos</w:t>
      </w:r>
      <w:r w:rsidR="003C2B75">
        <w:rPr>
          <w:rFonts w:eastAsia="Arial" w:cs="Times New Roman"/>
        </w:rPr>
        <w:t xml:space="preserve"> (Hardware)</w:t>
      </w:r>
      <w:r w:rsidRPr="00102649">
        <w:rPr>
          <w:rFonts w:eastAsia="Arial" w:cs="Times New Roman"/>
        </w:rPr>
        <w:t>.</w:t>
      </w:r>
    </w:p>
    <w:p w14:paraId="33ABF246" w14:textId="77777777" w:rsidR="0018414A" w:rsidRPr="00102649" w:rsidRDefault="0018414A" w:rsidP="0018414A">
      <w:pPr>
        <w:pStyle w:val="Incontec"/>
        <w:rPr>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2D449E" w:rsidRPr="00102649" w14:paraId="54628539" w14:textId="77777777" w:rsidTr="0080625C">
        <w:tc>
          <w:tcPr>
            <w:tcW w:w="1843" w:type="dxa"/>
          </w:tcPr>
          <w:p w14:paraId="667A3F65" w14:textId="3BA4E1E5" w:rsidR="0018414A" w:rsidRPr="002D449E" w:rsidRDefault="009218C9" w:rsidP="004663EC">
            <w:pPr>
              <w:pStyle w:val="Incontec"/>
              <w:rPr>
                <w:rFonts w:cs="Times New Roman"/>
                <w:sz w:val="18"/>
                <w:szCs w:val="18"/>
              </w:rPr>
            </w:pPr>
            <w:r w:rsidRPr="002D449E">
              <w:rPr>
                <w:rFonts w:eastAsia="Arial" w:cs="Times New Roman"/>
                <w:sz w:val="18"/>
                <w:szCs w:val="18"/>
              </w:rPr>
              <w:t>Elemento</w:t>
            </w:r>
          </w:p>
        </w:tc>
        <w:tc>
          <w:tcPr>
            <w:tcW w:w="992" w:type="dxa"/>
          </w:tcPr>
          <w:p w14:paraId="7ADEE8F8" w14:textId="77777777" w:rsidR="0018414A" w:rsidRPr="002D449E" w:rsidRDefault="0018414A" w:rsidP="004663EC">
            <w:pPr>
              <w:pStyle w:val="Incontec"/>
              <w:rPr>
                <w:rFonts w:cs="Times New Roman"/>
                <w:sz w:val="18"/>
                <w:szCs w:val="18"/>
              </w:rPr>
            </w:pPr>
            <w:r w:rsidRPr="002D449E">
              <w:rPr>
                <w:rFonts w:eastAsia="Arial" w:cs="Times New Roman"/>
                <w:sz w:val="18"/>
                <w:szCs w:val="18"/>
              </w:rPr>
              <w:t>Cantidad</w:t>
            </w:r>
          </w:p>
        </w:tc>
        <w:tc>
          <w:tcPr>
            <w:tcW w:w="2552" w:type="dxa"/>
          </w:tcPr>
          <w:p w14:paraId="549C65C8" w14:textId="54EA8AEA" w:rsidR="0018414A" w:rsidRPr="002D449E" w:rsidRDefault="009218C9" w:rsidP="004663EC">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0EF994E2" w14:textId="77777777" w:rsidR="0018414A" w:rsidRPr="002D449E" w:rsidRDefault="0018414A" w:rsidP="004663EC">
            <w:pPr>
              <w:pStyle w:val="Incontec"/>
              <w:rPr>
                <w:rFonts w:cs="Times New Roman"/>
                <w:sz w:val="18"/>
                <w:szCs w:val="18"/>
              </w:rPr>
            </w:pPr>
            <w:r w:rsidRPr="002D449E">
              <w:rPr>
                <w:rFonts w:eastAsia="Arial" w:cs="Times New Roman"/>
                <w:sz w:val="18"/>
                <w:szCs w:val="18"/>
              </w:rPr>
              <w:t>Consumo de energía</w:t>
            </w:r>
          </w:p>
        </w:tc>
        <w:tc>
          <w:tcPr>
            <w:tcW w:w="2126" w:type="dxa"/>
          </w:tcPr>
          <w:p w14:paraId="17D152CF" w14:textId="6320150B" w:rsidR="0018414A" w:rsidRPr="002D449E" w:rsidRDefault="009218C9" w:rsidP="004663EC">
            <w:pPr>
              <w:pStyle w:val="Incontec"/>
              <w:rPr>
                <w:rFonts w:cs="Times New Roman"/>
                <w:sz w:val="18"/>
                <w:szCs w:val="18"/>
              </w:rPr>
            </w:pPr>
            <w:r w:rsidRPr="002D449E">
              <w:rPr>
                <w:rFonts w:eastAsia="Arial" w:cs="Times New Roman"/>
                <w:sz w:val="18"/>
                <w:szCs w:val="18"/>
              </w:rPr>
              <w:t>Uso</w:t>
            </w:r>
          </w:p>
        </w:tc>
      </w:tr>
      <w:tr w:rsidR="002D449E" w:rsidRPr="00102649" w14:paraId="0C40E065" w14:textId="77777777" w:rsidTr="0080625C">
        <w:tc>
          <w:tcPr>
            <w:tcW w:w="1843" w:type="dxa"/>
          </w:tcPr>
          <w:p w14:paraId="629DB41F" w14:textId="0E9DD183" w:rsidR="0018414A" w:rsidRPr="002D449E" w:rsidRDefault="009218C9" w:rsidP="004663EC">
            <w:pPr>
              <w:pStyle w:val="Incontec"/>
              <w:rPr>
                <w:rFonts w:cs="Times New Roman"/>
                <w:sz w:val="18"/>
                <w:szCs w:val="18"/>
              </w:rPr>
            </w:pPr>
            <w:r w:rsidRPr="002D449E">
              <w:rPr>
                <w:rFonts w:eastAsia="Arial" w:cs="Times New Roman"/>
                <w:sz w:val="18"/>
                <w:szCs w:val="18"/>
              </w:rPr>
              <w:t>Terminal Windows</w:t>
            </w:r>
          </w:p>
        </w:tc>
        <w:tc>
          <w:tcPr>
            <w:tcW w:w="992" w:type="dxa"/>
          </w:tcPr>
          <w:p w14:paraId="5713EFFD" w14:textId="62C503AE" w:rsidR="0018414A" w:rsidRPr="002D449E" w:rsidRDefault="009218C9" w:rsidP="004663EC">
            <w:pPr>
              <w:pStyle w:val="Incontec"/>
              <w:rPr>
                <w:rFonts w:cs="Times New Roman"/>
                <w:sz w:val="18"/>
                <w:szCs w:val="18"/>
              </w:rPr>
            </w:pPr>
            <w:r w:rsidRPr="002D449E">
              <w:rPr>
                <w:rFonts w:eastAsia="Arial" w:cs="Times New Roman"/>
                <w:sz w:val="18"/>
                <w:szCs w:val="18"/>
              </w:rPr>
              <w:t>1</w:t>
            </w:r>
          </w:p>
        </w:tc>
        <w:tc>
          <w:tcPr>
            <w:tcW w:w="2552" w:type="dxa"/>
          </w:tcPr>
          <w:p w14:paraId="70F7C0E5" w14:textId="77777777" w:rsidR="0018414A" w:rsidRPr="002D449E" w:rsidRDefault="009218C9" w:rsidP="004663EC">
            <w:pPr>
              <w:pStyle w:val="Incontec"/>
              <w:rPr>
                <w:rFonts w:eastAsia="Arial" w:cs="Times New Roman"/>
                <w:sz w:val="18"/>
                <w:szCs w:val="18"/>
              </w:rPr>
            </w:pPr>
            <w:r w:rsidRPr="002D449E">
              <w:rPr>
                <w:rFonts w:eastAsia="Arial" w:cs="Times New Roman"/>
                <w:sz w:val="18"/>
                <w:szCs w:val="18"/>
              </w:rPr>
              <w:t>4 GB RAM</w:t>
            </w:r>
          </w:p>
          <w:p w14:paraId="0E866BF7" w14:textId="7FD17E01" w:rsidR="009218C9" w:rsidRPr="002D449E" w:rsidRDefault="009218C9" w:rsidP="009218C9">
            <w:pPr>
              <w:rPr>
                <w:rFonts w:ascii="LM Roman 10" w:hAnsi="LM Roman 10"/>
                <w:sz w:val="18"/>
                <w:szCs w:val="18"/>
              </w:rPr>
            </w:pPr>
            <w:r w:rsidRPr="002D449E">
              <w:rPr>
                <w:rFonts w:ascii="LM Roman 10" w:hAnsi="LM Roman 10"/>
                <w:sz w:val="18"/>
                <w:szCs w:val="18"/>
              </w:rPr>
              <w:t xml:space="preserve">4 CPU </w:t>
            </w:r>
            <w:r w:rsidR="002D449E">
              <w:rPr>
                <w:rFonts w:ascii="LM Roman 10" w:hAnsi="LM Roman 10"/>
                <w:sz w:val="18"/>
                <w:szCs w:val="18"/>
              </w:rPr>
              <w:t>C</w:t>
            </w:r>
            <w:r w:rsidRPr="002D449E">
              <w:rPr>
                <w:rFonts w:ascii="LM Roman 10" w:hAnsi="LM Roman 10"/>
                <w:sz w:val="18"/>
                <w:szCs w:val="18"/>
              </w:rPr>
              <w:t>ores</w:t>
            </w:r>
          </w:p>
          <w:p w14:paraId="22DBF197" w14:textId="77777777" w:rsidR="009218C9" w:rsidRDefault="009218C9" w:rsidP="009218C9">
            <w:pPr>
              <w:rPr>
                <w:rFonts w:ascii="LM Roman 10" w:hAnsi="LM Roman 10"/>
                <w:sz w:val="18"/>
                <w:szCs w:val="18"/>
              </w:rPr>
            </w:pPr>
            <w:r w:rsidRPr="002D449E">
              <w:rPr>
                <w:rFonts w:ascii="LM Roman 10" w:hAnsi="LM Roman 10"/>
                <w:sz w:val="18"/>
                <w:szCs w:val="18"/>
              </w:rPr>
              <w:t>1 TB de Almacenamiento</w:t>
            </w:r>
          </w:p>
          <w:p w14:paraId="09ED5099" w14:textId="77777777" w:rsidR="002D449E" w:rsidRDefault="002D449E" w:rsidP="009218C9">
            <w:pPr>
              <w:rPr>
                <w:rFonts w:ascii="LM Roman 10" w:hAnsi="LM Roman 10"/>
                <w:sz w:val="18"/>
                <w:szCs w:val="18"/>
              </w:rPr>
            </w:pPr>
            <w:r>
              <w:rPr>
                <w:rFonts w:ascii="LM Roman 10" w:hAnsi="LM Roman 10"/>
                <w:sz w:val="18"/>
                <w:szCs w:val="18"/>
              </w:rPr>
              <w:t>Pantalla de 17”</w:t>
            </w:r>
          </w:p>
          <w:p w14:paraId="32EA97E0" w14:textId="79AB3626" w:rsidR="002D449E" w:rsidRPr="002D449E" w:rsidRDefault="002D449E" w:rsidP="009218C9">
            <w:pPr>
              <w:rPr>
                <w:sz w:val="18"/>
                <w:szCs w:val="18"/>
              </w:rPr>
            </w:pPr>
            <w:r>
              <w:rPr>
                <w:rFonts w:ascii="LM Roman 10" w:hAnsi="LM Roman 10"/>
                <w:sz w:val="18"/>
                <w:szCs w:val="18"/>
              </w:rPr>
              <w:t>Windows 7 Ultimate</w:t>
            </w:r>
          </w:p>
        </w:tc>
        <w:tc>
          <w:tcPr>
            <w:tcW w:w="1276" w:type="dxa"/>
          </w:tcPr>
          <w:p w14:paraId="6CD1337B" w14:textId="213235CF" w:rsidR="0018414A" w:rsidRPr="002D449E" w:rsidRDefault="002D449E" w:rsidP="004663EC">
            <w:pPr>
              <w:pStyle w:val="Incontec"/>
              <w:rPr>
                <w:rFonts w:cs="Times New Roman"/>
                <w:sz w:val="18"/>
                <w:szCs w:val="18"/>
              </w:rPr>
            </w:pPr>
            <w:r>
              <w:rPr>
                <w:rFonts w:eastAsia="Arial" w:cs="Times New Roman"/>
                <w:sz w:val="18"/>
                <w:szCs w:val="18"/>
              </w:rPr>
              <w:t>Medio</w:t>
            </w:r>
          </w:p>
        </w:tc>
        <w:tc>
          <w:tcPr>
            <w:tcW w:w="2126" w:type="dxa"/>
          </w:tcPr>
          <w:p w14:paraId="30B0DDFC" w14:textId="33FBD125" w:rsidR="0018414A" w:rsidRPr="002D449E" w:rsidRDefault="009218C9" w:rsidP="004663EC">
            <w:pPr>
              <w:pStyle w:val="Incontec"/>
              <w:rPr>
                <w:rFonts w:cs="Times New Roman"/>
                <w:sz w:val="18"/>
                <w:szCs w:val="18"/>
              </w:rPr>
            </w:pPr>
            <w:r w:rsidRPr="002D449E">
              <w:rPr>
                <w:rFonts w:eastAsia="Arial" w:cs="Times New Roman"/>
                <w:sz w:val="18"/>
                <w:szCs w:val="18"/>
              </w:rPr>
              <w:t>Desarrollo de aplicativos bajo Unity</w:t>
            </w:r>
            <w:r w:rsidR="002D449E">
              <w:rPr>
                <w:rFonts w:eastAsia="Arial" w:cs="Times New Roman"/>
                <w:sz w:val="18"/>
                <w:szCs w:val="18"/>
              </w:rPr>
              <w:t>, Diseño de Interfaces de usuario</w:t>
            </w:r>
          </w:p>
        </w:tc>
      </w:tr>
      <w:tr w:rsidR="002D449E" w:rsidRPr="00102649" w14:paraId="384CEBB5" w14:textId="77777777" w:rsidTr="0080625C">
        <w:tc>
          <w:tcPr>
            <w:tcW w:w="1843" w:type="dxa"/>
          </w:tcPr>
          <w:p w14:paraId="2FED3FFC" w14:textId="6BB00AA6" w:rsidR="0018414A" w:rsidRPr="002D449E" w:rsidRDefault="009218C9" w:rsidP="004663EC">
            <w:pPr>
              <w:pStyle w:val="Incontec"/>
              <w:rPr>
                <w:rFonts w:cs="Times New Roman"/>
                <w:sz w:val="18"/>
                <w:szCs w:val="18"/>
              </w:rPr>
            </w:pPr>
            <w:r w:rsidRPr="002D449E">
              <w:rPr>
                <w:rFonts w:eastAsia="Arial" w:cs="Times New Roman"/>
                <w:sz w:val="18"/>
                <w:szCs w:val="18"/>
              </w:rPr>
              <w:t>Terminal Linux</w:t>
            </w:r>
          </w:p>
        </w:tc>
        <w:tc>
          <w:tcPr>
            <w:tcW w:w="992" w:type="dxa"/>
          </w:tcPr>
          <w:p w14:paraId="3BBC705A" w14:textId="010721B2" w:rsidR="0018414A" w:rsidRPr="002D449E" w:rsidRDefault="009218C9" w:rsidP="004663EC">
            <w:pPr>
              <w:pStyle w:val="Incontec"/>
              <w:rPr>
                <w:rFonts w:cs="Times New Roman"/>
                <w:sz w:val="18"/>
                <w:szCs w:val="18"/>
              </w:rPr>
            </w:pPr>
            <w:r w:rsidRPr="002D449E">
              <w:rPr>
                <w:rFonts w:eastAsia="Arial" w:cs="Times New Roman"/>
                <w:sz w:val="18"/>
                <w:szCs w:val="18"/>
              </w:rPr>
              <w:t>1</w:t>
            </w:r>
          </w:p>
        </w:tc>
        <w:tc>
          <w:tcPr>
            <w:tcW w:w="2552" w:type="dxa"/>
          </w:tcPr>
          <w:p w14:paraId="70ACA23D" w14:textId="77777777" w:rsidR="0018414A" w:rsidRPr="002D449E" w:rsidRDefault="002D449E" w:rsidP="004663EC">
            <w:pPr>
              <w:pStyle w:val="Incontec"/>
              <w:rPr>
                <w:rFonts w:eastAsia="Arial" w:cs="Times New Roman"/>
                <w:sz w:val="18"/>
                <w:szCs w:val="18"/>
              </w:rPr>
            </w:pPr>
            <w:r w:rsidRPr="002D449E">
              <w:rPr>
                <w:rFonts w:eastAsia="Arial" w:cs="Times New Roman"/>
                <w:sz w:val="18"/>
                <w:szCs w:val="18"/>
              </w:rPr>
              <w:t>8 GB RAM</w:t>
            </w:r>
          </w:p>
          <w:p w14:paraId="1E471C72" w14:textId="291AF784" w:rsidR="002D449E" w:rsidRPr="002D449E" w:rsidRDefault="002D449E" w:rsidP="002D449E">
            <w:pPr>
              <w:rPr>
                <w:rFonts w:ascii="LM Roman 10" w:hAnsi="LM Roman 10"/>
                <w:sz w:val="18"/>
                <w:szCs w:val="18"/>
              </w:rPr>
            </w:pPr>
            <w:r w:rsidRPr="002D449E">
              <w:rPr>
                <w:rFonts w:ascii="LM Roman 10" w:hAnsi="LM Roman 10"/>
                <w:sz w:val="18"/>
                <w:szCs w:val="18"/>
              </w:rPr>
              <w:t>4 CPU Cores</w:t>
            </w:r>
          </w:p>
          <w:p w14:paraId="0A963BFA" w14:textId="54B877EB" w:rsidR="002D449E" w:rsidRDefault="002D449E" w:rsidP="002D449E">
            <w:pPr>
              <w:rPr>
                <w:rFonts w:ascii="LM Roman 10" w:hAnsi="LM Roman 10"/>
                <w:sz w:val="18"/>
                <w:szCs w:val="18"/>
              </w:rPr>
            </w:pPr>
            <w:r w:rsidRPr="002D449E">
              <w:rPr>
                <w:rFonts w:ascii="LM Roman 10" w:hAnsi="LM Roman 10"/>
                <w:sz w:val="18"/>
                <w:szCs w:val="18"/>
              </w:rPr>
              <w:t>1.25 TB de Almacenamiento</w:t>
            </w:r>
          </w:p>
          <w:p w14:paraId="56715DE9" w14:textId="4BFD0747" w:rsidR="003C2B75" w:rsidRDefault="003C2B75" w:rsidP="002D449E">
            <w:pPr>
              <w:rPr>
                <w:rFonts w:ascii="LM Roman 10" w:hAnsi="LM Roman 10"/>
                <w:sz w:val="18"/>
                <w:szCs w:val="18"/>
              </w:rPr>
            </w:pPr>
            <w:r>
              <w:rPr>
                <w:rFonts w:ascii="LM Roman 10" w:hAnsi="LM Roman 10"/>
                <w:sz w:val="18"/>
                <w:szCs w:val="18"/>
              </w:rPr>
              <w:t>Pantalla de 22”</w:t>
            </w:r>
          </w:p>
          <w:p w14:paraId="2928D6E6" w14:textId="1AAA14D1" w:rsidR="002D449E" w:rsidRPr="002D449E" w:rsidRDefault="002D449E" w:rsidP="002D449E">
            <w:pPr>
              <w:rPr>
                <w:rFonts w:ascii="LM Roman 10" w:hAnsi="LM Roman 10"/>
                <w:sz w:val="18"/>
                <w:szCs w:val="18"/>
              </w:rPr>
            </w:pPr>
            <w:r>
              <w:rPr>
                <w:rFonts w:ascii="LM Roman 10" w:hAnsi="LM Roman 10"/>
                <w:sz w:val="18"/>
                <w:szCs w:val="18"/>
              </w:rPr>
              <w:t>Ubuntu 14.10</w:t>
            </w:r>
          </w:p>
          <w:p w14:paraId="472F0350" w14:textId="2CF93D2D" w:rsidR="002D449E" w:rsidRPr="002D449E" w:rsidRDefault="002D449E" w:rsidP="002D449E"/>
        </w:tc>
        <w:tc>
          <w:tcPr>
            <w:tcW w:w="1276" w:type="dxa"/>
          </w:tcPr>
          <w:p w14:paraId="719EED00" w14:textId="1C2DB9EC" w:rsidR="0018414A" w:rsidRPr="002D449E" w:rsidRDefault="002D449E" w:rsidP="004663EC">
            <w:pPr>
              <w:pStyle w:val="Incontec"/>
              <w:rPr>
                <w:rFonts w:cs="Times New Roman"/>
                <w:sz w:val="18"/>
                <w:szCs w:val="18"/>
              </w:rPr>
            </w:pPr>
            <w:r>
              <w:rPr>
                <w:rFonts w:eastAsia="Arial" w:cs="Times New Roman"/>
                <w:sz w:val="18"/>
                <w:szCs w:val="18"/>
              </w:rPr>
              <w:t>Medio-Alto</w:t>
            </w:r>
          </w:p>
        </w:tc>
        <w:tc>
          <w:tcPr>
            <w:tcW w:w="2126" w:type="dxa"/>
          </w:tcPr>
          <w:p w14:paraId="78F70A23" w14:textId="77E6A14F" w:rsidR="0018414A" w:rsidRPr="002D449E" w:rsidRDefault="002D449E" w:rsidP="004663EC">
            <w:pPr>
              <w:pStyle w:val="Incontec"/>
              <w:rPr>
                <w:rFonts w:cs="Times New Roman"/>
                <w:sz w:val="18"/>
                <w:szCs w:val="18"/>
              </w:rPr>
            </w:pPr>
            <w:r>
              <w:rPr>
                <w:rFonts w:eastAsia="Arial" w:cs="Times New Roman"/>
                <w:sz w:val="18"/>
                <w:szCs w:val="18"/>
              </w:rPr>
              <w:t>Desarrollo back-end de las Aplicaciones</w:t>
            </w:r>
          </w:p>
        </w:tc>
      </w:tr>
      <w:tr w:rsidR="002D449E" w:rsidRPr="00102649" w14:paraId="2CFFB52F" w14:textId="77777777" w:rsidTr="0080625C">
        <w:tc>
          <w:tcPr>
            <w:tcW w:w="1843" w:type="dxa"/>
          </w:tcPr>
          <w:p w14:paraId="23A8E744" w14:textId="51508980" w:rsidR="002D449E" w:rsidRPr="002D449E" w:rsidRDefault="002D449E" w:rsidP="004663EC">
            <w:pPr>
              <w:pStyle w:val="Incontec"/>
              <w:rPr>
                <w:rFonts w:eastAsia="Arial" w:cs="Times New Roman"/>
                <w:sz w:val="18"/>
                <w:szCs w:val="18"/>
              </w:rPr>
            </w:pPr>
            <w:r>
              <w:rPr>
                <w:rFonts w:eastAsia="Arial" w:cs="Times New Roman"/>
                <w:sz w:val="18"/>
                <w:szCs w:val="18"/>
              </w:rPr>
              <w:t>Smartphone</w:t>
            </w:r>
          </w:p>
        </w:tc>
        <w:tc>
          <w:tcPr>
            <w:tcW w:w="992" w:type="dxa"/>
          </w:tcPr>
          <w:p w14:paraId="21BCE13D" w14:textId="1E6F62FD" w:rsidR="002D449E" w:rsidRPr="002D449E" w:rsidRDefault="002D449E" w:rsidP="004663EC">
            <w:pPr>
              <w:pStyle w:val="Incontec"/>
              <w:rPr>
                <w:rFonts w:eastAsia="Arial" w:cs="Times New Roman"/>
                <w:sz w:val="18"/>
                <w:szCs w:val="18"/>
              </w:rPr>
            </w:pPr>
            <w:r>
              <w:rPr>
                <w:rFonts w:eastAsia="Arial" w:cs="Times New Roman"/>
                <w:sz w:val="18"/>
                <w:szCs w:val="18"/>
              </w:rPr>
              <w:t>1</w:t>
            </w:r>
          </w:p>
        </w:tc>
        <w:tc>
          <w:tcPr>
            <w:tcW w:w="2552" w:type="dxa"/>
          </w:tcPr>
          <w:p w14:paraId="13BA244E" w14:textId="77777777" w:rsidR="003C2B75" w:rsidRDefault="003C2B75" w:rsidP="003C2B75">
            <w:pPr>
              <w:pStyle w:val="Sinespaciado"/>
              <w:rPr>
                <w:rFonts w:ascii="LM Roman 10" w:hAnsi="LM Roman 10"/>
              </w:rPr>
            </w:pPr>
          </w:p>
          <w:p w14:paraId="144A687D" w14:textId="77777777" w:rsidR="003C2B75" w:rsidRPr="003C2B75" w:rsidRDefault="003C2B75" w:rsidP="003C2B75">
            <w:pPr>
              <w:pStyle w:val="Sinespaciado"/>
              <w:rPr>
                <w:rFonts w:ascii="LM Roman 10" w:hAnsi="LM Roman 10"/>
                <w:sz w:val="18"/>
                <w:szCs w:val="18"/>
              </w:rPr>
            </w:pPr>
            <w:r w:rsidRPr="003C2B75">
              <w:rPr>
                <w:rFonts w:ascii="LM Roman 10" w:hAnsi="LM Roman 10"/>
                <w:sz w:val="18"/>
                <w:szCs w:val="18"/>
              </w:rPr>
              <w:t>1 GB RAM</w:t>
            </w:r>
          </w:p>
          <w:p w14:paraId="62FD011B" w14:textId="77777777" w:rsidR="002D449E" w:rsidRPr="003C2B75" w:rsidRDefault="003C2B75" w:rsidP="003C2B75">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CPU Cores</w:t>
            </w:r>
          </w:p>
          <w:p w14:paraId="57A07680" w14:textId="77777777" w:rsidR="003C2B75" w:rsidRPr="003C2B75" w:rsidRDefault="003C2B75" w:rsidP="003C2B75">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GB de Almacenamiento</w:t>
            </w:r>
          </w:p>
          <w:p w14:paraId="5CC6CB9B" w14:textId="77777777" w:rsidR="003C2B75" w:rsidRPr="003C2B75" w:rsidRDefault="003C2B75" w:rsidP="003C2B75">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Pantalla de 4.7”</w:t>
            </w:r>
          </w:p>
          <w:p w14:paraId="6619AA37" w14:textId="62AE152F" w:rsidR="003C2B75" w:rsidRPr="002D449E" w:rsidRDefault="003C2B75" w:rsidP="003C2B75">
            <w:pPr>
              <w:pStyle w:val="Sinespaciado"/>
              <w:rPr>
                <w:rFonts w:eastAsia="Arial" w:cs="Times New Roman"/>
                <w:sz w:val="18"/>
                <w:szCs w:val="18"/>
              </w:rPr>
            </w:pPr>
            <w:r w:rsidRPr="003C2B75">
              <w:rPr>
                <w:rFonts w:ascii="LM Roman 10" w:eastAsia="Arial" w:hAnsi="LM Roman 10" w:cs="Times New Roman"/>
                <w:sz w:val="18"/>
                <w:szCs w:val="18"/>
              </w:rPr>
              <w:t>Android 4.4.4</w:t>
            </w:r>
            <w:r w:rsidRPr="003C2B75">
              <w:rPr>
                <w:rFonts w:eastAsia="Arial" w:cs="Times New Roman"/>
                <w:sz w:val="18"/>
                <w:szCs w:val="18"/>
              </w:rPr>
              <w:t> </w:t>
            </w:r>
          </w:p>
        </w:tc>
        <w:tc>
          <w:tcPr>
            <w:tcW w:w="1276" w:type="dxa"/>
          </w:tcPr>
          <w:p w14:paraId="01A3DDA5" w14:textId="7559D0AA" w:rsidR="002D449E" w:rsidRDefault="003C2B75" w:rsidP="004663EC">
            <w:pPr>
              <w:pStyle w:val="Incontec"/>
              <w:rPr>
                <w:rFonts w:eastAsia="Arial" w:cs="Times New Roman"/>
                <w:sz w:val="18"/>
                <w:szCs w:val="18"/>
              </w:rPr>
            </w:pPr>
            <w:r>
              <w:rPr>
                <w:rFonts w:eastAsia="Arial" w:cs="Times New Roman"/>
                <w:sz w:val="18"/>
                <w:szCs w:val="18"/>
              </w:rPr>
              <w:t>Bajo</w:t>
            </w:r>
          </w:p>
        </w:tc>
        <w:tc>
          <w:tcPr>
            <w:tcW w:w="2126" w:type="dxa"/>
          </w:tcPr>
          <w:p w14:paraId="067AB85E" w14:textId="3C72E2B1" w:rsidR="002D449E" w:rsidRDefault="002D449E" w:rsidP="004663EC">
            <w:pPr>
              <w:pStyle w:val="Incontec"/>
              <w:rPr>
                <w:rFonts w:eastAsia="Arial" w:cs="Times New Roman"/>
                <w:sz w:val="18"/>
                <w:szCs w:val="18"/>
              </w:rPr>
            </w:pPr>
            <w:r>
              <w:rPr>
                <w:rFonts w:eastAsia="Arial" w:cs="Times New Roman"/>
                <w:sz w:val="18"/>
                <w:szCs w:val="18"/>
              </w:rPr>
              <w:t>Dispositivo Movil para pruebas del Aplicativo</w:t>
            </w:r>
          </w:p>
        </w:tc>
      </w:tr>
    </w:tbl>
    <w:p w14:paraId="2313BA35" w14:textId="382697D0" w:rsidR="0018414A" w:rsidRPr="00102649" w:rsidRDefault="003C2B75" w:rsidP="0018414A">
      <w:pPr>
        <w:pStyle w:val="Incontec"/>
        <w:rPr>
          <w:rFonts w:cs="Times New Roman"/>
        </w:rPr>
      </w:pPr>
      <w:r w:rsidRPr="003C2B75">
        <w:rPr>
          <w:rFonts w:cs="Times New Roman"/>
          <w:b/>
          <w:i/>
        </w:rPr>
        <w:t>Tabla 5-</w:t>
      </w:r>
      <w:r w:rsidR="00CB3C59">
        <w:rPr>
          <w:rFonts w:cs="Times New Roman"/>
          <w:b/>
          <w:i/>
        </w:rPr>
        <w:t>2</w:t>
      </w:r>
      <w:r>
        <w:rPr>
          <w:rFonts w:cs="Times New Roman"/>
        </w:rPr>
        <w:t xml:space="preserve">. </w:t>
      </w:r>
      <w:r w:rsidR="00BE69CB" w:rsidRPr="00BE69CB">
        <w:rPr>
          <w:rFonts w:cs="Times New Roman"/>
        </w:rPr>
        <w:t>Componentes Fiscos Tecnológicos</w:t>
      </w:r>
      <w:r>
        <w:rPr>
          <w:rFonts w:cs="Times New Roman"/>
        </w:rPr>
        <w:t>. Fuente: Autores.</w:t>
      </w:r>
    </w:p>
    <w:p w14:paraId="2ABA73C4" w14:textId="523C3669" w:rsidR="0090583F" w:rsidRPr="00102649" w:rsidRDefault="0090583F" w:rsidP="00066B8A">
      <w:pPr>
        <w:pStyle w:val="Incontec"/>
        <w:numPr>
          <w:ilvl w:val="2"/>
          <w:numId w:val="1"/>
        </w:numPr>
        <w:outlineLvl w:val="2"/>
        <w:rPr>
          <w:rFonts w:cs="Times New Roman"/>
          <w:sz w:val="28"/>
          <w:szCs w:val="28"/>
        </w:rPr>
      </w:pPr>
      <w:bookmarkStart w:id="241" w:name="_Toc474915003"/>
      <w:r w:rsidRPr="0090583F">
        <w:rPr>
          <w:rFonts w:cs="Times New Roman"/>
          <w:szCs w:val="28"/>
        </w:rPr>
        <w:t>Localización</w:t>
      </w:r>
      <w:bookmarkEnd w:id="241"/>
    </w:p>
    <w:p w14:paraId="4DF7EE35" w14:textId="77777777" w:rsidR="0090583F" w:rsidRPr="00102649" w:rsidRDefault="0090583F" w:rsidP="0090583F">
      <w:pPr>
        <w:pStyle w:val="Incontec"/>
      </w:pPr>
    </w:p>
    <w:p w14:paraId="3B7A5673" w14:textId="77777777" w:rsidR="0090583F" w:rsidRPr="00102649" w:rsidRDefault="0090583F" w:rsidP="0090583F">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5F534288" w14:textId="77777777" w:rsidR="0090583F" w:rsidRPr="00102649" w:rsidRDefault="0090583F" w:rsidP="0090583F">
      <w:pPr>
        <w:pStyle w:val="Incontec"/>
        <w:rPr>
          <w:rFonts w:cs="Times New Roman"/>
        </w:rPr>
      </w:pPr>
    </w:p>
    <w:p w14:paraId="182C438F" w14:textId="268C1200" w:rsidR="0090583F" w:rsidRPr="00102649" w:rsidRDefault="0090583F" w:rsidP="0090583F">
      <w:pPr>
        <w:pStyle w:val="Incontec"/>
        <w:rPr>
          <w:rFonts w:cs="Times New Roman"/>
        </w:rPr>
      </w:pPr>
      <w:r w:rsidRPr="00102649">
        <w:rPr>
          <w:rFonts w:cs="Times New Roman"/>
        </w:rPr>
        <w:lastRenderedPageBreak/>
        <w:t xml:space="preserve">Análisis de concentración de personas con </w:t>
      </w:r>
      <w:r w:rsidR="0022378D" w:rsidRPr="00102649">
        <w:rPr>
          <w:rFonts w:cs="Times New Roman"/>
        </w:rPr>
        <w:t>Limitación</w:t>
      </w:r>
      <w:r w:rsidRPr="00102649">
        <w:rPr>
          <w:rFonts w:cs="Times New Roman"/>
        </w:rPr>
        <w:t xml:space="preserve"> Cognitiva: En esta etapa se analizaron las ubicaciones de los centros de atención integral para personas con </w:t>
      </w:r>
      <w:r w:rsidR="0022378D" w:rsidRPr="00102649">
        <w:rPr>
          <w:rFonts w:cs="Times New Roman"/>
        </w:rPr>
        <w:t>Limitación</w:t>
      </w:r>
      <w:r w:rsidRPr="00102649">
        <w:rPr>
          <w:rFonts w:cs="Times New Roman"/>
        </w:rPr>
        <w:t xml:space="preserve"> Cognitiva conocidos como Centros Crecer y Centros de Desarrollo para personas mayores de 18 años con discapacidad , como herramienta para caracterizar la zonas de la capital donde existe mayor densidad de personas con </w:t>
      </w:r>
      <w:r w:rsidR="0022378D" w:rsidRPr="00102649">
        <w:rPr>
          <w:rFonts w:cs="Times New Roman"/>
        </w:rPr>
        <w:t>Limitación</w:t>
      </w:r>
      <w:r w:rsidRPr="00102649">
        <w:rPr>
          <w:rFonts w:cs="Times New Roman"/>
        </w:rPr>
        <w:t xml:space="preserve"> Cognitiva.  Para ver la ubicación de los centros estudiados ver la </w:t>
      </w:r>
      <w:r w:rsidR="003E0A5A">
        <w:rPr>
          <w:rFonts w:cs="Times New Roman"/>
        </w:rPr>
        <w:t>Figura 5-</w:t>
      </w:r>
      <w:r w:rsidRPr="00102649">
        <w:rPr>
          <w:rFonts w:cs="Times New Roman"/>
        </w:rPr>
        <w:t>1.</w:t>
      </w:r>
    </w:p>
    <w:p w14:paraId="25805490" w14:textId="77777777" w:rsidR="0090583F" w:rsidRPr="00102649" w:rsidRDefault="0090583F" w:rsidP="002B29BF">
      <w:pPr>
        <w:pStyle w:val="Incontec"/>
        <w:jc w:val="center"/>
        <w:rPr>
          <w:rFonts w:cs="Times New Roman"/>
        </w:rPr>
      </w:pPr>
      <w:r w:rsidRPr="00102649">
        <w:rPr>
          <w:rFonts w:cs="Times New Roman"/>
          <w:noProof/>
          <w:lang w:val="es-ES" w:eastAsia="es-ES"/>
        </w:rPr>
        <w:drawing>
          <wp:inline distT="0" distB="0" distL="0" distR="0" wp14:anchorId="65D182B4" wp14:editId="171921B2">
            <wp:extent cx="5328984" cy="5367647"/>
            <wp:effectExtent l="0" t="0" r="508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19">
                      <a:extLst>
                        <a:ext uri="{28A0092B-C50C-407E-A947-70E740481C1C}">
                          <a14:useLocalDpi xmlns:a14="http://schemas.microsoft.com/office/drawing/2010/main" val="0"/>
                        </a:ext>
                      </a:extLst>
                    </a:blip>
                    <a:stretch>
                      <a:fillRect/>
                    </a:stretch>
                  </pic:blipFill>
                  <pic:spPr>
                    <a:xfrm>
                      <a:off x="0" y="0"/>
                      <a:ext cx="5349555" cy="5388367"/>
                    </a:xfrm>
                    <a:prstGeom prst="rect">
                      <a:avLst/>
                    </a:prstGeom>
                  </pic:spPr>
                </pic:pic>
              </a:graphicData>
            </a:graphic>
          </wp:inline>
        </w:drawing>
      </w:r>
    </w:p>
    <w:p w14:paraId="4738CF9C" w14:textId="3CD9DA20" w:rsidR="0090583F" w:rsidRPr="000A0072" w:rsidRDefault="0090583F" w:rsidP="0090583F">
      <w:pPr>
        <w:pStyle w:val="Incontec"/>
        <w:rPr>
          <w:rFonts w:cs="Times New Roman"/>
          <w:sz w:val="22"/>
          <w:szCs w:val="22"/>
        </w:rPr>
      </w:pPr>
      <w:r w:rsidRPr="000A0072">
        <w:rPr>
          <w:rFonts w:cs="Times New Roman"/>
          <w:b/>
          <w:i/>
          <w:sz w:val="22"/>
          <w:szCs w:val="22"/>
        </w:rPr>
        <w:t xml:space="preserve">Figura </w:t>
      </w:r>
      <w:r w:rsidR="002B29BF" w:rsidRPr="000A0072">
        <w:rPr>
          <w:rFonts w:cs="Times New Roman"/>
          <w:b/>
          <w:i/>
          <w:sz w:val="22"/>
          <w:szCs w:val="22"/>
        </w:rPr>
        <w:t>5-</w:t>
      </w:r>
      <w:r w:rsidRPr="000A0072">
        <w:rPr>
          <w:rFonts w:cs="Times New Roman"/>
          <w:b/>
          <w:i/>
          <w:sz w:val="22"/>
          <w:szCs w:val="22"/>
        </w:rPr>
        <w:t>1</w:t>
      </w:r>
      <w:r w:rsidRPr="000A0072">
        <w:rPr>
          <w:rFonts w:cs="Times New Roman"/>
          <w:sz w:val="22"/>
          <w:szCs w:val="22"/>
        </w:rPr>
        <w:t>. Localización Centros Crecer y Centros de Desarrollo para personas mayores de 18 años con discapacidad  Fuente: Autores</w:t>
      </w:r>
    </w:p>
    <w:p w14:paraId="69816F75" w14:textId="77777777" w:rsidR="0090583F" w:rsidRPr="00102649" w:rsidRDefault="0090583F" w:rsidP="0090583F">
      <w:pPr>
        <w:pStyle w:val="Incontec"/>
        <w:rPr>
          <w:rFonts w:cs="Times New Roman"/>
        </w:rPr>
      </w:pPr>
    </w:p>
    <w:p w14:paraId="259DC8E7" w14:textId="7B1EE194" w:rsidR="0090583F" w:rsidRPr="00102649" w:rsidRDefault="0090583F" w:rsidP="0090583F">
      <w:pPr>
        <w:pStyle w:val="Incontec"/>
        <w:rPr>
          <w:rFonts w:cs="Times New Roman"/>
        </w:rPr>
      </w:pPr>
      <w:r w:rsidRPr="00102649">
        <w:rPr>
          <w:rFonts w:cs="Times New Roman"/>
        </w:rPr>
        <w:lastRenderedPageBreak/>
        <w:t xml:space="preserve">Buscar Cercanía con el cliente: Tras identificar las zonas de la capital donde se concentran más puntos para la atención de esta población, se </w:t>
      </w:r>
      <w:r w:rsidR="00F10F68">
        <w:rPr>
          <w:rFonts w:cs="Times New Roman"/>
        </w:rPr>
        <w:t xml:space="preserve">buscó </w:t>
      </w:r>
      <w:r w:rsidRPr="00102649">
        <w:rPr>
          <w:rFonts w:cs="Times New Roman"/>
        </w:rPr>
        <w:t xml:space="preserve">que </w:t>
      </w:r>
      <w:r w:rsidR="002B29BF">
        <w:rPr>
          <w:rFonts w:cs="Times New Roman"/>
        </w:rPr>
        <w:t xml:space="preserve">el inmueble </w:t>
      </w:r>
      <w:r w:rsidR="00F10F68">
        <w:rPr>
          <w:rFonts w:cs="Times New Roman"/>
        </w:rPr>
        <w:t>estuviera</w:t>
      </w:r>
      <w:r w:rsidR="002B29BF">
        <w:rPr>
          <w:rFonts w:cs="Times New Roman"/>
        </w:rPr>
        <w:t xml:space="preserve"> en una zona intermedia entre </w:t>
      </w:r>
      <w:r w:rsidRPr="00102649">
        <w:rPr>
          <w:rFonts w:cs="Times New Roman"/>
        </w:rPr>
        <w:t xml:space="preserve">la zona que cubre las localidades de San Cristóbal y Santa Fe </w:t>
      </w:r>
      <w:r w:rsidR="002B29BF">
        <w:rPr>
          <w:rFonts w:cs="Times New Roman"/>
        </w:rPr>
        <w:t xml:space="preserve">y la zona que cubre las localidades de Fontibón y Engativá, ya que estas </w:t>
      </w:r>
      <w:r w:rsidRPr="00102649">
        <w:rPr>
          <w:rFonts w:cs="Times New Roman"/>
        </w:rPr>
        <w:t>zona</w:t>
      </w:r>
      <w:r w:rsidR="002B29BF">
        <w:rPr>
          <w:rFonts w:cs="Times New Roman"/>
        </w:rPr>
        <w:t>s</w:t>
      </w:r>
      <w:r w:rsidRPr="00102649">
        <w:rPr>
          <w:rFonts w:cs="Times New Roman"/>
        </w:rPr>
        <w:t xml:space="preserve"> </w:t>
      </w:r>
      <w:r w:rsidR="002B29BF">
        <w:rPr>
          <w:rFonts w:cs="Times New Roman"/>
        </w:rPr>
        <w:t xml:space="preserve">prevalecen por </w:t>
      </w:r>
      <w:r w:rsidRPr="00102649">
        <w:rPr>
          <w:rFonts w:cs="Times New Roman"/>
        </w:rPr>
        <w:t xml:space="preserve">una mayor densidad poblacional de personas con </w:t>
      </w:r>
      <w:r w:rsidR="002B29BF" w:rsidRPr="00102649">
        <w:rPr>
          <w:rFonts w:cs="Times New Roman"/>
        </w:rPr>
        <w:t>Limitación</w:t>
      </w:r>
      <w:r w:rsidRPr="00102649">
        <w:rPr>
          <w:rFonts w:cs="Times New Roman"/>
        </w:rPr>
        <w:t xml:space="preserve"> Cognitiva.  Para ver la zona escogida para la ubicación de la empresa ver la </w:t>
      </w:r>
      <w:r w:rsidR="003E0A5A">
        <w:rPr>
          <w:rFonts w:cs="Times New Roman"/>
        </w:rPr>
        <w:t>figura 5-</w:t>
      </w:r>
      <w:r w:rsidRPr="00102649">
        <w:rPr>
          <w:rFonts w:cs="Times New Roman"/>
        </w:rPr>
        <w:t>2</w:t>
      </w:r>
    </w:p>
    <w:p w14:paraId="313100E3" w14:textId="77777777" w:rsidR="0090583F" w:rsidRPr="00102649" w:rsidRDefault="0090583F" w:rsidP="0090583F">
      <w:pPr>
        <w:pStyle w:val="Incontec"/>
        <w:rPr>
          <w:rFonts w:cs="Times New Roman"/>
        </w:rPr>
      </w:pPr>
    </w:p>
    <w:p w14:paraId="3FFBDC6E" w14:textId="623757D2" w:rsidR="0090583F" w:rsidRPr="00102649" w:rsidRDefault="00F10F68" w:rsidP="0090583F">
      <w:pPr>
        <w:pStyle w:val="Incontec"/>
        <w:rPr>
          <w:rFonts w:cs="Times New Roman"/>
        </w:rPr>
      </w:pPr>
      <w:r>
        <w:rPr>
          <w:noProof/>
          <w:lang w:val="es-ES" w:eastAsia="es-ES"/>
        </w:rPr>
        <w:drawing>
          <wp:inline distT="0" distB="0" distL="0" distR="0" wp14:anchorId="0030FE37" wp14:editId="2DB8C4D0">
            <wp:extent cx="5612130" cy="475170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4751705"/>
                    </a:xfrm>
                    <a:prstGeom prst="rect">
                      <a:avLst/>
                    </a:prstGeom>
                  </pic:spPr>
                </pic:pic>
              </a:graphicData>
            </a:graphic>
          </wp:inline>
        </w:drawing>
      </w:r>
    </w:p>
    <w:p w14:paraId="3C444B3E" w14:textId="33A52797" w:rsidR="0090583F" w:rsidRPr="000A0072" w:rsidRDefault="0090583F" w:rsidP="0090583F">
      <w:pPr>
        <w:pStyle w:val="Incontec"/>
        <w:rPr>
          <w:rFonts w:cs="Times New Roman"/>
          <w:sz w:val="22"/>
          <w:szCs w:val="22"/>
        </w:rPr>
      </w:pPr>
      <w:r w:rsidRPr="000A0072">
        <w:rPr>
          <w:rFonts w:cs="Times New Roman"/>
          <w:b/>
          <w:i/>
          <w:sz w:val="22"/>
          <w:szCs w:val="22"/>
        </w:rPr>
        <w:t xml:space="preserve">Figura </w:t>
      </w:r>
      <w:r w:rsidR="002B29BF" w:rsidRPr="000A0072">
        <w:rPr>
          <w:rFonts w:cs="Times New Roman"/>
          <w:b/>
          <w:i/>
          <w:sz w:val="22"/>
          <w:szCs w:val="22"/>
        </w:rPr>
        <w:t>5-</w:t>
      </w:r>
      <w:r w:rsidRPr="000A0072">
        <w:rPr>
          <w:rFonts w:cs="Times New Roman"/>
          <w:b/>
          <w:i/>
          <w:sz w:val="22"/>
          <w:szCs w:val="22"/>
        </w:rPr>
        <w:t>2</w:t>
      </w:r>
      <w:r w:rsidRPr="000A0072">
        <w:rPr>
          <w:rFonts w:cs="Times New Roman"/>
          <w:sz w:val="22"/>
          <w:szCs w:val="22"/>
        </w:rPr>
        <w:t xml:space="preserve">.  Zona </w:t>
      </w:r>
      <w:r w:rsidR="00F10F68" w:rsidRPr="000A0072">
        <w:rPr>
          <w:rFonts w:cs="Times New Roman"/>
          <w:sz w:val="22"/>
          <w:szCs w:val="22"/>
        </w:rPr>
        <w:t>escogida para la ubicación del Inmueble</w:t>
      </w:r>
      <w:r w:rsidRPr="000A0072">
        <w:rPr>
          <w:rFonts w:cs="Times New Roman"/>
          <w:sz w:val="22"/>
          <w:szCs w:val="22"/>
        </w:rPr>
        <w:t xml:space="preserve"> Fuente: Autores</w:t>
      </w:r>
    </w:p>
    <w:p w14:paraId="230756DA" w14:textId="77777777" w:rsidR="0090583F" w:rsidRPr="00102649" w:rsidRDefault="0090583F" w:rsidP="0090583F">
      <w:pPr>
        <w:pStyle w:val="Incontec"/>
        <w:rPr>
          <w:rFonts w:cs="Times New Roman"/>
        </w:rPr>
      </w:pPr>
    </w:p>
    <w:p w14:paraId="6B9BAE0D" w14:textId="1E32EBC6" w:rsidR="0090583F" w:rsidRPr="00102649" w:rsidRDefault="0090583F" w:rsidP="0090583F">
      <w:pPr>
        <w:pStyle w:val="Incontec"/>
        <w:rPr>
          <w:rFonts w:cs="Times New Roman"/>
        </w:rPr>
      </w:pPr>
      <w:r w:rsidRPr="00102649">
        <w:rPr>
          <w:rFonts w:cs="Times New Roman"/>
        </w:rPr>
        <w:lastRenderedPageBreak/>
        <w:t>Búsqueda del inmueble en la zona escogida: Tras la elección de la zona donde se ubicará el inmuebl</w:t>
      </w:r>
      <w:r w:rsidR="00F10F68">
        <w:rPr>
          <w:rFonts w:cs="Times New Roman"/>
        </w:rPr>
        <w:t xml:space="preserve">e, se realizó una búsqueda de un inmueble que contara con características de fácil acceso, arriendo económico, servicios (telefonía, internet, luz, Agua). </w:t>
      </w:r>
    </w:p>
    <w:p w14:paraId="4AD4B9C6" w14:textId="77777777" w:rsidR="0090583F" w:rsidRDefault="0090583F" w:rsidP="000D1054"/>
    <w:p w14:paraId="228BC766" w14:textId="0A404462" w:rsidR="00F10F68" w:rsidRPr="00F10F68" w:rsidRDefault="00F10F68" w:rsidP="00F10F68">
      <w:pPr>
        <w:jc w:val="both"/>
        <w:rPr>
          <w:rFonts w:ascii="LM Roman 10" w:hAnsi="LM Roman 10"/>
          <w:sz w:val="24"/>
        </w:rPr>
      </w:pPr>
      <w:r w:rsidRPr="00F10F68">
        <w:rPr>
          <w:rFonts w:ascii="LM Roman 10" w:hAnsi="LM Roman 10"/>
          <w:sz w:val="24"/>
        </w:rPr>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p>
    <w:p w14:paraId="0BF279BC" w14:textId="21FFA54D" w:rsidR="00F10F68" w:rsidRDefault="00F10F68" w:rsidP="00F51B12">
      <w:pPr>
        <w:jc w:val="both"/>
        <w:rPr>
          <w:rFonts w:ascii="LM Roman 10" w:hAnsi="LM Roman 10"/>
          <w:sz w:val="24"/>
        </w:rPr>
      </w:pPr>
      <w:r w:rsidRPr="00F10F68">
        <w:rPr>
          <w:rFonts w:ascii="LM Roman 10" w:hAnsi="LM Roman 10"/>
          <w:sz w:val="24"/>
        </w:rPr>
        <w:t xml:space="preserve">Parquesoft </w:t>
      </w:r>
      <w:r w:rsidR="0022378D">
        <w:rPr>
          <w:rFonts w:ascii="LM Roman 10" w:hAnsi="LM Roman 10"/>
          <w:sz w:val="24"/>
        </w:rPr>
        <w:t>Bogotá</w:t>
      </w:r>
      <w:r w:rsidR="00F51B12">
        <w:rPr>
          <w:rFonts w:ascii="LM Roman 10" w:hAnsi="LM Roman 10"/>
          <w:sz w:val="24"/>
        </w:rPr>
        <w:t xml:space="preserve"> es </w:t>
      </w:r>
      <w:r w:rsidR="00F51B12" w:rsidRPr="00F51B12">
        <w:rPr>
          <w:rFonts w:ascii="LM Roman 10" w:hAnsi="LM Roman 10"/>
          <w:sz w:val="24"/>
        </w:rPr>
        <w:t xml:space="preserve">Fundación Parque Tecnológico de Software </w:t>
      </w:r>
      <w:r w:rsidR="00F51B12">
        <w:rPr>
          <w:rFonts w:ascii="LM Roman 10" w:hAnsi="LM Roman 10"/>
          <w:sz w:val="24"/>
        </w:rPr>
        <w:t>que ofrece un e</w:t>
      </w:r>
      <w:r w:rsidR="00F51B12" w:rsidRPr="00F51B12">
        <w:rPr>
          <w:rFonts w:ascii="LM Roman 10" w:hAnsi="LM Roman 10"/>
          <w:sz w:val="24"/>
        </w:rPr>
        <w:t>spacio para emprendedores de la industria de software nacional.</w:t>
      </w:r>
      <w:r w:rsidR="00F51B12">
        <w:rPr>
          <w:rFonts w:ascii="LM Roman 10" w:hAnsi="LM Roman 10"/>
          <w:sz w:val="24"/>
        </w:rPr>
        <w:t xml:space="preserve"> Dicha entidad ubicada en </w:t>
      </w:r>
      <w:r w:rsidR="00F51B12" w:rsidRPr="00F51B12">
        <w:rPr>
          <w:rFonts w:ascii="LM Roman 10" w:hAnsi="LM Roman 10"/>
          <w:sz w:val="24"/>
        </w:rPr>
        <w:t>Calle 25 # 32 – 37 Bogotá</w:t>
      </w:r>
      <w:r w:rsidR="00F51B12">
        <w:rPr>
          <w:rFonts w:ascii="LM Roman 10" w:hAnsi="LM Roman 10"/>
          <w:sz w:val="24"/>
        </w:rPr>
        <w:t xml:space="preserve"> (ver Figura 5-3) </w:t>
      </w:r>
      <w:r w:rsidRPr="00F10F68">
        <w:rPr>
          <w:rFonts w:ascii="LM Roman 10" w:hAnsi="LM Roman 10"/>
          <w:sz w:val="24"/>
        </w:rPr>
        <w:t xml:space="preserve">arrienda un puesto de trabajo por un valor de </w:t>
      </w:r>
      <w:r w:rsidR="00F51B12">
        <w:rPr>
          <w:rFonts w:ascii="LM Roman 10" w:hAnsi="LM Roman 10"/>
          <w:sz w:val="24"/>
        </w:rPr>
        <w:t>$</w:t>
      </w:r>
      <w:r w:rsidRPr="00F10F68">
        <w:rPr>
          <w:rFonts w:ascii="LM Roman 10" w:hAnsi="LM Roman 10"/>
          <w:sz w:val="24"/>
        </w:rPr>
        <w:t>270</w:t>
      </w:r>
      <w:r w:rsidR="00F51B12">
        <w:rPr>
          <w:rFonts w:ascii="LM Roman 10" w:hAnsi="LM Roman 10"/>
          <w:sz w:val="24"/>
        </w:rPr>
        <w:t>.</w:t>
      </w:r>
      <w:r w:rsidRPr="00F10F68">
        <w:rPr>
          <w:rFonts w:ascii="LM Roman 10" w:hAnsi="LM Roman 10"/>
          <w:sz w:val="24"/>
        </w:rPr>
        <w:t>000 pesos colombianos</w:t>
      </w:r>
      <w:r w:rsidR="00F51B12">
        <w:rPr>
          <w:rFonts w:ascii="LM Roman 10" w:hAnsi="LM Roman 10"/>
          <w:sz w:val="24"/>
        </w:rPr>
        <w:t xml:space="preserve"> por mes</w:t>
      </w:r>
      <w:r w:rsidRPr="00F10F68">
        <w:rPr>
          <w:rFonts w:ascii="LM Roman 10" w:hAnsi="LM Roman 10"/>
          <w:sz w:val="24"/>
        </w:rPr>
        <w:t>, esta oferta incluye los servicios anteriormente mencionados</w:t>
      </w:r>
      <w:r w:rsidR="00F51B12">
        <w:rPr>
          <w:rFonts w:ascii="LM Roman 10" w:hAnsi="LM Roman 10"/>
          <w:sz w:val="24"/>
        </w:rPr>
        <w:t xml:space="preserve"> además de ofrecer un espacio para el desarrollo tecnológico al ser el</w:t>
      </w:r>
      <w:r w:rsidR="00F51B12" w:rsidRPr="00F51B12">
        <w:rPr>
          <w:rFonts w:ascii="LM Roman 10" w:hAnsi="LM Roman 10"/>
          <w:sz w:val="24"/>
        </w:rPr>
        <w:t xml:space="preserve"> clúster de ciencia y tecnología más grande de Colombia</w:t>
      </w:r>
      <w:r w:rsidR="00F51B12">
        <w:rPr>
          <w:rFonts w:ascii="LM Roman 10" w:hAnsi="LM Roman 10"/>
          <w:sz w:val="24"/>
        </w:rPr>
        <w:t>.</w:t>
      </w:r>
    </w:p>
    <w:p w14:paraId="660756DA" w14:textId="77777777" w:rsidR="003E0A5A" w:rsidRDefault="003E0A5A" w:rsidP="00F51B12">
      <w:pPr>
        <w:jc w:val="both"/>
        <w:rPr>
          <w:rFonts w:ascii="LM Roman 10" w:hAnsi="LM Roman 10"/>
          <w:sz w:val="24"/>
        </w:rPr>
      </w:pPr>
    </w:p>
    <w:p w14:paraId="5A66E92B" w14:textId="72E6338D" w:rsidR="00F51B12" w:rsidRDefault="00F51B12" w:rsidP="003E0A5A">
      <w:pPr>
        <w:jc w:val="center"/>
        <w:rPr>
          <w:rFonts w:ascii="LM Roman 10" w:hAnsi="LM Roman 10"/>
          <w:sz w:val="24"/>
        </w:rPr>
      </w:pPr>
      <w:r>
        <w:rPr>
          <w:noProof/>
          <w:lang w:val="es-ES" w:eastAsia="es-ES"/>
        </w:rPr>
        <w:drawing>
          <wp:inline distT="0" distB="0" distL="0" distR="0" wp14:anchorId="04548B0F" wp14:editId="42C3A114">
            <wp:extent cx="3942608" cy="4555435"/>
            <wp:effectExtent l="0" t="0" r="127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591" t="15701" r="21203" b="18094"/>
                    <a:stretch/>
                  </pic:blipFill>
                  <pic:spPr bwMode="auto">
                    <a:xfrm>
                      <a:off x="0" y="0"/>
                      <a:ext cx="3952606" cy="4566987"/>
                    </a:xfrm>
                    <a:prstGeom prst="rect">
                      <a:avLst/>
                    </a:prstGeom>
                    <a:ln>
                      <a:noFill/>
                    </a:ln>
                    <a:extLst>
                      <a:ext uri="{53640926-AAD7-44D8-BBD7-CCE9431645EC}">
                        <a14:shadowObscured xmlns:a14="http://schemas.microsoft.com/office/drawing/2010/main"/>
                      </a:ext>
                    </a:extLst>
                  </pic:spPr>
                </pic:pic>
              </a:graphicData>
            </a:graphic>
          </wp:inline>
        </w:drawing>
      </w:r>
    </w:p>
    <w:p w14:paraId="5C8C51F5" w14:textId="18246531" w:rsidR="00F51B12" w:rsidRPr="000A0072" w:rsidRDefault="00F51B12" w:rsidP="00F10F68">
      <w:pPr>
        <w:jc w:val="both"/>
        <w:rPr>
          <w:rFonts w:ascii="LM Roman 10" w:hAnsi="LM Roman 10"/>
        </w:rPr>
      </w:pPr>
      <w:r w:rsidRPr="000A0072">
        <w:rPr>
          <w:rFonts w:ascii="LM Roman 10" w:hAnsi="LM Roman 10"/>
          <w:b/>
          <w:i/>
        </w:rPr>
        <w:t>Figura 5-3</w:t>
      </w:r>
      <w:r w:rsidRPr="000A0072">
        <w:rPr>
          <w:rFonts w:ascii="LM Roman 10" w:hAnsi="LM Roman 10"/>
        </w:rPr>
        <w:t xml:space="preserve">. Ubicación </w:t>
      </w:r>
      <w:r w:rsidR="0022378D" w:rsidRPr="000A0072">
        <w:rPr>
          <w:rFonts w:ascii="LM Roman 10" w:hAnsi="LM Roman 10"/>
        </w:rPr>
        <w:t>Parquesoft</w:t>
      </w:r>
      <w:r w:rsidRPr="000A0072">
        <w:rPr>
          <w:rFonts w:ascii="LM Roman 10" w:hAnsi="LM Roman 10"/>
        </w:rPr>
        <w:t>. Fuente: Autores.</w:t>
      </w:r>
    </w:p>
    <w:p w14:paraId="52F11F68" w14:textId="77777777" w:rsidR="00F51B12" w:rsidRDefault="00F51B12" w:rsidP="00F10F68">
      <w:pPr>
        <w:jc w:val="both"/>
        <w:rPr>
          <w:rFonts w:ascii="LM Roman 10" w:hAnsi="LM Roman 10"/>
          <w:sz w:val="24"/>
        </w:rPr>
      </w:pPr>
    </w:p>
    <w:p w14:paraId="7108197A" w14:textId="77777777" w:rsidR="00B7611D" w:rsidRDefault="00B7611D" w:rsidP="00F10F68">
      <w:pPr>
        <w:jc w:val="both"/>
        <w:rPr>
          <w:rFonts w:ascii="LM Roman 10" w:hAnsi="LM Roman 10"/>
          <w:sz w:val="24"/>
        </w:rPr>
      </w:pPr>
    </w:p>
    <w:p w14:paraId="5EC64325" w14:textId="77777777" w:rsidR="00B7611D" w:rsidRDefault="00B7611D" w:rsidP="00F10F68">
      <w:pPr>
        <w:jc w:val="both"/>
        <w:rPr>
          <w:rFonts w:ascii="LM Roman 10" w:hAnsi="LM Roman 10"/>
          <w:sz w:val="24"/>
        </w:rPr>
      </w:pPr>
    </w:p>
    <w:p w14:paraId="770ADCF2" w14:textId="77777777" w:rsidR="00B7611D" w:rsidRDefault="00B7611D" w:rsidP="00F10F68">
      <w:pPr>
        <w:jc w:val="both"/>
        <w:rPr>
          <w:rFonts w:ascii="LM Roman 10" w:hAnsi="LM Roman 10"/>
          <w:sz w:val="24"/>
        </w:rPr>
      </w:pPr>
    </w:p>
    <w:p w14:paraId="365B6A34" w14:textId="77777777" w:rsidR="0018414A" w:rsidRPr="0018414A" w:rsidRDefault="0018414A" w:rsidP="0018414A">
      <w:pPr>
        <w:pStyle w:val="Incontec"/>
        <w:rPr>
          <w:rFonts w:cs="Times New Roman"/>
          <w:i/>
        </w:rPr>
      </w:pPr>
      <w:r w:rsidRPr="0018414A">
        <w:rPr>
          <w:rFonts w:eastAsia="Arial" w:cs="Times New Roman"/>
          <w:i/>
        </w:rPr>
        <w:t>Distribución Espacial.</w:t>
      </w:r>
    </w:p>
    <w:p w14:paraId="6C0629A6" w14:textId="0B301A67" w:rsidR="0018414A" w:rsidRPr="00102649" w:rsidRDefault="00667CBD" w:rsidP="0018414A">
      <w:pPr>
        <w:pStyle w:val="Incontec"/>
        <w:rPr>
          <w:rFonts w:cs="Times New Roman"/>
        </w:rPr>
      </w:pPr>
      <w:r>
        <w:rPr>
          <w:rFonts w:eastAsia="Arial" w:cs="Times New Roman"/>
        </w:rPr>
        <w:t>Parquesoft ofrece un puesto de trabajo compuesto por un escritorio y una silla, la distribución de este puesto es ligado a la disposición de los mi</w:t>
      </w:r>
      <w:r w:rsidR="0084661D">
        <w:rPr>
          <w:rFonts w:eastAsia="Arial" w:cs="Times New Roman"/>
        </w:rPr>
        <w:t>s</w:t>
      </w:r>
      <w:r>
        <w:rPr>
          <w:rFonts w:eastAsia="Arial" w:cs="Times New Roman"/>
        </w:rPr>
        <w:t>mos. A continuación se presenta un mapa general del edificio con sus Zonas de trabajo.</w:t>
      </w:r>
    </w:p>
    <w:p w14:paraId="4378C090" w14:textId="77777777" w:rsidR="0018414A" w:rsidRPr="00102649" w:rsidRDefault="0018414A" w:rsidP="0018414A">
      <w:pPr>
        <w:pStyle w:val="Incontec"/>
        <w:rPr>
          <w:rFonts w:cs="Times New Roman"/>
        </w:rPr>
      </w:pPr>
      <w:r w:rsidRPr="00102649">
        <w:rPr>
          <w:rFonts w:eastAsia="Arial" w:cs="Times New Roman"/>
        </w:rPr>
        <w:t xml:space="preserve"> Distribución Interna</w:t>
      </w:r>
    </w:p>
    <w:p w14:paraId="0A802683" w14:textId="6EB78CD7" w:rsidR="0018414A" w:rsidRPr="00102649" w:rsidRDefault="0018414A" w:rsidP="0018414A">
      <w:pPr>
        <w:pStyle w:val="Incontec"/>
        <w:rPr>
          <w:rFonts w:cs="Times New Roman"/>
        </w:rPr>
      </w:pPr>
      <w:r w:rsidRPr="00102649">
        <w:rPr>
          <w:rFonts w:eastAsia="Arial" w:cs="Times New Roman"/>
        </w:rPr>
        <w:t xml:space="preserve">La distribución interna de </w:t>
      </w:r>
      <w:r w:rsidR="00667CBD">
        <w:rPr>
          <w:rFonts w:eastAsia="Arial" w:cs="Times New Roman"/>
        </w:rPr>
        <w:t>oficina de Parquesoft Bogotá es la</w:t>
      </w:r>
      <w:r w:rsidRPr="00102649">
        <w:rPr>
          <w:rFonts w:eastAsia="Arial" w:cs="Times New Roman"/>
        </w:rPr>
        <w:t xml:space="preserve"> siguiente:</w:t>
      </w:r>
    </w:p>
    <w:p w14:paraId="1D13027B" w14:textId="591624F5" w:rsidR="000350DE" w:rsidRDefault="0084661D" w:rsidP="0084661D">
      <w:pPr>
        <w:pStyle w:val="Incontec"/>
        <w:jc w:val="center"/>
        <w:rPr>
          <w:rFonts w:cs="Times New Roman"/>
        </w:rPr>
      </w:pPr>
      <w:r>
        <w:rPr>
          <w:rFonts w:cs="Times New Roman"/>
          <w:noProof/>
          <w:lang w:val="es-ES" w:eastAsia="es-ES"/>
        </w:rPr>
        <w:lastRenderedPageBreak/>
        <w:drawing>
          <wp:inline distT="0" distB="0" distL="0" distR="0" wp14:anchorId="4194A67E" wp14:editId="2B6F6EF0">
            <wp:extent cx="4401879" cy="5083727"/>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22">
                      <a:extLst>
                        <a:ext uri="{28A0092B-C50C-407E-A947-70E740481C1C}">
                          <a14:useLocalDpi xmlns:a14="http://schemas.microsoft.com/office/drawing/2010/main" val="0"/>
                        </a:ext>
                      </a:extLst>
                    </a:blip>
                    <a:stretch>
                      <a:fillRect/>
                    </a:stretch>
                  </pic:blipFill>
                  <pic:spPr>
                    <a:xfrm>
                      <a:off x="0" y="0"/>
                      <a:ext cx="4407409" cy="5090114"/>
                    </a:xfrm>
                    <a:prstGeom prst="rect">
                      <a:avLst/>
                    </a:prstGeom>
                  </pic:spPr>
                </pic:pic>
              </a:graphicData>
            </a:graphic>
          </wp:inline>
        </w:drawing>
      </w:r>
    </w:p>
    <w:p w14:paraId="3C79A5C1" w14:textId="03A5255E" w:rsidR="0018414A" w:rsidRPr="000A0072" w:rsidRDefault="0018414A" w:rsidP="0018414A">
      <w:pPr>
        <w:pStyle w:val="Incontec"/>
        <w:rPr>
          <w:rFonts w:cs="Times New Roman"/>
          <w:sz w:val="22"/>
          <w:szCs w:val="22"/>
        </w:rPr>
      </w:pPr>
      <w:r w:rsidRPr="000A0072">
        <w:rPr>
          <w:rFonts w:cs="Times New Roman"/>
          <w:b/>
          <w:i/>
          <w:sz w:val="22"/>
          <w:szCs w:val="22"/>
        </w:rPr>
        <w:t xml:space="preserve">Figura </w:t>
      </w:r>
      <w:r w:rsidR="000350DE" w:rsidRPr="000A0072">
        <w:rPr>
          <w:rFonts w:cs="Times New Roman"/>
          <w:b/>
          <w:i/>
          <w:sz w:val="22"/>
          <w:szCs w:val="22"/>
        </w:rPr>
        <w:t>5-4</w:t>
      </w:r>
      <w:r w:rsidR="009218C9" w:rsidRPr="000A0072">
        <w:rPr>
          <w:rFonts w:cs="Times New Roman"/>
          <w:sz w:val="22"/>
          <w:szCs w:val="22"/>
        </w:rPr>
        <w:t>.</w:t>
      </w:r>
      <w:r w:rsidRPr="000A0072">
        <w:rPr>
          <w:rFonts w:cs="Times New Roman"/>
          <w:sz w:val="22"/>
          <w:szCs w:val="22"/>
        </w:rPr>
        <w:t xml:space="preserve"> Plano de distribución </w:t>
      </w:r>
      <w:r w:rsidR="002E57FA">
        <w:rPr>
          <w:rFonts w:cs="Times New Roman"/>
          <w:sz w:val="22"/>
          <w:szCs w:val="22"/>
        </w:rPr>
        <w:t>primera planta. Fuente: Autores</w:t>
      </w:r>
    </w:p>
    <w:p w14:paraId="51CCBC2A" w14:textId="77777777" w:rsidR="0018414A" w:rsidRPr="00F10F68" w:rsidRDefault="0018414A" w:rsidP="00F10F68">
      <w:pPr>
        <w:jc w:val="both"/>
        <w:rPr>
          <w:rFonts w:ascii="LM Roman 10" w:hAnsi="LM Roman 10"/>
          <w:sz w:val="24"/>
        </w:rPr>
      </w:pPr>
    </w:p>
    <w:p w14:paraId="21B3747C" w14:textId="0BA23481" w:rsidR="006455F3" w:rsidRPr="00FD36E3" w:rsidRDefault="00D868FD" w:rsidP="00B43D6F">
      <w:pPr>
        <w:pStyle w:val="Incontec"/>
        <w:numPr>
          <w:ilvl w:val="2"/>
          <w:numId w:val="1"/>
        </w:numPr>
        <w:outlineLvl w:val="2"/>
        <w:rPr>
          <w:rFonts w:cs="Times New Roman"/>
          <w:szCs w:val="28"/>
        </w:rPr>
      </w:pPr>
      <w:bookmarkStart w:id="242" w:name="_3znysh7" w:colFirst="0" w:colLast="0"/>
      <w:bookmarkStart w:id="243" w:name="_Toc474915004"/>
      <w:bookmarkEnd w:id="242"/>
      <w:r w:rsidRPr="00FD36E3">
        <w:rPr>
          <w:rFonts w:cs="Times New Roman"/>
          <w:szCs w:val="28"/>
        </w:rPr>
        <w:t>Misión</w:t>
      </w:r>
      <w:bookmarkEnd w:id="243"/>
    </w:p>
    <w:p w14:paraId="129F6BC9" w14:textId="77777777" w:rsidR="000D1054" w:rsidRDefault="000D1054" w:rsidP="000D1054"/>
    <w:p w14:paraId="08F6B9D1" w14:textId="77777777" w:rsidR="000D1054" w:rsidRPr="000D1054" w:rsidRDefault="000D1054" w:rsidP="000D1054"/>
    <w:p w14:paraId="7C887549" w14:textId="12959858" w:rsidR="00D30904" w:rsidRPr="00011C81" w:rsidRDefault="005A4910" w:rsidP="00F12A4C">
      <w:pPr>
        <w:pStyle w:val="Incontec"/>
        <w:rPr>
          <w:rFonts w:cs="Times New Roman"/>
        </w:rPr>
      </w:pPr>
      <w:r w:rsidRPr="00011C81">
        <w:rPr>
          <w:rFonts w:cs="Times New Roman"/>
        </w:rPr>
        <w:t>Inclu</w:t>
      </w:r>
      <w:r w:rsidR="00D868FD" w:rsidRPr="00011C81">
        <w:rPr>
          <w:rFonts w:cs="Times New Roman"/>
        </w:rPr>
        <w:t xml:space="preserve">Soft es una empresa colombiana cuyo principal compromiso es brindar servicios integrales a personas con </w:t>
      </w:r>
      <w:r w:rsidR="00192E49" w:rsidRPr="00011C81">
        <w:rPr>
          <w:rFonts w:cs="Times New Roman"/>
        </w:rPr>
        <w:t>limitaciones</w:t>
      </w:r>
      <w:r w:rsidR="00D868FD" w:rsidRPr="00011C81">
        <w:rPr>
          <w:rFonts w:cs="Times New Roman"/>
        </w:rPr>
        <w:t xml:space="preserve"> cognitiva</w:t>
      </w:r>
      <w:r w:rsidR="00192E49" w:rsidRPr="00011C81">
        <w:rPr>
          <w:rFonts w:cs="Times New Roman"/>
        </w:rPr>
        <w:t>s</w:t>
      </w:r>
      <w:r w:rsidR="00D868FD" w:rsidRPr="00011C81">
        <w:rPr>
          <w:rFonts w:cs="Times New Roman"/>
        </w:rPr>
        <w:t xml:space="preserve"> en el campo del desarrollo de aplicaciones informáticas que suplan sus necesidades de manera óptima, mediante la implementación de estructuras de juego</w:t>
      </w:r>
      <w:r w:rsidR="00F5398B" w:rsidRPr="00011C81">
        <w:rPr>
          <w:rFonts w:cs="Times New Roman"/>
        </w:rPr>
        <w:t xml:space="preserve"> en nuestros productos, siendo é</w:t>
      </w:r>
      <w:r w:rsidR="00D868FD" w:rsidRPr="00011C81">
        <w:rPr>
          <w:rFonts w:cs="Times New Roman"/>
        </w:rPr>
        <w:t>sta una ventaja que nos hace sobresalir en el mercado de soluciones informáticas.</w:t>
      </w:r>
    </w:p>
    <w:p w14:paraId="1A087339" w14:textId="77777777" w:rsidR="00D30904" w:rsidRPr="00011C81" w:rsidRDefault="00D30904" w:rsidP="00F12A4C">
      <w:pPr>
        <w:pStyle w:val="Incontec"/>
        <w:rPr>
          <w:rFonts w:cs="Times New Roman"/>
        </w:rPr>
      </w:pPr>
    </w:p>
    <w:p w14:paraId="15F591D1" w14:textId="72B0E6E6" w:rsidR="006455F3" w:rsidRPr="00FD36E3" w:rsidRDefault="00D868FD" w:rsidP="00B43D6F">
      <w:pPr>
        <w:pStyle w:val="Incontec"/>
        <w:numPr>
          <w:ilvl w:val="2"/>
          <w:numId w:val="1"/>
        </w:numPr>
        <w:outlineLvl w:val="2"/>
        <w:rPr>
          <w:rFonts w:cs="Times New Roman"/>
          <w:szCs w:val="28"/>
        </w:rPr>
      </w:pPr>
      <w:bookmarkStart w:id="244" w:name="_2et92p0" w:colFirst="0" w:colLast="0"/>
      <w:bookmarkStart w:id="245" w:name="_Toc474915005"/>
      <w:bookmarkEnd w:id="244"/>
      <w:r w:rsidRPr="00FD36E3">
        <w:rPr>
          <w:rFonts w:cs="Times New Roman"/>
          <w:szCs w:val="28"/>
        </w:rPr>
        <w:t>Visión</w:t>
      </w:r>
      <w:bookmarkEnd w:id="245"/>
    </w:p>
    <w:p w14:paraId="14623883" w14:textId="77777777" w:rsidR="000D1054" w:rsidRDefault="000D1054" w:rsidP="000D1054"/>
    <w:p w14:paraId="171EC605" w14:textId="77777777" w:rsidR="000D1054" w:rsidRPr="000D1054" w:rsidRDefault="000D1054" w:rsidP="000D1054"/>
    <w:p w14:paraId="08E7AA2A" w14:textId="1E25B0C9" w:rsidR="00D30904" w:rsidRPr="00011C81" w:rsidRDefault="00D868FD" w:rsidP="00F12A4C">
      <w:pPr>
        <w:pStyle w:val="Incontec"/>
        <w:rPr>
          <w:rFonts w:cs="Times New Roman"/>
        </w:rPr>
      </w:pPr>
      <w:r w:rsidRPr="00011C81">
        <w:rPr>
          <w:rFonts w:cs="Times New Roman"/>
        </w:rPr>
        <w:t xml:space="preserve">Ser una de las empresas </w:t>
      </w:r>
      <w:r w:rsidR="00F5398B" w:rsidRPr="00011C81">
        <w:rPr>
          <w:rFonts w:cs="Times New Roman"/>
        </w:rPr>
        <w:t xml:space="preserve">de desarrollo de aplicaciones informáticas para  personas con </w:t>
      </w:r>
      <w:r w:rsidR="00192E49" w:rsidRPr="00011C81">
        <w:rPr>
          <w:rFonts w:cs="Times New Roman"/>
        </w:rPr>
        <w:t>Limitaciones</w:t>
      </w:r>
      <w:r w:rsidR="00F5398B" w:rsidRPr="00011C81">
        <w:rPr>
          <w:rFonts w:cs="Times New Roman"/>
        </w:rPr>
        <w:t xml:space="preserve"> cognitiva</w:t>
      </w:r>
      <w:r w:rsidR="00192E49" w:rsidRPr="00011C81">
        <w:rPr>
          <w:rFonts w:cs="Times New Roman"/>
        </w:rPr>
        <w:t>s</w:t>
      </w:r>
      <w:r w:rsidR="00F5398B" w:rsidRPr="00011C81">
        <w:rPr>
          <w:rFonts w:cs="Times New Roman"/>
        </w:rPr>
        <w:t xml:space="preserve"> </w:t>
      </w:r>
      <w:r w:rsidRPr="00011C81">
        <w:rPr>
          <w:rFonts w:cs="Times New Roman"/>
        </w:rPr>
        <w:t>más reconocidas en el mercado colombiano, para poder disminuir la brecha social que presenta esta población en la sociedad colombiana, además de siempre mantenerse a la vanguardia de la tecnología</w:t>
      </w:r>
      <w:r w:rsidR="00F5398B" w:rsidRPr="00011C81">
        <w:rPr>
          <w:rFonts w:cs="Times New Roman"/>
        </w:rPr>
        <w:t>,</w:t>
      </w:r>
      <w:r w:rsidRPr="00011C81">
        <w:rPr>
          <w:rFonts w:cs="Times New Roman"/>
        </w:rPr>
        <w:t xml:space="preserve"> </w:t>
      </w:r>
      <w:r w:rsidR="00F5398B" w:rsidRPr="00011C81">
        <w:rPr>
          <w:rFonts w:cs="Times New Roman"/>
        </w:rPr>
        <w:t xml:space="preserve">satisfaciendo </w:t>
      </w:r>
      <w:r w:rsidRPr="00011C81">
        <w:rPr>
          <w:rFonts w:cs="Times New Roman"/>
        </w:rPr>
        <w:t>así las necesidades de nuestros clientes de la mejor manera.</w:t>
      </w:r>
    </w:p>
    <w:p w14:paraId="3A77B951" w14:textId="77777777" w:rsidR="00D30904" w:rsidRPr="00011C81" w:rsidRDefault="00D30904" w:rsidP="00F12A4C">
      <w:pPr>
        <w:pStyle w:val="Incontec"/>
        <w:rPr>
          <w:rFonts w:cs="Times New Roman"/>
        </w:rPr>
      </w:pPr>
    </w:p>
    <w:p w14:paraId="7A2EB94E" w14:textId="1F6D1050" w:rsidR="00BE2BB5" w:rsidRPr="00FD36E3" w:rsidRDefault="00D868FD" w:rsidP="00B43D6F">
      <w:pPr>
        <w:pStyle w:val="Incontec"/>
        <w:numPr>
          <w:ilvl w:val="2"/>
          <w:numId w:val="1"/>
        </w:numPr>
        <w:outlineLvl w:val="2"/>
        <w:rPr>
          <w:rFonts w:cs="Times New Roman"/>
          <w:szCs w:val="28"/>
        </w:rPr>
      </w:pPr>
      <w:bookmarkStart w:id="246" w:name="_tyjcwt" w:colFirst="0" w:colLast="0"/>
      <w:bookmarkStart w:id="247" w:name="_Toc474915006"/>
      <w:bookmarkEnd w:id="246"/>
      <w:r w:rsidRPr="00FD36E3">
        <w:rPr>
          <w:rFonts w:cs="Times New Roman"/>
          <w:szCs w:val="28"/>
        </w:rPr>
        <w:t>Valores</w:t>
      </w:r>
      <w:bookmarkEnd w:id="247"/>
    </w:p>
    <w:p w14:paraId="056920F6" w14:textId="77777777" w:rsidR="000D1054" w:rsidRDefault="000D1054" w:rsidP="000D1054"/>
    <w:p w14:paraId="2D223544" w14:textId="77777777" w:rsidR="000D1054" w:rsidRPr="000D1054" w:rsidRDefault="000D1054" w:rsidP="000D1054"/>
    <w:p w14:paraId="6D87DB32" w14:textId="40CDA95A" w:rsidR="00D30904" w:rsidRPr="00011C81" w:rsidRDefault="00D868FD" w:rsidP="00F12A4C">
      <w:pPr>
        <w:pStyle w:val="Incontec"/>
        <w:rPr>
          <w:rFonts w:cs="Times New Roman"/>
        </w:rPr>
      </w:pPr>
      <w:r w:rsidRPr="00011C81">
        <w:rPr>
          <w:rFonts w:cs="Times New Roman"/>
        </w:rPr>
        <w:t>La Equidad</w:t>
      </w:r>
      <w:r w:rsidR="00F5398B" w:rsidRPr="00011C81">
        <w:rPr>
          <w:rFonts w:cs="Times New Roman"/>
        </w:rPr>
        <w:t>,</w:t>
      </w:r>
      <w:r w:rsidRPr="00011C81">
        <w:rPr>
          <w:rFonts w:cs="Times New Roman"/>
        </w:rPr>
        <w:t xml:space="preserve"> nuestro principal valor</w:t>
      </w:r>
      <w:r w:rsidR="00F5398B" w:rsidRPr="00011C81">
        <w:rPr>
          <w:rFonts w:cs="Times New Roman"/>
        </w:rPr>
        <w:t>,</w:t>
      </w:r>
      <w:r w:rsidRPr="00011C81">
        <w:rPr>
          <w:rFonts w:cs="Times New Roman"/>
        </w:rPr>
        <w:t xml:space="preserve"> que nos permita proceder con justicia, igualdad e imparcialidad, buscando un impacto social positivo e inclusivo.</w:t>
      </w:r>
    </w:p>
    <w:p w14:paraId="0FF102BB" w14:textId="2CE6C474" w:rsidR="00D30904" w:rsidRPr="00011C81" w:rsidRDefault="00BE2BB5" w:rsidP="00F12A4C">
      <w:pPr>
        <w:pStyle w:val="Incontec"/>
        <w:rPr>
          <w:rFonts w:cs="Times New Roman"/>
        </w:rPr>
      </w:pPr>
      <w:r w:rsidRPr="00011C81">
        <w:rPr>
          <w:rFonts w:cs="Times New Roman"/>
        </w:rPr>
        <w:t>La T</w:t>
      </w:r>
      <w:r w:rsidR="00D868FD" w:rsidRPr="00011C81">
        <w:rPr>
          <w:rFonts w:cs="Times New Roman"/>
        </w:rPr>
        <w:t>ransparencia</w:t>
      </w:r>
      <w:r w:rsidR="00F5398B" w:rsidRPr="00011C81">
        <w:rPr>
          <w:rFonts w:cs="Times New Roman"/>
        </w:rPr>
        <w:t>,</w:t>
      </w:r>
      <w:r w:rsidR="00D868FD" w:rsidRPr="00011C81">
        <w:rPr>
          <w:rFonts w:cs="Times New Roman"/>
        </w:rPr>
        <w:t xml:space="preserve"> para realizar nuestra gestión de forma objetiva, clara y verificable.</w:t>
      </w:r>
    </w:p>
    <w:p w14:paraId="2C027343" w14:textId="2C0B590E" w:rsidR="00D30904" w:rsidRPr="00011C81" w:rsidRDefault="00D868FD" w:rsidP="00F12A4C">
      <w:pPr>
        <w:pStyle w:val="Incontec"/>
        <w:rPr>
          <w:rFonts w:cs="Times New Roman"/>
        </w:rPr>
      </w:pPr>
      <w:r w:rsidRPr="00011C81">
        <w:rPr>
          <w:rFonts w:cs="Times New Roman"/>
        </w:rPr>
        <w:t>La Integridad</w:t>
      </w:r>
      <w:r w:rsidR="00F5398B" w:rsidRPr="00011C81">
        <w:rPr>
          <w:rFonts w:cs="Times New Roman"/>
        </w:rPr>
        <w:t>,</w:t>
      </w:r>
      <w:r w:rsidRPr="00011C81">
        <w:rPr>
          <w:rFonts w:cs="Times New Roman"/>
        </w:rPr>
        <w:t xml:space="preserve"> para actuar con firmeza, rectitud, honestidad, coherencia y sinceridad.</w:t>
      </w:r>
    </w:p>
    <w:p w14:paraId="750C9512" w14:textId="4A64296E" w:rsidR="00BE2BB5" w:rsidRPr="00011C81" w:rsidRDefault="00BE2BB5" w:rsidP="00F12A4C">
      <w:pPr>
        <w:pStyle w:val="Incontec"/>
      </w:pPr>
      <w:r w:rsidRPr="00011C81">
        <w:t>El Respeto hacia nuestros congéneres</w:t>
      </w:r>
      <w:r w:rsidR="00F5398B" w:rsidRPr="00011C81">
        <w:t>,</w:t>
      </w:r>
      <w:r w:rsidRPr="00011C81">
        <w:t xml:space="preserve"> que nos permita reconocer la diversidad cultural y así reconocer la necesidad de cada cliente.</w:t>
      </w:r>
    </w:p>
    <w:p w14:paraId="7EBFDB88" w14:textId="7F963567" w:rsidR="00BE2BB5" w:rsidRPr="00011C81" w:rsidRDefault="00BE2BB5" w:rsidP="00F12A4C">
      <w:pPr>
        <w:pStyle w:val="Incontec"/>
        <w:rPr>
          <w:rFonts w:cs="Times New Roman"/>
        </w:rPr>
      </w:pPr>
      <w:r w:rsidRPr="00011C81">
        <w:rPr>
          <w:rFonts w:cs="Times New Roman"/>
        </w:rPr>
        <w:t>La Puntualidad</w:t>
      </w:r>
      <w:r w:rsidR="00F5398B" w:rsidRPr="00011C81">
        <w:rPr>
          <w:rFonts w:cs="Times New Roman"/>
        </w:rPr>
        <w:t>,</w:t>
      </w:r>
      <w:r w:rsidRPr="00011C81">
        <w:rPr>
          <w:rFonts w:cs="Times New Roman"/>
        </w:rPr>
        <w:t xml:space="preserve"> rasgo que nos caracterizara al momento de realizar las entregas de nuestros productos.</w:t>
      </w:r>
    </w:p>
    <w:p w14:paraId="2155E453" w14:textId="2361432D" w:rsidR="00BE2BB5" w:rsidRPr="00011C81" w:rsidRDefault="00BE2BB5" w:rsidP="00F12A4C">
      <w:pPr>
        <w:pStyle w:val="Incontec"/>
        <w:rPr>
          <w:rFonts w:cs="Times New Roman"/>
        </w:rPr>
      </w:pPr>
      <w:r w:rsidRPr="00011C81">
        <w:rPr>
          <w:rFonts w:cs="Times New Roman"/>
        </w:rPr>
        <w:t>La Calidad e</w:t>
      </w:r>
      <w:r w:rsidR="00E857CF" w:rsidRPr="00011C81">
        <w:rPr>
          <w:rFonts w:cs="Times New Roman"/>
        </w:rPr>
        <w:t xml:space="preserve">n nuestros servicios ofrecidos, nuestros productos son </w:t>
      </w:r>
      <w:r w:rsidRPr="00011C81">
        <w:rPr>
          <w:rFonts w:cs="Times New Roman"/>
        </w:rPr>
        <w:t>de excelencia y cumplirán con todos los requerimientos de nuestros clientes.</w:t>
      </w:r>
    </w:p>
    <w:p w14:paraId="7724F7A0" w14:textId="77777777" w:rsidR="00BE2BB5" w:rsidRPr="00011C81" w:rsidRDefault="00246D82" w:rsidP="00F12A4C">
      <w:pPr>
        <w:pStyle w:val="Incontec"/>
        <w:rPr>
          <w:rFonts w:cs="Times New Roman"/>
        </w:rPr>
      </w:pPr>
      <w:r w:rsidRPr="00011C81">
        <w:rPr>
          <w:rFonts w:cs="Times New Roman"/>
        </w:rPr>
        <w:t xml:space="preserve">La </w:t>
      </w:r>
      <w:r w:rsidR="00BE2BB5" w:rsidRPr="00011C81">
        <w:rPr>
          <w:rFonts w:cs="Times New Roman"/>
        </w:rPr>
        <w:t xml:space="preserve">Justicia </w:t>
      </w:r>
      <w:r w:rsidRPr="00011C81">
        <w:rPr>
          <w:rFonts w:cs="Times New Roman"/>
        </w:rPr>
        <w:t xml:space="preserve">en el trato hacia </w:t>
      </w:r>
      <w:r w:rsidR="00BE2BB5" w:rsidRPr="00011C81">
        <w:rPr>
          <w:rFonts w:cs="Times New Roman"/>
        </w:rPr>
        <w:t>nuestros empleados</w:t>
      </w:r>
      <w:r w:rsidRPr="00011C81">
        <w:rPr>
          <w:rFonts w:cs="Times New Roman"/>
        </w:rPr>
        <w:t>, ofreciendo</w:t>
      </w:r>
      <w:r w:rsidR="00BE2BB5" w:rsidRPr="00011C81">
        <w:rPr>
          <w:rFonts w:cs="Times New Roman"/>
        </w:rPr>
        <w:t xml:space="preserve">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03CAD29" w14:textId="77777777" w:rsidR="00BE2BB5" w:rsidRPr="00011C81" w:rsidRDefault="00246D82" w:rsidP="00F12A4C">
      <w:pPr>
        <w:pStyle w:val="Incontec"/>
        <w:rPr>
          <w:rFonts w:cs="Times New Roman"/>
        </w:rPr>
      </w:pPr>
      <w:r w:rsidRPr="00011C81">
        <w:rPr>
          <w:rFonts w:cs="Times New Roman"/>
        </w:rPr>
        <w:lastRenderedPageBreak/>
        <w:t>La C</w:t>
      </w:r>
      <w:r w:rsidR="00BE2BB5" w:rsidRPr="00011C81">
        <w:rPr>
          <w:rFonts w:cs="Times New Roman"/>
        </w:rPr>
        <w:t>omunicación entre el personal de la empresa será evidente ya que se incentiva el uso no solo de la sede de la empresa sino de medios de</w:t>
      </w:r>
      <w:r w:rsidRPr="00011C81">
        <w:rPr>
          <w:rFonts w:cs="Times New Roman"/>
        </w:rPr>
        <w:t xml:space="preserve"> </w:t>
      </w:r>
      <w:r w:rsidR="00BE2BB5" w:rsidRPr="00011C81">
        <w:rPr>
          <w:rFonts w:cs="Times New Roman"/>
        </w:rPr>
        <w:t>comunicación útiles para el desarrollo del trabajo; todo esto permitirá también afianzar la práctica comunicativa para que esta ayude a una buena comunicación con los clientes.</w:t>
      </w:r>
    </w:p>
    <w:p w14:paraId="12CBD770" w14:textId="77777777" w:rsidR="00BE2BB5" w:rsidRPr="00011C81" w:rsidRDefault="00246D82" w:rsidP="00F12A4C">
      <w:pPr>
        <w:pStyle w:val="Incontec"/>
        <w:rPr>
          <w:rFonts w:cs="Times New Roman"/>
        </w:rPr>
      </w:pPr>
      <w:r w:rsidRPr="00011C81">
        <w:rPr>
          <w:rFonts w:cs="Times New Roman"/>
        </w:rPr>
        <w:t xml:space="preserve">La </w:t>
      </w:r>
      <w:r w:rsidR="00BE2BB5" w:rsidRPr="00011C81">
        <w:rPr>
          <w:rFonts w:cs="Times New Roman"/>
        </w:rPr>
        <w:t>Libertad</w:t>
      </w:r>
      <w:r w:rsidRPr="00011C81">
        <w:rPr>
          <w:rFonts w:cs="Times New Roman"/>
        </w:rPr>
        <w:t xml:space="preserve"> de opinión en</w:t>
      </w:r>
      <w:r w:rsidR="00BE2BB5" w:rsidRPr="00011C81">
        <w:rPr>
          <w:rFonts w:cs="Times New Roman"/>
        </w:rPr>
        <w:t xml:space="preserve"> </w:t>
      </w:r>
      <w:r w:rsidRPr="00011C81">
        <w:rPr>
          <w:rFonts w:cs="Times New Roman"/>
        </w:rPr>
        <w:t>n</w:t>
      </w:r>
      <w:r w:rsidR="00BE2BB5" w:rsidRPr="00011C81">
        <w:rPr>
          <w:rFonts w:cs="Times New Roman"/>
        </w:rPr>
        <w:t xml:space="preserve">uestro personal y clientes </w:t>
      </w:r>
      <w:r w:rsidRPr="00011C81">
        <w:rPr>
          <w:rFonts w:cs="Times New Roman"/>
        </w:rPr>
        <w:t xml:space="preserve">mediante la cual podrán </w:t>
      </w:r>
      <w:r w:rsidR="00BE2BB5" w:rsidRPr="00011C81">
        <w:rPr>
          <w:rFonts w:cs="Times New Roman"/>
        </w:rPr>
        <w:t>expresar</w:t>
      </w:r>
      <w:r w:rsidRPr="00011C81">
        <w:rPr>
          <w:rFonts w:cs="Times New Roman"/>
        </w:rPr>
        <w:t xml:space="preserve"> sus ideas</w:t>
      </w:r>
      <w:r w:rsidR="00BE2BB5" w:rsidRPr="00011C81">
        <w:rPr>
          <w:rFonts w:cs="Times New Roman"/>
        </w:rPr>
        <w:t xml:space="preserve"> con total seguridad en caso de tener creencias u opiniones distintas, siempre que sean presentadas con respeto y cordialidad.</w:t>
      </w:r>
    </w:p>
    <w:p w14:paraId="3114997D" w14:textId="77777777" w:rsidR="00BE2BB5" w:rsidRPr="00011C81" w:rsidRDefault="00246D82" w:rsidP="00F12A4C">
      <w:pPr>
        <w:pStyle w:val="Incontec"/>
        <w:rPr>
          <w:rFonts w:cs="Times New Roman"/>
        </w:rPr>
      </w:pPr>
      <w:r w:rsidRPr="00011C81">
        <w:rPr>
          <w:rFonts w:cs="Times New Roman"/>
        </w:rPr>
        <w:t xml:space="preserve">El </w:t>
      </w:r>
      <w:r w:rsidR="00BE2BB5" w:rsidRPr="00011C81">
        <w:rPr>
          <w:rFonts w:cs="Times New Roman"/>
        </w:rPr>
        <w:t>Trabajo en equipo</w:t>
      </w:r>
      <w:r w:rsidRPr="00011C81">
        <w:rPr>
          <w:rFonts w:cs="Times New Roman"/>
        </w:rPr>
        <w:t xml:space="preserve"> ofrecerá</w:t>
      </w:r>
      <w:r w:rsidR="00BE2BB5" w:rsidRPr="00011C81">
        <w:rPr>
          <w:rFonts w:cs="Times New Roman"/>
        </w:rPr>
        <w:t xml:space="preserve"> </w:t>
      </w:r>
      <w:r w:rsidRPr="00011C81">
        <w:rPr>
          <w:rFonts w:cs="Times New Roman"/>
        </w:rPr>
        <w:t>p</w:t>
      </w:r>
      <w:r w:rsidR="00BE2BB5" w:rsidRPr="00011C81">
        <w:rPr>
          <w:rFonts w:cs="Times New Roman"/>
        </w:rPr>
        <w:t>articipación de los distintos miembros de la empresa en diversos ámbitos.</w:t>
      </w:r>
    </w:p>
    <w:p w14:paraId="7E5113EB" w14:textId="77777777" w:rsidR="00D30904" w:rsidRPr="00011C81" w:rsidRDefault="00246D82" w:rsidP="00F12A4C">
      <w:pPr>
        <w:pStyle w:val="Incontec"/>
        <w:rPr>
          <w:rFonts w:cs="Times New Roman"/>
        </w:rPr>
      </w:pPr>
      <w:r w:rsidRPr="00011C81">
        <w:rPr>
          <w:rFonts w:cs="Times New Roman"/>
        </w:rPr>
        <w:t>La Honestidad mediante la cual s</w:t>
      </w:r>
      <w:r w:rsidR="00BE2BB5" w:rsidRPr="00011C81">
        <w:rPr>
          <w:rFonts w:cs="Times New Roman"/>
        </w:rPr>
        <w:t>e promueve la verdad como una herramienta elemental para generar confianza y la credibilidad de la empresa.</w:t>
      </w:r>
    </w:p>
    <w:p w14:paraId="6A2CCEC7" w14:textId="77777777" w:rsidR="00CE1DBE" w:rsidRPr="00F73137" w:rsidRDefault="00CE1DBE" w:rsidP="00F12A4C">
      <w:pPr>
        <w:pStyle w:val="Incontec"/>
        <w:rPr>
          <w:rFonts w:cs="Times New Roman"/>
          <w:sz w:val="28"/>
        </w:rPr>
      </w:pPr>
    </w:p>
    <w:p w14:paraId="36179AC4" w14:textId="574E9F84" w:rsidR="000D1054" w:rsidRPr="00F73137" w:rsidRDefault="00F73137" w:rsidP="00B43D6F">
      <w:pPr>
        <w:pStyle w:val="Prrafodelista"/>
        <w:numPr>
          <w:ilvl w:val="2"/>
          <w:numId w:val="1"/>
        </w:numPr>
        <w:outlineLvl w:val="2"/>
        <w:rPr>
          <w:rFonts w:ascii="LM Roman 10" w:hAnsi="LM Roman 10"/>
          <w:sz w:val="24"/>
        </w:rPr>
      </w:pPr>
      <w:bookmarkStart w:id="248" w:name="_Toc474915007"/>
      <w:r w:rsidRPr="00F73137">
        <w:rPr>
          <w:rFonts w:ascii="LM Roman 10" w:hAnsi="LM Roman 10"/>
          <w:sz w:val="24"/>
        </w:rPr>
        <w:t>Estructura Organizacional</w:t>
      </w:r>
      <w:bookmarkEnd w:id="248"/>
    </w:p>
    <w:p w14:paraId="734C75C3" w14:textId="77777777" w:rsidR="00F73137" w:rsidRPr="00F73137" w:rsidRDefault="00F73137" w:rsidP="00F73137">
      <w:pPr>
        <w:rPr>
          <w:rFonts w:ascii="LM Roman 10" w:hAnsi="LM Roman 10"/>
          <w:sz w:val="24"/>
        </w:rPr>
      </w:pPr>
    </w:p>
    <w:p w14:paraId="0CE3AD3A" w14:textId="77777777" w:rsidR="00F73137" w:rsidRDefault="00F73137" w:rsidP="00F73137">
      <w:pPr>
        <w:pStyle w:val="Incontec"/>
        <w:rPr>
          <w:rFonts w:eastAsia="Arial" w:cs="Times New Roman"/>
        </w:rPr>
      </w:pPr>
      <w:r w:rsidRPr="00102649">
        <w:rPr>
          <w:rFonts w:eastAsia="Arial" w:cs="Times New Roman"/>
        </w:rPr>
        <w:t>Para el proyecto se determinó que la mejor forma de organización es la siguiente:</w:t>
      </w:r>
    </w:p>
    <w:p w14:paraId="72EE5C5C" w14:textId="77777777" w:rsidR="0022378D" w:rsidRDefault="0022378D" w:rsidP="0022378D"/>
    <w:p w14:paraId="4632EA9E" w14:textId="77777777" w:rsidR="0022378D" w:rsidRPr="00102649" w:rsidRDefault="0022378D" w:rsidP="0022378D">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002DA690" w14:textId="31312F31" w:rsidR="0022378D" w:rsidRPr="0022378D" w:rsidRDefault="0022378D" w:rsidP="0022378D">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F9F4BC5" w14:textId="5066F768" w:rsidR="0022378D" w:rsidRDefault="0022378D" w:rsidP="00B43D6F">
      <w:pPr>
        <w:pStyle w:val="Incontec"/>
        <w:numPr>
          <w:ilvl w:val="0"/>
          <w:numId w:val="12"/>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36B4C208" w14:textId="77777777" w:rsidR="000D61A3" w:rsidRPr="000D61A3" w:rsidRDefault="000D61A3" w:rsidP="000D61A3"/>
    <w:p w14:paraId="47F782D9" w14:textId="0E898124" w:rsidR="0022378D" w:rsidRPr="0022378D" w:rsidRDefault="000D61A3" w:rsidP="00B43D6F">
      <w:pPr>
        <w:pStyle w:val="Incontec"/>
        <w:numPr>
          <w:ilvl w:val="0"/>
          <w:numId w:val="12"/>
        </w:numPr>
        <w:rPr>
          <w:rFonts w:eastAsia="Arial"/>
        </w:rPr>
      </w:pPr>
      <w:r>
        <w:rPr>
          <w:rFonts w:eastAsia="Arial"/>
        </w:rPr>
        <w:t>Mercadeo</w:t>
      </w:r>
      <w:r w:rsidR="0022378D">
        <w:rPr>
          <w:rFonts w:eastAsia="Arial"/>
        </w:rPr>
        <w:t xml:space="preserve"> y atención al cliente: Esta </w:t>
      </w:r>
      <w:r w:rsidR="0022378D" w:rsidRPr="0022378D">
        <w:rPr>
          <w:rFonts w:eastAsia="Arial"/>
        </w:rPr>
        <w:t xml:space="preserve">área se encarga </w:t>
      </w:r>
      <w:r>
        <w:rPr>
          <w:rFonts w:eastAsia="Arial"/>
        </w:rPr>
        <w:t>de entregar</w:t>
      </w:r>
      <w:r w:rsidR="0022378D" w:rsidRPr="0022378D">
        <w:rPr>
          <w:rFonts w:eastAsia="Arial"/>
        </w:rPr>
        <w:t xml:space="preserve"> los servicios y mantener</w:t>
      </w:r>
      <w:r w:rsidR="0022378D">
        <w:rPr>
          <w:rFonts w:eastAsia="Arial"/>
        </w:rPr>
        <w:t xml:space="preserve"> </w:t>
      </w:r>
      <w:r w:rsidR="0022378D"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w:t>
      </w:r>
      <w:r w:rsidR="00A46D04">
        <w:rPr>
          <w:rFonts w:eastAsia="Arial"/>
        </w:rPr>
        <w:t>, además de mantener un permanente contacto con el cliente para conocer nuevas necesidades y requerimientos.</w:t>
      </w:r>
    </w:p>
    <w:p w14:paraId="2D6BA2FB" w14:textId="640BB779" w:rsidR="0022378D" w:rsidRDefault="0022378D" w:rsidP="00B43D6F">
      <w:pPr>
        <w:pStyle w:val="Incontec"/>
        <w:numPr>
          <w:ilvl w:val="0"/>
          <w:numId w:val="12"/>
        </w:numPr>
        <w:rPr>
          <w:rFonts w:cs="CMR12"/>
        </w:rPr>
      </w:pPr>
      <w:r w:rsidRPr="0022378D">
        <w:rPr>
          <w:rFonts w:eastAsia="Arial"/>
        </w:rPr>
        <w:t xml:space="preserve">Diseño y desarrollo de producto: Esta área se encarga de definir y desarrollar las </w:t>
      </w:r>
      <w:r w:rsidRPr="0022378D">
        <w:rPr>
          <w:rFonts w:cs="CMR12"/>
        </w:rPr>
        <w:t xml:space="preserve">funcionalidades del producto de acuerdo al conocimiento que se va </w:t>
      </w:r>
      <w:r w:rsidRPr="0022378D">
        <w:rPr>
          <w:rFonts w:cs="CMR12"/>
        </w:rPr>
        <w:lastRenderedPageBreak/>
        <w:t>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53207A19" w14:textId="77777777" w:rsidR="0022378D" w:rsidRDefault="0022378D" w:rsidP="0022378D"/>
    <w:p w14:paraId="1FF8FDF5" w14:textId="1F2056F5" w:rsidR="0022378D" w:rsidRPr="0022378D" w:rsidRDefault="000D61A3" w:rsidP="00B43D6F">
      <w:pPr>
        <w:pStyle w:val="Incontec"/>
        <w:numPr>
          <w:ilvl w:val="0"/>
          <w:numId w:val="12"/>
        </w:numPr>
      </w:pPr>
      <w:r w:rsidRPr="000D61A3">
        <w:t>Managment</w:t>
      </w:r>
      <w:r>
        <w:t>: Esta</w:t>
      </w:r>
      <w:r w:rsidRPr="000D61A3">
        <w:t xml:space="preserve"> área se encarga del control de las finanzas de la empresa y el control legal de la misma.</w:t>
      </w:r>
    </w:p>
    <w:p w14:paraId="3A060E98" w14:textId="77777777" w:rsidR="0022378D" w:rsidRDefault="0022378D" w:rsidP="0022378D"/>
    <w:p w14:paraId="6CFFBFE8" w14:textId="77777777" w:rsidR="0084661D" w:rsidRPr="0022378D" w:rsidRDefault="0084661D" w:rsidP="0022378D"/>
    <w:p w14:paraId="155847A9" w14:textId="06F01A64" w:rsidR="0022378D" w:rsidRPr="00102649" w:rsidRDefault="005201D7" w:rsidP="005201D7">
      <w:pPr>
        <w:pStyle w:val="Incontec"/>
        <w:jc w:val="center"/>
        <w:rPr>
          <w:rFonts w:eastAsia="Arial" w:cs="Times New Roman"/>
        </w:rPr>
      </w:pPr>
      <w:r>
        <w:rPr>
          <w:rFonts w:eastAsia="Arial" w:cs="Times New Roman"/>
          <w:noProof/>
          <w:lang w:val="es-ES" w:eastAsia="es-ES"/>
        </w:rPr>
        <w:drawing>
          <wp:inline distT="0" distB="0" distL="0" distR="0" wp14:anchorId="5B1454FC" wp14:editId="224E6821">
            <wp:extent cx="5462650" cy="2932521"/>
            <wp:effectExtent l="0" t="0" r="508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78679" cy="2941126"/>
                    </a:xfrm>
                    <a:prstGeom prst="rect">
                      <a:avLst/>
                    </a:prstGeom>
                    <a:noFill/>
                  </pic:spPr>
                </pic:pic>
              </a:graphicData>
            </a:graphic>
          </wp:inline>
        </w:drawing>
      </w:r>
    </w:p>
    <w:p w14:paraId="76C1D504" w14:textId="3258947D" w:rsidR="0022378D" w:rsidRPr="000A0072" w:rsidRDefault="0022378D" w:rsidP="0022378D">
      <w:pPr>
        <w:pStyle w:val="Incontec"/>
        <w:rPr>
          <w:rFonts w:eastAsia="Arial" w:cs="Times New Roman"/>
          <w:sz w:val="22"/>
          <w:szCs w:val="22"/>
        </w:rPr>
      </w:pPr>
      <w:r w:rsidRPr="000A0072">
        <w:rPr>
          <w:rFonts w:eastAsia="Arial" w:cs="Times New Roman"/>
          <w:b/>
          <w:i/>
          <w:sz w:val="22"/>
          <w:szCs w:val="22"/>
        </w:rPr>
        <w:t>Figura 5</w:t>
      </w:r>
      <w:r w:rsidR="009218C9" w:rsidRPr="000A0072">
        <w:rPr>
          <w:rFonts w:eastAsia="Arial" w:cs="Times New Roman"/>
          <w:b/>
          <w:i/>
          <w:sz w:val="22"/>
          <w:szCs w:val="22"/>
        </w:rPr>
        <w:t>-5</w:t>
      </w:r>
      <w:r w:rsidR="009218C9" w:rsidRPr="000A0072">
        <w:rPr>
          <w:rFonts w:eastAsia="Arial" w:cs="Times New Roman"/>
          <w:sz w:val="22"/>
          <w:szCs w:val="22"/>
        </w:rPr>
        <w:t xml:space="preserve">. </w:t>
      </w:r>
      <w:r w:rsidRPr="000A0072">
        <w:rPr>
          <w:rFonts w:eastAsia="Arial" w:cs="Times New Roman"/>
          <w:sz w:val="22"/>
          <w:szCs w:val="22"/>
        </w:rPr>
        <w:t>Estructura Organizacional de la empresa. Fuente: Autores.</w:t>
      </w:r>
    </w:p>
    <w:p w14:paraId="2A721581" w14:textId="77777777" w:rsidR="0084661D" w:rsidRDefault="0084661D" w:rsidP="00A46D04">
      <w:pPr>
        <w:pStyle w:val="Incontec"/>
        <w:rPr>
          <w:rFonts w:eastAsia="Arial" w:cs="Times New Roman"/>
          <w:i/>
        </w:rPr>
      </w:pPr>
    </w:p>
    <w:p w14:paraId="75AFB0D4" w14:textId="77777777" w:rsidR="0084661D" w:rsidRDefault="0084661D" w:rsidP="00A46D04">
      <w:pPr>
        <w:pStyle w:val="Incontec"/>
        <w:rPr>
          <w:rFonts w:eastAsia="Arial" w:cs="Times New Roman"/>
          <w:i/>
        </w:rPr>
      </w:pPr>
    </w:p>
    <w:p w14:paraId="157942CB" w14:textId="77777777" w:rsidR="00F73137" w:rsidRDefault="00F73137" w:rsidP="00A46D04">
      <w:pPr>
        <w:pStyle w:val="Incontec"/>
        <w:rPr>
          <w:rFonts w:eastAsia="Arial" w:cs="Times New Roman"/>
          <w:i/>
        </w:rPr>
      </w:pPr>
      <w:r w:rsidRPr="00A46D04">
        <w:rPr>
          <w:rFonts w:eastAsia="Arial" w:cs="Times New Roman"/>
          <w:i/>
        </w:rPr>
        <w:t>Modelo Administrativo de Ejecución.</w:t>
      </w:r>
    </w:p>
    <w:p w14:paraId="1E2C4B46" w14:textId="77777777" w:rsidR="00A46D04" w:rsidRPr="00A46D04" w:rsidRDefault="00A46D04" w:rsidP="00A46D04"/>
    <w:p w14:paraId="68042C7A" w14:textId="77777777" w:rsidR="00F73137" w:rsidRDefault="00F73137" w:rsidP="00F73137">
      <w:pPr>
        <w:pStyle w:val="Incontec"/>
        <w:rPr>
          <w:rFonts w:eastAsia="Arial" w:cs="Times New Roman"/>
        </w:rPr>
      </w:pPr>
      <w:r w:rsidRPr="00102649">
        <w:rPr>
          <w:rFonts w:eastAsia="Arial" w:cs="Times New Roman"/>
        </w:rPr>
        <w:t>El personal necesario para el desarrollo del proyecto, es el siguiente:</w:t>
      </w:r>
    </w:p>
    <w:p w14:paraId="7361A89C" w14:textId="77777777" w:rsidR="00BD1E6A" w:rsidRPr="00BD1E6A" w:rsidRDefault="00BD1E6A" w:rsidP="00BD1E6A"/>
    <w:tbl>
      <w:tblPr>
        <w:tblStyle w:val="4"/>
        <w:tblW w:w="836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52"/>
        <w:gridCol w:w="1408"/>
        <w:gridCol w:w="2268"/>
        <w:gridCol w:w="2835"/>
      </w:tblGrid>
      <w:tr w:rsidR="00A46D04" w:rsidRPr="00102649" w14:paraId="74EB2211" w14:textId="77777777" w:rsidTr="003A0A50">
        <w:tc>
          <w:tcPr>
            <w:tcW w:w="1852" w:type="dxa"/>
          </w:tcPr>
          <w:p w14:paraId="37115D5C" w14:textId="52CF99E4" w:rsidR="00A46D04" w:rsidRPr="00102649" w:rsidRDefault="00A46D04" w:rsidP="009A4F55">
            <w:pPr>
              <w:pStyle w:val="Incontec"/>
              <w:rPr>
                <w:rFonts w:eastAsia="Arial" w:cs="Times New Roman"/>
                <w:b/>
              </w:rPr>
            </w:pPr>
            <w:r>
              <w:rPr>
                <w:rFonts w:eastAsia="Arial" w:cs="Times New Roman"/>
                <w:b/>
              </w:rPr>
              <w:t>Área</w:t>
            </w:r>
          </w:p>
        </w:tc>
        <w:tc>
          <w:tcPr>
            <w:tcW w:w="1408" w:type="dxa"/>
          </w:tcPr>
          <w:p w14:paraId="032B3025" w14:textId="6E61C00B" w:rsidR="00A46D04" w:rsidRPr="00102649" w:rsidRDefault="00A46D04" w:rsidP="009A4F55">
            <w:pPr>
              <w:pStyle w:val="Incontec"/>
              <w:rPr>
                <w:rFonts w:cs="Times New Roman"/>
              </w:rPr>
            </w:pPr>
            <w:r w:rsidRPr="00102649">
              <w:rPr>
                <w:rFonts w:eastAsia="Arial" w:cs="Times New Roman"/>
                <w:b/>
              </w:rPr>
              <w:t>Cantidad</w:t>
            </w:r>
          </w:p>
        </w:tc>
        <w:tc>
          <w:tcPr>
            <w:tcW w:w="2268" w:type="dxa"/>
          </w:tcPr>
          <w:p w14:paraId="2AE2BD88" w14:textId="77777777" w:rsidR="00A46D04" w:rsidRPr="00102649" w:rsidRDefault="00A46D04" w:rsidP="009A4F55">
            <w:pPr>
              <w:pStyle w:val="Incontec"/>
              <w:rPr>
                <w:rFonts w:cs="Times New Roman"/>
              </w:rPr>
            </w:pPr>
            <w:r w:rsidRPr="00102649">
              <w:rPr>
                <w:rFonts w:eastAsia="Arial" w:cs="Times New Roman"/>
                <w:b/>
              </w:rPr>
              <w:t>Puesto</w:t>
            </w:r>
          </w:p>
        </w:tc>
        <w:tc>
          <w:tcPr>
            <w:tcW w:w="2835" w:type="dxa"/>
          </w:tcPr>
          <w:p w14:paraId="578DC5D3" w14:textId="77777777" w:rsidR="00A46D04" w:rsidRPr="00102649" w:rsidRDefault="00A46D04" w:rsidP="009A4F55">
            <w:pPr>
              <w:pStyle w:val="Incontec"/>
              <w:rPr>
                <w:rFonts w:cs="Times New Roman"/>
              </w:rPr>
            </w:pPr>
            <w:r w:rsidRPr="00102649">
              <w:rPr>
                <w:rFonts w:eastAsia="Arial" w:cs="Times New Roman"/>
                <w:b/>
              </w:rPr>
              <w:t>Tipo de contrato</w:t>
            </w:r>
          </w:p>
        </w:tc>
      </w:tr>
      <w:tr w:rsidR="00A46D04" w:rsidRPr="00102649" w14:paraId="3E6C6553" w14:textId="77777777" w:rsidTr="003A0A50">
        <w:tc>
          <w:tcPr>
            <w:tcW w:w="1852" w:type="dxa"/>
          </w:tcPr>
          <w:p w14:paraId="558C82B0" w14:textId="7AF2F9A8" w:rsidR="00A46D04" w:rsidRPr="00102649" w:rsidRDefault="00A46D04" w:rsidP="009A4F55">
            <w:pPr>
              <w:pStyle w:val="Incontec"/>
              <w:rPr>
                <w:rFonts w:eastAsia="Arial" w:cs="Times New Roman"/>
              </w:rPr>
            </w:pPr>
            <w:r>
              <w:rPr>
                <w:rFonts w:eastAsia="Arial" w:cs="Times New Roman"/>
              </w:rPr>
              <w:t>Dirección</w:t>
            </w:r>
          </w:p>
        </w:tc>
        <w:tc>
          <w:tcPr>
            <w:tcW w:w="1408" w:type="dxa"/>
          </w:tcPr>
          <w:p w14:paraId="7B86CE06" w14:textId="30375389" w:rsidR="00A46D04" w:rsidRPr="00102649" w:rsidRDefault="00A46D04" w:rsidP="009A4F55">
            <w:pPr>
              <w:pStyle w:val="Incontec"/>
              <w:rPr>
                <w:rFonts w:cs="Times New Roman"/>
              </w:rPr>
            </w:pPr>
            <w:r w:rsidRPr="00102649">
              <w:rPr>
                <w:rFonts w:eastAsia="Arial" w:cs="Times New Roman"/>
              </w:rPr>
              <w:t>1</w:t>
            </w:r>
          </w:p>
        </w:tc>
        <w:tc>
          <w:tcPr>
            <w:tcW w:w="2268" w:type="dxa"/>
          </w:tcPr>
          <w:p w14:paraId="7D9AB316" w14:textId="77777777" w:rsidR="00A46D04" w:rsidRPr="00102649" w:rsidRDefault="00A46D04" w:rsidP="009A4F55">
            <w:pPr>
              <w:pStyle w:val="Incontec"/>
              <w:rPr>
                <w:rFonts w:cs="Times New Roman"/>
              </w:rPr>
            </w:pPr>
            <w:r w:rsidRPr="00102649">
              <w:rPr>
                <w:rFonts w:eastAsia="Arial" w:cs="Times New Roman"/>
              </w:rPr>
              <w:t>Gerente general</w:t>
            </w:r>
          </w:p>
        </w:tc>
        <w:tc>
          <w:tcPr>
            <w:tcW w:w="2835" w:type="dxa"/>
          </w:tcPr>
          <w:p w14:paraId="32D55D63" w14:textId="77777777" w:rsidR="00A46D04" w:rsidRPr="00102649" w:rsidRDefault="00A46D04" w:rsidP="009A4F55">
            <w:pPr>
              <w:pStyle w:val="Incontec"/>
              <w:rPr>
                <w:rFonts w:cs="Times New Roman"/>
              </w:rPr>
            </w:pPr>
            <w:r w:rsidRPr="00102649">
              <w:rPr>
                <w:rFonts w:eastAsia="Arial" w:cs="Times New Roman"/>
              </w:rPr>
              <w:t>A tiempo Indefinido</w:t>
            </w:r>
          </w:p>
        </w:tc>
      </w:tr>
      <w:tr w:rsidR="00A46D04" w:rsidRPr="00102649" w14:paraId="4DA25BAD" w14:textId="77777777" w:rsidTr="003A0A50">
        <w:tc>
          <w:tcPr>
            <w:tcW w:w="1852" w:type="dxa"/>
          </w:tcPr>
          <w:p w14:paraId="32B04DFF" w14:textId="42340DD2" w:rsidR="00A46D04" w:rsidRDefault="00A46D04" w:rsidP="009A4F55">
            <w:pPr>
              <w:pStyle w:val="Incontec"/>
              <w:rPr>
                <w:rFonts w:eastAsia="Arial" w:cs="Times New Roman"/>
              </w:rPr>
            </w:pPr>
            <w:r>
              <w:rPr>
                <w:rFonts w:eastAsia="Arial" w:cs="Times New Roman"/>
              </w:rPr>
              <w:lastRenderedPageBreak/>
              <w:t xml:space="preserve">Diseño y Desarrollo </w:t>
            </w:r>
          </w:p>
        </w:tc>
        <w:tc>
          <w:tcPr>
            <w:tcW w:w="1408" w:type="dxa"/>
          </w:tcPr>
          <w:p w14:paraId="4EEDF5A8" w14:textId="0A7E8490" w:rsidR="00A46D04" w:rsidRPr="00102649" w:rsidRDefault="00A46D04" w:rsidP="009A4F55">
            <w:pPr>
              <w:pStyle w:val="Incontec"/>
              <w:rPr>
                <w:rFonts w:cs="Times New Roman"/>
              </w:rPr>
            </w:pPr>
            <w:r>
              <w:rPr>
                <w:rFonts w:eastAsia="Arial" w:cs="Times New Roman"/>
              </w:rPr>
              <w:t>2</w:t>
            </w:r>
          </w:p>
        </w:tc>
        <w:tc>
          <w:tcPr>
            <w:tcW w:w="2268" w:type="dxa"/>
          </w:tcPr>
          <w:p w14:paraId="19F5FBBC" w14:textId="77777777" w:rsidR="00A46D04" w:rsidRPr="00102649" w:rsidRDefault="00A46D04" w:rsidP="009A4F55">
            <w:pPr>
              <w:pStyle w:val="Incontec"/>
              <w:rPr>
                <w:rFonts w:cs="Times New Roman"/>
              </w:rPr>
            </w:pPr>
            <w:r w:rsidRPr="00102649">
              <w:rPr>
                <w:rFonts w:eastAsia="Arial" w:cs="Times New Roman"/>
              </w:rPr>
              <w:t>Ingeniero desarrollador</w:t>
            </w:r>
          </w:p>
        </w:tc>
        <w:tc>
          <w:tcPr>
            <w:tcW w:w="2835" w:type="dxa"/>
          </w:tcPr>
          <w:p w14:paraId="44FAAD23" w14:textId="77777777" w:rsidR="00A46D04" w:rsidRDefault="00107988" w:rsidP="00107988">
            <w:pPr>
              <w:pStyle w:val="Incontec"/>
              <w:rPr>
                <w:rFonts w:eastAsia="Arial"/>
              </w:rPr>
            </w:pPr>
            <w:r>
              <w:rPr>
                <w:rFonts w:eastAsia="Arial"/>
              </w:rPr>
              <w:t>1 contrato p</w:t>
            </w:r>
            <w:r w:rsidR="00A46D04" w:rsidRPr="00102649">
              <w:rPr>
                <w:rFonts w:eastAsia="Arial"/>
              </w:rPr>
              <w:t>or prestación de servicios</w:t>
            </w:r>
            <w:r w:rsidR="00A46D04">
              <w:rPr>
                <w:rFonts w:eastAsia="Arial"/>
              </w:rPr>
              <w:t>.</w:t>
            </w:r>
          </w:p>
          <w:p w14:paraId="0CC71CA3" w14:textId="3C3FA76D" w:rsidR="00107988" w:rsidRPr="00107988" w:rsidRDefault="00107988" w:rsidP="00107988">
            <w:pPr>
              <w:pStyle w:val="Incontec"/>
            </w:pPr>
            <w:r>
              <w:t>1 contrato por tracto Sucesivo.</w:t>
            </w:r>
          </w:p>
        </w:tc>
      </w:tr>
      <w:tr w:rsidR="00A46D04" w:rsidRPr="00102649" w14:paraId="540B40CF" w14:textId="77777777" w:rsidTr="003A0A50">
        <w:tc>
          <w:tcPr>
            <w:tcW w:w="1852" w:type="dxa"/>
          </w:tcPr>
          <w:p w14:paraId="78E423E7" w14:textId="694B730D" w:rsidR="00A46D04" w:rsidRDefault="00A46D04" w:rsidP="009A4F55">
            <w:pPr>
              <w:pStyle w:val="Incontec"/>
              <w:rPr>
                <w:rFonts w:eastAsia="Arial" w:cs="Times New Roman"/>
              </w:rPr>
            </w:pPr>
            <w:r>
              <w:rPr>
                <w:rFonts w:eastAsia="Arial" w:cs="Times New Roman"/>
              </w:rPr>
              <w:t>Mercadeo y Atención al Cliente</w:t>
            </w:r>
          </w:p>
        </w:tc>
        <w:tc>
          <w:tcPr>
            <w:tcW w:w="1408" w:type="dxa"/>
          </w:tcPr>
          <w:p w14:paraId="7EA9EAAE" w14:textId="30AD06A1" w:rsidR="00A46D04" w:rsidRDefault="00A46D04" w:rsidP="009A4F55">
            <w:pPr>
              <w:pStyle w:val="Incontec"/>
              <w:rPr>
                <w:rFonts w:eastAsia="Arial" w:cs="Times New Roman"/>
              </w:rPr>
            </w:pPr>
            <w:r>
              <w:rPr>
                <w:rFonts w:eastAsia="Arial" w:cs="Times New Roman"/>
              </w:rPr>
              <w:t>1</w:t>
            </w:r>
          </w:p>
        </w:tc>
        <w:tc>
          <w:tcPr>
            <w:tcW w:w="2268" w:type="dxa"/>
          </w:tcPr>
          <w:p w14:paraId="579D2094" w14:textId="17445B9B" w:rsidR="00A46D04" w:rsidRPr="00BD1E6A" w:rsidRDefault="00A46D04" w:rsidP="00BD1E6A">
            <w:pPr>
              <w:pStyle w:val="Incontec"/>
              <w:rPr>
                <w:rFonts w:eastAsia="Arial" w:cs="Times New Roman"/>
                <w:bCs/>
              </w:rPr>
            </w:pPr>
            <w:r>
              <w:rPr>
                <w:rFonts w:eastAsia="Arial" w:cs="Times New Roman"/>
                <w:bCs/>
              </w:rPr>
              <w:t>Agente Comercial</w:t>
            </w:r>
          </w:p>
        </w:tc>
        <w:tc>
          <w:tcPr>
            <w:tcW w:w="2835" w:type="dxa"/>
          </w:tcPr>
          <w:p w14:paraId="41F7A1E9" w14:textId="18E52478" w:rsidR="00A46D04" w:rsidRPr="00102649" w:rsidRDefault="002B1595" w:rsidP="002B1595">
            <w:pPr>
              <w:pStyle w:val="Incontec"/>
              <w:rPr>
                <w:rFonts w:eastAsia="Arial" w:cs="Times New Roman"/>
              </w:rPr>
            </w:pPr>
            <w:r>
              <w:rPr>
                <w:rFonts w:eastAsia="Arial" w:cs="Times New Roman"/>
              </w:rPr>
              <w:t>Tracto Sucesivo</w:t>
            </w:r>
            <w:r w:rsidR="00A46D04">
              <w:rPr>
                <w:rFonts w:eastAsia="Arial" w:cs="Times New Roman"/>
              </w:rPr>
              <w:t xml:space="preserve">. </w:t>
            </w:r>
          </w:p>
        </w:tc>
      </w:tr>
      <w:tr w:rsidR="00A46D04" w:rsidRPr="00102649" w14:paraId="0ED930F3" w14:textId="77777777" w:rsidTr="003A0A50">
        <w:tc>
          <w:tcPr>
            <w:tcW w:w="1852" w:type="dxa"/>
          </w:tcPr>
          <w:p w14:paraId="032FD35B" w14:textId="74039E1D" w:rsidR="00A46D04" w:rsidRDefault="00A46D04" w:rsidP="00F26DC0">
            <w:pPr>
              <w:pStyle w:val="Incontec"/>
              <w:rPr>
                <w:rFonts w:eastAsia="Arial" w:cs="Times New Roman"/>
              </w:rPr>
            </w:pPr>
            <w:r>
              <w:rPr>
                <w:rFonts w:eastAsia="Arial" w:cs="Times New Roman"/>
              </w:rPr>
              <w:t>Mercadeo y Atención al Cliente</w:t>
            </w:r>
          </w:p>
        </w:tc>
        <w:tc>
          <w:tcPr>
            <w:tcW w:w="1408" w:type="dxa"/>
          </w:tcPr>
          <w:p w14:paraId="701706E6" w14:textId="634257D1" w:rsidR="00A46D04" w:rsidRDefault="00A46D04" w:rsidP="00F26DC0">
            <w:pPr>
              <w:pStyle w:val="Incontec"/>
              <w:rPr>
                <w:rFonts w:eastAsia="Arial" w:cs="Times New Roman"/>
              </w:rPr>
            </w:pPr>
            <w:r>
              <w:rPr>
                <w:rFonts w:eastAsia="Arial" w:cs="Times New Roman"/>
              </w:rPr>
              <w:t>1</w:t>
            </w:r>
          </w:p>
        </w:tc>
        <w:tc>
          <w:tcPr>
            <w:tcW w:w="2268" w:type="dxa"/>
          </w:tcPr>
          <w:p w14:paraId="3E708876" w14:textId="3516CDA9" w:rsidR="00A46D04" w:rsidRPr="00BD1E6A" w:rsidRDefault="00A46D04" w:rsidP="00F26DC0">
            <w:pPr>
              <w:pStyle w:val="Incontec"/>
              <w:rPr>
                <w:rFonts w:eastAsia="Arial" w:cs="Times New Roman"/>
                <w:bCs/>
              </w:rPr>
            </w:pPr>
            <w:r w:rsidRPr="00BD1E6A">
              <w:rPr>
                <w:rFonts w:eastAsia="Arial" w:cs="Times New Roman"/>
                <w:bCs/>
              </w:rPr>
              <w:t>P</w:t>
            </w:r>
            <w:r>
              <w:rPr>
                <w:rFonts w:eastAsia="Arial" w:cs="Times New Roman"/>
                <w:bCs/>
              </w:rPr>
              <w:t>sicólogo c</w:t>
            </w:r>
            <w:r w:rsidRPr="00BD1E6A">
              <w:rPr>
                <w:rFonts w:eastAsia="Arial" w:cs="Times New Roman"/>
                <w:bCs/>
              </w:rPr>
              <w:t>ognitivo</w:t>
            </w:r>
            <w:r w:rsidRPr="00BD1E6A">
              <w:rPr>
                <w:rFonts w:eastAsia="Arial" w:cs="Times New Roman"/>
              </w:rPr>
              <w:t> conductual</w:t>
            </w:r>
          </w:p>
        </w:tc>
        <w:tc>
          <w:tcPr>
            <w:tcW w:w="2835" w:type="dxa"/>
          </w:tcPr>
          <w:p w14:paraId="7E2FE7B6" w14:textId="09EB42B7" w:rsidR="00A46D04" w:rsidRDefault="002B1595" w:rsidP="00F26DC0">
            <w:pPr>
              <w:pStyle w:val="Incontec"/>
              <w:rPr>
                <w:rFonts w:eastAsia="Arial" w:cs="Times New Roman"/>
              </w:rPr>
            </w:pPr>
            <w:r>
              <w:rPr>
                <w:rFonts w:eastAsia="Arial" w:cs="Times New Roman"/>
              </w:rPr>
              <w:t>Tracto Sucesivo.</w:t>
            </w:r>
          </w:p>
        </w:tc>
      </w:tr>
      <w:tr w:rsidR="00A46D04" w:rsidRPr="00102649" w14:paraId="5A326094" w14:textId="77777777" w:rsidTr="003A0A50">
        <w:tc>
          <w:tcPr>
            <w:tcW w:w="1852" w:type="dxa"/>
          </w:tcPr>
          <w:p w14:paraId="1A87CE67" w14:textId="49D5B080" w:rsidR="00A46D04" w:rsidRDefault="00A46D04" w:rsidP="00F26DC0">
            <w:pPr>
              <w:pStyle w:val="Incontec"/>
              <w:rPr>
                <w:rFonts w:eastAsia="Arial" w:cs="Times New Roman"/>
              </w:rPr>
            </w:pPr>
            <w:r>
              <w:rPr>
                <w:rFonts w:eastAsia="Arial" w:cs="Times New Roman"/>
              </w:rPr>
              <w:t>Managment</w:t>
            </w:r>
          </w:p>
        </w:tc>
        <w:tc>
          <w:tcPr>
            <w:tcW w:w="1408" w:type="dxa"/>
          </w:tcPr>
          <w:p w14:paraId="20B004FE" w14:textId="5CCC0926" w:rsidR="00A46D04" w:rsidRDefault="00A46D04" w:rsidP="00F26DC0">
            <w:pPr>
              <w:pStyle w:val="Incontec"/>
              <w:rPr>
                <w:rFonts w:eastAsia="Arial" w:cs="Times New Roman"/>
              </w:rPr>
            </w:pPr>
            <w:r>
              <w:rPr>
                <w:rFonts w:eastAsia="Arial" w:cs="Times New Roman"/>
              </w:rPr>
              <w:t>1</w:t>
            </w:r>
          </w:p>
        </w:tc>
        <w:tc>
          <w:tcPr>
            <w:tcW w:w="2268" w:type="dxa"/>
          </w:tcPr>
          <w:p w14:paraId="1BBC3A86" w14:textId="4CAB331A" w:rsidR="00A46D04" w:rsidRPr="00BD1E6A" w:rsidRDefault="00A46D04" w:rsidP="00F26DC0">
            <w:pPr>
              <w:pStyle w:val="Incontec"/>
              <w:rPr>
                <w:rFonts w:eastAsia="Arial" w:cs="Times New Roman"/>
                <w:bCs/>
              </w:rPr>
            </w:pPr>
            <w:r>
              <w:rPr>
                <w:rFonts w:eastAsia="Arial" w:cs="Times New Roman"/>
                <w:bCs/>
              </w:rPr>
              <w:t>Contador</w:t>
            </w:r>
          </w:p>
        </w:tc>
        <w:tc>
          <w:tcPr>
            <w:tcW w:w="2835" w:type="dxa"/>
          </w:tcPr>
          <w:p w14:paraId="1F1DEDA4" w14:textId="356B5534" w:rsidR="00A46D04" w:rsidRDefault="002B1595" w:rsidP="00F26DC0">
            <w:pPr>
              <w:pStyle w:val="Incontec"/>
              <w:rPr>
                <w:rFonts w:eastAsia="Arial" w:cs="Times New Roman"/>
              </w:rPr>
            </w:pPr>
            <w:r>
              <w:rPr>
                <w:rFonts w:eastAsia="Arial" w:cs="Times New Roman"/>
              </w:rPr>
              <w:t>Tracto Sucesivo.</w:t>
            </w:r>
          </w:p>
        </w:tc>
      </w:tr>
    </w:tbl>
    <w:p w14:paraId="6F6A9A9D" w14:textId="3F94219C" w:rsidR="00F73137" w:rsidRDefault="003752FC" w:rsidP="00F73137">
      <w:pPr>
        <w:pStyle w:val="Incontec"/>
        <w:rPr>
          <w:rFonts w:eastAsia="Arial" w:cs="Times New Roman"/>
        </w:rPr>
      </w:pPr>
      <w:r w:rsidRPr="00997201">
        <w:rPr>
          <w:rFonts w:eastAsia="Arial" w:cs="Times New Roman"/>
          <w:b/>
          <w:i/>
        </w:rPr>
        <w:t>Tabla 5.</w:t>
      </w:r>
      <w:r w:rsidR="00CB3C59">
        <w:rPr>
          <w:rFonts w:eastAsia="Arial" w:cs="Times New Roman"/>
          <w:b/>
          <w:i/>
        </w:rPr>
        <w:t>3</w:t>
      </w:r>
      <w:r>
        <w:rPr>
          <w:rFonts w:eastAsia="Arial" w:cs="Times New Roman"/>
        </w:rPr>
        <w:t>. Personal y Tipo de Contrato. Fuente: Autores.</w:t>
      </w:r>
    </w:p>
    <w:p w14:paraId="04182223" w14:textId="77777777" w:rsidR="003752FC" w:rsidRPr="003752FC" w:rsidRDefault="003752FC" w:rsidP="003752FC"/>
    <w:p w14:paraId="2B17AF8D" w14:textId="77777777" w:rsidR="00F73137" w:rsidRPr="00F73137" w:rsidRDefault="00F73137" w:rsidP="002B1595">
      <w:pPr>
        <w:pStyle w:val="Incontec"/>
      </w:pPr>
    </w:p>
    <w:p w14:paraId="36941BE9" w14:textId="6E56BD87" w:rsidR="008109F4" w:rsidRPr="00CE5512" w:rsidRDefault="005E09E3" w:rsidP="00CE5512">
      <w:pPr>
        <w:pStyle w:val="Incontec"/>
        <w:numPr>
          <w:ilvl w:val="1"/>
          <w:numId w:val="1"/>
        </w:numPr>
        <w:outlineLvl w:val="1"/>
        <w:rPr>
          <w:rFonts w:cs="Times New Roman"/>
          <w:sz w:val="28"/>
        </w:rPr>
      </w:pPr>
      <w:bookmarkStart w:id="249" w:name="_3dy6vkm" w:colFirst="0" w:colLast="0"/>
      <w:bookmarkStart w:id="250" w:name="_Toc474915008"/>
      <w:bookmarkEnd w:id="249"/>
      <w:r>
        <w:rPr>
          <w:rFonts w:cs="Times New Roman"/>
          <w:sz w:val="28"/>
        </w:rPr>
        <w:t>ESTUDIO LEGAL</w:t>
      </w:r>
      <w:bookmarkEnd w:id="250"/>
    </w:p>
    <w:p w14:paraId="5E1B69CC" w14:textId="77777777" w:rsidR="00FD36E3" w:rsidRDefault="00FD36E3" w:rsidP="00FD36E3"/>
    <w:p w14:paraId="1DE55954" w14:textId="77777777" w:rsidR="00FD36E3" w:rsidRPr="00102649" w:rsidRDefault="00FD36E3" w:rsidP="00FD36E3">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02A0B014" w14:textId="77777777" w:rsidR="00FD36E3" w:rsidRPr="00102649" w:rsidRDefault="00FD36E3" w:rsidP="00FD36E3">
      <w:pPr>
        <w:pStyle w:val="Incontec"/>
        <w:rPr>
          <w:rFonts w:cs="Times New Roman"/>
        </w:rPr>
      </w:pPr>
    </w:p>
    <w:p w14:paraId="698FAA75" w14:textId="77777777" w:rsidR="00FD36E3" w:rsidRPr="00A46D04" w:rsidRDefault="00FD36E3" w:rsidP="00A46D04">
      <w:pPr>
        <w:pStyle w:val="Incontec"/>
        <w:ind w:firstLine="720"/>
        <w:rPr>
          <w:rFonts w:cs="Times New Roman"/>
          <w:b/>
          <w:i/>
          <w:szCs w:val="28"/>
        </w:rPr>
      </w:pPr>
      <w:bookmarkStart w:id="251" w:name="_1y810tw" w:colFirst="0" w:colLast="0"/>
      <w:bookmarkEnd w:id="251"/>
      <w:r w:rsidRPr="00A46D04">
        <w:rPr>
          <w:rFonts w:cs="Times New Roman"/>
          <w:b/>
          <w:i/>
          <w:szCs w:val="28"/>
        </w:rPr>
        <w:t>Tipo de sociedad</w:t>
      </w:r>
    </w:p>
    <w:p w14:paraId="478B3760" w14:textId="77777777" w:rsidR="00FD36E3" w:rsidRPr="00F165AF" w:rsidRDefault="00FD36E3" w:rsidP="00F165AF">
      <w:pPr>
        <w:pStyle w:val="Incontec"/>
      </w:pPr>
    </w:p>
    <w:p w14:paraId="42D84BCC" w14:textId="105873EC" w:rsidR="00FD36E3" w:rsidRPr="00102649" w:rsidRDefault="00FD36E3" w:rsidP="00F165AF">
      <w:pPr>
        <w:pStyle w:val="Incontec"/>
        <w:rPr>
          <w:rFonts w:cs="Times New Roman"/>
        </w:rPr>
      </w:pPr>
      <w:r w:rsidRPr="00F165AF">
        <w:lastRenderedPageBreak/>
        <w:t>In</w:t>
      </w:r>
      <w:r w:rsidRPr="00102649">
        <w:rPr>
          <w:rFonts w:cs="Times New Roman"/>
        </w:rPr>
        <w:t xml:space="preserve">cluSoft será constituida como una </w:t>
      </w:r>
      <w:r w:rsidR="00F165AF">
        <w:rPr>
          <w:rFonts w:cs="Times New Roman"/>
        </w:rPr>
        <w:t>Sociedad por Acciones Simplifi</w:t>
      </w:r>
      <w:r w:rsidR="00F165AF" w:rsidRPr="00F165AF">
        <w:rPr>
          <w:rFonts w:cs="Times New Roman"/>
        </w:rPr>
        <w:t>cadas</w:t>
      </w:r>
      <w:r w:rsidRPr="00102649">
        <w:rPr>
          <w:rFonts w:cs="Times New Roman"/>
        </w:rPr>
        <w:t>, Este tipo de sociedad permite desarrollar sus funciones a cabalidad, bajo la normatividad Colombiana, y con las bondades que tiene esta novedosa metodología de asociación.</w:t>
      </w:r>
    </w:p>
    <w:p w14:paraId="7EE0967D" w14:textId="77777777" w:rsidR="00FD36E3" w:rsidRPr="00102649" w:rsidRDefault="00FD36E3" w:rsidP="00FD36E3">
      <w:pPr>
        <w:pStyle w:val="Incontec"/>
        <w:rPr>
          <w:rFonts w:cs="Times New Roman"/>
        </w:rPr>
      </w:pPr>
      <w:r w:rsidRPr="00102649">
        <w:rPr>
          <w:rFonts w:cs="Times New Roman"/>
        </w:rPr>
        <w:t>Este tipo modalidad de asociación, facilita la proyección de la empresa, puesto que en cuestiones de asociación, es más flexible que otro tipo de sociedad, permite operar con tranquilidad el objeto social de la compañía, ya que no tiene ningún tipo de restricción.</w:t>
      </w:r>
    </w:p>
    <w:p w14:paraId="08FA4142" w14:textId="0A9A54EA" w:rsidR="00FD36E3" w:rsidRPr="00102649" w:rsidRDefault="00FD36E3" w:rsidP="003611B9">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sidR="003611B9">
        <w:rPr>
          <w:rFonts w:cs="Times New Roman"/>
        </w:rPr>
        <w:t xml:space="preserve"> personas naturales o jurídicas, mediante Escritura P</w:t>
      </w:r>
      <w:r w:rsidR="003611B9" w:rsidRPr="003611B9">
        <w:rPr>
          <w:rFonts w:cs="Times New Roman"/>
        </w:rPr>
        <w:t>ública ante notar</w:t>
      </w:r>
      <w:r w:rsidR="003611B9">
        <w:rPr>
          <w:rFonts w:cs="Times New Roman"/>
        </w:rPr>
        <w:t>io, según lo dispuesto en el artí</w:t>
      </w:r>
      <w:r w:rsidR="003611B9" w:rsidRPr="003611B9">
        <w:rPr>
          <w:rFonts w:cs="Times New Roman"/>
        </w:rPr>
        <w:t>culo</w:t>
      </w:r>
      <w:r w:rsidR="003611B9">
        <w:rPr>
          <w:rFonts w:cs="Times New Roman"/>
        </w:rPr>
        <w:t xml:space="preserve"> </w:t>
      </w:r>
      <w:r w:rsidR="003611B9" w:rsidRPr="003611B9">
        <w:rPr>
          <w:rFonts w:cs="Times New Roman"/>
        </w:rPr>
        <w:t>5</w:t>
      </w:r>
      <w:r w:rsidR="003611B9">
        <w:rPr>
          <w:rFonts w:cs="Times New Roman"/>
        </w:rPr>
        <w:t xml:space="preserve">  de esta ley.</w:t>
      </w:r>
    </w:p>
    <w:p w14:paraId="03A64098" w14:textId="77777777" w:rsidR="00FD36E3" w:rsidRPr="00102649" w:rsidRDefault="00FD36E3" w:rsidP="00FD36E3">
      <w:pPr>
        <w:pStyle w:val="Incontec"/>
        <w:rPr>
          <w:rFonts w:cs="Times New Roman"/>
        </w:rPr>
      </w:pPr>
      <w:r w:rsidRPr="00102649">
        <w:rPr>
          <w:rFonts w:cs="Times New Roman"/>
        </w:rPr>
        <w:t>Los socios administran por sí o por un mandatario elegido en común acuerdo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1C08C2DD" w14:textId="77777777" w:rsidR="00FD36E3" w:rsidRPr="00102649" w:rsidRDefault="00FD36E3" w:rsidP="00FD36E3">
      <w:pPr>
        <w:pStyle w:val="Incontec"/>
        <w:rPr>
          <w:rFonts w:cs="Times New Roman"/>
        </w:rPr>
      </w:pPr>
    </w:p>
    <w:p w14:paraId="1728623E" w14:textId="77777777" w:rsidR="00FD36E3" w:rsidRPr="00A46D04" w:rsidRDefault="00FD36E3" w:rsidP="00A46D04">
      <w:pPr>
        <w:pStyle w:val="Incontec"/>
        <w:ind w:firstLine="720"/>
        <w:rPr>
          <w:rFonts w:cs="Times New Roman"/>
          <w:b/>
          <w:i/>
          <w:szCs w:val="28"/>
        </w:rPr>
      </w:pPr>
      <w:bookmarkStart w:id="252" w:name="_aidwzkqlt95h" w:colFirst="0" w:colLast="0"/>
      <w:bookmarkEnd w:id="252"/>
      <w:r w:rsidRPr="00A46D04">
        <w:rPr>
          <w:rFonts w:cs="Times New Roman"/>
          <w:b/>
          <w:i/>
          <w:szCs w:val="28"/>
        </w:rPr>
        <w:t>Políticas</w:t>
      </w:r>
    </w:p>
    <w:p w14:paraId="034DA2B8" w14:textId="77777777" w:rsidR="00FD36E3" w:rsidRPr="00102649" w:rsidRDefault="00FD36E3" w:rsidP="00FD36E3">
      <w:pPr>
        <w:pStyle w:val="Incontec"/>
      </w:pPr>
    </w:p>
    <w:p w14:paraId="5468172D" w14:textId="13CB2F5B" w:rsidR="00FD36E3" w:rsidRPr="00102649" w:rsidRDefault="00FD36E3" w:rsidP="00FD36E3">
      <w:pPr>
        <w:pStyle w:val="Incontec"/>
        <w:rPr>
          <w:rFonts w:cs="Times New Roman"/>
        </w:rPr>
      </w:pPr>
      <w:bookmarkStart w:id="253" w:name="_qkcphrbiucyh" w:colFirst="0" w:colLast="0"/>
      <w:bookmarkEnd w:id="253"/>
      <w:r w:rsidRPr="00102649">
        <w:rPr>
          <w:rFonts w:cs="Times New Roman"/>
        </w:rPr>
        <w:t xml:space="preserve">Con el fin de posicionar IncluSoft como una de las mayores empresas de desarrollo para personas </w:t>
      </w:r>
      <w:r w:rsidR="002C53B0">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384E0B3E" w14:textId="77777777" w:rsidR="00FD36E3" w:rsidRPr="00102649" w:rsidRDefault="00FD36E3" w:rsidP="00FD36E3">
      <w:pPr>
        <w:pStyle w:val="Incontec"/>
        <w:rPr>
          <w:rFonts w:cs="Times New Roman"/>
        </w:rPr>
      </w:pPr>
      <w:bookmarkStart w:id="254" w:name="_wb5p4ds2r90k" w:colFirst="0" w:colLast="0"/>
      <w:bookmarkEnd w:id="254"/>
      <w:r w:rsidRPr="00102649">
        <w:rPr>
          <w:rFonts w:cs="Times New Roman"/>
        </w:rPr>
        <w:t>La empresa mejorará continuamente su rentabilidad para asegurar su permanencia en el negocio y aumentar la satisfacción de sus accionistas.</w:t>
      </w:r>
    </w:p>
    <w:p w14:paraId="2512179A" w14:textId="77777777" w:rsidR="00FD36E3" w:rsidRPr="00102649" w:rsidRDefault="00FD36E3" w:rsidP="00FD36E3">
      <w:pPr>
        <w:pStyle w:val="Incontec"/>
        <w:rPr>
          <w:rFonts w:cs="Times New Roman"/>
        </w:rPr>
      </w:pPr>
      <w:bookmarkStart w:id="255" w:name="_6nju97tk8b5h" w:colFirst="0" w:colLast="0"/>
      <w:bookmarkEnd w:id="255"/>
      <w:r w:rsidRPr="00102649">
        <w:rPr>
          <w:rFonts w:cs="Times New Roman"/>
        </w:rPr>
        <w:t>Mantener un trato amable y respetuoso hacia nuestros clientes.</w:t>
      </w:r>
    </w:p>
    <w:p w14:paraId="42202CC3" w14:textId="77777777" w:rsidR="00FD36E3" w:rsidRPr="00102649" w:rsidRDefault="00FD36E3" w:rsidP="00FD36E3">
      <w:pPr>
        <w:pStyle w:val="Incontec"/>
        <w:rPr>
          <w:rFonts w:cs="Times New Roman"/>
        </w:rPr>
      </w:pPr>
      <w:bookmarkStart w:id="256" w:name="_lqx03aryu8nj" w:colFirst="0" w:colLast="0"/>
      <w:bookmarkEnd w:id="256"/>
      <w:r w:rsidRPr="00102649">
        <w:rPr>
          <w:rFonts w:cs="Times New Roman"/>
        </w:rPr>
        <w:t xml:space="preserve">El tratamiento de la información y documentación estratégica y confidencial deben contar con todos los aspectos de seguridad, para que el manejo de la misma se realice </w:t>
      </w:r>
      <w:r w:rsidRPr="00102649">
        <w:rPr>
          <w:rFonts w:cs="Times New Roman"/>
        </w:rPr>
        <w:lastRenderedPageBreak/>
        <w:t xml:space="preserve">de forma segura, para que nuestros competidores y otras personas ajenas no tengan acceso a nuestras actividades de negocios. </w:t>
      </w:r>
    </w:p>
    <w:p w14:paraId="6762090F" w14:textId="77777777" w:rsidR="00FD36E3" w:rsidRPr="00102649" w:rsidRDefault="00FD36E3" w:rsidP="00FD36E3">
      <w:pPr>
        <w:pStyle w:val="Incontec"/>
        <w:rPr>
          <w:rFonts w:cs="Times New Roman"/>
        </w:rPr>
      </w:pPr>
      <w:bookmarkStart w:id="257" w:name="_q99vnpi8md0" w:colFirst="0" w:colLast="0"/>
      <w:bookmarkEnd w:id="257"/>
      <w:r w:rsidRPr="00102649">
        <w:rPr>
          <w:rFonts w:cs="Times New Roman"/>
        </w:rPr>
        <w:t>Toda modificación en la estructura organizacional deberá ser aprobada por el  directorio en base a estudios o análisis de procesos organizacionales.</w:t>
      </w:r>
    </w:p>
    <w:p w14:paraId="37026495" w14:textId="77777777" w:rsidR="00FD36E3" w:rsidRPr="00102649" w:rsidRDefault="00FD36E3" w:rsidP="00FD36E3">
      <w:pPr>
        <w:pStyle w:val="Incontec"/>
        <w:rPr>
          <w:rFonts w:cs="Times New Roman"/>
        </w:rPr>
      </w:pPr>
      <w:bookmarkStart w:id="258" w:name="_a1z60bqpy003" w:colFirst="0" w:colLast="0"/>
      <w:bookmarkEnd w:id="258"/>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71D983B0" w14:textId="77777777" w:rsidR="00FD36E3" w:rsidRPr="00102649" w:rsidRDefault="00FD36E3" w:rsidP="00FD36E3">
      <w:pPr>
        <w:pStyle w:val="Incontec"/>
        <w:rPr>
          <w:rFonts w:cs="Times New Roman"/>
        </w:rPr>
      </w:pPr>
      <w:bookmarkStart w:id="259" w:name="_did084qksvoo" w:colFirst="0" w:colLast="0"/>
      <w:bookmarkEnd w:id="259"/>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409DF5CB" w14:textId="77777777" w:rsidR="00FD36E3" w:rsidRPr="00102649" w:rsidRDefault="00FD36E3" w:rsidP="00FD36E3">
      <w:pPr>
        <w:pStyle w:val="Incontec"/>
        <w:rPr>
          <w:rFonts w:cs="Times New Roman"/>
        </w:rPr>
      </w:pPr>
      <w:bookmarkStart w:id="260" w:name="_my0hua41o1ti" w:colFirst="0" w:colLast="0"/>
      <w:bookmarkEnd w:id="260"/>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06EB3428" w14:textId="77777777" w:rsidR="00FD36E3" w:rsidRPr="00102649" w:rsidRDefault="00FD36E3" w:rsidP="00FD36E3">
      <w:pPr>
        <w:pStyle w:val="Incontec"/>
        <w:rPr>
          <w:rFonts w:cs="Times New Roman"/>
        </w:rPr>
      </w:pPr>
      <w:bookmarkStart w:id="261" w:name="_lbql2gcfs653" w:colFirst="0" w:colLast="0"/>
      <w:bookmarkEnd w:id="261"/>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sustentatoria que justifique la decisión. En el caso de creaciones, deberá además contar con la autorización del Directorio. </w:t>
      </w:r>
    </w:p>
    <w:p w14:paraId="083C99FB" w14:textId="77777777" w:rsidR="00FD36E3" w:rsidRPr="00102649" w:rsidRDefault="00FD36E3" w:rsidP="00FD36E3">
      <w:pPr>
        <w:pStyle w:val="Incontec"/>
        <w:rPr>
          <w:rFonts w:cs="Times New Roman"/>
        </w:rPr>
      </w:pPr>
      <w:bookmarkStart w:id="262" w:name="_288jymkurjj3" w:colFirst="0" w:colLast="0"/>
      <w:bookmarkEnd w:id="262"/>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17EBF58C" w14:textId="77777777" w:rsidR="00FD36E3" w:rsidRPr="00102649" w:rsidRDefault="00FD36E3" w:rsidP="00FD36E3">
      <w:pPr>
        <w:pStyle w:val="Incontec"/>
        <w:rPr>
          <w:rFonts w:cs="Times New Roman"/>
        </w:rPr>
      </w:pPr>
      <w:bookmarkStart w:id="263" w:name="_1judlrihp9r3" w:colFirst="0" w:colLast="0"/>
      <w:bookmarkEnd w:id="263"/>
    </w:p>
    <w:p w14:paraId="5237BAA6" w14:textId="77777777" w:rsidR="00FD36E3" w:rsidRPr="00E21B5B" w:rsidRDefault="00FD36E3" w:rsidP="00FD36E3">
      <w:pPr>
        <w:pStyle w:val="Incontec"/>
        <w:rPr>
          <w:rFonts w:cs="Times New Roman"/>
          <w:b/>
          <w:szCs w:val="28"/>
        </w:rPr>
      </w:pPr>
      <w:bookmarkStart w:id="264" w:name="_944ehxzb7408" w:colFirst="0" w:colLast="0"/>
      <w:bookmarkEnd w:id="264"/>
      <w:r w:rsidRPr="00E21B5B">
        <w:rPr>
          <w:rFonts w:cs="Times New Roman"/>
          <w:b/>
          <w:szCs w:val="28"/>
        </w:rPr>
        <w:t>Normas</w:t>
      </w:r>
    </w:p>
    <w:p w14:paraId="3F005463" w14:textId="77777777" w:rsidR="00FD36E3" w:rsidRPr="00102649" w:rsidRDefault="00FD36E3" w:rsidP="00FD36E3">
      <w:pPr>
        <w:pStyle w:val="Incontec"/>
      </w:pPr>
    </w:p>
    <w:p w14:paraId="0AB22AE4" w14:textId="2A81471A" w:rsidR="00FD36E3" w:rsidRPr="00102649" w:rsidRDefault="00FD36E3" w:rsidP="00FD36E3">
      <w:pPr>
        <w:pStyle w:val="Incontec"/>
        <w:rPr>
          <w:rFonts w:cs="Times New Roman"/>
        </w:rPr>
      </w:pPr>
      <w:r w:rsidRPr="00102649">
        <w:rPr>
          <w:rFonts w:eastAsia="Arial" w:cs="Times New Roman"/>
        </w:rPr>
        <w:lastRenderedPageBreak/>
        <w:t>E</w:t>
      </w:r>
      <w:r w:rsidR="00EE057D">
        <w:rPr>
          <w:rFonts w:eastAsia="Arial" w:cs="Times New Roman"/>
        </w:rPr>
        <w:t>n</w:t>
      </w:r>
      <w:r w:rsidRPr="00102649">
        <w:rPr>
          <w:rFonts w:eastAsia="Arial" w:cs="Times New Roman"/>
        </w:rPr>
        <w:t xml:space="preserve"> la iniciación de cualquier proyecto de negocio es necesario contar con el conocimiento de la  Ley Tributaria, que tienen incidencia con la industria de Software, en Colombia  la Federación Colombiana de la Industria de Software y tecnologías informáticas.</w:t>
      </w:r>
    </w:p>
    <w:p w14:paraId="702426E5" w14:textId="77777777" w:rsidR="00FD36E3" w:rsidRPr="00102649" w:rsidRDefault="00FD36E3" w:rsidP="00FD36E3">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35F516A1" w14:textId="77777777" w:rsidR="00FD36E3" w:rsidRPr="00102649" w:rsidRDefault="00FD36E3" w:rsidP="00FD36E3">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1671E6A6" w14:textId="77777777" w:rsidR="00FD36E3" w:rsidRPr="00102649" w:rsidRDefault="00FD36E3" w:rsidP="00FD36E3">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2AAA1EB6" w14:textId="01A2EE7F" w:rsidR="00FD36E3" w:rsidRPr="00102649" w:rsidRDefault="00FD36E3" w:rsidP="00FD36E3">
      <w:pPr>
        <w:pStyle w:val="Incontec"/>
        <w:rPr>
          <w:rFonts w:cs="Times New Roman"/>
        </w:rPr>
      </w:pPr>
      <w:r w:rsidRPr="00102649">
        <w:rPr>
          <w:rFonts w:eastAsia="Arial" w:cs="Times New Roman"/>
        </w:rPr>
        <w:t>La legislación colombiana en forma explícita establec</w:t>
      </w:r>
      <w:r w:rsidR="00EE057D">
        <w:rPr>
          <w:rFonts w:eastAsia="Arial" w:cs="Times New Roman"/>
        </w:rPr>
        <w:t xml:space="preserve">e sanciones de "prisión de dos </w:t>
      </w:r>
      <w:r w:rsidRPr="00102649">
        <w:rPr>
          <w:rFonts w:eastAsia="Arial" w:cs="Times New Roman"/>
        </w:rPr>
        <w:t>a cinco años y multa de cinco a veinte salarios mínimos mensuales" para quien "reproduzca fonogramas, videogramas, soporte lógico (software) u obras cinematográficas sin autorización previa y expresa del titular, o transporte, almacene, conserve, distribuya, importe, venda, ofrezca, adquiera para la venta o distribución o suministre a cualquier título dichas reproducciones".</w:t>
      </w:r>
    </w:p>
    <w:p w14:paraId="701FB358" w14:textId="77777777" w:rsidR="0084661D" w:rsidRDefault="0084661D" w:rsidP="00FD36E3">
      <w:pPr>
        <w:pStyle w:val="Incontec"/>
        <w:rPr>
          <w:rFonts w:cs="Times New Roman"/>
        </w:rPr>
      </w:pPr>
      <w:bookmarkStart w:id="265" w:name="_7vg6yx7qv3gz" w:colFirst="0" w:colLast="0"/>
      <w:bookmarkEnd w:id="265"/>
    </w:p>
    <w:p w14:paraId="5B68ECA1" w14:textId="6328EDC3" w:rsidR="00FD36E3" w:rsidRPr="00102649" w:rsidRDefault="00FD36E3" w:rsidP="00FD36E3">
      <w:pPr>
        <w:pStyle w:val="Incontec"/>
        <w:rPr>
          <w:rFonts w:cs="Times New Roman"/>
        </w:rPr>
      </w:pPr>
      <w:r w:rsidRPr="00102649">
        <w:rPr>
          <w:rFonts w:cs="Times New Roman"/>
        </w:rPr>
        <w:t xml:space="preserve">Algunas normas </w:t>
      </w:r>
      <w:r w:rsidR="00CB3C59">
        <w:rPr>
          <w:rFonts w:cs="Times New Roman"/>
        </w:rPr>
        <w:t xml:space="preserve">que se deben tener en cuenta para </w:t>
      </w:r>
      <w:r w:rsidRPr="00102649">
        <w:rPr>
          <w:rFonts w:cs="Times New Roman"/>
        </w:rPr>
        <w:t>el desarrollo de software</w:t>
      </w:r>
      <w:r w:rsidR="00CB3C59">
        <w:rPr>
          <w:rFonts w:cs="Times New Roman"/>
        </w:rPr>
        <w:t xml:space="preserve"> para lograr proceso de alta calidad son:</w:t>
      </w:r>
    </w:p>
    <w:p w14:paraId="46834C31" w14:textId="2097BCF5" w:rsidR="00FD36E3" w:rsidRDefault="00FD36E3" w:rsidP="00FD36E3">
      <w:pPr>
        <w:pStyle w:val="Incontec"/>
        <w:rPr>
          <w:rFonts w:cs="Times New Roman"/>
          <w:b/>
        </w:rPr>
      </w:pPr>
      <w:bookmarkStart w:id="266" w:name="_6yd65t5kl5go" w:colFirst="0" w:colLast="0"/>
      <w:bookmarkEnd w:id="266"/>
      <w:r w:rsidRPr="00102649">
        <w:rPr>
          <w:rFonts w:cs="Times New Roman"/>
          <w:b/>
        </w:rPr>
        <w:t>Normas I</w:t>
      </w:r>
      <w:r w:rsidR="00CB3C59">
        <w:rPr>
          <w:rFonts w:cs="Times New Roman"/>
          <w:b/>
        </w:rPr>
        <w:t>SO</w:t>
      </w:r>
      <w:r w:rsidRPr="00102649">
        <w:rPr>
          <w:rFonts w:cs="Times New Roman"/>
          <w:b/>
        </w:rPr>
        <w:t xml:space="preserve"> para el desarrollo de software</w:t>
      </w:r>
    </w:p>
    <w:p w14:paraId="346D4E8B" w14:textId="77777777" w:rsidR="00E21B5B" w:rsidRDefault="00E21B5B" w:rsidP="00E21B5B"/>
    <w:tbl>
      <w:tblPr>
        <w:tblStyle w:val="Tablaconcuadrcula"/>
        <w:tblW w:w="0" w:type="auto"/>
        <w:tblLook w:val="04A0" w:firstRow="1" w:lastRow="0" w:firstColumn="1" w:lastColumn="0" w:noHBand="0" w:noVBand="1"/>
      </w:tblPr>
      <w:tblGrid>
        <w:gridCol w:w="2689"/>
        <w:gridCol w:w="6139"/>
      </w:tblGrid>
      <w:tr w:rsidR="00E21B5B" w14:paraId="07983DC4" w14:textId="77777777" w:rsidTr="00CB3C59">
        <w:tc>
          <w:tcPr>
            <w:tcW w:w="2689" w:type="dxa"/>
            <w:shd w:val="clear" w:color="auto" w:fill="1F4E79" w:themeFill="accent1" w:themeFillShade="80"/>
          </w:tcPr>
          <w:p w14:paraId="4E560B9A" w14:textId="724CFCBA" w:rsidR="00E21B5B" w:rsidRPr="00E21B5B" w:rsidRDefault="00E21B5B" w:rsidP="00E21B5B">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5607E2E5" w14:textId="23C4118F" w:rsidR="00E21B5B" w:rsidRPr="00E21B5B" w:rsidRDefault="00E21B5B" w:rsidP="00E21B5B">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E21B5B" w14:paraId="77C27116" w14:textId="77777777" w:rsidTr="00CB3C59">
        <w:tc>
          <w:tcPr>
            <w:tcW w:w="2689" w:type="dxa"/>
          </w:tcPr>
          <w:p w14:paraId="74B036EA" w14:textId="77777777" w:rsidR="00E21B5B" w:rsidRPr="00E21B5B" w:rsidRDefault="00E21B5B" w:rsidP="00E21B5B">
            <w:pPr>
              <w:pStyle w:val="Incontec"/>
              <w:rPr>
                <w:rFonts w:cs="Times New Roman"/>
              </w:rPr>
            </w:pPr>
            <w:r w:rsidRPr="00E21B5B">
              <w:rPr>
                <w:rFonts w:cs="Times New Roman"/>
                <w:b/>
              </w:rPr>
              <w:lastRenderedPageBreak/>
              <w:t>ISO 9001</w:t>
            </w:r>
          </w:p>
          <w:p w14:paraId="7686421F" w14:textId="77777777" w:rsidR="00E21B5B" w:rsidRPr="00E21B5B" w:rsidRDefault="00E21B5B" w:rsidP="00E21B5B">
            <w:pPr>
              <w:rPr>
                <w:sz w:val="24"/>
                <w:szCs w:val="24"/>
              </w:rPr>
            </w:pPr>
          </w:p>
        </w:tc>
        <w:tc>
          <w:tcPr>
            <w:tcW w:w="6139" w:type="dxa"/>
          </w:tcPr>
          <w:p w14:paraId="17A388C3" w14:textId="2F973AD0" w:rsidR="00E21B5B" w:rsidRPr="00E21B5B" w:rsidRDefault="00E21B5B" w:rsidP="00E21B5B">
            <w:pPr>
              <w:pStyle w:val="Incontec"/>
            </w:pPr>
            <w:r w:rsidRPr="00E21B5B">
              <w:rPr>
                <w:rFonts w:cs="Times New Roman"/>
              </w:rPr>
              <w:t>Este es un estándar que describe el sistema de calidad utilizado para mantener el desarrollo de un producto que implique diseño.</w:t>
            </w:r>
          </w:p>
        </w:tc>
      </w:tr>
      <w:tr w:rsidR="00E21B5B" w14:paraId="3C1936DC" w14:textId="77777777" w:rsidTr="00CB3C59">
        <w:tc>
          <w:tcPr>
            <w:tcW w:w="2689" w:type="dxa"/>
          </w:tcPr>
          <w:p w14:paraId="081F825C" w14:textId="77777777" w:rsidR="00E21B5B" w:rsidRPr="00E21B5B" w:rsidRDefault="00E21B5B" w:rsidP="00E21B5B">
            <w:pPr>
              <w:pStyle w:val="Incontec"/>
              <w:rPr>
                <w:rFonts w:cs="Times New Roman"/>
              </w:rPr>
            </w:pPr>
            <w:r w:rsidRPr="00E21B5B">
              <w:rPr>
                <w:rFonts w:cs="Times New Roman"/>
                <w:b/>
              </w:rPr>
              <w:t>ISO/IEC 9003</w:t>
            </w:r>
          </w:p>
          <w:p w14:paraId="7979476F" w14:textId="77777777" w:rsidR="00E21B5B" w:rsidRPr="00E21B5B" w:rsidRDefault="00E21B5B" w:rsidP="00E21B5B">
            <w:pPr>
              <w:rPr>
                <w:sz w:val="24"/>
                <w:szCs w:val="24"/>
              </w:rPr>
            </w:pPr>
          </w:p>
        </w:tc>
        <w:tc>
          <w:tcPr>
            <w:tcW w:w="6139" w:type="dxa"/>
          </w:tcPr>
          <w:p w14:paraId="3CB663A3" w14:textId="4794D7C1" w:rsidR="00E21B5B" w:rsidRPr="00E21B5B" w:rsidRDefault="00E21B5B" w:rsidP="00CB3C59">
            <w:pPr>
              <w:pStyle w:val="Incontec"/>
            </w:pPr>
            <w:r w:rsidRPr="00E21B5B">
              <w:rPr>
                <w:rFonts w:cs="Times New Roman"/>
              </w:rPr>
              <w:t>Este es un documento específico que interpreta el I</w:t>
            </w:r>
            <w:r w:rsidR="00CB3C59">
              <w:rPr>
                <w:rFonts w:cs="Times New Roman"/>
              </w:rPr>
              <w:t>SO</w:t>
            </w:r>
            <w:r w:rsidRPr="00E21B5B">
              <w:rPr>
                <w:rFonts w:cs="Times New Roman"/>
              </w:rPr>
              <w:t xml:space="preserve"> 9001 para el desarrollador de software.</w:t>
            </w:r>
          </w:p>
        </w:tc>
      </w:tr>
      <w:tr w:rsidR="00E21B5B" w14:paraId="4C124E68" w14:textId="77777777" w:rsidTr="00CB3C59">
        <w:tc>
          <w:tcPr>
            <w:tcW w:w="2689" w:type="dxa"/>
          </w:tcPr>
          <w:p w14:paraId="28E6AAAF" w14:textId="77777777" w:rsidR="00E21B5B" w:rsidRPr="00E21B5B" w:rsidRDefault="00E21B5B" w:rsidP="00E21B5B">
            <w:pPr>
              <w:pStyle w:val="Incontec"/>
              <w:rPr>
                <w:rFonts w:cs="Times New Roman"/>
              </w:rPr>
            </w:pPr>
            <w:r w:rsidRPr="00E21B5B">
              <w:rPr>
                <w:rFonts w:cs="Times New Roman"/>
                <w:b/>
              </w:rPr>
              <w:t>ISO/IEC 12207</w:t>
            </w:r>
          </w:p>
          <w:p w14:paraId="2E5A7D2D" w14:textId="77777777" w:rsidR="00E21B5B" w:rsidRPr="00E21B5B" w:rsidRDefault="00E21B5B" w:rsidP="00E21B5B">
            <w:pPr>
              <w:rPr>
                <w:sz w:val="24"/>
                <w:szCs w:val="24"/>
              </w:rPr>
            </w:pPr>
          </w:p>
        </w:tc>
        <w:tc>
          <w:tcPr>
            <w:tcW w:w="6139" w:type="dxa"/>
          </w:tcPr>
          <w:p w14:paraId="6080E65C" w14:textId="4144F290" w:rsidR="00E21B5B" w:rsidRPr="00E21B5B" w:rsidRDefault="00E21B5B" w:rsidP="00E21B5B">
            <w:pPr>
              <w:pStyle w:val="Incontec"/>
            </w:pPr>
            <w:r w:rsidRPr="00E21B5B">
              <w:rPr>
                <w:rFonts w:cs="Times New Roman"/>
              </w:rPr>
              <w:t xml:space="preserve">Es el estándar para los procesos de ciclo de vida del software de la </w:t>
            </w:r>
            <w:r w:rsidR="00CB3C59" w:rsidRPr="00E21B5B">
              <w:rPr>
                <w:rFonts w:cs="Times New Roman"/>
              </w:rPr>
              <w:t>organización</w:t>
            </w:r>
            <w:r w:rsidRPr="00E21B5B">
              <w:rPr>
                <w:rFonts w:cs="Times New Roman"/>
              </w:rPr>
              <w:t>. Es la base para ISO 15505-SPICE.</w:t>
            </w:r>
          </w:p>
        </w:tc>
      </w:tr>
      <w:tr w:rsidR="00E21B5B" w14:paraId="4A3368EF" w14:textId="77777777" w:rsidTr="00CB3C59">
        <w:tc>
          <w:tcPr>
            <w:tcW w:w="2689" w:type="dxa"/>
          </w:tcPr>
          <w:p w14:paraId="3B4CB1D2" w14:textId="77777777" w:rsidR="00E21B5B" w:rsidRPr="00E21B5B" w:rsidRDefault="00E21B5B" w:rsidP="00E21B5B">
            <w:pPr>
              <w:pStyle w:val="Incontec"/>
              <w:rPr>
                <w:rFonts w:cs="Times New Roman"/>
              </w:rPr>
            </w:pPr>
            <w:r w:rsidRPr="00E21B5B">
              <w:rPr>
                <w:rFonts w:cs="Times New Roman"/>
                <w:b/>
              </w:rPr>
              <w:t>ISO/IEC 15504</w:t>
            </w:r>
          </w:p>
          <w:p w14:paraId="7556D6B3" w14:textId="77777777" w:rsidR="00E21B5B" w:rsidRPr="00E21B5B" w:rsidRDefault="00E21B5B" w:rsidP="00E21B5B">
            <w:pPr>
              <w:rPr>
                <w:sz w:val="24"/>
                <w:szCs w:val="24"/>
              </w:rPr>
            </w:pPr>
          </w:p>
        </w:tc>
        <w:tc>
          <w:tcPr>
            <w:tcW w:w="6139" w:type="dxa"/>
          </w:tcPr>
          <w:p w14:paraId="1F7798F3" w14:textId="57B8172D" w:rsidR="00E21B5B" w:rsidRPr="00E21B5B" w:rsidRDefault="00E21B5B" w:rsidP="00E21B5B">
            <w:pPr>
              <w:pStyle w:val="Incontec"/>
            </w:pPr>
            <w:r w:rsidRPr="00E21B5B">
              <w:rPr>
                <w:rFonts w:cs="Times New Roman"/>
              </w:rPr>
              <w:t>(Conocida como SPICE-Software Process Improvement And Assurance Standards Capability Determination). Un conjunto de 7 normas para establecer y mejorar la capacidad y madurez de los procesos de las organizaciones, proporcionando los principios requeridos para realizar una evaluación de la calidad de los procesos.</w:t>
            </w:r>
          </w:p>
        </w:tc>
      </w:tr>
      <w:tr w:rsidR="00E21B5B" w14:paraId="750805CB" w14:textId="77777777" w:rsidTr="00CB3C59">
        <w:tc>
          <w:tcPr>
            <w:tcW w:w="2689" w:type="dxa"/>
          </w:tcPr>
          <w:p w14:paraId="4FD3274B" w14:textId="77777777" w:rsidR="00E21B5B" w:rsidRPr="00E21B5B" w:rsidRDefault="00E21B5B" w:rsidP="00E21B5B">
            <w:pPr>
              <w:pStyle w:val="Incontec"/>
              <w:rPr>
                <w:rFonts w:cs="Times New Roman"/>
              </w:rPr>
            </w:pPr>
            <w:r w:rsidRPr="00E21B5B">
              <w:rPr>
                <w:rFonts w:cs="Times New Roman"/>
                <w:b/>
              </w:rPr>
              <w:t>ISO/IEC 14598</w:t>
            </w:r>
          </w:p>
          <w:p w14:paraId="2AA9ABA9" w14:textId="77777777" w:rsidR="00E21B5B" w:rsidRPr="00E21B5B" w:rsidRDefault="00E21B5B" w:rsidP="00E21B5B">
            <w:pPr>
              <w:pStyle w:val="Incontec"/>
              <w:rPr>
                <w:rFonts w:cs="Times New Roman"/>
                <w:b/>
              </w:rPr>
            </w:pPr>
          </w:p>
        </w:tc>
        <w:tc>
          <w:tcPr>
            <w:tcW w:w="6139" w:type="dxa"/>
          </w:tcPr>
          <w:p w14:paraId="4A2B2A71" w14:textId="1F496B87" w:rsidR="00E21B5B" w:rsidRPr="00E21B5B" w:rsidRDefault="00E21B5B" w:rsidP="00E21B5B">
            <w:pPr>
              <w:pStyle w:val="Incontec"/>
              <w:rPr>
                <w:rFonts w:cs="Times New Roman"/>
              </w:rPr>
            </w:pPr>
            <w:r w:rsidRPr="00E21B5B">
              <w:rPr>
                <w:rFonts w:cs="Times New Roman"/>
              </w:rPr>
              <w:t>Desarrolladas entre 1999 y 2001. Software product evaluation. Evaluación del producto de software.</w:t>
            </w:r>
          </w:p>
        </w:tc>
      </w:tr>
      <w:tr w:rsidR="00E21B5B" w14:paraId="20D89556" w14:textId="77777777" w:rsidTr="00CB3C59">
        <w:tc>
          <w:tcPr>
            <w:tcW w:w="2689" w:type="dxa"/>
          </w:tcPr>
          <w:p w14:paraId="2FE5D5D7" w14:textId="77777777" w:rsidR="00E21B5B" w:rsidRPr="00E21B5B" w:rsidRDefault="00E21B5B" w:rsidP="00E21B5B">
            <w:pPr>
              <w:pStyle w:val="Incontec"/>
              <w:rPr>
                <w:rFonts w:cs="Times New Roman"/>
              </w:rPr>
            </w:pPr>
            <w:r w:rsidRPr="00E21B5B">
              <w:rPr>
                <w:rFonts w:cs="Times New Roman"/>
                <w:b/>
              </w:rPr>
              <w:t>ISO 25000</w:t>
            </w:r>
          </w:p>
          <w:p w14:paraId="0C30A58F" w14:textId="77777777" w:rsidR="00E21B5B" w:rsidRPr="00E21B5B" w:rsidRDefault="00E21B5B" w:rsidP="00E21B5B">
            <w:pPr>
              <w:pStyle w:val="Incontec"/>
              <w:rPr>
                <w:rFonts w:cs="Times New Roman"/>
                <w:b/>
              </w:rPr>
            </w:pPr>
          </w:p>
        </w:tc>
        <w:tc>
          <w:tcPr>
            <w:tcW w:w="6139" w:type="dxa"/>
          </w:tcPr>
          <w:p w14:paraId="414C229C" w14:textId="79C87AA3" w:rsidR="00E21B5B" w:rsidRPr="00E21B5B" w:rsidRDefault="00E21B5B" w:rsidP="00E21B5B">
            <w:pPr>
              <w:pStyle w:val="Incontec"/>
              <w:rPr>
                <w:rFonts w:cs="Times New Roman"/>
              </w:rPr>
            </w:pPr>
            <w:r w:rsidRPr="00E21B5B">
              <w:rPr>
                <w:rFonts w:cs="Times New Roman"/>
              </w:rPr>
              <w:t>La familia de normas 25000 establecen un modelo de calidad para el producto software además de definir la evaluación de la calidad del producto.</w:t>
            </w:r>
          </w:p>
        </w:tc>
      </w:tr>
    </w:tbl>
    <w:p w14:paraId="606AF0C7" w14:textId="77777777" w:rsidR="00E21B5B" w:rsidRPr="00E21B5B" w:rsidRDefault="00E21B5B" w:rsidP="00E21B5B"/>
    <w:p w14:paraId="7C322E88" w14:textId="038BEEBC" w:rsidR="00FD36E3" w:rsidRDefault="00E21B5B" w:rsidP="00FD36E3">
      <w:pPr>
        <w:pStyle w:val="Incontec"/>
        <w:rPr>
          <w:ins w:id="267" w:author="andres camilo santana bohorquez" w:date="2017-02-15T06:26:00Z"/>
          <w:rFonts w:cs="Times New Roman"/>
        </w:rPr>
      </w:pPr>
      <w:bookmarkStart w:id="268" w:name="_7ovo93iqpnb" w:colFirst="0" w:colLast="0"/>
      <w:bookmarkStart w:id="269" w:name="_f3tf34c3dy1w" w:colFirst="0" w:colLast="0"/>
      <w:bookmarkStart w:id="270" w:name="_ke2gyw80a6qb" w:colFirst="0" w:colLast="0"/>
      <w:bookmarkStart w:id="271" w:name="_qqz5ugnl2tnw" w:colFirst="0" w:colLast="0"/>
      <w:bookmarkStart w:id="272" w:name="_fe5vedkwf20n" w:colFirst="0" w:colLast="0"/>
      <w:bookmarkStart w:id="273" w:name="_m6ec6huaf3hn" w:colFirst="0" w:colLast="0"/>
      <w:bookmarkStart w:id="274" w:name="_hts3rdwxqgjp" w:colFirst="0" w:colLast="0"/>
      <w:bookmarkStart w:id="275" w:name="_kvanf05o8zbs" w:colFirst="0" w:colLast="0"/>
      <w:bookmarkEnd w:id="268"/>
      <w:bookmarkEnd w:id="269"/>
      <w:bookmarkEnd w:id="270"/>
      <w:bookmarkEnd w:id="271"/>
      <w:bookmarkEnd w:id="272"/>
      <w:bookmarkEnd w:id="273"/>
      <w:bookmarkEnd w:id="274"/>
      <w:bookmarkEnd w:id="275"/>
      <w:r w:rsidRPr="00102649">
        <w:rPr>
          <w:rFonts w:cs="Times New Roman"/>
        </w:rPr>
        <w:t xml:space="preserve"> </w:t>
      </w:r>
      <w:bookmarkStart w:id="276" w:name="_tezszfjl3f3w" w:colFirst="0" w:colLast="0"/>
      <w:bookmarkStart w:id="277" w:name="_iy32zp1prq9f" w:colFirst="0" w:colLast="0"/>
      <w:bookmarkStart w:id="278" w:name="_2z0wkedc0w0b" w:colFirst="0" w:colLast="0"/>
      <w:bookmarkStart w:id="279" w:name="_pt4jqd3b3jtx" w:colFirst="0" w:colLast="0"/>
      <w:bookmarkStart w:id="280" w:name="_1dfevach6qs0" w:colFirst="0" w:colLast="0"/>
      <w:bookmarkStart w:id="281" w:name="_6c3u71m42bln" w:colFirst="0" w:colLast="0"/>
      <w:bookmarkStart w:id="282" w:name="_lyq5q4kc6aop" w:colFirst="0" w:colLast="0"/>
      <w:bookmarkStart w:id="283" w:name="_msrfmhvybv9q" w:colFirst="0" w:colLast="0"/>
      <w:bookmarkStart w:id="284" w:name="_2vgnf5citbpq" w:colFirst="0" w:colLast="0"/>
      <w:bookmarkStart w:id="285" w:name="_pwlv157airys" w:colFirst="0" w:colLast="0"/>
      <w:bookmarkStart w:id="286" w:name="_bwsdt78frdds" w:colFirst="0" w:colLast="0"/>
      <w:bookmarkStart w:id="287" w:name="_ywmdd0jrv6i3" w:colFirst="0" w:colLast="0"/>
      <w:bookmarkEnd w:id="276"/>
      <w:bookmarkEnd w:id="277"/>
      <w:bookmarkEnd w:id="278"/>
      <w:bookmarkEnd w:id="279"/>
      <w:bookmarkEnd w:id="280"/>
      <w:bookmarkEnd w:id="281"/>
      <w:bookmarkEnd w:id="282"/>
      <w:bookmarkEnd w:id="283"/>
      <w:bookmarkEnd w:id="284"/>
      <w:bookmarkEnd w:id="285"/>
      <w:bookmarkEnd w:id="286"/>
      <w:bookmarkEnd w:id="287"/>
      <w:r w:rsidR="00CB3C59">
        <w:rPr>
          <w:rFonts w:cs="Times New Roman"/>
        </w:rPr>
        <w:t xml:space="preserve">Tabla 5-4. Normas ISO para el desarrollo de Software. Fuente: </w:t>
      </w:r>
      <w:sdt>
        <w:sdtPr>
          <w:rPr>
            <w:rFonts w:cs="Times New Roman"/>
          </w:rPr>
          <w:id w:val="1110092094"/>
          <w:citation/>
        </w:sdtPr>
        <w:sdtContent>
          <w:r w:rsidR="00A270CF">
            <w:rPr>
              <w:rFonts w:cs="Times New Roman"/>
            </w:rPr>
            <w:fldChar w:fldCharType="begin"/>
          </w:r>
          <w:r w:rsidR="00A270CF">
            <w:rPr>
              <w:rFonts w:cs="Times New Roman"/>
            </w:rPr>
            <w:instrText xml:space="preserve"> CITATION Ped13 \l 9226 </w:instrText>
          </w:r>
          <w:r w:rsidR="00A270CF">
            <w:rPr>
              <w:rFonts w:cs="Times New Roman"/>
            </w:rPr>
            <w:fldChar w:fldCharType="separate"/>
          </w:r>
          <w:r w:rsidR="00643776" w:rsidRPr="00643776">
            <w:rPr>
              <w:rFonts w:cs="Times New Roman"/>
              <w:noProof/>
            </w:rPr>
            <w:t>(34)</w:t>
          </w:r>
          <w:r w:rsidR="00A270CF">
            <w:rPr>
              <w:rFonts w:cs="Times New Roman"/>
            </w:rPr>
            <w:fldChar w:fldCharType="end"/>
          </w:r>
        </w:sdtContent>
      </w:sdt>
    </w:p>
    <w:p w14:paraId="306DE608" w14:textId="77777777" w:rsidR="00483DF9" w:rsidRDefault="00483DF9">
      <w:pPr>
        <w:pStyle w:val="Incontec"/>
        <w:rPr>
          <w:ins w:id="288" w:author="andres camilo santana bohorquez" w:date="2017-02-15T06:27:00Z"/>
        </w:rPr>
      </w:pPr>
    </w:p>
    <w:p w14:paraId="031E9F9F" w14:textId="77777777" w:rsidR="00483DF9" w:rsidRDefault="00483DF9">
      <w:pPr>
        <w:pStyle w:val="Incontec"/>
        <w:rPr>
          <w:ins w:id="289" w:author="andres camilo santana bohorquez" w:date="2017-02-15T06:27:00Z"/>
        </w:rPr>
      </w:pPr>
    </w:p>
    <w:p w14:paraId="107CF2BD" w14:textId="77777777" w:rsidR="00483DF9" w:rsidRPr="00483DF9" w:rsidRDefault="00483DF9">
      <w:pPr>
        <w:pStyle w:val="Incontec"/>
        <w:rPr>
          <w:ins w:id="290" w:author="andres camilo santana bohorquez" w:date="2017-02-15T06:27:00Z"/>
        </w:rPr>
      </w:pPr>
    </w:p>
    <w:p w14:paraId="48DE3AA7" w14:textId="77777777" w:rsidR="00483DF9" w:rsidRPr="00BE5779" w:rsidRDefault="00483DF9">
      <w:pPr>
        <w:pStyle w:val="Incontec"/>
      </w:pPr>
    </w:p>
    <w:p w14:paraId="2C3002C8" w14:textId="77777777" w:rsidR="00FD36E3" w:rsidRPr="00E21B5B" w:rsidRDefault="00FD36E3" w:rsidP="00FD36E3">
      <w:pPr>
        <w:pStyle w:val="Incontec"/>
        <w:rPr>
          <w:rFonts w:cs="Times New Roman"/>
          <w:b/>
        </w:rPr>
      </w:pPr>
      <w:bookmarkStart w:id="291" w:name="_ru6vyh6ezu7" w:colFirst="0" w:colLast="0"/>
      <w:bookmarkEnd w:id="291"/>
      <w:r w:rsidRPr="00E21B5B">
        <w:rPr>
          <w:rFonts w:cs="Times New Roman"/>
          <w:b/>
        </w:rPr>
        <w:t>Carga impositiva</w:t>
      </w:r>
    </w:p>
    <w:p w14:paraId="48E7715F" w14:textId="77777777" w:rsidR="00FD36E3" w:rsidRPr="00102649" w:rsidRDefault="00FD36E3" w:rsidP="00FD36E3">
      <w:pPr>
        <w:pStyle w:val="Incontec"/>
        <w:rPr>
          <w:rFonts w:cs="Times New Roman"/>
        </w:rPr>
      </w:pPr>
    </w:p>
    <w:p w14:paraId="4661B496" w14:textId="04F445FA" w:rsidR="007F7480" w:rsidRPr="007F7480" w:rsidRDefault="007F7480" w:rsidP="00B43D6F">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bookmarkStart w:id="292" w:name="_fx6px8sjpx2x" w:colFirst="0" w:colLast="0"/>
      <w:bookmarkEnd w:id="292"/>
      <w:r w:rsidRPr="007F7480">
        <w:rPr>
          <w:rFonts w:ascii="LM Roman 10" w:eastAsia="Times New Roman" w:hAnsi="LM Roman 10" w:cs="Times New Roman"/>
          <w:color w:val="000000" w:themeColor="text1"/>
          <w:sz w:val="24"/>
          <w:szCs w:val="24"/>
          <w:shd w:val="clear" w:color="auto" w:fill="FEFEFE"/>
        </w:rPr>
        <w:t>Impuesto sobre la renta: 30% sobre utilidad neta del ejercicio, aplica sobre los ingresos que obtenga el contribuyente en el año, ingresos susceptibles de producir incremento neto, considerando los costos y gastos en q</w:t>
      </w:r>
      <w:r w:rsidR="00441162">
        <w:rPr>
          <w:rFonts w:ascii="LM Roman 10" w:eastAsia="Times New Roman" w:hAnsi="LM Roman 10" w:cs="Times New Roman"/>
          <w:color w:val="000000" w:themeColor="text1"/>
          <w:sz w:val="24"/>
          <w:szCs w:val="24"/>
          <w:shd w:val="clear" w:color="auto" w:fill="FEFEFE"/>
        </w:rPr>
        <w:t>ue se incurre para producirlos.</w:t>
      </w:r>
      <w:sdt>
        <w:sdtPr>
          <w:rPr>
            <w:rFonts w:ascii="LM Roman 10" w:eastAsia="Times New Roman" w:hAnsi="LM Roman 10" w:cs="Times New Roman"/>
            <w:color w:val="000000" w:themeColor="text1"/>
            <w:sz w:val="24"/>
            <w:szCs w:val="24"/>
            <w:shd w:val="clear" w:color="auto" w:fill="FEFEFE"/>
          </w:rPr>
          <w:id w:val="588576397"/>
          <w:citation/>
        </w:sdtPr>
        <w:sdtContent>
          <w:r w:rsidR="00441162">
            <w:rPr>
              <w:rFonts w:ascii="LM Roman 10" w:eastAsia="Times New Roman" w:hAnsi="LM Roman 10" w:cs="Times New Roman"/>
              <w:color w:val="000000" w:themeColor="text1"/>
              <w:sz w:val="24"/>
              <w:szCs w:val="24"/>
              <w:shd w:val="clear" w:color="auto" w:fill="FEFEFE"/>
            </w:rPr>
            <w:fldChar w:fldCharType="begin"/>
          </w:r>
          <w:r w:rsidR="00441162">
            <w:rPr>
              <w:rFonts w:ascii="LM Roman 10" w:eastAsia="Times New Roman" w:hAnsi="LM Roman 10" w:cs="Times New Roman"/>
              <w:color w:val="000000" w:themeColor="text1"/>
              <w:sz w:val="24"/>
              <w:szCs w:val="24"/>
              <w:shd w:val="clear" w:color="auto" w:fill="FEFEFE"/>
            </w:rPr>
            <w:instrText xml:space="preserve"> CITATION DIA06 \l 9226 </w:instrText>
          </w:r>
          <w:r w:rsidR="00441162">
            <w:rPr>
              <w:rFonts w:ascii="LM Roman 10" w:eastAsia="Times New Roman" w:hAnsi="LM Roman 10" w:cs="Times New Roman"/>
              <w:color w:val="000000" w:themeColor="text1"/>
              <w:sz w:val="24"/>
              <w:szCs w:val="24"/>
              <w:shd w:val="clear" w:color="auto" w:fill="FEFEFE"/>
            </w:rPr>
            <w:fldChar w:fldCharType="separate"/>
          </w:r>
          <w:r w:rsidR="00643776">
            <w:rPr>
              <w:rFonts w:ascii="LM Roman 10" w:eastAsia="Times New Roman" w:hAnsi="LM Roman 10" w:cs="Times New Roman"/>
              <w:noProof/>
              <w:color w:val="000000" w:themeColor="text1"/>
              <w:sz w:val="24"/>
              <w:szCs w:val="24"/>
              <w:shd w:val="clear" w:color="auto" w:fill="FEFEFE"/>
            </w:rPr>
            <w:t xml:space="preserve"> </w:t>
          </w:r>
          <w:r w:rsidR="00643776" w:rsidRPr="00643776">
            <w:rPr>
              <w:rFonts w:ascii="LM Roman 10" w:eastAsia="Times New Roman" w:hAnsi="LM Roman 10" w:cs="Times New Roman"/>
              <w:noProof/>
              <w:color w:val="000000" w:themeColor="text1"/>
              <w:sz w:val="24"/>
              <w:szCs w:val="24"/>
              <w:shd w:val="clear" w:color="auto" w:fill="FEFEFE"/>
            </w:rPr>
            <w:t>(35)</w:t>
          </w:r>
          <w:r w:rsidR="00441162">
            <w:rPr>
              <w:rFonts w:ascii="LM Roman 10" w:eastAsia="Times New Roman" w:hAnsi="LM Roman 10" w:cs="Times New Roman"/>
              <w:color w:val="000000" w:themeColor="text1"/>
              <w:sz w:val="24"/>
              <w:szCs w:val="24"/>
              <w:shd w:val="clear" w:color="auto" w:fill="FEFEFE"/>
            </w:rPr>
            <w:fldChar w:fldCharType="end"/>
          </w:r>
        </w:sdtContent>
      </w:sdt>
    </w:p>
    <w:p w14:paraId="50D4FEDD" w14:textId="78758A88" w:rsidR="007F7480" w:rsidRPr="007F7480" w:rsidRDefault="007F7480" w:rsidP="00B43D6F">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lastRenderedPageBreak/>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sdt>
        <w:sdtPr>
          <w:rPr>
            <w:rFonts w:ascii="LM Roman 10" w:eastAsia="Times New Roman" w:hAnsi="LM Roman 10" w:cs="Times New Roman"/>
            <w:color w:val="000000" w:themeColor="text1"/>
            <w:sz w:val="24"/>
            <w:szCs w:val="24"/>
            <w:shd w:val="clear" w:color="auto" w:fill="FEFEFE"/>
          </w:rPr>
          <w:id w:val="465321453"/>
          <w:citation/>
        </w:sdtPr>
        <w:sdtContent>
          <w:r w:rsidR="00441162">
            <w:rPr>
              <w:rFonts w:ascii="LM Roman 10" w:eastAsia="Times New Roman" w:hAnsi="LM Roman 10" w:cs="Times New Roman"/>
              <w:color w:val="000000" w:themeColor="text1"/>
              <w:sz w:val="24"/>
              <w:szCs w:val="24"/>
              <w:shd w:val="clear" w:color="auto" w:fill="FEFEFE"/>
            </w:rPr>
            <w:fldChar w:fldCharType="begin"/>
          </w:r>
          <w:r w:rsidR="00441162">
            <w:rPr>
              <w:rFonts w:ascii="LM Roman 10" w:eastAsia="Times New Roman" w:hAnsi="LM Roman 10" w:cs="Times New Roman"/>
              <w:color w:val="000000" w:themeColor="text1"/>
              <w:sz w:val="24"/>
              <w:szCs w:val="24"/>
              <w:shd w:val="clear" w:color="auto" w:fill="FEFEFE"/>
            </w:rPr>
            <w:instrText xml:space="preserve"> CITATION DIA16 \l 9226 </w:instrText>
          </w:r>
          <w:r w:rsidR="00441162">
            <w:rPr>
              <w:rFonts w:ascii="LM Roman 10" w:eastAsia="Times New Roman" w:hAnsi="LM Roman 10" w:cs="Times New Roman"/>
              <w:color w:val="000000" w:themeColor="text1"/>
              <w:sz w:val="24"/>
              <w:szCs w:val="24"/>
              <w:shd w:val="clear" w:color="auto" w:fill="FEFEFE"/>
            </w:rPr>
            <w:fldChar w:fldCharType="separate"/>
          </w:r>
          <w:r w:rsidR="00643776" w:rsidRPr="00643776">
            <w:rPr>
              <w:rFonts w:ascii="LM Roman 10" w:eastAsia="Times New Roman" w:hAnsi="LM Roman 10" w:cs="Times New Roman"/>
              <w:noProof/>
              <w:color w:val="000000" w:themeColor="text1"/>
              <w:sz w:val="24"/>
              <w:szCs w:val="24"/>
              <w:shd w:val="clear" w:color="auto" w:fill="FEFEFE"/>
            </w:rPr>
            <w:t>(36)</w:t>
          </w:r>
          <w:r w:rsidR="00441162">
            <w:rPr>
              <w:rFonts w:ascii="LM Roman 10" w:eastAsia="Times New Roman" w:hAnsi="LM Roman 10" w:cs="Times New Roman"/>
              <w:color w:val="000000" w:themeColor="text1"/>
              <w:sz w:val="24"/>
              <w:szCs w:val="24"/>
              <w:shd w:val="clear" w:color="auto" w:fill="FEFEFE"/>
            </w:rPr>
            <w:fldChar w:fldCharType="end"/>
          </w:r>
        </w:sdtContent>
      </w:sdt>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p>
    <w:p w14:paraId="5CC2CD94" w14:textId="44DD574C" w:rsidR="007F7480" w:rsidRPr="007F7480" w:rsidRDefault="007F7480" w:rsidP="00B43D6F">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sdt>
        <w:sdtPr>
          <w:rPr>
            <w:rFonts w:ascii="LM Roman 10" w:eastAsia="Times New Roman" w:hAnsi="LM Roman 10" w:cs="Times New Roman"/>
            <w:color w:val="000000" w:themeColor="text1"/>
            <w:sz w:val="24"/>
            <w:szCs w:val="24"/>
            <w:shd w:val="clear" w:color="auto" w:fill="FEFEFE"/>
          </w:rPr>
          <w:id w:val="-2015293861"/>
          <w:citation/>
        </w:sdtPr>
        <w:sdtContent>
          <w:r w:rsidR="00810B7D">
            <w:rPr>
              <w:rFonts w:ascii="LM Roman 10" w:eastAsia="Times New Roman" w:hAnsi="LM Roman 10" w:cs="Times New Roman"/>
              <w:color w:val="000000" w:themeColor="text1"/>
              <w:sz w:val="24"/>
              <w:szCs w:val="24"/>
              <w:shd w:val="clear" w:color="auto" w:fill="FEFEFE"/>
            </w:rPr>
            <w:fldChar w:fldCharType="begin"/>
          </w:r>
          <w:r w:rsidR="00810B7D">
            <w:rPr>
              <w:rFonts w:ascii="LM Roman 10" w:eastAsia="Times New Roman" w:hAnsi="LM Roman 10" w:cs="Times New Roman"/>
              <w:color w:val="000000" w:themeColor="text1"/>
              <w:sz w:val="24"/>
              <w:szCs w:val="24"/>
              <w:shd w:val="clear" w:color="auto" w:fill="FEFEFE"/>
            </w:rPr>
            <w:instrText xml:space="preserve"> CITATION DIA06 \l 9226 </w:instrText>
          </w:r>
          <w:r w:rsidR="00810B7D">
            <w:rPr>
              <w:rFonts w:ascii="LM Roman 10" w:eastAsia="Times New Roman" w:hAnsi="LM Roman 10" w:cs="Times New Roman"/>
              <w:color w:val="000000" w:themeColor="text1"/>
              <w:sz w:val="24"/>
              <w:szCs w:val="24"/>
              <w:shd w:val="clear" w:color="auto" w:fill="FEFEFE"/>
            </w:rPr>
            <w:fldChar w:fldCharType="separate"/>
          </w:r>
          <w:r w:rsidR="00643776" w:rsidRPr="00643776">
            <w:rPr>
              <w:rFonts w:ascii="LM Roman 10" w:eastAsia="Times New Roman" w:hAnsi="LM Roman 10" w:cs="Times New Roman"/>
              <w:noProof/>
              <w:color w:val="000000" w:themeColor="text1"/>
              <w:sz w:val="24"/>
              <w:szCs w:val="24"/>
              <w:shd w:val="clear" w:color="auto" w:fill="FEFEFE"/>
            </w:rPr>
            <w:t>(35)</w:t>
          </w:r>
          <w:r w:rsidR="00810B7D">
            <w:rPr>
              <w:rFonts w:ascii="LM Roman 10" w:eastAsia="Times New Roman" w:hAnsi="LM Roman 10" w:cs="Times New Roman"/>
              <w:color w:val="000000" w:themeColor="text1"/>
              <w:sz w:val="24"/>
              <w:szCs w:val="24"/>
              <w:shd w:val="clear" w:color="auto" w:fill="FEFEFE"/>
            </w:rPr>
            <w:fldChar w:fldCharType="end"/>
          </w:r>
        </w:sdtContent>
      </w:sdt>
    </w:p>
    <w:p w14:paraId="5CB692BF" w14:textId="5096588F" w:rsidR="00FD36E3" w:rsidRPr="00FD36E3" w:rsidRDefault="007F7480" w:rsidP="00B43D6F">
      <w:pPr>
        <w:pStyle w:val="Prrafodelista"/>
        <w:numPr>
          <w:ilvl w:val="0"/>
          <w:numId w:val="13"/>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sidR="00810B7D">
        <w:rPr>
          <w:rFonts w:ascii="LM Roman 10" w:eastAsia="Times New Roman" w:hAnsi="LM Roman 10" w:cs="Times New Roman"/>
          <w:color w:val="000000" w:themeColor="text1"/>
          <w:sz w:val="24"/>
          <w:szCs w:val="24"/>
          <w:shd w:val="clear" w:color="auto" w:fill="FEFEFE"/>
        </w:rPr>
        <w:t xml:space="preserve">s con sus clientes y usuarios. </w:t>
      </w:r>
      <w:sdt>
        <w:sdtPr>
          <w:rPr>
            <w:rFonts w:ascii="LM Roman 10" w:eastAsia="Times New Roman" w:hAnsi="LM Roman 10" w:cs="Times New Roman"/>
            <w:color w:val="000000" w:themeColor="text1"/>
            <w:sz w:val="24"/>
            <w:szCs w:val="24"/>
            <w:shd w:val="clear" w:color="auto" w:fill="FEFEFE"/>
          </w:rPr>
          <w:id w:val="-252446997"/>
          <w:citation/>
        </w:sdtPr>
        <w:sdtContent>
          <w:r w:rsidR="00810B7D">
            <w:rPr>
              <w:rFonts w:ascii="LM Roman 10" w:eastAsia="Times New Roman" w:hAnsi="LM Roman 10" w:cs="Times New Roman"/>
              <w:color w:val="000000" w:themeColor="text1"/>
              <w:sz w:val="24"/>
              <w:szCs w:val="24"/>
              <w:shd w:val="clear" w:color="auto" w:fill="FEFEFE"/>
            </w:rPr>
            <w:fldChar w:fldCharType="begin"/>
          </w:r>
          <w:r w:rsidR="00810B7D">
            <w:rPr>
              <w:rFonts w:ascii="LM Roman 10" w:eastAsia="Times New Roman" w:hAnsi="LM Roman 10" w:cs="Times New Roman"/>
              <w:color w:val="000000" w:themeColor="text1"/>
              <w:sz w:val="24"/>
              <w:szCs w:val="24"/>
              <w:shd w:val="clear" w:color="auto" w:fill="FEFEFE"/>
            </w:rPr>
            <w:instrText xml:space="preserve">CITATION D \l 9226 </w:instrText>
          </w:r>
          <w:r w:rsidR="00810B7D">
            <w:rPr>
              <w:rFonts w:ascii="LM Roman 10" w:eastAsia="Times New Roman" w:hAnsi="LM Roman 10" w:cs="Times New Roman"/>
              <w:color w:val="000000" w:themeColor="text1"/>
              <w:sz w:val="24"/>
              <w:szCs w:val="24"/>
              <w:shd w:val="clear" w:color="auto" w:fill="FEFEFE"/>
            </w:rPr>
            <w:fldChar w:fldCharType="separate"/>
          </w:r>
          <w:r w:rsidR="00643776" w:rsidRPr="00643776">
            <w:rPr>
              <w:rFonts w:ascii="LM Roman 10" w:eastAsia="Times New Roman" w:hAnsi="LM Roman 10" w:cs="Times New Roman"/>
              <w:noProof/>
              <w:color w:val="000000" w:themeColor="text1"/>
              <w:sz w:val="24"/>
              <w:szCs w:val="24"/>
              <w:shd w:val="clear" w:color="auto" w:fill="FEFEFE"/>
            </w:rPr>
            <w:t>(37)</w:t>
          </w:r>
          <w:r w:rsidR="00810B7D">
            <w:rPr>
              <w:rFonts w:ascii="LM Roman 10" w:eastAsia="Times New Roman" w:hAnsi="LM Roman 10" w:cs="Times New Roman"/>
              <w:color w:val="000000" w:themeColor="text1"/>
              <w:sz w:val="24"/>
              <w:szCs w:val="24"/>
              <w:shd w:val="clear" w:color="auto" w:fill="FEFEFE"/>
            </w:rPr>
            <w:fldChar w:fldCharType="end"/>
          </w:r>
        </w:sdtContent>
      </w:sdt>
    </w:p>
    <w:p w14:paraId="13FFB140" w14:textId="76C63209" w:rsidR="009C7339" w:rsidDel="007B694C" w:rsidRDefault="009C7339">
      <w:pPr>
        <w:pStyle w:val="Incontec"/>
        <w:rPr>
          <w:del w:id="293" w:author="andres camilo santana bohorquez" w:date="2017-02-15T06:29:00Z"/>
        </w:rPr>
      </w:pPr>
    </w:p>
    <w:p w14:paraId="0C7460A5" w14:textId="2C7A8A71" w:rsidR="00E21B5B" w:rsidDel="007B694C" w:rsidRDefault="00E21B5B">
      <w:pPr>
        <w:pStyle w:val="Incontec"/>
        <w:rPr>
          <w:del w:id="294" w:author="andres camilo santana bohorquez" w:date="2017-02-15T06:29:00Z"/>
        </w:rPr>
        <w:pPrChange w:id="295" w:author="andres camilo santana bohorquez" w:date="2017-02-15T06:29:00Z">
          <w:pPr/>
        </w:pPrChange>
      </w:pPr>
    </w:p>
    <w:p w14:paraId="67AC5356" w14:textId="77777777" w:rsidR="00E21B5B" w:rsidRDefault="00E21B5B">
      <w:pPr>
        <w:pStyle w:val="Incontec"/>
        <w:pPrChange w:id="296" w:author="andres camilo santana bohorquez" w:date="2017-02-15T06:29:00Z">
          <w:pPr/>
        </w:pPrChange>
      </w:pPr>
    </w:p>
    <w:p w14:paraId="5905E953" w14:textId="77777777" w:rsidR="00E21B5B" w:rsidRDefault="00E21B5B">
      <w:pPr>
        <w:pStyle w:val="Incontec"/>
        <w:pPrChange w:id="297" w:author="andres camilo santana bohorquez" w:date="2017-02-15T06:29:00Z">
          <w:pPr/>
        </w:pPrChange>
      </w:pPr>
    </w:p>
    <w:p w14:paraId="52D5023F" w14:textId="77777777" w:rsidR="00E21B5B" w:rsidRDefault="00E21B5B" w:rsidP="00E21B5B"/>
    <w:p w14:paraId="5DCC2FB3" w14:textId="2052DF40" w:rsidR="00D30904" w:rsidRPr="00102649" w:rsidRDefault="009218C9" w:rsidP="00B43D6F">
      <w:pPr>
        <w:pStyle w:val="Incontec"/>
        <w:numPr>
          <w:ilvl w:val="1"/>
          <w:numId w:val="1"/>
        </w:numPr>
        <w:outlineLvl w:val="1"/>
        <w:rPr>
          <w:rFonts w:cs="Times New Roman"/>
          <w:sz w:val="28"/>
          <w:szCs w:val="28"/>
        </w:rPr>
      </w:pPr>
      <w:bookmarkStart w:id="298" w:name="_1t3h5sf" w:colFirst="0" w:colLast="0"/>
      <w:bookmarkStart w:id="299" w:name="_mazyiu3eafbk" w:colFirst="0" w:colLast="0"/>
      <w:bookmarkStart w:id="300" w:name="_Ref467583406"/>
      <w:bookmarkStart w:id="301" w:name="_Toc474915009"/>
      <w:bookmarkEnd w:id="298"/>
      <w:bookmarkEnd w:id="299"/>
      <w:r w:rsidRPr="00102649">
        <w:rPr>
          <w:rFonts w:cs="Times New Roman"/>
          <w:sz w:val="28"/>
          <w:szCs w:val="28"/>
        </w:rPr>
        <w:t>IDENTIFICACIÓN DEL PRODUCTO</w:t>
      </w:r>
      <w:bookmarkEnd w:id="300"/>
      <w:bookmarkEnd w:id="301"/>
    </w:p>
    <w:p w14:paraId="7BD4B395" w14:textId="77777777" w:rsidR="00E304BB" w:rsidRPr="00102649" w:rsidRDefault="00E304BB" w:rsidP="00F12A4C">
      <w:pPr>
        <w:pStyle w:val="Incontec"/>
      </w:pPr>
    </w:p>
    <w:p w14:paraId="12FD18E2" w14:textId="7E7D559A" w:rsidR="00BF1598" w:rsidRPr="00102649" w:rsidRDefault="00BF1598" w:rsidP="00F12A4C">
      <w:pPr>
        <w:pStyle w:val="Incontec"/>
        <w:rPr>
          <w:rFonts w:cs="Times New Roman"/>
        </w:rPr>
      </w:pPr>
      <w:r w:rsidRPr="00102649">
        <w:rPr>
          <w:rFonts w:cs="Times New Roman"/>
        </w:rPr>
        <w:t xml:space="preserve">“La </w:t>
      </w:r>
      <w:sdt>
        <w:sdtPr>
          <w:rPr>
            <w:rFonts w:cs="Times New Roman"/>
          </w:rPr>
          <w:id w:val="-1726828289"/>
          <w:citation/>
        </w:sdtPr>
        <w:sdtContent>
          <w:r w:rsidR="00EC5988" w:rsidRPr="00102649">
            <w:rPr>
              <w:rFonts w:cs="Times New Roman"/>
            </w:rPr>
            <w:fldChar w:fldCharType="begin"/>
          </w:r>
          <w:r w:rsidR="00EC5988" w:rsidRPr="00102649">
            <w:rPr>
              <w:rFonts w:cs="Times New Roman"/>
            </w:rPr>
            <w:instrText xml:space="preserve">CITATION Une98 \l 9226 </w:instrText>
          </w:r>
          <w:r w:rsidR="00EC5988" w:rsidRPr="00102649">
            <w:rPr>
              <w:rFonts w:cs="Times New Roman"/>
            </w:rPr>
            <w:fldChar w:fldCharType="separate"/>
          </w:r>
          <w:r w:rsidR="00643776" w:rsidRPr="00643776">
            <w:rPr>
              <w:rFonts w:cs="Times New Roman"/>
              <w:noProof/>
            </w:rPr>
            <w:t>(38)</w:t>
          </w:r>
          <w:r w:rsidR="00EC5988" w:rsidRPr="00102649">
            <w:rPr>
              <w:rFonts w:cs="Times New Roman"/>
            </w:rPr>
            <w:fldChar w:fldCharType="end"/>
          </w:r>
        </w:sdtContent>
      </w:sdt>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Se  define como un programa informático interactivo de carácter pedagógico que posee una capacidad de comunicación integrada, es decir, que está asociado a Nuevas Tecnologías “.  </w:t>
      </w:r>
      <w:sdt>
        <w:sdtPr>
          <w:rPr>
            <w:rFonts w:cs="Times New Roman"/>
          </w:rPr>
          <w:id w:val="-459887785"/>
          <w:citation/>
        </w:sdtPr>
        <w:sdtContent>
          <w:r w:rsidR="00EC5988" w:rsidRPr="00102649">
            <w:rPr>
              <w:rFonts w:cs="Times New Roman"/>
            </w:rPr>
            <w:fldChar w:fldCharType="begin"/>
          </w:r>
          <w:r w:rsidR="00EC5988" w:rsidRPr="00102649">
            <w:rPr>
              <w:rFonts w:cs="Times New Roman"/>
            </w:rPr>
            <w:instrText xml:space="preserve"> CITATION Cru10 \l 9226 </w:instrText>
          </w:r>
          <w:r w:rsidR="00EC5988" w:rsidRPr="00102649">
            <w:rPr>
              <w:rFonts w:cs="Times New Roman"/>
            </w:rPr>
            <w:fldChar w:fldCharType="separate"/>
          </w:r>
          <w:r w:rsidR="00643776" w:rsidRPr="00643776">
            <w:rPr>
              <w:rFonts w:cs="Times New Roman"/>
              <w:noProof/>
            </w:rPr>
            <w:t>(39)</w:t>
          </w:r>
          <w:r w:rsidR="00EC5988" w:rsidRPr="00102649">
            <w:rPr>
              <w:rFonts w:cs="Times New Roman"/>
            </w:rPr>
            <w:fldChar w:fldCharType="end"/>
          </w:r>
        </w:sdtContent>
      </w:sdt>
    </w:p>
    <w:p w14:paraId="4A6372B4" w14:textId="77777777" w:rsidR="00BF1598" w:rsidRPr="00102649" w:rsidRDefault="00BF1598" w:rsidP="00F12A4C">
      <w:pPr>
        <w:pStyle w:val="Incontec"/>
        <w:rPr>
          <w:rFonts w:cs="Times New Roman"/>
        </w:rPr>
      </w:pPr>
    </w:p>
    <w:p w14:paraId="0260F6B8" w14:textId="08F49773"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de </w:t>
      </w:r>
      <w:r w:rsidRPr="00102649">
        <w:rPr>
          <w:rFonts w:cs="Times New Roman"/>
        </w:rPr>
        <w:t xml:space="preserve"> </w:t>
      </w:r>
      <w:r w:rsidR="00EC5988" w:rsidRPr="00102649">
        <w:rPr>
          <w:rFonts w:cs="Times New Roman"/>
        </w:rPr>
        <w:t>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F12A4C">
      <w:pPr>
        <w:pStyle w:val="Incontec"/>
        <w:rPr>
          <w:rFonts w:cs="Times New Roman"/>
        </w:rPr>
      </w:pPr>
    </w:p>
    <w:p w14:paraId="5035C323" w14:textId="3113FD63"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w:t>
      </w:r>
      <w:r w:rsidR="00940554">
        <w:rPr>
          <w:rFonts w:cs="Times New Roman"/>
        </w:rPr>
        <w:lastRenderedPageBreak/>
        <w:t>Apoyar el Proceso de Aprendizaje de la Logica Matematica y el Desarrollo del Lenguaje (Eko). Orin se enfocara en la ejecución de ejercicios de P</w:t>
      </w:r>
      <w:r w:rsidR="00940554" w:rsidRPr="00940554">
        <w:rPr>
          <w:rFonts w:cs="Times New Roman"/>
        </w:rPr>
        <w:t>aradiddles</w:t>
      </w:r>
      <w:r w:rsidR="00940554">
        <w:rPr>
          <w:rFonts w:cs="Times New Roman"/>
        </w:rPr>
        <w:t xml:space="preserve"> y Eko </w:t>
      </w:r>
      <w:r w:rsidRPr="00102649">
        <w:rPr>
          <w:rFonts w:cs="Times New Roman"/>
        </w:rPr>
        <w:t xml:space="preserve"> desarrollara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59A176D2" w14:textId="16F807FE" w:rsidR="00CB3C59" w:rsidRPr="00BE5779" w:rsidDel="00E651FA" w:rsidRDefault="00CB3C59">
      <w:pPr>
        <w:pStyle w:val="Incontec"/>
        <w:rPr>
          <w:del w:id="302" w:author="andres camilo santana bohorquez" w:date="2017-02-15T06:29:00Z"/>
        </w:rPr>
        <w:pPrChange w:id="303" w:author="andres camilo santana bohorquez" w:date="2017-02-15T06:29:00Z">
          <w:pPr/>
        </w:pPrChange>
      </w:pPr>
    </w:p>
    <w:p w14:paraId="2EBC36D2" w14:textId="77777777" w:rsidR="00CB3C59" w:rsidRPr="00BE5779" w:rsidRDefault="00CB3C59">
      <w:pPr>
        <w:pStyle w:val="Incontec"/>
        <w:pPrChange w:id="304" w:author="andres camilo santana bohorquez" w:date="2017-02-15T06:29:00Z">
          <w:pPr/>
        </w:pPrChange>
      </w:pPr>
    </w:p>
    <w:p w14:paraId="6E71E9EA" w14:textId="77777777" w:rsidR="00274004" w:rsidRPr="00BE5779" w:rsidRDefault="00274004">
      <w:pPr>
        <w:pStyle w:val="Incontec"/>
        <w:pPrChange w:id="305" w:author="andres camilo santana bohorquez" w:date="2017-02-15T06:29:00Z">
          <w:pPr/>
        </w:pPrChange>
      </w:pPr>
    </w:p>
    <w:p w14:paraId="2327A0A2" w14:textId="3DC7042D" w:rsidR="00274004" w:rsidRPr="00274004" w:rsidDel="00E651FA" w:rsidRDefault="00274004" w:rsidP="00274004">
      <w:pPr>
        <w:rPr>
          <w:del w:id="306" w:author="andres camilo santana bohorquez" w:date="2017-02-15T06:29:00Z"/>
        </w:rPr>
      </w:pPr>
    </w:p>
    <w:p w14:paraId="7C9A011D" w14:textId="0D0058BE" w:rsidR="00B94B10" w:rsidRPr="00102649" w:rsidRDefault="009218C9" w:rsidP="00B43D6F">
      <w:pPr>
        <w:pStyle w:val="Incontec"/>
        <w:numPr>
          <w:ilvl w:val="2"/>
          <w:numId w:val="1"/>
        </w:numPr>
        <w:outlineLvl w:val="2"/>
        <w:rPr>
          <w:rFonts w:cs="Times New Roman"/>
        </w:rPr>
      </w:pPr>
      <w:bookmarkStart w:id="307" w:name="_Toc474915010"/>
      <w:r>
        <w:rPr>
          <w:rFonts w:cs="Times New Roman"/>
        </w:rPr>
        <w:t>Características del Producto.</w:t>
      </w:r>
      <w:bookmarkEnd w:id="307"/>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F12A4C">
      <w:pPr>
        <w:pStyle w:val="Incontec"/>
        <w:rPr>
          <w:rFonts w:eastAsia="Arial" w:cs="Times New Roman"/>
        </w:rPr>
      </w:pPr>
    </w:p>
    <w:p w14:paraId="04F88FF1" w14:textId="53E814AD"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 xml:space="preserve">5-6 </w:t>
      </w:r>
      <w:r w:rsidR="004908D9" w:rsidRPr="00102649">
        <w:rPr>
          <w:rFonts w:eastAsia="Arial" w:cs="Times New Roman"/>
        </w:rPr>
        <w:t xml:space="preserve"> </w:t>
      </w:r>
      <w:r w:rsidR="00253546">
        <w:rPr>
          <w:rFonts w:eastAsia="Arial" w:cs="Times New Roman"/>
        </w:rPr>
        <w:t>y 5-</w:t>
      </w:r>
      <w:r w:rsidR="00222573">
        <w:rPr>
          <w:rFonts w:eastAsia="Arial" w:cs="Times New Roman"/>
        </w:rPr>
        <w:t xml:space="preserve">7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lastRenderedPageBreak/>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4601" cy="2878942"/>
                    </a:xfrm>
                    <a:prstGeom prst="rect">
                      <a:avLst/>
                    </a:prstGeom>
                  </pic:spPr>
                </pic:pic>
              </a:graphicData>
            </a:graphic>
          </wp:inline>
        </w:drawing>
      </w:r>
    </w:p>
    <w:p w14:paraId="66F5BF7C" w14:textId="446C4973" w:rsidR="009E2911" w:rsidRPr="000A0072" w:rsidRDefault="009E2911" w:rsidP="00F12A4C">
      <w:pPr>
        <w:pStyle w:val="Incontec"/>
        <w:rPr>
          <w:rFonts w:eastAsia="Arial" w:cs="Times New Roman"/>
          <w:sz w:val="22"/>
          <w:szCs w:val="22"/>
        </w:rPr>
      </w:pPr>
      <w:r w:rsidRPr="000A0072">
        <w:rPr>
          <w:rFonts w:eastAsia="Arial" w:cs="Times New Roman"/>
          <w:b/>
          <w:i/>
          <w:sz w:val="22"/>
          <w:szCs w:val="22"/>
        </w:rPr>
        <w:t xml:space="preserve">Figura </w:t>
      </w:r>
      <w:r w:rsidR="009218C9" w:rsidRPr="000A0072">
        <w:rPr>
          <w:rFonts w:eastAsia="Arial" w:cs="Times New Roman"/>
          <w:b/>
          <w:i/>
          <w:sz w:val="22"/>
          <w:szCs w:val="22"/>
        </w:rPr>
        <w:t>5</w:t>
      </w:r>
      <w:r w:rsidR="00222573" w:rsidRPr="000A0072">
        <w:rPr>
          <w:rFonts w:eastAsia="Arial" w:cs="Times New Roman"/>
          <w:b/>
          <w:i/>
          <w:sz w:val="22"/>
          <w:szCs w:val="22"/>
        </w:rPr>
        <w:t>-6</w:t>
      </w:r>
      <w:r w:rsidR="000920B3" w:rsidRPr="000A0072">
        <w:rPr>
          <w:rFonts w:eastAsia="Arial" w:cs="Times New Roman"/>
          <w:sz w:val="22"/>
          <w:szCs w:val="22"/>
        </w:rPr>
        <w:t>.</w:t>
      </w:r>
      <w:r w:rsidRPr="000A0072">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7B899CCE" w:rsidR="0002286F" w:rsidRPr="000A0072" w:rsidRDefault="0002286F" w:rsidP="0002286F">
      <w:pPr>
        <w:pStyle w:val="Incontec"/>
        <w:rPr>
          <w:rFonts w:eastAsia="Arial"/>
          <w:sz w:val="22"/>
          <w:szCs w:val="22"/>
        </w:rPr>
      </w:pPr>
      <w:r w:rsidRPr="000A0072">
        <w:rPr>
          <w:b/>
          <w:i/>
          <w:sz w:val="22"/>
          <w:szCs w:val="22"/>
        </w:rPr>
        <w:t>Figura 5-7</w:t>
      </w:r>
      <w:r w:rsidRPr="000A0072">
        <w:rPr>
          <w:sz w:val="22"/>
          <w:szCs w:val="22"/>
        </w:rPr>
        <w:t>. Estructura Software Orin. Fuente: Autores</w:t>
      </w:r>
    </w:p>
    <w:p w14:paraId="6E44479C" w14:textId="77777777" w:rsidR="0021647E" w:rsidRPr="00102649" w:rsidRDefault="0021647E" w:rsidP="00F12A4C">
      <w:pPr>
        <w:pStyle w:val="Incontec"/>
        <w:rPr>
          <w:rFonts w:eastAsia="Arial" w:cs="Times New Roman"/>
        </w:rPr>
      </w:pPr>
      <w:r w:rsidRPr="00102649">
        <w:rPr>
          <w:rFonts w:eastAsia="Arial" w:cs="Times New Roman"/>
        </w:rPr>
        <w:t xml:space="preserve"> </w:t>
      </w:r>
    </w:p>
    <w:p w14:paraId="3F0CDFE0" w14:textId="4BF46318"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5-8</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3B12FD4C" w14:textId="77777777" w:rsidR="00980A83" w:rsidRPr="00102649" w:rsidRDefault="00980A83" w:rsidP="00F12A4C">
      <w:pPr>
        <w:pStyle w:val="Incontec"/>
        <w:rPr>
          <w:rFonts w:eastAsia="Arial" w:cs="Times New Roman"/>
        </w:rPr>
      </w:pP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26"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73497C04"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DB693A" w:rsidRPr="000A0072">
        <w:rPr>
          <w:rFonts w:eastAsia="Arial" w:cs="Times New Roman"/>
          <w:b/>
          <w:i/>
          <w:sz w:val="22"/>
          <w:szCs w:val="22"/>
        </w:rPr>
        <w:t>8</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5CBF7691"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5-9</w:t>
      </w:r>
      <w:r w:rsidR="000920B3" w:rsidRPr="00102649">
        <w:rPr>
          <w:rFonts w:eastAsia="Arial" w:cs="Times New Roman"/>
        </w:rPr>
        <w:t>) el usuario  podrá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27"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4527EF17"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5-9</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579CFE03" w14:textId="77777777" w:rsidR="005E1712" w:rsidRPr="005E1712" w:rsidRDefault="005E1712" w:rsidP="005E1712"/>
    <w:p w14:paraId="004634FF" w14:textId="4D95E026" w:rsidR="005A28FB" w:rsidRPr="00976C24" w:rsidRDefault="005A28FB" w:rsidP="00066B8A">
      <w:pPr>
        <w:pStyle w:val="Incontec"/>
        <w:numPr>
          <w:ilvl w:val="2"/>
          <w:numId w:val="1"/>
        </w:numPr>
        <w:outlineLvl w:val="2"/>
        <w:rPr>
          <w:rFonts w:cs="Times New Roman"/>
          <w:sz w:val="22"/>
        </w:rPr>
      </w:pPr>
      <w:bookmarkStart w:id="308" w:name="_Toc474915011"/>
      <w:r w:rsidRPr="00976C24">
        <w:rPr>
          <w:rFonts w:cs="Times New Roman"/>
          <w:szCs w:val="28"/>
        </w:rPr>
        <w:t>Plan de Aplicación</w:t>
      </w:r>
      <w:r w:rsidR="005E1712">
        <w:rPr>
          <w:rFonts w:cs="Times New Roman"/>
          <w:szCs w:val="28"/>
        </w:rPr>
        <w:t>.</w:t>
      </w:r>
      <w:bookmarkEnd w:id="308"/>
      <w:r w:rsidRPr="00976C24">
        <w:rPr>
          <w:rFonts w:cs="Times New Roman"/>
          <w:szCs w:val="28"/>
        </w:rPr>
        <w:t xml:space="preserve"> </w:t>
      </w:r>
    </w:p>
    <w:p w14:paraId="206BC340" w14:textId="77777777" w:rsidR="005A28FB" w:rsidRPr="005E1712" w:rsidRDefault="005A28FB" w:rsidP="005E1712">
      <w:pPr>
        <w:pStyle w:val="Incontec"/>
      </w:pPr>
    </w:p>
    <w:p w14:paraId="1D42B87D" w14:textId="77777777" w:rsidR="005E1712" w:rsidRDefault="005E1712" w:rsidP="005E1712">
      <w:pPr>
        <w:pStyle w:val="Incontec"/>
        <w:rPr>
          <w:rFonts w:eastAsia="Nova Mono"/>
        </w:rPr>
      </w:pPr>
      <w:bookmarkStart w:id="309" w:name="_i3qzz27lsh9g" w:colFirst="0" w:colLast="0"/>
      <w:bookmarkEnd w:id="309"/>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AF497C">
      <w:pPr>
        <w:pStyle w:val="Incontec"/>
        <w:numPr>
          <w:ilvl w:val="0"/>
          <w:numId w:val="29"/>
        </w:numPr>
        <w:rPr>
          <w:rFonts w:eastAsia="Nova Mono"/>
        </w:rPr>
      </w:pPr>
      <w:r w:rsidRPr="00AF497C">
        <w:rPr>
          <w:rFonts w:eastAsia="Nova Mono"/>
        </w:rPr>
        <w:t xml:space="preserve">Implantación De Oficina: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AF497C">
      <w:pPr>
        <w:pStyle w:val="Incontec"/>
        <w:ind w:left="720" w:firstLine="720"/>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AF497C">
      <w:pPr>
        <w:pStyle w:val="Incontec"/>
        <w:ind w:left="720" w:firstLine="720"/>
        <w:rPr>
          <w:rFonts w:eastAsia="Nova Mono"/>
        </w:rPr>
      </w:pPr>
    </w:p>
    <w:p w14:paraId="1CA120E5" w14:textId="00A2957C" w:rsidR="00AF497C" w:rsidRDefault="005E1712" w:rsidP="00AF497C">
      <w:pPr>
        <w:pStyle w:val="Incontec"/>
        <w:numPr>
          <w:ilvl w:val="0"/>
          <w:numId w:val="29"/>
        </w:numPr>
        <w:rPr>
          <w:rFonts w:eastAsia="Nova Mono"/>
        </w:rPr>
      </w:pPr>
      <w:r w:rsidRPr="00AF497C">
        <w:rPr>
          <w:rFonts w:eastAsia="Nova Mono"/>
        </w:rPr>
        <w:t>Búsqueda de Desarrollador(es)</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capacitación </w:t>
      </w:r>
      <w:r w:rsidR="00BC57A3" w:rsidRPr="00AF497C">
        <w:rPr>
          <w:rFonts w:eastAsia="Nova Mono"/>
        </w:rPr>
        <w:t xml:space="preserve"> donde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AF497C">
      <w:pPr>
        <w:pStyle w:val="Incontec"/>
        <w:ind w:left="720" w:firstLine="720"/>
      </w:pPr>
      <w:r w:rsidRPr="00AF497C">
        <w:rPr>
          <w:i/>
        </w:rPr>
        <w:lastRenderedPageBreak/>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AF497C" w:rsidRDefault="00AF497C" w:rsidP="006B2BC8">
      <w:pPr>
        <w:pStyle w:val="Incontec"/>
        <w:rPr>
          <w:rFonts w:eastAsia="Nova Mono"/>
        </w:rPr>
      </w:pPr>
    </w:p>
    <w:p w14:paraId="0674C6AD" w14:textId="4BF744A7" w:rsidR="002C44B0" w:rsidRPr="006B2BC8" w:rsidRDefault="005E1712" w:rsidP="006B2BC8">
      <w:pPr>
        <w:pStyle w:val="Incontec"/>
        <w:numPr>
          <w:ilvl w:val="0"/>
          <w:numId w:val="29"/>
        </w:numPr>
        <w:rPr>
          <w:rFonts w:eastAsia="Nova Mono"/>
        </w:rPr>
      </w:pPr>
      <w:r w:rsidRPr="00AF497C">
        <w:rPr>
          <w:rFonts w:eastAsia="Nova Mono"/>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BC57A3" w:rsidRPr="00AF497C">
        <w:rPr>
          <w:rFonts w:eastAsia="Nova Mono"/>
        </w:rPr>
        <w:fldChar w:fldCharType="begin"/>
      </w:r>
      <w:r w:rsidR="00BC57A3" w:rsidRPr="00AF497C">
        <w:rPr>
          <w:rFonts w:eastAsia="Nova Mono"/>
        </w:rPr>
        <w:instrText xml:space="preserve"> REF _Ref467583406 \r \h </w:instrText>
      </w:r>
      <w:r w:rsidR="00AF497C" w:rsidRPr="00AF497C">
        <w:rPr>
          <w:rFonts w:eastAsia="Nova Mono"/>
        </w:rPr>
        <w:instrText xml:space="preserve"> \* MERGEFORMAT </w:instrText>
      </w:r>
      <w:r w:rsidR="00BC57A3" w:rsidRPr="00AF497C">
        <w:rPr>
          <w:rFonts w:eastAsia="Nova Mono"/>
        </w:rPr>
      </w:r>
      <w:r w:rsidR="00BC57A3" w:rsidRPr="00AF497C">
        <w:rPr>
          <w:rFonts w:eastAsia="Nova Mono"/>
        </w:rPr>
        <w:fldChar w:fldCharType="separate"/>
      </w:r>
      <w:r w:rsidR="00BC57A3" w:rsidRPr="00AF497C">
        <w:rPr>
          <w:rFonts w:eastAsia="Nova Mono"/>
        </w:rPr>
        <w:t>5.4</w:t>
      </w:r>
      <w:r w:rsidR="00BC57A3" w:rsidRPr="00AF497C">
        <w:rPr>
          <w:rFonts w:eastAsia="Nova Mono"/>
        </w:rPr>
        <w:fldChar w:fldCharType="end"/>
      </w:r>
      <w:r w:rsidR="00BC57A3" w:rsidRPr="00AF497C">
        <w:rPr>
          <w:rFonts w:eastAsia="Nova Mono"/>
        </w:rPr>
        <w:t>).</w:t>
      </w:r>
      <w:r w:rsidR="00BC57A3" w:rsidRPr="00AF497C">
        <w:rPr>
          <w:rFonts w:eastAsia="Nova Mono"/>
        </w:rPr>
        <w:cr/>
        <w:t xml:space="preserve">Durante esta etapa se realizaran procesos de control mediante bloques temporales (Sprint) que buscan definir el estado actual del proyecto, </w:t>
      </w:r>
      <w:r w:rsidR="002C44B0" w:rsidRPr="00AF497C">
        <w:rPr>
          <w:rFonts w:eastAsia="Nova Mono"/>
        </w:rPr>
        <w:t xml:space="preserve">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2C44B0" w:rsidRPr="00AF497C">
        <w:rPr>
          <w:rFonts w:eastAsia="Nova Mono"/>
        </w:rPr>
        <w:t>5.4.4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77777777" w:rsidR="006B2BC8" w:rsidRDefault="006B2BC8" w:rsidP="006B2BC8">
      <w:pPr>
        <w:pStyle w:val="Incontec"/>
        <w:ind w:left="720" w:firstLine="720"/>
      </w:pPr>
      <w:r w:rsidRPr="006B2BC8">
        <w:t>O</w:t>
      </w:r>
      <w:r>
        <w:t>bjetivo: Desarrollar productos de alta calidad.</w:t>
      </w:r>
    </w:p>
    <w:p w14:paraId="3724BDBB" w14:textId="48E61904" w:rsidR="00AF497C" w:rsidRPr="00AF497C" w:rsidRDefault="006B2BC8" w:rsidP="006B2BC8">
      <w:pPr>
        <w:pStyle w:val="Incontec"/>
        <w:ind w:left="720" w:firstLine="720"/>
        <w:rPr>
          <w:rFonts w:eastAsia="Nova Mono"/>
        </w:rPr>
      </w:pPr>
      <w:r>
        <w:t xml:space="preserve"> </w:t>
      </w:r>
    </w:p>
    <w:p w14:paraId="7297BD68" w14:textId="0E8C88FF" w:rsidR="002566A8" w:rsidRDefault="005E1712" w:rsidP="00AF497C">
      <w:pPr>
        <w:pStyle w:val="Incontec"/>
        <w:numPr>
          <w:ilvl w:val="0"/>
          <w:numId w:val="29"/>
        </w:numPr>
        <w:rPr>
          <w:rFonts w:eastAsia="Nova Mono"/>
        </w:rPr>
      </w:pPr>
      <w:r w:rsidRPr="00AF497C">
        <w:rPr>
          <w:rFonts w:eastAsia="Nova Mono"/>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0B8FBAED" w14:textId="77777777" w:rsidR="006B2BC8" w:rsidRDefault="006B2BC8" w:rsidP="006B2BC8">
      <w:pPr>
        <w:pStyle w:val="Incontec"/>
      </w:pPr>
    </w:p>
    <w:p w14:paraId="3E549E19" w14:textId="6185AFC7" w:rsidR="006B2BC8" w:rsidRPr="006B2BC8" w:rsidRDefault="006B2BC8" w:rsidP="006B2BC8">
      <w:pPr>
        <w:pStyle w:val="Incontec"/>
        <w:ind w:left="720" w:firstLine="720"/>
      </w:pPr>
      <w:r w:rsidRPr="006B2BC8">
        <w:t xml:space="preserve">Objetivos: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2402D0EB" w14:textId="6F30CDD0" w:rsidR="006B2BC8" w:rsidRDefault="006B2BC8" w:rsidP="006B2BC8">
      <w:pPr>
        <w:pStyle w:val="Incontec"/>
        <w:rPr>
          <w:rFonts w:eastAsia="Nova Mono"/>
        </w:rPr>
      </w:pPr>
    </w:p>
    <w:p w14:paraId="419CFC9B" w14:textId="77777777" w:rsidR="006B2BC8" w:rsidRDefault="006B2BC8" w:rsidP="006B2BC8"/>
    <w:p w14:paraId="3E938B05" w14:textId="77777777" w:rsidR="006B2BC8" w:rsidRDefault="006B2BC8" w:rsidP="006B2BC8"/>
    <w:p w14:paraId="3D4907F2" w14:textId="77777777" w:rsidR="006B2BC8" w:rsidRDefault="006B2BC8" w:rsidP="006B2BC8"/>
    <w:p w14:paraId="35C2B38B" w14:textId="77777777" w:rsidR="006B2BC8" w:rsidRDefault="006B2BC8" w:rsidP="006B2BC8"/>
    <w:p w14:paraId="096EB32A" w14:textId="77777777" w:rsidR="006B2BC8" w:rsidRDefault="006B2BC8" w:rsidP="006B2BC8"/>
    <w:p w14:paraId="76DC19A9" w14:textId="77777777" w:rsidR="006B2BC8" w:rsidRDefault="006B2BC8" w:rsidP="006B2BC8"/>
    <w:p w14:paraId="74D16C91" w14:textId="77777777" w:rsidR="006B2BC8" w:rsidRDefault="006B2BC8" w:rsidP="006B2BC8"/>
    <w:p w14:paraId="213EE067" w14:textId="77777777" w:rsidR="006B2BC8" w:rsidRDefault="006B2BC8" w:rsidP="006B2BC8"/>
    <w:p w14:paraId="04338E49" w14:textId="77777777" w:rsidR="006B2BC8" w:rsidRPr="006B2BC8" w:rsidRDefault="006B2BC8" w:rsidP="006B2BC8"/>
    <w:p w14:paraId="2E9A99C7" w14:textId="32B4358F" w:rsidR="005454F8" w:rsidRDefault="002566A8" w:rsidP="002566A8">
      <w:pPr>
        <w:pStyle w:val="Incontec"/>
        <w:rPr>
          <w:rFonts w:eastAsia="Nova Mono"/>
        </w:rPr>
      </w:pPr>
      <w:r w:rsidRPr="002566A8">
        <w:rPr>
          <w:rFonts w:eastAsia="Nova Mono"/>
        </w:rPr>
        <w:lastRenderedPageBreak/>
        <w:t xml:space="preserve"> </w:t>
      </w:r>
      <w:r>
        <w:rPr>
          <w:rFonts w:eastAsia="Nova Mono"/>
        </w:rPr>
        <w:t>Hoja de Ruta:</w:t>
      </w:r>
    </w:p>
    <w:p w14:paraId="407063DF" w14:textId="77777777" w:rsidR="002566A8" w:rsidRDefault="002566A8" w:rsidP="002566A8"/>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9">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32"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33"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34"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35"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7C53D7AB" w:rsidR="0019538D" w:rsidRDefault="002566A8" w:rsidP="002566A8">
      <w:pPr>
        <w:pStyle w:val="Incontec"/>
        <w:rPr>
          <w:sz w:val="22"/>
        </w:rPr>
      </w:pPr>
      <w:r w:rsidRPr="00DB1E0A">
        <w:rPr>
          <w:b/>
          <w:i/>
          <w:sz w:val="22"/>
        </w:rPr>
        <w:t>Figura 5-1</w:t>
      </w:r>
      <w:r w:rsidR="00DB1E0A" w:rsidRPr="00DB1E0A">
        <w:rPr>
          <w:b/>
          <w:i/>
          <w:sz w:val="22"/>
        </w:rPr>
        <w:t>0</w:t>
      </w:r>
      <w:r w:rsidRPr="002566A8">
        <w:rPr>
          <w:sz w:val="22"/>
        </w:rPr>
        <w:t>. Hoja de ruta plan de Aplicación. Fuente: Autores.</w:t>
      </w:r>
      <w:r w:rsidR="00633ABB" w:rsidRPr="00633ABB">
        <w:rPr>
          <w:noProof/>
        </w:rPr>
        <w:t xml:space="preserve"> </w:t>
      </w:r>
    </w:p>
    <w:p w14:paraId="7988CD42" w14:textId="77777777" w:rsidR="00D30C5D" w:rsidRDefault="00D30C5D" w:rsidP="00503315">
      <w:pPr>
        <w:pStyle w:val="Incontec"/>
      </w:pPr>
    </w:p>
    <w:p w14:paraId="6FC67F82" w14:textId="77777777" w:rsidR="00503315" w:rsidRDefault="00503315" w:rsidP="00503315">
      <w:pPr>
        <w:pStyle w:val="Incontec"/>
      </w:pPr>
    </w:p>
    <w:p w14:paraId="2D168328" w14:textId="77777777" w:rsidR="00503315" w:rsidRDefault="00503315" w:rsidP="00503315">
      <w:pPr>
        <w:pStyle w:val="Incontec"/>
      </w:pPr>
    </w:p>
    <w:p w14:paraId="53B262C8" w14:textId="77777777" w:rsidR="00503315" w:rsidRPr="00503315" w:rsidRDefault="00503315" w:rsidP="00503315">
      <w:pPr>
        <w:pStyle w:val="Incontec"/>
      </w:pPr>
    </w:p>
    <w:p w14:paraId="321FAEEA" w14:textId="2814ADA2" w:rsidR="002566A8" w:rsidDel="005F7F06" w:rsidRDefault="00DB1E0A" w:rsidP="00DB1E0A">
      <w:pPr>
        <w:pStyle w:val="Incontec"/>
        <w:rPr>
          <w:del w:id="310" w:author="andres camilo santana bohorquez" w:date="2017-02-15T06:32:00Z"/>
        </w:rPr>
      </w:pPr>
      <w:r>
        <w:lastRenderedPageBreak/>
        <w:t>A continuación se presentan detalladamente los proyectos comprendidos en el Desarrollo de Software, En la Figura 5-11 se presenta la hoja de ruta para el desarrollo del aplicativo Eko.</w:t>
      </w:r>
    </w:p>
    <w:p w14:paraId="3C55EA1B" w14:textId="77777777" w:rsidR="005F7F06" w:rsidRDefault="005F7F06">
      <w:pPr>
        <w:pStyle w:val="Incontec"/>
        <w:rPr>
          <w:ins w:id="311" w:author="andres camilo santana bohorquez" w:date="2017-02-15T06:32:00Z"/>
        </w:rPr>
        <w:pPrChange w:id="312" w:author="andres camilo santana bohorquez" w:date="2017-02-15T06:32:00Z">
          <w:pPr/>
        </w:pPrChange>
      </w:pPr>
      <w:ins w:id="313" w:author="andres camilo santana bohorquez" w:date="2017-02-15T06:32:00Z">
        <w:r>
          <w:t xml:space="preserve"> </w:t>
        </w:r>
      </w:ins>
    </w:p>
    <w:p w14:paraId="6E4A5E05" w14:textId="37546007" w:rsidR="00DB1E0A" w:rsidRDefault="005F7F06">
      <w:pPr>
        <w:pStyle w:val="Incontec"/>
        <w:pPrChange w:id="314" w:author="andres camilo santana bohorquez" w:date="2017-02-15T06:32:00Z">
          <w:pPr/>
        </w:pPrChange>
      </w:pPr>
      <w:ins w:id="315" w:author="andres camilo santana bohorquez" w:date="2017-02-15T06:31:00Z">
        <w:r>
          <w:t>El desarrollo del aplicativo Eko se compone de 3 sub</w:t>
        </w:r>
      </w:ins>
      <w:ins w:id="316" w:author="andres camilo santana bohorquez" w:date="2017-02-15T06:32:00Z">
        <w:r>
          <w:t xml:space="preserve"> </w:t>
        </w:r>
      </w:ins>
      <w:ins w:id="317" w:author="andres camilo santana bohorquez" w:date="2017-02-15T06:31:00Z">
        <w:r>
          <w:t>proyectos (</w:t>
        </w:r>
      </w:ins>
      <w:ins w:id="318" w:author="andres camilo santana bohorquez" w:date="2017-02-15T06:33:00Z">
        <w:r>
          <w:t>Análisis</w:t>
        </w:r>
      </w:ins>
      <w:ins w:id="319" w:author="andres camilo santana bohorquez" w:date="2017-02-15T06:31:00Z">
        <w:r>
          <w:t>, Diseño</w:t>
        </w:r>
      </w:ins>
      <w:ins w:id="320" w:author="andres camilo santana bohorquez" w:date="2017-02-15T06:33:00Z">
        <w:r>
          <w:t xml:space="preserve"> y</w:t>
        </w:r>
      </w:ins>
      <w:ins w:id="321" w:author="andres camilo santana bohorquez" w:date="2017-02-15T06:31:00Z">
        <w:r>
          <w:t xml:space="preserve"> Desarrollo)</w:t>
        </w:r>
      </w:ins>
      <w:ins w:id="322" w:author="andres camilo santana bohorquez" w:date="2017-02-15T06:33:00Z">
        <w:r>
          <w:t xml:space="preserve"> principalmente fundamentados en las etapas que se presentan en el ciclo de vida de un producto de software </w:t>
        </w:r>
      </w:ins>
    </w:p>
    <w:p w14:paraId="3605C820" w14:textId="77777777" w:rsidR="00DB1E0A" w:rsidRPr="00DB1E0A" w:rsidRDefault="00DB1E0A" w:rsidP="00DB1E0A"/>
    <w:p w14:paraId="02DD27B8" w14:textId="15676E47" w:rsidR="0072537A" w:rsidRDefault="00633ABB">
      <w:pPr>
        <w:jc w:val="center"/>
        <w:pPrChange w:id="323" w:author="andres camilo santana bohorquez" w:date="2017-02-15T06:34:00Z">
          <w:pPr/>
        </w:pPrChange>
      </w:pPr>
      <w:r>
        <w:rPr>
          <w:noProof/>
          <w:lang w:val="es-ES" w:eastAsia="es-ES"/>
        </w:rPr>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9">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32"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33"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34" o:title=""/>
                  <v:path arrowok="t"/>
                </v:shape>
              </v:group>
            </w:pict>
          </mc:Fallback>
        </mc:AlternateContent>
      </w:r>
      <w:commentRangeStart w:id="324"/>
      <w:r w:rsidR="0014069D">
        <w:rPr>
          <w:noProof/>
          <w:lang w:val="es-ES" w:eastAsia="es-ES"/>
        </w:rPr>
        <w:drawing>
          <wp:inline distT="0" distB="0" distL="0" distR="0" wp14:anchorId="709C5241" wp14:editId="05227429">
            <wp:extent cx="5311887" cy="3718560"/>
            <wp:effectExtent l="0" t="0" r="317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85" cy="3725489"/>
                    </a:xfrm>
                    <a:prstGeom prst="rect">
                      <a:avLst/>
                    </a:prstGeom>
                  </pic:spPr>
                </pic:pic>
              </a:graphicData>
            </a:graphic>
          </wp:inline>
        </w:drawing>
      </w:r>
      <w:commentRangeEnd w:id="324"/>
      <w:r w:rsidR="00881723">
        <w:rPr>
          <w:rStyle w:val="Refdecomentario"/>
        </w:rPr>
        <w:commentReference w:id="324"/>
      </w:r>
      <w:r w:rsidR="0014069D">
        <w:rPr>
          <w:noProof/>
        </w:rPr>
        <w:t xml:space="preserve"> </w:t>
      </w:r>
      <w:r w:rsidR="0014069D">
        <w:rPr>
          <w:noProof/>
          <w:lang w:val="es-ES" w:eastAsia="es-ES"/>
        </w:rPr>
        <w:drawing>
          <wp:inline distT="0" distB="0" distL="0" distR="0" wp14:anchorId="544B4A54" wp14:editId="692B9664">
            <wp:extent cx="5276850" cy="2417512"/>
            <wp:effectExtent l="0" t="0" r="0"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98418" cy="2427393"/>
                    </a:xfrm>
                    <a:prstGeom prst="rect">
                      <a:avLst/>
                    </a:prstGeom>
                  </pic:spPr>
                </pic:pic>
              </a:graphicData>
            </a:graphic>
          </wp:inline>
        </w:drawing>
      </w:r>
    </w:p>
    <w:p w14:paraId="7AC42BD5" w14:textId="77777777" w:rsidR="00DB1E0A" w:rsidRDefault="00DB1E0A" w:rsidP="0072537A"/>
    <w:p w14:paraId="4E4D5E90" w14:textId="479BD077" w:rsidR="00DB1E0A" w:rsidRPr="0072537A" w:rsidRDefault="000256B3" w:rsidP="00DB1E0A">
      <w:pPr>
        <w:pStyle w:val="Incontec"/>
        <w:rPr>
          <w:sz w:val="22"/>
        </w:rPr>
      </w:pPr>
      <w:r>
        <w:rPr>
          <w:b/>
          <w:i/>
          <w:sz w:val="22"/>
        </w:rPr>
        <w:t>Figura 5-11</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2EFA9BA2" w14:textId="67D47456" w:rsidR="0072537A" w:rsidRDefault="0072537A" w:rsidP="0072537A">
      <w:pPr>
        <w:rPr>
          <w:ins w:id="325" w:author="andres camilo santana bohorquez" w:date="2017-02-15T06:34:00Z"/>
        </w:rPr>
      </w:pPr>
    </w:p>
    <w:p w14:paraId="48357211" w14:textId="3F69A051" w:rsidR="005F7F06" w:rsidRDefault="005F7F06">
      <w:pPr>
        <w:pStyle w:val="Incontec"/>
        <w:rPr>
          <w:ins w:id="326" w:author="andres camilo santana bohorquez" w:date="2017-02-15T06:37:00Z"/>
        </w:rPr>
        <w:pPrChange w:id="327" w:author="andres camilo santana bohorquez" w:date="2017-02-15T06:34:00Z">
          <w:pPr/>
        </w:pPrChange>
      </w:pPr>
      <w:ins w:id="328" w:author="andres camilo santana bohorquez" w:date="2017-02-15T06:34:00Z">
        <w:r>
          <w:t>En el primer Sub</w:t>
        </w:r>
      </w:ins>
      <w:ins w:id="329" w:author="andres camilo santana bohorquez" w:date="2017-02-15T06:38:00Z">
        <w:r>
          <w:t xml:space="preserve"> </w:t>
        </w:r>
      </w:ins>
      <w:ins w:id="330" w:author="andres camilo santana bohorquez" w:date="2017-02-15T06:34:00Z">
        <w:r>
          <w:t xml:space="preserve">proyecto denominado </w:t>
        </w:r>
      </w:ins>
      <w:ins w:id="331" w:author="andres camilo santana bohorquez" w:date="2017-02-15T06:38:00Z">
        <w:r>
          <w:t>Análisis</w:t>
        </w:r>
      </w:ins>
      <w:ins w:id="332" w:author="andres camilo santana bohorquez" w:date="2017-02-15T06:34:00Z">
        <w:r>
          <w:t xml:space="preserve"> de Requerimientos, se desarrollaran hitos que buscan conocer los requerimientos funcionales que </w:t>
        </w:r>
      </w:ins>
      <w:ins w:id="333" w:author="andres camilo santana bohorquez" w:date="2017-02-15T06:35:00Z">
        <w:r>
          <w:t>deberá</w:t>
        </w:r>
      </w:ins>
      <w:ins w:id="334" w:author="andres camilo santana bohorquez" w:date="2017-02-15T06:34:00Z">
        <w:r>
          <w:t xml:space="preserve"> </w:t>
        </w:r>
      </w:ins>
      <w:ins w:id="335" w:author="andres camilo santana bohorquez" w:date="2017-02-15T06:35:00Z">
        <w:r>
          <w:t xml:space="preserve">ofrecer el proyecto al usuario final, para conocer dichos requerimientos, se concretaran </w:t>
        </w:r>
      </w:ins>
      <w:ins w:id="336" w:author="andres camilo santana bohorquez" w:date="2017-02-15T06:36:00Z">
        <w:r>
          <w:t>entrevistas con pe</w:t>
        </w:r>
      </w:ins>
      <w:ins w:id="337" w:author="andres camilo santana bohorquez" w:date="2017-02-15T06:35:00Z">
        <w:r>
          <w:t xml:space="preserve">rsonas </w:t>
        </w:r>
      </w:ins>
      <w:ins w:id="338" w:author="andres camilo santana bohorquez" w:date="2017-02-15T06:36:00Z">
        <w:r>
          <w:t>con limitaciones cognitivas</w:t>
        </w:r>
      </w:ins>
      <w:ins w:id="339" w:author="andres camilo santana bohorquez" w:date="2017-02-15T06:37:00Z">
        <w:r>
          <w:t xml:space="preserve"> tarea que se </w:t>
        </w:r>
      </w:ins>
      <w:ins w:id="340" w:author="andres camilo santana bohorquez" w:date="2017-02-15T06:38:00Z">
        <w:r>
          <w:t>conocerá</w:t>
        </w:r>
      </w:ins>
      <w:ins w:id="341" w:author="andres camilo santana bohorquez" w:date="2017-02-15T06:37:00Z">
        <w:r>
          <w:t xml:space="preserve"> como: </w:t>
        </w:r>
      </w:ins>
      <w:ins w:id="342" w:author="andres camilo santana bohorquez" w:date="2017-02-15T06:38:00Z">
        <w:r>
          <w:t>Conociendo</w:t>
        </w:r>
      </w:ins>
      <w:ins w:id="343" w:author="andres camilo santana bohorquez" w:date="2017-02-15T06:37:00Z">
        <w:r>
          <w:t xml:space="preserve"> el cliente.</w:t>
        </w:r>
      </w:ins>
    </w:p>
    <w:p w14:paraId="432D52A1" w14:textId="33C1E8D1" w:rsidR="005F7F06" w:rsidRDefault="005F7F06">
      <w:pPr>
        <w:pStyle w:val="Incontec"/>
        <w:rPr>
          <w:ins w:id="344" w:author="andres camilo santana bohorquez" w:date="2017-02-15T06:43:00Z"/>
        </w:rPr>
        <w:pPrChange w:id="345" w:author="andres camilo santana bohorquez" w:date="2017-02-15T06:37:00Z">
          <w:pPr/>
        </w:pPrChange>
      </w:pPr>
      <w:ins w:id="346" w:author="andres camilo santana bohorquez" w:date="2017-02-15T06:37:00Z">
        <w:r>
          <w:t xml:space="preserve">A partir de que se tenga un listado con todos los requerimientos funcionales, </w:t>
        </w:r>
      </w:ins>
      <w:ins w:id="347" w:author="andres camilo santana bohorquez" w:date="2017-02-15T06:38:00Z">
        <w:r>
          <w:t xml:space="preserve">se generaran una serie de documentos que le permitirán al equipo de desarrollo conocer las actividades que podría </w:t>
        </w:r>
      </w:ins>
      <w:ins w:id="348" w:author="andres camilo santana bohorquez" w:date="2017-02-15T06:39:00Z">
        <w:r>
          <w:t>realizar</w:t>
        </w:r>
      </w:ins>
      <w:ins w:id="349" w:author="andres camilo santana bohorquez" w:date="2017-02-15T06:38:00Z">
        <w:r>
          <w:t xml:space="preserve"> el usuario final en </w:t>
        </w:r>
      </w:ins>
      <w:ins w:id="350" w:author="andres camilo santana bohorquez" w:date="2017-02-15T06:39:00Z">
        <w:r>
          <w:t xml:space="preserve">el </w:t>
        </w:r>
      </w:ins>
      <w:ins w:id="351" w:author="andres camilo santana bohorquez" w:date="2017-02-15T06:38:00Z">
        <w:r>
          <w:t>producto</w:t>
        </w:r>
      </w:ins>
      <w:ins w:id="352" w:author="andres camilo santana bohorquez" w:date="2017-02-15T06:39:00Z">
        <w:r>
          <w:t xml:space="preserve">, dicha tarea busca plasmar todo el proceso de </w:t>
        </w:r>
      </w:ins>
      <w:ins w:id="353" w:author="andres camilo santana bohorquez" w:date="2017-02-15T06:40:00Z">
        <w:r>
          <w:t>interacción</w:t>
        </w:r>
      </w:ins>
      <w:ins w:id="354" w:author="andres camilo santana bohorquez" w:date="2017-02-15T06:39:00Z">
        <w:r>
          <w:t xml:space="preserve"> entre el usuario final y el aplicativo</w:t>
        </w:r>
      </w:ins>
      <w:ins w:id="355" w:author="andres camilo santana bohorquez" w:date="2017-02-15T06:41:00Z">
        <w:r>
          <w:t xml:space="preserve"> en un lenguaje con el cual el equipo </w:t>
        </w:r>
        <w:r w:rsidR="00CE5DAB">
          <w:t xml:space="preserve">de desarrollo se siente </w:t>
        </w:r>
      </w:ins>
      <w:ins w:id="356" w:author="andres camilo santana bohorquez" w:date="2017-02-15T06:42:00Z">
        <w:r w:rsidR="00CE5DAB">
          <w:t>más</w:t>
        </w:r>
      </w:ins>
      <w:ins w:id="357" w:author="andres camilo santana bohorquez" w:date="2017-02-15T06:41:00Z">
        <w:r w:rsidR="00CE5DAB">
          <w:t xml:space="preserve"> </w:t>
        </w:r>
      </w:ins>
      <w:ins w:id="358" w:author="andres camilo santana bohorquez" w:date="2017-02-15T06:42:00Z">
        <w:r w:rsidR="00CE5DAB">
          <w:t>cómodo</w:t>
        </w:r>
      </w:ins>
      <w:ins w:id="359" w:author="andres camilo santana bohorquez" w:date="2017-02-15T06:41:00Z">
        <w:r w:rsidR="00CE5DAB">
          <w:t xml:space="preserve"> a la hora de realizar procesos de desarrollo de software</w:t>
        </w:r>
      </w:ins>
      <w:ins w:id="360" w:author="andres camilo santana bohorquez" w:date="2017-02-15T06:39:00Z">
        <w:r>
          <w:t xml:space="preserve">, este proceso </w:t>
        </w:r>
      </w:ins>
      <w:ins w:id="361" w:author="andres camilo santana bohorquez" w:date="2017-02-15T06:40:00Z">
        <w:r>
          <w:t>será</w:t>
        </w:r>
      </w:ins>
      <w:ins w:id="362" w:author="andres camilo santana bohorquez" w:date="2017-02-15T06:39:00Z">
        <w:r>
          <w:t xml:space="preserve"> </w:t>
        </w:r>
      </w:ins>
      <w:ins w:id="363" w:author="andres camilo santana bohorquez" w:date="2017-02-15T06:40:00Z">
        <w:r>
          <w:t xml:space="preserve">conocido como: </w:t>
        </w:r>
      </w:ins>
      <w:ins w:id="364" w:author="andres camilo santana bohorquez" w:date="2017-02-15T06:43:00Z">
        <w:r w:rsidR="00CE5DAB">
          <w:t>Documentación</w:t>
        </w:r>
      </w:ins>
      <w:ins w:id="365" w:author="andres camilo santana bohorquez" w:date="2017-02-15T06:40:00Z">
        <w:r>
          <w:t xml:space="preserve"> de Requerimientos, </w:t>
        </w:r>
      </w:ins>
      <w:ins w:id="366" w:author="andres camilo santana bohorquez" w:date="2017-02-15T06:43:00Z">
        <w:r w:rsidR="00CE5DAB">
          <w:t>Documentación</w:t>
        </w:r>
      </w:ins>
      <w:ins w:id="367" w:author="andres camilo santana bohorquez" w:date="2017-02-15T06:40:00Z">
        <w:r>
          <w:t xml:space="preserve"> de Casos de Uso y </w:t>
        </w:r>
      </w:ins>
      <w:ins w:id="368" w:author="andres camilo santana bohorquez" w:date="2017-02-15T06:43:00Z">
        <w:r w:rsidR="00CE5DAB">
          <w:t>Especificación</w:t>
        </w:r>
      </w:ins>
      <w:ins w:id="369" w:author="andres camilo santana bohorquez" w:date="2017-02-15T06:40:00Z">
        <w:r>
          <w:t xml:space="preserve"> Funcional.</w:t>
        </w:r>
      </w:ins>
      <w:ins w:id="370" w:author="andres camilo santana bohorquez" w:date="2017-02-15T06:38:00Z">
        <w:r>
          <w:t xml:space="preserve"> </w:t>
        </w:r>
      </w:ins>
    </w:p>
    <w:p w14:paraId="310D6E5F" w14:textId="77777777" w:rsidR="00CE5DAB" w:rsidRDefault="00CE5DAB">
      <w:pPr>
        <w:rPr>
          <w:ins w:id="371" w:author="andres camilo santana bohorquez" w:date="2017-02-15T06:43:00Z"/>
        </w:rPr>
      </w:pPr>
    </w:p>
    <w:p w14:paraId="6B50012F" w14:textId="3CC0B849" w:rsidR="00CE5DAB" w:rsidRDefault="00CE5DAB">
      <w:pPr>
        <w:pStyle w:val="Incontec"/>
        <w:rPr>
          <w:ins w:id="372" w:author="andres camilo santana bohorquez" w:date="2017-02-15T06:51:00Z"/>
        </w:rPr>
        <w:pPrChange w:id="373" w:author="andres camilo santana bohorquez" w:date="2017-02-15T06:43:00Z">
          <w:pPr/>
        </w:pPrChange>
      </w:pPr>
      <w:ins w:id="374" w:author="andres camilo santana bohorquez" w:date="2017-02-15T06:43:00Z">
        <w:r>
          <w:t xml:space="preserve">Luego de que el equipo de desarrollo tiene la documentación de todos los procesos que se deben codificar en lenguaje </w:t>
        </w:r>
      </w:ins>
      <w:ins w:id="375" w:author="andres camilo santana bohorquez" w:date="2017-02-15T06:44:00Z">
        <w:r>
          <w:t>máquina</w:t>
        </w:r>
      </w:ins>
      <w:ins w:id="376" w:author="andres camilo santana bohorquez" w:date="2017-02-15T06:43:00Z">
        <w:r>
          <w:t>, se debe especificar un</w:t>
        </w:r>
      </w:ins>
      <w:ins w:id="377" w:author="andres camilo santana bohorquez" w:date="2017-02-15T06:44:00Z">
        <w:r>
          <w:t>a</w:t>
        </w:r>
      </w:ins>
      <w:ins w:id="378" w:author="andres camilo santana bohorquez" w:date="2017-02-15T06:43:00Z">
        <w:r>
          <w:t xml:space="preserve"> arquitectura</w:t>
        </w:r>
      </w:ins>
      <w:ins w:id="379" w:author="andres camilo santana bohorquez" w:date="2017-02-15T06:44:00Z">
        <w:r>
          <w:t xml:space="preserve"> </w:t>
        </w:r>
      </w:ins>
      <w:ins w:id="380" w:author="andres camilo santana bohorquez" w:date="2017-02-15T06:48:00Z">
        <w:r>
          <w:t>que permita analizar los</w:t>
        </w:r>
      </w:ins>
      <w:ins w:id="381" w:author="andres camilo santana bohorquez" w:date="2017-02-15T06:46:00Z">
        <w:r>
          <w:t xml:space="preserve"> </w:t>
        </w:r>
      </w:ins>
      <w:ins w:id="382" w:author="andres camilo santana bohorquez" w:date="2017-02-15T06:47:00Z">
        <w:r>
          <w:t>módulos</w:t>
        </w:r>
      </w:ins>
      <w:ins w:id="383" w:author="andres camilo santana bohorquez" w:date="2017-02-15T06:46:00Z">
        <w:r>
          <w:t xml:space="preserve"> </w:t>
        </w:r>
      </w:ins>
      <w:ins w:id="384" w:author="andres camilo santana bohorquez" w:date="2017-02-15T06:47:00Z">
        <w:r>
          <w:t xml:space="preserve">funcionales </w:t>
        </w:r>
      </w:ins>
      <w:ins w:id="385" w:author="andres camilo santana bohorquez" w:date="2017-02-15T06:46:00Z">
        <w:r>
          <w:t xml:space="preserve">a desarrollar y la </w:t>
        </w:r>
      </w:ins>
      <w:ins w:id="386" w:author="andres camilo santana bohorquez" w:date="2017-02-15T06:47:00Z">
        <w:r>
          <w:t>interacción</w:t>
        </w:r>
      </w:ins>
      <w:ins w:id="387" w:author="andres camilo santana bohorquez" w:date="2017-02-15T06:46:00Z">
        <w:r>
          <w:t xml:space="preserve"> que estos presentan, </w:t>
        </w:r>
      </w:ins>
      <w:ins w:id="388" w:author="andres camilo santana bohorquez" w:date="2017-02-15T06:49:00Z">
        <w:r>
          <w:t>elegir la</w:t>
        </w:r>
      </w:ins>
      <w:ins w:id="389" w:author="andres camilo santana bohorquez" w:date="2017-02-15T06:46:00Z">
        <w:r>
          <w:t xml:space="preserve"> plataforma sobre la </w:t>
        </w:r>
      </w:ins>
      <w:ins w:id="390" w:author="andres camilo santana bohorquez" w:date="2017-02-15T06:49:00Z">
        <w:r>
          <w:t xml:space="preserve">que se </w:t>
        </w:r>
      </w:ins>
      <w:ins w:id="391" w:author="andres camilo santana bohorquez" w:date="2017-02-15T06:46:00Z">
        <w:r>
          <w:t xml:space="preserve">ejecuta la </w:t>
        </w:r>
      </w:ins>
      <w:ins w:id="392" w:author="andres camilo santana bohorquez" w:date="2017-02-15T06:47:00Z">
        <w:r>
          <w:t>aplicación</w:t>
        </w:r>
      </w:ins>
      <w:ins w:id="393" w:author="andres camilo santana bohorquez" w:date="2017-02-15T06:44:00Z">
        <w:r>
          <w:t xml:space="preserve"> </w:t>
        </w:r>
      </w:ins>
      <w:ins w:id="394" w:author="andres camilo santana bohorquez" w:date="2017-02-15T06:50:00Z">
        <w:r>
          <w:t>todo con el fin de conocer las bases sobre las cuales se ejecutara el desarrollo.</w:t>
        </w:r>
      </w:ins>
    </w:p>
    <w:p w14:paraId="486AA98D" w14:textId="77777777" w:rsidR="00CE5DAB" w:rsidRDefault="00CE5DAB">
      <w:pPr>
        <w:rPr>
          <w:ins w:id="395" w:author="andres camilo santana bohorquez" w:date="2017-02-15T06:51:00Z"/>
        </w:rPr>
      </w:pPr>
    </w:p>
    <w:p w14:paraId="1AA3D2F9" w14:textId="10D3F517" w:rsidR="000C1140" w:rsidRDefault="00CE5DAB">
      <w:pPr>
        <w:pStyle w:val="Incontec"/>
        <w:rPr>
          <w:ins w:id="396" w:author="andres camilo santana bohorquez" w:date="2017-02-15T06:57:00Z"/>
        </w:rPr>
        <w:pPrChange w:id="397" w:author="andres camilo santana bohorquez" w:date="2017-02-15T06:54:00Z">
          <w:pPr/>
        </w:pPrChange>
      </w:pPr>
      <w:ins w:id="398" w:author="andres camilo santana bohorquez" w:date="2017-02-15T06:51:00Z">
        <w:r>
          <w:t xml:space="preserve">Finalmente el equipo de desarrollo procederá a codificar todos los procesos anteriormente </w:t>
        </w:r>
      </w:ins>
      <w:ins w:id="399" w:author="andres camilo santana bohorquez" w:date="2017-02-15T06:54:00Z">
        <w:r w:rsidR="000C1140">
          <w:t>mencionados,</w:t>
        </w:r>
      </w:ins>
      <w:ins w:id="400" w:author="andres camilo santana bohorquez" w:date="2017-02-15T06:51:00Z">
        <w:r>
          <w:t xml:space="preserve"> dicho desarrollo se sub divide en dos etapas: Desarrollo del Back End que busca </w:t>
        </w:r>
      </w:ins>
      <w:ins w:id="401" w:author="andres camilo santana bohorquez" w:date="2017-02-15T06:52:00Z">
        <w:r w:rsidR="000C1140">
          <w:t xml:space="preserve">definir el comportamiento principal de la aplicación, dicha etapa se refiere a la </w:t>
        </w:r>
      </w:ins>
      <w:ins w:id="402" w:author="andres camilo santana bohorquez" w:date="2017-02-15T06:55:00Z">
        <w:r w:rsidR="000C1140">
          <w:t>programación</w:t>
        </w:r>
      </w:ins>
      <w:ins w:id="403" w:author="andres camilo santana bohorquez" w:date="2017-02-15T06:54:00Z">
        <w:r w:rsidR="000C1140">
          <w:t xml:space="preserve"> </w:t>
        </w:r>
      </w:ins>
      <w:ins w:id="404" w:author="andres camilo santana bohorquez" w:date="2017-02-15T06:55:00Z">
        <w:r w:rsidR="000C1140">
          <w:t xml:space="preserve">de la </w:t>
        </w:r>
      </w:ins>
      <w:ins w:id="405" w:author="andres camilo santana bohorquez" w:date="2017-02-15T06:52:00Z">
        <w:r w:rsidR="000C1140">
          <w:t>lógica mediante la cual el programa realizar</w:t>
        </w:r>
      </w:ins>
      <w:ins w:id="406" w:author="andres camilo santana bohorquez" w:date="2017-02-15T06:55:00Z">
        <w:r w:rsidR="000C1140">
          <w:t>á</w:t>
        </w:r>
      </w:ins>
      <w:ins w:id="407" w:author="andres camilo santana bohorquez" w:date="2017-02-15T06:52:00Z">
        <w:r w:rsidR="000C1140">
          <w:t xml:space="preserve"> todas las tareas</w:t>
        </w:r>
      </w:ins>
      <w:ins w:id="408" w:author="andres camilo santana bohorquez" w:date="2017-02-15T06:56:00Z">
        <w:r w:rsidR="000C1140">
          <w:t xml:space="preserve"> referente</w:t>
        </w:r>
      </w:ins>
      <w:ins w:id="409" w:author="andres camilo santana bohorquez" w:date="2017-02-15T06:57:00Z">
        <w:r w:rsidR="000C1140">
          <w:t>s</w:t>
        </w:r>
      </w:ins>
      <w:ins w:id="410" w:author="andres camilo santana bohorquez" w:date="2017-02-15T06:56:00Z">
        <w:r w:rsidR="000C1140">
          <w:t xml:space="preserve"> a como se </w:t>
        </w:r>
      </w:ins>
      <w:ins w:id="411" w:author="andres camilo santana bohorquez" w:date="2017-02-15T06:57:00Z">
        <w:r w:rsidR="000C1140">
          <w:t>debería</w:t>
        </w:r>
      </w:ins>
      <w:ins w:id="412" w:author="andres camilo santana bohorquez" w:date="2017-02-15T06:56:00Z">
        <w:r w:rsidR="000C1140">
          <w:t xml:space="preserve"> </w:t>
        </w:r>
      </w:ins>
      <w:ins w:id="413" w:author="andres camilo santana bohorquez" w:date="2017-02-15T06:57:00Z">
        <w:r w:rsidR="000C1140">
          <w:t xml:space="preserve">comportar el aplicativo frente a </w:t>
        </w:r>
      </w:ins>
      <w:ins w:id="414" w:author="andres camilo santana bohorquez" w:date="2017-02-15T06:58:00Z">
        <w:r w:rsidR="000C1140">
          <w:t>estímulos</w:t>
        </w:r>
      </w:ins>
      <w:ins w:id="415" w:author="andres camilo santana bohorquez" w:date="2017-02-15T06:57:00Z">
        <w:r w:rsidR="000C1140">
          <w:t xml:space="preserve"> recibidos ya sea por parte del usuario</w:t>
        </w:r>
      </w:ins>
      <w:ins w:id="416" w:author="andres camilo santana bohorquez" w:date="2017-02-15T06:52:00Z">
        <w:r w:rsidR="000C1140">
          <w:t xml:space="preserve">. </w:t>
        </w:r>
      </w:ins>
    </w:p>
    <w:p w14:paraId="3EF768AE" w14:textId="6B094F1F" w:rsidR="00CE5DAB" w:rsidRPr="00BE5779" w:rsidRDefault="000C1140">
      <w:pPr>
        <w:pStyle w:val="Incontec"/>
        <w:pPrChange w:id="417" w:author="andres camilo santana bohorquez" w:date="2017-02-15T06:54:00Z">
          <w:pPr/>
        </w:pPrChange>
      </w:pPr>
      <w:ins w:id="418" w:author="andres camilo santana bohorquez" w:date="2017-02-15T06:52:00Z">
        <w:r>
          <w:t>Luego se encuentra la Etapa de Desarrollo del Front End</w:t>
        </w:r>
      </w:ins>
      <w:ins w:id="419" w:author="andres camilo santana bohorquez" w:date="2017-02-15T06:53:00Z">
        <w:r>
          <w:t>, Etapa que busca ofrecer una serie de interfaces que se comunicar</w:t>
        </w:r>
      </w:ins>
      <w:ins w:id="420" w:author="andres camilo santana bohorquez" w:date="2017-02-15T06:55:00Z">
        <w:r>
          <w:t>á</w:t>
        </w:r>
      </w:ins>
      <w:ins w:id="421" w:author="andres camilo santana bohorquez" w:date="2017-02-15T06:53:00Z">
        <w:r>
          <w:t xml:space="preserve">n con el comportamiento de la </w:t>
        </w:r>
      </w:ins>
      <w:ins w:id="422" w:author="andres camilo santana bohorquez" w:date="2017-02-15T06:58:00Z">
        <w:r>
          <w:t>aplicación,</w:t>
        </w:r>
      </w:ins>
      <w:ins w:id="423" w:author="andres camilo santana bohorquez" w:date="2017-02-15T06:55:00Z">
        <w:r>
          <w:t xml:space="preserve"> interfaces que permiten la comunicación entre el usuario y la </w:t>
        </w:r>
      </w:ins>
      <w:ins w:id="424" w:author="andres camilo santana bohorquez" w:date="2017-02-15T06:56:00Z">
        <w:r>
          <w:t>máquina</w:t>
        </w:r>
      </w:ins>
      <w:ins w:id="425" w:author="andres camilo santana bohorquez" w:date="2017-02-15T06:53:00Z">
        <w:r>
          <w:t>.</w:t>
        </w:r>
      </w:ins>
      <w:ins w:id="426" w:author="andres camilo santana bohorquez" w:date="2017-02-15T06:52:00Z">
        <w:r>
          <w:t xml:space="preserve"> </w:t>
        </w:r>
      </w:ins>
    </w:p>
    <w:p w14:paraId="5E12E071" w14:textId="7D188EFA" w:rsidR="0019538D" w:rsidRDefault="000256B3" w:rsidP="000256B3">
      <w:pPr>
        <w:pStyle w:val="Incontec"/>
      </w:pPr>
      <w:r>
        <w:lastRenderedPageBreak/>
        <w:t>Para el desarrollo de la aplicación Orin, comparte el proceso de análisis de requerimientos y diseño de arquitectura junto con la aplicación Eko, es un proceso donde se realizó el levantamiento de requerimientos para las dos aplicaciones. En la Figura 5-12 se presenta la ruta de plan de acción donde se presenta un periodo de tiempo sin desarrollo debido a que este tiempo fue utilizado en el proceso de desarrollo del aplicativo Eko.</w:t>
      </w:r>
    </w:p>
    <w:p w14:paraId="5E8FA6AA" w14:textId="22551F0D" w:rsidR="00AF371B" w:rsidRDefault="00AF371B" w:rsidP="00AF371B">
      <w:bookmarkStart w:id="427" w:name="_4f1mdlm" w:colFirst="0" w:colLast="0"/>
      <w:bookmarkEnd w:id="427"/>
    </w:p>
    <w:p w14:paraId="76C5691A" w14:textId="77777777" w:rsidR="00B14796" w:rsidRDefault="00B14796" w:rsidP="00AF371B"/>
    <w:p w14:paraId="12E08027" w14:textId="67C55281" w:rsidR="0014069D" w:rsidRDefault="00633ABB" w:rsidP="00AF371B">
      <w:r>
        <w:rPr>
          <w:noProof/>
          <w:lang w:val="es-ES" w:eastAsia="es-ES"/>
        </w:rPr>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9">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32"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33"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34" o:title=""/>
                  <v:path arrowok="t"/>
                </v:shape>
              </v:group>
            </w:pict>
          </mc:Fallback>
        </mc:AlternateContent>
      </w:r>
      <w:r w:rsidR="009B461B">
        <w:rPr>
          <w:noProof/>
          <w:lang w:val="es-ES" w:eastAsia="es-ES"/>
        </w:rPr>
        <w:drawing>
          <wp:inline distT="0" distB="0" distL="0" distR="0" wp14:anchorId="0502C84D" wp14:editId="5B7A9E47">
            <wp:extent cx="5612130" cy="2583815"/>
            <wp:effectExtent l="0" t="0" r="7620"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583815"/>
                    </a:xfrm>
                    <a:prstGeom prst="rect">
                      <a:avLst/>
                    </a:prstGeom>
                  </pic:spPr>
                </pic:pic>
              </a:graphicData>
            </a:graphic>
          </wp:inline>
        </w:drawing>
      </w:r>
    </w:p>
    <w:p w14:paraId="08FB6132" w14:textId="635D35F9" w:rsidR="00AF371B" w:rsidRDefault="0014069D" w:rsidP="00AF371B">
      <w:r>
        <w:rPr>
          <w:noProof/>
          <w:lang w:val="es-ES" w:eastAsia="es-ES"/>
        </w:rPr>
        <w:drawing>
          <wp:inline distT="0" distB="0" distL="0" distR="0" wp14:anchorId="09EC6C46" wp14:editId="4F2A9643">
            <wp:extent cx="5612130" cy="1443355"/>
            <wp:effectExtent l="0" t="0" r="762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443355"/>
                    </a:xfrm>
                    <a:prstGeom prst="rect">
                      <a:avLst/>
                    </a:prstGeom>
                  </pic:spPr>
                </pic:pic>
              </a:graphicData>
            </a:graphic>
          </wp:inline>
        </w:drawing>
      </w:r>
    </w:p>
    <w:p w14:paraId="0E5DFDB0" w14:textId="00A0DEA5" w:rsidR="00B14796" w:rsidRPr="0091486A" w:rsidRDefault="000256B3" w:rsidP="0091486A">
      <w:pPr>
        <w:pStyle w:val="Incontec"/>
        <w:rPr>
          <w:sz w:val="22"/>
        </w:rPr>
      </w:pPr>
      <w:r w:rsidRPr="0091486A">
        <w:rPr>
          <w:b/>
          <w:i/>
          <w:sz w:val="22"/>
        </w:rPr>
        <w:t>Figura 5-1</w:t>
      </w:r>
      <w:r w:rsidR="0091486A" w:rsidRPr="0091486A">
        <w:rPr>
          <w:b/>
          <w:i/>
          <w:sz w:val="22"/>
        </w:rPr>
        <w:t>2</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F371B"/>
    <w:p w14:paraId="5ECBE281" w14:textId="77777777" w:rsidR="00DB7B88" w:rsidRDefault="00DB7B88" w:rsidP="00633ABB">
      <w:pPr>
        <w:pStyle w:val="Incontec"/>
      </w:pPr>
    </w:p>
    <w:p w14:paraId="2E70F2FC" w14:textId="77777777" w:rsidR="00633ABB" w:rsidRDefault="00633ABB" w:rsidP="00633ABB">
      <w:pPr>
        <w:pStyle w:val="Incontec"/>
      </w:pPr>
    </w:p>
    <w:p w14:paraId="3E2683CA" w14:textId="77777777" w:rsidR="00633ABB" w:rsidRPr="00633ABB" w:rsidRDefault="00633ABB" w:rsidP="00633ABB">
      <w:pPr>
        <w:pStyle w:val="Incontec"/>
      </w:pPr>
    </w:p>
    <w:p w14:paraId="5ABA0D3C" w14:textId="582F00E1" w:rsidR="005454F8" w:rsidRDefault="0091486A" w:rsidP="0091486A">
      <w:pPr>
        <w:pStyle w:val="Incontec"/>
      </w:pPr>
      <w:r>
        <w:t xml:space="preserve">En la tabla </w:t>
      </w:r>
      <w:r w:rsidR="00AF497C">
        <w:t>5-5</w:t>
      </w:r>
      <w:r w:rsidR="00A22341">
        <w:t xml:space="preserve">, </w:t>
      </w:r>
      <w:r>
        <w:t xml:space="preserve">se presenta un compendio de los proyectos que requieren más de una semana para su ejecución. </w:t>
      </w: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A22341" w:rsidRDefault="00A22341" w:rsidP="00A22341">
            <w:pPr>
              <w:jc w:val="center"/>
              <w:rPr>
                <w:rFonts w:ascii="LM Roman 10" w:hAnsi="LM Roman 10"/>
                <w:b/>
              </w:rPr>
            </w:pPr>
            <w:r w:rsidRPr="00A22341">
              <w:rPr>
                <w:rFonts w:ascii="LM Roman 10" w:hAnsi="LM Roman 10"/>
                <w:b/>
              </w:rPr>
              <w:t>Implantación Oficina y Búsqueda de Desarrolladores</w:t>
            </w:r>
          </w:p>
        </w:tc>
        <w:tc>
          <w:tcPr>
            <w:tcW w:w="4414" w:type="dxa"/>
            <w:shd w:val="clear" w:color="auto" w:fill="FFE599" w:themeFill="accent4" w:themeFillTint="66"/>
          </w:tcPr>
          <w:p w14:paraId="56B99AD0" w14:textId="416359CA" w:rsidR="00A22341" w:rsidRPr="00A22341" w:rsidRDefault="00A22341" w:rsidP="00A22341">
            <w:pPr>
              <w:jc w:val="center"/>
              <w:rPr>
                <w:rFonts w:ascii="LM Roman 10" w:hAnsi="LM Roman 10"/>
                <w:b/>
              </w:rPr>
            </w:pPr>
            <w:r w:rsidRPr="00A22341">
              <w:rPr>
                <w:rFonts w:ascii="LM Roman 10" w:hAnsi="LM Roman 10"/>
                <w:b/>
              </w:rPr>
              <w:t>1</w:t>
            </w:r>
          </w:p>
        </w:tc>
      </w:tr>
      <w:tr w:rsidR="0091486A" w14:paraId="027762DE" w14:textId="77777777" w:rsidTr="00A22341">
        <w:tc>
          <w:tcPr>
            <w:tcW w:w="4414" w:type="dxa"/>
            <w:shd w:val="clear" w:color="auto" w:fill="8496B0" w:themeFill="text2" w:themeFillTint="99"/>
          </w:tcPr>
          <w:p w14:paraId="49FBB49A" w14:textId="271C221C" w:rsidR="0091486A" w:rsidRPr="00A22341" w:rsidRDefault="00FA21F7" w:rsidP="00A22341">
            <w:pPr>
              <w:jc w:val="center"/>
              <w:rPr>
                <w:rFonts w:ascii="LM Roman 10" w:hAnsi="LM Roman 10"/>
                <w:b/>
                <w:color w:val="FFFFFF" w:themeColor="background1"/>
                <w:sz w:val="24"/>
              </w:rPr>
            </w:pPr>
            <w:r w:rsidRPr="00A22341">
              <w:rPr>
                <w:rFonts w:ascii="LM Roman 10" w:hAnsi="LM Roman 10"/>
                <w:b/>
                <w:color w:val="FFFFFF" w:themeColor="background1"/>
                <w:sz w:val="24"/>
              </w:rPr>
              <w:t>Desarrollo de Aplicaciones</w:t>
            </w:r>
          </w:p>
        </w:tc>
        <w:tc>
          <w:tcPr>
            <w:tcW w:w="4414" w:type="dxa"/>
            <w:shd w:val="clear" w:color="auto" w:fill="8496B0" w:themeFill="text2" w:themeFillTint="99"/>
          </w:tcPr>
          <w:p w14:paraId="584C4EC9" w14:textId="77777777" w:rsidR="0091486A" w:rsidRPr="00A22341" w:rsidRDefault="0091486A" w:rsidP="00A22341">
            <w:pPr>
              <w:jc w:val="center"/>
              <w:rPr>
                <w:rFonts w:ascii="LM Roman 10" w:hAnsi="LM Roman 10"/>
                <w:b/>
                <w:color w:val="FFFFFF" w:themeColor="background1"/>
                <w:sz w:val="24"/>
              </w:rPr>
            </w:pPr>
          </w:p>
        </w:tc>
      </w:tr>
      <w:tr w:rsidR="0091486A" w14:paraId="5809630A" w14:textId="77777777" w:rsidTr="00A22341">
        <w:tc>
          <w:tcPr>
            <w:tcW w:w="4414" w:type="dxa"/>
            <w:shd w:val="clear" w:color="auto" w:fill="ACB9CA" w:themeFill="text2" w:themeFillTint="66"/>
          </w:tcPr>
          <w:p w14:paraId="39189D11" w14:textId="17897F38" w:rsidR="0091486A" w:rsidRPr="00A22341" w:rsidRDefault="00FA21F7" w:rsidP="00A22341">
            <w:pPr>
              <w:jc w:val="center"/>
              <w:rPr>
                <w:rFonts w:ascii="LM Roman 10" w:hAnsi="LM Roman 10"/>
              </w:rPr>
            </w:pPr>
            <w:r w:rsidRPr="00A22341">
              <w:rPr>
                <w:rFonts w:ascii="LM Roman 10" w:hAnsi="LM Roman 10"/>
              </w:rPr>
              <w:t>Eko</w:t>
            </w:r>
          </w:p>
        </w:tc>
        <w:tc>
          <w:tcPr>
            <w:tcW w:w="4414" w:type="dxa"/>
            <w:shd w:val="clear" w:color="auto" w:fill="ACB9CA" w:themeFill="text2" w:themeFillTint="66"/>
          </w:tcPr>
          <w:p w14:paraId="004E546C" w14:textId="7E678D7F" w:rsidR="0091486A" w:rsidRPr="00A22341" w:rsidRDefault="009F4B99" w:rsidP="00A22341">
            <w:pPr>
              <w:jc w:val="center"/>
              <w:rPr>
                <w:rFonts w:ascii="LM Roman 10" w:hAnsi="LM Roman 10"/>
                <w:b/>
              </w:rPr>
            </w:pPr>
            <w:r w:rsidRPr="00A22341">
              <w:rPr>
                <w:rFonts w:ascii="LM Roman 10" w:hAnsi="LM Roman 10"/>
                <w:b/>
              </w:rPr>
              <w:t>17</w:t>
            </w:r>
          </w:p>
        </w:tc>
      </w:tr>
      <w:tr w:rsidR="0091486A" w14:paraId="7728FA63" w14:textId="77777777" w:rsidTr="00A22341">
        <w:tc>
          <w:tcPr>
            <w:tcW w:w="4414" w:type="dxa"/>
            <w:shd w:val="clear" w:color="auto" w:fill="ACB9CA" w:themeFill="text2" w:themeFillTint="66"/>
          </w:tcPr>
          <w:p w14:paraId="7B294C20" w14:textId="10E23CC5" w:rsidR="0091486A" w:rsidRPr="00A22341" w:rsidRDefault="00FA21F7" w:rsidP="00A22341">
            <w:pPr>
              <w:jc w:val="center"/>
              <w:rPr>
                <w:rFonts w:ascii="LM Roman 10" w:hAnsi="LM Roman 10"/>
              </w:rPr>
            </w:pPr>
            <w:r w:rsidRPr="00A22341">
              <w:rPr>
                <w:rFonts w:ascii="LM Roman 10" w:hAnsi="LM Roman 10"/>
              </w:rPr>
              <w:t>Orin</w:t>
            </w:r>
          </w:p>
        </w:tc>
        <w:tc>
          <w:tcPr>
            <w:tcW w:w="4414" w:type="dxa"/>
            <w:shd w:val="clear" w:color="auto" w:fill="ACB9CA" w:themeFill="text2" w:themeFillTint="66"/>
          </w:tcPr>
          <w:p w14:paraId="7A5A5983" w14:textId="39B13AF7" w:rsidR="0091486A" w:rsidRPr="00A22341" w:rsidRDefault="0014069D" w:rsidP="00A22341">
            <w:pPr>
              <w:jc w:val="center"/>
              <w:rPr>
                <w:rFonts w:ascii="LM Roman 10" w:hAnsi="LM Roman 10"/>
                <w:b/>
              </w:rPr>
            </w:pPr>
            <w:r>
              <w:rPr>
                <w:rFonts w:ascii="LM Roman 10" w:hAnsi="LM Roman 10"/>
                <w:b/>
              </w:rPr>
              <w:t>4</w:t>
            </w:r>
          </w:p>
        </w:tc>
      </w:tr>
      <w:tr w:rsidR="0091486A" w14:paraId="790683F5" w14:textId="77777777" w:rsidTr="00A22341">
        <w:tc>
          <w:tcPr>
            <w:tcW w:w="4414" w:type="dxa"/>
            <w:shd w:val="clear" w:color="auto" w:fill="F7CAAC" w:themeFill="accent2" w:themeFillTint="66"/>
          </w:tcPr>
          <w:p w14:paraId="5AAF731A" w14:textId="22D54DB1" w:rsidR="0091486A" w:rsidRPr="00A22341" w:rsidRDefault="00A22341" w:rsidP="00A22341">
            <w:pPr>
              <w:jc w:val="center"/>
              <w:rPr>
                <w:rFonts w:ascii="LM Roman 10" w:hAnsi="LM Roman 10"/>
                <w:b/>
              </w:rPr>
            </w:pPr>
            <w:r w:rsidRPr="00A22341">
              <w:rPr>
                <w:rFonts w:ascii="LM Roman 10" w:hAnsi="LM Roman 10"/>
                <w:b/>
              </w:rPr>
              <w:t>Comercialización</w:t>
            </w:r>
            <w:r w:rsidR="009F4B99" w:rsidRPr="00A22341">
              <w:rPr>
                <w:rFonts w:ascii="LM Roman 10" w:hAnsi="LM Roman 10"/>
                <w:b/>
              </w:rPr>
              <w:t xml:space="preserve"> Productos</w:t>
            </w:r>
          </w:p>
        </w:tc>
        <w:tc>
          <w:tcPr>
            <w:tcW w:w="4414" w:type="dxa"/>
            <w:shd w:val="clear" w:color="auto" w:fill="F7CAAC" w:themeFill="accent2" w:themeFillTint="66"/>
          </w:tcPr>
          <w:p w14:paraId="17DF9FEA" w14:textId="0C3FB3F4" w:rsidR="0091486A" w:rsidRPr="00A22341" w:rsidRDefault="009F4B99" w:rsidP="00A22341">
            <w:pPr>
              <w:jc w:val="center"/>
              <w:rPr>
                <w:rFonts w:ascii="LM Roman 10" w:hAnsi="LM Roman 10"/>
                <w:b/>
              </w:rPr>
            </w:pPr>
            <w:r w:rsidRPr="00A22341">
              <w:rPr>
                <w:rFonts w:ascii="LM Roman 10" w:hAnsi="LM Roman 10"/>
                <w:b/>
              </w:rPr>
              <w:t>12</w:t>
            </w:r>
          </w:p>
        </w:tc>
      </w:tr>
      <w:tr w:rsidR="009F4B99" w14:paraId="00C0EB6A" w14:textId="77777777" w:rsidTr="00A22341">
        <w:tc>
          <w:tcPr>
            <w:tcW w:w="4414" w:type="dxa"/>
            <w:shd w:val="clear" w:color="auto" w:fill="525252" w:themeFill="accent3" w:themeFillShade="80"/>
          </w:tcPr>
          <w:p w14:paraId="75D7EEE5" w14:textId="46797749" w:rsidR="009F4B99" w:rsidRPr="00A22341" w:rsidRDefault="009F4B99" w:rsidP="00A22341">
            <w:pPr>
              <w:jc w:val="center"/>
              <w:rPr>
                <w:rFonts w:ascii="LM Roman 10" w:hAnsi="LM Roman 10"/>
                <w:b/>
                <w:color w:val="FFFFFF" w:themeColor="background1"/>
                <w:sz w:val="28"/>
              </w:rPr>
            </w:pPr>
            <w:r w:rsidRPr="00A22341">
              <w:rPr>
                <w:rFonts w:ascii="LM Roman 10" w:hAnsi="LM Roman 10"/>
                <w:b/>
                <w:color w:val="FFFFFF" w:themeColor="background1"/>
                <w:sz w:val="28"/>
              </w:rPr>
              <w:t>Total de Semanas</w:t>
            </w:r>
          </w:p>
        </w:tc>
        <w:tc>
          <w:tcPr>
            <w:tcW w:w="4414" w:type="dxa"/>
            <w:shd w:val="clear" w:color="auto" w:fill="525252" w:themeFill="accent3" w:themeFillShade="80"/>
          </w:tcPr>
          <w:p w14:paraId="77F4ADEA" w14:textId="1364A62D" w:rsidR="009F4B99" w:rsidRPr="00A22341" w:rsidRDefault="009F4B99" w:rsidP="00A22341">
            <w:pPr>
              <w:jc w:val="center"/>
              <w:rPr>
                <w:rFonts w:ascii="LM Roman 10" w:hAnsi="LM Roman 10"/>
                <w:b/>
                <w:color w:val="FFFFFF" w:themeColor="background1"/>
                <w:sz w:val="28"/>
              </w:rPr>
            </w:pPr>
            <w:r w:rsidRPr="00A22341">
              <w:rPr>
                <w:rFonts w:ascii="LM Roman 10" w:hAnsi="LM Roman 10"/>
                <w:b/>
                <w:color w:val="FFFFFF" w:themeColor="background1"/>
                <w:sz w:val="28"/>
              </w:rPr>
              <w:t>3</w:t>
            </w:r>
            <w:r w:rsidR="00A22341" w:rsidRPr="00A22341">
              <w:rPr>
                <w:rFonts w:ascii="LM Roman 10" w:hAnsi="LM Roman 10"/>
                <w:b/>
                <w:color w:val="FFFFFF" w:themeColor="background1"/>
                <w:sz w:val="28"/>
              </w:rPr>
              <w:t>6</w:t>
            </w:r>
          </w:p>
        </w:tc>
      </w:tr>
    </w:tbl>
    <w:p w14:paraId="6E57E7CC" w14:textId="5BA3AB1F" w:rsidR="0091486A" w:rsidRDefault="00AF497C" w:rsidP="00AF497C">
      <w:pPr>
        <w:pStyle w:val="Incontec"/>
      </w:pPr>
      <w:r w:rsidRPr="00AF497C">
        <w:rPr>
          <w:b/>
          <w:i/>
        </w:rPr>
        <w:t>Tabla 5-5</w:t>
      </w:r>
      <w:r>
        <w:t>. Total Semanas Proyectos Plan de Negocios. Fuente: Autores.</w:t>
      </w:r>
    </w:p>
    <w:p w14:paraId="30E8AF43" w14:textId="77777777" w:rsidR="00AF497C" w:rsidRPr="00AF497C" w:rsidRDefault="00AF497C" w:rsidP="00AF497C"/>
    <w:p w14:paraId="33F605B8" w14:textId="77777777" w:rsidR="005A28FB" w:rsidRPr="005A28FB" w:rsidRDefault="005A28FB" w:rsidP="005A28FB">
      <w:bookmarkStart w:id="428" w:name="_nf0pmy2opq87" w:colFirst="0" w:colLast="0"/>
      <w:bookmarkStart w:id="429" w:name="_k3gd6gimf0ek" w:colFirst="0" w:colLast="0"/>
      <w:bookmarkStart w:id="430" w:name="_v2889wvynhgr" w:colFirst="0" w:colLast="0"/>
      <w:bookmarkStart w:id="431" w:name="_n0dfq6xn9xjv" w:colFirst="0" w:colLast="0"/>
      <w:bookmarkStart w:id="432" w:name="_2qk8i4e3apec" w:colFirst="0" w:colLast="0"/>
      <w:bookmarkStart w:id="433" w:name="_ufoam58vdwi4" w:colFirst="0" w:colLast="0"/>
      <w:bookmarkStart w:id="434" w:name="_qj7k9xmxqtaw" w:colFirst="0" w:colLast="0"/>
      <w:bookmarkEnd w:id="428"/>
      <w:bookmarkEnd w:id="429"/>
      <w:bookmarkEnd w:id="430"/>
      <w:bookmarkEnd w:id="431"/>
      <w:bookmarkEnd w:id="432"/>
      <w:bookmarkEnd w:id="433"/>
      <w:bookmarkEnd w:id="434"/>
    </w:p>
    <w:p w14:paraId="551301AF" w14:textId="7B3C2A25" w:rsidR="00704CBC" w:rsidRPr="00102649" w:rsidRDefault="00F804AA" w:rsidP="00B43D6F">
      <w:pPr>
        <w:pStyle w:val="Incontec"/>
        <w:numPr>
          <w:ilvl w:val="2"/>
          <w:numId w:val="1"/>
        </w:numPr>
        <w:outlineLvl w:val="2"/>
        <w:rPr>
          <w:rFonts w:cs="Times New Roman"/>
        </w:rPr>
      </w:pPr>
      <w:bookmarkStart w:id="435" w:name="_Toc474915012"/>
      <w:r w:rsidRPr="00102649">
        <w:rPr>
          <w:rFonts w:cs="Times New Roman"/>
        </w:rPr>
        <w:t>Infraestructura y Arquitectura</w:t>
      </w:r>
      <w:r w:rsidR="00274004">
        <w:rPr>
          <w:rFonts w:cs="Times New Roman"/>
        </w:rPr>
        <w:t>.</w:t>
      </w:r>
      <w:bookmarkEnd w:id="435"/>
    </w:p>
    <w:p w14:paraId="2A2CB732" w14:textId="77777777" w:rsidR="00F804AA" w:rsidRDefault="00F804AA" w:rsidP="00C05623">
      <w:pPr>
        <w:pStyle w:val="Incontec"/>
      </w:pPr>
    </w:p>
    <w:p w14:paraId="377DF20A" w14:textId="77777777" w:rsidR="00C05623" w:rsidRPr="00C05623" w:rsidRDefault="00C05623" w:rsidP="00C05623">
      <w:pPr>
        <w:pStyle w:val="Incontec"/>
      </w:pPr>
    </w:p>
    <w:p w14:paraId="71530C1B" w14:textId="4BFB57E9" w:rsidR="005A1805" w:rsidRPr="00102649" w:rsidRDefault="005A1805" w:rsidP="00F12A4C">
      <w:pPr>
        <w:pStyle w:val="Incontec"/>
        <w:rPr>
          <w:rFonts w:cs="Times New Roman"/>
          <w:b/>
        </w:rPr>
      </w:pPr>
      <w:r w:rsidRPr="00102649">
        <w:rPr>
          <w:rFonts w:cs="Times New Roman"/>
          <w:b/>
        </w:rPr>
        <w:t xml:space="preserve">Infraestructura </w:t>
      </w: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46CDA56" w14:textId="77777777" w:rsidR="000F7F74" w:rsidRPr="00102649" w:rsidRDefault="000F7F74" w:rsidP="00F12A4C">
      <w:pPr>
        <w:pStyle w:val="Incontec"/>
        <w:rPr>
          <w:rFonts w:cs="Times New Roman"/>
        </w:rPr>
      </w:pPr>
    </w:p>
    <w:p w14:paraId="2C56C0E7" w14:textId="4606B58A" w:rsidR="00F804AA" w:rsidRPr="00102649" w:rsidRDefault="000F7F74" w:rsidP="00B43D6F">
      <w:pPr>
        <w:pStyle w:val="Incontec"/>
        <w:numPr>
          <w:ilvl w:val="0"/>
          <w:numId w:val="14"/>
        </w:numPr>
        <w:rPr>
          <w:rFonts w:cs="Times New Roman"/>
        </w:rPr>
      </w:pPr>
      <w:r w:rsidRPr="00102649">
        <w:rPr>
          <w:rFonts w:cs="Times New Roman"/>
        </w:rPr>
        <w:t>Herramientas de Desarrollo de Videojuegos</w:t>
      </w:r>
      <w:r w:rsidR="00F804AA" w:rsidRPr="00102649">
        <w:rPr>
          <w:rFonts w:cs="Times New Roman"/>
        </w:rPr>
        <w:t xml:space="preserve"> </w:t>
      </w:r>
    </w:p>
    <w:p w14:paraId="16B28878" w14:textId="53997A54" w:rsidR="000F7F74" w:rsidRPr="00102649" w:rsidRDefault="000F7F74" w:rsidP="00B43D6F">
      <w:pPr>
        <w:pStyle w:val="Incontec"/>
        <w:numPr>
          <w:ilvl w:val="0"/>
          <w:numId w:val="14"/>
        </w:numPr>
        <w:rPr>
          <w:rFonts w:cs="Times New Roman"/>
        </w:rPr>
      </w:pPr>
      <w:r w:rsidRPr="00102649">
        <w:rPr>
          <w:rFonts w:cs="Times New Roman"/>
        </w:rPr>
        <w:t xml:space="preserve">Herramientas de Desarrollo </w:t>
      </w:r>
    </w:p>
    <w:p w14:paraId="41F6BD56" w14:textId="31CA5765" w:rsidR="000F7F74" w:rsidRPr="00102649" w:rsidRDefault="000F7F74" w:rsidP="00B43D6F">
      <w:pPr>
        <w:pStyle w:val="Incontec"/>
        <w:numPr>
          <w:ilvl w:val="0"/>
          <w:numId w:val="14"/>
        </w:numPr>
        <w:rPr>
          <w:rFonts w:cs="Times New Roman"/>
        </w:rPr>
      </w:pPr>
      <w:r w:rsidRPr="00102649">
        <w:rPr>
          <w:rFonts w:cs="Times New Roman"/>
        </w:rPr>
        <w:t>Herramientas de Diseño</w:t>
      </w:r>
    </w:p>
    <w:p w14:paraId="3A879EA6" w14:textId="77777777" w:rsidR="000F7F74" w:rsidRDefault="000F7F74" w:rsidP="00F12A4C">
      <w:pPr>
        <w:pStyle w:val="Incontec"/>
        <w:rPr>
          <w:rFonts w:cs="Times New Roman"/>
        </w:rPr>
      </w:pPr>
    </w:p>
    <w:p w14:paraId="75BB4C4F" w14:textId="77777777" w:rsidR="00C05623" w:rsidRDefault="00C05623" w:rsidP="00C05623">
      <w:pPr>
        <w:pStyle w:val="Incontec"/>
      </w:pPr>
    </w:p>
    <w:p w14:paraId="2D6B7B5F" w14:textId="77777777" w:rsidR="00C05623" w:rsidRPr="00C05623" w:rsidRDefault="00C05623" w:rsidP="00C05623">
      <w:pPr>
        <w:pStyle w:val="Incontec"/>
      </w:pPr>
    </w:p>
    <w:p w14:paraId="548AA333" w14:textId="24EA9771" w:rsidR="000F7F74" w:rsidRPr="00102649" w:rsidRDefault="000F7F74" w:rsidP="00F12A4C">
      <w:pPr>
        <w:pStyle w:val="Incontec"/>
        <w:rPr>
          <w:rFonts w:cs="Times New Roman"/>
        </w:rPr>
      </w:pPr>
      <w:r w:rsidRPr="00102649">
        <w:rPr>
          <w:rFonts w:cs="Times New Roman"/>
        </w:rPr>
        <w:t>A continuación se listan las aplicaciones usadas en el desarrollo de esta aplicación:</w:t>
      </w:r>
    </w:p>
    <w:p w14:paraId="56C08804" w14:textId="77777777" w:rsidR="000F7F74" w:rsidRPr="00102649" w:rsidRDefault="000F7F74" w:rsidP="00F12A4C">
      <w:pPr>
        <w:pStyle w:val="Incontec"/>
        <w:rPr>
          <w:rFonts w:cs="Times New Roman"/>
        </w:rPr>
      </w:pPr>
    </w:p>
    <w:tbl>
      <w:tblPr>
        <w:tblStyle w:val="Tablaconcuadrcula"/>
        <w:tblW w:w="0" w:type="auto"/>
        <w:tblLook w:val="04A0" w:firstRow="1" w:lastRow="0" w:firstColumn="1" w:lastColumn="0" w:noHBand="0" w:noVBand="1"/>
      </w:tblPr>
      <w:tblGrid>
        <w:gridCol w:w="4414"/>
        <w:gridCol w:w="4414"/>
      </w:tblGrid>
      <w:tr w:rsidR="000F7F74" w:rsidRPr="00102649" w14:paraId="116EEED1" w14:textId="77777777" w:rsidTr="000F7F74">
        <w:tc>
          <w:tcPr>
            <w:tcW w:w="4414" w:type="dxa"/>
          </w:tcPr>
          <w:p w14:paraId="775A9741" w14:textId="0D49DCF6" w:rsidR="000F7F74" w:rsidRPr="00102649" w:rsidRDefault="000F7F74" w:rsidP="00F12A4C">
            <w:pPr>
              <w:pStyle w:val="Incontec"/>
              <w:rPr>
                <w:rFonts w:cs="Times New Roman"/>
                <w:b/>
              </w:rPr>
            </w:pPr>
            <w:r w:rsidRPr="00102649">
              <w:rPr>
                <w:rFonts w:cs="Times New Roman"/>
                <w:b/>
              </w:rPr>
              <w:t>Nombre</w:t>
            </w:r>
          </w:p>
        </w:tc>
        <w:tc>
          <w:tcPr>
            <w:tcW w:w="4414" w:type="dxa"/>
          </w:tcPr>
          <w:p w14:paraId="69698DB9" w14:textId="3DD38A87" w:rsidR="000F7F74" w:rsidRPr="00102649" w:rsidRDefault="003B3CA6" w:rsidP="00F12A4C">
            <w:pPr>
              <w:pStyle w:val="Incontec"/>
              <w:rPr>
                <w:rFonts w:cs="Times New Roman"/>
                <w:b/>
              </w:rPr>
            </w:pPr>
            <w:r w:rsidRPr="00102649">
              <w:rPr>
                <w:rFonts w:cs="Times New Roman"/>
                <w:b/>
              </w:rPr>
              <w:t>Intención</w:t>
            </w:r>
            <w:r w:rsidR="000F7F74" w:rsidRPr="00102649">
              <w:rPr>
                <w:rFonts w:cs="Times New Roman"/>
                <w:b/>
              </w:rPr>
              <w:t xml:space="preserve"> </w:t>
            </w:r>
          </w:p>
        </w:tc>
      </w:tr>
      <w:tr w:rsidR="000F7F74" w:rsidRPr="00102649" w14:paraId="5448F0C7" w14:textId="77777777" w:rsidTr="000F7F74">
        <w:tc>
          <w:tcPr>
            <w:tcW w:w="4414" w:type="dxa"/>
          </w:tcPr>
          <w:p w14:paraId="74F5F5EA" w14:textId="69B65AAF" w:rsidR="000F7F74" w:rsidRPr="00102649" w:rsidRDefault="000F7F74" w:rsidP="00F12A4C">
            <w:pPr>
              <w:pStyle w:val="Incontec"/>
              <w:rPr>
                <w:rFonts w:cs="Times New Roman"/>
              </w:rPr>
            </w:pPr>
            <w:r w:rsidRPr="00102649">
              <w:rPr>
                <w:rFonts w:cs="Times New Roman"/>
              </w:rPr>
              <w:t>Unity 3.D</w:t>
            </w:r>
            <w:r w:rsidR="00DB693A">
              <w:rPr>
                <w:rFonts w:cs="Times New Roman"/>
              </w:rPr>
              <w:t xml:space="preserve"> versión 5.4.3</w:t>
            </w:r>
          </w:p>
        </w:tc>
        <w:tc>
          <w:tcPr>
            <w:tcW w:w="4414" w:type="dxa"/>
          </w:tcPr>
          <w:p w14:paraId="1AE813B6" w14:textId="4A2E3EB1" w:rsidR="000F7F74" w:rsidRPr="00102649" w:rsidRDefault="009140E6" w:rsidP="00F12A4C">
            <w:pPr>
              <w:pStyle w:val="Incontec"/>
              <w:rPr>
                <w:rFonts w:cs="Times New Roman"/>
              </w:rPr>
            </w:pPr>
            <w:r w:rsidRPr="00102649">
              <w:rPr>
                <w:rFonts w:cs="Times New Roman"/>
              </w:rPr>
              <w:t>Herramienta de desarrollo de videojuegos para diversas plataformas</w:t>
            </w:r>
          </w:p>
        </w:tc>
      </w:tr>
      <w:tr w:rsidR="009140E6" w:rsidRPr="00102649" w14:paraId="7424A479" w14:textId="77777777" w:rsidTr="000F7F74">
        <w:tc>
          <w:tcPr>
            <w:tcW w:w="4414" w:type="dxa"/>
          </w:tcPr>
          <w:p w14:paraId="25FA5024" w14:textId="13C1EABB" w:rsidR="009140E6" w:rsidRPr="00102649" w:rsidRDefault="009140E6" w:rsidP="00F12A4C">
            <w:pPr>
              <w:pStyle w:val="Incontec"/>
              <w:rPr>
                <w:rFonts w:cs="Times New Roman"/>
              </w:rPr>
            </w:pPr>
            <w:r w:rsidRPr="00102649">
              <w:rPr>
                <w:rFonts w:cs="Times New Roman"/>
              </w:rPr>
              <w:t xml:space="preserve">Atom </w:t>
            </w:r>
            <w:r w:rsidR="00DB693A">
              <w:rPr>
                <w:rFonts w:cs="Times New Roman"/>
              </w:rPr>
              <w:t>1.10.2</w:t>
            </w:r>
          </w:p>
        </w:tc>
        <w:tc>
          <w:tcPr>
            <w:tcW w:w="4414" w:type="dxa"/>
          </w:tcPr>
          <w:p w14:paraId="0EE14BC6" w14:textId="08C60572" w:rsidR="009140E6" w:rsidRPr="00102649" w:rsidRDefault="009140E6" w:rsidP="00F12A4C">
            <w:pPr>
              <w:pStyle w:val="Incontec"/>
              <w:rPr>
                <w:rFonts w:cs="Times New Roman"/>
              </w:rPr>
            </w:pPr>
            <w:r w:rsidRPr="00102649">
              <w:rPr>
                <w:rFonts w:cs="Times New Roman"/>
              </w:rPr>
              <w:t>Editor de Código  que permite la programación bajo varios lenguajes de programación</w:t>
            </w:r>
          </w:p>
        </w:tc>
      </w:tr>
      <w:tr w:rsidR="009140E6" w:rsidRPr="00102649" w14:paraId="64A27DB9" w14:textId="77777777" w:rsidTr="000F7F74">
        <w:tc>
          <w:tcPr>
            <w:tcW w:w="4414" w:type="dxa"/>
          </w:tcPr>
          <w:p w14:paraId="05CBF4DA" w14:textId="585AD361" w:rsidR="009140E6" w:rsidRPr="00102649" w:rsidRDefault="00DB693A" w:rsidP="00F12A4C">
            <w:pPr>
              <w:pStyle w:val="Incontec"/>
              <w:rPr>
                <w:rFonts w:cs="Times New Roman"/>
              </w:rPr>
            </w:pPr>
            <w:r>
              <w:rPr>
                <w:rFonts w:cs="Times New Roman"/>
              </w:rPr>
              <w:t xml:space="preserve">Inskcape versión </w:t>
            </w:r>
            <w:r w:rsidRPr="00DB693A">
              <w:rPr>
                <w:rFonts w:cs="Times New Roman"/>
              </w:rPr>
              <w:t>0.91</w:t>
            </w:r>
          </w:p>
        </w:tc>
        <w:tc>
          <w:tcPr>
            <w:tcW w:w="4414" w:type="dxa"/>
          </w:tcPr>
          <w:p w14:paraId="7C7D0E82" w14:textId="2C5CF40B" w:rsidR="009140E6" w:rsidRPr="00102649" w:rsidRDefault="009140E6" w:rsidP="00F12A4C">
            <w:pPr>
              <w:pStyle w:val="Incontec"/>
              <w:rPr>
                <w:rFonts w:cs="Times New Roman"/>
              </w:rPr>
            </w:pPr>
            <w:r w:rsidRPr="00102649">
              <w:rPr>
                <w:rFonts w:cs="Times New Roman"/>
              </w:rPr>
              <w:t xml:space="preserve">Herramienta de diseño </w:t>
            </w:r>
            <w:r w:rsidR="00DB693A" w:rsidRPr="00102649">
              <w:rPr>
                <w:rFonts w:cs="Times New Roman"/>
              </w:rPr>
              <w:t>gráfico</w:t>
            </w:r>
            <w:r w:rsidRPr="00102649">
              <w:rPr>
                <w:rFonts w:cs="Times New Roman"/>
              </w:rPr>
              <w:t xml:space="preserve"> para el desarrollo de interfaces de usuario.</w:t>
            </w:r>
          </w:p>
        </w:tc>
      </w:tr>
      <w:tr w:rsidR="009140E6" w:rsidRPr="00102649" w14:paraId="21D4C1ED" w14:textId="77777777" w:rsidTr="000F7F74">
        <w:tc>
          <w:tcPr>
            <w:tcW w:w="4414" w:type="dxa"/>
          </w:tcPr>
          <w:p w14:paraId="2C28EFA0" w14:textId="5C00B1B3" w:rsidR="009140E6" w:rsidRPr="00102649" w:rsidRDefault="00DB693A" w:rsidP="00DB693A">
            <w:pPr>
              <w:pStyle w:val="Incontec"/>
              <w:rPr>
                <w:rFonts w:cs="Times New Roman"/>
              </w:rPr>
            </w:pPr>
            <w:r>
              <w:rPr>
                <w:rFonts w:cs="Times New Roman"/>
              </w:rPr>
              <w:t>Gimp</w:t>
            </w:r>
            <w:r w:rsidR="009140E6" w:rsidRPr="00102649">
              <w:rPr>
                <w:rFonts w:cs="Times New Roman"/>
              </w:rPr>
              <w:t xml:space="preserve"> </w:t>
            </w:r>
            <w:r>
              <w:rPr>
                <w:rFonts w:cs="Times New Roman"/>
              </w:rPr>
              <w:t>versión</w:t>
            </w:r>
            <w:r w:rsidRPr="00DB693A">
              <w:rPr>
                <w:rFonts w:cs="Times New Roman"/>
              </w:rPr>
              <w:t> 2.8.18</w:t>
            </w:r>
          </w:p>
        </w:tc>
        <w:tc>
          <w:tcPr>
            <w:tcW w:w="4414" w:type="dxa"/>
          </w:tcPr>
          <w:p w14:paraId="397D9548" w14:textId="741269D8" w:rsidR="009140E6" w:rsidRPr="00102649" w:rsidRDefault="009140E6" w:rsidP="00F12A4C">
            <w:pPr>
              <w:pStyle w:val="Incontec"/>
              <w:rPr>
                <w:rFonts w:cs="Times New Roman"/>
              </w:rPr>
            </w:pPr>
            <w:r w:rsidRPr="00102649">
              <w:rPr>
                <w:rFonts w:cs="Times New Roman"/>
              </w:rPr>
              <w:t>Herramienta de diseño gráfico para el desarrollo de interfaces de usuario</w:t>
            </w:r>
          </w:p>
        </w:tc>
      </w:tr>
    </w:tbl>
    <w:p w14:paraId="7C4117D1" w14:textId="3D740CE4" w:rsidR="003B3CA6" w:rsidRPr="00102649" w:rsidRDefault="009140E6" w:rsidP="00F12A4C">
      <w:pPr>
        <w:pStyle w:val="Incontec"/>
        <w:rPr>
          <w:rFonts w:cs="Times New Roman"/>
        </w:rPr>
      </w:pPr>
      <w:r w:rsidRPr="00C05623">
        <w:rPr>
          <w:rFonts w:cs="Times New Roman"/>
          <w:b/>
          <w:i/>
        </w:rPr>
        <w:t xml:space="preserve">Tabla </w:t>
      </w:r>
      <w:r w:rsidR="00DA045D" w:rsidRPr="00C05623">
        <w:rPr>
          <w:rFonts w:cs="Times New Roman"/>
          <w:b/>
          <w:i/>
        </w:rPr>
        <w:t>5-</w:t>
      </w:r>
      <w:r w:rsidR="00C05623">
        <w:rPr>
          <w:rFonts w:cs="Times New Roman"/>
          <w:b/>
          <w:i/>
        </w:rPr>
        <w:t>6</w:t>
      </w:r>
      <w:r w:rsidRPr="00102649">
        <w:rPr>
          <w:rFonts w:cs="Times New Roman"/>
          <w:b/>
        </w:rPr>
        <w:t>.</w:t>
      </w:r>
      <w:r w:rsidRPr="00102649">
        <w:rPr>
          <w:rFonts w:cs="Times New Roman"/>
        </w:rPr>
        <w:t xml:space="preserve"> Herramientas </w:t>
      </w:r>
      <w:r w:rsidR="003B3CA6" w:rsidRPr="00102649">
        <w:rPr>
          <w:rFonts w:cs="Times New Roman"/>
        </w:rPr>
        <w:t>Tecnológicas. Fuente: Autores.</w:t>
      </w:r>
    </w:p>
    <w:p w14:paraId="281F5907" w14:textId="77777777" w:rsidR="00C05623" w:rsidRDefault="00C05623" w:rsidP="00F12A4C">
      <w:pPr>
        <w:pStyle w:val="Incontec"/>
        <w:rPr>
          <w:rFonts w:cs="Times New Roman"/>
          <w:b/>
        </w:rPr>
      </w:pPr>
    </w:p>
    <w:p w14:paraId="55A71EFC" w14:textId="77777777" w:rsidR="00C05623" w:rsidRDefault="00C05623" w:rsidP="00F12A4C">
      <w:pPr>
        <w:pStyle w:val="Incontec"/>
        <w:rPr>
          <w:rFonts w:cs="Times New Roman"/>
          <w:b/>
        </w:rPr>
      </w:pPr>
    </w:p>
    <w:p w14:paraId="075C814B" w14:textId="77777777" w:rsidR="00C05623" w:rsidRDefault="00C05623" w:rsidP="00F12A4C">
      <w:pPr>
        <w:pStyle w:val="Incontec"/>
        <w:rPr>
          <w:rFonts w:cs="Times New Roman"/>
          <w:b/>
        </w:rPr>
      </w:pPr>
    </w:p>
    <w:p w14:paraId="02D8C243" w14:textId="77777777" w:rsidR="00C05623" w:rsidRDefault="00C05623" w:rsidP="00F12A4C">
      <w:pPr>
        <w:pStyle w:val="Incontec"/>
        <w:rPr>
          <w:rFonts w:cs="Times New Roman"/>
          <w:b/>
        </w:rPr>
      </w:pPr>
    </w:p>
    <w:p w14:paraId="50A137AA" w14:textId="77777777" w:rsidR="00C05623" w:rsidRDefault="00C05623" w:rsidP="00F12A4C">
      <w:pPr>
        <w:pStyle w:val="Incontec"/>
        <w:rPr>
          <w:rFonts w:cs="Times New Roman"/>
          <w:b/>
        </w:rPr>
      </w:pPr>
    </w:p>
    <w:p w14:paraId="53E15EDC" w14:textId="77777777" w:rsidR="00C05623" w:rsidRDefault="00C05623" w:rsidP="00F12A4C">
      <w:pPr>
        <w:pStyle w:val="Incontec"/>
        <w:rPr>
          <w:rFonts w:cs="Times New Roman"/>
          <w:b/>
        </w:rPr>
      </w:pPr>
    </w:p>
    <w:p w14:paraId="0800F032" w14:textId="77777777" w:rsidR="00C05623" w:rsidRDefault="00C05623" w:rsidP="00F12A4C">
      <w:pPr>
        <w:pStyle w:val="Incontec"/>
        <w:rPr>
          <w:rFonts w:cs="Times New Roman"/>
          <w:b/>
        </w:rPr>
      </w:pPr>
    </w:p>
    <w:p w14:paraId="270B7293" w14:textId="77777777" w:rsidR="00C05623" w:rsidRDefault="00C05623" w:rsidP="00F12A4C">
      <w:pPr>
        <w:pStyle w:val="Incontec"/>
        <w:rPr>
          <w:rFonts w:cs="Times New Roman"/>
          <w:b/>
        </w:rPr>
      </w:pPr>
    </w:p>
    <w:p w14:paraId="7D374505" w14:textId="77777777" w:rsidR="00C05623" w:rsidRDefault="00C05623" w:rsidP="00F12A4C">
      <w:pPr>
        <w:pStyle w:val="Incontec"/>
        <w:rPr>
          <w:rFonts w:cs="Times New Roman"/>
          <w:b/>
        </w:rPr>
      </w:pPr>
    </w:p>
    <w:p w14:paraId="4C5FC5EE" w14:textId="77777777" w:rsidR="00C05623" w:rsidRDefault="00C05623" w:rsidP="00F12A4C">
      <w:pPr>
        <w:pStyle w:val="Incontec"/>
        <w:rPr>
          <w:rFonts w:cs="Times New Roman"/>
          <w:b/>
        </w:rPr>
      </w:pPr>
    </w:p>
    <w:p w14:paraId="2BADA343" w14:textId="5F0D6D7A" w:rsidR="005A1805" w:rsidRPr="00102649" w:rsidRDefault="004350E2" w:rsidP="00F12A4C">
      <w:pPr>
        <w:pStyle w:val="Incontec"/>
        <w:rPr>
          <w:rFonts w:cs="Times New Roman"/>
          <w:b/>
        </w:rPr>
      </w:pPr>
      <w:r w:rsidRPr="00102649">
        <w:rPr>
          <w:rFonts w:cs="Times New Roman"/>
          <w:b/>
        </w:rPr>
        <w:t>Arquitectura de la</w:t>
      </w:r>
      <w:r w:rsidR="003A0A50">
        <w:rPr>
          <w:rFonts w:cs="Times New Roman"/>
          <w:b/>
        </w:rPr>
        <w:t>s</w:t>
      </w:r>
      <w:r w:rsidRPr="00102649">
        <w:rPr>
          <w:rFonts w:cs="Times New Roman"/>
          <w:b/>
        </w:rPr>
        <w:t xml:space="preserve"> </w:t>
      </w:r>
      <w:r w:rsidR="003A0A50">
        <w:rPr>
          <w:rFonts w:cs="Times New Roman"/>
          <w:b/>
        </w:rPr>
        <w:t>aplicaciones.</w:t>
      </w:r>
    </w:p>
    <w:p w14:paraId="62955B82" w14:textId="77777777" w:rsidR="004350E2" w:rsidRPr="00102649" w:rsidRDefault="004350E2" w:rsidP="00F12A4C">
      <w:pPr>
        <w:pStyle w:val="Incontec"/>
        <w:rPr>
          <w:rFonts w:cs="Times New Roman"/>
          <w:b/>
        </w:rPr>
      </w:pPr>
    </w:p>
    <w:p w14:paraId="16E48410" w14:textId="7DA45099" w:rsidR="004350E2" w:rsidRPr="00102649" w:rsidRDefault="00591C10" w:rsidP="00F12A4C">
      <w:pPr>
        <w:pStyle w:val="Incontec"/>
        <w:rPr>
          <w:rFonts w:cs="Times New Roman"/>
        </w:rPr>
      </w:pPr>
      <w:r>
        <w:rPr>
          <w:rFonts w:cs="Times New Roman"/>
        </w:rPr>
        <w:t>Se utilizó una arquitectura llamada AMVCC (Application-Model-View-Controller-Component)</w:t>
      </w:r>
      <w:r w:rsidR="003A0A50">
        <w:rPr>
          <w:rFonts w:cs="Times New Roman"/>
        </w:rPr>
        <w:t xml:space="preserve"> </w:t>
      </w:r>
      <w:sdt>
        <w:sdtPr>
          <w:rPr>
            <w:rFonts w:cs="Times New Roman"/>
          </w:rPr>
          <w:id w:val="595292311"/>
          <w:citation/>
        </w:sdtPr>
        <w:sdtContent>
          <w:r w:rsidR="003A0A50">
            <w:rPr>
              <w:rFonts w:cs="Times New Roman"/>
            </w:rPr>
            <w:fldChar w:fldCharType="begin"/>
          </w:r>
          <w:r w:rsidR="003A0A50">
            <w:rPr>
              <w:rFonts w:cs="Times New Roman"/>
            </w:rPr>
            <w:instrText xml:space="preserve"> CITATION Edu20 \l 9226 </w:instrText>
          </w:r>
          <w:r w:rsidR="003A0A50">
            <w:rPr>
              <w:rFonts w:cs="Times New Roman"/>
            </w:rPr>
            <w:fldChar w:fldCharType="separate"/>
          </w:r>
          <w:r w:rsidR="00643776" w:rsidRPr="00643776">
            <w:rPr>
              <w:rFonts w:cs="Times New Roman"/>
              <w:noProof/>
            </w:rPr>
            <w:t>(40)</w:t>
          </w:r>
          <w:r w:rsidR="003A0A50">
            <w:rPr>
              <w:rFonts w:cs="Times New Roman"/>
            </w:rPr>
            <w:fldChar w:fldCharType="end"/>
          </w:r>
        </w:sdtContent>
      </w:sdt>
      <w:r>
        <w:rPr>
          <w:rFonts w:cs="Times New Roman"/>
        </w:rPr>
        <w:t xml:space="preserve"> para el desarrollo de las aplicaciones</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556902DA" w:rsidR="000A0072" w:rsidRPr="000A0072" w:rsidRDefault="000A0072" w:rsidP="000A0072">
      <w:pPr>
        <w:rPr>
          <w:rFonts w:ascii="LM Roman 10" w:hAnsi="LM Roman 10"/>
        </w:rPr>
      </w:pPr>
      <w:r w:rsidRPr="00A75AB6">
        <w:rPr>
          <w:rFonts w:ascii="LM Roman 10" w:hAnsi="LM Roman 10"/>
          <w:b/>
          <w:i/>
        </w:rPr>
        <w:t>Figura 5-1</w:t>
      </w:r>
      <w:r w:rsidR="00C05623">
        <w:rPr>
          <w:rFonts w:ascii="LM Roman 10" w:hAnsi="LM Roman 10"/>
          <w:b/>
          <w:i/>
        </w:rPr>
        <w:t>3</w:t>
      </w:r>
      <w:r w:rsidRPr="000A0072">
        <w:rPr>
          <w:rFonts w:ascii="LM Roman 10" w:hAnsi="LM Roman 10"/>
        </w:rPr>
        <w:t>. Arquitectura de la Aplicación. Fuente: Autores</w:t>
      </w:r>
    </w:p>
    <w:p w14:paraId="0B2766BA" w14:textId="77777777" w:rsidR="00DB693A" w:rsidRDefault="00DB693A" w:rsidP="00DB693A"/>
    <w:p w14:paraId="212DC2BB" w14:textId="50084216" w:rsidR="003A0A50" w:rsidRDefault="003A0A50" w:rsidP="003A0A50">
      <w:pPr>
        <w:pStyle w:val="Incontec"/>
      </w:pPr>
      <w:r w:rsidRPr="003A0A50">
        <w:t xml:space="preserve">A continuación se describen </w:t>
      </w:r>
      <w:r>
        <w:t>las características de esta Arquitectura:</w:t>
      </w:r>
    </w:p>
    <w:p w14:paraId="4190187D" w14:textId="2DDBEC3C" w:rsidR="003A0A50" w:rsidRDefault="003A0A50" w:rsidP="003A0A50">
      <w:pPr>
        <w:pStyle w:val="Incontec"/>
        <w:numPr>
          <w:ilvl w:val="0"/>
          <w:numId w:val="17"/>
        </w:numPr>
      </w:pPr>
      <w:r w:rsidRPr="003A0A50">
        <w:rPr>
          <w:i/>
        </w:rPr>
        <w:t>Application</w:t>
      </w:r>
      <w:r>
        <w:t xml:space="preserve">: </w:t>
      </w:r>
      <w:r w:rsidRPr="003A0A50">
        <w:t>Punto de entrada único para su aplicación y contenedor de todas las instancias críticas y datos relacionados con la aplicación.</w:t>
      </w:r>
    </w:p>
    <w:p w14:paraId="36B3F5AA" w14:textId="5116C45F" w:rsidR="003A0A50" w:rsidRDefault="003A0A50" w:rsidP="003A0A50">
      <w:pPr>
        <w:pStyle w:val="Incontec"/>
        <w:numPr>
          <w:ilvl w:val="0"/>
          <w:numId w:val="1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3A0A50">
      <w:pPr>
        <w:pStyle w:val="Incontec"/>
        <w:numPr>
          <w:ilvl w:val="0"/>
          <w:numId w:val="17"/>
        </w:numPr>
      </w:pPr>
      <w:r w:rsidRPr="003A0A50">
        <w:rPr>
          <w:i/>
        </w:rPr>
        <w:t>Components</w:t>
      </w:r>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2F02ADC8" w14:textId="77777777" w:rsidR="00C05623" w:rsidRDefault="00C05623" w:rsidP="00C05623">
      <w:pPr>
        <w:pStyle w:val="Incontec"/>
      </w:pPr>
    </w:p>
    <w:p w14:paraId="019CA89E" w14:textId="5B15B8BD" w:rsidR="00DB693A" w:rsidRDefault="00DA045D" w:rsidP="00066B8A">
      <w:pPr>
        <w:pStyle w:val="Incontec"/>
        <w:numPr>
          <w:ilvl w:val="2"/>
          <w:numId w:val="1"/>
        </w:numPr>
        <w:outlineLvl w:val="2"/>
      </w:pPr>
      <w:bookmarkStart w:id="436" w:name="_Ref467583859"/>
      <w:bookmarkStart w:id="437" w:name="_Toc474915013"/>
      <w:r>
        <w:t>Metodología</w:t>
      </w:r>
      <w:r w:rsidR="00DB693A">
        <w:t xml:space="preserve"> del Desarrollo</w:t>
      </w:r>
      <w:bookmarkEnd w:id="436"/>
      <w:bookmarkEnd w:id="437"/>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438" w:name="_k4z850fl6gq1" w:colFirst="0" w:colLast="0"/>
      <w:bookmarkEnd w:id="438"/>
    </w:p>
    <w:p w14:paraId="4D47028B" w14:textId="38830902"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439" w:name="_j0dm6ysjjcjc" w:colFirst="0" w:colLast="0"/>
      <w:bookmarkEnd w:id="439"/>
      <w:r w:rsidRPr="004C0040">
        <w:rPr>
          <w:rFonts w:ascii="LM Roman 10" w:eastAsia="Arial" w:hAnsi="LM Roman 10" w:cs="Times New Roman"/>
          <w:color w:val="000000" w:themeColor="text1"/>
          <w:sz w:val="24"/>
          <w:szCs w:val="24"/>
          <w:shd w:val="clear" w:color="auto" w:fill="FEFEFE"/>
        </w:rPr>
        <w:t xml:space="preserve">Para el desarrollo de software existen muchas metodologías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sdt>
        <w:sdtPr>
          <w:rPr>
            <w:rFonts w:ascii="LM Roman 10" w:eastAsia="Arial" w:hAnsi="LM Roman 10" w:cs="Times New Roman"/>
            <w:color w:val="000000" w:themeColor="text1"/>
            <w:sz w:val="24"/>
            <w:szCs w:val="24"/>
            <w:shd w:val="clear" w:color="auto" w:fill="FEFEFE"/>
          </w:rPr>
          <w:id w:val="-1805225583"/>
          <w:citation/>
        </w:sdtPr>
        <w:sdtContent>
          <w:r w:rsidR="00C05623">
            <w:rPr>
              <w:rFonts w:ascii="LM Roman 10" w:eastAsia="Arial" w:hAnsi="LM Roman 10" w:cs="Times New Roman"/>
              <w:color w:val="000000" w:themeColor="text1"/>
              <w:sz w:val="24"/>
              <w:szCs w:val="24"/>
              <w:shd w:val="clear" w:color="auto" w:fill="FEFEFE"/>
            </w:rPr>
            <w:fldChar w:fldCharType="begin"/>
          </w:r>
          <w:r w:rsidR="00C05623">
            <w:rPr>
              <w:rFonts w:ascii="LM Roman 10" w:eastAsia="Arial" w:hAnsi="LM Roman 10" w:cs="Times New Roman"/>
              <w:color w:val="000000" w:themeColor="text1"/>
              <w:sz w:val="24"/>
              <w:szCs w:val="24"/>
              <w:shd w:val="clear" w:color="auto" w:fill="FEFEFE"/>
            </w:rPr>
            <w:instrText xml:space="preserve"> CITATION Ken12 \l 9226 </w:instrText>
          </w:r>
          <w:r w:rsidR="00C05623">
            <w:rPr>
              <w:rFonts w:ascii="LM Roman 10" w:eastAsia="Arial" w:hAnsi="LM Roman 10" w:cs="Times New Roman"/>
              <w:color w:val="000000" w:themeColor="text1"/>
              <w:sz w:val="24"/>
              <w:szCs w:val="24"/>
              <w:shd w:val="clear" w:color="auto" w:fill="FEFEFE"/>
            </w:rPr>
            <w:fldChar w:fldCharType="separate"/>
          </w:r>
          <w:r w:rsidR="00643776" w:rsidRPr="00643776">
            <w:rPr>
              <w:rFonts w:ascii="LM Roman 10" w:eastAsia="Arial" w:hAnsi="LM Roman 10" w:cs="Times New Roman"/>
              <w:noProof/>
              <w:color w:val="000000" w:themeColor="text1"/>
              <w:sz w:val="24"/>
              <w:szCs w:val="24"/>
              <w:shd w:val="clear" w:color="auto" w:fill="FEFEFE"/>
            </w:rPr>
            <w:t>(41)</w:t>
          </w:r>
          <w:r w:rsidR="00C05623">
            <w:rPr>
              <w:rFonts w:ascii="LM Roman 10" w:eastAsia="Arial" w:hAnsi="LM Roman 10" w:cs="Times New Roman"/>
              <w:color w:val="000000" w:themeColor="text1"/>
              <w:sz w:val="24"/>
              <w:szCs w:val="24"/>
              <w:shd w:val="clear" w:color="auto" w:fill="FEFEFE"/>
            </w:rPr>
            <w:fldChar w:fldCharType="end"/>
          </w:r>
        </w:sdtContent>
      </w:sdt>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440" w:name="_dk8hl4e17rsi" w:colFirst="0" w:colLast="0"/>
      <w:bookmarkEnd w:id="440"/>
      <w:r w:rsidRPr="004C0040">
        <w:rPr>
          <w:rFonts w:ascii="LM Roman 10" w:eastAsia="Arial" w:hAnsi="LM Roman 10" w:cs="Times New Roman"/>
          <w:color w:val="000000" w:themeColor="text1"/>
          <w:sz w:val="24"/>
          <w:szCs w:val="24"/>
          <w:shd w:val="clear" w:color="auto" w:fill="FEFEFE"/>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6545A929" w:rsidR="00DA045D" w:rsidRDefault="000F2238" w:rsidP="00294205">
      <w:pPr>
        <w:pStyle w:val="Incontec"/>
      </w:pPr>
      <w:bookmarkStart w:id="441" w:name="_3p6jbuears7n" w:colFirst="0" w:colLast="0"/>
      <w:bookmarkStart w:id="442" w:name="_18wmm28esn2c" w:colFirst="0" w:colLast="0"/>
      <w:bookmarkStart w:id="443" w:name="_bid7kx2si4o8" w:colFirst="0" w:colLast="0"/>
      <w:bookmarkStart w:id="444" w:name="_g1ieggyfn6ke" w:colFirst="0" w:colLast="0"/>
      <w:bookmarkEnd w:id="441"/>
      <w:bookmarkEnd w:id="442"/>
      <w:bookmarkEnd w:id="443"/>
      <w:bookmarkEnd w:id="444"/>
      <w:r>
        <w:t xml:space="preserve"> </w:t>
      </w:r>
      <w:r w:rsidR="00294205">
        <w:t>“</w:t>
      </w:r>
      <w:r w:rsidR="00294205" w:rsidRPr="00294205">
        <w:t>En Scrum existen eventos predefinidos con el fin de crear regularidad y minimizar la necesidad de reuniones no definidas en Scrum.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sdt>
        <w:sdtPr>
          <w:id w:val="-1635939837"/>
          <w:citation/>
        </w:sdtPr>
        <w:sdtContent>
          <w:r w:rsidR="00294205">
            <w:fldChar w:fldCharType="begin"/>
          </w:r>
          <w:r w:rsidR="00294205">
            <w:instrText xml:space="preserve"> CITATION Ken13 \l 9226 </w:instrText>
          </w:r>
          <w:r w:rsidR="00294205">
            <w:fldChar w:fldCharType="separate"/>
          </w:r>
          <w:r w:rsidR="00643776">
            <w:rPr>
              <w:noProof/>
            </w:rPr>
            <w:t>(42)</w:t>
          </w:r>
          <w:r w:rsidR="00294205">
            <w:fldChar w:fldCharType="end"/>
          </w:r>
        </w:sdtContent>
      </w:sdt>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613D5C64"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5-14.</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445" w:name="_kqb85saknxtw" w:colFirst="0" w:colLast="0"/>
      <w:bookmarkEnd w:id="445"/>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518CD6B9" w:rsidR="000A0072" w:rsidRDefault="00B34329" w:rsidP="00DE4FD8">
      <w:pPr>
        <w:pStyle w:val="Incontec"/>
      </w:pPr>
      <w:r w:rsidRPr="00DE4FD8">
        <w:rPr>
          <w:b/>
          <w:i/>
        </w:rPr>
        <w:t>Figura 5-14</w:t>
      </w:r>
      <w:r>
        <w:t xml:space="preserve">. </w:t>
      </w:r>
      <w:r w:rsidR="00DE4FD8">
        <w:t>Planeación de Actividades, Sprint. Fuente: Autores.</w:t>
      </w:r>
    </w:p>
    <w:p w14:paraId="2316582B" w14:textId="77777777" w:rsidR="00DE4FD8" w:rsidRPr="00DE4FD8" w:rsidRDefault="00DE4FD8" w:rsidP="00DE4FD8"/>
    <w:p w14:paraId="27C30905" w14:textId="5777A6E0" w:rsidR="00066B8A" w:rsidRDefault="000F2238" w:rsidP="0053624D">
      <w:pPr>
        <w:pStyle w:val="Incontec"/>
      </w:pPr>
      <w:r w:rsidRPr="0014069D">
        <w:rPr>
          <w:b/>
        </w:rPr>
        <w:t>Sprint Pla</w:t>
      </w:r>
      <w:r w:rsidR="0053624D" w:rsidRPr="0014069D">
        <w:rPr>
          <w:b/>
        </w:rPr>
        <w:t>n</w:t>
      </w:r>
      <w:r w:rsidRPr="0014069D">
        <w:rPr>
          <w:b/>
        </w:rPr>
        <w:t xml:space="preserve">ning </w:t>
      </w:r>
      <w:r w:rsidR="0053624D" w:rsidRPr="0014069D">
        <w:rPr>
          <w:b/>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lastRenderedPageBreak/>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son asignados de manera autonoma.</w:t>
      </w:r>
    </w:p>
    <w:p w14:paraId="030A2917" w14:textId="6AF0DEB8" w:rsidR="00A9123B" w:rsidRPr="00A9123B" w:rsidRDefault="00A9123B" w:rsidP="00A9123B">
      <w:pPr>
        <w:pStyle w:val="Incontec"/>
        <w:rPr>
          <w:b/>
        </w:rPr>
      </w:pPr>
      <w:r w:rsidRPr="00A9123B">
        <w:rPr>
          <w:b/>
        </w:rPr>
        <w:t>Daily Scrums</w:t>
      </w:r>
      <w:r>
        <w:rPr>
          <w:b/>
        </w:rPr>
        <w:t xml:space="preserve"> </w:t>
      </w:r>
      <w:r w:rsidRPr="00A9123B">
        <w:t>(Sincronizaciones Diarias)</w:t>
      </w:r>
      <w:r>
        <w:t>:</w:t>
      </w:r>
    </w:p>
    <w:p w14:paraId="37D6FDA5" w14:textId="653DE0E7"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de  identificar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30582C6" w14:textId="77777777" w:rsidR="005442F6" w:rsidRDefault="00A9123B" w:rsidP="00A9123B">
      <w:pPr>
        <w:pStyle w:val="Incontec"/>
        <w:rPr>
          <w:b/>
        </w:rPr>
      </w:pPr>
      <w:r w:rsidRPr="00A9123B">
        <w:rPr>
          <w:b/>
        </w:rPr>
        <w:t>Desarrollo:</w:t>
      </w:r>
      <w:r w:rsidR="005442F6">
        <w:rPr>
          <w:b/>
        </w:rPr>
        <w:t xml:space="preserve"> </w:t>
      </w:r>
    </w:p>
    <w:p w14:paraId="0182EE1B" w14:textId="0576863A" w:rsidR="0014069D" w:rsidRPr="00A9123B" w:rsidRDefault="005442F6" w:rsidP="00A9123B">
      <w:pPr>
        <w:pStyle w:val="Incontec"/>
        <w:rPr>
          <w:b/>
        </w:rPr>
      </w:pPr>
      <w:r w:rsidRPr="005442F6">
        <w:t>El equipo de desarrollo ejecuta las tareas asignadas</w:t>
      </w:r>
      <w:r>
        <w:rPr>
          <w:b/>
        </w:rPr>
        <w:t>.</w:t>
      </w:r>
    </w:p>
    <w:p w14:paraId="2F081D90" w14:textId="77777777" w:rsidR="005442F6" w:rsidRDefault="00A9123B" w:rsidP="00A9123B">
      <w:pPr>
        <w:pStyle w:val="Incontec"/>
        <w:rPr>
          <w:b/>
        </w:rPr>
      </w:pPr>
      <w:r w:rsidRPr="00A9123B">
        <w:rPr>
          <w:b/>
        </w:rPr>
        <w:t>Control de Calidad:</w:t>
      </w:r>
      <w:r>
        <w:rPr>
          <w:b/>
        </w:rPr>
        <w:t xml:space="preserve"> </w:t>
      </w:r>
    </w:p>
    <w:p w14:paraId="0C910CA7" w14:textId="6562FA83" w:rsidR="00A9123B" w:rsidRPr="005442F6" w:rsidRDefault="00A9123B" w:rsidP="00A9123B">
      <w:pPr>
        <w:pStyle w:val="Incontec"/>
      </w:pP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A9123B">
        <w:rPr>
          <w:b/>
        </w:rPr>
        <w:t>Despliegue:</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5442F6">
        <w:rPr>
          <w:b/>
        </w:rPr>
        <w:t>Sprint Retrospective</w:t>
      </w:r>
      <w:r>
        <w:rPr>
          <w:b/>
        </w:rPr>
        <w:t xml:space="preserve"> (</w:t>
      </w:r>
      <w:r w:rsidRPr="005442F6">
        <w:t>Retrospectiva y entrega</w:t>
      </w:r>
      <w:r>
        <w:rPr>
          <w:b/>
        </w:rPr>
        <w:t>)</w:t>
      </w:r>
      <w:r w:rsidRPr="005442F6">
        <w:t>:</w:t>
      </w:r>
    </w:p>
    <w:p w14:paraId="2131630C" w14:textId="4DB7F475" w:rsidR="005442F6" w:rsidRP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7A332969" w14:textId="77777777" w:rsidR="005442F6" w:rsidRPr="005442F6" w:rsidRDefault="005442F6" w:rsidP="005442F6"/>
    <w:p w14:paraId="6A0F7958" w14:textId="632A14FB" w:rsidR="00DA045D" w:rsidRPr="000A0072" w:rsidRDefault="005E09E3" w:rsidP="00B43D6F">
      <w:pPr>
        <w:pStyle w:val="Incontec"/>
        <w:numPr>
          <w:ilvl w:val="1"/>
          <w:numId w:val="1"/>
        </w:numPr>
        <w:jc w:val="left"/>
        <w:outlineLvl w:val="1"/>
        <w:rPr>
          <w:sz w:val="28"/>
          <w:szCs w:val="28"/>
        </w:rPr>
      </w:pPr>
      <w:bookmarkStart w:id="446" w:name="_Toc474915014"/>
      <w:r>
        <w:rPr>
          <w:sz w:val="28"/>
          <w:szCs w:val="28"/>
        </w:rPr>
        <w:t>ESTUDIO DE MERCADO</w:t>
      </w:r>
      <w:bookmarkEnd w:id="446"/>
    </w:p>
    <w:p w14:paraId="0DD6C45A" w14:textId="77777777" w:rsidR="000A0072" w:rsidRPr="000A0072" w:rsidRDefault="000A0072" w:rsidP="000A0072"/>
    <w:p w14:paraId="55346A91" w14:textId="70857E59" w:rsidR="00704CBC" w:rsidRPr="0057135C" w:rsidRDefault="00C96A61" w:rsidP="00B43D6F">
      <w:pPr>
        <w:pStyle w:val="Incontec"/>
        <w:numPr>
          <w:ilvl w:val="2"/>
          <w:numId w:val="1"/>
        </w:numPr>
        <w:outlineLvl w:val="2"/>
        <w:rPr>
          <w:rFonts w:cs="Times New Roman"/>
          <w:szCs w:val="28"/>
        </w:rPr>
      </w:pPr>
      <w:bookmarkStart w:id="447" w:name="_Toc474915015"/>
      <w:r w:rsidRPr="0057135C">
        <w:rPr>
          <w:rFonts w:cs="Times New Roman"/>
          <w:szCs w:val="28"/>
        </w:rPr>
        <w:t>Demanda.</w:t>
      </w:r>
      <w:bookmarkEnd w:id="447"/>
    </w:p>
    <w:p w14:paraId="44FF47E6" w14:textId="5DBCAA89" w:rsidR="00423F1C" w:rsidRPr="004A0580" w:rsidRDefault="004A0580" w:rsidP="00F12A4C">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4AA0CEA1" w14:textId="0CB658A9" w:rsidR="00D30904" w:rsidRPr="00102649" w:rsidRDefault="00D868FD" w:rsidP="00F12A4C">
      <w:pPr>
        <w:pStyle w:val="Incontec"/>
        <w:rPr>
          <w:rFonts w:cs="Times New Roman"/>
        </w:rPr>
      </w:pPr>
      <w:bookmarkStart w:id="448" w:name="_4d34og8" w:colFirst="0" w:colLast="0"/>
      <w:bookmarkEnd w:id="448"/>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2091115753"/>
          <w:citation/>
        </w:sdtPr>
        <w:sdtContent>
          <w:r w:rsidR="001E2D46" w:rsidRPr="00102649">
            <w:rPr>
              <w:rFonts w:cs="Times New Roman"/>
            </w:rPr>
            <w:fldChar w:fldCharType="begin"/>
          </w:r>
          <w:r w:rsidR="001E2D46" w:rsidRPr="00102649">
            <w:rPr>
              <w:rFonts w:cs="Times New Roman"/>
            </w:rPr>
            <w:instrText xml:space="preserve"> CITATION TEC15 \l 9226 </w:instrText>
          </w:r>
          <w:r w:rsidR="001E2D46" w:rsidRPr="00102649">
            <w:rPr>
              <w:rFonts w:cs="Times New Roman"/>
            </w:rPr>
            <w:fldChar w:fldCharType="separate"/>
          </w:r>
          <w:r w:rsidR="00643776" w:rsidRPr="00643776">
            <w:rPr>
              <w:rFonts w:cs="Times New Roman"/>
              <w:noProof/>
            </w:rPr>
            <w:t>(43)</w:t>
          </w:r>
          <w:r w:rsidR="001E2D46" w:rsidRPr="00102649">
            <w:rPr>
              <w:rFonts w:cs="Times New Roman"/>
            </w:rPr>
            <w:fldChar w:fldCharType="end"/>
          </w:r>
        </w:sdtContent>
      </w:sdt>
    </w:p>
    <w:p w14:paraId="1623CDDC" w14:textId="606B6714" w:rsidR="00D30904" w:rsidRPr="00102649" w:rsidRDefault="00D868FD" w:rsidP="00F12A4C">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sdt>
        <w:sdtPr>
          <w:rPr>
            <w:rFonts w:cs="Times New Roman"/>
          </w:rPr>
          <w:id w:val="-497962545"/>
          <w:citation/>
        </w:sdtPr>
        <w:sdtContent>
          <w:r w:rsidR="001E2D46" w:rsidRPr="00102649">
            <w:rPr>
              <w:rFonts w:cs="Times New Roman"/>
            </w:rPr>
            <w:fldChar w:fldCharType="begin"/>
          </w:r>
          <w:r w:rsidR="001E2D46" w:rsidRPr="00102649">
            <w:rPr>
              <w:rFonts w:cs="Times New Roman"/>
            </w:rPr>
            <w:instrText xml:space="preserve"> CITATION TEC15 \l 9226 </w:instrText>
          </w:r>
          <w:r w:rsidR="001E2D46" w:rsidRPr="00102649">
            <w:rPr>
              <w:rFonts w:cs="Times New Roman"/>
            </w:rPr>
            <w:fldChar w:fldCharType="separate"/>
          </w:r>
          <w:r w:rsidR="00643776" w:rsidRPr="00643776">
            <w:rPr>
              <w:rFonts w:cs="Times New Roman"/>
              <w:noProof/>
            </w:rPr>
            <w:t>(43)</w:t>
          </w:r>
          <w:r w:rsidR="001E2D46" w:rsidRPr="00102649">
            <w:rPr>
              <w:rFonts w:cs="Times New Roman"/>
            </w:rPr>
            <w:fldChar w:fldCharType="end"/>
          </w:r>
        </w:sdtContent>
      </w:sdt>
    </w:p>
    <w:p w14:paraId="769D1C74" w14:textId="64D35ACD" w:rsidR="00D30904" w:rsidRPr="00102649" w:rsidRDefault="00D868FD" w:rsidP="00F12A4C">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sdt>
        <w:sdtPr>
          <w:rPr>
            <w:rFonts w:cs="Times New Roman"/>
          </w:rPr>
          <w:id w:val="1613863094"/>
          <w:citation/>
        </w:sdtPr>
        <w:sdtContent>
          <w:r w:rsidR="00E41122" w:rsidRPr="00102649">
            <w:rPr>
              <w:rFonts w:cs="Times New Roman"/>
            </w:rPr>
            <w:fldChar w:fldCharType="begin"/>
          </w:r>
          <w:r w:rsidR="00E41122" w:rsidRPr="00102649">
            <w:rPr>
              <w:rFonts w:cs="Times New Roman"/>
            </w:rPr>
            <w:instrText xml:space="preserve"> CITATION TEC15 \l 9226 </w:instrText>
          </w:r>
          <w:r w:rsidR="00E41122" w:rsidRPr="00102649">
            <w:rPr>
              <w:rFonts w:cs="Times New Roman"/>
            </w:rPr>
            <w:fldChar w:fldCharType="separate"/>
          </w:r>
          <w:r w:rsidR="00643776" w:rsidRPr="00643776">
            <w:rPr>
              <w:rFonts w:cs="Times New Roman"/>
              <w:noProof/>
            </w:rPr>
            <w:t>(43)</w:t>
          </w:r>
          <w:r w:rsidR="00E41122" w:rsidRPr="00102649">
            <w:rPr>
              <w:rFonts w:cs="Times New Roman"/>
            </w:rPr>
            <w:fldChar w:fldCharType="end"/>
          </w:r>
        </w:sdtContent>
      </w:sdt>
    </w:p>
    <w:p w14:paraId="29E72F99" w14:textId="2660CF11" w:rsidR="004A0580" w:rsidRPr="004A0580" w:rsidRDefault="004A0580" w:rsidP="00F12A4C">
      <w:pPr>
        <w:pStyle w:val="Incontec"/>
        <w:rPr>
          <w:rFonts w:cs="Times New Roman"/>
          <w:i/>
        </w:rPr>
      </w:pPr>
      <w:r w:rsidRPr="004A0580">
        <w:rPr>
          <w:rFonts w:cs="Times New Roman"/>
          <w:i/>
        </w:rPr>
        <w:t>Análisis demanda Educativa población con L.C</w:t>
      </w:r>
    </w:p>
    <w:p w14:paraId="04597C70" w14:textId="4FCE4EFC" w:rsidR="00D30904" w:rsidRPr="00102649" w:rsidRDefault="00D868FD" w:rsidP="00F12A4C">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68460B1F" w14:textId="7F32425B" w:rsidR="00613C0F" w:rsidRPr="00102649" w:rsidRDefault="00613C0F" w:rsidP="00F12A4C">
      <w:pPr>
        <w:pStyle w:val="Incontec"/>
        <w:rPr>
          <w:rFonts w:cs="Times New Roman"/>
        </w:rPr>
      </w:pPr>
      <w:r w:rsidRPr="00102649">
        <w:rPr>
          <w:rFonts w:cs="Times New Roman"/>
        </w:rPr>
        <w:t xml:space="preserve">En cuanto a cifras de la población con </w:t>
      </w:r>
      <w:r w:rsidR="00192E49" w:rsidRPr="00102649">
        <w:rPr>
          <w:rFonts w:cs="Times New Roman"/>
        </w:rPr>
        <w:t>Limitaciones Cognitivas</w:t>
      </w:r>
      <w:r w:rsidRPr="00102649">
        <w:rPr>
          <w:rFonts w:cs="Times New Roman"/>
        </w:rPr>
        <w:t xml:space="preserve"> se encuentra que cerca de </w:t>
      </w:r>
      <w:r w:rsidRPr="00102649">
        <w:rPr>
          <w:rFonts w:cs="Times New Roman"/>
          <w:b/>
        </w:rPr>
        <w:t>14.205</w:t>
      </w:r>
      <w:r w:rsidRPr="00102649">
        <w:rPr>
          <w:rStyle w:val="Refdenotaalpie"/>
          <w:rFonts w:cs="Times New Roman"/>
          <w:b/>
        </w:rPr>
        <w:footnoteReference w:id="5"/>
      </w:r>
      <w:r w:rsidRPr="00102649">
        <w:rPr>
          <w:rFonts w:cs="Times New Roman"/>
        </w:rPr>
        <w:t xml:space="preserve"> personas de las más de 315.000 personas en condición de </w:t>
      </w:r>
      <w:r w:rsidR="00192E49" w:rsidRPr="00102649">
        <w:rPr>
          <w:rFonts w:cs="Times New Roman"/>
        </w:rPr>
        <w:t>Limitaciones Cognitivas</w:t>
      </w:r>
      <w:r w:rsidRPr="00102649">
        <w:rPr>
          <w:rFonts w:cs="Times New Roman"/>
        </w:rPr>
        <w:t xml:space="preserve"> residen en la ciudad de Bogotá. </w:t>
      </w:r>
    </w:p>
    <w:p w14:paraId="622590D5" w14:textId="1F680230" w:rsidR="00613C0F" w:rsidRPr="00102649" w:rsidRDefault="00613C0F" w:rsidP="00F12A4C">
      <w:pPr>
        <w:pStyle w:val="Incontec"/>
        <w:rPr>
          <w:rFonts w:cs="Times New Roman"/>
        </w:rPr>
      </w:pPr>
      <w:r w:rsidRPr="00102649">
        <w:rPr>
          <w:rFonts w:cs="Times New Roman"/>
        </w:rPr>
        <w:t xml:space="preserve">Al hacer un análisis sobre sector de la educación, la Secretaría de Educación Distrital indica </w:t>
      </w:r>
      <w:r w:rsidR="001C7BB2" w:rsidRPr="00102649">
        <w:rPr>
          <w:rFonts w:cs="Times New Roman"/>
        </w:rPr>
        <w:t>que,</w:t>
      </w:r>
      <w:r w:rsidRPr="00102649">
        <w:rPr>
          <w:rFonts w:cs="Times New Roman"/>
        </w:rPr>
        <w:t xml:space="preserve"> para mayo de 2005, en Bogotá había 7147 estudiantes con discapacidad con edades comprendidas entre los 5 y 24 años, matriculados en Instituciones Educativas Distritales, de los cuales </w:t>
      </w:r>
      <w:r w:rsidRPr="00102649">
        <w:rPr>
          <w:rFonts w:cs="Times New Roman"/>
          <w:b/>
          <w:color w:val="auto"/>
        </w:rPr>
        <w:t>2976</w:t>
      </w:r>
      <w:r w:rsidRPr="00102649">
        <w:rPr>
          <w:rFonts w:cs="Times New Roman"/>
        </w:rPr>
        <w:t xml:space="preserve"> estaban caracterizados con “</w:t>
      </w:r>
      <w:r w:rsidR="00192E49" w:rsidRPr="00102649">
        <w:rPr>
          <w:rFonts w:cs="Times New Roman"/>
        </w:rPr>
        <w:t>Limitaciones Cognitivas</w:t>
      </w:r>
      <w:r w:rsidR="001C7BB2" w:rsidRPr="00102649">
        <w:rPr>
          <w:rFonts w:cs="Times New Roman"/>
        </w:rPr>
        <w:t>” y 100 de ellos con “S</w:t>
      </w:r>
      <w:r w:rsidRPr="00102649">
        <w:rPr>
          <w:rFonts w:cs="Times New Roman"/>
        </w:rPr>
        <w:t>índrome de Down</w:t>
      </w:r>
      <w:r w:rsidR="001C7BB2" w:rsidRPr="00102649">
        <w:rPr>
          <w:rFonts w:cs="Times New Roman"/>
        </w:rPr>
        <w:t>”</w:t>
      </w:r>
      <w:r w:rsidRPr="00102649">
        <w:rPr>
          <w:rFonts w:cs="Times New Roman"/>
        </w:rPr>
        <w:t xml:space="preserve">. </w:t>
      </w:r>
      <w:sdt>
        <w:sdtPr>
          <w:rPr>
            <w:rFonts w:cs="Times New Roman"/>
          </w:rPr>
          <w:id w:val="-1352340027"/>
          <w:citation/>
        </w:sdtPr>
        <w:sdtContent>
          <w:r w:rsidRPr="00102649">
            <w:rPr>
              <w:rFonts w:cs="Times New Roman"/>
            </w:rPr>
            <w:fldChar w:fldCharType="begin"/>
          </w:r>
          <w:r w:rsidRPr="00102649">
            <w:rPr>
              <w:rFonts w:cs="Times New Roman"/>
            </w:rPr>
            <w:instrText xml:space="preserve"> CITATION Car16 \l 9226 </w:instrText>
          </w:r>
          <w:r w:rsidRPr="00102649">
            <w:rPr>
              <w:rFonts w:cs="Times New Roman"/>
            </w:rPr>
            <w:fldChar w:fldCharType="separate"/>
          </w:r>
          <w:r w:rsidR="00643776" w:rsidRPr="00643776">
            <w:rPr>
              <w:rFonts w:cs="Times New Roman"/>
              <w:noProof/>
            </w:rPr>
            <w:t>(44)</w:t>
          </w:r>
          <w:r w:rsidRPr="00102649">
            <w:rPr>
              <w:rFonts w:cs="Times New Roman"/>
            </w:rPr>
            <w:fldChar w:fldCharType="end"/>
          </w:r>
        </w:sdtContent>
      </w:sdt>
      <w:r w:rsidRPr="00102649">
        <w:rPr>
          <w:rFonts w:cs="Times New Roman"/>
        </w:rPr>
        <w:t xml:space="preserve"> </w:t>
      </w:r>
    </w:p>
    <w:p w14:paraId="56321CC9" w14:textId="5A75AE5A" w:rsidR="00613C0F" w:rsidRPr="00102649" w:rsidRDefault="00613C0F" w:rsidP="00F12A4C">
      <w:pPr>
        <w:pStyle w:val="Incontec"/>
        <w:rPr>
          <w:rFonts w:cs="Times New Roman"/>
        </w:rPr>
      </w:pPr>
      <w:r w:rsidRPr="00102649">
        <w:rPr>
          <w:rFonts w:cs="Times New Roman"/>
        </w:rPr>
        <w:lastRenderedPageBreak/>
        <w:t xml:space="preserve">Estas cifras nos indican que cerca de un 21% de la población en condición de </w:t>
      </w:r>
      <w:r w:rsidR="00192E49" w:rsidRPr="00102649">
        <w:rPr>
          <w:rFonts w:cs="Times New Roman"/>
        </w:rPr>
        <w:t>Limitaciones Cognitivas</w:t>
      </w:r>
      <w:r w:rsidRPr="00102649">
        <w:rPr>
          <w:rFonts w:cs="Times New Roman"/>
        </w:rPr>
        <w:t xml:space="preserve"> está recibiendo algún tipo de apoyo en el proceso de satisfacer esas necesidades educativas especiales. </w:t>
      </w:r>
    </w:p>
    <w:p w14:paraId="7807968C" w14:textId="66339C2E" w:rsidR="00D30904" w:rsidRPr="00102649" w:rsidRDefault="00D868FD" w:rsidP="00F12A4C">
      <w:pPr>
        <w:pStyle w:val="Incontec"/>
        <w:rPr>
          <w:rFonts w:cs="Times New Roman"/>
        </w:rPr>
      </w:pPr>
      <w:r w:rsidRPr="00102649">
        <w:rPr>
          <w:rFonts w:cs="Times New Roman"/>
        </w:rPr>
        <w:t xml:space="preserve">Dado que la idea de negocio está dirigida a sectores de mercado como familias que presenten en su nicho familiar una persona con </w:t>
      </w:r>
      <w:r w:rsidR="000A0072" w:rsidRPr="00102649">
        <w:rPr>
          <w:rFonts w:cs="Times New Roman"/>
        </w:rPr>
        <w:t>Limitación</w:t>
      </w:r>
      <w:r w:rsidR="00192E49" w:rsidRPr="00102649">
        <w:rPr>
          <w:rFonts w:cs="Times New Roman"/>
        </w:rPr>
        <w:t xml:space="preserve"> Cognitiva</w:t>
      </w:r>
      <w:r w:rsidRPr="00102649">
        <w:rPr>
          <w:rFonts w:cs="Times New Roman"/>
        </w:rPr>
        <w:t xml:space="preserve">, las mismas personas que presentan la </w:t>
      </w:r>
      <w:r w:rsidR="000A0072" w:rsidRPr="00102649">
        <w:rPr>
          <w:rFonts w:cs="Times New Roman"/>
        </w:rPr>
        <w:t>Limitación</w:t>
      </w:r>
      <w:r w:rsidR="00192E49" w:rsidRPr="00102649">
        <w:rPr>
          <w:rFonts w:cs="Times New Roman"/>
        </w:rPr>
        <w:t xml:space="preserve"> Cognitiva</w:t>
      </w:r>
      <w:r w:rsidRPr="00102649">
        <w:rPr>
          <w:rFonts w:cs="Times New Roman"/>
        </w:rPr>
        <w:t xml:space="preserve"> y finalmente Instituciones </w:t>
      </w:r>
      <w:r w:rsidR="004A0580">
        <w:rPr>
          <w:rFonts w:cs="Times New Roman"/>
        </w:rPr>
        <w:t>privadas</w:t>
      </w:r>
      <w:r w:rsidRPr="00102649">
        <w:rPr>
          <w:rFonts w:cs="Times New Roman"/>
        </w:rPr>
        <w:t xml:space="preserve"> </w:t>
      </w:r>
      <w:r w:rsidR="004A0580">
        <w:rPr>
          <w:rFonts w:cs="Times New Roman"/>
        </w:rPr>
        <w:t>en las cuales tengan como objetivo social trabajar</w:t>
      </w:r>
      <w:r w:rsidRPr="00102649">
        <w:rPr>
          <w:rFonts w:cs="Times New Roman"/>
        </w:rPr>
        <w:t xml:space="preserve"> en proyectos para personas con </w:t>
      </w:r>
      <w:r w:rsidR="004A0580">
        <w:rPr>
          <w:rFonts w:cs="Times New Roman"/>
        </w:rPr>
        <w:t>Limitaciones.</w:t>
      </w:r>
      <w:r w:rsidRPr="00102649">
        <w:rPr>
          <w:rFonts w:cs="Times New Roman"/>
        </w:rPr>
        <w:t xml:space="preserve"> se tendrá que tener en cuenta  la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para  los dos primeros segmentos del mercado y para el sector gubernamental se tendrían en cuenta la venta de la propiedad intelectual de aplicación lo cual aumentaría el valor del producto. Por último los proveedores de servicios de venta de aplicaciones como App Store y Play Store, estas variables (sector del mercado, costo, proveedores) nos permitirán analizar el comportamiento de nuestro producto en el mercado.</w:t>
      </w:r>
    </w:p>
    <w:p w14:paraId="56276C19" w14:textId="77777777" w:rsidR="00D30904" w:rsidRPr="00102649" w:rsidRDefault="00D30904" w:rsidP="00F12A4C">
      <w:pPr>
        <w:pStyle w:val="Incontec"/>
        <w:rPr>
          <w:rFonts w:cs="Times New Roman"/>
        </w:rPr>
      </w:pPr>
    </w:p>
    <w:p w14:paraId="0E2AAA55" w14:textId="68658962" w:rsidR="00D30904" w:rsidRDefault="0057135C" w:rsidP="00B43D6F">
      <w:pPr>
        <w:pStyle w:val="Incontec"/>
        <w:numPr>
          <w:ilvl w:val="2"/>
          <w:numId w:val="1"/>
        </w:numPr>
        <w:outlineLvl w:val="2"/>
        <w:rPr>
          <w:rFonts w:cs="Times New Roman"/>
          <w:szCs w:val="28"/>
        </w:rPr>
      </w:pPr>
      <w:bookmarkStart w:id="449" w:name="_17dp8vu" w:colFirst="0" w:colLast="0"/>
      <w:bookmarkStart w:id="450" w:name="_Ref467493439"/>
      <w:bookmarkStart w:id="451" w:name="_Ref467493474"/>
      <w:bookmarkStart w:id="452" w:name="_Ref467493476"/>
      <w:bookmarkStart w:id="453" w:name="_Ref467639396"/>
      <w:bookmarkStart w:id="454" w:name="_Toc474915016"/>
      <w:bookmarkEnd w:id="449"/>
      <w:r w:rsidRPr="0057135C">
        <w:rPr>
          <w:rFonts w:cs="Times New Roman"/>
          <w:szCs w:val="28"/>
        </w:rPr>
        <w:t xml:space="preserve">Análisis de la Competencia </w:t>
      </w:r>
      <w:r>
        <w:rPr>
          <w:rFonts w:cs="Times New Roman"/>
          <w:szCs w:val="28"/>
        </w:rPr>
        <w:t>–</w:t>
      </w:r>
      <w:r w:rsidRPr="0057135C">
        <w:rPr>
          <w:rFonts w:cs="Times New Roman"/>
          <w:szCs w:val="28"/>
        </w:rPr>
        <w:t xml:space="preserve"> </w:t>
      </w:r>
      <w:r w:rsidR="00D868FD" w:rsidRPr="0057135C">
        <w:rPr>
          <w:rFonts w:cs="Times New Roman"/>
          <w:szCs w:val="28"/>
        </w:rPr>
        <w:t>Oferta</w:t>
      </w:r>
      <w:r>
        <w:rPr>
          <w:rFonts w:cs="Times New Roman"/>
          <w:szCs w:val="28"/>
        </w:rPr>
        <w:t xml:space="preserve"> disponible en el Mercado</w:t>
      </w:r>
      <w:r w:rsidR="00C96A61" w:rsidRPr="0057135C">
        <w:rPr>
          <w:rFonts w:cs="Times New Roman"/>
          <w:szCs w:val="28"/>
        </w:rPr>
        <w:t>.</w:t>
      </w:r>
      <w:bookmarkEnd w:id="450"/>
      <w:bookmarkEnd w:id="451"/>
      <w:bookmarkEnd w:id="452"/>
      <w:bookmarkEnd w:id="453"/>
      <w:bookmarkEnd w:id="454"/>
    </w:p>
    <w:p w14:paraId="26EAA1A9" w14:textId="77777777" w:rsidR="0057135C" w:rsidRDefault="0057135C" w:rsidP="0057135C"/>
    <w:p w14:paraId="0186B9DC" w14:textId="77777777" w:rsidR="0057135C" w:rsidRPr="00102649" w:rsidRDefault="0057135C" w:rsidP="0057135C">
      <w:pPr>
        <w:pStyle w:val="Incontec"/>
        <w:ind w:firstLine="720"/>
        <w:rPr>
          <w:rFonts w:cs="Times New Roman"/>
          <w:sz w:val="28"/>
          <w:szCs w:val="28"/>
        </w:rPr>
      </w:pPr>
      <w:r w:rsidRPr="0057135C">
        <w:rPr>
          <w:rFonts w:cs="Times New Roman"/>
          <w:b/>
          <w:i/>
          <w:szCs w:val="28"/>
        </w:rPr>
        <w:t>Análisis de la competencia</w:t>
      </w:r>
      <w:r w:rsidRPr="00102649">
        <w:rPr>
          <w:rFonts w:cs="Times New Roman"/>
          <w:sz w:val="28"/>
          <w:szCs w:val="28"/>
        </w:rPr>
        <w:t>.</w:t>
      </w:r>
    </w:p>
    <w:p w14:paraId="2894E02D" w14:textId="77777777" w:rsidR="0057135C" w:rsidRPr="00102649" w:rsidRDefault="0057135C" w:rsidP="0057135C">
      <w:pPr>
        <w:pStyle w:val="Incontec"/>
      </w:pPr>
    </w:p>
    <w:p w14:paraId="7268DB1D" w14:textId="5BE8679A" w:rsidR="0057135C" w:rsidRPr="00102649" w:rsidRDefault="0057135C" w:rsidP="0057135C">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tienen  relación con el sector de actividades informáticas, como se muestra en la Figura </w:t>
      </w:r>
      <w:r w:rsidR="00DD1C2C">
        <w:rPr>
          <w:rFonts w:cs="Times New Roman"/>
        </w:rPr>
        <w:t>5-1</w:t>
      </w:r>
      <w:r w:rsidR="004A0580">
        <w:rPr>
          <w:rFonts w:cs="Times New Roman"/>
        </w:rPr>
        <w:t>5</w:t>
      </w:r>
      <w:r w:rsidRPr="00102649">
        <w:rPr>
          <w:rFonts w:cs="Times New Roman"/>
        </w:rPr>
        <w:t>.</w:t>
      </w:r>
    </w:p>
    <w:p w14:paraId="3BAAD8CA" w14:textId="77777777" w:rsidR="0057135C" w:rsidRPr="00102649" w:rsidRDefault="0057135C" w:rsidP="0057135C">
      <w:pPr>
        <w:pStyle w:val="Incontec"/>
        <w:rPr>
          <w:rFonts w:cs="Times New Roman"/>
        </w:rPr>
      </w:pPr>
      <w:r w:rsidRPr="00102649">
        <w:rPr>
          <w:rFonts w:cs="Times New Roman"/>
          <w:noProof/>
          <w:lang w:val="es-ES" w:eastAsia="es-ES"/>
        </w:rPr>
        <w:lastRenderedPageBreak/>
        <w:drawing>
          <wp:inline distT="0" distB="0" distL="0" distR="0" wp14:anchorId="3C961CDB" wp14:editId="59B2842B">
            <wp:extent cx="5612130" cy="3728852"/>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4"/>
                    <a:srcRect b="1040"/>
                    <a:stretch>
                      <a:fillRect/>
                    </a:stretch>
                  </pic:blipFill>
                  <pic:spPr>
                    <a:xfrm>
                      <a:off x="0" y="0"/>
                      <a:ext cx="5612130" cy="3728852"/>
                    </a:xfrm>
                    <a:prstGeom prst="rect">
                      <a:avLst/>
                    </a:prstGeom>
                    <a:ln/>
                  </pic:spPr>
                </pic:pic>
              </a:graphicData>
            </a:graphic>
          </wp:inline>
        </w:drawing>
      </w:r>
    </w:p>
    <w:p w14:paraId="244B992C" w14:textId="0E3E6B14" w:rsidR="0057135C" w:rsidRPr="0057135C" w:rsidRDefault="0057135C" w:rsidP="0057135C">
      <w:pPr>
        <w:pStyle w:val="Incontec"/>
        <w:rPr>
          <w:rFonts w:cs="Times New Roman"/>
          <w:sz w:val="22"/>
        </w:rPr>
      </w:pPr>
      <w:r w:rsidRPr="0057135C">
        <w:rPr>
          <w:rFonts w:cs="Times New Roman"/>
          <w:b/>
          <w:i/>
          <w:sz w:val="22"/>
        </w:rPr>
        <w:t>Figura 5-1</w:t>
      </w:r>
      <w:r w:rsidR="004A0580">
        <w:rPr>
          <w:rFonts w:cs="Times New Roman"/>
          <w:b/>
          <w:i/>
          <w:sz w:val="22"/>
        </w:rPr>
        <w:t>5</w:t>
      </w:r>
      <w:r w:rsidRPr="0057135C">
        <w:rPr>
          <w:rFonts w:cs="Times New Roman"/>
          <w:sz w:val="22"/>
        </w:rPr>
        <w:t xml:space="preserve">. Empresas encuestadas por Codigo CIIU. Fuente </w:t>
      </w:r>
      <w:sdt>
        <w:sdtPr>
          <w:rPr>
            <w:rFonts w:cs="Times New Roman"/>
            <w:sz w:val="22"/>
          </w:rPr>
          <w:id w:val="2115633164"/>
          <w:citation/>
        </w:sdt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643776" w:rsidRPr="00643776">
            <w:rPr>
              <w:rFonts w:cs="Times New Roman"/>
              <w:noProof/>
              <w:sz w:val="22"/>
            </w:rPr>
            <w:t>(45)</w:t>
          </w:r>
          <w:r w:rsidRPr="0057135C">
            <w:rPr>
              <w:rFonts w:cs="Times New Roman"/>
              <w:sz w:val="22"/>
            </w:rPr>
            <w:fldChar w:fldCharType="end"/>
          </w:r>
        </w:sdtContent>
      </w:sdt>
      <w:r w:rsidRPr="0057135C">
        <w:rPr>
          <w:rFonts w:cs="Times New Roman"/>
          <w:sz w:val="22"/>
        </w:rPr>
        <w:t>.</w:t>
      </w:r>
    </w:p>
    <w:p w14:paraId="47811EC9" w14:textId="6C531A7B" w:rsidR="0057135C" w:rsidRPr="00102649" w:rsidRDefault="0057135C" w:rsidP="0057135C">
      <w:pPr>
        <w:pStyle w:val="Incontec"/>
        <w:rPr>
          <w:rFonts w:cs="Times New Roman"/>
        </w:rPr>
      </w:pPr>
      <w:r w:rsidRPr="00102649">
        <w:rPr>
          <w:rFonts w:cs="Times New Roman"/>
        </w:rPr>
        <w:t xml:space="preserve">Por lo cual es de vital importancia analizar el sector de las empresas catalogadas bajo el código CIIU K7220 , </w:t>
      </w:r>
      <w:r w:rsidR="004A0580">
        <w:rPr>
          <w:rFonts w:cs="Times New Roman"/>
        </w:rPr>
        <w:t>donde encontraríamos los principales competidores para nuestro</w:t>
      </w:r>
      <w:r w:rsidRPr="00102649">
        <w:rPr>
          <w:rFonts w:cs="Times New Roman"/>
        </w:rPr>
        <w:t xml:space="preserve"> </w:t>
      </w:r>
      <w:r w:rsidR="004A0580">
        <w:rPr>
          <w:rFonts w:cs="Times New Roman"/>
        </w:rPr>
        <w:t>producto</w:t>
      </w:r>
      <w:r w:rsidRPr="00102649">
        <w:rPr>
          <w:rFonts w:cs="Times New Roman"/>
        </w:rPr>
        <w:t xml:space="preserve">. De estas 765 empresas cerca de 478 (Figura </w:t>
      </w:r>
      <w:r w:rsidR="00DD1C2C">
        <w:rPr>
          <w:rFonts w:cs="Times New Roman"/>
        </w:rPr>
        <w:t>5-1</w:t>
      </w:r>
      <w:r w:rsidR="003D6975">
        <w:rPr>
          <w:rFonts w:cs="Times New Roman"/>
        </w:rPr>
        <w:t>6</w:t>
      </w:r>
      <w:r w:rsidRPr="00102649">
        <w:rPr>
          <w:rFonts w:cs="Times New Roman"/>
        </w:rPr>
        <w:t xml:space="preserve">) son las principales competidoras directas ya que se encuentran en la región donde pretende entrar a competir la empresa. </w:t>
      </w:r>
    </w:p>
    <w:p w14:paraId="3F86DCFD" w14:textId="77777777" w:rsidR="0057135C" w:rsidRPr="00102649" w:rsidRDefault="0057135C" w:rsidP="0057135C">
      <w:pPr>
        <w:pStyle w:val="Incontec"/>
        <w:rPr>
          <w:rFonts w:cs="Times New Roman"/>
        </w:rPr>
      </w:pPr>
      <w:r w:rsidRPr="00102649">
        <w:rPr>
          <w:rFonts w:cs="Times New Roman"/>
          <w:noProof/>
          <w:lang w:val="es-ES" w:eastAsia="es-ES"/>
        </w:rPr>
        <w:drawing>
          <wp:inline distT="0" distB="0" distL="0" distR="0" wp14:anchorId="0A9A55DC" wp14:editId="30854FB9">
            <wp:extent cx="5612130" cy="2031365"/>
            <wp:effectExtent l="0" t="0" r="0" b="0"/>
            <wp:docPr id="6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45"/>
                    <a:srcRect/>
                    <a:stretch>
                      <a:fillRect/>
                    </a:stretch>
                  </pic:blipFill>
                  <pic:spPr>
                    <a:xfrm>
                      <a:off x="0" y="0"/>
                      <a:ext cx="5612130" cy="2031365"/>
                    </a:xfrm>
                    <a:prstGeom prst="rect">
                      <a:avLst/>
                    </a:prstGeom>
                    <a:ln/>
                  </pic:spPr>
                </pic:pic>
              </a:graphicData>
            </a:graphic>
          </wp:inline>
        </w:drawing>
      </w:r>
    </w:p>
    <w:p w14:paraId="33D8A9D5" w14:textId="7DD2A855" w:rsidR="0057135C" w:rsidRPr="0057135C" w:rsidRDefault="0057135C" w:rsidP="0057135C">
      <w:pPr>
        <w:pStyle w:val="Incontec"/>
        <w:rPr>
          <w:rFonts w:cs="Times New Roman"/>
          <w:sz w:val="22"/>
        </w:rPr>
      </w:pPr>
      <w:r w:rsidRPr="0057135C">
        <w:rPr>
          <w:rFonts w:cs="Times New Roman"/>
          <w:b/>
          <w:i/>
          <w:sz w:val="22"/>
        </w:rPr>
        <w:t>Figura 5-1</w:t>
      </w:r>
      <w:r w:rsidR="003D6975">
        <w:rPr>
          <w:rFonts w:cs="Times New Roman"/>
          <w:b/>
          <w:i/>
          <w:sz w:val="22"/>
        </w:rPr>
        <w:t>6</w:t>
      </w:r>
      <w:r w:rsidRPr="0057135C">
        <w:rPr>
          <w:rFonts w:cs="Times New Roman"/>
          <w:sz w:val="22"/>
        </w:rPr>
        <w:t xml:space="preserve">. Empresas encuestadas por código CIUU y Región. Fuente </w:t>
      </w:r>
      <w:sdt>
        <w:sdtPr>
          <w:rPr>
            <w:rFonts w:cs="Times New Roman"/>
            <w:sz w:val="22"/>
          </w:rPr>
          <w:id w:val="1535151959"/>
          <w:citation/>
        </w:sdt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643776" w:rsidRPr="00643776">
            <w:rPr>
              <w:rFonts w:cs="Times New Roman"/>
              <w:noProof/>
              <w:sz w:val="22"/>
            </w:rPr>
            <w:t>(45)</w:t>
          </w:r>
          <w:r w:rsidRPr="0057135C">
            <w:rPr>
              <w:rFonts w:cs="Times New Roman"/>
              <w:sz w:val="22"/>
            </w:rPr>
            <w:fldChar w:fldCharType="end"/>
          </w:r>
        </w:sdtContent>
      </w:sdt>
      <w:r w:rsidRPr="0057135C">
        <w:rPr>
          <w:rFonts w:cs="Times New Roman"/>
          <w:sz w:val="22"/>
        </w:rPr>
        <w:t>.</w:t>
      </w:r>
    </w:p>
    <w:p w14:paraId="5D3C9D43" w14:textId="77777777" w:rsidR="0057135C" w:rsidRPr="00102649" w:rsidRDefault="0057135C" w:rsidP="0057135C">
      <w:pPr>
        <w:pStyle w:val="Incontec"/>
        <w:rPr>
          <w:rFonts w:cs="Times New Roman"/>
        </w:rPr>
      </w:pPr>
      <w:r w:rsidRPr="00102649">
        <w:rPr>
          <w:rFonts w:cs="Times New Roman"/>
        </w:rPr>
        <w:lastRenderedPageBreak/>
        <w:t>Cabe destacar que la región de Cundinamarca es una de las 6 regiones que se han identificado como regiones con potencial de desarrollo en la industria de “clusters”</w:t>
      </w:r>
    </w:p>
    <w:p w14:paraId="7969EA54" w14:textId="77777777" w:rsidR="0057135C" w:rsidRPr="00102649" w:rsidRDefault="0057135C" w:rsidP="0057135C">
      <w:pPr>
        <w:pStyle w:val="Incontec"/>
        <w:rPr>
          <w:rFonts w:cs="Times New Roman"/>
        </w:rPr>
      </w:pPr>
      <w:r w:rsidRPr="00102649">
        <w:rPr>
          <w:rFonts w:cs="Times New Roman"/>
          <w:noProof/>
          <w:lang w:val="es-ES" w:eastAsia="es-ES"/>
        </w:rPr>
        <w:drawing>
          <wp:inline distT="0" distB="0" distL="0" distR="0" wp14:anchorId="718FD063" wp14:editId="0550277B">
            <wp:extent cx="5429250" cy="4410075"/>
            <wp:effectExtent l="0" t="0" r="0" b="0"/>
            <wp:docPr id="67"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46"/>
                    <a:srcRect/>
                    <a:stretch>
                      <a:fillRect/>
                    </a:stretch>
                  </pic:blipFill>
                  <pic:spPr>
                    <a:xfrm>
                      <a:off x="0" y="0"/>
                      <a:ext cx="5429250" cy="4410075"/>
                    </a:xfrm>
                    <a:prstGeom prst="rect">
                      <a:avLst/>
                    </a:prstGeom>
                    <a:ln/>
                  </pic:spPr>
                </pic:pic>
              </a:graphicData>
            </a:graphic>
          </wp:inline>
        </w:drawing>
      </w:r>
    </w:p>
    <w:p w14:paraId="6F4F944B" w14:textId="68D30AA9" w:rsidR="0057135C" w:rsidRPr="0057135C" w:rsidRDefault="0057135C" w:rsidP="0057135C">
      <w:pPr>
        <w:pStyle w:val="Incontec"/>
        <w:rPr>
          <w:rFonts w:cs="Times New Roman"/>
          <w:sz w:val="22"/>
        </w:rPr>
      </w:pPr>
      <w:r w:rsidRPr="0057135C">
        <w:rPr>
          <w:rFonts w:cs="Times New Roman"/>
          <w:b/>
          <w:i/>
          <w:sz w:val="22"/>
        </w:rPr>
        <w:t>Figura 5-1</w:t>
      </w:r>
      <w:r w:rsidR="003D6975">
        <w:rPr>
          <w:rFonts w:cs="Times New Roman"/>
          <w:b/>
          <w:i/>
          <w:sz w:val="22"/>
        </w:rPr>
        <w:t>7</w:t>
      </w:r>
      <w:r w:rsidRPr="0057135C">
        <w:rPr>
          <w:rFonts w:cs="Times New Roman"/>
          <w:sz w:val="22"/>
        </w:rPr>
        <w:t xml:space="preserve">. </w:t>
      </w:r>
      <w:r w:rsidR="00DD1C2C" w:rsidRPr="0057135C">
        <w:rPr>
          <w:rFonts w:cs="Times New Roman"/>
          <w:sz w:val="22"/>
        </w:rPr>
        <w:t>Número</w:t>
      </w:r>
      <w:r w:rsidRPr="0057135C">
        <w:rPr>
          <w:rFonts w:cs="Times New Roman"/>
          <w:sz w:val="22"/>
        </w:rPr>
        <w:t xml:space="preserve"> de empresas por región. Fuente </w:t>
      </w:r>
      <w:sdt>
        <w:sdtPr>
          <w:rPr>
            <w:rFonts w:cs="Times New Roman"/>
            <w:sz w:val="22"/>
          </w:rPr>
          <w:id w:val="-975827266"/>
          <w:citation/>
        </w:sdt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643776" w:rsidRPr="00643776">
            <w:rPr>
              <w:rFonts w:cs="Times New Roman"/>
              <w:noProof/>
              <w:sz w:val="22"/>
            </w:rPr>
            <w:t>(45)</w:t>
          </w:r>
          <w:r w:rsidRPr="0057135C">
            <w:rPr>
              <w:rFonts w:cs="Times New Roman"/>
              <w:sz w:val="22"/>
            </w:rPr>
            <w:fldChar w:fldCharType="end"/>
          </w:r>
        </w:sdtContent>
      </w:sdt>
    </w:p>
    <w:p w14:paraId="5AF90425" w14:textId="77777777" w:rsidR="0057135C" w:rsidRPr="00102649" w:rsidRDefault="0057135C" w:rsidP="0057135C">
      <w:pPr>
        <w:pStyle w:val="Incontec"/>
        <w:rPr>
          <w:rFonts w:cs="Times New Roman"/>
        </w:rPr>
      </w:pPr>
    </w:p>
    <w:p w14:paraId="1E20E5DF" w14:textId="4FF7535D" w:rsidR="0057135C" w:rsidRPr="00102649" w:rsidRDefault="0057135C" w:rsidP="0057135C">
      <w:pPr>
        <w:pStyle w:val="Incontec"/>
        <w:rPr>
          <w:rFonts w:cs="Times New Roman"/>
        </w:rPr>
      </w:pPr>
      <w:r w:rsidRPr="00102649">
        <w:rPr>
          <w:rFonts w:cs="Times New Roman"/>
        </w:rPr>
        <w:t xml:space="preserve">Como </w:t>
      </w:r>
      <w:r w:rsidR="006859C7">
        <w:rPr>
          <w:rFonts w:cs="Times New Roman"/>
        </w:rPr>
        <w:t>IncluSoft</w:t>
      </w:r>
      <w:r w:rsidRPr="00102649">
        <w:rPr>
          <w:rFonts w:cs="Times New Roman"/>
        </w:rPr>
        <w:t xml:space="preserve"> desea ofrecer soluciones informáticas que puedan mejorar la calidad de vida de </w:t>
      </w:r>
      <w:r w:rsidR="006859C7">
        <w:rPr>
          <w:rFonts w:cs="Times New Roman"/>
        </w:rPr>
        <w:t>la población con limitaciones cognitivas</w:t>
      </w:r>
      <w:r w:rsidRPr="00102649">
        <w:rPr>
          <w:rFonts w:cs="Times New Roman"/>
        </w:rPr>
        <w:t xml:space="preserve"> </w:t>
      </w:r>
      <w:r w:rsidR="006859C7">
        <w:rPr>
          <w:rFonts w:cs="Times New Roman"/>
        </w:rPr>
        <w:t xml:space="preserve">se hizo necesario </w:t>
      </w:r>
      <w:r w:rsidRPr="00102649">
        <w:rPr>
          <w:rFonts w:cs="Times New Roman"/>
        </w:rPr>
        <w:t xml:space="preserve">identificar las empresas nacionales </w:t>
      </w:r>
      <w:r w:rsidR="006859C7">
        <w:rPr>
          <w:rFonts w:cs="Times New Roman"/>
        </w:rPr>
        <w:t>dedicadas</w:t>
      </w:r>
      <w:r w:rsidRPr="00102649">
        <w:rPr>
          <w:rFonts w:cs="Times New Roman"/>
        </w:rPr>
        <w:t xml:space="preserve"> a</w:t>
      </w:r>
      <w:r w:rsidR="006859C7">
        <w:rPr>
          <w:rFonts w:cs="Times New Roman"/>
        </w:rPr>
        <w:t>l</w:t>
      </w:r>
      <w:r w:rsidRPr="00102649">
        <w:rPr>
          <w:rFonts w:cs="Times New Roman"/>
        </w:rPr>
        <w:t xml:space="preserve"> desarrollar </w:t>
      </w:r>
      <w:r w:rsidR="006859C7">
        <w:rPr>
          <w:rFonts w:cs="Times New Roman"/>
        </w:rPr>
        <w:t xml:space="preserve">de </w:t>
      </w:r>
      <w:r w:rsidRPr="00102649">
        <w:rPr>
          <w:rFonts w:cs="Times New Roman"/>
        </w:rPr>
        <w:t xml:space="preserve">aplicaciones </w:t>
      </w:r>
      <w:r w:rsidR="006859C7">
        <w:rPr>
          <w:rFonts w:cs="Times New Roman"/>
        </w:rPr>
        <w:t xml:space="preserve">para esta población, se realizó un filtro en el cual se tuvieron variables como: desarrollo </w:t>
      </w:r>
      <w:r w:rsidRPr="00102649">
        <w:rPr>
          <w:rFonts w:cs="Times New Roman"/>
        </w:rPr>
        <w:t xml:space="preserve">a la medida, </w:t>
      </w:r>
      <w:r w:rsidR="006859C7">
        <w:rPr>
          <w:rFonts w:cs="Times New Roman"/>
        </w:rPr>
        <w:t>desarrollo de</w:t>
      </w:r>
      <w:r w:rsidRPr="00102649">
        <w:rPr>
          <w:rFonts w:cs="Times New Roman"/>
        </w:rPr>
        <w:t xml:space="preserve"> aplicaciones móviles, desarrollo de aplicaciones web, sistemas personales, e-learning </w:t>
      </w:r>
      <w:r>
        <w:rPr>
          <w:rFonts w:cs="Times New Roman"/>
        </w:rPr>
        <w:t>e</w:t>
      </w:r>
      <w:r w:rsidRPr="00102649">
        <w:rPr>
          <w:rFonts w:cs="Times New Roman"/>
        </w:rPr>
        <w:t xml:space="preserve"> institución académica logrando obtener los siguientes datos que </w:t>
      </w:r>
      <w:r w:rsidR="006859C7">
        <w:rPr>
          <w:rFonts w:cs="Times New Roman"/>
        </w:rPr>
        <w:t>permitieron</w:t>
      </w:r>
      <w:r w:rsidRPr="00102649">
        <w:rPr>
          <w:rFonts w:cs="Times New Roman"/>
        </w:rPr>
        <w:t xml:space="preserve"> </w:t>
      </w:r>
      <w:r w:rsidR="006859C7">
        <w:rPr>
          <w:rFonts w:cs="Times New Roman"/>
        </w:rPr>
        <w:t xml:space="preserve">dimensionar el </w:t>
      </w:r>
      <w:r w:rsidRPr="00102649">
        <w:rPr>
          <w:rFonts w:cs="Times New Roman"/>
        </w:rPr>
        <w:t>nivel de competencia en el mercado</w:t>
      </w:r>
      <w:r w:rsidR="006859C7">
        <w:rPr>
          <w:rFonts w:cs="Times New Roman"/>
        </w:rPr>
        <w:t xml:space="preserve"> de software</w:t>
      </w:r>
      <w:r w:rsidRPr="00102649">
        <w:rPr>
          <w:rFonts w:cs="Times New Roman"/>
        </w:rPr>
        <w:t xml:space="preserve">. En la figura </w:t>
      </w:r>
      <w:r w:rsidR="00DD1C2C">
        <w:rPr>
          <w:rFonts w:cs="Times New Roman"/>
        </w:rPr>
        <w:t>5-1</w:t>
      </w:r>
      <w:r w:rsidR="00575B69">
        <w:rPr>
          <w:rFonts w:cs="Times New Roman"/>
        </w:rPr>
        <w:t>8</w:t>
      </w:r>
      <w:r w:rsidRPr="00102649">
        <w:rPr>
          <w:rFonts w:cs="Times New Roman"/>
        </w:rPr>
        <w:t xml:space="preserve"> </w:t>
      </w:r>
      <w:r w:rsidR="006859C7">
        <w:rPr>
          <w:rFonts w:cs="Times New Roman"/>
        </w:rPr>
        <w:t>se logra identificar</w:t>
      </w:r>
      <w:r w:rsidRPr="00102649">
        <w:rPr>
          <w:rFonts w:cs="Times New Roman"/>
        </w:rPr>
        <w:t xml:space="preserve"> el número de empresas que se dedican a las líneas de negocio sobre las cuales pretende trabajar </w:t>
      </w:r>
      <w:r w:rsidR="006859C7">
        <w:rPr>
          <w:rFonts w:cs="Times New Roman"/>
        </w:rPr>
        <w:t>IncluSoft</w:t>
      </w:r>
      <w:r w:rsidRPr="00102649">
        <w:rPr>
          <w:rFonts w:cs="Times New Roman"/>
        </w:rPr>
        <w:t>.</w:t>
      </w:r>
    </w:p>
    <w:p w14:paraId="6F1F5B19" w14:textId="77777777" w:rsidR="0057135C" w:rsidRPr="00102649" w:rsidRDefault="0057135C" w:rsidP="0057135C">
      <w:pPr>
        <w:pStyle w:val="Incontec"/>
        <w:rPr>
          <w:rFonts w:cs="Times New Roman"/>
        </w:rPr>
      </w:pPr>
      <w:r w:rsidRPr="00102649">
        <w:rPr>
          <w:rFonts w:cs="Times New Roman"/>
          <w:noProof/>
          <w:lang w:val="es-ES" w:eastAsia="es-ES"/>
        </w:rPr>
        <w:lastRenderedPageBreak/>
        <w:drawing>
          <wp:inline distT="0" distB="0" distL="0" distR="0" wp14:anchorId="1AD903AE" wp14:editId="6F0740CB">
            <wp:extent cx="5612130" cy="4169410"/>
            <wp:effectExtent l="0" t="0" r="0" b="0"/>
            <wp:docPr id="6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5612130" cy="4169410"/>
                    </a:xfrm>
                    <a:prstGeom prst="rect">
                      <a:avLst/>
                    </a:prstGeom>
                    <a:ln/>
                  </pic:spPr>
                </pic:pic>
              </a:graphicData>
            </a:graphic>
          </wp:inline>
        </w:drawing>
      </w:r>
    </w:p>
    <w:p w14:paraId="20F6CC0A" w14:textId="77777777" w:rsidR="0057135C" w:rsidRPr="00102649" w:rsidRDefault="0057135C" w:rsidP="0057135C">
      <w:pPr>
        <w:pStyle w:val="Incontec"/>
        <w:rPr>
          <w:rFonts w:cs="Times New Roman"/>
        </w:rPr>
      </w:pPr>
      <w:r w:rsidRPr="00102649">
        <w:rPr>
          <w:rFonts w:cs="Times New Roman"/>
          <w:noProof/>
          <w:lang w:val="es-ES" w:eastAsia="es-ES"/>
        </w:rPr>
        <w:drawing>
          <wp:inline distT="0" distB="0" distL="0" distR="0" wp14:anchorId="451879A2" wp14:editId="044DA4E9">
            <wp:extent cx="5612130" cy="2279015"/>
            <wp:effectExtent l="0" t="0" r="0" b="0"/>
            <wp:docPr id="6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5612130" cy="2279015"/>
                    </a:xfrm>
                    <a:prstGeom prst="rect">
                      <a:avLst/>
                    </a:prstGeom>
                    <a:ln/>
                  </pic:spPr>
                </pic:pic>
              </a:graphicData>
            </a:graphic>
          </wp:inline>
        </w:drawing>
      </w:r>
    </w:p>
    <w:p w14:paraId="36FE5C26" w14:textId="38EC3AE9" w:rsidR="0057135C" w:rsidRPr="0057135C" w:rsidRDefault="0057135C" w:rsidP="0057135C">
      <w:pPr>
        <w:pStyle w:val="Incontec"/>
        <w:rPr>
          <w:rFonts w:cs="Times New Roman"/>
          <w:sz w:val="22"/>
        </w:rPr>
      </w:pPr>
      <w:r w:rsidRPr="0057135C">
        <w:rPr>
          <w:rFonts w:cs="Times New Roman"/>
          <w:b/>
          <w:sz w:val="22"/>
        </w:rPr>
        <w:t>Figura 5.1</w:t>
      </w:r>
      <w:r w:rsidR="00575B69">
        <w:rPr>
          <w:rFonts w:cs="Times New Roman"/>
          <w:b/>
          <w:sz w:val="22"/>
        </w:rPr>
        <w:t>8</w:t>
      </w:r>
      <w:r w:rsidRPr="0057135C">
        <w:rPr>
          <w:rFonts w:cs="Times New Roman"/>
          <w:sz w:val="22"/>
        </w:rPr>
        <w:t xml:space="preserve">. Líneas de negocio seleccionadas por número de empresas. Fuente </w:t>
      </w:r>
      <w:sdt>
        <w:sdtPr>
          <w:rPr>
            <w:rFonts w:cs="Times New Roman"/>
            <w:sz w:val="22"/>
          </w:rPr>
          <w:id w:val="-1322582112"/>
          <w:citation/>
        </w:sdt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643776" w:rsidRPr="00643776">
            <w:rPr>
              <w:rFonts w:cs="Times New Roman"/>
              <w:noProof/>
              <w:sz w:val="22"/>
            </w:rPr>
            <w:t>(45)</w:t>
          </w:r>
          <w:r w:rsidRPr="0057135C">
            <w:rPr>
              <w:rFonts w:cs="Times New Roman"/>
              <w:sz w:val="22"/>
            </w:rPr>
            <w:fldChar w:fldCharType="end"/>
          </w:r>
        </w:sdtContent>
      </w:sdt>
      <w:r w:rsidRPr="0057135C">
        <w:rPr>
          <w:rFonts w:cs="Times New Roman"/>
          <w:sz w:val="22"/>
        </w:rPr>
        <w:t>.</w:t>
      </w:r>
    </w:p>
    <w:p w14:paraId="5E45F7BE" w14:textId="77777777" w:rsidR="006859C7" w:rsidRDefault="006859C7" w:rsidP="006859C7">
      <w:pPr>
        <w:pStyle w:val="Incontec"/>
      </w:pPr>
      <w:bookmarkStart w:id="455" w:name="_3fwokq0" w:colFirst="0" w:colLast="0"/>
      <w:bookmarkEnd w:id="455"/>
    </w:p>
    <w:p w14:paraId="3D3E0F83" w14:textId="77777777" w:rsidR="006859C7" w:rsidRDefault="006859C7" w:rsidP="006859C7">
      <w:pPr>
        <w:pStyle w:val="Incontec"/>
      </w:pPr>
    </w:p>
    <w:p w14:paraId="1248A4D8" w14:textId="282DA12E" w:rsidR="0057135C" w:rsidRPr="0057135C" w:rsidRDefault="0057135C" w:rsidP="0057135C">
      <w:pPr>
        <w:ind w:left="720" w:firstLine="720"/>
        <w:rPr>
          <w:rFonts w:ascii="LM Roman 10" w:hAnsi="LM Roman 10"/>
          <w:b/>
          <w:i/>
          <w:sz w:val="24"/>
        </w:rPr>
      </w:pPr>
      <w:r w:rsidRPr="0057135C">
        <w:rPr>
          <w:rFonts w:ascii="LM Roman 10" w:hAnsi="LM Roman 10"/>
          <w:b/>
          <w:i/>
          <w:sz w:val="24"/>
        </w:rPr>
        <w:lastRenderedPageBreak/>
        <w:t>Oferta</w:t>
      </w:r>
    </w:p>
    <w:p w14:paraId="05D63909" w14:textId="77777777" w:rsidR="000A0072" w:rsidRPr="00102649" w:rsidRDefault="000A0072" w:rsidP="000A0072">
      <w:pPr>
        <w:pStyle w:val="Incontec"/>
        <w:rPr>
          <w:rFonts w:cs="Times New Roman"/>
        </w:rPr>
      </w:pPr>
      <w:r w:rsidRPr="00102649">
        <w:rPr>
          <w:rFonts w:cs="Times New Roman"/>
        </w:rPr>
        <w:t>Tras realizar un análisis en el banco de apps expuestas en el programa de Apps.co bajo la clasificación de apps enfocadas a ofrecer soluciones en el campo Educativo solo encontramos una aplicación llamada FonoPlay</w:t>
      </w:r>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Limitacion Cognitiva que apoyen su proceso educativo y entienda las necesidades especiales de esta población. </w:t>
      </w:r>
    </w:p>
    <w:p w14:paraId="75093467" w14:textId="228EF679" w:rsidR="005877A3" w:rsidRPr="00102649" w:rsidRDefault="005877A3" w:rsidP="00F12A4C">
      <w:pPr>
        <w:pStyle w:val="Incontec"/>
        <w:rPr>
          <w:rFonts w:cs="Times New Roman"/>
        </w:rPr>
      </w:pPr>
      <w:r w:rsidRPr="00102649">
        <w:rPr>
          <w:rFonts w:cs="Times New Roman"/>
        </w:rPr>
        <w:t xml:space="preserve">Al analizar las propuestas Tecnológicas </w:t>
      </w:r>
      <w:r w:rsidR="00BA1428" w:rsidRPr="00102649">
        <w:rPr>
          <w:rFonts w:cs="Times New Roman"/>
        </w:rPr>
        <w:t xml:space="preserve">ofrecidas en una escala global </w:t>
      </w:r>
      <w:r w:rsidRPr="00102649">
        <w:rPr>
          <w:rFonts w:cs="Times New Roman"/>
        </w:rPr>
        <w:t xml:space="preserve">bajo el Concepto de la Comunicación Aumentativa y alternativa, encontramos una serie de productos de software </w:t>
      </w:r>
      <w:r w:rsidR="00FE7614" w:rsidRPr="00102649">
        <w:rPr>
          <w:rFonts w:cs="Times New Roman"/>
        </w:rPr>
        <w:t xml:space="preserve">que serán expuestos a </w:t>
      </w:r>
      <w:r w:rsidR="000A0072" w:rsidRPr="00102649">
        <w:rPr>
          <w:rFonts w:cs="Times New Roman"/>
        </w:rPr>
        <w:t>continuación</w:t>
      </w:r>
      <w:r w:rsidR="00FE7614" w:rsidRPr="00102649">
        <w:rPr>
          <w:rFonts w:cs="Times New Roman"/>
        </w:rPr>
        <w:t>.</w:t>
      </w:r>
    </w:p>
    <w:p w14:paraId="685E9B6A" w14:textId="77777777" w:rsidR="00FE7614" w:rsidRPr="00102649" w:rsidRDefault="00FE7614" w:rsidP="00F12A4C">
      <w:pPr>
        <w:pStyle w:val="Incontec"/>
        <w:rPr>
          <w:rFonts w:cs="Times New Roman"/>
        </w:rPr>
      </w:pPr>
    </w:p>
    <w:p w14:paraId="107D2640" w14:textId="4F61FB72" w:rsidR="00FE7614" w:rsidRPr="00102649" w:rsidRDefault="00FE7614" w:rsidP="00F12A4C">
      <w:pPr>
        <w:pStyle w:val="Incontec"/>
        <w:rPr>
          <w:rFonts w:cs="Times New Roman"/>
          <w:color w:val="auto"/>
        </w:rPr>
      </w:pPr>
      <w:r w:rsidRPr="00102649">
        <w:rPr>
          <w:rFonts w:cs="Times New Roman"/>
          <w:bCs/>
          <w:color w:val="auto"/>
          <w:shd w:val="clear" w:color="auto" w:fill="FFFFFF"/>
        </w:rPr>
        <w:t>Adapro</w:t>
      </w:r>
      <w:r w:rsidRPr="00102649">
        <w:rPr>
          <w:rFonts w:cs="Times New Roman"/>
          <w:b/>
          <w:bCs/>
          <w:color w:val="auto"/>
          <w:shd w:val="clear" w:color="auto" w:fill="FFFFFF"/>
        </w:rPr>
        <w:t xml:space="preserve">: </w:t>
      </w:r>
      <w:r w:rsidRPr="00102649">
        <w:rPr>
          <w:rFonts w:cs="Times New Roman"/>
          <w:bCs/>
          <w:color w:val="auto"/>
          <w:shd w:val="clear" w:color="auto" w:fill="FFFFFF"/>
        </w:rPr>
        <w:t>es un procesador de texto gratuito orientado a personas con dificultades de aprendizaje como la dislexia u otro tipo de diversidad funcional como autismo.</w:t>
      </w:r>
      <w:r w:rsidR="00BA1428" w:rsidRPr="00102649">
        <w:rPr>
          <w:rFonts w:cs="Times New Roman"/>
          <w:bCs/>
          <w:color w:val="auto"/>
          <w:shd w:val="clear" w:color="auto" w:fill="FFFFFF"/>
        </w:rPr>
        <w:t xml:space="preserve"> </w:t>
      </w:r>
      <w:sdt>
        <w:sdtPr>
          <w:rPr>
            <w:rFonts w:cs="Times New Roman"/>
            <w:bCs/>
            <w:color w:val="auto"/>
            <w:shd w:val="clear" w:color="auto" w:fill="FFFFFF"/>
          </w:rPr>
          <w:id w:val="29610190"/>
          <w:citation/>
        </w:sdtPr>
        <w:sdtContent>
          <w:r w:rsidR="00BA1428" w:rsidRPr="00102649">
            <w:rPr>
              <w:rFonts w:cs="Times New Roman"/>
              <w:bCs/>
              <w:color w:val="auto"/>
              <w:shd w:val="clear" w:color="auto" w:fill="FFFFFF"/>
            </w:rPr>
            <w:fldChar w:fldCharType="begin"/>
          </w:r>
          <w:r w:rsidR="00BA1428" w:rsidRPr="00102649">
            <w:rPr>
              <w:rFonts w:cs="Times New Roman"/>
              <w:bCs/>
              <w:color w:val="auto"/>
              <w:shd w:val="clear" w:color="auto" w:fill="FFFFFF"/>
            </w:rPr>
            <w:instrText xml:space="preserve"> CITATION Ada12 \l 9226 </w:instrText>
          </w:r>
          <w:r w:rsidR="00BA1428" w:rsidRPr="00102649">
            <w:rPr>
              <w:rFonts w:cs="Times New Roman"/>
              <w:bCs/>
              <w:color w:val="auto"/>
              <w:shd w:val="clear" w:color="auto" w:fill="FFFFFF"/>
            </w:rPr>
            <w:fldChar w:fldCharType="separate"/>
          </w:r>
          <w:r w:rsidR="00643776" w:rsidRPr="00643776">
            <w:rPr>
              <w:rFonts w:cs="Times New Roman"/>
              <w:noProof/>
              <w:color w:val="auto"/>
              <w:shd w:val="clear" w:color="auto" w:fill="FFFFFF"/>
            </w:rPr>
            <w:t>(46)</w:t>
          </w:r>
          <w:r w:rsidR="00BA1428" w:rsidRPr="00102649">
            <w:rPr>
              <w:rFonts w:cs="Times New Roman"/>
              <w:bCs/>
              <w:color w:val="auto"/>
              <w:shd w:val="clear" w:color="auto" w:fill="FFFFFF"/>
            </w:rPr>
            <w:fldChar w:fldCharType="end"/>
          </w:r>
        </w:sdtContent>
      </w:sdt>
    </w:p>
    <w:p w14:paraId="76D78E47" w14:textId="705F9A8B" w:rsidR="00FE7614" w:rsidRPr="00102649" w:rsidRDefault="00FE7614" w:rsidP="00A75AB6">
      <w:pPr>
        <w:pStyle w:val="Incontec"/>
        <w:jc w:val="center"/>
        <w:rPr>
          <w:rFonts w:cs="Times New Roman"/>
          <w:color w:val="auto"/>
        </w:rPr>
      </w:pPr>
      <w:r w:rsidRPr="00102649">
        <w:rPr>
          <w:noProof/>
          <w:lang w:val="es-ES" w:eastAsia="es-ES"/>
        </w:rPr>
        <w:drawing>
          <wp:inline distT="0" distB="0" distL="0" distR="0" wp14:anchorId="1EB8C521" wp14:editId="21A37D48">
            <wp:extent cx="4390608" cy="263098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05543" cy="2639936"/>
                    </a:xfrm>
                    <a:prstGeom prst="rect">
                      <a:avLst/>
                    </a:prstGeom>
                  </pic:spPr>
                </pic:pic>
              </a:graphicData>
            </a:graphic>
          </wp:inline>
        </w:drawing>
      </w:r>
    </w:p>
    <w:p w14:paraId="7EBBB729" w14:textId="51150D2D" w:rsidR="00FE7614" w:rsidRPr="000A0072" w:rsidRDefault="00FE7614" w:rsidP="00F12A4C">
      <w:pPr>
        <w:pStyle w:val="Incontec"/>
        <w:rPr>
          <w:rFonts w:cs="Times New Roman"/>
          <w:color w:val="auto"/>
          <w:sz w:val="22"/>
          <w:szCs w:val="22"/>
        </w:rPr>
      </w:pPr>
      <w:r w:rsidRPr="000A0072">
        <w:rPr>
          <w:rFonts w:cs="Times New Roman"/>
          <w:b/>
          <w:i/>
          <w:color w:val="auto"/>
          <w:sz w:val="22"/>
          <w:szCs w:val="22"/>
        </w:rPr>
        <w:t xml:space="preserve">Figura </w:t>
      </w:r>
      <w:r w:rsidR="000A0072" w:rsidRPr="000A0072">
        <w:rPr>
          <w:rFonts w:cs="Times New Roman"/>
          <w:b/>
          <w:i/>
          <w:color w:val="auto"/>
          <w:sz w:val="22"/>
          <w:szCs w:val="22"/>
        </w:rPr>
        <w:t>5-1</w:t>
      </w:r>
      <w:r w:rsidR="0044616D">
        <w:rPr>
          <w:rFonts w:cs="Times New Roman"/>
          <w:b/>
          <w:i/>
          <w:color w:val="auto"/>
          <w:sz w:val="22"/>
          <w:szCs w:val="22"/>
        </w:rPr>
        <w:t>9</w:t>
      </w:r>
      <w:r w:rsidRPr="000A0072">
        <w:rPr>
          <w:rFonts w:cs="Times New Roman"/>
          <w:b/>
          <w:color w:val="auto"/>
          <w:sz w:val="22"/>
          <w:szCs w:val="22"/>
        </w:rPr>
        <w:t>.</w:t>
      </w:r>
      <w:r w:rsidRPr="000A0072">
        <w:rPr>
          <w:rFonts w:cs="Times New Roman"/>
          <w:color w:val="auto"/>
          <w:sz w:val="22"/>
          <w:szCs w:val="22"/>
        </w:rPr>
        <w:t xml:space="preserve"> Software Adapro. Fuente: </w:t>
      </w:r>
      <w:sdt>
        <w:sdtPr>
          <w:rPr>
            <w:rFonts w:cs="Times New Roman"/>
            <w:color w:val="auto"/>
            <w:sz w:val="22"/>
            <w:szCs w:val="22"/>
          </w:rPr>
          <w:id w:val="-596865023"/>
          <w:citation/>
        </w:sdtPr>
        <w:sdtContent>
          <w:r w:rsidR="002A0C42">
            <w:rPr>
              <w:rFonts w:cs="Times New Roman"/>
              <w:color w:val="auto"/>
              <w:sz w:val="22"/>
              <w:szCs w:val="22"/>
            </w:rPr>
            <w:fldChar w:fldCharType="begin"/>
          </w:r>
          <w:r w:rsidR="002A0C42">
            <w:rPr>
              <w:rFonts w:cs="Times New Roman"/>
              <w:color w:val="auto"/>
              <w:sz w:val="22"/>
              <w:szCs w:val="22"/>
            </w:rPr>
            <w:instrText xml:space="preserve"> CITATION Ada12 \l 9226 </w:instrText>
          </w:r>
          <w:r w:rsidR="002A0C42">
            <w:rPr>
              <w:rFonts w:cs="Times New Roman"/>
              <w:color w:val="auto"/>
              <w:sz w:val="22"/>
              <w:szCs w:val="22"/>
            </w:rPr>
            <w:fldChar w:fldCharType="separate"/>
          </w:r>
          <w:r w:rsidR="00643776" w:rsidRPr="00643776">
            <w:rPr>
              <w:rFonts w:cs="Times New Roman"/>
              <w:noProof/>
              <w:color w:val="auto"/>
              <w:sz w:val="22"/>
              <w:szCs w:val="22"/>
            </w:rPr>
            <w:t>(46)</w:t>
          </w:r>
          <w:r w:rsidR="002A0C42">
            <w:rPr>
              <w:rFonts w:cs="Times New Roman"/>
              <w:color w:val="auto"/>
              <w:sz w:val="22"/>
              <w:szCs w:val="22"/>
            </w:rPr>
            <w:fldChar w:fldCharType="end"/>
          </w:r>
        </w:sdtContent>
      </w:sdt>
    </w:p>
    <w:p w14:paraId="4B1650D0" w14:textId="77777777" w:rsidR="00FE7614" w:rsidRPr="00102649" w:rsidRDefault="00FE7614" w:rsidP="00F12A4C">
      <w:pPr>
        <w:pStyle w:val="Incontec"/>
        <w:rPr>
          <w:rFonts w:cs="Times New Roman"/>
          <w:color w:val="auto"/>
        </w:rPr>
      </w:pPr>
    </w:p>
    <w:p w14:paraId="194DD8F3" w14:textId="3AAACCB1" w:rsidR="00FE7614" w:rsidRPr="00102649" w:rsidRDefault="00FE7614" w:rsidP="00F12A4C">
      <w:pPr>
        <w:pStyle w:val="Incontec"/>
        <w:rPr>
          <w:rFonts w:cs="Times New Roman"/>
          <w:color w:val="auto"/>
        </w:rPr>
      </w:pPr>
      <w:r w:rsidRPr="00102649">
        <w:rPr>
          <w:rFonts w:cs="Times New Roman"/>
          <w:color w:val="auto"/>
        </w:rPr>
        <w: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t>
      </w:r>
      <w:sdt>
        <w:sdtPr>
          <w:rPr>
            <w:rFonts w:cs="Times New Roman"/>
            <w:color w:val="auto"/>
          </w:rPr>
          <w:id w:val="-290363669"/>
          <w:citation/>
        </w:sdtPr>
        <w:sdtContent>
          <w:r w:rsidR="00BA1428" w:rsidRPr="00102649">
            <w:rPr>
              <w:rFonts w:cs="Times New Roman"/>
              <w:color w:val="auto"/>
            </w:rPr>
            <w:fldChar w:fldCharType="begin"/>
          </w:r>
          <w:r w:rsidR="00BA1428" w:rsidRPr="00102649">
            <w:rPr>
              <w:rFonts w:cs="Times New Roman"/>
              <w:color w:val="auto"/>
            </w:rPr>
            <w:instrText xml:space="preserve"> CITATION GIG \l 9226 </w:instrText>
          </w:r>
          <w:r w:rsidR="00BA1428" w:rsidRPr="00102649">
            <w:rPr>
              <w:rFonts w:cs="Times New Roman"/>
              <w:color w:val="auto"/>
            </w:rPr>
            <w:fldChar w:fldCharType="separate"/>
          </w:r>
          <w:r w:rsidR="00643776" w:rsidRPr="00643776">
            <w:rPr>
              <w:rFonts w:cs="Times New Roman"/>
              <w:noProof/>
              <w:color w:val="auto"/>
            </w:rPr>
            <w:t>(47)</w:t>
          </w:r>
          <w:r w:rsidR="00BA1428" w:rsidRPr="00102649">
            <w:rPr>
              <w:rFonts w:cs="Times New Roman"/>
              <w:color w:val="auto"/>
            </w:rPr>
            <w:fldChar w:fldCharType="end"/>
          </w:r>
        </w:sdtContent>
      </w:sdt>
    </w:p>
    <w:p w14:paraId="4CC43BDD" w14:textId="347778AC" w:rsidR="00FE7614" w:rsidRPr="00102649" w:rsidRDefault="00FE7614" w:rsidP="00A75AB6">
      <w:pPr>
        <w:pStyle w:val="Incontec"/>
        <w:jc w:val="center"/>
        <w:rPr>
          <w:rFonts w:cs="Times New Roman"/>
          <w:color w:val="auto"/>
        </w:rPr>
      </w:pPr>
      <w:r w:rsidRPr="00102649">
        <w:rPr>
          <w:noProof/>
          <w:lang w:val="es-ES" w:eastAsia="es-ES"/>
        </w:rPr>
        <w:drawing>
          <wp:inline distT="0" distB="0" distL="0" distR="0" wp14:anchorId="3B418C46" wp14:editId="1A37F3D1">
            <wp:extent cx="3914775" cy="2740343"/>
            <wp:effectExtent l="0" t="0" r="0" b="3175"/>
            <wp:docPr id="44" name="Imagen 44"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74BA84D9" w14:textId="4080B482" w:rsidR="00FE7614" w:rsidRPr="00A75AB6" w:rsidRDefault="00FE7614" w:rsidP="00F12A4C">
      <w:pPr>
        <w:pStyle w:val="Incontec"/>
        <w:rPr>
          <w:rFonts w:cs="Times New Roman"/>
          <w:color w:val="auto"/>
          <w:sz w:val="22"/>
          <w:szCs w:val="22"/>
        </w:rPr>
      </w:pPr>
      <w:r w:rsidRPr="00A75AB6">
        <w:rPr>
          <w:rFonts w:cs="Times New Roman"/>
          <w:b/>
          <w:i/>
          <w:color w:val="auto"/>
          <w:sz w:val="22"/>
          <w:szCs w:val="22"/>
        </w:rPr>
        <w:t xml:space="preserve">Figura </w:t>
      </w:r>
      <w:r w:rsidR="00A75AB6" w:rsidRPr="00A75AB6">
        <w:rPr>
          <w:rFonts w:cs="Times New Roman"/>
          <w:b/>
          <w:i/>
          <w:color w:val="auto"/>
          <w:sz w:val="22"/>
          <w:szCs w:val="22"/>
        </w:rPr>
        <w:t>5-</w:t>
      </w:r>
      <w:r w:rsidR="0044616D">
        <w:rPr>
          <w:rFonts w:cs="Times New Roman"/>
          <w:b/>
          <w:i/>
          <w:color w:val="auto"/>
          <w:sz w:val="22"/>
          <w:szCs w:val="22"/>
        </w:rPr>
        <w:t>20</w:t>
      </w:r>
      <w:r w:rsidR="00A75AB6" w:rsidRPr="00A75AB6">
        <w:rPr>
          <w:rFonts w:cs="Times New Roman"/>
          <w:b/>
          <w:color w:val="auto"/>
          <w:sz w:val="22"/>
          <w:szCs w:val="22"/>
        </w:rPr>
        <w:t>.</w:t>
      </w:r>
      <w:r w:rsidRPr="00A75AB6">
        <w:rPr>
          <w:rFonts w:cs="Times New Roman"/>
          <w:color w:val="auto"/>
          <w:sz w:val="22"/>
          <w:szCs w:val="22"/>
        </w:rPr>
        <w:t xml:space="preserve"> Software AraBoard. Fuente: </w:t>
      </w:r>
      <w:sdt>
        <w:sdtPr>
          <w:rPr>
            <w:rFonts w:cs="Times New Roman"/>
            <w:color w:val="auto"/>
            <w:sz w:val="22"/>
            <w:szCs w:val="22"/>
          </w:rPr>
          <w:id w:val="-1493254535"/>
          <w:citation/>
        </w:sdtPr>
        <w:sdtContent>
          <w:r w:rsidR="00A75AB6" w:rsidRPr="00A75AB6">
            <w:rPr>
              <w:rFonts w:cs="Times New Roman"/>
              <w:color w:val="auto"/>
              <w:sz w:val="22"/>
              <w:szCs w:val="22"/>
            </w:rPr>
            <w:fldChar w:fldCharType="begin"/>
          </w:r>
          <w:r w:rsidR="00A75AB6" w:rsidRPr="00A75AB6">
            <w:rPr>
              <w:rFonts w:cs="Times New Roman"/>
              <w:color w:val="auto"/>
              <w:sz w:val="22"/>
              <w:szCs w:val="22"/>
            </w:rPr>
            <w:instrText xml:space="preserve"> CITATION GIG \l 9226 </w:instrText>
          </w:r>
          <w:r w:rsidR="00A75AB6" w:rsidRPr="00A75AB6">
            <w:rPr>
              <w:rFonts w:cs="Times New Roman"/>
              <w:color w:val="auto"/>
              <w:sz w:val="22"/>
              <w:szCs w:val="22"/>
            </w:rPr>
            <w:fldChar w:fldCharType="separate"/>
          </w:r>
          <w:r w:rsidR="00643776" w:rsidRPr="00643776">
            <w:rPr>
              <w:rFonts w:cs="Times New Roman"/>
              <w:noProof/>
              <w:color w:val="auto"/>
              <w:sz w:val="22"/>
              <w:szCs w:val="22"/>
            </w:rPr>
            <w:t>(47)</w:t>
          </w:r>
          <w:r w:rsidR="00A75AB6" w:rsidRPr="00A75AB6">
            <w:rPr>
              <w:rFonts w:cs="Times New Roman"/>
              <w:color w:val="auto"/>
              <w:sz w:val="22"/>
              <w:szCs w:val="22"/>
            </w:rPr>
            <w:fldChar w:fldCharType="end"/>
          </w:r>
        </w:sdtContent>
      </w:sdt>
    </w:p>
    <w:p w14:paraId="0E11A9AB" w14:textId="77777777" w:rsidR="00FE7614" w:rsidRPr="00102649" w:rsidRDefault="00FE7614" w:rsidP="00F12A4C">
      <w:pPr>
        <w:pStyle w:val="Incontec"/>
        <w:rPr>
          <w:rFonts w:cs="Times New Roman"/>
          <w:color w:val="auto"/>
        </w:rPr>
      </w:pPr>
    </w:p>
    <w:p w14:paraId="095ED52C" w14:textId="6F598671" w:rsidR="00FE7614" w:rsidRPr="00102649" w:rsidRDefault="00FE7614" w:rsidP="00F12A4C">
      <w:pPr>
        <w:pStyle w:val="Incontec"/>
        <w:rPr>
          <w:rFonts w:cs="Times New Roman"/>
          <w:color w:val="auto"/>
        </w:rPr>
      </w:pPr>
      <w:r w:rsidRPr="00102649">
        <w:rPr>
          <w:rFonts w:cs="Times New Roman"/>
          <w:color w:val="auto"/>
        </w:rPr>
        <w: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sdt>
        <w:sdtPr>
          <w:rPr>
            <w:rFonts w:cs="Times New Roman"/>
            <w:color w:val="auto"/>
          </w:rPr>
          <w:id w:val="398634061"/>
          <w:citation/>
        </w:sdtPr>
        <w:sdtContent>
          <w:r w:rsidRPr="00102649">
            <w:rPr>
              <w:rFonts w:cs="Times New Roman"/>
              <w:color w:val="auto"/>
            </w:rPr>
            <w:fldChar w:fldCharType="begin"/>
          </w:r>
          <w:r w:rsidRPr="00102649">
            <w:rPr>
              <w:rFonts w:cs="Times New Roman"/>
              <w:color w:val="auto"/>
            </w:rPr>
            <w:instrText xml:space="preserve"> CITATION ARA14 \l 9226 </w:instrText>
          </w:r>
          <w:r w:rsidRPr="00102649">
            <w:rPr>
              <w:rFonts w:cs="Times New Roman"/>
              <w:color w:val="auto"/>
            </w:rPr>
            <w:fldChar w:fldCharType="separate"/>
          </w:r>
          <w:r w:rsidR="00643776" w:rsidRPr="00643776">
            <w:rPr>
              <w:rFonts w:cs="Times New Roman"/>
              <w:noProof/>
              <w:color w:val="auto"/>
            </w:rPr>
            <w:t>(48)</w:t>
          </w:r>
          <w:r w:rsidRPr="00102649">
            <w:rPr>
              <w:rFonts w:cs="Times New Roman"/>
              <w:color w:val="auto"/>
            </w:rPr>
            <w:fldChar w:fldCharType="end"/>
          </w:r>
        </w:sdtContent>
      </w:sdt>
    </w:p>
    <w:p w14:paraId="4CC11F18" w14:textId="77777777" w:rsidR="00206113" w:rsidRPr="00102649" w:rsidRDefault="00206113" w:rsidP="00F12A4C">
      <w:pPr>
        <w:pStyle w:val="Incontec"/>
        <w:rPr>
          <w:rFonts w:cs="Times New Roman"/>
          <w:color w:val="auto"/>
        </w:rPr>
      </w:pPr>
    </w:p>
    <w:p w14:paraId="3EC7C7A9" w14:textId="56007AEA" w:rsidR="00FE7614" w:rsidRPr="00102649" w:rsidRDefault="00FE7614" w:rsidP="00A75AB6">
      <w:pPr>
        <w:pStyle w:val="Incontec"/>
        <w:jc w:val="center"/>
        <w:rPr>
          <w:rFonts w:cs="Times New Roman"/>
          <w:color w:val="auto"/>
        </w:rPr>
      </w:pPr>
      <w:r w:rsidRPr="00102649">
        <w:rPr>
          <w:noProof/>
          <w:lang w:val="es-ES" w:eastAsia="es-ES"/>
        </w:rPr>
        <w:lastRenderedPageBreak/>
        <w:drawing>
          <wp:inline distT="0" distB="0" distL="0" distR="0" wp14:anchorId="2ADE5FB6" wp14:editId="6F91662D">
            <wp:extent cx="4620342" cy="2461776"/>
            <wp:effectExtent l="0" t="0" r="0" b="0"/>
            <wp:docPr id="45" name="Imagen 45"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0E0B2C5D" w14:textId="363B4C57" w:rsidR="00FE7614" w:rsidRPr="00A75AB6" w:rsidRDefault="00FE7614" w:rsidP="00F12A4C">
      <w:pPr>
        <w:pStyle w:val="Incontec"/>
        <w:rPr>
          <w:rFonts w:cs="Times New Roman"/>
          <w:color w:val="auto"/>
          <w:sz w:val="22"/>
          <w:szCs w:val="22"/>
        </w:rPr>
      </w:pPr>
      <w:r w:rsidRPr="00A75AB6">
        <w:rPr>
          <w:rFonts w:cs="Times New Roman"/>
          <w:b/>
          <w:i/>
          <w:color w:val="auto"/>
          <w:sz w:val="22"/>
          <w:szCs w:val="22"/>
        </w:rPr>
        <w:t xml:space="preserve">Figura </w:t>
      </w:r>
      <w:r w:rsidR="00A75AB6" w:rsidRPr="00A75AB6">
        <w:rPr>
          <w:rFonts w:cs="Times New Roman"/>
          <w:b/>
          <w:i/>
          <w:color w:val="auto"/>
          <w:sz w:val="22"/>
          <w:szCs w:val="22"/>
        </w:rPr>
        <w:t>5-</w:t>
      </w:r>
      <w:r w:rsidR="0044616D">
        <w:rPr>
          <w:rFonts w:cs="Times New Roman"/>
          <w:b/>
          <w:i/>
          <w:color w:val="auto"/>
          <w:sz w:val="22"/>
          <w:szCs w:val="22"/>
        </w:rPr>
        <w:t>21.</w:t>
      </w:r>
      <w:r w:rsidR="00A75AB6" w:rsidRPr="00A75AB6">
        <w:rPr>
          <w:rFonts w:cs="Times New Roman"/>
          <w:color w:val="auto"/>
          <w:sz w:val="22"/>
          <w:szCs w:val="22"/>
        </w:rPr>
        <w:t xml:space="preserve"> Software AraWord</w:t>
      </w:r>
      <w:r w:rsidRPr="00A75AB6">
        <w:rPr>
          <w:rFonts w:cs="Times New Roman"/>
          <w:color w:val="auto"/>
          <w:sz w:val="22"/>
          <w:szCs w:val="22"/>
        </w:rPr>
        <w:t xml:space="preserve">. Fuente: </w:t>
      </w:r>
      <w:sdt>
        <w:sdtPr>
          <w:rPr>
            <w:rFonts w:cs="Times New Roman"/>
            <w:color w:val="auto"/>
            <w:sz w:val="22"/>
            <w:szCs w:val="22"/>
          </w:rPr>
          <w:id w:val="-757903916"/>
          <w:citation/>
        </w:sdtPr>
        <w:sdtContent>
          <w:r w:rsidR="00A75AB6" w:rsidRPr="00A75AB6">
            <w:rPr>
              <w:rFonts w:cs="Times New Roman"/>
              <w:color w:val="auto"/>
              <w:sz w:val="22"/>
              <w:szCs w:val="22"/>
            </w:rPr>
            <w:fldChar w:fldCharType="begin"/>
          </w:r>
          <w:r w:rsidR="00A75AB6" w:rsidRPr="00A75AB6">
            <w:rPr>
              <w:rFonts w:cs="Times New Roman"/>
              <w:color w:val="auto"/>
              <w:sz w:val="22"/>
              <w:szCs w:val="22"/>
            </w:rPr>
            <w:instrText xml:space="preserve"> CITATION ARA14 \l 9226 </w:instrText>
          </w:r>
          <w:r w:rsidR="00A75AB6" w:rsidRPr="00A75AB6">
            <w:rPr>
              <w:rFonts w:cs="Times New Roman"/>
              <w:color w:val="auto"/>
              <w:sz w:val="22"/>
              <w:szCs w:val="22"/>
            </w:rPr>
            <w:fldChar w:fldCharType="separate"/>
          </w:r>
          <w:r w:rsidR="00643776" w:rsidRPr="00643776">
            <w:rPr>
              <w:rFonts w:cs="Times New Roman"/>
              <w:noProof/>
              <w:color w:val="auto"/>
              <w:sz w:val="22"/>
              <w:szCs w:val="22"/>
            </w:rPr>
            <w:t>(48)</w:t>
          </w:r>
          <w:r w:rsidR="00A75AB6" w:rsidRPr="00A75AB6">
            <w:rPr>
              <w:rFonts w:cs="Times New Roman"/>
              <w:color w:val="auto"/>
              <w:sz w:val="22"/>
              <w:szCs w:val="22"/>
            </w:rPr>
            <w:fldChar w:fldCharType="end"/>
          </w:r>
        </w:sdtContent>
      </w:sdt>
    </w:p>
    <w:p w14:paraId="7599B9A4" w14:textId="77777777" w:rsidR="00FE7614" w:rsidRPr="00102649" w:rsidRDefault="00FE7614" w:rsidP="00F12A4C">
      <w:pPr>
        <w:pStyle w:val="Incontec"/>
        <w:rPr>
          <w:rFonts w:cs="Times New Roman"/>
          <w:color w:val="auto"/>
        </w:rPr>
      </w:pPr>
    </w:p>
    <w:p w14:paraId="116AD287" w14:textId="706812F8" w:rsidR="0051229E" w:rsidRPr="00102649" w:rsidRDefault="0051229E" w:rsidP="00F12A4C">
      <w:pPr>
        <w:pStyle w:val="Incontec"/>
        <w:rPr>
          <w:rFonts w:cs="Times New Roman"/>
        </w:rPr>
      </w:pPr>
      <w:r w:rsidRPr="00102649">
        <w:rPr>
          <w:rFonts w:cs="Times New Roman"/>
        </w:rPr>
        <w:t xml:space="preserve">Azahar: Azahar es un conjunto de aplicaciones gratuitas y personalizables que permiten a personas con autismo y/o discapacidad intelectual mejorar su comunicación, la planificación de sus tareas y disfrutar de sus actividades de ocio. </w:t>
      </w:r>
      <w:sdt>
        <w:sdtPr>
          <w:rPr>
            <w:rFonts w:cs="Times New Roman"/>
          </w:rPr>
          <w:id w:val="-1766528511"/>
          <w:citation/>
        </w:sdtPr>
        <w:sdtContent>
          <w:r w:rsidRPr="00102649">
            <w:rPr>
              <w:rFonts w:cs="Times New Roman"/>
            </w:rPr>
            <w:fldChar w:fldCharType="begin"/>
          </w:r>
          <w:r w:rsidRPr="00102649">
            <w:rPr>
              <w:rFonts w:cs="Times New Roman"/>
            </w:rPr>
            <w:instrText xml:space="preserve">CITATION Aza13 \l 9226 </w:instrText>
          </w:r>
          <w:r w:rsidRPr="00102649">
            <w:rPr>
              <w:rFonts w:cs="Times New Roman"/>
            </w:rPr>
            <w:fldChar w:fldCharType="separate"/>
          </w:r>
          <w:r w:rsidR="00643776" w:rsidRPr="00643776">
            <w:rPr>
              <w:rFonts w:cs="Times New Roman"/>
              <w:noProof/>
            </w:rPr>
            <w:t>(49)</w:t>
          </w:r>
          <w:r w:rsidRPr="00102649">
            <w:rPr>
              <w:rFonts w:cs="Times New Roman"/>
            </w:rPr>
            <w:fldChar w:fldCharType="end"/>
          </w:r>
        </w:sdtContent>
      </w:sdt>
    </w:p>
    <w:p w14:paraId="4A1B3F56" w14:textId="77777777" w:rsidR="0051229E" w:rsidRPr="00102649" w:rsidRDefault="0051229E" w:rsidP="00F12A4C">
      <w:pPr>
        <w:pStyle w:val="Incontec"/>
        <w:rPr>
          <w:rFonts w:cs="Times New Roman"/>
        </w:rPr>
      </w:pPr>
    </w:p>
    <w:p w14:paraId="1259AC39" w14:textId="77777777" w:rsidR="0051229E" w:rsidRPr="00102649" w:rsidRDefault="0051229E" w:rsidP="00A75AB6">
      <w:pPr>
        <w:pStyle w:val="Incontec"/>
        <w:jc w:val="center"/>
        <w:rPr>
          <w:rFonts w:cs="Times New Roman"/>
        </w:rPr>
      </w:pPr>
      <w:r w:rsidRPr="00102649">
        <w:rPr>
          <w:noProof/>
          <w:lang w:val="es-ES" w:eastAsia="es-ES"/>
        </w:rPr>
        <w:drawing>
          <wp:inline distT="0" distB="0" distL="0" distR="0" wp14:anchorId="0A9CC0A7" wp14:editId="3809B09A">
            <wp:extent cx="5067300" cy="2371725"/>
            <wp:effectExtent l="0" t="0" r="0" b="9525"/>
            <wp:docPr id="49" name="Imagen 49"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530C25A" w14:textId="5A4F70AE" w:rsidR="0051229E" w:rsidRPr="00A75AB6" w:rsidRDefault="0051229E" w:rsidP="00F12A4C">
      <w:pPr>
        <w:pStyle w:val="Incontec"/>
        <w:rPr>
          <w:rFonts w:cs="Times New Roman"/>
          <w:sz w:val="22"/>
          <w:szCs w:val="22"/>
        </w:rPr>
      </w:pPr>
      <w:r w:rsidRPr="00A75AB6">
        <w:rPr>
          <w:rFonts w:cs="Times New Roman"/>
          <w:b/>
          <w:i/>
          <w:sz w:val="22"/>
          <w:szCs w:val="22"/>
        </w:rPr>
        <w:t xml:space="preserve">Figura </w:t>
      </w:r>
      <w:r w:rsidR="00A75AB6" w:rsidRPr="00A75AB6">
        <w:rPr>
          <w:rFonts w:cs="Times New Roman"/>
          <w:b/>
          <w:i/>
          <w:sz w:val="22"/>
          <w:szCs w:val="22"/>
        </w:rPr>
        <w:t>5-</w:t>
      </w:r>
      <w:r w:rsidR="0044616D">
        <w:rPr>
          <w:rFonts w:cs="Times New Roman"/>
          <w:b/>
          <w:i/>
          <w:sz w:val="22"/>
          <w:szCs w:val="22"/>
        </w:rPr>
        <w:t>22</w:t>
      </w:r>
      <w:r w:rsidRPr="00A75AB6">
        <w:rPr>
          <w:rFonts w:cs="Times New Roman"/>
          <w:sz w:val="22"/>
          <w:szCs w:val="22"/>
        </w:rPr>
        <w:t xml:space="preserve">. Software Azahar. Fuente: </w:t>
      </w:r>
      <w:sdt>
        <w:sdtPr>
          <w:rPr>
            <w:rFonts w:cs="Times New Roman"/>
            <w:sz w:val="22"/>
            <w:szCs w:val="22"/>
          </w:rPr>
          <w:id w:val="1082955287"/>
          <w:citation/>
        </w:sdtPr>
        <w:sdtContent>
          <w:r w:rsidR="00A75AB6" w:rsidRPr="00A75AB6">
            <w:rPr>
              <w:rFonts w:cs="Times New Roman"/>
              <w:sz w:val="22"/>
              <w:szCs w:val="22"/>
            </w:rPr>
            <w:fldChar w:fldCharType="begin"/>
          </w:r>
          <w:r w:rsidR="00A75AB6" w:rsidRPr="00A75AB6">
            <w:rPr>
              <w:rFonts w:cs="Times New Roman"/>
              <w:sz w:val="22"/>
              <w:szCs w:val="22"/>
            </w:rPr>
            <w:instrText xml:space="preserve"> CITATION Aza13 \l 9226 </w:instrText>
          </w:r>
          <w:r w:rsidR="00A75AB6" w:rsidRPr="00A75AB6">
            <w:rPr>
              <w:rFonts w:cs="Times New Roman"/>
              <w:sz w:val="22"/>
              <w:szCs w:val="22"/>
            </w:rPr>
            <w:fldChar w:fldCharType="separate"/>
          </w:r>
          <w:r w:rsidR="00643776" w:rsidRPr="00643776">
            <w:rPr>
              <w:rFonts w:cs="Times New Roman"/>
              <w:noProof/>
              <w:sz w:val="22"/>
              <w:szCs w:val="22"/>
            </w:rPr>
            <w:t>(49)</w:t>
          </w:r>
          <w:r w:rsidR="00A75AB6" w:rsidRPr="00A75AB6">
            <w:rPr>
              <w:rFonts w:cs="Times New Roman"/>
              <w:sz w:val="22"/>
              <w:szCs w:val="22"/>
            </w:rPr>
            <w:fldChar w:fldCharType="end"/>
          </w:r>
        </w:sdtContent>
      </w:sdt>
    </w:p>
    <w:p w14:paraId="2F314D2F" w14:textId="77777777" w:rsidR="0051229E" w:rsidRPr="00102649" w:rsidRDefault="0051229E" w:rsidP="00F12A4C">
      <w:pPr>
        <w:pStyle w:val="Incontec"/>
        <w:rPr>
          <w:rFonts w:cs="Times New Roman"/>
          <w:color w:val="auto"/>
        </w:rPr>
      </w:pPr>
    </w:p>
    <w:p w14:paraId="5B905477" w14:textId="77777777" w:rsidR="0051229E" w:rsidRPr="00102649" w:rsidRDefault="0051229E" w:rsidP="00F12A4C">
      <w:pPr>
        <w:pStyle w:val="Incontec"/>
        <w:rPr>
          <w:rFonts w:cs="Times New Roman"/>
          <w:color w:val="auto"/>
        </w:rPr>
      </w:pPr>
      <w:r w:rsidRPr="00102649">
        <w:rPr>
          <w:rFonts w:cs="Times New Roman"/>
          <w:color w:val="auto"/>
        </w:rPr>
        <w:lastRenderedPageBreak/>
        <w:t xml:space="preserve">LetMeTalk - Talker SAC : es una aplicación para dispositivos con S.O. Android e iOs que te permite construir frases con imágenes o pictogramas y cuyo objetivo es la comunicación funcional en cualquier entorno donde se desenvuelve el usuario. </w:t>
      </w:r>
      <w:sdt>
        <w:sdtPr>
          <w:rPr>
            <w:rFonts w:cs="Times New Roman"/>
            <w:color w:val="auto"/>
          </w:rPr>
          <w:id w:val="-688759630"/>
          <w:citation/>
        </w:sdtPr>
        <w:sdtContent>
          <w:r w:rsidRPr="00102649">
            <w:rPr>
              <w:rFonts w:cs="Times New Roman"/>
              <w:color w:val="auto"/>
            </w:rPr>
            <w:fldChar w:fldCharType="begin"/>
          </w:r>
          <w:r w:rsidRPr="00102649">
            <w:rPr>
              <w:rFonts w:cs="Times New Roman"/>
              <w:color w:val="auto"/>
            </w:rPr>
            <w:instrText xml:space="preserve">CITATION Let14 \l 9226 </w:instrText>
          </w:r>
          <w:r w:rsidRPr="00102649">
            <w:rPr>
              <w:rFonts w:cs="Times New Roman"/>
              <w:color w:val="auto"/>
            </w:rPr>
            <w:fldChar w:fldCharType="separate"/>
          </w:r>
          <w:r w:rsidR="00643776" w:rsidRPr="00643776">
            <w:rPr>
              <w:rFonts w:cs="Times New Roman"/>
              <w:noProof/>
              <w:color w:val="auto"/>
            </w:rPr>
            <w:t>(50)</w:t>
          </w:r>
          <w:r w:rsidRPr="00102649">
            <w:rPr>
              <w:rFonts w:cs="Times New Roman"/>
              <w:color w:val="auto"/>
            </w:rPr>
            <w:fldChar w:fldCharType="end"/>
          </w:r>
        </w:sdtContent>
      </w:sdt>
    </w:p>
    <w:p w14:paraId="4B0547F9" w14:textId="77777777" w:rsidR="0051229E" w:rsidRPr="00102649" w:rsidRDefault="0051229E" w:rsidP="00F12A4C">
      <w:pPr>
        <w:pStyle w:val="Incontec"/>
        <w:rPr>
          <w:rFonts w:cs="Times New Roman"/>
          <w:color w:val="auto"/>
        </w:rPr>
      </w:pPr>
    </w:p>
    <w:p w14:paraId="24A70722" w14:textId="77777777" w:rsidR="0051229E" w:rsidRPr="00102649" w:rsidRDefault="0051229E" w:rsidP="00A75AB6">
      <w:pPr>
        <w:pStyle w:val="Incontec"/>
        <w:jc w:val="center"/>
        <w:rPr>
          <w:rFonts w:cs="Times New Roman"/>
          <w:color w:val="auto"/>
        </w:rPr>
      </w:pPr>
      <w:r w:rsidRPr="00102649">
        <w:rPr>
          <w:noProof/>
          <w:lang w:val="es-ES" w:eastAsia="es-ES"/>
        </w:rPr>
        <w:drawing>
          <wp:inline distT="0" distB="0" distL="0" distR="0" wp14:anchorId="652EB386" wp14:editId="66C8DF48">
            <wp:extent cx="4221480" cy="2638425"/>
            <wp:effectExtent l="0" t="0" r="7620" b="9525"/>
            <wp:docPr id="48" name="Imagen 4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22057" cy="2638786"/>
                    </a:xfrm>
                    <a:prstGeom prst="rect">
                      <a:avLst/>
                    </a:prstGeom>
                    <a:noFill/>
                    <a:ln>
                      <a:noFill/>
                    </a:ln>
                  </pic:spPr>
                </pic:pic>
              </a:graphicData>
            </a:graphic>
          </wp:inline>
        </w:drawing>
      </w:r>
    </w:p>
    <w:p w14:paraId="30E1A554" w14:textId="18E450F4" w:rsidR="0051229E" w:rsidRPr="00102649" w:rsidRDefault="0051229E" w:rsidP="00F12A4C">
      <w:pPr>
        <w:pStyle w:val="Incontec"/>
        <w:rPr>
          <w:rFonts w:cs="Times New Roman"/>
          <w:color w:val="auto"/>
        </w:rPr>
      </w:pPr>
      <w:r w:rsidRPr="00A75AB6">
        <w:rPr>
          <w:rFonts w:cs="Times New Roman"/>
          <w:b/>
          <w:i/>
          <w:color w:val="auto"/>
          <w:sz w:val="22"/>
          <w:szCs w:val="22"/>
        </w:rPr>
        <w:t xml:space="preserve">Figura </w:t>
      </w:r>
      <w:r w:rsidR="0044616D">
        <w:rPr>
          <w:rFonts w:cs="Times New Roman"/>
          <w:b/>
          <w:i/>
          <w:color w:val="auto"/>
          <w:sz w:val="22"/>
          <w:szCs w:val="22"/>
        </w:rPr>
        <w:t>5-23</w:t>
      </w:r>
      <w:r w:rsidRPr="00A75AB6">
        <w:rPr>
          <w:rFonts w:cs="Times New Roman"/>
          <w:color w:val="auto"/>
          <w:sz w:val="22"/>
          <w:szCs w:val="22"/>
        </w:rPr>
        <w:t xml:space="preserve">. Software LetMetalk. Fuente: </w:t>
      </w:r>
      <w:sdt>
        <w:sdtPr>
          <w:rPr>
            <w:rFonts w:cs="Times New Roman"/>
            <w:color w:val="auto"/>
            <w:sz w:val="22"/>
            <w:szCs w:val="22"/>
          </w:rPr>
          <w:id w:val="1951198553"/>
          <w:citation/>
        </w:sdtPr>
        <w:sdtContent>
          <w:r w:rsidR="00A75AB6">
            <w:rPr>
              <w:rFonts w:cs="Times New Roman"/>
              <w:color w:val="auto"/>
              <w:sz w:val="22"/>
              <w:szCs w:val="22"/>
            </w:rPr>
            <w:fldChar w:fldCharType="begin"/>
          </w:r>
          <w:r w:rsidR="00A75AB6">
            <w:rPr>
              <w:rFonts w:cs="Times New Roman"/>
              <w:color w:val="auto"/>
              <w:sz w:val="22"/>
              <w:szCs w:val="22"/>
            </w:rPr>
            <w:instrText xml:space="preserve"> CITATION Let14 \l 9226 </w:instrText>
          </w:r>
          <w:r w:rsidR="00A75AB6">
            <w:rPr>
              <w:rFonts w:cs="Times New Roman"/>
              <w:color w:val="auto"/>
              <w:sz w:val="22"/>
              <w:szCs w:val="22"/>
            </w:rPr>
            <w:fldChar w:fldCharType="separate"/>
          </w:r>
          <w:r w:rsidR="00643776" w:rsidRPr="00643776">
            <w:rPr>
              <w:rFonts w:cs="Times New Roman"/>
              <w:noProof/>
              <w:color w:val="auto"/>
              <w:sz w:val="22"/>
              <w:szCs w:val="22"/>
            </w:rPr>
            <w:t>(50)</w:t>
          </w:r>
          <w:r w:rsidR="00A75AB6">
            <w:rPr>
              <w:rFonts w:cs="Times New Roman"/>
              <w:color w:val="auto"/>
              <w:sz w:val="22"/>
              <w:szCs w:val="22"/>
            </w:rPr>
            <w:fldChar w:fldCharType="end"/>
          </w:r>
        </w:sdtContent>
      </w:sdt>
    </w:p>
    <w:p w14:paraId="15005D09" w14:textId="76CED8BB" w:rsidR="00FE7614" w:rsidRPr="00102649" w:rsidRDefault="00BA1428" w:rsidP="00F12A4C">
      <w:pPr>
        <w:pStyle w:val="Incontec"/>
        <w:rPr>
          <w:rFonts w:cs="Times New Roman"/>
          <w:color w:val="auto"/>
        </w:rPr>
      </w:pPr>
      <w:r w:rsidRPr="00102649">
        <w:rPr>
          <w:rFonts w:cs="Times New Roman"/>
          <w:color w:val="auto"/>
        </w:rPr>
        <w:t>Sígueme: Sígueme es una aplicación gratuita diseñada para potenciar la atención visual y entrenar la adquisición del significado en personas con autismo.</w:t>
      </w:r>
      <w:r w:rsidR="00206113" w:rsidRPr="00102649">
        <w:rPr>
          <w:rFonts w:cs="Times New Roman"/>
          <w:color w:val="auto"/>
        </w:rPr>
        <w:t xml:space="preserve"> Se presentan seis fases que van desde la estimulación basal a la adquisición de significado a partir de vídeos, fotografías, dibujos y pictogramas, incluyendo las últimas fases actividades de categorización y asociación mediante juegos. </w:t>
      </w:r>
      <w:sdt>
        <w:sdtPr>
          <w:rPr>
            <w:rFonts w:cs="Times New Roman"/>
            <w:color w:val="auto"/>
          </w:rPr>
          <w:id w:val="2102298239"/>
          <w:citation/>
        </w:sdtPr>
        <w:sdtContent>
          <w:r w:rsidR="00206113" w:rsidRPr="00102649">
            <w:rPr>
              <w:rFonts w:cs="Times New Roman"/>
              <w:color w:val="auto"/>
            </w:rPr>
            <w:fldChar w:fldCharType="begin"/>
          </w:r>
          <w:r w:rsidR="00206113" w:rsidRPr="00102649">
            <w:rPr>
              <w:rFonts w:cs="Times New Roman"/>
              <w:color w:val="auto"/>
            </w:rPr>
            <w:instrText xml:space="preserve"> CITATION Fun13 \l 9226 </w:instrText>
          </w:r>
          <w:r w:rsidR="00206113" w:rsidRPr="00102649">
            <w:rPr>
              <w:rFonts w:cs="Times New Roman"/>
              <w:color w:val="auto"/>
            </w:rPr>
            <w:fldChar w:fldCharType="separate"/>
          </w:r>
          <w:r w:rsidR="00643776" w:rsidRPr="00643776">
            <w:rPr>
              <w:rFonts w:cs="Times New Roman"/>
              <w:noProof/>
              <w:color w:val="auto"/>
            </w:rPr>
            <w:t>(51)</w:t>
          </w:r>
          <w:r w:rsidR="00206113" w:rsidRPr="00102649">
            <w:rPr>
              <w:rFonts w:cs="Times New Roman"/>
              <w:color w:val="auto"/>
            </w:rPr>
            <w:fldChar w:fldCharType="end"/>
          </w:r>
        </w:sdtContent>
      </w:sdt>
    </w:p>
    <w:p w14:paraId="27D2BA21" w14:textId="77777777" w:rsidR="00206113" w:rsidRPr="00102649" w:rsidRDefault="00206113" w:rsidP="00F12A4C">
      <w:pPr>
        <w:pStyle w:val="Incontec"/>
        <w:rPr>
          <w:rFonts w:cs="Times New Roman"/>
          <w:color w:val="auto"/>
        </w:rPr>
      </w:pPr>
    </w:p>
    <w:p w14:paraId="39F1B4F6" w14:textId="23A73D51" w:rsidR="00BA1428" w:rsidRPr="00102649" w:rsidRDefault="00BA1428" w:rsidP="00A17D5E">
      <w:pPr>
        <w:pStyle w:val="Incontec"/>
        <w:jc w:val="center"/>
        <w:rPr>
          <w:rFonts w:cs="Times New Roman"/>
          <w:color w:val="auto"/>
        </w:rPr>
      </w:pPr>
      <w:r w:rsidRPr="00102649">
        <w:rPr>
          <w:noProof/>
          <w:lang w:val="es-ES" w:eastAsia="es-ES"/>
        </w:rPr>
        <w:lastRenderedPageBreak/>
        <w:drawing>
          <wp:inline distT="0" distB="0" distL="0" distR="0" wp14:anchorId="0026202E" wp14:editId="76894189">
            <wp:extent cx="2757217" cy="2062121"/>
            <wp:effectExtent l="0" t="0" r="5080" b="0"/>
            <wp:docPr id="46" name="Imagen 46"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54">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22CE1B8A" w14:textId="168FD281" w:rsidR="00BA1428" w:rsidRPr="00A17D5E" w:rsidRDefault="00BA1428" w:rsidP="00F12A4C">
      <w:pPr>
        <w:pStyle w:val="Incontec"/>
        <w:rPr>
          <w:rFonts w:cs="Times New Roman"/>
          <w:color w:val="auto"/>
          <w:sz w:val="22"/>
          <w:szCs w:val="22"/>
        </w:rPr>
      </w:pPr>
      <w:r w:rsidRPr="00A17D5E">
        <w:rPr>
          <w:rFonts w:cs="Times New Roman"/>
          <w:b/>
          <w:i/>
          <w:color w:val="auto"/>
          <w:sz w:val="22"/>
          <w:szCs w:val="22"/>
        </w:rPr>
        <w:t xml:space="preserve">Figura </w:t>
      </w:r>
      <w:r w:rsidR="00A75AB6" w:rsidRPr="00A17D5E">
        <w:rPr>
          <w:rFonts w:cs="Times New Roman"/>
          <w:b/>
          <w:i/>
          <w:color w:val="auto"/>
          <w:sz w:val="22"/>
          <w:szCs w:val="22"/>
        </w:rPr>
        <w:t>5-</w:t>
      </w:r>
      <w:r w:rsidR="0044616D">
        <w:rPr>
          <w:rFonts w:cs="Times New Roman"/>
          <w:b/>
          <w:i/>
          <w:color w:val="auto"/>
          <w:sz w:val="22"/>
          <w:szCs w:val="22"/>
        </w:rPr>
        <w:t>24</w:t>
      </w:r>
      <w:r w:rsidRPr="00A17D5E">
        <w:rPr>
          <w:rFonts w:cs="Times New Roman"/>
          <w:color w:val="auto"/>
          <w:sz w:val="22"/>
          <w:szCs w:val="22"/>
        </w:rPr>
        <w:t>. Software Sígueme</w:t>
      </w:r>
      <w:r w:rsidR="00206113" w:rsidRPr="00A17D5E">
        <w:rPr>
          <w:rFonts w:cs="Times New Roman"/>
          <w:color w:val="auto"/>
          <w:sz w:val="22"/>
          <w:szCs w:val="22"/>
        </w:rPr>
        <w:t xml:space="preserve">. Fuente: </w:t>
      </w:r>
      <w:sdt>
        <w:sdtPr>
          <w:rPr>
            <w:rFonts w:cs="Times New Roman"/>
            <w:color w:val="auto"/>
            <w:sz w:val="22"/>
            <w:szCs w:val="22"/>
          </w:rPr>
          <w:id w:val="-1775781745"/>
          <w:citation/>
        </w:sdtPr>
        <w:sdtContent>
          <w:r w:rsidR="00A17D5E" w:rsidRPr="00A17D5E">
            <w:rPr>
              <w:rFonts w:cs="Times New Roman"/>
              <w:color w:val="auto"/>
              <w:sz w:val="22"/>
              <w:szCs w:val="22"/>
            </w:rPr>
            <w:fldChar w:fldCharType="begin"/>
          </w:r>
          <w:r w:rsidR="00A17D5E" w:rsidRPr="00A17D5E">
            <w:rPr>
              <w:rFonts w:cs="Times New Roman"/>
              <w:color w:val="auto"/>
              <w:sz w:val="22"/>
              <w:szCs w:val="22"/>
            </w:rPr>
            <w:instrText xml:space="preserve"> CITATION Fun13 \l 9226 </w:instrText>
          </w:r>
          <w:r w:rsidR="00A17D5E" w:rsidRPr="00A17D5E">
            <w:rPr>
              <w:rFonts w:cs="Times New Roman"/>
              <w:color w:val="auto"/>
              <w:sz w:val="22"/>
              <w:szCs w:val="22"/>
            </w:rPr>
            <w:fldChar w:fldCharType="separate"/>
          </w:r>
          <w:r w:rsidR="00643776" w:rsidRPr="00643776">
            <w:rPr>
              <w:rFonts w:cs="Times New Roman"/>
              <w:noProof/>
              <w:color w:val="auto"/>
              <w:sz w:val="22"/>
              <w:szCs w:val="22"/>
            </w:rPr>
            <w:t>(51)</w:t>
          </w:r>
          <w:r w:rsidR="00A17D5E" w:rsidRPr="00A17D5E">
            <w:rPr>
              <w:rFonts w:cs="Times New Roman"/>
              <w:color w:val="auto"/>
              <w:sz w:val="22"/>
              <w:szCs w:val="22"/>
            </w:rPr>
            <w:fldChar w:fldCharType="end"/>
          </w:r>
        </w:sdtContent>
      </w:sdt>
    </w:p>
    <w:p w14:paraId="49B2C9D6" w14:textId="34782B7F" w:rsidR="00890AEC" w:rsidRDefault="00890AEC" w:rsidP="00F12A4C">
      <w:pPr>
        <w:pStyle w:val="Incontec"/>
        <w:rPr>
          <w:rFonts w:cs="Times New Roman"/>
          <w:color w:val="auto"/>
        </w:rPr>
      </w:pPr>
      <w:r w:rsidRPr="00102649">
        <w:rPr>
          <w:rFonts w:cs="Times New Roman"/>
          <w:color w:val="auto"/>
        </w:rPr>
        <w:t xml:space="preserve">Para el año 2016 </w:t>
      </w:r>
      <w:r w:rsidR="0069232A" w:rsidRPr="00102649">
        <w:rPr>
          <w:rFonts w:cs="Times New Roman"/>
          <w:color w:val="auto"/>
        </w:rPr>
        <w:t xml:space="preserve">el </w:t>
      </w:r>
      <w:r w:rsidR="00A17D5E">
        <w:rPr>
          <w:rFonts w:cs="Times New Roman"/>
          <w:color w:val="auto"/>
        </w:rPr>
        <w:t xml:space="preserve">MINTIC </w:t>
      </w:r>
      <w:sdt>
        <w:sdtPr>
          <w:rPr>
            <w:rFonts w:cs="Times New Roman"/>
            <w:color w:val="auto"/>
          </w:rPr>
          <w:id w:val="277763525"/>
          <w:citation/>
        </w:sdtPr>
        <w:sdtContent>
          <w:r w:rsidR="0069232A" w:rsidRPr="00102649">
            <w:rPr>
              <w:rFonts w:cs="Times New Roman"/>
              <w:color w:val="auto"/>
            </w:rPr>
            <w:fldChar w:fldCharType="begin"/>
          </w:r>
          <w:r w:rsidR="00C462EF">
            <w:rPr>
              <w:rFonts w:cs="Times New Roman"/>
              <w:color w:val="auto"/>
            </w:rPr>
            <w:instrText xml:space="preserve">CITATION Min16 \l 9226 </w:instrText>
          </w:r>
          <w:r w:rsidR="0069232A" w:rsidRPr="00102649">
            <w:rPr>
              <w:rFonts w:cs="Times New Roman"/>
              <w:color w:val="auto"/>
            </w:rPr>
            <w:fldChar w:fldCharType="separate"/>
          </w:r>
          <w:r w:rsidR="00643776" w:rsidRPr="00643776">
            <w:rPr>
              <w:rFonts w:cs="Times New Roman"/>
              <w:noProof/>
              <w:color w:val="auto"/>
            </w:rPr>
            <w:t>(52)</w:t>
          </w:r>
          <w:r w:rsidR="0069232A" w:rsidRPr="00102649">
            <w:rPr>
              <w:rFonts w:cs="Times New Roman"/>
              <w:color w:val="auto"/>
            </w:rPr>
            <w:fldChar w:fldCharType="end"/>
          </w:r>
        </w:sdtContent>
      </w:sdt>
      <w:r w:rsidR="0069232A" w:rsidRPr="00102649">
        <w:rPr>
          <w:rFonts w:cs="Times New Roman"/>
          <w:color w:val="auto"/>
        </w:rPr>
        <w:t xml:space="preserve">  destino</w:t>
      </w:r>
      <w:r w:rsidRPr="00102649">
        <w:rPr>
          <w:rFonts w:cs="Times New Roman"/>
          <w:color w:val="auto"/>
        </w:rPr>
        <w:t xml:space="preserve"> cerca </w:t>
      </w:r>
      <w:r w:rsidR="0069232A" w:rsidRPr="00102649">
        <w:rPr>
          <w:rFonts w:cs="Times New Roman"/>
          <w:color w:val="auto"/>
        </w:rPr>
        <w:t xml:space="preserve">de </w:t>
      </w:r>
      <w:r w:rsidR="0069232A" w:rsidRPr="00102649">
        <w:rPr>
          <w:rFonts w:cs="Times New Roman"/>
          <w:b/>
          <w:color w:val="auto"/>
        </w:rPr>
        <w:t>$</w:t>
      </w:r>
      <w:r w:rsidR="0069232A" w:rsidRPr="00102649">
        <w:rPr>
          <w:rFonts w:cs="Times New Roman"/>
          <w:color w:val="auto"/>
        </w:rPr>
        <w:t xml:space="preserve"> </w:t>
      </w:r>
      <w:r w:rsidRPr="00102649">
        <w:rPr>
          <w:rFonts w:cs="Times New Roman"/>
          <w:b/>
          <w:color w:val="auto"/>
        </w:rPr>
        <w:t>61.161’000.000</w:t>
      </w:r>
      <w:r w:rsidR="0069232A" w:rsidRPr="00102649">
        <w:rPr>
          <w:rFonts w:cs="Times New Roman"/>
          <w:color w:val="auto"/>
        </w:rPr>
        <w:t xml:space="preserve"> pesos </w:t>
      </w:r>
      <w:commentRangeStart w:id="456"/>
      <w:r w:rsidRPr="00102649">
        <w:rPr>
          <w:rFonts w:cs="Times New Roman"/>
          <w:color w:val="auto"/>
        </w:rPr>
        <w:t>en</w:t>
      </w:r>
      <w:commentRangeEnd w:id="456"/>
      <w:r w:rsidR="00881723">
        <w:rPr>
          <w:rStyle w:val="Refdecomentario"/>
          <w:rFonts w:ascii="Cambria" w:eastAsia="Cambria" w:hAnsi="Cambria" w:cs="Cambria"/>
          <w:color w:val="000000"/>
          <w:shd w:val="clear" w:color="auto" w:fill="auto"/>
        </w:rPr>
        <w:commentReference w:id="456"/>
      </w:r>
      <w:r w:rsidRPr="00102649">
        <w:rPr>
          <w:rFonts w:cs="Times New Roman"/>
          <w:color w:val="auto"/>
        </w:rPr>
        <w:t xml:space="preserve"> proyectos de inversión que buscan el fortalecimiento de</w:t>
      </w:r>
      <w:r w:rsidR="0069232A" w:rsidRPr="00102649">
        <w:rPr>
          <w:rFonts w:cs="Times New Roman"/>
          <w:color w:val="auto"/>
        </w:rPr>
        <w:t xml:space="preserve"> tareas como</w:t>
      </w:r>
      <w:r w:rsidRPr="00102649">
        <w:rPr>
          <w:rFonts w:cs="Times New Roman"/>
          <w:color w:val="auto"/>
        </w:rPr>
        <w:t xml:space="preserve"> </w:t>
      </w:r>
      <w:r w:rsidR="0069232A" w:rsidRPr="00102649">
        <w:rPr>
          <w:rFonts w:cs="Times New Roman"/>
          <w:color w:val="auto"/>
        </w:rPr>
        <w:t xml:space="preserve">la </w:t>
      </w:r>
      <w:r w:rsidR="0069232A" w:rsidRPr="00102649">
        <w:rPr>
          <w:rFonts w:cs="Times New Roman"/>
          <w:i/>
        </w:rPr>
        <w:t xml:space="preserve">asistencia capacitación y apoyo para el acceso, uso y beneficio social de </w:t>
      </w:r>
      <w:r w:rsidR="00CF2206" w:rsidRPr="00102649">
        <w:rPr>
          <w:rFonts w:cs="Times New Roman"/>
          <w:i/>
        </w:rPr>
        <w:t>tecnologías</w:t>
      </w:r>
      <w:r w:rsidR="0069232A" w:rsidRPr="00102649">
        <w:rPr>
          <w:rFonts w:cs="Times New Roman"/>
          <w:i/>
        </w:rPr>
        <w:t xml:space="preserve"> y servicios de telecomunicaciones</w:t>
      </w:r>
      <w:r w:rsidR="0069232A" w:rsidRPr="00102649">
        <w:rPr>
          <w:rFonts w:cs="Times New Roman"/>
        </w:rPr>
        <w:t xml:space="preserve">  y e</w:t>
      </w:r>
      <w:r w:rsidR="0069232A" w:rsidRPr="00102649">
        <w:rPr>
          <w:rFonts w:cs="Times New Roman"/>
          <w:color w:val="auto"/>
        </w:rPr>
        <w:t xml:space="preserve">l </w:t>
      </w:r>
      <w:r w:rsidR="0069232A" w:rsidRPr="00102649">
        <w:rPr>
          <w:rFonts w:cs="Times New Roman"/>
          <w:i/>
          <w:color w:val="auto"/>
        </w:rPr>
        <w:t xml:space="preserve">fortalecimiento del sector de contenidos y aplicaciones digitales. </w:t>
      </w:r>
      <w:r w:rsidR="0069232A" w:rsidRPr="00102649">
        <w:rPr>
          <w:rFonts w:cs="Times New Roman"/>
          <w:color w:val="auto"/>
        </w:rPr>
        <w:t xml:space="preserve">Esta cifra solo hace parte de un </w:t>
      </w:r>
      <w:r w:rsidR="0069232A" w:rsidRPr="00102649">
        <w:rPr>
          <w:rFonts w:cs="Times New Roman"/>
          <w:b/>
          <w:color w:val="auto"/>
        </w:rPr>
        <w:t>6%</w:t>
      </w:r>
      <w:r w:rsidR="0069232A" w:rsidRPr="00102649">
        <w:rPr>
          <w:rFonts w:cs="Times New Roman"/>
          <w:color w:val="auto"/>
        </w:rPr>
        <w:t xml:space="preserve"> </w:t>
      </w:r>
      <w:r w:rsidR="00526FDF" w:rsidRPr="00102649">
        <w:rPr>
          <w:rFonts w:cs="Times New Roman"/>
          <w:color w:val="auto"/>
        </w:rPr>
        <w:t xml:space="preserve"> del presupuesto total destinado a la sustención de proyectos del Fondo de las Tecnologías de la Información y las Comunicaciones del estado Colombiano</w:t>
      </w:r>
      <w:r w:rsidR="00F048EA">
        <w:rPr>
          <w:rFonts w:cs="Times New Roman"/>
          <w:color w:val="auto"/>
        </w:rPr>
        <w:t>,</w:t>
      </w:r>
      <w:r w:rsidR="00A17D5E">
        <w:rPr>
          <w:rFonts w:cs="Times New Roman"/>
          <w:color w:val="auto"/>
        </w:rPr>
        <w:t xml:space="preserve"> </w:t>
      </w:r>
      <w:r w:rsidR="00F048EA">
        <w:rPr>
          <w:rFonts w:cs="Times New Roman"/>
          <w:color w:val="auto"/>
        </w:rPr>
        <w:t>a</w:t>
      </w:r>
      <w:r w:rsidR="00A17D5E">
        <w:rPr>
          <w:rFonts w:cs="Times New Roman"/>
          <w:color w:val="auto"/>
        </w:rPr>
        <w:t xml:space="preserve">demás en la actualidad </w:t>
      </w:r>
      <w:r w:rsidR="00C01C4D">
        <w:rPr>
          <w:rFonts w:cs="Times New Roman"/>
          <w:color w:val="auto"/>
        </w:rPr>
        <w:t xml:space="preserve">iniciativas </w:t>
      </w:r>
      <w:r w:rsidR="00A17D5E">
        <w:rPr>
          <w:rFonts w:cs="Times New Roman"/>
          <w:color w:val="auto"/>
        </w:rPr>
        <w:t>como App</w:t>
      </w:r>
      <w:r w:rsidR="00C01C4D">
        <w:rPr>
          <w:rFonts w:cs="Times New Roman"/>
          <w:color w:val="auto"/>
        </w:rPr>
        <w:t>s.co</w:t>
      </w:r>
      <w:r w:rsidR="00A17D5E">
        <w:rPr>
          <w:rFonts w:cs="Times New Roman"/>
          <w:color w:val="auto"/>
        </w:rPr>
        <w:t>, Innpulsa, Fondo emprender  (ver Figura 5-</w:t>
      </w:r>
      <w:r w:rsidR="00ED21CE">
        <w:rPr>
          <w:rFonts w:cs="Times New Roman"/>
          <w:color w:val="auto"/>
        </w:rPr>
        <w:t>25</w:t>
      </w:r>
      <w:r w:rsidR="00A17D5E">
        <w:rPr>
          <w:rFonts w:cs="Times New Roman"/>
          <w:color w:val="auto"/>
        </w:rPr>
        <w:t>)</w:t>
      </w:r>
      <w:r w:rsidR="00C01C4D">
        <w:rPr>
          <w:rFonts w:cs="Times New Roman"/>
          <w:color w:val="auto"/>
        </w:rPr>
        <w:t xml:space="preserve"> entre otras </w:t>
      </w:r>
      <w:r w:rsidR="00F048EA">
        <w:rPr>
          <w:rFonts w:cs="Times New Roman"/>
          <w:color w:val="auto"/>
        </w:rPr>
        <w:t>ofrecen un apoyo</w:t>
      </w:r>
      <w:r w:rsidR="00A17D5E">
        <w:rPr>
          <w:rFonts w:cs="Times New Roman"/>
          <w:color w:val="auto"/>
        </w:rPr>
        <w:t xml:space="preserve"> </w:t>
      </w:r>
      <w:r w:rsidR="00F048EA">
        <w:rPr>
          <w:rFonts w:cs="Times New Roman"/>
          <w:color w:val="auto"/>
        </w:rPr>
        <w:t xml:space="preserve">en </w:t>
      </w:r>
      <w:r w:rsidR="00A17D5E">
        <w:rPr>
          <w:rFonts w:cs="Times New Roman"/>
          <w:color w:val="auto"/>
        </w:rPr>
        <w:t xml:space="preserve">proyectos de emprendimiento </w:t>
      </w:r>
      <w:r w:rsidR="00F048EA">
        <w:rPr>
          <w:rFonts w:cs="Times New Roman"/>
          <w:color w:val="auto"/>
        </w:rPr>
        <w:t>mediante concursos abiertos</w:t>
      </w:r>
      <w:r w:rsidR="00A17D5E">
        <w:rPr>
          <w:rFonts w:cs="Times New Roman"/>
          <w:color w:val="auto"/>
        </w:rPr>
        <w:t>.</w:t>
      </w:r>
      <w:r w:rsidR="00691A4C">
        <w:rPr>
          <w:rFonts w:cs="Times New Roman"/>
          <w:color w:val="auto"/>
        </w:rPr>
        <w:t xml:space="preserve"> Por otra parte en la sección </w:t>
      </w:r>
      <w:r w:rsidR="00691A4C">
        <w:rPr>
          <w:rFonts w:cs="Times New Roman"/>
          <w:color w:val="auto"/>
        </w:rPr>
        <w:fldChar w:fldCharType="begin"/>
      </w:r>
      <w:r w:rsidR="00691A4C">
        <w:rPr>
          <w:rFonts w:cs="Times New Roman"/>
          <w:color w:val="auto"/>
        </w:rPr>
        <w:instrText xml:space="preserve"> REF _Ref467638404 \r \h </w:instrText>
      </w:r>
      <w:r w:rsidR="00691A4C">
        <w:rPr>
          <w:rFonts w:cs="Times New Roman"/>
          <w:color w:val="auto"/>
        </w:rPr>
      </w:r>
      <w:r w:rsidR="00691A4C">
        <w:rPr>
          <w:rFonts w:cs="Times New Roman"/>
          <w:color w:val="auto"/>
        </w:rPr>
        <w:fldChar w:fldCharType="separate"/>
      </w:r>
      <w:r w:rsidR="00691A4C">
        <w:rPr>
          <w:rFonts w:cs="Times New Roman"/>
          <w:color w:val="auto"/>
        </w:rPr>
        <w:t>3.3</w:t>
      </w:r>
      <w:r w:rsidR="00691A4C">
        <w:rPr>
          <w:rFonts w:cs="Times New Roman"/>
          <w:color w:val="auto"/>
        </w:rPr>
        <w:fldChar w:fldCharType="end"/>
      </w:r>
      <w:r w:rsidR="00691A4C">
        <w:rPr>
          <w:rFonts w:cs="Times New Roman"/>
          <w:color w:val="auto"/>
        </w:rPr>
        <w:t xml:space="preserve"> se evidenciaron el nivel de inversiones por parte de entes privados comprometidos con el desarrollo social del país</w:t>
      </w:r>
      <w:r w:rsidR="00F048EA">
        <w:rPr>
          <w:rFonts w:cs="Times New Roman"/>
          <w:color w:val="auto"/>
        </w:rPr>
        <w:t>, estas cifras solo permiten dimensionar el nivel de oferta ofrecido en el apoyo de proyectos de emprendimiento en el país.</w:t>
      </w:r>
    </w:p>
    <w:p w14:paraId="18CB85D8" w14:textId="77777777" w:rsidR="00A17D5E" w:rsidRDefault="00A17D5E" w:rsidP="00A17D5E"/>
    <w:p w14:paraId="57610CA2" w14:textId="1A1FB98A" w:rsidR="00A17D5E" w:rsidRDefault="00A17D5E" w:rsidP="00A17D5E">
      <w:r>
        <w:rPr>
          <w:noProof/>
          <w:lang w:val="es-ES" w:eastAsia="es-ES"/>
        </w:rPr>
        <w:drawing>
          <wp:inline distT="0" distB="0" distL="0" distR="0" wp14:anchorId="4E1DA1D9" wp14:editId="342DB934">
            <wp:extent cx="5432920" cy="174205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65724BBD" w14:textId="08B15ADA" w:rsidR="00A17D5E" w:rsidRPr="00C01C4D" w:rsidRDefault="00A17D5E" w:rsidP="00C01C4D">
      <w:pPr>
        <w:pStyle w:val="Incontec"/>
        <w:rPr>
          <w:sz w:val="22"/>
          <w:szCs w:val="22"/>
        </w:rPr>
      </w:pPr>
      <w:r w:rsidRPr="00C01C4D">
        <w:rPr>
          <w:b/>
          <w:i/>
          <w:sz w:val="22"/>
          <w:szCs w:val="22"/>
        </w:rPr>
        <w:t>Figura 5-</w:t>
      </w:r>
      <w:r w:rsidR="00ED21CE">
        <w:rPr>
          <w:b/>
          <w:i/>
          <w:sz w:val="22"/>
          <w:szCs w:val="22"/>
        </w:rPr>
        <w:t>25</w:t>
      </w:r>
      <w:r w:rsidR="00C01C4D" w:rsidRPr="00C01C4D">
        <w:rPr>
          <w:sz w:val="22"/>
          <w:szCs w:val="22"/>
        </w:rPr>
        <w:t xml:space="preserve">. Alternativas de Apoyo al Emprendimiento en Colombia. Fuente: </w:t>
      </w:r>
      <w:sdt>
        <w:sdtPr>
          <w:rPr>
            <w:sz w:val="22"/>
            <w:szCs w:val="22"/>
          </w:rPr>
          <w:id w:val="-2078192882"/>
          <w:citation/>
        </w:sdtPr>
        <w:sdtContent>
          <w:r w:rsidR="00C01C4D">
            <w:rPr>
              <w:sz w:val="22"/>
              <w:szCs w:val="22"/>
            </w:rPr>
            <w:fldChar w:fldCharType="begin"/>
          </w:r>
          <w:r w:rsidR="00C01C4D">
            <w:rPr>
              <w:sz w:val="22"/>
              <w:szCs w:val="22"/>
            </w:rPr>
            <w:instrText xml:space="preserve"> CITATION APP16 \l 9226 </w:instrText>
          </w:r>
          <w:r w:rsidR="00C01C4D">
            <w:rPr>
              <w:sz w:val="22"/>
              <w:szCs w:val="22"/>
            </w:rPr>
            <w:fldChar w:fldCharType="separate"/>
          </w:r>
          <w:r w:rsidR="00643776" w:rsidRPr="00643776">
            <w:rPr>
              <w:noProof/>
              <w:sz w:val="22"/>
              <w:szCs w:val="22"/>
            </w:rPr>
            <w:t>(53)</w:t>
          </w:r>
          <w:r w:rsidR="00C01C4D">
            <w:rPr>
              <w:sz w:val="22"/>
              <w:szCs w:val="22"/>
            </w:rPr>
            <w:fldChar w:fldCharType="end"/>
          </w:r>
        </w:sdtContent>
      </w:sdt>
    </w:p>
    <w:p w14:paraId="123E57A2" w14:textId="604D963C" w:rsidR="00CF2206" w:rsidRPr="00102649" w:rsidRDefault="00462F7E" w:rsidP="00F12A4C">
      <w:pPr>
        <w:pStyle w:val="Incontec"/>
        <w:rPr>
          <w:rFonts w:cs="Times New Roman"/>
          <w:color w:val="auto"/>
        </w:rPr>
      </w:pPr>
      <w:r w:rsidRPr="00102649">
        <w:rPr>
          <w:rFonts w:cs="Times New Roman"/>
          <w:color w:val="auto"/>
        </w:rPr>
        <w:t xml:space="preserve"> </w:t>
      </w:r>
    </w:p>
    <w:p w14:paraId="4F0026E6" w14:textId="4518DEC6" w:rsidR="00BB41D7" w:rsidRPr="00C96A61" w:rsidRDefault="00C96A61" w:rsidP="00B43D6F">
      <w:pPr>
        <w:pStyle w:val="Incontec"/>
        <w:numPr>
          <w:ilvl w:val="2"/>
          <w:numId w:val="1"/>
        </w:numPr>
        <w:outlineLvl w:val="2"/>
        <w:rPr>
          <w:rFonts w:cs="Times New Roman"/>
        </w:rPr>
      </w:pPr>
      <w:bookmarkStart w:id="457" w:name="_Toc474915017"/>
      <w:r w:rsidRPr="00C96A61">
        <w:rPr>
          <w:rFonts w:cs="Times New Roman"/>
        </w:rPr>
        <w:lastRenderedPageBreak/>
        <w:t>Oferta Vs Demanda</w:t>
      </w:r>
      <w:r>
        <w:rPr>
          <w:rFonts w:cs="Times New Roman"/>
        </w:rPr>
        <w:t>.</w:t>
      </w:r>
      <w:bookmarkEnd w:id="457"/>
    </w:p>
    <w:p w14:paraId="543BB37A" w14:textId="77777777" w:rsidR="00597C4C" w:rsidRDefault="00597C4C" w:rsidP="00597C4C">
      <w:pPr>
        <w:pStyle w:val="Incontec"/>
      </w:pPr>
    </w:p>
    <w:p w14:paraId="6F597FB5" w14:textId="1CF4E50E" w:rsidR="006302CB" w:rsidRDefault="006302CB" w:rsidP="00597C4C">
      <w:pPr>
        <w:pStyle w:val="Incontec"/>
      </w:pPr>
      <w:r>
        <w:t xml:space="preserve">A pesar de que las ofertas analizadas en la sección </w:t>
      </w:r>
      <w:r>
        <w:fldChar w:fldCharType="begin"/>
      </w:r>
      <w:r>
        <w:instrText xml:space="preserve"> REF _Ref467639396 \r \h  \* MERGEFORMAT </w:instrText>
      </w:r>
      <w:r>
        <w:fldChar w:fldCharType="separate"/>
      </w:r>
      <w:r>
        <w:t>5.5.2</w:t>
      </w:r>
      <w:r>
        <w:fldChar w:fldCharType="end"/>
      </w:r>
      <w:r>
        <w:t xml:space="preserve"> se distribuyen bajo una licencia de libre distribución, en la población con Limitaciones cognitivas permanece una problemática de desinformación de dichos productos. </w:t>
      </w:r>
    </w:p>
    <w:p w14:paraId="2910D25C" w14:textId="77777777" w:rsidR="003F7ECB" w:rsidRDefault="006302CB" w:rsidP="00597C4C">
      <w:pPr>
        <w:pStyle w:val="Incontec"/>
      </w:pPr>
      <w:r>
        <w:t xml:space="preserve">Al analizar dichas ofertas </w:t>
      </w:r>
      <w:r w:rsidR="00597C4C">
        <w:t xml:space="preserve">se encontró </w:t>
      </w:r>
      <w:r>
        <w:t>que el 99% de dichos programas son producidos por casas de software internacionales</w:t>
      </w:r>
      <w:r w:rsidR="003F7ECB">
        <w:t xml:space="preserve"> (España)</w:t>
      </w:r>
      <w:r>
        <w:t xml:space="preserve">, las cuales no tienen una campaña de </w:t>
      </w:r>
      <w:r w:rsidR="003F7ECB">
        <w:t>distribución</w:t>
      </w:r>
      <w:r>
        <w:t xml:space="preserve"> en Colombia que permita que dicho mercado acceda a sus productos. </w:t>
      </w:r>
    </w:p>
    <w:p w14:paraId="0B0367D5" w14:textId="1327F290" w:rsidR="00BB41D7" w:rsidRDefault="003F7ECB" w:rsidP="00F12A4C">
      <w:pPr>
        <w:pStyle w:val="Incontec"/>
      </w:pPr>
      <w:r>
        <w:t xml:space="preserve">En los estratos socio-económicos bajos de la capital el nivel de desinformación </w:t>
      </w:r>
      <w:r w:rsidR="00AC0E5D">
        <w:t>sobre productos tecnológicos que apoyen el proceso de aprendizaje de la población con L.C es muy grande, dicha población indica que d</w:t>
      </w:r>
      <w:r>
        <w:t xml:space="preserve">esconoce la existencia de </w:t>
      </w:r>
      <w:r w:rsidR="00AC0E5D">
        <w:t>dichos productos. Por lo tanto La demanda existe pero no es cubierta por la falta de información del mercado.</w:t>
      </w:r>
    </w:p>
    <w:p w14:paraId="3E756BC0" w14:textId="77777777" w:rsidR="00A5792D" w:rsidRDefault="00A5792D" w:rsidP="00A5792D"/>
    <w:p w14:paraId="1C0A6FB6" w14:textId="77777777" w:rsidR="00D30904" w:rsidRPr="00527418" w:rsidRDefault="00D30904" w:rsidP="00A5792D">
      <w:pPr>
        <w:pStyle w:val="Incontec"/>
        <w:rPr>
          <w:rFonts w:ascii="Times New Roman" w:hAnsi="Times New Roman" w:cs="Times New Roman"/>
        </w:rPr>
      </w:pPr>
      <w:bookmarkStart w:id="458" w:name="_3rdcrjn" w:colFirst="0" w:colLast="0"/>
      <w:bookmarkEnd w:id="458"/>
    </w:p>
    <w:p w14:paraId="576C5821" w14:textId="4A8285B1" w:rsidR="00D30904" w:rsidRPr="00C96A61" w:rsidRDefault="00D868FD" w:rsidP="00B43D6F">
      <w:pPr>
        <w:pStyle w:val="Incontec"/>
        <w:numPr>
          <w:ilvl w:val="2"/>
          <w:numId w:val="1"/>
        </w:numPr>
        <w:outlineLvl w:val="2"/>
        <w:rPr>
          <w:rFonts w:cs="Times New Roman"/>
        </w:rPr>
      </w:pPr>
      <w:bookmarkStart w:id="459" w:name="_26in1rg" w:colFirst="0" w:colLast="0"/>
      <w:bookmarkStart w:id="460" w:name="_Toc474915018"/>
      <w:bookmarkEnd w:id="459"/>
      <w:commentRangeStart w:id="461"/>
      <w:r w:rsidRPr="00C96A61">
        <w:rPr>
          <w:rFonts w:cs="Times New Roman"/>
        </w:rPr>
        <w:t>Precio</w:t>
      </w:r>
      <w:commentRangeEnd w:id="461"/>
      <w:r w:rsidR="00F5355D" w:rsidRPr="00C96A61">
        <w:rPr>
          <w:rStyle w:val="Refdecomentario"/>
          <w:rFonts w:cs="Times New Roman"/>
          <w:sz w:val="24"/>
          <w:szCs w:val="24"/>
        </w:rPr>
        <w:commentReference w:id="461"/>
      </w:r>
      <w:r w:rsidR="00C96A61" w:rsidRPr="00C96A61">
        <w:rPr>
          <w:rFonts w:cs="Times New Roman"/>
        </w:rPr>
        <w:t>.</w:t>
      </w:r>
      <w:bookmarkEnd w:id="460"/>
    </w:p>
    <w:p w14:paraId="2697ABA0" w14:textId="77777777" w:rsidR="002C02DB" w:rsidRPr="00102649" w:rsidRDefault="002C02DB" w:rsidP="00F12A4C">
      <w:pPr>
        <w:pStyle w:val="Incontec"/>
        <w:rPr>
          <w:rFonts w:cs="Times New Roman"/>
          <w:sz w:val="28"/>
          <w:szCs w:val="28"/>
        </w:rPr>
      </w:pPr>
    </w:p>
    <w:p w14:paraId="3215630E" w14:textId="77777777" w:rsidR="005C54AF" w:rsidRPr="00102649" w:rsidRDefault="002C02DB" w:rsidP="00F12A4C">
      <w:pPr>
        <w:pStyle w:val="Incontec"/>
        <w:rPr>
          <w:rFonts w:cs="Times New Roman"/>
        </w:rPr>
      </w:pPr>
      <w:r w:rsidRPr="00102649">
        <w:rPr>
          <w:rFonts w:cs="Times New Roman"/>
        </w:rPr>
        <w:t>Tras hacer una proyección del nivel d</w:t>
      </w:r>
      <w:r w:rsidR="005C54AF" w:rsidRPr="00102649">
        <w:rPr>
          <w:rFonts w:cs="Times New Roman"/>
        </w:rPr>
        <w:t>e descargas del aplicativo inicialmente en la ciudad de Bogotá en un mercado de 14.200 personas cerca del 80% de esta población accedería a la aplicación lo cual nos indica que cerca de 11.300 personas serian nuestro nivel de usuarios iniciales.</w:t>
      </w:r>
    </w:p>
    <w:p w14:paraId="21327D5C" w14:textId="77777777" w:rsidR="005C54AF" w:rsidRPr="00102649" w:rsidRDefault="005C54AF" w:rsidP="00F12A4C">
      <w:pPr>
        <w:pStyle w:val="Incontec"/>
        <w:rPr>
          <w:rFonts w:cs="Times New Roman"/>
        </w:rPr>
      </w:pPr>
    </w:p>
    <w:p w14:paraId="4924CBD1" w14:textId="41A9BC2E" w:rsidR="002C02DB" w:rsidRPr="00102649" w:rsidRDefault="0099712F" w:rsidP="00F12A4C">
      <w:pPr>
        <w:pStyle w:val="Incontec"/>
        <w:rPr>
          <w:rFonts w:cs="Times New Roman"/>
        </w:rPr>
      </w:pPr>
      <w:r w:rsidRPr="00102649">
        <w:rPr>
          <w:rFonts w:cs="Times New Roman"/>
        </w:rPr>
        <w:t>Después de</w:t>
      </w:r>
      <w:r w:rsidR="005C54AF" w:rsidRPr="00102649">
        <w:rPr>
          <w:rFonts w:cs="Times New Roman"/>
        </w:rPr>
        <w:t xml:space="preserve"> analizar el precio de venta de los productos sustitutos </w:t>
      </w:r>
      <w:r w:rsidR="001155D9" w:rsidRPr="00102649">
        <w:rPr>
          <w:rFonts w:cs="Times New Roman"/>
        </w:rPr>
        <w:t xml:space="preserve">(ver Anexo </w:t>
      </w:r>
      <w:r w:rsidR="0073733E">
        <w:rPr>
          <w:rFonts w:cs="Times New Roman"/>
        </w:rPr>
        <w:fldChar w:fldCharType="begin"/>
      </w:r>
      <w:r w:rsidR="0073733E">
        <w:rPr>
          <w:rFonts w:cs="Times New Roman"/>
        </w:rPr>
        <w:instrText xml:space="preserve"> REF _Ref467494506 \r \h </w:instrText>
      </w:r>
      <w:r w:rsidR="0073733E">
        <w:rPr>
          <w:rFonts w:cs="Times New Roman"/>
        </w:rPr>
      </w:r>
      <w:r w:rsidR="0073733E">
        <w:rPr>
          <w:rFonts w:cs="Times New Roman"/>
        </w:rPr>
        <w:fldChar w:fldCharType="separate"/>
      </w:r>
      <w:r w:rsidR="0073733E">
        <w:rPr>
          <w:rFonts w:cs="Times New Roman"/>
        </w:rPr>
        <w:t>II</w:t>
      </w:r>
      <w:r w:rsidR="0073733E">
        <w:rPr>
          <w:rFonts w:cs="Times New Roman"/>
        </w:rPr>
        <w:fldChar w:fldCharType="end"/>
      </w:r>
      <w:r w:rsidR="001155D9" w:rsidRPr="00102649">
        <w:rPr>
          <w:rFonts w:cs="Times New Roman"/>
        </w:rPr>
        <w:t xml:space="preserve">) </w:t>
      </w:r>
      <w:r w:rsidR="005C54AF" w:rsidRPr="00102649">
        <w:rPr>
          <w:rFonts w:cs="Times New Roman"/>
        </w:rPr>
        <w:t xml:space="preserve">encontramos que </w:t>
      </w:r>
      <w:r w:rsidR="001155D9" w:rsidRPr="00102649">
        <w:rPr>
          <w:rFonts w:cs="Times New Roman"/>
        </w:rPr>
        <w:t>cerca de</w:t>
      </w:r>
      <w:r w:rsidR="005C54AF" w:rsidRPr="00102649">
        <w:rPr>
          <w:rFonts w:cs="Times New Roman"/>
        </w:rPr>
        <w:t xml:space="preserve"> un </w:t>
      </w:r>
      <w:r w:rsidR="001155D9" w:rsidRPr="00102649">
        <w:rPr>
          <w:rFonts w:cs="Times New Roman"/>
        </w:rPr>
        <w:t>57</w:t>
      </w:r>
      <w:r w:rsidR="005C54AF" w:rsidRPr="00102649">
        <w:rPr>
          <w:rFonts w:cs="Times New Roman"/>
        </w:rPr>
        <w:t xml:space="preserve">% de las aplicaciones no tienen un costo de </w:t>
      </w:r>
      <w:r w:rsidRPr="00102649">
        <w:rPr>
          <w:rFonts w:cs="Times New Roman"/>
        </w:rPr>
        <w:t>adquisición,</w:t>
      </w:r>
      <w:r w:rsidR="00584973" w:rsidRPr="00102649">
        <w:rPr>
          <w:rFonts w:cs="Times New Roman"/>
        </w:rPr>
        <w:t xml:space="preserve"> y el otro </w:t>
      </w:r>
      <w:r w:rsidR="001155D9" w:rsidRPr="00102649">
        <w:rPr>
          <w:rFonts w:cs="Times New Roman"/>
        </w:rPr>
        <w:t>43</w:t>
      </w:r>
      <w:r w:rsidR="00584973" w:rsidRPr="00102649">
        <w:rPr>
          <w:rFonts w:cs="Times New Roman"/>
        </w:rPr>
        <w:t xml:space="preserve">% </w:t>
      </w:r>
      <w:r w:rsidR="001155D9" w:rsidRPr="00102649">
        <w:rPr>
          <w:rFonts w:cs="Times New Roman"/>
        </w:rPr>
        <w:t>restante el promedio de venta</w:t>
      </w:r>
      <w:r w:rsidR="00584973" w:rsidRPr="00102649">
        <w:rPr>
          <w:rFonts w:cs="Times New Roman"/>
        </w:rPr>
        <w:t xml:space="preserve"> del producto oscila entre los </w:t>
      </w:r>
      <w:r w:rsidR="001155D9" w:rsidRPr="00102649">
        <w:rPr>
          <w:rFonts w:cs="Times New Roman"/>
        </w:rPr>
        <w:t>140</w:t>
      </w:r>
      <w:r w:rsidRPr="00102649">
        <w:rPr>
          <w:rFonts w:cs="Times New Roman"/>
        </w:rPr>
        <w:t xml:space="preserve">  Euros aproximadamente que equivale a </w:t>
      </w:r>
      <w:r w:rsidR="001155D9" w:rsidRPr="00102649">
        <w:rPr>
          <w:rFonts w:cs="Times New Roman"/>
        </w:rPr>
        <w:t>470</w:t>
      </w:r>
      <w:r w:rsidRPr="00102649">
        <w:rPr>
          <w:rFonts w:cs="Times New Roman"/>
        </w:rPr>
        <w:t xml:space="preserve">.000 pesos Colombianos. </w:t>
      </w:r>
    </w:p>
    <w:p w14:paraId="727DE0F9" w14:textId="77777777" w:rsidR="00F5355D" w:rsidRPr="00102649" w:rsidRDefault="00F5355D" w:rsidP="00F12A4C">
      <w:pPr>
        <w:pStyle w:val="Incontec"/>
        <w:rPr>
          <w:rFonts w:cs="Times New Roman"/>
        </w:rPr>
      </w:pPr>
    </w:p>
    <w:p w14:paraId="622C9B61" w14:textId="73E13BD4" w:rsidR="00D30904" w:rsidRPr="00102649" w:rsidRDefault="00D868FD" w:rsidP="00B43D6F">
      <w:pPr>
        <w:pStyle w:val="Incontec"/>
        <w:numPr>
          <w:ilvl w:val="2"/>
          <w:numId w:val="1"/>
        </w:numPr>
        <w:outlineLvl w:val="2"/>
        <w:rPr>
          <w:rFonts w:cs="Times New Roman"/>
        </w:rPr>
      </w:pPr>
      <w:bookmarkStart w:id="462" w:name="_lnxbz9" w:colFirst="0" w:colLast="0"/>
      <w:bookmarkStart w:id="463" w:name="_Toc474915019"/>
      <w:bookmarkEnd w:id="462"/>
      <w:r w:rsidRPr="005C519E">
        <w:rPr>
          <w:rFonts w:cs="Times New Roman"/>
          <w:szCs w:val="28"/>
        </w:rPr>
        <w:lastRenderedPageBreak/>
        <w:t>Comercialización</w:t>
      </w:r>
      <w:r w:rsidR="005C519E">
        <w:rPr>
          <w:rFonts w:cs="Times New Roman"/>
          <w:szCs w:val="28"/>
        </w:rPr>
        <w:t>.</w:t>
      </w:r>
      <w:bookmarkEnd w:id="463"/>
    </w:p>
    <w:p w14:paraId="1D7609F4" w14:textId="7F51C4F9" w:rsidR="004658FD" w:rsidRDefault="004658FD" w:rsidP="00F12A4C">
      <w:pPr>
        <w:pStyle w:val="Incontec"/>
        <w:rPr>
          <w:rFonts w:cs="Times New Roman"/>
        </w:rPr>
      </w:pPr>
      <w:r>
        <w:rPr>
          <w:rFonts w:cs="Times New Roman"/>
        </w:rPr>
        <w:t xml:space="preserve">Para la comercialización de dicho producto, se han propuesto una serie de estrategias enfocadas en combatir el nivel de desinformación de la población Colombiana. </w:t>
      </w:r>
    </w:p>
    <w:p w14:paraId="4C233FC2" w14:textId="77777777" w:rsidR="004658FD" w:rsidRDefault="004658FD" w:rsidP="004658FD"/>
    <w:p w14:paraId="3C4DCE08" w14:textId="7D28EA2A" w:rsidR="004658FD" w:rsidRDefault="004658FD" w:rsidP="004658FD">
      <w:pPr>
        <w:pStyle w:val="Incontec"/>
        <w:rPr>
          <w:b/>
          <w:i/>
        </w:rPr>
      </w:pPr>
      <w:r w:rsidRPr="006141D5">
        <w:rPr>
          <w:b/>
          <w:i/>
        </w:rPr>
        <w:t>Sensibilización Masiva</w:t>
      </w:r>
      <w:r w:rsidR="000C63C2">
        <w:rPr>
          <w:b/>
          <w:i/>
        </w:rPr>
        <w:t>,</w:t>
      </w:r>
    </w:p>
    <w:p w14:paraId="23F806C8" w14:textId="77777777" w:rsidR="000C63C2" w:rsidRPr="000C63C2" w:rsidRDefault="000C63C2" w:rsidP="000C63C2">
      <w:pPr>
        <w:pStyle w:val="Incontec"/>
      </w:pPr>
    </w:p>
    <w:p w14:paraId="7EFE79F1" w14:textId="18D357A6" w:rsidR="004658FD" w:rsidRDefault="004658FD" w:rsidP="004658FD">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rsidR="006141D5">
        <w:t>, ferias de inclusión social, etc.</w:t>
      </w:r>
      <w:r w:rsidRPr="004658FD">
        <w:t xml:space="preserve"> Para ejecutar esta estrategia se debe</w:t>
      </w:r>
      <w:r>
        <w:t xml:space="preserve"> </w:t>
      </w:r>
      <w:r w:rsidRPr="004658FD">
        <w:t>tener en cuenta los siguientes factores</w:t>
      </w:r>
      <w:r>
        <w:t>:</w:t>
      </w:r>
    </w:p>
    <w:p w14:paraId="16F5B83B" w14:textId="77777777" w:rsidR="004658FD" w:rsidRDefault="004658FD" w:rsidP="004658FD"/>
    <w:p w14:paraId="42AB25AA" w14:textId="7ED62E2D" w:rsidR="004658FD" w:rsidRDefault="004658FD" w:rsidP="006141D5">
      <w:pPr>
        <w:pStyle w:val="Incontec"/>
        <w:numPr>
          <w:ilvl w:val="0"/>
          <w:numId w:val="32"/>
        </w:numPr>
      </w:pPr>
      <w:r>
        <w:t>Realizar la alianza o contrato para participar en cada espacio</w:t>
      </w:r>
      <w:r w:rsidR="006141D5">
        <w:t>.</w:t>
      </w:r>
    </w:p>
    <w:p w14:paraId="2685AE46" w14:textId="517892F2" w:rsidR="004658FD" w:rsidRDefault="004658FD" w:rsidP="00EC3C0A">
      <w:pPr>
        <w:pStyle w:val="Incontec"/>
        <w:numPr>
          <w:ilvl w:val="0"/>
          <w:numId w:val="32"/>
        </w:numPr>
      </w:pPr>
      <w:r>
        <w:t xml:space="preserve">Seleccionar y presentar un tema de </w:t>
      </w:r>
      <w:r w:rsidR="006141D5">
        <w:t>sensibilización</w:t>
      </w:r>
      <w:r>
        <w:t xml:space="preserve">: </w:t>
      </w:r>
      <w:r w:rsidR="001C1676">
        <w:t>atención de las Necesidades Educativas Especiales.</w:t>
      </w:r>
    </w:p>
    <w:p w14:paraId="5468A3CA" w14:textId="7A5CF44C" w:rsidR="004658FD" w:rsidRPr="001C1676" w:rsidRDefault="004658FD" w:rsidP="001C1676">
      <w:pPr>
        <w:pStyle w:val="Incontec"/>
        <w:ind w:left="720"/>
        <w:rPr>
          <w:rFonts w:cs="Times New Roman"/>
        </w:rPr>
      </w:pPr>
    </w:p>
    <w:p w14:paraId="0B2FB172" w14:textId="77777777" w:rsidR="000C63C2" w:rsidRDefault="000C63C2" w:rsidP="000C63C2">
      <w:pPr>
        <w:pStyle w:val="Incontec"/>
        <w:rPr>
          <w:rFonts w:cs="Times New Roman"/>
          <w:b/>
          <w:i/>
        </w:rPr>
      </w:pPr>
      <w:r w:rsidRPr="000C63C2">
        <w:rPr>
          <w:rFonts w:cs="Times New Roman"/>
          <w:b/>
          <w:i/>
        </w:rPr>
        <w:t>Buzz Marketing (Voz a Voz).</w:t>
      </w:r>
    </w:p>
    <w:p w14:paraId="3FB71823" w14:textId="77777777" w:rsidR="000C63C2" w:rsidRDefault="000C63C2" w:rsidP="000C63C2">
      <w:pPr>
        <w:pStyle w:val="Incontec"/>
      </w:pPr>
    </w:p>
    <w:p w14:paraId="6E25D99E" w14:textId="77777777" w:rsidR="000C63C2" w:rsidRPr="00102649" w:rsidRDefault="000C63C2" w:rsidP="000C63C2">
      <w:pPr>
        <w:pStyle w:val="Incontec"/>
        <w:rPr>
          <w:rFonts w:cs="Times New Roman"/>
        </w:rPr>
      </w:pPr>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buzz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69981A23" w14:textId="77777777" w:rsidR="000C63C2" w:rsidRDefault="000C63C2" w:rsidP="001C1676">
      <w:pPr>
        <w:pStyle w:val="Incontec"/>
        <w:rPr>
          <w:rFonts w:cs="Times New Roman"/>
          <w:b/>
          <w:i/>
        </w:rPr>
      </w:pPr>
    </w:p>
    <w:p w14:paraId="54196F16" w14:textId="130CF70D" w:rsidR="001C1676" w:rsidRDefault="001C1676" w:rsidP="001C1676">
      <w:pPr>
        <w:pStyle w:val="Incontec"/>
        <w:rPr>
          <w:rFonts w:cs="Times New Roman"/>
          <w:b/>
          <w:i/>
        </w:rPr>
      </w:pPr>
      <w:r w:rsidRPr="000C63C2">
        <w:rPr>
          <w:rFonts w:cs="Times New Roman"/>
          <w:b/>
          <w:i/>
        </w:rPr>
        <w:lastRenderedPageBreak/>
        <w:t>Free press / PR</w:t>
      </w:r>
    </w:p>
    <w:p w14:paraId="563519A8" w14:textId="77777777" w:rsidR="000C63C2" w:rsidRPr="000C63C2" w:rsidRDefault="000C63C2" w:rsidP="000C63C2">
      <w:pPr>
        <w:pStyle w:val="Incontec"/>
      </w:pPr>
    </w:p>
    <w:p w14:paraId="7816D6A8" w14:textId="650E969E" w:rsidR="001C1676" w:rsidRPr="001C1676" w:rsidRDefault="001C1676" w:rsidP="001C1676">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w:t>
      </w:r>
      <w:r w:rsidR="000C63C2">
        <w:t>se enfocará</w:t>
      </w:r>
      <w:r>
        <w:t xml:space="preserve">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43843B67" w14:textId="18477A7A" w:rsidR="00D30904" w:rsidRDefault="001C1676" w:rsidP="001C1676">
      <w:pPr>
        <w:pStyle w:val="Incontec"/>
        <w:numPr>
          <w:ilvl w:val="0"/>
          <w:numId w:val="35"/>
        </w:numPr>
      </w:pPr>
      <w:r w:rsidRPr="001C1676">
        <w:t>Creación de campañas pensadas para medios: Periódicos, secciones en periódicos, revistas especializadas en el sector de Educación</w:t>
      </w:r>
      <w:r>
        <w:t>.</w:t>
      </w:r>
    </w:p>
    <w:p w14:paraId="09324868" w14:textId="2EAD850B" w:rsidR="001C1676" w:rsidRPr="001C1676" w:rsidRDefault="001C1676" w:rsidP="001C1676">
      <w:pPr>
        <w:pStyle w:val="Incontec"/>
        <w:numPr>
          <w:ilvl w:val="0"/>
          <w:numId w:val="35"/>
        </w:numPr>
      </w:pPr>
      <w:r>
        <w:t>Aprovechar campañas ofrecidas por medios Televisivos  como “Titanes Caracol” en el cual se aproveche un espacio AAA para la promoción del producto.</w:t>
      </w:r>
    </w:p>
    <w:p w14:paraId="736E7B45" w14:textId="40FA4EDE" w:rsidR="001C1676" w:rsidRDefault="001C1676" w:rsidP="001C1676">
      <w:pPr>
        <w:pStyle w:val="Incontec"/>
      </w:pPr>
    </w:p>
    <w:p w14:paraId="4989C6AA" w14:textId="77777777" w:rsidR="001C1676" w:rsidRPr="001C1676" w:rsidRDefault="001C1676" w:rsidP="001C1676">
      <w:pPr>
        <w:pStyle w:val="Incontec"/>
      </w:pPr>
    </w:p>
    <w:p w14:paraId="42E7AFCA" w14:textId="77777777" w:rsidR="00D868FD" w:rsidRPr="00102649" w:rsidRDefault="00D868FD" w:rsidP="00F12A4C">
      <w:pPr>
        <w:pStyle w:val="Incontec"/>
        <w:rPr>
          <w:rFonts w:cs="Times New Roman"/>
        </w:rPr>
      </w:pPr>
    </w:p>
    <w:p w14:paraId="66E539E2" w14:textId="77777777" w:rsidR="00D868FD" w:rsidRDefault="00D868FD" w:rsidP="00F12A4C">
      <w:pPr>
        <w:pStyle w:val="Incontec"/>
        <w:rPr>
          <w:rFonts w:cs="Times New Roman"/>
        </w:rPr>
      </w:pPr>
    </w:p>
    <w:p w14:paraId="7BB51DBC" w14:textId="77777777" w:rsidR="000C63C2" w:rsidRDefault="000C63C2" w:rsidP="000C63C2"/>
    <w:p w14:paraId="6E42BC8A" w14:textId="77777777" w:rsidR="000C63C2" w:rsidRDefault="000C63C2" w:rsidP="000C63C2"/>
    <w:p w14:paraId="1147F518" w14:textId="77777777" w:rsidR="000C63C2" w:rsidRDefault="000C63C2" w:rsidP="000C63C2"/>
    <w:p w14:paraId="1092500C" w14:textId="77777777" w:rsidR="000C63C2" w:rsidRDefault="000C63C2" w:rsidP="000C63C2"/>
    <w:p w14:paraId="581583EC" w14:textId="77777777" w:rsidR="000C63C2" w:rsidRDefault="000C63C2" w:rsidP="000C63C2"/>
    <w:p w14:paraId="4C72CAFA" w14:textId="77777777" w:rsidR="000C63C2" w:rsidRDefault="000C63C2" w:rsidP="000C63C2"/>
    <w:p w14:paraId="6AE1B548" w14:textId="77777777" w:rsidR="000C63C2" w:rsidRDefault="000C63C2" w:rsidP="000C63C2"/>
    <w:p w14:paraId="6FF46A8A" w14:textId="77777777" w:rsidR="000C63C2" w:rsidRDefault="000C63C2" w:rsidP="000C63C2"/>
    <w:p w14:paraId="0EA812D1" w14:textId="77777777" w:rsidR="000C63C2" w:rsidRDefault="000C63C2" w:rsidP="000C63C2"/>
    <w:p w14:paraId="60E697F1" w14:textId="77777777" w:rsidR="000C63C2" w:rsidRDefault="000C63C2" w:rsidP="000C63C2"/>
    <w:p w14:paraId="095FE55A" w14:textId="77777777" w:rsidR="000C63C2" w:rsidRDefault="000C63C2" w:rsidP="000C63C2"/>
    <w:p w14:paraId="3EEE5748" w14:textId="77777777" w:rsidR="000C63C2" w:rsidRDefault="000C63C2" w:rsidP="000C63C2"/>
    <w:p w14:paraId="589737BA" w14:textId="77777777" w:rsidR="000C63C2" w:rsidRDefault="000C63C2" w:rsidP="000C63C2"/>
    <w:p w14:paraId="3C41BADB" w14:textId="77777777" w:rsidR="000C63C2" w:rsidRDefault="000C63C2" w:rsidP="000C63C2"/>
    <w:p w14:paraId="40AA26B2" w14:textId="77777777" w:rsidR="000C63C2" w:rsidRDefault="000C63C2" w:rsidP="000C63C2"/>
    <w:p w14:paraId="5A9B4AE9" w14:textId="77777777" w:rsidR="000C63C2" w:rsidRDefault="000C63C2" w:rsidP="000C63C2"/>
    <w:p w14:paraId="1295BB18" w14:textId="77777777" w:rsidR="000C63C2" w:rsidRDefault="000C63C2" w:rsidP="000C63C2"/>
    <w:p w14:paraId="15373128" w14:textId="77777777" w:rsidR="000C63C2" w:rsidRDefault="000C63C2" w:rsidP="000C63C2"/>
    <w:p w14:paraId="0165902B" w14:textId="77777777" w:rsidR="000C63C2" w:rsidRPr="000C63C2" w:rsidRDefault="000C63C2" w:rsidP="000C63C2"/>
    <w:p w14:paraId="370A78C5" w14:textId="286BE157" w:rsidR="00D30904" w:rsidRPr="0042684F" w:rsidRDefault="00D868FD" w:rsidP="00066B8A">
      <w:pPr>
        <w:pStyle w:val="Incontec"/>
        <w:numPr>
          <w:ilvl w:val="1"/>
          <w:numId w:val="1"/>
        </w:numPr>
        <w:outlineLvl w:val="1"/>
        <w:rPr>
          <w:rFonts w:cs="Times New Roman"/>
          <w:sz w:val="28"/>
        </w:rPr>
      </w:pPr>
      <w:bookmarkStart w:id="464" w:name="_35nkun2" w:colFirst="0" w:colLast="0"/>
      <w:bookmarkStart w:id="465" w:name="_3whwml4" w:colFirst="0" w:colLast="0"/>
      <w:bookmarkStart w:id="466" w:name="_Toc474915020"/>
      <w:bookmarkEnd w:id="464"/>
      <w:bookmarkEnd w:id="465"/>
      <w:r w:rsidRPr="0042684F">
        <w:rPr>
          <w:rFonts w:cs="Times New Roman"/>
          <w:sz w:val="28"/>
        </w:rPr>
        <w:lastRenderedPageBreak/>
        <w:t>ESTUDIO AMBIENTAL</w:t>
      </w:r>
      <w:bookmarkEnd w:id="466"/>
    </w:p>
    <w:p w14:paraId="27C80199" w14:textId="77777777" w:rsidR="00595E35" w:rsidRPr="00102649" w:rsidRDefault="00595E35" w:rsidP="00F12A4C">
      <w:pPr>
        <w:pStyle w:val="Incontec"/>
        <w:rPr>
          <w:rFonts w:cs="Times New Roman"/>
        </w:rPr>
      </w:pPr>
    </w:p>
    <w:p w14:paraId="3EF210DD" w14:textId="4E8B2CF1" w:rsidR="00D30904" w:rsidRPr="0042684F" w:rsidRDefault="00D868FD" w:rsidP="00066B8A">
      <w:pPr>
        <w:pStyle w:val="Incontec"/>
        <w:numPr>
          <w:ilvl w:val="2"/>
          <w:numId w:val="1"/>
        </w:numPr>
        <w:outlineLvl w:val="2"/>
        <w:rPr>
          <w:rFonts w:cs="Times New Roman"/>
          <w:szCs w:val="28"/>
        </w:rPr>
      </w:pPr>
      <w:bookmarkStart w:id="467" w:name="_x328y3xgg699" w:colFirst="0" w:colLast="0"/>
      <w:bookmarkStart w:id="468" w:name="_Toc474915021"/>
      <w:bookmarkEnd w:id="467"/>
      <w:r w:rsidRPr="0042684F">
        <w:rPr>
          <w:rFonts w:cs="Times New Roman"/>
          <w:szCs w:val="28"/>
        </w:rPr>
        <w:t>Aspectos legales</w:t>
      </w:r>
      <w:r w:rsidR="0042684F" w:rsidRPr="0042684F">
        <w:rPr>
          <w:rFonts w:cs="Times New Roman"/>
          <w:szCs w:val="28"/>
        </w:rPr>
        <w:t>.</w:t>
      </w:r>
      <w:bookmarkEnd w:id="468"/>
    </w:p>
    <w:p w14:paraId="220B2A21" w14:textId="77777777" w:rsidR="00186DB6" w:rsidRPr="00102649" w:rsidRDefault="00186DB6" w:rsidP="00F12A4C">
      <w:pPr>
        <w:pStyle w:val="Incontec"/>
      </w:pPr>
    </w:p>
    <w:p w14:paraId="677DD6A8" w14:textId="77777777" w:rsidR="00D30904" w:rsidRPr="00102649" w:rsidRDefault="00D868FD" w:rsidP="00F12A4C">
      <w:pPr>
        <w:pStyle w:val="Incontec"/>
        <w:rPr>
          <w:rFonts w:cs="Times New Roman"/>
        </w:rPr>
      </w:pPr>
      <w:bookmarkStart w:id="469" w:name="_lgog6b96zelp" w:colFirst="0" w:colLast="0"/>
      <w:bookmarkEnd w:id="469"/>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470" w:name="_p67jgb9yy86c" w:colFirst="0" w:colLast="0"/>
      <w:bookmarkEnd w:id="470"/>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(por ejemplo, cadmio, mercurio, plomo, bifenilo policlorado)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471" w:name="_c6fjvdajjp9u" w:colFirst="0" w:colLast="0"/>
      <w:bookmarkEnd w:id="471"/>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122FEB91" w14:textId="77777777" w:rsidR="00D30904" w:rsidRPr="00102649" w:rsidRDefault="00D30904" w:rsidP="00F12A4C">
      <w:pPr>
        <w:pStyle w:val="Incontec"/>
        <w:rPr>
          <w:rFonts w:cs="Times New Roman"/>
        </w:rPr>
      </w:pPr>
      <w:bookmarkStart w:id="472" w:name="_fm1wq2b1sv0k" w:colFirst="0" w:colLast="0"/>
      <w:bookmarkEnd w:id="472"/>
    </w:p>
    <w:p w14:paraId="536CC68F" w14:textId="77777777" w:rsidR="00D30904" w:rsidRPr="00102649" w:rsidRDefault="00D868FD" w:rsidP="00F12A4C">
      <w:pPr>
        <w:pStyle w:val="Incontec"/>
        <w:rPr>
          <w:rFonts w:cs="Times New Roman"/>
        </w:rPr>
      </w:pPr>
      <w:bookmarkStart w:id="473" w:name="_2vbj1mze1far" w:colFirst="0" w:colLast="0"/>
      <w:bookmarkEnd w:id="473"/>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0F0A2E39" w14:textId="77777777" w:rsidR="00D30904" w:rsidRPr="00102649" w:rsidRDefault="00D30904" w:rsidP="00F12A4C">
      <w:pPr>
        <w:pStyle w:val="Incontec"/>
        <w:rPr>
          <w:rFonts w:cs="Times New Roman"/>
        </w:rPr>
      </w:pPr>
      <w:bookmarkStart w:id="474" w:name="_2bn6wsx" w:colFirst="0" w:colLast="0"/>
      <w:bookmarkEnd w:id="474"/>
    </w:p>
    <w:p w14:paraId="149C051F" w14:textId="1DB921F4" w:rsidR="00D30904" w:rsidRPr="00102649" w:rsidRDefault="00D868FD" w:rsidP="00066B8A">
      <w:pPr>
        <w:pStyle w:val="Incontec"/>
        <w:numPr>
          <w:ilvl w:val="2"/>
          <w:numId w:val="1"/>
        </w:numPr>
        <w:outlineLvl w:val="2"/>
        <w:rPr>
          <w:rFonts w:cs="Times New Roman"/>
          <w:sz w:val="28"/>
          <w:szCs w:val="28"/>
        </w:rPr>
      </w:pPr>
      <w:bookmarkStart w:id="475" w:name="_8hh9nb587uak" w:colFirst="0" w:colLast="0"/>
      <w:bookmarkStart w:id="476" w:name="_Toc474915022"/>
      <w:bookmarkEnd w:id="475"/>
      <w:r w:rsidRPr="00102649">
        <w:rPr>
          <w:rFonts w:cs="Times New Roman"/>
          <w:sz w:val="28"/>
          <w:szCs w:val="28"/>
        </w:rPr>
        <w:t>Requisitos legales</w:t>
      </w:r>
      <w:bookmarkEnd w:id="476"/>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75E05C81" w14:textId="77777777" w:rsidR="00D30904" w:rsidRPr="00102649" w:rsidRDefault="00D30904" w:rsidP="00F12A4C">
      <w:pPr>
        <w:pStyle w:val="Incontec"/>
        <w:rPr>
          <w:rFonts w:cs="Times New Roman"/>
        </w:rPr>
      </w:pPr>
      <w:bookmarkStart w:id="477" w:name="_qsh70q" w:colFirst="0" w:colLast="0"/>
      <w:bookmarkEnd w:id="477"/>
    </w:p>
    <w:p w14:paraId="3B49BB99" w14:textId="6C6AAAFE" w:rsidR="002018F1" w:rsidRPr="00102649" w:rsidRDefault="00186DB6" w:rsidP="00F12A4C">
      <w:pPr>
        <w:pStyle w:val="Incontec"/>
        <w:rPr>
          <w:rFonts w:cs="Times New Roman"/>
        </w:rPr>
      </w:pPr>
      <w:r w:rsidRPr="0042684F">
        <w:rPr>
          <w:rFonts w:cs="Times New Roman"/>
          <w:b/>
          <w:i/>
        </w:rPr>
        <w:t xml:space="preserve">Tabla </w:t>
      </w:r>
      <w:r w:rsidR="0042684F" w:rsidRPr="0042684F">
        <w:rPr>
          <w:rFonts w:cs="Times New Roman"/>
          <w:b/>
          <w:i/>
        </w:rPr>
        <w:t>5-</w:t>
      </w:r>
      <w:r w:rsidR="006B5216">
        <w:rPr>
          <w:rFonts w:cs="Times New Roman"/>
          <w:b/>
          <w:i/>
        </w:rPr>
        <w:t>7</w:t>
      </w:r>
      <w:r w:rsidR="0042684F">
        <w:rPr>
          <w:rFonts w:cs="Times New Roman"/>
          <w:b/>
          <w:i/>
        </w:rPr>
        <w:t>.</w:t>
      </w:r>
      <w:r w:rsidR="00724B6B">
        <w:rPr>
          <w:rFonts w:cs="Times New Roman"/>
        </w:rPr>
        <w:t xml:space="preserve"> Requisitos legales F</w:t>
      </w:r>
      <w:r w:rsidRPr="00102649">
        <w:rPr>
          <w:rFonts w:cs="Times New Roman"/>
        </w:rPr>
        <w:t xml:space="preserve">uente: </w:t>
      </w:r>
      <w:sdt>
        <w:sdtPr>
          <w:rPr>
            <w:rFonts w:cs="Times New Roman"/>
          </w:rPr>
          <w:id w:val="-1248267168"/>
          <w:citation/>
        </w:sdtPr>
        <w:sdtContent>
          <w:r w:rsidR="00724B6B">
            <w:rPr>
              <w:rFonts w:cs="Times New Roman"/>
            </w:rPr>
            <w:fldChar w:fldCharType="begin"/>
          </w:r>
          <w:r w:rsidR="00724B6B">
            <w:rPr>
              <w:rFonts w:cs="Times New Roman"/>
            </w:rPr>
            <w:instrText xml:space="preserve"> CITATION CIS16 \l 9226 </w:instrText>
          </w:r>
          <w:r w:rsidR="00724B6B">
            <w:rPr>
              <w:rFonts w:cs="Times New Roman"/>
            </w:rPr>
            <w:fldChar w:fldCharType="separate"/>
          </w:r>
          <w:r w:rsidR="00643776" w:rsidRPr="00643776">
            <w:rPr>
              <w:rFonts w:cs="Times New Roman"/>
              <w:noProof/>
            </w:rPr>
            <w:t>(54)</w:t>
          </w:r>
          <w:r w:rsidR="00724B6B">
            <w:rPr>
              <w:rFonts w:cs="Times New Roman"/>
            </w:rPr>
            <w:fldChar w:fldCharType="end"/>
          </w:r>
        </w:sdtContent>
      </w:sdt>
      <w:r w:rsidR="0042684F">
        <w:rPr>
          <w:rFonts w:cs="Times New Roman"/>
        </w:rPr>
        <w:t>.</w:t>
      </w:r>
    </w:p>
    <w:p w14:paraId="16AEA471" w14:textId="77777777" w:rsidR="002018F1" w:rsidRPr="00102649" w:rsidRDefault="002018F1" w:rsidP="00F12A4C">
      <w:pPr>
        <w:pStyle w:val="Incontec"/>
        <w:rPr>
          <w:rFonts w:cs="Times New Roman"/>
        </w:rPr>
      </w:pPr>
    </w:p>
    <w:p w14:paraId="44E73DF2" w14:textId="77777777" w:rsidR="002018F1" w:rsidRPr="00102649" w:rsidRDefault="002018F1" w:rsidP="00F12A4C">
      <w:pPr>
        <w:pStyle w:val="Incontec"/>
        <w:rPr>
          <w:rFonts w:cs="Times New Roman"/>
        </w:rPr>
      </w:pPr>
    </w:p>
    <w:p w14:paraId="76403DE9" w14:textId="77777777" w:rsidR="002018F1" w:rsidRPr="00102649" w:rsidRDefault="002018F1" w:rsidP="00F12A4C">
      <w:pPr>
        <w:pStyle w:val="Incontec"/>
        <w:rPr>
          <w:rFonts w:cs="Times New Roman"/>
        </w:rPr>
      </w:pPr>
    </w:p>
    <w:p w14:paraId="42650F2F" w14:textId="081004FC" w:rsidR="00D30904" w:rsidRPr="00066B8A" w:rsidRDefault="00D868FD" w:rsidP="00B43D6F">
      <w:pPr>
        <w:pStyle w:val="Incontec"/>
        <w:numPr>
          <w:ilvl w:val="1"/>
          <w:numId w:val="1"/>
        </w:numPr>
        <w:outlineLvl w:val="1"/>
        <w:rPr>
          <w:rFonts w:cs="Times New Roman"/>
          <w:sz w:val="28"/>
        </w:rPr>
      </w:pPr>
      <w:bookmarkStart w:id="478" w:name="_3as4poj" w:colFirst="0" w:colLast="0"/>
      <w:bookmarkStart w:id="479" w:name="_Toc474915023"/>
      <w:bookmarkEnd w:id="478"/>
      <w:r w:rsidRPr="00066B8A">
        <w:rPr>
          <w:rFonts w:cs="Times New Roman"/>
          <w:sz w:val="28"/>
        </w:rPr>
        <w:lastRenderedPageBreak/>
        <w:t>ANÁLISIS FINANCIERO</w:t>
      </w:r>
      <w:bookmarkEnd w:id="479"/>
    </w:p>
    <w:p w14:paraId="3A044807" w14:textId="4CA034B3" w:rsidR="00D30904" w:rsidRPr="001201FA" w:rsidRDefault="00D868FD" w:rsidP="00B43D6F">
      <w:pPr>
        <w:pStyle w:val="Incontec"/>
        <w:numPr>
          <w:ilvl w:val="2"/>
          <w:numId w:val="1"/>
        </w:numPr>
        <w:outlineLvl w:val="2"/>
        <w:rPr>
          <w:rFonts w:cs="Times New Roman"/>
          <w:sz w:val="22"/>
        </w:rPr>
      </w:pPr>
      <w:bookmarkStart w:id="480" w:name="_1pxezwc" w:colFirst="0" w:colLast="0"/>
      <w:bookmarkStart w:id="481" w:name="_Toc474915024"/>
      <w:bookmarkEnd w:id="480"/>
      <w:r w:rsidRPr="001201FA">
        <w:rPr>
          <w:rFonts w:cs="Times New Roman"/>
          <w:szCs w:val="28"/>
        </w:rPr>
        <w:t>Inversión</w:t>
      </w:r>
      <w:r w:rsidRPr="001201FA">
        <w:rPr>
          <w:rFonts w:cs="Times New Roman"/>
          <w:sz w:val="22"/>
        </w:rPr>
        <w:t xml:space="preserve"> </w:t>
      </w:r>
      <w:r w:rsidRPr="001201FA">
        <w:rPr>
          <w:rFonts w:cs="Times New Roman"/>
          <w:szCs w:val="28"/>
        </w:rPr>
        <w:t>Inicial</w:t>
      </w:r>
      <w:r w:rsidR="001201FA">
        <w:rPr>
          <w:rFonts w:cs="Times New Roman"/>
          <w:szCs w:val="28"/>
        </w:rPr>
        <w:t>.</w:t>
      </w:r>
      <w:bookmarkEnd w:id="481"/>
    </w:p>
    <w:p w14:paraId="514C1919" w14:textId="5C07F038" w:rsidR="00D30904" w:rsidRDefault="00436DA6" w:rsidP="004200AA">
      <w:pPr>
        <w:pStyle w:val="Incontec"/>
        <w:jc w:val="center"/>
        <w:rPr>
          <w:rFonts w:cs="Times New Roman"/>
        </w:rPr>
      </w:pPr>
      <w:r w:rsidRPr="00436DA6">
        <w:drawing>
          <wp:inline distT="0" distB="0" distL="0" distR="0" wp14:anchorId="0D6FFF20" wp14:editId="0990B640">
            <wp:extent cx="4951016" cy="1072661"/>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53047" cy="1073101"/>
                    </a:xfrm>
                    <a:prstGeom prst="rect">
                      <a:avLst/>
                    </a:prstGeom>
                    <a:noFill/>
                    <a:ln>
                      <a:noFill/>
                    </a:ln>
                  </pic:spPr>
                </pic:pic>
              </a:graphicData>
            </a:graphic>
          </wp:inline>
        </w:drawing>
      </w:r>
    </w:p>
    <w:p w14:paraId="007C35EE" w14:textId="46954437" w:rsidR="002D2F2D" w:rsidRDefault="002D2F2D" w:rsidP="004200AA">
      <w:pPr>
        <w:pStyle w:val="Incontec"/>
        <w:rPr>
          <w:sz w:val="22"/>
        </w:rPr>
      </w:pPr>
      <w:r w:rsidRPr="004200AA">
        <w:rPr>
          <w:b/>
          <w:i/>
          <w:sz w:val="22"/>
        </w:rPr>
        <w:t xml:space="preserve">Figura </w:t>
      </w:r>
      <w:r w:rsidR="004200AA">
        <w:rPr>
          <w:b/>
          <w:i/>
          <w:sz w:val="22"/>
        </w:rPr>
        <w:t>5-</w:t>
      </w:r>
      <w:r w:rsidRPr="004200AA">
        <w:rPr>
          <w:b/>
          <w:i/>
          <w:sz w:val="22"/>
        </w:rPr>
        <w:t>26</w:t>
      </w:r>
      <w:r w:rsidRPr="004200AA">
        <w:rPr>
          <w:sz w:val="22"/>
        </w:rPr>
        <w:t xml:space="preserve">. </w:t>
      </w:r>
      <w:r w:rsidR="004200AA" w:rsidRPr="004200AA">
        <w:rPr>
          <w:sz w:val="22"/>
        </w:rPr>
        <w:t>Inversión Inicial. Fuente: Autores</w:t>
      </w:r>
    </w:p>
    <w:p w14:paraId="4C372063" w14:textId="77777777" w:rsidR="004200AA" w:rsidRPr="004200AA" w:rsidRDefault="004200AA" w:rsidP="004200AA">
      <w:pPr>
        <w:pStyle w:val="Incontec"/>
      </w:pPr>
    </w:p>
    <w:p w14:paraId="6F6BA4C7" w14:textId="39CBAB8D" w:rsidR="00D30904" w:rsidRDefault="00D868FD" w:rsidP="00B43D6F">
      <w:pPr>
        <w:pStyle w:val="Incontec"/>
        <w:numPr>
          <w:ilvl w:val="2"/>
          <w:numId w:val="1"/>
        </w:numPr>
        <w:outlineLvl w:val="2"/>
        <w:rPr>
          <w:rFonts w:cs="Times New Roman"/>
          <w:szCs w:val="28"/>
        </w:rPr>
      </w:pPr>
      <w:bookmarkStart w:id="482" w:name="_Toc474915025"/>
      <w:r w:rsidRPr="001201FA">
        <w:rPr>
          <w:rFonts w:cs="Times New Roman"/>
          <w:szCs w:val="28"/>
        </w:rPr>
        <w:t>Costos Directos</w:t>
      </w:r>
      <w:r w:rsidR="002276FD">
        <w:rPr>
          <w:rFonts w:cs="Times New Roman"/>
          <w:szCs w:val="28"/>
        </w:rPr>
        <w:t xml:space="preserve"> E Indirectos.</w:t>
      </w:r>
      <w:bookmarkEnd w:id="482"/>
    </w:p>
    <w:p w14:paraId="69A43E57" w14:textId="235C5599" w:rsidR="004200AA" w:rsidRPr="004200AA" w:rsidRDefault="002276FD" w:rsidP="004200AA">
      <w:pPr>
        <w:pStyle w:val="Incontec"/>
      </w:pPr>
      <w:r w:rsidRPr="002276FD">
        <w:drawing>
          <wp:inline distT="0" distB="0" distL="0" distR="0" wp14:anchorId="426ED0B4" wp14:editId="44E0A4D3">
            <wp:extent cx="5612130" cy="1876804"/>
            <wp:effectExtent l="0" t="0" r="762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1876804"/>
                    </a:xfrm>
                    <a:prstGeom prst="rect">
                      <a:avLst/>
                    </a:prstGeom>
                    <a:noFill/>
                    <a:ln>
                      <a:noFill/>
                    </a:ln>
                  </pic:spPr>
                </pic:pic>
              </a:graphicData>
            </a:graphic>
          </wp:inline>
        </w:drawing>
      </w:r>
    </w:p>
    <w:p w14:paraId="4B3134F3" w14:textId="7829D30C" w:rsidR="004200AA" w:rsidRDefault="004200AA" w:rsidP="004200AA">
      <w:pPr>
        <w:pStyle w:val="Incontec"/>
        <w:rPr>
          <w:sz w:val="22"/>
        </w:rPr>
      </w:pPr>
      <w:r w:rsidRPr="004200AA">
        <w:rPr>
          <w:b/>
          <w:i/>
          <w:sz w:val="22"/>
        </w:rPr>
        <w:t>Figura 5-27</w:t>
      </w:r>
      <w:r w:rsidRPr="004200AA">
        <w:rPr>
          <w:sz w:val="22"/>
        </w:rPr>
        <w:t>. Costos Directos</w:t>
      </w:r>
      <w:r w:rsidR="002276FD">
        <w:rPr>
          <w:sz w:val="22"/>
        </w:rPr>
        <w:t xml:space="preserve"> e Indirectos</w:t>
      </w:r>
      <w:r w:rsidRPr="004200AA">
        <w:rPr>
          <w:sz w:val="22"/>
        </w:rPr>
        <w:t>. Fuente: Autores</w:t>
      </w:r>
    </w:p>
    <w:p w14:paraId="7A4DC878" w14:textId="6E1D4D15" w:rsidR="00D30904" w:rsidRDefault="00D868FD" w:rsidP="00B43D6F">
      <w:pPr>
        <w:pStyle w:val="Incontec"/>
        <w:numPr>
          <w:ilvl w:val="2"/>
          <w:numId w:val="1"/>
        </w:numPr>
        <w:outlineLvl w:val="2"/>
        <w:rPr>
          <w:rFonts w:cs="Times New Roman"/>
          <w:szCs w:val="28"/>
        </w:rPr>
      </w:pPr>
      <w:bookmarkStart w:id="483" w:name="_49x2ik5" w:colFirst="0" w:colLast="0"/>
      <w:bookmarkStart w:id="484" w:name="_Toc474915026"/>
      <w:bookmarkEnd w:id="483"/>
      <w:r w:rsidRPr="001201FA">
        <w:rPr>
          <w:rFonts w:cs="Times New Roman"/>
          <w:szCs w:val="28"/>
        </w:rPr>
        <w:t>Costos Fijos</w:t>
      </w:r>
      <w:r w:rsidR="002276FD">
        <w:rPr>
          <w:rFonts w:cs="Times New Roman"/>
          <w:szCs w:val="28"/>
        </w:rPr>
        <w:t xml:space="preserve"> y Variables</w:t>
      </w:r>
      <w:r w:rsidR="001201FA">
        <w:rPr>
          <w:rFonts w:cs="Times New Roman"/>
          <w:szCs w:val="28"/>
        </w:rPr>
        <w:t>.</w:t>
      </w:r>
      <w:bookmarkEnd w:id="484"/>
    </w:p>
    <w:p w14:paraId="739A81C1" w14:textId="601E6A3A" w:rsidR="004200AA" w:rsidRPr="004200AA" w:rsidRDefault="002276FD" w:rsidP="004200AA">
      <w:pPr>
        <w:pStyle w:val="Incontec"/>
      </w:pPr>
      <w:r w:rsidRPr="002276FD">
        <w:lastRenderedPageBreak/>
        <w:drawing>
          <wp:inline distT="0" distB="0" distL="0" distR="0" wp14:anchorId="3B5432B0" wp14:editId="5C141056">
            <wp:extent cx="5612130" cy="3482053"/>
            <wp:effectExtent l="0" t="0" r="762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3482053"/>
                    </a:xfrm>
                    <a:prstGeom prst="rect">
                      <a:avLst/>
                    </a:prstGeom>
                    <a:noFill/>
                    <a:ln>
                      <a:noFill/>
                    </a:ln>
                  </pic:spPr>
                </pic:pic>
              </a:graphicData>
            </a:graphic>
          </wp:inline>
        </w:drawing>
      </w:r>
    </w:p>
    <w:p w14:paraId="428DDCC8" w14:textId="3C1B5159" w:rsidR="004200AA" w:rsidRDefault="004200AA" w:rsidP="004200AA">
      <w:pPr>
        <w:pStyle w:val="Incontec"/>
        <w:rPr>
          <w:sz w:val="22"/>
        </w:rPr>
      </w:pPr>
      <w:r w:rsidRPr="004200AA">
        <w:rPr>
          <w:b/>
          <w:i/>
          <w:sz w:val="22"/>
        </w:rPr>
        <w:t>Figura 5-28</w:t>
      </w:r>
      <w:r w:rsidRPr="004200AA">
        <w:rPr>
          <w:sz w:val="22"/>
        </w:rPr>
        <w:t>. Costos Fijos</w:t>
      </w:r>
      <w:r w:rsidR="002276FD">
        <w:rPr>
          <w:sz w:val="22"/>
        </w:rPr>
        <w:t xml:space="preserve"> y Variables</w:t>
      </w:r>
      <w:r w:rsidRPr="004200AA">
        <w:rPr>
          <w:sz w:val="22"/>
        </w:rPr>
        <w:t>. Fuente: Autores.</w:t>
      </w:r>
    </w:p>
    <w:p w14:paraId="3C76376A" w14:textId="77777777" w:rsidR="004200AA" w:rsidRPr="004200AA" w:rsidRDefault="004200AA" w:rsidP="004200AA">
      <w:pPr>
        <w:pStyle w:val="Incontec"/>
      </w:pPr>
    </w:p>
    <w:p w14:paraId="397165FB" w14:textId="74DBB358" w:rsidR="00D30904" w:rsidRPr="00102649" w:rsidRDefault="00D868FD" w:rsidP="00B43D6F">
      <w:pPr>
        <w:pStyle w:val="Incontec"/>
        <w:numPr>
          <w:ilvl w:val="2"/>
          <w:numId w:val="1"/>
        </w:numPr>
        <w:outlineLvl w:val="2"/>
        <w:rPr>
          <w:rFonts w:cs="Times New Roman"/>
        </w:rPr>
      </w:pPr>
      <w:bookmarkStart w:id="485" w:name="_2p2csry" w:colFirst="0" w:colLast="0"/>
      <w:bookmarkStart w:id="486" w:name="_Toc474915027"/>
      <w:bookmarkEnd w:id="485"/>
      <w:r w:rsidRPr="001201FA">
        <w:rPr>
          <w:rFonts w:cs="Times New Roman"/>
          <w:szCs w:val="28"/>
        </w:rPr>
        <w:t>Gastos Generales</w:t>
      </w:r>
      <w:r w:rsidR="001201FA">
        <w:rPr>
          <w:rFonts w:cs="Times New Roman"/>
          <w:szCs w:val="28"/>
        </w:rPr>
        <w:t>.</w:t>
      </w:r>
      <w:bookmarkEnd w:id="486"/>
    </w:p>
    <w:p w14:paraId="4E621152" w14:textId="3F85BFDA" w:rsidR="00D30904" w:rsidRDefault="00436DA6" w:rsidP="00F12A4C">
      <w:pPr>
        <w:pStyle w:val="Incontec"/>
        <w:rPr>
          <w:rFonts w:cs="Times New Roman"/>
        </w:rPr>
      </w:pPr>
      <w:r w:rsidRPr="00436DA6">
        <w:drawing>
          <wp:inline distT="0" distB="0" distL="0" distR="0" wp14:anchorId="1216EE9E" wp14:editId="0DB53B98">
            <wp:extent cx="5612130" cy="1747046"/>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1747046"/>
                    </a:xfrm>
                    <a:prstGeom prst="rect">
                      <a:avLst/>
                    </a:prstGeom>
                    <a:noFill/>
                    <a:ln>
                      <a:noFill/>
                    </a:ln>
                  </pic:spPr>
                </pic:pic>
              </a:graphicData>
            </a:graphic>
          </wp:inline>
        </w:drawing>
      </w:r>
    </w:p>
    <w:p w14:paraId="058EF1E9" w14:textId="0403BC29" w:rsidR="004200AA" w:rsidRDefault="004200AA" w:rsidP="004200AA">
      <w:pPr>
        <w:pStyle w:val="Incontec"/>
        <w:rPr>
          <w:sz w:val="22"/>
        </w:rPr>
      </w:pPr>
      <w:r w:rsidRPr="004200AA">
        <w:rPr>
          <w:b/>
          <w:i/>
          <w:sz w:val="22"/>
        </w:rPr>
        <w:t xml:space="preserve">Figura 5-29. </w:t>
      </w:r>
      <w:r w:rsidRPr="004200AA">
        <w:rPr>
          <w:sz w:val="22"/>
        </w:rPr>
        <w:t>Gastos Generales. Fuente: Autores.</w:t>
      </w:r>
    </w:p>
    <w:p w14:paraId="5CF399CF" w14:textId="77777777" w:rsidR="004200AA" w:rsidRPr="004200AA" w:rsidRDefault="004200AA" w:rsidP="004200AA">
      <w:pPr>
        <w:pStyle w:val="Incontec"/>
      </w:pPr>
    </w:p>
    <w:p w14:paraId="233F470A" w14:textId="212D0A35" w:rsidR="00D30904" w:rsidRPr="001201FA" w:rsidRDefault="00D868FD" w:rsidP="00B43D6F">
      <w:pPr>
        <w:pStyle w:val="Incontec"/>
        <w:numPr>
          <w:ilvl w:val="2"/>
          <w:numId w:val="1"/>
        </w:numPr>
        <w:outlineLvl w:val="2"/>
        <w:rPr>
          <w:rFonts w:cs="Times New Roman"/>
          <w:sz w:val="22"/>
        </w:rPr>
      </w:pPr>
      <w:bookmarkStart w:id="487" w:name="_147n2zr" w:colFirst="0" w:colLast="0"/>
      <w:bookmarkStart w:id="488" w:name="_Toc474915028"/>
      <w:bookmarkEnd w:id="487"/>
      <w:r w:rsidRPr="001201FA">
        <w:rPr>
          <w:rFonts w:cs="Times New Roman"/>
          <w:szCs w:val="28"/>
        </w:rPr>
        <w:t>Ingresos</w:t>
      </w:r>
      <w:r w:rsidR="001201FA" w:rsidRPr="001201FA">
        <w:rPr>
          <w:rFonts w:cs="Times New Roman"/>
          <w:szCs w:val="28"/>
        </w:rPr>
        <w:t>.</w:t>
      </w:r>
      <w:bookmarkEnd w:id="488"/>
    </w:p>
    <w:p w14:paraId="4D9512B7" w14:textId="74202186" w:rsidR="00D30904" w:rsidRPr="00102649" w:rsidRDefault="002276FD" w:rsidP="00F12A4C">
      <w:pPr>
        <w:pStyle w:val="Incontec"/>
        <w:rPr>
          <w:rFonts w:cs="Times New Roman"/>
        </w:rPr>
      </w:pPr>
      <w:r w:rsidRPr="002276FD">
        <w:lastRenderedPageBreak/>
        <w:drawing>
          <wp:inline distT="0" distB="0" distL="0" distR="0" wp14:anchorId="53DAA16D" wp14:editId="351EA802">
            <wp:extent cx="5407025" cy="2505710"/>
            <wp:effectExtent l="0" t="0" r="3175"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7025" cy="2505710"/>
                    </a:xfrm>
                    <a:prstGeom prst="rect">
                      <a:avLst/>
                    </a:prstGeom>
                    <a:noFill/>
                    <a:ln>
                      <a:noFill/>
                    </a:ln>
                  </pic:spPr>
                </pic:pic>
              </a:graphicData>
            </a:graphic>
          </wp:inline>
        </w:drawing>
      </w:r>
    </w:p>
    <w:p w14:paraId="6AFBC647" w14:textId="6C4C5F3D" w:rsidR="00D30904" w:rsidRPr="004200AA" w:rsidRDefault="004200AA" w:rsidP="00F12A4C">
      <w:pPr>
        <w:pStyle w:val="Incontec"/>
        <w:rPr>
          <w:rFonts w:cs="Times New Roman"/>
          <w:sz w:val="22"/>
        </w:rPr>
      </w:pPr>
      <w:r w:rsidRPr="004200AA">
        <w:rPr>
          <w:rFonts w:cs="Times New Roman"/>
          <w:b/>
          <w:i/>
          <w:sz w:val="22"/>
        </w:rPr>
        <w:t>Figura 5-30</w:t>
      </w:r>
      <w:r w:rsidRPr="004200AA">
        <w:rPr>
          <w:rFonts w:cs="Times New Roman"/>
          <w:sz w:val="22"/>
        </w:rPr>
        <w:t xml:space="preserve">. </w:t>
      </w:r>
      <w:r w:rsidR="006D6543">
        <w:rPr>
          <w:rFonts w:cs="Times New Roman"/>
          <w:sz w:val="22"/>
        </w:rPr>
        <w:t xml:space="preserve">Nivel de </w:t>
      </w:r>
      <w:r w:rsidRPr="004200AA">
        <w:rPr>
          <w:rFonts w:cs="Times New Roman"/>
          <w:sz w:val="22"/>
        </w:rPr>
        <w:t>Ingresos. Fuente: Autores.</w:t>
      </w:r>
    </w:p>
    <w:p w14:paraId="57F27CCA" w14:textId="267FD113" w:rsidR="00D30904" w:rsidRPr="001201FA" w:rsidRDefault="00D868FD" w:rsidP="00B43D6F">
      <w:pPr>
        <w:pStyle w:val="Incontec"/>
        <w:numPr>
          <w:ilvl w:val="2"/>
          <w:numId w:val="1"/>
        </w:numPr>
        <w:outlineLvl w:val="2"/>
        <w:rPr>
          <w:rFonts w:cs="Times New Roman"/>
        </w:rPr>
      </w:pPr>
      <w:bookmarkStart w:id="489" w:name="_3o7alnk" w:colFirst="0" w:colLast="0"/>
      <w:bookmarkStart w:id="490" w:name="_Toc474915029"/>
      <w:bookmarkEnd w:id="489"/>
      <w:r w:rsidRPr="001201FA">
        <w:rPr>
          <w:rFonts w:cs="Times New Roman"/>
        </w:rPr>
        <w:t>Egresos</w:t>
      </w:r>
      <w:r w:rsidR="001201FA">
        <w:rPr>
          <w:rFonts w:cs="Times New Roman"/>
        </w:rPr>
        <w:t>.</w:t>
      </w:r>
      <w:bookmarkEnd w:id="490"/>
    </w:p>
    <w:p w14:paraId="0CAA39E9" w14:textId="36AF84A2" w:rsidR="00D30904" w:rsidRDefault="002E095B" w:rsidP="00F12A4C">
      <w:pPr>
        <w:pStyle w:val="Incontec"/>
        <w:rPr>
          <w:rFonts w:cs="Times New Roman"/>
        </w:rPr>
      </w:pPr>
      <w:r w:rsidRPr="002E095B">
        <w:drawing>
          <wp:inline distT="0" distB="0" distL="0" distR="0" wp14:anchorId="241CFE76" wp14:editId="2B8C0BDA">
            <wp:extent cx="5354320" cy="115189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54320" cy="1151890"/>
                    </a:xfrm>
                    <a:prstGeom prst="rect">
                      <a:avLst/>
                    </a:prstGeom>
                    <a:noFill/>
                    <a:ln>
                      <a:noFill/>
                    </a:ln>
                  </pic:spPr>
                </pic:pic>
              </a:graphicData>
            </a:graphic>
          </wp:inline>
        </w:drawing>
      </w:r>
    </w:p>
    <w:p w14:paraId="76883ECD" w14:textId="5FD43D9B" w:rsidR="006D6543" w:rsidRDefault="006D6543" w:rsidP="006D6543">
      <w:pPr>
        <w:pStyle w:val="Incontec"/>
        <w:rPr>
          <w:sz w:val="22"/>
        </w:rPr>
      </w:pPr>
      <w:r w:rsidRPr="006D6543">
        <w:rPr>
          <w:b/>
          <w:i/>
          <w:sz w:val="22"/>
        </w:rPr>
        <w:t>Figura 5-31</w:t>
      </w:r>
      <w:r w:rsidRPr="006D6543">
        <w:rPr>
          <w:sz w:val="22"/>
        </w:rPr>
        <w:t xml:space="preserve">. </w:t>
      </w:r>
      <w:r>
        <w:rPr>
          <w:sz w:val="22"/>
        </w:rPr>
        <w:t xml:space="preserve">Nivel de </w:t>
      </w:r>
      <w:r w:rsidRPr="006D6543">
        <w:rPr>
          <w:sz w:val="22"/>
        </w:rPr>
        <w:t>Egresos. Fuente: Autores.</w:t>
      </w:r>
    </w:p>
    <w:p w14:paraId="797C6207" w14:textId="4228A727" w:rsidR="00D30904" w:rsidRDefault="00D868FD" w:rsidP="00B43D6F">
      <w:pPr>
        <w:pStyle w:val="Incontec"/>
        <w:numPr>
          <w:ilvl w:val="2"/>
          <w:numId w:val="1"/>
        </w:numPr>
        <w:outlineLvl w:val="2"/>
        <w:rPr>
          <w:rFonts w:cs="Times New Roman"/>
          <w:szCs w:val="28"/>
        </w:rPr>
      </w:pPr>
      <w:bookmarkStart w:id="491" w:name="_23ckvvd" w:colFirst="0" w:colLast="0"/>
      <w:bookmarkStart w:id="492" w:name="_Toc474915030"/>
      <w:bookmarkEnd w:id="491"/>
      <w:r w:rsidRPr="001201FA">
        <w:rPr>
          <w:rFonts w:cs="Times New Roman"/>
          <w:szCs w:val="28"/>
        </w:rPr>
        <w:t>Capital de trabajo</w:t>
      </w:r>
      <w:bookmarkEnd w:id="492"/>
    </w:p>
    <w:p w14:paraId="1400161E" w14:textId="0BFFC80B" w:rsidR="006D6543" w:rsidRDefault="006D6543" w:rsidP="006D6543"/>
    <w:p w14:paraId="7C029592" w14:textId="09EDC96B" w:rsidR="006D6543" w:rsidRPr="00F93247" w:rsidRDefault="006D6543" w:rsidP="00F93247">
      <w:pPr>
        <w:pStyle w:val="Incontec"/>
        <w:rPr>
          <w:sz w:val="22"/>
        </w:rPr>
      </w:pPr>
      <w:r w:rsidRPr="00F93247">
        <w:rPr>
          <w:b/>
          <w:i/>
          <w:sz w:val="22"/>
        </w:rPr>
        <w:t>Figura 5-32</w:t>
      </w:r>
      <w:r w:rsidR="00F93247" w:rsidRPr="00F93247">
        <w:rPr>
          <w:sz w:val="22"/>
        </w:rPr>
        <w:t>. Presupuesto Capital de Trabajo. Fuente: Autores.</w:t>
      </w:r>
    </w:p>
    <w:p w14:paraId="33C9A433" w14:textId="70414BEA" w:rsidR="00D30904" w:rsidRDefault="00D868FD" w:rsidP="00B43D6F">
      <w:pPr>
        <w:pStyle w:val="Incontec"/>
        <w:numPr>
          <w:ilvl w:val="2"/>
          <w:numId w:val="1"/>
        </w:numPr>
        <w:outlineLvl w:val="2"/>
        <w:rPr>
          <w:rFonts w:cs="Times New Roman"/>
          <w:szCs w:val="28"/>
        </w:rPr>
      </w:pPr>
      <w:bookmarkStart w:id="493" w:name="_ihv636" w:colFirst="0" w:colLast="0"/>
      <w:bookmarkStart w:id="494" w:name="_Toc474915031"/>
      <w:bookmarkEnd w:id="493"/>
      <w:r w:rsidRPr="001201FA">
        <w:rPr>
          <w:rFonts w:cs="Times New Roman"/>
          <w:szCs w:val="28"/>
        </w:rPr>
        <w:t>Depreciaciones</w:t>
      </w:r>
      <w:r w:rsidR="001201FA">
        <w:rPr>
          <w:rFonts w:cs="Times New Roman"/>
          <w:szCs w:val="28"/>
        </w:rPr>
        <w:t>.</w:t>
      </w:r>
      <w:bookmarkEnd w:id="494"/>
    </w:p>
    <w:p w14:paraId="140A4D97" w14:textId="77777777" w:rsidR="002E095B" w:rsidRPr="002E095B" w:rsidRDefault="002E095B" w:rsidP="002E095B"/>
    <w:p w14:paraId="55F602B0" w14:textId="587342F9" w:rsidR="00B60162" w:rsidRPr="00B60162" w:rsidRDefault="002E095B" w:rsidP="00B60162">
      <w:pPr>
        <w:pStyle w:val="Incontec"/>
        <w:rPr>
          <w:sz w:val="22"/>
        </w:rPr>
      </w:pPr>
      <w:r w:rsidRPr="002E095B">
        <w:lastRenderedPageBreak/>
        <w:drawing>
          <wp:anchor distT="0" distB="0" distL="114300" distR="114300" simplePos="0" relativeHeight="251685888" behindDoc="0" locked="0" layoutInCell="1" allowOverlap="1" wp14:anchorId="7155CC88" wp14:editId="000128CC">
            <wp:simplePos x="0" y="0"/>
            <wp:positionH relativeFrom="column">
              <wp:posOffset>-737235</wp:posOffset>
            </wp:positionH>
            <wp:positionV relativeFrom="paragraph">
              <wp:posOffset>1270</wp:posOffset>
            </wp:positionV>
            <wp:extent cx="6207125" cy="1441450"/>
            <wp:effectExtent l="0" t="0" r="3175" b="635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07125" cy="1441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0162" w:rsidRPr="00B60162">
        <w:rPr>
          <w:b/>
          <w:i/>
          <w:sz w:val="22"/>
        </w:rPr>
        <w:t>Figura 5-33</w:t>
      </w:r>
      <w:r w:rsidR="00B60162" w:rsidRPr="00B60162">
        <w:rPr>
          <w:sz w:val="22"/>
        </w:rPr>
        <w:t>. Calculo de Depreciación. Fuente: Autores</w:t>
      </w:r>
    </w:p>
    <w:p w14:paraId="5D6D4B6D" w14:textId="3471039A" w:rsidR="00D30904" w:rsidRDefault="00D868FD" w:rsidP="00B43D6F">
      <w:pPr>
        <w:pStyle w:val="Incontec"/>
        <w:numPr>
          <w:ilvl w:val="2"/>
          <w:numId w:val="1"/>
        </w:numPr>
        <w:outlineLvl w:val="2"/>
        <w:rPr>
          <w:rFonts w:cs="Times New Roman"/>
          <w:szCs w:val="28"/>
        </w:rPr>
      </w:pPr>
      <w:bookmarkStart w:id="495" w:name="_Toc474915032"/>
      <w:r w:rsidRPr="001201FA">
        <w:rPr>
          <w:rFonts w:cs="Times New Roman"/>
          <w:szCs w:val="28"/>
        </w:rPr>
        <w:t>Flujos de caja</w:t>
      </w:r>
      <w:r w:rsidR="001201FA">
        <w:rPr>
          <w:rFonts w:cs="Times New Roman"/>
          <w:szCs w:val="28"/>
        </w:rPr>
        <w:t>.</w:t>
      </w:r>
      <w:bookmarkEnd w:id="495"/>
    </w:p>
    <w:p w14:paraId="6EA40D53" w14:textId="04E25FEF" w:rsidR="00BE5779" w:rsidRDefault="00BE5779" w:rsidP="00BE5779"/>
    <w:p w14:paraId="6FDA2803" w14:textId="68E249DD" w:rsidR="00BE5779" w:rsidRDefault="003356EC" w:rsidP="00BE5779">
      <w:r w:rsidRPr="003356EC">
        <w:lastRenderedPageBreak/>
        <w:drawing>
          <wp:inline distT="0" distB="0" distL="0" distR="0" wp14:anchorId="4315F698" wp14:editId="0E3AEF94">
            <wp:extent cx="5612130" cy="566219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5662195"/>
                    </a:xfrm>
                    <a:prstGeom prst="rect">
                      <a:avLst/>
                    </a:prstGeom>
                    <a:noFill/>
                    <a:ln>
                      <a:noFill/>
                    </a:ln>
                  </pic:spPr>
                </pic:pic>
              </a:graphicData>
            </a:graphic>
          </wp:inline>
        </w:drawing>
      </w:r>
    </w:p>
    <w:p w14:paraId="4C38A12A" w14:textId="5B844726" w:rsidR="003356EC" w:rsidRDefault="003356EC" w:rsidP="00BE5779"/>
    <w:p w14:paraId="34B73EE5" w14:textId="74EDF12C" w:rsidR="00BE5779" w:rsidRDefault="002E095B" w:rsidP="00BE5779">
      <w:r w:rsidRPr="002E095B">
        <w:drawing>
          <wp:inline distT="0" distB="0" distL="0" distR="0" wp14:anchorId="4A65DC6A" wp14:editId="0107BBF0">
            <wp:extent cx="5612130" cy="1046899"/>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1046899"/>
                    </a:xfrm>
                    <a:prstGeom prst="rect">
                      <a:avLst/>
                    </a:prstGeom>
                    <a:noFill/>
                    <a:ln>
                      <a:noFill/>
                    </a:ln>
                  </pic:spPr>
                </pic:pic>
              </a:graphicData>
            </a:graphic>
          </wp:inline>
        </w:drawing>
      </w:r>
    </w:p>
    <w:p w14:paraId="47810E36" w14:textId="5529B515" w:rsidR="00BE5779" w:rsidRDefault="00BE5779" w:rsidP="00BE5779"/>
    <w:p w14:paraId="44F37854" w14:textId="6289FA72" w:rsidR="00D30904" w:rsidRDefault="00BE5779" w:rsidP="00B60162">
      <w:pPr>
        <w:pStyle w:val="Incontec"/>
        <w:jc w:val="center"/>
        <w:rPr>
          <w:rFonts w:cs="Times New Roman"/>
          <w:noProof/>
          <w:lang w:val="es-ES" w:eastAsia="es-ES"/>
        </w:rPr>
      </w:pPr>
      <w:ins w:id="496" w:author="Abeja" w:date="2017-02-15T08:19:00Z">
        <w:r>
          <w:rPr>
            <w:rFonts w:cs="Times New Roman"/>
            <w:noProof/>
            <w:lang w:val="es-ES" w:eastAsia="es-ES"/>
          </w:rPr>
          <w:softHyphen/>
        </w:r>
        <w:r>
          <w:rPr>
            <w:rFonts w:cs="Times New Roman"/>
            <w:noProof/>
            <w:lang w:val="es-ES" w:eastAsia="es-ES"/>
          </w:rPr>
          <w:softHyphen/>
        </w:r>
        <w:r>
          <w:rPr>
            <w:rFonts w:cs="Times New Roman"/>
            <w:noProof/>
            <w:lang w:val="es-ES" w:eastAsia="es-ES"/>
          </w:rPr>
          <w:softHyphen/>
        </w:r>
      </w:ins>
      <w:r w:rsidR="002E095B" w:rsidRPr="002E095B">
        <w:drawing>
          <wp:inline distT="0" distB="0" distL="0" distR="0" wp14:anchorId="34465689" wp14:editId="7C317442">
            <wp:extent cx="5328285" cy="580390"/>
            <wp:effectExtent l="0" t="0" r="571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8285" cy="580390"/>
                    </a:xfrm>
                    <a:prstGeom prst="rect">
                      <a:avLst/>
                    </a:prstGeom>
                    <a:noFill/>
                    <a:ln>
                      <a:noFill/>
                    </a:ln>
                  </pic:spPr>
                </pic:pic>
              </a:graphicData>
            </a:graphic>
          </wp:inline>
        </w:drawing>
      </w:r>
    </w:p>
    <w:p w14:paraId="6259CC6A" w14:textId="77777777" w:rsidR="002E095B" w:rsidRPr="002E095B" w:rsidRDefault="002E095B" w:rsidP="002E095B">
      <w:pPr>
        <w:rPr>
          <w:lang w:val="es-ES" w:eastAsia="es-ES"/>
        </w:rPr>
      </w:pPr>
    </w:p>
    <w:p w14:paraId="4B5BFF4A" w14:textId="43EF3AF8" w:rsidR="00D30904" w:rsidRDefault="002E095B" w:rsidP="00B60162">
      <w:pPr>
        <w:pStyle w:val="Incontec"/>
        <w:jc w:val="center"/>
        <w:rPr>
          <w:rFonts w:cs="Times New Roman"/>
        </w:rPr>
      </w:pPr>
      <w:r w:rsidRPr="002E095B">
        <w:drawing>
          <wp:inline distT="0" distB="0" distL="0" distR="0" wp14:anchorId="0DF9611A" wp14:editId="0242B881">
            <wp:extent cx="3165475" cy="38671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65475" cy="386715"/>
                    </a:xfrm>
                    <a:prstGeom prst="rect">
                      <a:avLst/>
                    </a:prstGeom>
                    <a:noFill/>
                    <a:ln>
                      <a:noFill/>
                    </a:ln>
                  </pic:spPr>
                </pic:pic>
              </a:graphicData>
            </a:graphic>
          </wp:inline>
        </w:drawing>
      </w:r>
    </w:p>
    <w:p w14:paraId="4BB61376" w14:textId="772A3E3B" w:rsidR="00AB7E81" w:rsidRDefault="00AB7E81" w:rsidP="00AB7E81"/>
    <w:p w14:paraId="2AA24955" w14:textId="5BFB4CB4" w:rsidR="00AB7E81" w:rsidRPr="004C0B9E" w:rsidRDefault="00AB7E81" w:rsidP="00AB7E81">
      <w:pPr>
        <w:pStyle w:val="Prrafodelista"/>
        <w:numPr>
          <w:ilvl w:val="2"/>
          <w:numId w:val="1"/>
        </w:numPr>
        <w:rPr>
          <w:rFonts w:ascii="LM Roman 10" w:hAnsi="LM Roman 10"/>
          <w:sz w:val="24"/>
          <w:szCs w:val="24"/>
        </w:rPr>
      </w:pPr>
      <w:r w:rsidRPr="004C0B9E">
        <w:rPr>
          <w:rFonts w:ascii="LM Roman 10" w:hAnsi="LM Roman 10"/>
          <w:sz w:val="24"/>
          <w:szCs w:val="24"/>
        </w:rPr>
        <w:t>Punto de Equilibrio</w:t>
      </w:r>
    </w:p>
    <w:p w14:paraId="235D8C62" w14:textId="13186D4B" w:rsidR="00D30904" w:rsidRDefault="00AB7E81" w:rsidP="00F12A4C">
      <w:pPr>
        <w:pStyle w:val="Incontec"/>
        <w:rPr>
          <w:rFonts w:cs="Times New Roman"/>
        </w:rPr>
      </w:pPr>
      <w:r w:rsidRPr="00AB7E81">
        <w:drawing>
          <wp:inline distT="0" distB="0" distL="0" distR="0" wp14:anchorId="3E192335" wp14:editId="467BC47E">
            <wp:extent cx="5612130" cy="3435287"/>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3435287"/>
                    </a:xfrm>
                    <a:prstGeom prst="rect">
                      <a:avLst/>
                    </a:prstGeom>
                    <a:noFill/>
                    <a:ln>
                      <a:noFill/>
                    </a:ln>
                  </pic:spPr>
                </pic:pic>
              </a:graphicData>
            </a:graphic>
          </wp:inline>
        </w:drawing>
      </w:r>
    </w:p>
    <w:p w14:paraId="40D04EE1" w14:textId="77777777" w:rsidR="00AB7E81" w:rsidRPr="00AB7E81" w:rsidRDefault="00AB7E81" w:rsidP="00AB7E81"/>
    <w:p w14:paraId="56DF3E8D" w14:textId="70C48921" w:rsidR="00D30904" w:rsidRPr="001201FA" w:rsidRDefault="00D868FD" w:rsidP="00B43D6F">
      <w:pPr>
        <w:pStyle w:val="Incontec"/>
        <w:numPr>
          <w:ilvl w:val="2"/>
          <w:numId w:val="1"/>
        </w:numPr>
        <w:outlineLvl w:val="2"/>
        <w:rPr>
          <w:rFonts w:cs="Times New Roman"/>
          <w:szCs w:val="28"/>
        </w:rPr>
      </w:pPr>
      <w:bookmarkStart w:id="497" w:name="_32hioqz" w:colFirst="0" w:colLast="0"/>
      <w:bookmarkStart w:id="498" w:name="_Toc474915033"/>
      <w:bookmarkEnd w:id="497"/>
      <w:r w:rsidRPr="001201FA">
        <w:rPr>
          <w:rFonts w:cs="Times New Roman"/>
          <w:szCs w:val="28"/>
        </w:rPr>
        <w:t>Evaluación financiera</w:t>
      </w:r>
      <w:r w:rsidR="00001129">
        <w:rPr>
          <w:rFonts w:cs="Times New Roman"/>
          <w:szCs w:val="28"/>
        </w:rPr>
        <w:t>.</w:t>
      </w:r>
      <w:bookmarkEnd w:id="498"/>
    </w:p>
    <w:p w14:paraId="4D6F94D8" w14:textId="268D60DE" w:rsidR="00D30904" w:rsidRPr="00102649" w:rsidRDefault="00D868FD" w:rsidP="00F12A4C">
      <w:pPr>
        <w:pStyle w:val="Incontec"/>
        <w:rPr>
          <w:rFonts w:cs="Times New Roman"/>
        </w:rPr>
      </w:pPr>
      <w:r w:rsidRPr="00102649">
        <w:rPr>
          <w:rFonts w:cs="Times New Roman"/>
        </w:rPr>
        <w:t xml:space="preserve">La inversión inicial deberá ser de </w:t>
      </w:r>
      <w:r w:rsidR="002E095B">
        <w:rPr>
          <w:rFonts w:cs="Times New Roman"/>
        </w:rPr>
        <w:t>$25’496813,24</w:t>
      </w:r>
      <w:r w:rsidRPr="00102649">
        <w:rPr>
          <w:rFonts w:cs="Times New Roman"/>
        </w:rPr>
        <w:t xml:space="preserve"> para comenzar con la empresa, Dich</w:t>
      </w:r>
      <w:r w:rsidR="002E095B">
        <w:rPr>
          <w:rFonts w:cs="Times New Roman"/>
        </w:rPr>
        <w:t xml:space="preserve">a inversión se recupera en el 1 </w:t>
      </w:r>
      <w:r w:rsidRPr="00102649">
        <w:rPr>
          <w:rFonts w:cs="Times New Roman"/>
        </w:rPr>
        <w:t>año de funcionamiento de la empresa</w:t>
      </w:r>
      <w:r w:rsidR="002E095B">
        <w:rPr>
          <w:rFonts w:cs="Times New Roman"/>
        </w:rPr>
        <w:t>, el TIR del proyecto es de 158,6</w:t>
      </w:r>
      <w:r w:rsidRPr="00102649">
        <w:rPr>
          <w:rFonts w:cs="Times New Roman"/>
        </w:rPr>
        <w:t>%, lo que garantiza que habrá rentabilidad; los inversión inicial es pequeña a comparación de grandes proyectos, ya que solo se necesita de equipos y de un muy buen equipo de trabajo para iniciar.</w:t>
      </w:r>
    </w:p>
    <w:p w14:paraId="0B5A7150" w14:textId="77777777" w:rsidR="002018F1" w:rsidRPr="00102649" w:rsidRDefault="002018F1" w:rsidP="00F12A4C">
      <w:pPr>
        <w:pStyle w:val="Incontec"/>
        <w:rPr>
          <w:rFonts w:cs="Times New Roman"/>
        </w:rPr>
      </w:pPr>
      <w:bookmarkStart w:id="499" w:name="_1hmsyys" w:colFirst="0" w:colLast="0"/>
      <w:bookmarkEnd w:id="499"/>
    </w:p>
    <w:p w14:paraId="6A794FC6" w14:textId="471D3C73" w:rsidR="00D30904" w:rsidRPr="00066B8A" w:rsidRDefault="0057135C" w:rsidP="00B43D6F">
      <w:pPr>
        <w:pStyle w:val="Incontec"/>
        <w:numPr>
          <w:ilvl w:val="1"/>
          <w:numId w:val="1"/>
        </w:numPr>
        <w:outlineLvl w:val="1"/>
        <w:rPr>
          <w:rFonts w:cs="Times New Roman"/>
          <w:sz w:val="28"/>
        </w:rPr>
      </w:pPr>
      <w:bookmarkStart w:id="500" w:name="_41mghml" w:colFirst="0" w:colLast="0"/>
      <w:bookmarkStart w:id="501" w:name="_2grqrue" w:colFirst="0" w:colLast="0"/>
      <w:bookmarkStart w:id="502" w:name="_vx1227" w:colFirst="0" w:colLast="0"/>
      <w:bookmarkStart w:id="503" w:name="_j6wyzyuwyjtj" w:colFirst="0" w:colLast="0"/>
      <w:bookmarkStart w:id="504" w:name="_Toc474915034"/>
      <w:bookmarkEnd w:id="500"/>
      <w:bookmarkEnd w:id="501"/>
      <w:bookmarkEnd w:id="502"/>
      <w:bookmarkEnd w:id="503"/>
      <w:r w:rsidRPr="00066B8A">
        <w:rPr>
          <w:rFonts w:cs="Times New Roman"/>
          <w:sz w:val="28"/>
        </w:rPr>
        <w:t>ANÁLISIS DE RIESGOS</w:t>
      </w:r>
      <w:bookmarkEnd w:id="504"/>
    </w:p>
    <w:p w14:paraId="562786F8" w14:textId="400F613B" w:rsidR="00C87190" w:rsidRPr="00A41C3C" w:rsidRDefault="00C87190" w:rsidP="00C87190">
      <w:pPr>
        <w:pStyle w:val="Incontec"/>
        <w:numPr>
          <w:ilvl w:val="2"/>
          <w:numId w:val="1"/>
        </w:numPr>
        <w:outlineLvl w:val="2"/>
        <w:rPr>
          <w:rFonts w:cs="Times New Roman"/>
          <w:szCs w:val="28"/>
        </w:rPr>
      </w:pPr>
      <w:bookmarkStart w:id="505" w:name="_Toc474915035"/>
      <w:r w:rsidRPr="00A41C3C">
        <w:rPr>
          <w:rFonts w:cs="Times New Roman"/>
          <w:szCs w:val="28"/>
        </w:rPr>
        <w:t>Factores limitantes y obstáculos.</w:t>
      </w:r>
      <w:bookmarkEnd w:id="505"/>
    </w:p>
    <w:p w14:paraId="4571AF03" w14:textId="263E28FD" w:rsidR="00C87190" w:rsidRDefault="00C87190" w:rsidP="00C87190">
      <w:pPr>
        <w:pStyle w:val="Incontec"/>
      </w:pPr>
      <w:r>
        <w:lastRenderedPageBreak/>
        <w:t xml:space="preserve">Okpara y Wynn </w:t>
      </w:r>
      <w:sdt>
        <w:sdtPr>
          <w:id w:val="-770701131"/>
          <w:citation/>
        </w:sdtPr>
        <w:sdtContent>
          <w:r>
            <w:fldChar w:fldCharType="begin"/>
          </w:r>
          <w:r>
            <w:instrText xml:space="preserve"> CITATION Okp07 \l 9226 </w:instrText>
          </w:r>
          <w:r>
            <w:fldChar w:fldCharType="separate"/>
          </w:r>
          <w:r w:rsidR="00643776">
            <w:rPr>
              <w:noProof/>
            </w:rPr>
            <w:t>(55)</w:t>
          </w:r>
          <w:r>
            <w:fldChar w:fldCharType="end"/>
          </w:r>
        </w:sdtContent>
      </w:sdt>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3553D48A" w14:textId="77777777" w:rsidR="00C87190" w:rsidRDefault="00C87190" w:rsidP="00C87190">
      <w:pPr>
        <w:pStyle w:val="Incontec"/>
      </w:pP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C87190">
      <w:pPr>
        <w:pStyle w:val="Incontec"/>
        <w:numPr>
          <w:ilvl w:val="0"/>
          <w:numId w:val="29"/>
        </w:numPr>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C87190">
      <w:pPr>
        <w:pStyle w:val="Incontec"/>
        <w:numPr>
          <w:ilvl w:val="0"/>
          <w:numId w:val="29"/>
        </w:numPr>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C87190">
      <w:pPr>
        <w:pStyle w:val="Incontec"/>
        <w:numPr>
          <w:ilvl w:val="0"/>
          <w:numId w:val="37"/>
        </w:numPr>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7A0927AC" w:rsidR="00EC3C0A" w:rsidRDefault="00EC3C0A" w:rsidP="00EC3C0A">
      <w:pPr>
        <w:pStyle w:val="Incontec"/>
        <w:numPr>
          <w:ilvl w:val="0"/>
          <w:numId w:val="37"/>
        </w:numPr>
      </w:pPr>
      <w:r w:rsidRPr="00EC3C0A">
        <w:t>Falta de</w:t>
      </w:r>
      <w:r>
        <w:t xml:space="preserve"> fi</w:t>
      </w:r>
      <w:r w:rsidRPr="00EC3C0A">
        <w:t>nanciamiento: Esta factor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71F5EBA2" w14:textId="77777777" w:rsidR="00EC3C0A" w:rsidRPr="00EC3C0A" w:rsidRDefault="00EC3C0A" w:rsidP="00EC3C0A">
      <w:pPr>
        <w:pStyle w:val="Incontec"/>
      </w:pPr>
    </w:p>
    <w:p w14:paraId="06574554" w14:textId="291FCDB4" w:rsidR="00EF469E" w:rsidRDefault="00EC3C0A" w:rsidP="00EF469E">
      <w:pPr>
        <w:pStyle w:val="Incontec"/>
        <w:rPr>
          <w:rFonts w:cs="Times New Roman"/>
        </w:rPr>
      </w:pPr>
      <w:r>
        <w:rPr>
          <w:rFonts w:cs="Times New Roman"/>
        </w:rPr>
        <w:t xml:space="preserve">Además para apoyar este proceso en conocer y como atacar dichos factores limitantes se </w:t>
      </w:r>
      <w:r w:rsidR="00EF469E">
        <w:rPr>
          <w:rFonts w:cs="Times New Roman"/>
        </w:rPr>
        <w:t>utilizó la metodología de análisis F</w:t>
      </w:r>
      <w:r>
        <w:rPr>
          <w:rFonts w:cs="Times New Roman"/>
        </w:rPr>
        <w:t>ODA. Con dicho análisis se encontraron aquellos factores debilitantes y aquellas amenazas que deben ser atacadas cuanto antes para un óptimo desarrollo y funcionamiento de la empresa. En la tabla 5-8 se presentan los principales factores de Éxito y los principales factores de riesgo para la empresa.</w:t>
      </w:r>
    </w:p>
    <w:p w14:paraId="48C42DDA" w14:textId="77777777" w:rsidR="00EC3C0A" w:rsidRPr="00EC3C0A" w:rsidRDefault="00EC3C0A" w:rsidP="00EC3C0A">
      <w:pPr>
        <w:pStyle w:val="Incontec"/>
      </w:pP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5B4007A3" w:rsidR="00A0604E" w:rsidRPr="00A0604E" w:rsidRDefault="00A0604E" w:rsidP="00A0604E">
            <w:pPr>
              <w:jc w:val="both"/>
              <w:rPr>
                <w:rFonts w:ascii="LM Roman 10" w:eastAsia="Times New Roman" w:hAnsi="LM Roman 10" w:cs="Times New Roman"/>
                <w:sz w:val="18"/>
                <w:szCs w:val="20"/>
              </w:rPr>
            </w:pPr>
            <w:bookmarkStart w:id="506" w:name="RANGE!F7"/>
            <w:r w:rsidRPr="00A0604E">
              <w:rPr>
                <w:rFonts w:ascii="LM Roman 10" w:eastAsia="Arial" w:hAnsi="LM Roman 10" w:cs="Times New Roman"/>
                <w:sz w:val="18"/>
                <w:szCs w:val="20"/>
              </w:rPr>
              <w:t xml:space="preserve">La experiencia con la que cuentan los integrantes del equipo  en el manejo y conocimiento de la </w:t>
            </w:r>
            <w:r w:rsidRPr="00A0604E">
              <w:rPr>
                <w:rFonts w:ascii="LM Roman 10" w:eastAsia="Arial" w:hAnsi="LM Roman 10" w:cs="Times New Roman"/>
                <w:sz w:val="18"/>
                <w:szCs w:val="20"/>
              </w:rPr>
              <w:lastRenderedPageBreak/>
              <w:t>población con Limitación Cognitiva será un factor de suma importancia y diferenciador.</w:t>
            </w:r>
            <w:bookmarkEnd w:id="506"/>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lastRenderedPageBreak/>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507" w:name="RANGE!F8"/>
            <w:r w:rsidRPr="00A0604E">
              <w:rPr>
                <w:rFonts w:ascii="LM Roman 10" w:eastAsia="Arial" w:hAnsi="LM Roman 10" w:cs="Times New Roman"/>
                <w:sz w:val="18"/>
                <w:szCs w:val="20"/>
              </w:rPr>
              <w:t>Los costos de desarrollo del producto y servicio, así como los operativos a nivel de TI, pueden resultar relativamente económicos al hacer uso de nubes públicas como Amazon Web Services y no incurrir en la adquisición de infraestructura propia.</w:t>
            </w:r>
            <w:bookmarkEnd w:id="507"/>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0FA7548D" w:rsidR="00A0604E" w:rsidRPr="00A0604E" w:rsidRDefault="00A0604E" w:rsidP="00A0604E">
            <w:pPr>
              <w:jc w:val="both"/>
              <w:rPr>
                <w:rFonts w:ascii="LM Roman 10" w:eastAsia="Times New Roman" w:hAnsi="LM Roman 10" w:cs="Times New Roman"/>
                <w:sz w:val="18"/>
                <w:szCs w:val="20"/>
              </w:rPr>
            </w:pPr>
            <w:bookmarkStart w:id="508" w:name="RANGE!F9"/>
            <w:r w:rsidRPr="00A0604E">
              <w:rPr>
                <w:rFonts w:ascii="LM Roman 10" w:eastAsia="Arial" w:hAnsi="LM Roman 10" w:cs="Times New Roman"/>
                <w:sz w:val="18"/>
                <w:szCs w:val="20"/>
              </w:rPr>
              <w:t>Por otro lado se conoce el problema de forma directa y las necesidades del usuario, dado el contacto que se tiene con personas de la población con Limitación Cognitiva.</w:t>
            </w:r>
            <w:bookmarkEnd w:id="508"/>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509" w:name="RANGE!F10"/>
            <w:r w:rsidRPr="00A0604E">
              <w:rPr>
                <w:rFonts w:ascii="LM Roman 10" w:eastAsia="Arial" w:hAnsi="LM Roman 10" w:cs="Times New Roman"/>
                <w:sz w:val="18"/>
                <w:szCs w:val="20"/>
              </w:rPr>
              <w:t>Relación con el cliente y usuario final.</w:t>
            </w:r>
            <w:bookmarkEnd w:id="509"/>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El sector de las Tic’s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510" w:name="RANGE!F13"/>
            <w:r w:rsidRPr="00A0604E">
              <w:rPr>
                <w:rFonts w:ascii="LM Roman 10" w:eastAsia="Arial" w:hAnsi="LM Roman 10" w:cs="Times New Roman"/>
                <w:b/>
                <w:bCs/>
                <w:color w:val="FFFFFF"/>
                <w:sz w:val="18"/>
                <w:szCs w:val="20"/>
              </w:rPr>
              <w:t>Debilidades</w:t>
            </w:r>
            <w:bookmarkEnd w:id="510"/>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511"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511"/>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512"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512"/>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336F0DFB" w:rsidR="002018F1" w:rsidRPr="003474C3" w:rsidRDefault="0071381B" w:rsidP="00EF469E">
      <w:pPr>
        <w:pStyle w:val="Incontec"/>
        <w:rPr>
          <w:rFonts w:cs="Times New Roman"/>
          <w:sz w:val="22"/>
        </w:rPr>
      </w:pPr>
      <w:r w:rsidRPr="003474C3">
        <w:rPr>
          <w:rFonts w:cs="Times New Roman"/>
          <w:b/>
          <w:i/>
          <w:sz w:val="22"/>
        </w:rPr>
        <w:t>Tabla 5-8</w:t>
      </w:r>
      <w:r w:rsidRPr="003474C3">
        <w:rPr>
          <w:rFonts w:cs="Times New Roman"/>
          <w:sz w:val="22"/>
        </w:rPr>
        <w:t xml:space="preserve">. Matriz FODA. Fuente: Autores. </w:t>
      </w:r>
    </w:p>
    <w:p w14:paraId="2FCC01D7" w14:textId="48987DEF" w:rsidR="003474C3" w:rsidRDefault="00857DED" w:rsidP="003474C3">
      <w:pPr>
        <w:pStyle w:val="Incontec"/>
      </w:pPr>
      <w:r>
        <w:t xml:space="preserve">Tras realizar el análisis FODA del proyecto, es necesario identificar las estrategias para mejorar los factores de éxito y disminuir los factores de riesgo, en la Tabla 5-9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513" w:name="_6ed1ivwul3" w:colFirst="0" w:colLast="0"/>
            <w:bookmarkEnd w:id="513"/>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Dar soporte al cliente y estar en contacto directo con esté, de manera que se puedan encontrar nuevas necesidades y de esta manera desarrollar 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7F981C26" w:rsidR="00D30904" w:rsidRPr="003474C3" w:rsidRDefault="003474C3" w:rsidP="00F12A4C">
      <w:pPr>
        <w:pStyle w:val="Incontec"/>
        <w:rPr>
          <w:rFonts w:cs="Times New Roman"/>
          <w:sz w:val="22"/>
        </w:rPr>
      </w:pPr>
      <w:r w:rsidRPr="003474C3">
        <w:rPr>
          <w:rFonts w:cs="Times New Roman"/>
          <w:b/>
          <w:i/>
          <w:sz w:val="22"/>
        </w:rPr>
        <w:t>Tabla 5-9</w:t>
      </w:r>
      <w:r w:rsidRPr="003474C3">
        <w:rPr>
          <w:rFonts w:cs="Times New Roman"/>
          <w:sz w:val="22"/>
        </w:rPr>
        <w:t>. Matriz de Estrategias FODA. Fuente: Autores.</w:t>
      </w:r>
    </w:p>
    <w:p w14:paraId="1D35418C" w14:textId="77777777" w:rsidR="00206644" w:rsidRPr="00102649" w:rsidRDefault="00206644" w:rsidP="00F12A4C">
      <w:pPr>
        <w:pStyle w:val="Incontec"/>
        <w:rPr>
          <w:rFonts w:cs="Times New Roman"/>
        </w:rPr>
      </w:pPr>
    </w:p>
    <w:p w14:paraId="0CC12A16" w14:textId="3D6796BF" w:rsidR="00D30904" w:rsidRPr="00A41C3C" w:rsidRDefault="00D868FD" w:rsidP="00B43D6F">
      <w:pPr>
        <w:pStyle w:val="Incontec"/>
        <w:numPr>
          <w:ilvl w:val="2"/>
          <w:numId w:val="1"/>
        </w:numPr>
        <w:outlineLvl w:val="2"/>
        <w:rPr>
          <w:rFonts w:cs="Times New Roman"/>
          <w:szCs w:val="28"/>
        </w:rPr>
      </w:pPr>
      <w:bookmarkStart w:id="514" w:name="_jmb7nbxx7952" w:colFirst="0" w:colLast="0"/>
      <w:bookmarkStart w:id="515" w:name="_ryke6jphffz2" w:colFirst="0" w:colLast="0"/>
      <w:bookmarkStart w:id="516" w:name="_Toc474915036"/>
      <w:bookmarkEnd w:id="514"/>
      <w:bookmarkEnd w:id="515"/>
      <w:r w:rsidRPr="00A41C3C">
        <w:rPr>
          <w:rFonts w:cs="Times New Roman"/>
          <w:szCs w:val="28"/>
        </w:rPr>
        <w:t>Factores clave del éxito.</w:t>
      </w:r>
      <w:bookmarkEnd w:id="516"/>
    </w:p>
    <w:p w14:paraId="69784F2D" w14:textId="078619A0" w:rsidR="00D30904" w:rsidRPr="00D637DE" w:rsidRDefault="00D637DE" w:rsidP="00F12A4C">
      <w:pPr>
        <w:pStyle w:val="Incontec"/>
        <w:rPr>
          <w:rFonts w:eastAsia="Arial" w:cs="Times New Roman"/>
        </w:rPr>
      </w:pPr>
      <w:r>
        <w:rPr>
          <w:rFonts w:eastAsia="Arial" w:cs="Times New Roman"/>
        </w:rPr>
        <w:t>Producto Gratuito</w:t>
      </w:r>
      <w:r w:rsidRPr="00102649">
        <w:rPr>
          <w:rFonts w:eastAsia="Arial" w:cs="Times New Roman"/>
        </w:rPr>
        <w:t>:</w:t>
      </w:r>
      <w:r w:rsidR="00D868FD" w:rsidRPr="00102649">
        <w:rPr>
          <w:rFonts w:eastAsia="Arial" w:cs="Times New Roman"/>
        </w:rPr>
        <w:t xml:space="preserve"> El factor </w:t>
      </w:r>
      <w:r>
        <w:rPr>
          <w:rFonts w:eastAsia="Arial" w:cs="Times New Roman"/>
        </w:rPr>
        <w:t>de gratuidad</w:t>
      </w:r>
      <w:r w:rsidR="00D868FD" w:rsidRPr="00102649">
        <w:rPr>
          <w:rFonts w:eastAsia="Arial" w:cs="Times New Roman"/>
        </w:rPr>
        <w:t xml:space="preserve"> </w:t>
      </w:r>
      <w:r>
        <w:rPr>
          <w:rFonts w:eastAsia="Arial" w:cs="Times New Roman"/>
        </w:rPr>
        <w:t>de</w:t>
      </w:r>
      <w:r w:rsidR="00D868FD" w:rsidRPr="00102649">
        <w:rPr>
          <w:rFonts w:eastAsia="Arial" w:cs="Times New Roman"/>
        </w:rPr>
        <w:t xml:space="preserve"> la aplicación 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Pr>
          <w:rFonts w:eastAsia="Arial" w:cs="Times New Roman"/>
        </w:rPr>
        <w:t>, pero para sustentar esta base es necesario establecer las alianzas con entidades privadas comprometidas con el desarrollo social del país.</w:t>
      </w:r>
    </w:p>
    <w:p w14:paraId="47827299" w14:textId="77777777" w:rsidR="00D30904" w:rsidRPr="00102649" w:rsidRDefault="00D868FD" w:rsidP="00F12A4C">
      <w:pPr>
        <w:pStyle w:val="Incontec"/>
        <w:rPr>
          <w:rFonts w:cs="Times New Roman"/>
        </w:rPr>
      </w:pPr>
      <w:r w:rsidRPr="00102649">
        <w:rPr>
          <w:rFonts w:eastAsia="Arial" w:cs="Times New Roman"/>
        </w:rPr>
        <w:t>Uso masivo: Otro factor clave es que la aplicación sea muy popular entre los usuarios, se debe abarcar de manera apropiada el  mercado, aprovechando que son pocas las aplicaciones con este enfoque y el desconocimiento de estas herramientas</w:t>
      </w:r>
    </w:p>
    <w:p w14:paraId="72733E15" w14:textId="325E4CE8" w:rsidR="00D30904" w:rsidRPr="00A41C3C" w:rsidRDefault="00D868FD" w:rsidP="00B43D6F">
      <w:pPr>
        <w:pStyle w:val="Incontec"/>
        <w:numPr>
          <w:ilvl w:val="2"/>
          <w:numId w:val="1"/>
        </w:numPr>
        <w:outlineLvl w:val="2"/>
        <w:rPr>
          <w:rFonts w:cs="Times New Roman"/>
          <w:szCs w:val="28"/>
        </w:rPr>
      </w:pPr>
      <w:bookmarkStart w:id="517" w:name="_xgj87wm1ewf8" w:colFirst="0" w:colLast="0"/>
      <w:bookmarkStart w:id="518" w:name="_Toc474915037"/>
      <w:bookmarkEnd w:id="517"/>
      <w:r w:rsidRPr="00A41C3C">
        <w:rPr>
          <w:rFonts w:cs="Times New Roman"/>
          <w:szCs w:val="28"/>
        </w:rPr>
        <w:t>Riesgos específicos y contramedidas.</w:t>
      </w:r>
      <w:bookmarkEnd w:id="518"/>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4D29FBD6"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r w:rsidR="003F3D70" w:rsidRPr="003F3D70">
        <w:t>.</w:t>
      </w:r>
    </w:p>
    <w:p w14:paraId="4A21980D" w14:textId="77777777" w:rsidR="002018F1" w:rsidRPr="00102649" w:rsidRDefault="002018F1" w:rsidP="00F12A4C">
      <w:pPr>
        <w:pStyle w:val="Incontec"/>
        <w:rPr>
          <w:rFonts w:cs="Times New Roman"/>
          <w:sz w:val="28"/>
          <w:szCs w:val="28"/>
        </w:rPr>
      </w:pPr>
    </w:p>
    <w:p w14:paraId="05D2FE46" w14:textId="77777777" w:rsidR="002018F1" w:rsidRDefault="002018F1" w:rsidP="00F12A4C">
      <w:pPr>
        <w:pStyle w:val="Incontec"/>
        <w:rPr>
          <w:rFonts w:cs="Times New Roman"/>
          <w:sz w:val="28"/>
          <w:szCs w:val="28"/>
        </w:rPr>
      </w:pPr>
    </w:p>
    <w:p w14:paraId="4BEAE326" w14:textId="77777777" w:rsidR="00A41C3C" w:rsidRDefault="00A41C3C" w:rsidP="00A41C3C"/>
    <w:p w14:paraId="0D191574" w14:textId="77777777" w:rsidR="00A41C3C" w:rsidRDefault="00A41C3C" w:rsidP="00A41C3C"/>
    <w:p w14:paraId="0A7900E0" w14:textId="77777777" w:rsidR="00A41C3C" w:rsidRDefault="00A41C3C" w:rsidP="00A41C3C"/>
    <w:p w14:paraId="5F234FDD" w14:textId="77777777" w:rsidR="00A41C3C" w:rsidRDefault="00A41C3C" w:rsidP="00A41C3C"/>
    <w:p w14:paraId="68BBBDDB" w14:textId="77777777" w:rsidR="00A41C3C" w:rsidRDefault="00A41C3C" w:rsidP="00A41C3C"/>
    <w:p w14:paraId="056F5BF8" w14:textId="77777777" w:rsidR="00A41C3C" w:rsidRPr="00A41C3C" w:rsidRDefault="00A41C3C" w:rsidP="00A41C3C"/>
    <w:p w14:paraId="0A7164DA" w14:textId="77777777" w:rsidR="002018F1" w:rsidRPr="00102649" w:rsidRDefault="002018F1" w:rsidP="00F12A4C">
      <w:pPr>
        <w:pStyle w:val="Incontec"/>
        <w:rPr>
          <w:rFonts w:cs="Times New Roman"/>
          <w:sz w:val="28"/>
          <w:szCs w:val="28"/>
        </w:rPr>
      </w:pPr>
    </w:p>
    <w:p w14:paraId="5F16F129" w14:textId="3774FDD5" w:rsidR="00D30904" w:rsidRPr="00A41C3C" w:rsidRDefault="00D868FD" w:rsidP="00B43D6F">
      <w:pPr>
        <w:pStyle w:val="Incontec"/>
        <w:numPr>
          <w:ilvl w:val="0"/>
          <w:numId w:val="1"/>
        </w:numPr>
        <w:jc w:val="center"/>
        <w:outlineLvl w:val="0"/>
        <w:rPr>
          <w:rFonts w:cs="Times New Roman"/>
          <w:sz w:val="32"/>
          <w:szCs w:val="32"/>
        </w:rPr>
      </w:pPr>
      <w:bookmarkStart w:id="519" w:name="_37m2jsg" w:colFirst="0" w:colLast="0"/>
      <w:bookmarkStart w:id="520" w:name="_1mrcu09" w:colFirst="0" w:colLast="0"/>
      <w:bookmarkStart w:id="521" w:name="_Toc474915038"/>
      <w:bookmarkEnd w:id="519"/>
      <w:bookmarkEnd w:id="520"/>
      <w:commentRangeStart w:id="522"/>
      <w:r w:rsidRPr="00A41C3C">
        <w:rPr>
          <w:rFonts w:cs="Times New Roman"/>
          <w:sz w:val="32"/>
          <w:szCs w:val="32"/>
        </w:rPr>
        <w:lastRenderedPageBreak/>
        <w:t>IMPACTOS</w:t>
      </w:r>
      <w:commentRangeEnd w:id="522"/>
      <w:r w:rsidR="00DE1681" w:rsidRPr="00A41C3C">
        <w:rPr>
          <w:rStyle w:val="Refdecomentario"/>
          <w:rFonts w:eastAsia="Cambria" w:cs="Cambria"/>
          <w:color w:val="000000"/>
          <w:sz w:val="32"/>
          <w:szCs w:val="32"/>
        </w:rPr>
        <w:commentReference w:id="522"/>
      </w:r>
      <w:bookmarkEnd w:id="521"/>
    </w:p>
    <w:p w14:paraId="0E2EAC68" w14:textId="77777777" w:rsidR="002018F1" w:rsidRPr="00102649" w:rsidRDefault="002018F1" w:rsidP="00F12A4C">
      <w:pPr>
        <w:pStyle w:val="Incontec"/>
        <w:rPr>
          <w:rFonts w:cs="Times New Roman"/>
        </w:rPr>
      </w:pPr>
    </w:p>
    <w:p w14:paraId="2F98C495" w14:textId="12E6FD56" w:rsidR="00D30904" w:rsidRDefault="00D868FD" w:rsidP="00066B8A">
      <w:pPr>
        <w:pStyle w:val="Incontec"/>
        <w:numPr>
          <w:ilvl w:val="1"/>
          <w:numId w:val="1"/>
        </w:numPr>
        <w:outlineLvl w:val="1"/>
        <w:rPr>
          <w:rFonts w:cs="Times New Roman"/>
        </w:rPr>
      </w:pPr>
      <w:bookmarkStart w:id="523" w:name="_b9531oucpkz4" w:colFirst="0" w:colLast="0"/>
      <w:bookmarkStart w:id="524" w:name="_Toc474915039"/>
      <w:bookmarkEnd w:id="523"/>
      <w:r w:rsidRPr="00102649">
        <w:rPr>
          <w:rFonts w:cs="Times New Roman"/>
          <w:sz w:val="28"/>
          <w:szCs w:val="28"/>
        </w:rPr>
        <w:t>Económico</w:t>
      </w:r>
      <w:r w:rsidRPr="00102649">
        <w:rPr>
          <w:rFonts w:cs="Times New Roman"/>
        </w:rPr>
        <w:t>.</w:t>
      </w:r>
      <w:bookmarkEnd w:id="524"/>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525" w:name="_kkbvytrn60uh" w:colFirst="0" w:colLast="0"/>
      <w:bookmarkEnd w:id="525"/>
      <w:r>
        <w:rPr>
          <w:rFonts w:cs="Times New Roman"/>
        </w:rPr>
        <w:t xml:space="preserve"> Generar proyectos de inversión en el sector de desarrollo de productos de software que satisfagan las necesidades educativas especiales de la población objetivo además la unesco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r w:rsidRPr="003F3D70">
        <w:rPr>
          <w:rFonts w:cs="Times New Roman"/>
          <w:i/>
        </w:rPr>
        <w:t>Education at a glance</w:t>
      </w:r>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1BEEDD11" w:rsidR="002F7017" w:rsidRDefault="002F7017" w:rsidP="002F7017">
      <w:pPr>
        <w:pStyle w:val="Incontec"/>
        <w:rPr>
          <w:rFonts w:cs="Times New Roman"/>
        </w:rPr>
      </w:pPr>
      <w:r>
        <w:t>Por otro lado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Además con la ejecución de este proyecto se podrá evitar la excusa que indican las familias de que no existe el dinero suficiente para acceder a componentes </w:t>
      </w:r>
      <w:r>
        <w:rPr>
          <w:rFonts w:cs="Times New Roman"/>
        </w:rPr>
        <w:t>educativos que</w:t>
      </w:r>
      <w:r>
        <w:rPr>
          <w:rFonts w:cs="Times New Roman"/>
        </w:rPr>
        <w:t xml:space="preserve"> cumplan con las necesidades educativas especiales de esta población, las aplicaciones no tendrán un costo al público, se busca que dicho costo sea sumido por entidades privadas que buscan apoyar proyectos de inclusión social. </w:t>
      </w:r>
    </w:p>
    <w:p w14:paraId="42917B72" w14:textId="77777777" w:rsidR="002F7017" w:rsidRPr="002F7017" w:rsidRDefault="002F7017" w:rsidP="002F7017"/>
    <w:p w14:paraId="26395786" w14:textId="77777777" w:rsidR="002F7017" w:rsidRDefault="00D868FD" w:rsidP="002F7017">
      <w:pPr>
        <w:pStyle w:val="Incontec"/>
        <w:numPr>
          <w:ilvl w:val="1"/>
          <w:numId w:val="1"/>
        </w:numPr>
        <w:rPr>
          <w:rFonts w:cs="Times New Roman"/>
        </w:rPr>
      </w:pPr>
      <w:r w:rsidRPr="00102649">
        <w:rPr>
          <w:rFonts w:cs="Times New Roman"/>
        </w:rPr>
        <w:t>Regional.</w:t>
      </w:r>
      <w:bookmarkStart w:id="526" w:name="_q63con1mca" w:colFirst="0" w:colLast="0"/>
      <w:bookmarkEnd w:id="526"/>
    </w:p>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77777777" w:rsidR="002F7017" w:rsidRDefault="002F7017" w:rsidP="002F7017">
      <w:pPr>
        <w:pStyle w:val="Incontec"/>
        <w:ind w:left="360"/>
      </w:pPr>
      <w:r>
        <w:t xml:space="preserve">Dado que la ciudad de Bogotá es el distrito capital es evidente que esta zona es uno de los focos de desarrollo en cuanto a la tecnología y educación se refiere, por tanto con la implementación del proyecto se obtendrá no solo mejoras educativas, sino también se permitirá un mayor acceso a contenido apto para personas con limitaciones cognitivas, contenido que sacie en mayor partes sus necesidades. </w:t>
      </w:r>
    </w:p>
    <w:p w14:paraId="0054A263" w14:textId="77777777" w:rsidR="002F7017" w:rsidRDefault="002F7017" w:rsidP="002F7017">
      <w:pPr>
        <w:pStyle w:val="Incontec"/>
        <w:ind w:left="360"/>
      </w:pPr>
      <w:r>
        <w:t>A nivel de localidades con la ejecución de este proyecto se permitirá que la población ubicada en sectores que presentan dificultades para acceder a un tipo de proyecto  educativo,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31035543" w14:textId="7E8753E1" w:rsidR="00D30904" w:rsidRPr="00102649" w:rsidRDefault="00D868FD" w:rsidP="00966EFB">
      <w:pPr>
        <w:pStyle w:val="Incontec"/>
        <w:numPr>
          <w:ilvl w:val="1"/>
          <w:numId w:val="1"/>
        </w:numPr>
        <w:rPr>
          <w:rFonts w:cs="Times New Roman"/>
        </w:rPr>
      </w:pPr>
      <w:r w:rsidRPr="00102649">
        <w:rPr>
          <w:rFonts w:cs="Times New Roman"/>
        </w:rPr>
        <w:t>Social.</w:t>
      </w:r>
    </w:p>
    <w:p w14:paraId="412EEB7A" w14:textId="77777777" w:rsidR="002F7017" w:rsidRPr="00102649" w:rsidRDefault="002F7017" w:rsidP="002F7017">
      <w:pPr>
        <w:pStyle w:val="Incontec"/>
      </w:pPr>
      <w:bookmarkStart w:id="527" w:name="_7l9fue574ofa" w:colFirst="0" w:colLast="0"/>
      <w:bookmarkEnd w:id="527"/>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77777777"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ende se mejoran aspectos como la autoestima y las relaciones interpersonales. </w:t>
      </w:r>
    </w:p>
    <w:p w14:paraId="37CA15D7" w14:textId="77777777" w:rsidR="002F7017" w:rsidRDefault="002F7017" w:rsidP="002F7017">
      <w:pPr>
        <w:pStyle w:val="Incontec"/>
      </w:pPr>
      <w:r>
        <w:t>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generado una gran barrera social que dificulta el desarrollo de la persona dentro de la sociedad que la rodea.</w:t>
      </w:r>
    </w:p>
    <w:p w14:paraId="31932A4D" w14:textId="0638A37B" w:rsidR="00D30904" w:rsidRPr="00102649" w:rsidRDefault="00D868FD" w:rsidP="003F3D70">
      <w:pPr>
        <w:pStyle w:val="Incontec"/>
        <w:numPr>
          <w:ilvl w:val="1"/>
          <w:numId w:val="1"/>
        </w:numPr>
        <w:outlineLvl w:val="1"/>
        <w:rPr>
          <w:rFonts w:cs="Times New Roman"/>
        </w:rPr>
      </w:pPr>
      <w:bookmarkStart w:id="528" w:name="_Toc474915040"/>
      <w:r w:rsidRPr="00102649">
        <w:rPr>
          <w:rFonts w:cs="Times New Roman"/>
        </w:rPr>
        <w:t>Ambiental.</w:t>
      </w:r>
      <w:bookmarkEnd w:id="528"/>
    </w:p>
    <w:p w14:paraId="4F99257E" w14:textId="77777777" w:rsidR="002F7017" w:rsidRDefault="002F7017" w:rsidP="002F7017">
      <w:pPr>
        <w:pStyle w:val="Incontec"/>
      </w:pPr>
      <w:r>
        <w:lastRenderedPageBreak/>
        <w:t>Los impactos ambientales en el desarrollo de este proyecto se contemplan en el posible generación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2F7017">
      <w:pPr>
        <w:pStyle w:val="Prrafodelista"/>
        <w:numPr>
          <w:ilvl w:val="0"/>
          <w:numId w:val="37"/>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2F7017">
      <w:pPr>
        <w:pStyle w:val="Prrafodelista"/>
        <w:numPr>
          <w:ilvl w:val="0"/>
          <w:numId w:val="37"/>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2F7017">
      <w:pPr>
        <w:pStyle w:val="Prrafodelista"/>
        <w:numPr>
          <w:ilvl w:val="0"/>
          <w:numId w:val="37"/>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2F7017"/>
    <w:p w14:paraId="1C27F1AB" w14:textId="77777777" w:rsidR="00A41C3C" w:rsidRDefault="00A41C3C" w:rsidP="00A41C3C"/>
    <w:p w14:paraId="436EE5EB" w14:textId="77777777" w:rsidR="00A41C3C" w:rsidRDefault="00A41C3C" w:rsidP="00A41C3C"/>
    <w:p w14:paraId="10773613" w14:textId="77777777" w:rsidR="00A41C3C" w:rsidRDefault="00A41C3C" w:rsidP="00A41C3C"/>
    <w:p w14:paraId="4862383D" w14:textId="77777777" w:rsidR="00A41C3C" w:rsidRDefault="00A41C3C" w:rsidP="00A41C3C"/>
    <w:p w14:paraId="7B1464FB" w14:textId="77777777" w:rsidR="00A41C3C" w:rsidRDefault="00A41C3C" w:rsidP="00A41C3C"/>
    <w:p w14:paraId="5872F5CE" w14:textId="77777777" w:rsidR="00A41C3C" w:rsidRDefault="00A41C3C" w:rsidP="00A41C3C"/>
    <w:p w14:paraId="4D4CCD28" w14:textId="77777777" w:rsidR="00A41C3C" w:rsidRDefault="00A41C3C" w:rsidP="00A41C3C"/>
    <w:p w14:paraId="166751E6" w14:textId="77777777" w:rsidR="00A41C3C" w:rsidRDefault="00A41C3C" w:rsidP="00A41C3C"/>
    <w:p w14:paraId="14BD9A48" w14:textId="77777777" w:rsidR="00A41C3C" w:rsidRDefault="00A41C3C" w:rsidP="00A41C3C"/>
    <w:p w14:paraId="48D478B3" w14:textId="77777777" w:rsidR="00A41C3C" w:rsidRDefault="00A41C3C" w:rsidP="00A41C3C"/>
    <w:p w14:paraId="1A273BE1" w14:textId="77777777" w:rsidR="00A41C3C" w:rsidRDefault="00A41C3C" w:rsidP="00A41C3C"/>
    <w:p w14:paraId="6E30D9D6" w14:textId="77777777" w:rsidR="00A41C3C" w:rsidRDefault="00A41C3C" w:rsidP="00A41C3C"/>
    <w:p w14:paraId="6321E24C" w14:textId="77777777" w:rsidR="00A41C3C" w:rsidRDefault="00A41C3C" w:rsidP="00A41C3C"/>
    <w:p w14:paraId="25F36BAE" w14:textId="77777777" w:rsidR="00A41C3C" w:rsidRDefault="00A41C3C" w:rsidP="00A41C3C"/>
    <w:p w14:paraId="0676C589" w14:textId="77777777" w:rsidR="00A41C3C" w:rsidRDefault="00A41C3C" w:rsidP="00A41C3C"/>
    <w:p w14:paraId="1584CBA6" w14:textId="77777777" w:rsidR="00A41C3C" w:rsidRDefault="00A41C3C" w:rsidP="00A41C3C"/>
    <w:p w14:paraId="22855F98" w14:textId="77777777" w:rsidR="00A41C3C" w:rsidRDefault="00A41C3C" w:rsidP="00A41C3C"/>
    <w:p w14:paraId="71B11E36" w14:textId="77777777" w:rsidR="00A41C3C" w:rsidRDefault="00A41C3C" w:rsidP="00A41C3C"/>
    <w:p w14:paraId="32E0EF36" w14:textId="77777777" w:rsidR="00A41C3C" w:rsidRDefault="00A41C3C" w:rsidP="00A41C3C"/>
    <w:p w14:paraId="7A45AC2D" w14:textId="77777777" w:rsidR="00A41C3C" w:rsidRDefault="00A41C3C" w:rsidP="00A41C3C"/>
    <w:p w14:paraId="5DEB3813" w14:textId="77777777" w:rsidR="00A41C3C" w:rsidRDefault="00A41C3C" w:rsidP="00A41C3C"/>
    <w:p w14:paraId="23D32950" w14:textId="77777777" w:rsidR="00A41C3C" w:rsidRDefault="00A41C3C" w:rsidP="00A41C3C"/>
    <w:p w14:paraId="76E4B7ED" w14:textId="77777777" w:rsidR="00A41C3C" w:rsidRDefault="00A41C3C" w:rsidP="00A41C3C"/>
    <w:p w14:paraId="3F710572" w14:textId="77777777" w:rsidR="00A41C3C" w:rsidRDefault="00A41C3C" w:rsidP="00A41C3C"/>
    <w:p w14:paraId="6DEAB41D" w14:textId="77777777" w:rsidR="00A41C3C" w:rsidRDefault="00A41C3C" w:rsidP="00A41C3C"/>
    <w:p w14:paraId="600CA43C" w14:textId="77777777" w:rsidR="00A41C3C" w:rsidRDefault="00A41C3C" w:rsidP="00A41C3C"/>
    <w:p w14:paraId="60057A9F" w14:textId="77777777" w:rsidR="00A41C3C" w:rsidRDefault="00A41C3C" w:rsidP="00A41C3C"/>
    <w:p w14:paraId="4D3E0405" w14:textId="77777777" w:rsidR="00A41C3C" w:rsidRDefault="00A41C3C" w:rsidP="00A41C3C"/>
    <w:p w14:paraId="5F2D20FC" w14:textId="77777777" w:rsidR="00A41C3C" w:rsidRDefault="00A41C3C" w:rsidP="00A41C3C"/>
    <w:p w14:paraId="7A3C6EC0" w14:textId="65AA5B24" w:rsidR="00D30904" w:rsidRPr="00A41C3C" w:rsidRDefault="00D868FD" w:rsidP="003F3D70">
      <w:pPr>
        <w:pStyle w:val="Incontec"/>
        <w:numPr>
          <w:ilvl w:val="0"/>
          <w:numId w:val="1"/>
        </w:numPr>
        <w:jc w:val="center"/>
        <w:outlineLvl w:val="0"/>
        <w:rPr>
          <w:rFonts w:cs="Times New Roman"/>
          <w:sz w:val="32"/>
        </w:rPr>
      </w:pPr>
      <w:bookmarkStart w:id="529" w:name="_206ipza" w:colFirst="0" w:colLast="0"/>
      <w:bookmarkStart w:id="530" w:name="_Toc474915041"/>
      <w:bookmarkEnd w:id="529"/>
      <w:r w:rsidRPr="00A41C3C">
        <w:rPr>
          <w:rFonts w:cs="Times New Roman"/>
          <w:sz w:val="32"/>
        </w:rPr>
        <w:lastRenderedPageBreak/>
        <w:t>CONCLUSIONES.</w:t>
      </w:r>
      <w:bookmarkEnd w:id="530"/>
    </w:p>
    <w:p w14:paraId="7B71A5C5" w14:textId="77777777" w:rsidR="002018F1" w:rsidRDefault="002018F1" w:rsidP="0001196A">
      <w:pPr>
        <w:pStyle w:val="Incontec"/>
      </w:pPr>
    </w:p>
    <w:p w14:paraId="20BA65EB" w14:textId="2EB1BA94" w:rsidR="0001196A" w:rsidRPr="0001196A" w:rsidRDefault="0001196A" w:rsidP="0001196A">
      <w:pPr>
        <w:pStyle w:val="Incontec"/>
      </w:pPr>
      <w:r w:rsidRPr="0001196A">
        <w:t xml:space="preserve">El presente documento </w:t>
      </w:r>
      <w:r>
        <w:t>pretend</w:t>
      </w:r>
      <w:r w:rsidRPr="0001196A">
        <w:t>a evaluar la viabilidad de implementar un modelo de negocio,</w:t>
      </w:r>
      <w:r>
        <w:t xml:space="preserve"> </w:t>
      </w:r>
      <w:r w:rsidRPr="0001196A">
        <w:t>enfocado en fortalecer el acceso a la educación superior formando estudiantes capaces de</w:t>
      </w:r>
      <w:r>
        <w:t xml:space="preserve"> </w:t>
      </w:r>
      <w:r w:rsidRPr="0001196A">
        <w:t>cumplir con las competencias que se presentan a nivel nacional e internacional;</w:t>
      </w:r>
      <w:r w:rsidR="002B29F4">
        <w:t xml:space="preserve"> </w:t>
      </w:r>
      <w:r w:rsidRPr="0001196A">
        <w:t>Haciendo uso</w:t>
      </w:r>
      <w:r>
        <w:t xml:space="preserve"> </w:t>
      </w:r>
      <w:r w:rsidR="002B29F4">
        <w:t>de las tecnolog</w:t>
      </w:r>
      <w:r w:rsidR="002B29F4" w:rsidRPr="0001196A">
        <w:t>ías</w:t>
      </w:r>
      <w:r w:rsidRPr="0001196A">
        <w:t xml:space="preserve"> de la </w:t>
      </w:r>
      <w:r w:rsidR="002B29F4" w:rsidRPr="0001196A">
        <w:t>información</w:t>
      </w:r>
      <w:r w:rsidRPr="0001196A">
        <w:t xml:space="preserve"> para explota</w:t>
      </w:r>
      <w:r w:rsidR="002B29F4">
        <w:t>r mucho m</w:t>
      </w:r>
      <w:r w:rsidR="002B29F4" w:rsidRPr="0001196A">
        <w:t>ás</w:t>
      </w:r>
      <w:r w:rsidRPr="0001196A">
        <w:t xml:space="preserve"> el potencial de cada persona</w:t>
      </w:r>
      <w:r w:rsidR="002B29F4">
        <w:t>.</w:t>
      </w:r>
    </w:p>
    <w:p w14:paraId="4F4F8A31" w14:textId="2F0135A2" w:rsidR="0001196A" w:rsidRPr="0001196A" w:rsidRDefault="0001196A" w:rsidP="002B29F4">
      <w:pPr>
        <w:pStyle w:val="Incontec"/>
      </w:pPr>
      <w:r w:rsidRPr="0001196A">
        <w:t xml:space="preserve">La iniciativa parte de la experiencia previa de sus </w:t>
      </w:r>
      <w:r w:rsidR="002B29F4">
        <w:t>autores trabajando en una fundación en el sector de educación musical</w:t>
      </w:r>
      <w:r w:rsidRPr="0001196A">
        <w:t xml:space="preserve">, que </w:t>
      </w:r>
      <w:r w:rsidR="002B29F4" w:rsidRPr="0001196A">
        <w:t>demostró</w:t>
      </w:r>
      <w:r w:rsidRPr="0001196A">
        <w:t xml:space="preserve"> el potencial del </w:t>
      </w:r>
      <w:r w:rsidR="002B29F4">
        <w:t>uso de dicha metodología para</w:t>
      </w:r>
      <w:r w:rsidRPr="0001196A">
        <w:t xml:space="preserve"> proponer nuevos productos y servicios</w:t>
      </w:r>
      <w:r w:rsidR="002B29F4">
        <w:t xml:space="preserve"> </w:t>
      </w:r>
      <w:r w:rsidRPr="0001196A">
        <w:t xml:space="preserve">que </w:t>
      </w:r>
      <w:r w:rsidR="002B29F4">
        <w:t>aporten al desarrollo cognitivo de la población con L.C</w:t>
      </w:r>
      <w:r w:rsidRPr="0001196A">
        <w:t xml:space="preserve">, el modelo </w:t>
      </w:r>
      <w:r w:rsidR="002B29F4" w:rsidRPr="0001196A">
        <w:t>también</w:t>
      </w:r>
      <w:r w:rsidRPr="0001196A">
        <w:t xml:space="preserve"> muestra un alto </w:t>
      </w:r>
      <w:r w:rsidR="002B29F4" w:rsidRPr="0001196A">
        <w:t>índice</w:t>
      </w:r>
      <w:r w:rsidRPr="0001196A">
        <w:t xml:space="preserve"> de crecimiento y sobre</w:t>
      </w:r>
      <w:r w:rsidR="002B29F4">
        <w:t xml:space="preserve"> </w:t>
      </w:r>
      <w:r w:rsidRPr="0001196A">
        <w:t>todo la posibilidad de expandirse a otro tipo d</w:t>
      </w:r>
      <w:r w:rsidR="002B29F4">
        <w:t>e servicios como capacitaciones presenciales en el uso de herramientas tecnológicas.</w:t>
      </w:r>
      <w:r w:rsidRPr="0001196A">
        <w:t xml:space="preserve"> </w:t>
      </w:r>
    </w:p>
    <w:p w14:paraId="6DE3A190" w14:textId="5C215283" w:rsidR="0001196A" w:rsidRPr="0001196A" w:rsidRDefault="0001196A" w:rsidP="0001196A">
      <w:pPr>
        <w:pStyle w:val="Incontec"/>
      </w:pPr>
      <w:r w:rsidRPr="0001196A">
        <w:t xml:space="preserve">Es claro que el modelo tiene un </w:t>
      </w:r>
      <w:r w:rsidR="002B29F4" w:rsidRPr="0001196A">
        <w:t>índice</w:t>
      </w:r>
      <w:r w:rsidRPr="0001196A">
        <w:t xml:space="preserve"> de riesgo, pero que es realmente bajo y que en</w:t>
      </w:r>
      <w:r w:rsidR="002B29F4">
        <w:t xml:space="preserve"> </w:t>
      </w:r>
      <w:r w:rsidRPr="0001196A">
        <w:t xml:space="preserve">conjunto con las estrategias planteadas permiten tener un panorama en que la </w:t>
      </w:r>
      <w:r w:rsidR="002B29F4" w:rsidRPr="0001196A">
        <w:t>innovación</w:t>
      </w:r>
      <w:r w:rsidR="002B29F4">
        <w:t xml:space="preserve"> en el </w:t>
      </w:r>
      <w:r w:rsidR="002B29F4" w:rsidRPr="0001196A">
        <w:t>área</w:t>
      </w:r>
      <w:r w:rsidRPr="0001196A">
        <w:t xml:space="preserve"> de la </w:t>
      </w:r>
      <w:r w:rsidR="002B29F4" w:rsidRPr="0001196A">
        <w:t>educación</w:t>
      </w:r>
      <w:r w:rsidRPr="0001196A">
        <w:t xml:space="preserve"> se vuelve una ventaja competitiva fundamental.</w:t>
      </w:r>
    </w:p>
    <w:p w14:paraId="2F0964F0" w14:textId="222C8D20" w:rsidR="0001196A" w:rsidRPr="0001196A" w:rsidRDefault="0001196A" w:rsidP="0001196A">
      <w:pPr>
        <w:pStyle w:val="Incontec"/>
      </w:pPr>
      <w:r w:rsidRPr="0001196A">
        <w:t xml:space="preserve">El proyecto presenta un alto </w:t>
      </w:r>
      <w:r w:rsidR="002B29F4" w:rsidRPr="0001196A">
        <w:t>índice</w:t>
      </w:r>
      <w:r w:rsidRPr="0001196A">
        <w:t xml:space="preserve"> de </w:t>
      </w:r>
      <w:r w:rsidR="002B29F4" w:rsidRPr="0001196A">
        <w:t>correlación</w:t>
      </w:r>
      <w:r w:rsidRPr="0001196A">
        <w:t xml:space="preserve"> con los planes de crecimiento que se</w:t>
      </w:r>
      <w:r w:rsidR="002B29F4">
        <w:t xml:space="preserve"> </w:t>
      </w:r>
      <w:r w:rsidRPr="0001196A">
        <w:t xml:space="preserve">implementan a lo largo de latino </w:t>
      </w:r>
      <w:r w:rsidR="002B29F4">
        <w:t>américa</w:t>
      </w:r>
      <w:r w:rsidRPr="0001196A">
        <w:t>, abriendo camino a crear un mercado digital de</w:t>
      </w:r>
      <w:r w:rsidR="002B29F4">
        <w:t xml:space="preserve"> </w:t>
      </w:r>
      <w:r w:rsidR="002B29F4" w:rsidRPr="0001196A">
        <w:t>educación</w:t>
      </w:r>
      <w:r w:rsidR="002B29F4">
        <w:t xml:space="preserve"> totalmente benefi</w:t>
      </w:r>
      <w:r w:rsidRPr="0001196A">
        <w:t>cioso para la empresa y para la masa de clientes.</w:t>
      </w:r>
    </w:p>
    <w:p w14:paraId="6A23DDC0" w14:textId="77777777" w:rsidR="00A41C3C" w:rsidRDefault="00A41C3C" w:rsidP="0001196A">
      <w:pPr>
        <w:pStyle w:val="Incontec"/>
      </w:pPr>
    </w:p>
    <w:p w14:paraId="7CFF0E93" w14:textId="77777777" w:rsidR="00A41C3C" w:rsidRDefault="00A41C3C" w:rsidP="0001196A">
      <w:pPr>
        <w:pStyle w:val="Incontec"/>
      </w:pPr>
    </w:p>
    <w:p w14:paraId="5FDF18F5" w14:textId="77777777" w:rsidR="00A41C3C" w:rsidRDefault="00A41C3C" w:rsidP="0001196A">
      <w:pPr>
        <w:pStyle w:val="Incontec"/>
      </w:pPr>
    </w:p>
    <w:p w14:paraId="0CCD5D14" w14:textId="77777777" w:rsidR="00A41C3C" w:rsidRDefault="00A41C3C" w:rsidP="0001196A">
      <w:pPr>
        <w:pStyle w:val="Incontec"/>
      </w:pPr>
    </w:p>
    <w:p w14:paraId="3D787539" w14:textId="77777777" w:rsidR="00A41C3C" w:rsidRDefault="00A41C3C" w:rsidP="0001196A">
      <w:pPr>
        <w:pStyle w:val="Incontec"/>
      </w:pPr>
    </w:p>
    <w:p w14:paraId="5135E4F2" w14:textId="77777777" w:rsidR="00A41C3C" w:rsidRDefault="00A41C3C" w:rsidP="0001196A">
      <w:pPr>
        <w:pStyle w:val="Incontec"/>
      </w:pPr>
    </w:p>
    <w:p w14:paraId="1B9CFE92" w14:textId="77777777" w:rsidR="00A41C3C" w:rsidRDefault="00A41C3C" w:rsidP="0001196A">
      <w:pPr>
        <w:pStyle w:val="Incontec"/>
      </w:pPr>
    </w:p>
    <w:p w14:paraId="1265151D" w14:textId="0137F4BD" w:rsidR="008B613A" w:rsidRPr="00A41C3C" w:rsidRDefault="00B7045B" w:rsidP="00066B8A">
      <w:pPr>
        <w:pStyle w:val="Incontec"/>
        <w:numPr>
          <w:ilvl w:val="0"/>
          <w:numId w:val="15"/>
        </w:numPr>
        <w:jc w:val="center"/>
        <w:outlineLvl w:val="0"/>
        <w:rPr>
          <w:rFonts w:cs="Times New Roman"/>
          <w:sz w:val="32"/>
        </w:rPr>
      </w:pPr>
      <w:bookmarkStart w:id="531" w:name="_4k668n3" w:colFirst="0" w:colLast="0"/>
      <w:bookmarkStart w:id="532" w:name="_Ref467494018"/>
      <w:bookmarkStart w:id="533" w:name="_Toc474915042"/>
      <w:bookmarkEnd w:id="531"/>
      <w:r w:rsidRPr="00A41C3C">
        <w:rPr>
          <w:rFonts w:cs="Times New Roman"/>
          <w:sz w:val="32"/>
        </w:rPr>
        <w:lastRenderedPageBreak/>
        <w:t>ANEXO</w:t>
      </w:r>
      <w:r w:rsidR="00A41C3C">
        <w:rPr>
          <w:rFonts w:cs="Times New Roman"/>
          <w:sz w:val="32"/>
        </w:rPr>
        <w:t>S</w:t>
      </w:r>
      <w:bookmarkEnd w:id="532"/>
      <w:bookmarkEnd w:id="533"/>
    </w:p>
    <w:p w14:paraId="4AE7A1C5" w14:textId="78BB076F" w:rsidR="00B7045B" w:rsidRPr="00BA299F" w:rsidRDefault="0073733E" w:rsidP="0018432B">
      <w:pPr>
        <w:pStyle w:val="Incontec"/>
        <w:numPr>
          <w:ilvl w:val="0"/>
          <w:numId w:val="21"/>
        </w:numPr>
        <w:outlineLvl w:val="1"/>
        <w:rPr>
          <w:rFonts w:cs="Times New Roman"/>
          <w:sz w:val="28"/>
          <w:szCs w:val="28"/>
        </w:rPr>
      </w:pPr>
      <w:bookmarkStart w:id="534" w:name="_Ref467494133"/>
      <w:bookmarkStart w:id="535" w:name="_Toc474915043"/>
      <w:r w:rsidRPr="00BA299F">
        <w:rPr>
          <w:rFonts w:cs="Times New Roman"/>
          <w:sz w:val="28"/>
          <w:szCs w:val="28"/>
        </w:rPr>
        <w:t>ANEXO.</w:t>
      </w:r>
      <w:r w:rsidR="00A41C3C" w:rsidRPr="00BA299F">
        <w:rPr>
          <w:rFonts w:cs="Times New Roman"/>
          <w:sz w:val="28"/>
          <w:szCs w:val="28"/>
        </w:rPr>
        <w:t xml:space="preserve"> Encuesta Análisis Sectores de Mercado</w:t>
      </w:r>
      <w:bookmarkEnd w:id="534"/>
      <w:bookmarkEnd w:id="535"/>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7EA5F92F" w14:textId="77777777" w:rsidR="00115450" w:rsidRPr="0073733E" w:rsidRDefault="00115450" w:rsidP="0073733E">
      <w:pPr>
        <w:rPr>
          <w:rFonts w:ascii="LM Roman 10" w:hAnsi="LM Roman 10"/>
          <w:sz w:val="24"/>
        </w:rPr>
      </w:pPr>
      <w:r w:rsidRPr="0073733E">
        <w:rPr>
          <w:rFonts w:ascii="LM Roman 10" w:hAnsi="LM Roman 10"/>
          <w:sz w:val="24"/>
        </w:rPr>
        <w:t>3. ¿Cuál es su profesión?</w:t>
      </w:r>
    </w:p>
    <w:p w14:paraId="405575A3" w14:textId="77777777" w:rsidR="00115450" w:rsidRPr="0073733E" w:rsidRDefault="00115450" w:rsidP="0073733E">
      <w:pPr>
        <w:rPr>
          <w:rFonts w:ascii="LM Roman 10" w:hAnsi="LM Roman 10"/>
          <w:sz w:val="24"/>
        </w:rPr>
      </w:pPr>
    </w:p>
    <w:p w14:paraId="298EC7E8" w14:textId="77777777" w:rsidR="00115450" w:rsidRPr="0073733E" w:rsidRDefault="00115450" w:rsidP="0073733E">
      <w:pPr>
        <w:rPr>
          <w:rFonts w:ascii="LM Roman 10" w:hAnsi="LM Roman 10"/>
          <w:sz w:val="24"/>
        </w:rPr>
      </w:pPr>
      <w:r w:rsidRPr="0073733E">
        <w:rPr>
          <w:rFonts w:ascii="LM Roman 10" w:hAnsi="LM Roman 10"/>
          <w:sz w:val="24"/>
        </w:rPr>
        <w:t>4. ¿Qué metas tiene a corto, mediano y largo plazo?</w:t>
      </w:r>
    </w:p>
    <w:p w14:paraId="6597D304" w14:textId="77777777" w:rsidR="00115450" w:rsidRPr="0073733E" w:rsidRDefault="00115450" w:rsidP="0073733E">
      <w:pPr>
        <w:rPr>
          <w:rFonts w:ascii="LM Roman 10" w:hAnsi="LM Roman 10"/>
          <w:sz w:val="24"/>
        </w:rPr>
      </w:pPr>
    </w:p>
    <w:p w14:paraId="0C872217" w14:textId="77777777" w:rsidR="00115450" w:rsidRPr="0073733E" w:rsidRDefault="00115450" w:rsidP="0073733E">
      <w:pPr>
        <w:rPr>
          <w:rFonts w:ascii="LM Roman 10" w:hAnsi="LM Roman 10"/>
          <w:sz w:val="24"/>
        </w:rPr>
      </w:pPr>
      <w:r w:rsidRPr="0073733E">
        <w:rPr>
          <w:rFonts w:ascii="LM Roman 10" w:hAnsi="LM Roman 10"/>
          <w:sz w:val="24"/>
        </w:rPr>
        <w:t>5. ¿En qué entorno social se desempeña la mayor parte del tiempo?</w:t>
      </w:r>
    </w:p>
    <w:p w14:paraId="37337378" w14:textId="77777777" w:rsidR="00115450" w:rsidRPr="0073733E" w:rsidRDefault="00115450" w:rsidP="0073733E">
      <w:pPr>
        <w:rPr>
          <w:rFonts w:ascii="LM Roman 10" w:hAnsi="LM Roman 10"/>
          <w:sz w:val="24"/>
        </w:rPr>
      </w:pPr>
    </w:p>
    <w:p w14:paraId="4BE19564" w14:textId="5CD5243F" w:rsidR="00115450" w:rsidRPr="0073733E" w:rsidRDefault="00115450" w:rsidP="0073733E">
      <w:pPr>
        <w:rPr>
          <w:rFonts w:ascii="LM Roman 10" w:hAnsi="LM Roman 10"/>
          <w:sz w:val="24"/>
        </w:rPr>
      </w:pPr>
      <w:r w:rsidRPr="0073733E">
        <w:rPr>
          <w:rFonts w:ascii="LM Roman 10" w:hAnsi="LM Roman 10"/>
          <w:sz w:val="24"/>
        </w:rPr>
        <w:t xml:space="preserve">6. ¿Qué perspectiva cree usted que tiene la sociedad actual acerca de las personas en condición de </w:t>
      </w:r>
      <w:r w:rsidR="00A41C3C" w:rsidRPr="0073733E">
        <w:rPr>
          <w:rFonts w:ascii="LM Roman 10" w:hAnsi="LM Roman 10"/>
          <w:sz w:val="24"/>
        </w:rPr>
        <w:t>Limitación</w:t>
      </w:r>
      <w:r w:rsidR="00192E49" w:rsidRPr="0073733E">
        <w:rPr>
          <w:rFonts w:ascii="LM Roman 10" w:hAnsi="LM Roman 10"/>
          <w:sz w:val="24"/>
        </w:rPr>
        <w:t xml:space="preserve"> Cognitiva</w:t>
      </w:r>
      <w:r w:rsidRPr="0073733E">
        <w:rPr>
          <w:rFonts w:ascii="LM Roman 10" w:hAnsi="LM Roman 10"/>
          <w:sz w:val="24"/>
        </w:rPr>
        <w:t>?</w:t>
      </w:r>
    </w:p>
    <w:p w14:paraId="282CEC28" w14:textId="77777777" w:rsidR="00115450" w:rsidRPr="0073733E" w:rsidRDefault="00115450" w:rsidP="0073733E">
      <w:pPr>
        <w:rPr>
          <w:rFonts w:ascii="LM Roman 10" w:hAnsi="LM Roman 10"/>
          <w:sz w:val="24"/>
        </w:rPr>
      </w:pPr>
    </w:p>
    <w:p w14:paraId="5E6C714D" w14:textId="085C46B8" w:rsidR="00115450" w:rsidRPr="0073733E" w:rsidRDefault="00115450" w:rsidP="0073733E">
      <w:pPr>
        <w:rPr>
          <w:rFonts w:ascii="LM Roman 10" w:hAnsi="LM Roman 10"/>
          <w:sz w:val="24"/>
        </w:rPr>
      </w:pPr>
      <w:r w:rsidRPr="0073733E">
        <w:rPr>
          <w:rFonts w:ascii="LM Roman 10" w:hAnsi="LM Roman 10"/>
          <w:sz w:val="24"/>
        </w:rPr>
        <w:t xml:space="preserve">7. ¿Qué perspectiva tiene usted del futuro que pueda tener un joven que tiene alguna </w:t>
      </w:r>
      <w:r w:rsidR="00A41C3C" w:rsidRPr="0073733E">
        <w:rPr>
          <w:rFonts w:ascii="LM Roman 10" w:hAnsi="LM Roman 10"/>
          <w:sz w:val="24"/>
        </w:rPr>
        <w:t>Limitación</w:t>
      </w:r>
      <w:r w:rsidR="00192E49" w:rsidRPr="0073733E">
        <w:rPr>
          <w:rFonts w:ascii="LM Roman 10" w:hAnsi="LM Roman 10"/>
          <w:sz w:val="24"/>
        </w:rPr>
        <w:t xml:space="preserve"> Cognitiva</w:t>
      </w:r>
      <w:r w:rsidRPr="0073733E">
        <w:rPr>
          <w:rFonts w:ascii="LM Roman 10" w:hAnsi="LM Roman 10"/>
          <w:sz w:val="24"/>
        </w:rPr>
        <w:t>?</w:t>
      </w:r>
    </w:p>
    <w:p w14:paraId="01438EB6" w14:textId="77777777" w:rsidR="00115450" w:rsidRPr="0073733E" w:rsidRDefault="00115450" w:rsidP="0073733E">
      <w:pPr>
        <w:rPr>
          <w:rFonts w:ascii="LM Roman 10" w:hAnsi="LM Roman 10"/>
          <w:sz w:val="24"/>
        </w:rPr>
      </w:pPr>
    </w:p>
    <w:p w14:paraId="17C699A3" w14:textId="40323F1F" w:rsidR="00115450" w:rsidRPr="0073733E" w:rsidRDefault="00115450" w:rsidP="0073733E">
      <w:pPr>
        <w:rPr>
          <w:rFonts w:ascii="LM Roman 10" w:hAnsi="LM Roman 10"/>
          <w:sz w:val="24"/>
        </w:rPr>
      </w:pPr>
      <w:r w:rsidRPr="0073733E">
        <w:rPr>
          <w:rFonts w:ascii="LM Roman 10" w:hAnsi="LM Roman 10"/>
          <w:sz w:val="24"/>
        </w:rPr>
        <w:t xml:space="preserve">8. ¿Cómo reaccionaría usted si ve o sabe que alguna persona con </w:t>
      </w:r>
      <w:r w:rsidR="00A41C3C" w:rsidRPr="0073733E">
        <w:rPr>
          <w:rFonts w:ascii="LM Roman 10" w:hAnsi="LM Roman 10"/>
          <w:sz w:val="24"/>
        </w:rPr>
        <w:t>Limitación</w:t>
      </w:r>
      <w:r w:rsidR="00192E49" w:rsidRPr="0073733E">
        <w:rPr>
          <w:rFonts w:ascii="LM Roman 10" w:hAnsi="LM Roman 10"/>
          <w:sz w:val="24"/>
        </w:rPr>
        <w:t xml:space="preserve"> Cognitiva</w:t>
      </w:r>
      <w:r w:rsidRPr="0073733E">
        <w:rPr>
          <w:rFonts w:ascii="LM Roman 10" w:hAnsi="LM Roman 10"/>
          <w:sz w:val="24"/>
        </w:rPr>
        <w:t xml:space="preserve"> está siendo discriminada?</w:t>
      </w:r>
    </w:p>
    <w:p w14:paraId="3900BA90" w14:textId="77777777" w:rsidR="00115450" w:rsidRPr="0073733E" w:rsidRDefault="00115450" w:rsidP="0073733E">
      <w:pPr>
        <w:rPr>
          <w:rFonts w:ascii="LM Roman 10" w:hAnsi="LM Roman 10"/>
          <w:sz w:val="24"/>
        </w:rPr>
      </w:pPr>
    </w:p>
    <w:p w14:paraId="6C01FC11" w14:textId="5BF439B3" w:rsidR="00115450" w:rsidRPr="0073733E" w:rsidRDefault="00115450" w:rsidP="0073733E">
      <w:pPr>
        <w:rPr>
          <w:rFonts w:ascii="LM Roman 10" w:hAnsi="LM Roman 10"/>
          <w:sz w:val="24"/>
        </w:rPr>
      </w:pPr>
      <w:r w:rsidRPr="0073733E">
        <w:rPr>
          <w:rFonts w:ascii="LM Roman 10" w:hAnsi="LM Roman 10"/>
          <w:sz w:val="24"/>
        </w:rPr>
        <w:t xml:space="preserve">9. Si usted se encontrara en condición de </w:t>
      </w:r>
      <w:r w:rsidR="00A41C3C" w:rsidRPr="0073733E">
        <w:rPr>
          <w:rFonts w:ascii="LM Roman 10" w:hAnsi="LM Roman 10"/>
          <w:sz w:val="24"/>
        </w:rPr>
        <w:t>Limitación</w:t>
      </w:r>
      <w:r w:rsidR="00192E49" w:rsidRPr="0073733E">
        <w:rPr>
          <w:rFonts w:ascii="LM Roman 10" w:hAnsi="LM Roman 10"/>
          <w:sz w:val="24"/>
        </w:rPr>
        <w:t xml:space="preserve"> Cognitiva</w:t>
      </w:r>
      <w:r w:rsidRPr="0073733E">
        <w:rPr>
          <w:rFonts w:ascii="LM Roman 10" w:hAnsi="LM Roman 10"/>
          <w:sz w:val="24"/>
        </w:rPr>
        <w:t>, ¿a qué cree que se enfrentaría?</w:t>
      </w:r>
    </w:p>
    <w:p w14:paraId="233000ED" w14:textId="77777777" w:rsidR="00115450" w:rsidRPr="0073733E" w:rsidRDefault="00115450" w:rsidP="0073733E">
      <w:pPr>
        <w:rPr>
          <w:rFonts w:ascii="LM Roman 10" w:hAnsi="LM Roman 10"/>
          <w:sz w:val="24"/>
        </w:rPr>
      </w:pPr>
    </w:p>
    <w:p w14:paraId="03A05B8B" w14:textId="77777777" w:rsidR="00115450" w:rsidRPr="0073733E" w:rsidRDefault="00115450" w:rsidP="0073733E">
      <w:pPr>
        <w:rPr>
          <w:rFonts w:ascii="LM Roman 10" w:hAnsi="LM Roman 10"/>
          <w:sz w:val="24"/>
        </w:rPr>
      </w:pPr>
      <w:r w:rsidRPr="0073733E">
        <w:rPr>
          <w:rFonts w:ascii="LM Roman 10" w:hAnsi="LM Roman 10"/>
          <w:sz w:val="24"/>
        </w:rPr>
        <w:t>10. ¿Cuál cree usted que es la mayor dificultad que enfrentan las personas en esta condición?</w:t>
      </w:r>
    </w:p>
    <w:p w14:paraId="39E49600" w14:textId="77777777" w:rsidR="00115450" w:rsidRPr="0073733E" w:rsidRDefault="00115450" w:rsidP="0073733E">
      <w:pPr>
        <w:rPr>
          <w:rFonts w:ascii="LM Roman 10" w:hAnsi="LM Roman 10"/>
          <w:sz w:val="24"/>
        </w:rPr>
      </w:pPr>
    </w:p>
    <w:p w14:paraId="115B41D0" w14:textId="77777777" w:rsidR="00115450" w:rsidRPr="0073733E" w:rsidRDefault="00115450" w:rsidP="0073733E">
      <w:pPr>
        <w:rPr>
          <w:rFonts w:ascii="LM Roman 10" w:hAnsi="LM Roman 10"/>
          <w:sz w:val="24"/>
        </w:rPr>
      </w:pPr>
      <w:r w:rsidRPr="0073733E">
        <w:rPr>
          <w:rFonts w:ascii="LM Roman 10" w:hAnsi="LM Roman 10"/>
          <w:sz w:val="24"/>
        </w:rPr>
        <w:t>11. ¿Conoce usted a alguna persona que se encuentre en esta condición? ¿Cómo es su trato hacia ella?</w:t>
      </w:r>
    </w:p>
    <w:p w14:paraId="74F88ACC" w14:textId="77777777" w:rsidR="00115450" w:rsidRPr="0073733E" w:rsidRDefault="00115450" w:rsidP="0073733E">
      <w:pPr>
        <w:rPr>
          <w:rFonts w:ascii="LM Roman 10" w:hAnsi="LM Roman 10"/>
          <w:sz w:val="24"/>
        </w:rPr>
      </w:pPr>
    </w:p>
    <w:p w14:paraId="7DF1A3D3" w14:textId="77777777" w:rsidR="00115450" w:rsidRPr="0073733E" w:rsidRDefault="00115450" w:rsidP="0073733E">
      <w:pPr>
        <w:rPr>
          <w:rFonts w:ascii="LM Roman 10" w:hAnsi="LM Roman 10"/>
          <w:sz w:val="24"/>
        </w:rPr>
      </w:pPr>
      <w:r w:rsidRPr="0073733E">
        <w:rPr>
          <w:rFonts w:ascii="LM Roman 10" w:hAnsi="LM Roman 10"/>
          <w:sz w:val="24"/>
        </w:rPr>
        <w:lastRenderedPageBreak/>
        <w:t>12. ¿Qué estrategias y/o planes de inclusión social ha oído o escuchado?</w:t>
      </w:r>
    </w:p>
    <w:p w14:paraId="3A26CF43" w14:textId="77777777" w:rsidR="00115450" w:rsidRPr="0073733E" w:rsidRDefault="00115450" w:rsidP="0073733E">
      <w:pPr>
        <w:rPr>
          <w:rFonts w:ascii="LM Roman 10" w:hAnsi="LM Roman 10"/>
          <w:sz w:val="24"/>
        </w:rPr>
      </w:pPr>
    </w:p>
    <w:p w14:paraId="7DEA0FAF" w14:textId="77777777" w:rsidR="00115450" w:rsidRPr="0073733E" w:rsidRDefault="00115450" w:rsidP="0073733E">
      <w:pPr>
        <w:rPr>
          <w:rFonts w:ascii="LM Roman 10" w:hAnsi="LM Roman 10"/>
          <w:sz w:val="24"/>
        </w:rPr>
      </w:pPr>
      <w:r w:rsidRPr="0073733E">
        <w:rPr>
          <w:rFonts w:ascii="LM Roman 10" w:hAnsi="LM Roman 10"/>
          <w:sz w:val="24"/>
        </w:rPr>
        <w:t>13. ¿Cree usted que estas estrategias han ayudado a mejorar la calidad de vida de las personas en esta condición?</w:t>
      </w:r>
    </w:p>
    <w:p w14:paraId="17689E51" w14:textId="77777777" w:rsidR="00115450" w:rsidRPr="0073733E" w:rsidRDefault="00115450" w:rsidP="0073733E">
      <w:pPr>
        <w:rPr>
          <w:rFonts w:ascii="LM Roman 10" w:hAnsi="LM Roman 10"/>
          <w:sz w:val="24"/>
        </w:rPr>
      </w:pPr>
    </w:p>
    <w:p w14:paraId="238E5914" w14:textId="77777777" w:rsidR="00115450" w:rsidRPr="0073733E" w:rsidRDefault="00115450" w:rsidP="0073733E">
      <w:pPr>
        <w:rPr>
          <w:rFonts w:ascii="LM Roman 10" w:hAnsi="LM Roman 10"/>
          <w:sz w:val="24"/>
        </w:rPr>
      </w:pPr>
      <w:r w:rsidRPr="0073733E">
        <w:rPr>
          <w:rFonts w:ascii="LM Roman 10" w:hAnsi="LM Roman 10"/>
          <w:sz w:val="24"/>
        </w:rPr>
        <w:t>14. ¿Qué estrategias cree usted que se deberían implementar para ofrecerles una mejor calidad de vida a las personas en esta condición?</w:t>
      </w:r>
    </w:p>
    <w:p w14:paraId="26FC0AF7" w14:textId="77777777" w:rsidR="00115450" w:rsidRPr="0073733E" w:rsidRDefault="00115450" w:rsidP="0073733E">
      <w:pPr>
        <w:rPr>
          <w:rFonts w:ascii="LM Roman 10" w:hAnsi="LM Roman 10"/>
          <w:sz w:val="24"/>
        </w:rPr>
      </w:pPr>
    </w:p>
    <w:p w14:paraId="2E3D7023" w14:textId="326E9124" w:rsidR="00115450" w:rsidRPr="0073733E" w:rsidRDefault="00115450" w:rsidP="0073733E">
      <w:pPr>
        <w:rPr>
          <w:rFonts w:ascii="LM Roman 10" w:hAnsi="LM Roman 10"/>
          <w:sz w:val="24"/>
        </w:rPr>
      </w:pPr>
      <w:r w:rsidRPr="0073733E">
        <w:rPr>
          <w:rFonts w:ascii="LM Roman 10" w:hAnsi="LM Roman 10"/>
          <w:sz w:val="24"/>
        </w:rPr>
        <w:t>15. ¿Qué opina usted acerca del uso de tecnologías e</w:t>
      </w:r>
      <w:r w:rsidR="003F7ECB">
        <w:rPr>
          <w:rFonts w:ascii="LM Roman 10" w:hAnsi="LM Roman 10"/>
          <w:sz w:val="24"/>
        </w:rPr>
        <w:t>n</w:t>
      </w:r>
      <w:r w:rsidRPr="0073733E">
        <w:rPr>
          <w:rFonts w:ascii="LM Roman 10" w:hAnsi="LM Roman 10"/>
          <w:sz w:val="24"/>
        </w:rPr>
        <w:t xml:space="preserve"> un ámbito educativo?</w:t>
      </w:r>
    </w:p>
    <w:p w14:paraId="0603B05B" w14:textId="77777777" w:rsidR="00115450" w:rsidRPr="0073733E" w:rsidRDefault="00115450" w:rsidP="0073733E">
      <w:pPr>
        <w:rPr>
          <w:rFonts w:ascii="LM Roman 10" w:hAnsi="LM Roman 10"/>
          <w:sz w:val="24"/>
        </w:rPr>
      </w:pPr>
    </w:p>
    <w:p w14:paraId="56914B07" w14:textId="77777777" w:rsidR="00115450" w:rsidRPr="0073733E" w:rsidRDefault="00115450" w:rsidP="0073733E">
      <w:pPr>
        <w:rPr>
          <w:rFonts w:ascii="LM Roman 10" w:hAnsi="LM Roman 10"/>
          <w:sz w:val="24"/>
        </w:rPr>
      </w:pPr>
      <w:r w:rsidRPr="0073733E">
        <w:rPr>
          <w:rFonts w:ascii="LM Roman 10" w:hAnsi="LM Roman 10"/>
          <w:sz w:val="24"/>
        </w:rPr>
        <w:t>16. ¿Cree usted que el uso de nuevas tecnologías podría apoyar a las personas en esta condición de discapacidad?</w:t>
      </w:r>
    </w:p>
    <w:p w14:paraId="1EF83FAF" w14:textId="77777777" w:rsidR="00115450" w:rsidRDefault="00115450" w:rsidP="0073733E">
      <w:pPr>
        <w:rPr>
          <w:rFonts w:ascii="LM Roman 10" w:hAnsi="LM Roman 10"/>
          <w:sz w:val="24"/>
        </w:rPr>
      </w:pPr>
    </w:p>
    <w:p w14:paraId="56C2ED1D" w14:textId="4FC5F026" w:rsidR="003F7ECB" w:rsidRDefault="003F7ECB" w:rsidP="0073733E">
      <w:pPr>
        <w:rPr>
          <w:rFonts w:ascii="LM Roman 10" w:hAnsi="LM Roman 10"/>
          <w:sz w:val="24"/>
        </w:rPr>
      </w:pPr>
      <w:r>
        <w:rPr>
          <w:rFonts w:ascii="LM Roman 10" w:hAnsi="LM Roman 10"/>
          <w:sz w:val="24"/>
        </w:rPr>
        <w:t xml:space="preserve">17. ¿Ha utilizado alguna herramienta </w:t>
      </w:r>
      <w:r w:rsidR="00A5792D">
        <w:rPr>
          <w:rFonts w:ascii="LM Roman 10" w:hAnsi="LM Roman 10"/>
          <w:sz w:val="24"/>
        </w:rPr>
        <w:t>Tecnológica</w:t>
      </w:r>
      <w:r>
        <w:rPr>
          <w:rFonts w:ascii="LM Roman 10" w:hAnsi="LM Roman 10"/>
          <w:sz w:val="24"/>
        </w:rPr>
        <w:t xml:space="preserve"> </w:t>
      </w:r>
      <w:r w:rsidR="00A5792D">
        <w:rPr>
          <w:rFonts w:ascii="LM Roman 10" w:hAnsi="LM Roman 10"/>
          <w:sz w:val="24"/>
        </w:rPr>
        <w:t>que permita satisfacer las Necesidad Educativas especiales?</w:t>
      </w:r>
    </w:p>
    <w:p w14:paraId="6452C16D" w14:textId="77777777" w:rsidR="00A5792D" w:rsidRPr="0073733E" w:rsidRDefault="00A5792D" w:rsidP="0073733E">
      <w:pPr>
        <w:rPr>
          <w:rFonts w:ascii="LM Roman 10" w:hAnsi="LM Roman 10"/>
          <w:sz w:val="24"/>
        </w:rPr>
      </w:pPr>
    </w:p>
    <w:p w14:paraId="34AFE4E2" w14:textId="77777777" w:rsidR="00B7045B" w:rsidRPr="0073733E" w:rsidRDefault="00115450" w:rsidP="0073733E">
      <w:pPr>
        <w:rPr>
          <w:rFonts w:ascii="LM Roman 10" w:hAnsi="LM Roman 10"/>
          <w:sz w:val="24"/>
        </w:rPr>
      </w:pPr>
      <w:r w:rsidRPr="0073733E">
        <w:rPr>
          <w:rFonts w:ascii="LM Roman 10" w:hAnsi="LM Roman 10"/>
          <w:sz w:val="24"/>
        </w:rPr>
        <w:t>17. ¿Cuál sería su aporte para que las personas en esta condición puedan mejorar su calidad de vida?</w:t>
      </w:r>
    </w:p>
    <w:p w14:paraId="516BC3BD" w14:textId="77777777" w:rsidR="000B0B76" w:rsidRPr="00102649" w:rsidRDefault="000B0B76" w:rsidP="00F12A4C">
      <w:pPr>
        <w:pStyle w:val="Incontec"/>
        <w:rPr>
          <w:rFonts w:cs="Times New Roman"/>
        </w:rPr>
      </w:pPr>
    </w:p>
    <w:p w14:paraId="3CCD55DE" w14:textId="77777777" w:rsidR="009C7339" w:rsidRPr="00102649" w:rsidRDefault="009C7339" w:rsidP="00F12A4C">
      <w:pPr>
        <w:pStyle w:val="Incontec"/>
        <w:rPr>
          <w:rFonts w:cs="Times New Roman"/>
        </w:rPr>
      </w:pPr>
    </w:p>
    <w:p w14:paraId="7BEB49D2" w14:textId="77777777" w:rsidR="009C7339" w:rsidRPr="00102649" w:rsidRDefault="009C7339" w:rsidP="00F12A4C">
      <w:pPr>
        <w:pStyle w:val="Incontec"/>
        <w:rPr>
          <w:rFonts w:cs="Times New Roman"/>
        </w:rPr>
      </w:pPr>
    </w:p>
    <w:p w14:paraId="0C7BFE2B" w14:textId="77777777" w:rsidR="009C7339" w:rsidRPr="00102649" w:rsidRDefault="009C7339" w:rsidP="00F12A4C">
      <w:pPr>
        <w:pStyle w:val="Incontec"/>
        <w:rPr>
          <w:rFonts w:cs="Times New Roman"/>
        </w:rPr>
      </w:pPr>
    </w:p>
    <w:p w14:paraId="0BD27B49" w14:textId="77777777" w:rsidR="009C7339" w:rsidRPr="00102649" w:rsidRDefault="009C7339" w:rsidP="00F12A4C">
      <w:pPr>
        <w:pStyle w:val="Incontec"/>
        <w:rPr>
          <w:rFonts w:cs="Times New Roman"/>
        </w:rPr>
      </w:pPr>
    </w:p>
    <w:p w14:paraId="24D053D2" w14:textId="77777777" w:rsidR="009C7339" w:rsidRPr="00102649" w:rsidRDefault="009C7339" w:rsidP="00F12A4C">
      <w:pPr>
        <w:pStyle w:val="Incontec"/>
        <w:rPr>
          <w:rFonts w:cs="Times New Roman"/>
        </w:rPr>
      </w:pPr>
    </w:p>
    <w:p w14:paraId="672C70E2" w14:textId="77777777" w:rsidR="009C7339" w:rsidRPr="00102649" w:rsidRDefault="009C7339" w:rsidP="00F12A4C">
      <w:pPr>
        <w:pStyle w:val="Incontec"/>
        <w:rPr>
          <w:rFonts w:cs="Times New Roman"/>
        </w:rPr>
      </w:pPr>
    </w:p>
    <w:p w14:paraId="2EF386E3" w14:textId="77777777" w:rsidR="009C7339" w:rsidRPr="00102649" w:rsidRDefault="009C7339" w:rsidP="00F12A4C">
      <w:pPr>
        <w:pStyle w:val="Incontec"/>
        <w:rPr>
          <w:rFonts w:cs="Times New Roman"/>
        </w:rPr>
      </w:pPr>
    </w:p>
    <w:p w14:paraId="4F8A84CF" w14:textId="77777777" w:rsidR="009C7339" w:rsidRPr="00102649" w:rsidRDefault="009C7339" w:rsidP="00F12A4C">
      <w:pPr>
        <w:pStyle w:val="Incontec"/>
        <w:rPr>
          <w:rFonts w:cs="Times New Roman"/>
        </w:rPr>
      </w:pPr>
    </w:p>
    <w:p w14:paraId="23F994D9" w14:textId="77777777" w:rsidR="009C7339" w:rsidRPr="00102649" w:rsidRDefault="009C7339" w:rsidP="00F12A4C">
      <w:pPr>
        <w:pStyle w:val="Incontec"/>
        <w:rPr>
          <w:rFonts w:cs="Times New Roman"/>
        </w:rPr>
      </w:pPr>
    </w:p>
    <w:p w14:paraId="38D01B7B" w14:textId="77777777" w:rsidR="009C7339" w:rsidRPr="00102649" w:rsidRDefault="009C7339" w:rsidP="00F12A4C">
      <w:pPr>
        <w:pStyle w:val="Incontec"/>
        <w:rPr>
          <w:rFonts w:cs="Times New Roman"/>
        </w:rPr>
      </w:pPr>
    </w:p>
    <w:p w14:paraId="747A357E" w14:textId="77777777" w:rsidR="009C7339" w:rsidRPr="00102649" w:rsidRDefault="009C7339" w:rsidP="00F12A4C">
      <w:pPr>
        <w:pStyle w:val="Incontec"/>
        <w:rPr>
          <w:rFonts w:cs="Times New Roman"/>
        </w:rPr>
      </w:pPr>
    </w:p>
    <w:p w14:paraId="0F630DB3" w14:textId="77777777" w:rsidR="009C7339" w:rsidRDefault="009C7339" w:rsidP="00F12A4C">
      <w:pPr>
        <w:pStyle w:val="Incontec"/>
        <w:rPr>
          <w:rFonts w:cs="Times New Roman"/>
        </w:rPr>
      </w:pPr>
    </w:p>
    <w:p w14:paraId="43566311" w14:textId="5A47754C" w:rsidR="00A41C3C" w:rsidRPr="00BA299F" w:rsidRDefault="0073733E" w:rsidP="0018432B">
      <w:pPr>
        <w:pStyle w:val="Prrafodelista"/>
        <w:numPr>
          <w:ilvl w:val="0"/>
          <w:numId w:val="22"/>
        </w:numPr>
        <w:outlineLvl w:val="1"/>
        <w:rPr>
          <w:rFonts w:ascii="LM Roman 10" w:hAnsi="LM Roman 10"/>
          <w:sz w:val="28"/>
          <w:szCs w:val="28"/>
        </w:rPr>
      </w:pPr>
      <w:bookmarkStart w:id="536" w:name="_Ref467494506"/>
      <w:bookmarkStart w:id="537" w:name="_Toc474915044"/>
      <w:r w:rsidRPr="00BA299F">
        <w:rPr>
          <w:rFonts w:ascii="LM Roman 10" w:hAnsi="LM Roman 10"/>
          <w:sz w:val="28"/>
          <w:szCs w:val="28"/>
        </w:rPr>
        <w:t>ANEXO.</w:t>
      </w:r>
      <w:bookmarkEnd w:id="536"/>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537"/>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4"/>
        <w:gridCol w:w="918"/>
        <w:gridCol w:w="1090"/>
        <w:gridCol w:w="2260"/>
        <w:gridCol w:w="2316"/>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Boohbah Zone</w:t>
            </w:r>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Juegolec</w:t>
            </w:r>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Poisson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SENSwitcher</w:t>
            </w:r>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GCompris</w:t>
            </w:r>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JuegoSwitch</w:t>
            </w:r>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vaca connie</w:t>
            </w:r>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alumnos con deficiencias motóricas,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EmuClic</w:t>
            </w:r>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EmuClic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Evuntu</w:t>
            </w:r>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Kanghooru</w:t>
            </w:r>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Llegir</w:t>
            </w:r>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el único programa de autor Interfocal,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teclat</w:t>
            </w:r>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Screen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Selected</w:t>
            </w:r>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SenseClic</w:t>
            </w:r>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Xerraire</w:t>
            </w:r>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lecto-escritura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Actividades de lecto-escritura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Cantaletras</w:t>
            </w:r>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DiTres</w:t>
            </w:r>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Globus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Lexia</w:t>
            </w:r>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Maj Khetane</w:t>
            </w:r>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Metavox</w:t>
            </w:r>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el meu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Preditext</w:t>
            </w:r>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Sebran's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Cognigraf</w:t>
            </w:r>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Facil</w:t>
            </w:r>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QuickTac</w:t>
            </w:r>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TocaToca</w:t>
            </w:r>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Estrategias de Palabras - MAPs</w:t>
            </w:r>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Una Estrategia de Palabras (Word Strategy)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Guía pedagogica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w:t>
            </w:r>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Scaut</w:t>
            </w:r>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Sicla</w:t>
            </w:r>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TifloLector</w:t>
            </w:r>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DA0F38"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Speaking Dinamically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Speaking Dinamycally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Jaws</w:t>
            </w:r>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Window-Eyes</w:t>
            </w:r>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The Grid</w:t>
            </w:r>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Duxbury Braille Translator</w:t>
            </w:r>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Windbag</w:t>
            </w:r>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w:t>
            </w:r>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Gradior</w:t>
            </w:r>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w:t>
            </w:r>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Overlay Maker</w:t>
            </w:r>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“Overlay Maker”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Dragon Naturally Speaking</w:t>
            </w:r>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Tratamiento de textos autocorrectivo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gh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Biggy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SmartClick</w:t>
            </w:r>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de Sinfones</w:t>
            </w:r>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BigShot</w:t>
            </w:r>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Animacuentos</w:t>
            </w:r>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w:t>
            </w:r>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Begizorrotz</w:t>
            </w:r>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MasterBag</w:t>
            </w:r>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KinderBag</w:t>
            </w:r>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la línea AltKids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VirtuaClick</w:t>
            </w:r>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PCLupa</w:t>
            </w:r>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Dilet</w:t>
            </w:r>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Speech Viewer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Peapo</w:t>
            </w:r>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Winspeak</w:t>
            </w:r>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Fuente de datos:  Ticne Soluciones tic tomado de : http://www.ticne.es/buscador_av.php#result</w:t>
            </w:r>
          </w:p>
        </w:tc>
      </w:tr>
    </w:tbl>
    <w:p w14:paraId="39F0E86E" w14:textId="620AD168" w:rsidR="00A41C3C" w:rsidRDefault="00A41C3C" w:rsidP="00A41C3C"/>
    <w:p w14:paraId="28ABCE01" w14:textId="77777777" w:rsidR="0073733E" w:rsidRDefault="0073733E" w:rsidP="00A41C3C"/>
    <w:p w14:paraId="6A11982E" w14:textId="77777777" w:rsidR="00A41C3C" w:rsidRDefault="00A41C3C" w:rsidP="00A41C3C"/>
    <w:p w14:paraId="4007FCD8" w14:textId="77777777" w:rsidR="00A41C3C" w:rsidRDefault="00A41C3C" w:rsidP="00A41C3C"/>
    <w:p w14:paraId="0D7BC609" w14:textId="77777777" w:rsidR="00A41C3C" w:rsidRDefault="00A41C3C" w:rsidP="00A41C3C"/>
    <w:p w14:paraId="6068F965" w14:textId="77777777" w:rsidR="00A41C3C" w:rsidRDefault="00A41C3C" w:rsidP="00A41C3C"/>
    <w:p w14:paraId="36348563" w14:textId="77777777" w:rsidR="00A41C3C" w:rsidRDefault="00A41C3C" w:rsidP="00A41C3C"/>
    <w:p w14:paraId="17EDFDCF" w14:textId="77777777" w:rsidR="00A41C3C" w:rsidRDefault="00A41C3C" w:rsidP="00A41C3C"/>
    <w:p w14:paraId="2449D907" w14:textId="77777777" w:rsidR="003F7ECB" w:rsidRDefault="003F7ECB" w:rsidP="00A41C3C"/>
    <w:p w14:paraId="4017AF52" w14:textId="77777777" w:rsidR="003F7ECB" w:rsidRDefault="003F7ECB" w:rsidP="00A41C3C"/>
    <w:p w14:paraId="2E410706" w14:textId="6135C249" w:rsidR="000B0B76" w:rsidRPr="00102649" w:rsidRDefault="000B0B76" w:rsidP="00066B8A">
      <w:pPr>
        <w:pStyle w:val="Incontec"/>
        <w:jc w:val="center"/>
        <w:outlineLvl w:val="0"/>
        <w:rPr>
          <w:rFonts w:cs="Times New Roman"/>
          <w:sz w:val="32"/>
          <w:szCs w:val="32"/>
        </w:rPr>
      </w:pPr>
      <w:bookmarkStart w:id="538" w:name="_Toc474915045"/>
      <w:r w:rsidRPr="00102649">
        <w:rPr>
          <w:rFonts w:cs="Times New Roman"/>
          <w:sz w:val="32"/>
          <w:szCs w:val="32"/>
        </w:rPr>
        <w:lastRenderedPageBreak/>
        <w:t>REFERENCIAS</w:t>
      </w:r>
      <w:bookmarkEnd w:id="538"/>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102649" w:rsidRDefault="000B0B76" w:rsidP="00F12A4C">
          <w:pPr>
            <w:pStyle w:val="Incontec"/>
          </w:pPr>
        </w:p>
        <w:sdt>
          <w:sdtPr>
            <w:rPr>
              <w:rFonts w:ascii="LM Roman 10" w:eastAsia="Times New Roman" w:hAnsi="LM Roman 10" w:cs="CMU Typewriter Text Variable Wi"/>
              <w:color w:val="000000" w:themeColor="text1"/>
              <w:sz w:val="24"/>
              <w:szCs w:val="24"/>
              <w:shd w:val="clear" w:color="auto" w:fill="FEFEFE"/>
            </w:rPr>
            <w:id w:val="-573587230"/>
            <w:bibliography/>
          </w:sdtPr>
          <w:sdtContent>
            <w:p w14:paraId="78540545" w14:textId="77777777" w:rsidR="00643776" w:rsidRPr="00643776" w:rsidRDefault="000B0B76" w:rsidP="00643776">
              <w:pPr>
                <w:pStyle w:val="Bibliografa"/>
                <w:jc w:val="both"/>
                <w:rPr>
                  <w:rFonts w:ascii="LM Roman 10" w:hAnsi="LM Roman 10"/>
                  <w:noProof/>
                  <w:sz w:val="24"/>
                  <w:szCs w:val="24"/>
                </w:rPr>
              </w:pPr>
              <w:r w:rsidRPr="00643776">
                <w:rPr>
                  <w:rFonts w:ascii="LM Roman 10" w:hAnsi="LM Roman 10"/>
                  <w:sz w:val="24"/>
                  <w:szCs w:val="24"/>
                </w:rPr>
                <w:fldChar w:fldCharType="begin"/>
              </w:r>
              <w:r w:rsidRPr="00643776">
                <w:rPr>
                  <w:rFonts w:ascii="LM Roman 10" w:hAnsi="LM Roman 10"/>
                  <w:sz w:val="24"/>
                  <w:szCs w:val="24"/>
                </w:rPr>
                <w:instrText>BIBLIOGRAPHY</w:instrText>
              </w:r>
              <w:r w:rsidRPr="00643776">
                <w:rPr>
                  <w:rFonts w:ascii="LM Roman 10" w:hAnsi="LM Roman 10"/>
                  <w:sz w:val="24"/>
                  <w:szCs w:val="24"/>
                </w:rPr>
                <w:fldChar w:fldCharType="separate"/>
              </w:r>
              <w:r w:rsidR="00643776" w:rsidRPr="00643776">
                <w:rPr>
                  <w:rFonts w:ascii="LM Roman 10" w:hAnsi="LM Roman 10"/>
                  <w:noProof/>
                  <w:sz w:val="24"/>
                  <w:szCs w:val="24"/>
                </w:rPr>
                <w:t xml:space="preserve">1. </w:t>
              </w:r>
              <w:r w:rsidR="00643776" w:rsidRPr="00643776">
                <w:rPr>
                  <w:rFonts w:ascii="LM Roman 10" w:hAnsi="LM Roman 10"/>
                  <w:b/>
                  <w:bCs/>
                  <w:noProof/>
                  <w:sz w:val="24"/>
                  <w:szCs w:val="24"/>
                </w:rPr>
                <w:t>MinSalud.</w:t>
              </w:r>
              <w:r w:rsidR="00643776" w:rsidRPr="00643776">
                <w:rPr>
                  <w:rFonts w:ascii="LM Roman 10" w:hAnsi="LM Roman 10"/>
                  <w:noProof/>
                  <w:sz w:val="24"/>
                  <w:szCs w:val="24"/>
                </w:rPr>
                <w:t xml:space="preserve"> LÍNEA BASE OBSERVATORIO NACIONAL DE DISCAPACIDAD . </w:t>
              </w:r>
              <w:r w:rsidR="00643776" w:rsidRPr="00643776">
                <w:rPr>
                  <w:rFonts w:ascii="LM Roman 10" w:hAnsi="LM Roman 10"/>
                  <w:i/>
                  <w:iCs/>
                  <w:noProof/>
                  <w:sz w:val="24"/>
                  <w:szCs w:val="24"/>
                </w:rPr>
                <w:t xml:space="preserve">Observatorio Nacional de Discapacidad. </w:t>
              </w:r>
              <w:r w:rsidR="00643776" w:rsidRPr="00643776">
                <w:rPr>
                  <w:rFonts w:ascii="LM Roman 10" w:hAnsi="LM Roman 10"/>
                  <w:noProof/>
                  <w:sz w:val="24"/>
                  <w:szCs w:val="24"/>
                </w:rPr>
                <w:t>[En línea] 2014. https://www.minsalud.gov.co/sites/rid/Lists/BibliotecaDigital/RIDE/DE/PS/L%C3%ADnea%20Base%20Discapacidad%20OND.pdf.</w:t>
              </w:r>
            </w:p>
            <w:p w14:paraId="4A5B18C2"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 </w:t>
              </w:r>
              <w:r w:rsidRPr="00643776">
                <w:rPr>
                  <w:rFonts w:ascii="LM Roman 10" w:hAnsi="LM Roman 10"/>
                  <w:b/>
                  <w:bCs/>
                  <w:noProof/>
                  <w:sz w:val="24"/>
                  <w:szCs w:val="24"/>
                </w:rPr>
                <w:t>Apps.co.</w:t>
              </w:r>
              <w:r w:rsidRPr="00643776">
                <w:rPr>
                  <w:rFonts w:ascii="LM Roman 10" w:hAnsi="LM Roman 10"/>
                  <w:noProof/>
                  <w:sz w:val="24"/>
                  <w:szCs w:val="24"/>
                </w:rPr>
                <w:t xml:space="preserve"> Mapp Accesible Colombia. [En línea] 11 de 02 de 2014. [Citado el: 15 de 02 de 2016.] https://apps.co/comunidad/ver/926/mapp-accesible-colombia/.</w:t>
              </w:r>
            </w:p>
            <w:p w14:paraId="23D1AB83"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3. </w:t>
              </w:r>
              <w:r w:rsidRPr="00643776">
                <w:rPr>
                  <w:rFonts w:ascii="LM Roman 10" w:hAnsi="LM Roman 10"/>
                  <w:b/>
                  <w:bCs/>
                  <w:noProof/>
                  <w:sz w:val="24"/>
                  <w:szCs w:val="24"/>
                </w:rPr>
                <w:t>Technologies, Informer.</w:t>
              </w:r>
              <w:r w:rsidRPr="00643776">
                <w:rPr>
                  <w:rFonts w:ascii="LM Roman 10" w:hAnsi="LM Roman 10"/>
                  <w:noProof/>
                  <w:sz w:val="24"/>
                  <w:szCs w:val="24"/>
                </w:rPr>
                <w:t xml:space="preserve"> Kraneando . [En línea] 12 de 08 de 2014. [Citado el: 11 de 02 de 2016.] http://kraneando.android.informer.com/es/.</w:t>
              </w:r>
            </w:p>
            <w:p w14:paraId="3DAD7CAF"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 </w:t>
              </w:r>
              <w:r w:rsidRPr="00643776">
                <w:rPr>
                  <w:rFonts w:ascii="LM Roman 10" w:hAnsi="LM Roman 10"/>
                  <w:b/>
                  <w:bCs/>
                  <w:noProof/>
                  <w:sz w:val="24"/>
                  <w:szCs w:val="24"/>
                </w:rPr>
                <w:t>Datanalisis.</w:t>
              </w:r>
              <w:r w:rsidRPr="00643776">
                <w:rPr>
                  <w:rFonts w:ascii="LM Roman 10" w:hAnsi="LM Roman 10"/>
                  <w:noProof/>
                  <w:sz w:val="24"/>
                  <w:szCs w:val="24"/>
                </w:rPr>
                <w:t xml:space="preserve"> Estudio de la industria del software en colombia. Technical report,. [En línea] 2005. </w:t>
              </w:r>
            </w:p>
            <w:p w14:paraId="439512FA"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 </w:t>
              </w:r>
              <w:r w:rsidRPr="00643776">
                <w:rPr>
                  <w:rFonts w:ascii="LM Roman 10" w:hAnsi="LM Roman 10"/>
                  <w:b/>
                  <w:bCs/>
                  <w:noProof/>
                  <w:sz w:val="24"/>
                  <w:szCs w:val="24"/>
                </w:rPr>
                <w:t>SURA, GRUPO.</w:t>
              </w:r>
              <w:r w:rsidRPr="00643776">
                <w:rPr>
                  <w:rFonts w:ascii="LM Roman 10" w:hAnsi="LM Roman 10"/>
                  <w:noProof/>
                  <w:sz w:val="24"/>
                  <w:szCs w:val="24"/>
                </w:rPr>
                <w:t xml:space="preserve"> Informe Anual Grupo SURA. [En línea] 2015. [Citado el: 20 de 11 de 2016.] https://www.gruposura.com/Informacion-para-Inversionistas/Informacion-anual/Documents/PDF/Informe-Anual-2015.pdf.</w:t>
              </w:r>
            </w:p>
            <w:p w14:paraId="4905CCA6"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6. </w:t>
              </w:r>
              <w:r w:rsidRPr="00643776">
                <w:rPr>
                  <w:rFonts w:ascii="LM Roman 10" w:hAnsi="LM Roman 10"/>
                  <w:b/>
                  <w:bCs/>
                  <w:noProof/>
                  <w:sz w:val="24"/>
                  <w:szCs w:val="24"/>
                </w:rPr>
                <w:t>Osterwalder, Alex y Yves, Pigneur.</w:t>
              </w:r>
              <w:r w:rsidRPr="00643776">
                <w:rPr>
                  <w:rFonts w:ascii="LM Roman 10" w:hAnsi="LM Roman 10"/>
                  <w:noProof/>
                  <w:sz w:val="24"/>
                  <w:szCs w:val="24"/>
                </w:rPr>
                <w:t xml:space="preserve"> </w:t>
              </w:r>
              <w:r w:rsidRPr="00643776">
                <w:rPr>
                  <w:rFonts w:ascii="LM Roman 10" w:hAnsi="LM Roman 10"/>
                  <w:i/>
                  <w:iCs/>
                  <w:noProof/>
                  <w:sz w:val="24"/>
                  <w:szCs w:val="24"/>
                </w:rPr>
                <w:t xml:space="preserve">Value proposition design. </w:t>
              </w:r>
              <w:r w:rsidRPr="00643776">
                <w:rPr>
                  <w:rFonts w:ascii="LM Roman 10" w:hAnsi="LM Roman 10"/>
                  <w:noProof/>
                  <w:sz w:val="24"/>
                  <w:szCs w:val="24"/>
                </w:rPr>
                <w:t>s.l. : Wiley, 2014.</w:t>
              </w:r>
            </w:p>
            <w:p w14:paraId="7E88CF3F"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7. </w:t>
              </w:r>
              <w:r w:rsidRPr="00643776">
                <w:rPr>
                  <w:rFonts w:ascii="LM Roman 10" w:hAnsi="LM Roman 10"/>
                  <w:b/>
                  <w:bCs/>
                  <w:noProof/>
                  <w:sz w:val="24"/>
                  <w:szCs w:val="24"/>
                </w:rPr>
                <w:t>Osterwalder, Alexander y Pigneur, Yves.</w:t>
              </w:r>
              <w:r w:rsidRPr="00643776">
                <w:rPr>
                  <w:rFonts w:ascii="LM Roman 10" w:hAnsi="LM Roman 10"/>
                  <w:noProof/>
                  <w:sz w:val="24"/>
                  <w:szCs w:val="24"/>
                </w:rPr>
                <w:t xml:space="preserve"> El lienzo del modelo de negocio. [En línea] 2010. http://www.convergenciamultimedial.com/landau/documentos/bibliografia-2016/osterwalder.pdf.</w:t>
              </w:r>
            </w:p>
            <w:p w14:paraId="6183A702"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8. </w:t>
              </w:r>
              <w:r w:rsidRPr="00643776">
                <w:rPr>
                  <w:rFonts w:ascii="LM Roman 10" w:hAnsi="LM Roman 10"/>
                  <w:b/>
                  <w:bCs/>
                  <w:noProof/>
                  <w:sz w:val="24"/>
                  <w:szCs w:val="24"/>
                </w:rPr>
                <w:t>MEN, (Ministerio Educacion Nacional).</w:t>
              </w:r>
              <w:r w:rsidRPr="00643776">
                <w:rPr>
                  <w:rFonts w:ascii="LM Roman 10" w:hAnsi="LM Roman 10"/>
                  <w:noProof/>
                  <w:sz w:val="24"/>
                  <w:szCs w:val="24"/>
                </w:rPr>
                <w:t xml:space="preserve"> Orientaciones Discapacidad Cognitiva. [En línea] [Citado el: 25 de abril de 2016.] http://www.colombiaaprende.edu.co/html/micrositios/1752/articles-320691_archivo_5.pdf.</w:t>
              </w:r>
            </w:p>
            <w:p w14:paraId="12AAF323"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9. </w:t>
              </w:r>
              <w:r w:rsidRPr="00643776">
                <w:rPr>
                  <w:rFonts w:ascii="LM Roman 10" w:hAnsi="LM Roman 10"/>
                  <w:b/>
                  <w:bCs/>
                  <w:noProof/>
                  <w:sz w:val="24"/>
                  <w:szCs w:val="24"/>
                </w:rPr>
                <w:t>Olympics, Special.</w:t>
              </w:r>
              <w:r w:rsidRPr="00643776">
                <w:rPr>
                  <w:rFonts w:ascii="LM Roman 10" w:hAnsi="LM Roman 10"/>
                  <w:noProof/>
                  <w:sz w:val="24"/>
                  <w:szCs w:val="24"/>
                </w:rPr>
                <w:t xml:space="preserve"> Status and Prospects of Persons with Intellectual Disability. [En línea] 2009. http://www.specialolympics.org/uploadedFiles/LandingPage/WhatWeDo/Research_Studies_Desciption_Pages/Policy_Paper_Status_Prospects.pdf.</w:t>
              </w:r>
            </w:p>
            <w:p w14:paraId="433E3F69"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10. </w:t>
              </w:r>
              <w:r w:rsidRPr="00643776">
                <w:rPr>
                  <w:rFonts w:ascii="LM Roman 10" w:hAnsi="LM Roman 10"/>
                  <w:b/>
                  <w:bCs/>
                  <w:noProof/>
                  <w:sz w:val="24"/>
                  <w:szCs w:val="24"/>
                </w:rPr>
                <w:t>OMS.</w:t>
              </w:r>
              <w:r w:rsidRPr="00643776">
                <w:rPr>
                  <w:rFonts w:ascii="LM Roman 10" w:hAnsi="LM Roman 10"/>
                  <w:noProof/>
                  <w:sz w:val="24"/>
                  <w:szCs w:val="24"/>
                </w:rPr>
                <w:t xml:space="preserve"> 10 datos sobre la discapcidad. [En línea] 2013. http://www.who.int/features/factfiles/disability/es/.</w:t>
              </w:r>
            </w:p>
            <w:p w14:paraId="461373BD"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11. </w:t>
              </w:r>
              <w:r w:rsidRPr="00643776">
                <w:rPr>
                  <w:rFonts w:ascii="LM Roman 10" w:hAnsi="LM Roman 10"/>
                  <w:b/>
                  <w:bCs/>
                  <w:noProof/>
                  <w:sz w:val="24"/>
                  <w:szCs w:val="24"/>
                </w:rPr>
                <w:t>MEN, (Ministerio Educacion Nacional).</w:t>
              </w:r>
              <w:r w:rsidRPr="00643776">
                <w:rPr>
                  <w:rFonts w:ascii="LM Roman 10" w:hAnsi="LM Roman 10"/>
                  <w:noProof/>
                  <w:sz w:val="24"/>
                  <w:szCs w:val="24"/>
                </w:rPr>
                <w:t xml:space="preserve"> Lineamientos Politica de Educacion superior Inclusiva. [En línea] [Citado el: 12 de 06 de 2016.] http://www.mineducacion.gov.co/1759/articles-340146_recurso_1.pdf.</w:t>
              </w:r>
            </w:p>
            <w:p w14:paraId="734BF645"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lastRenderedPageBreak/>
                <w:t xml:space="preserve">12. </w:t>
              </w:r>
              <w:r w:rsidRPr="00643776">
                <w:rPr>
                  <w:rFonts w:ascii="LM Roman 10" w:hAnsi="LM Roman 10"/>
                  <w:b/>
                  <w:bCs/>
                  <w:noProof/>
                  <w:sz w:val="24"/>
                  <w:szCs w:val="24"/>
                </w:rPr>
                <w:t>Lasso, Judith Urrego.</w:t>
              </w:r>
              <w:r w:rsidRPr="00643776">
                <w:rPr>
                  <w:rFonts w:ascii="LM Roman 10" w:hAnsi="LM Roman 10"/>
                  <w:noProof/>
                  <w:sz w:val="24"/>
                  <w:szCs w:val="24"/>
                </w:rPr>
                <w:t xml:space="preserve"> Concepto 130011 de 2010 Secretaría Distrital de Educación. [En línea] 22 de 09 de 2010. [Citado el: 17 de 11 de 2016.] http://www.alcaldiabogota.gov.co/sisjur/normas/Norma1.jsp?i=40607.</w:t>
              </w:r>
            </w:p>
            <w:p w14:paraId="4433A263"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13. </w:t>
              </w:r>
              <w:r w:rsidRPr="00643776">
                <w:rPr>
                  <w:rFonts w:ascii="LM Roman 10" w:hAnsi="LM Roman 10"/>
                  <w:b/>
                  <w:bCs/>
                  <w:noProof/>
                  <w:sz w:val="24"/>
                  <w:szCs w:val="24"/>
                </w:rPr>
                <w:t>DANE.</w:t>
              </w:r>
              <w:r w:rsidRPr="00643776">
                <w:rPr>
                  <w:rFonts w:ascii="LM Roman 10" w:hAnsi="LM Roman 10"/>
                  <w:noProof/>
                  <w:sz w:val="24"/>
                  <w:szCs w:val="24"/>
                </w:rPr>
                <w:t xml:space="preserve"> Información Estadística de la discapacidad . [En línea] Julio de 2004. http://www.dane.gov.co/files/investigaciones/discapacidad/inform_estad.pdf.</w:t>
              </w:r>
            </w:p>
            <w:p w14:paraId="0BE98A68"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14. </w:t>
              </w:r>
              <w:r w:rsidRPr="00643776">
                <w:rPr>
                  <w:rFonts w:ascii="LM Roman 10" w:hAnsi="LM Roman 10"/>
                  <w:b/>
                  <w:bCs/>
                  <w:noProof/>
                  <w:sz w:val="24"/>
                  <w:szCs w:val="24"/>
                </w:rPr>
                <w:t>UNESCO.</w:t>
              </w:r>
              <w:r w:rsidRPr="00643776">
                <w:rPr>
                  <w:rFonts w:ascii="LM Roman 10" w:hAnsi="LM Roman 10"/>
                  <w:noProof/>
                  <w:sz w:val="24"/>
                  <w:szCs w:val="24"/>
                </w:rPr>
                <w:t xml:space="preserve"> Indice de Inclusion. </w:t>
              </w:r>
              <w:r w:rsidRPr="00643776">
                <w:rPr>
                  <w:rFonts w:ascii="LM Roman 10" w:hAnsi="LM Roman 10"/>
                  <w:i/>
                  <w:iCs/>
                  <w:noProof/>
                  <w:sz w:val="24"/>
                  <w:szCs w:val="24"/>
                </w:rPr>
                <w:t xml:space="preserve">Desarrollndo el aprendizaje y la participacion en las escuelas. </w:t>
              </w:r>
              <w:r w:rsidRPr="00643776">
                <w:rPr>
                  <w:rFonts w:ascii="LM Roman 10" w:hAnsi="LM Roman 10"/>
                  <w:noProof/>
                  <w:sz w:val="24"/>
                  <w:szCs w:val="24"/>
                </w:rPr>
                <w:t>[En línea] 2002. http://www.eenet.org.uk/resources/docs/Index%20Spanish%20South%20America%20.pdf.</w:t>
              </w:r>
            </w:p>
            <w:p w14:paraId="196F747A"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15. </w:t>
              </w:r>
              <w:r w:rsidRPr="00643776">
                <w:rPr>
                  <w:rFonts w:ascii="LM Roman 10" w:hAnsi="LM Roman 10"/>
                  <w:b/>
                  <w:bCs/>
                  <w:noProof/>
                  <w:sz w:val="24"/>
                  <w:szCs w:val="24"/>
                </w:rPr>
                <w:t>Muñoz, Elena y Gonzales, Begoña.</w:t>
              </w:r>
              <w:r w:rsidRPr="00643776">
                <w:rPr>
                  <w:rFonts w:ascii="LM Roman 10" w:hAnsi="LM Roman 10"/>
                  <w:noProof/>
                  <w:sz w:val="24"/>
                  <w:szCs w:val="24"/>
                </w:rPr>
                <w:t xml:space="preserve"> Estimulación cognitiva por ordenador. [En línea] 2012. http://mundoasistencial.com/documentacion/guias-estimulacion-cognitiva/estimulacion-cognitiva-por-ordenador.pdf.</w:t>
              </w:r>
            </w:p>
            <w:p w14:paraId="63D424BD"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16. </w:t>
              </w:r>
              <w:r w:rsidRPr="00643776">
                <w:rPr>
                  <w:rFonts w:ascii="LM Roman 10" w:hAnsi="LM Roman 10"/>
                  <w:b/>
                  <w:bCs/>
                  <w:noProof/>
                  <w:sz w:val="24"/>
                  <w:szCs w:val="24"/>
                </w:rPr>
                <w:t>Sherer, Marcia J, y otros.</w:t>
              </w:r>
              <w:r w:rsidRPr="00643776">
                <w:rPr>
                  <w:rFonts w:ascii="LM Roman 10" w:hAnsi="LM Roman 10"/>
                  <w:noProof/>
                  <w:sz w:val="24"/>
                  <w:szCs w:val="24"/>
                </w:rPr>
                <w:t xml:space="preserve"> Assistive Technologies for Cognitive Disabilities. </w:t>
              </w:r>
              <w:r w:rsidRPr="00643776">
                <w:rPr>
                  <w:rFonts w:ascii="LM Roman 10" w:hAnsi="LM Roman 10"/>
                  <w:i/>
                  <w:iCs/>
                  <w:noProof/>
                  <w:sz w:val="24"/>
                  <w:szCs w:val="24"/>
                </w:rPr>
                <w:t xml:space="preserve">Criticl Reviews in Physical and Rehabilitation Medicine. </w:t>
              </w:r>
              <w:r w:rsidRPr="00643776">
                <w:rPr>
                  <w:rFonts w:ascii="LM Roman 10" w:hAnsi="LM Roman 10"/>
                  <w:noProof/>
                  <w:sz w:val="24"/>
                  <w:szCs w:val="24"/>
                </w:rPr>
                <w:t>[En línea] 2005. http://www.pages.drexel.edu/~sg94g745/Pubs/CritRevin%20PMR_CogTechReview.pdf.</w:t>
              </w:r>
            </w:p>
            <w:p w14:paraId="5C925E3F"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17. </w:t>
              </w:r>
              <w:r w:rsidRPr="00643776">
                <w:rPr>
                  <w:rFonts w:ascii="LM Roman 10" w:hAnsi="LM Roman 10"/>
                  <w:b/>
                  <w:bCs/>
                  <w:noProof/>
                  <w:sz w:val="24"/>
                  <w:szCs w:val="24"/>
                </w:rPr>
                <w:t>Aprende, Colombia.</w:t>
              </w:r>
              <w:r w:rsidRPr="00643776">
                <w:rPr>
                  <w:rFonts w:ascii="LM Roman 10" w:hAnsi="LM Roman 10"/>
                  <w:noProof/>
                  <w:sz w:val="24"/>
                  <w:szCs w:val="24"/>
                </w:rPr>
                <w:t xml:space="preserve"> Necesidades Educativas Especiales. [En línea] [Citado el: 20 de 11 de 2016.] http://www.colombiaaprende.edu.co/html/home/1592/article-228163.html.</w:t>
              </w:r>
            </w:p>
            <w:p w14:paraId="76366CD4"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18. </w:t>
              </w:r>
              <w:r w:rsidRPr="00643776">
                <w:rPr>
                  <w:rFonts w:ascii="LM Roman 10" w:hAnsi="LM Roman 10"/>
                  <w:b/>
                  <w:bCs/>
                  <w:noProof/>
                  <w:sz w:val="24"/>
                  <w:szCs w:val="24"/>
                </w:rPr>
                <w:t>GameLearn.</w:t>
              </w:r>
              <w:r w:rsidRPr="00643776">
                <w:rPr>
                  <w:rFonts w:ascii="LM Roman 10" w:hAnsi="LM Roman 10"/>
                  <w:noProof/>
                  <w:sz w:val="24"/>
                  <w:szCs w:val="24"/>
                </w:rPr>
                <w:t xml:space="preserve"> ¿Qué es Game-based learning? [En línea] 23 de 07 de 2014. [Citado el: 20 de 11 de 2016.] https://game-learn.com/que-es-game-based-learning/.</w:t>
              </w:r>
            </w:p>
            <w:p w14:paraId="20F9E7F8"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19. </w:t>
              </w:r>
              <w:r w:rsidRPr="00643776">
                <w:rPr>
                  <w:rFonts w:ascii="LM Roman 10" w:hAnsi="LM Roman 10"/>
                  <w:b/>
                  <w:bCs/>
                  <w:noProof/>
                  <w:sz w:val="24"/>
                  <w:szCs w:val="24"/>
                </w:rPr>
                <w:t>Trybus, Jessica.</w:t>
              </w:r>
              <w:r w:rsidRPr="00643776">
                <w:rPr>
                  <w:rFonts w:ascii="LM Roman 10" w:hAnsi="LM Roman 10"/>
                  <w:noProof/>
                  <w:sz w:val="24"/>
                  <w:szCs w:val="24"/>
                </w:rPr>
                <w:t xml:space="preserve"> Game-Based Learning: What it is, Why it Works, and Where it's Going. </w:t>
              </w:r>
              <w:r w:rsidRPr="00643776">
                <w:rPr>
                  <w:rFonts w:ascii="LM Roman 10" w:hAnsi="LM Roman 10"/>
                  <w:i/>
                  <w:iCs/>
                  <w:noProof/>
                  <w:sz w:val="24"/>
                  <w:szCs w:val="24"/>
                </w:rPr>
                <w:t xml:space="preserve">New Media Institute. </w:t>
              </w:r>
              <w:r w:rsidRPr="00643776">
                <w:rPr>
                  <w:rFonts w:ascii="LM Roman 10" w:hAnsi="LM Roman 10"/>
                  <w:noProof/>
                  <w:sz w:val="24"/>
                  <w:szCs w:val="24"/>
                </w:rPr>
                <w:t>[En línea] [Citado el: 20 de 11 de 2016.] http://www.newmedia.org/game-based-learning--what-it-is-why-it-works-and-where-its-going.html.</w:t>
              </w:r>
            </w:p>
            <w:p w14:paraId="2E44DEC0"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20. </w:t>
              </w:r>
              <w:r w:rsidRPr="00643776">
                <w:rPr>
                  <w:rFonts w:ascii="LM Roman 10" w:hAnsi="LM Roman 10"/>
                  <w:b/>
                  <w:bCs/>
                  <w:noProof/>
                  <w:sz w:val="24"/>
                  <w:szCs w:val="24"/>
                </w:rPr>
                <w:t>Rodríguez, José Luis.</w:t>
              </w:r>
              <w:r w:rsidRPr="00643776">
                <w:rPr>
                  <w:rFonts w:ascii="LM Roman 10" w:hAnsi="LM Roman 10"/>
                  <w:noProof/>
                  <w:sz w:val="24"/>
                  <w:szCs w:val="24"/>
                </w:rPr>
                <w:t xml:space="preserve"> </w:t>
              </w:r>
              <w:r w:rsidRPr="00643776">
                <w:rPr>
                  <w:rFonts w:ascii="LM Roman 10" w:hAnsi="LM Roman 10"/>
                  <w:i/>
                  <w:iCs/>
                  <w:noProof/>
                  <w:sz w:val="24"/>
                  <w:szCs w:val="24"/>
                </w:rPr>
                <w:t xml:space="preserve">GAMIFICACIÓN, Mecánicas de juegos en tu vida personal y profesional . </w:t>
              </w:r>
              <w:r w:rsidRPr="00643776">
                <w:rPr>
                  <w:rFonts w:ascii="LM Roman 10" w:hAnsi="LM Roman 10"/>
                  <w:noProof/>
                  <w:sz w:val="24"/>
                  <w:szCs w:val="24"/>
                </w:rPr>
                <w:t>España : s.n.</w:t>
              </w:r>
            </w:p>
            <w:p w14:paraId="2322346F"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21. </w:t>
              </w:r>
              <w:r w:rsidRPr="00643776">
                <w:rPr>
                  <w:rFonts w:ascii="LM Roman 10" w:hAnsi="LM Roman 10"/>
                  <w:b/>
                  <w:bCs/>
                  <w:noProof/>
                  <w:sz w:val="24"/>
                  <w:szCs w:val="24"/>
                </w:rPr>
                <w:t>VILLAMIZAR, MARTHA.</w:t>
              </w:r>
              <w:r w:rsidRPr="00643776">
                <w:rPr>
                  <w:rFonts w:ascii="LM Roman 10" w:hAnsi="LM Roman 10"/>
                  <w:noProof/>
                  <w:sz w:val="24"/>
                  <w:szCs w:val="24"/>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72424124"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22. </w:t>
              </w:r>
              <w:r w:rsidRPr="00643776">
                <w:rPr>
                  <w:rFonts w:ascii="LM Roman 10" w:hAnsi="LM Roman 10"/>
                  <w:b/>
                  <w:bCs/>
                  <w:noProof/>
                  <w:sz w:val="24"/>
                  <w:szCs w:val="24"/>
                </w:rPr>
                <w:t>Andes, Universidad de los.</w:t>
              </w:r>
              <w:r w:rsidRPr="00643776">
                <w:rPr>
                  <w:rFonts w:ascii="LM Roman 10" w:hAnsi="LM Roman 10"/>
                  <w:noProof/>
                  <w:sz w:val="24"/>
                  <w:szCs w:val="24"/>
                </w:rPr>
                <w:t xml:space="preserve"> Educación Inclusiva Garantía del Derecho a la educación inclusiva en Bogota. [En línea] 2005. http://www.ohchr.org/Documents/Issues/Disability/StudyEducation/NGOs/ColombiaUniversidadDeLosAndesAdd1.pdf.</w:t>
              </w:r>
            </w:p>
            <w:p w14:paraId="72C9F278"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lastRenderedPageBreak/>
                <w:t xml:space="preserve">23. </w:t>
              </w:r>
              <w:r w:rsidRPr="00643776">
                <w:rPr>
                  <w:rFonts w:ascii="LM Roman 10" w:hAnsi="LM Roman 10"/>
                  <w:b/>
                  <w:bCs/>
                  <w:noProof/>
                  <w:sz w:val="24"/>
                  <w:szCs w:val="24"/>
                </w:rPr>
                <w:t>Social, Secretaría Distrital de Integración.</w:t>
              </w:r>
              <w:r w:rsidRPr="00643776">
                <w:rPr>
                  <w:rFonts w:ascii="LM Roman 10" w:hAnsi="LM Roman 10"/>
                  <w:noProof/>
                  <w:sz w:val="24"/>
                  <w:szCs w:val="24"/>
                </w:rPr>
                <w:t xml:space="preserve"> En operación Centro Crecer para niños y niñas en condición de discapacidad de Fontibón. [En línea] [Citado el: 20 de 11 de 2016.] http://old.integracionsocial.gov.co/modulos/contenido/default.asp?idmodulo=1695.</w:t>
              </w:r>
            </w:p>
            <w:p w14:paraId="4867D11E"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24. </w:t>
              </w:r>
              <w:r w:rsidRPr="00643776">
                <w:rPr>
                  <w:rFonts w:ascii="LM Roman 10" w:hAnsi="LM Roman 10"/>
                  <w:b/>
                  <w:bCs/>
                  <w:noProof/>
                  <w:sz w:val="24"/>
                  <w:szCs w:val="24"/>
                </w:rPr>
                <w:t>SIGLO, EL NUEVO.</w:t>
              </w:r>
              <w:r w:rsidRPr="00643776">
                <w:rPr>
                  <w:rFonts w:ascii="LM Roman 10" w:hAnsi="LM Roman 10"/>
                  <w:noProof/>
                  <w:sz w:val="24"/>
                  <w:szCs w:val="24"/>
                </w:rPr>
                <w:t xml:space="preserve"> Más inversión educativa para discapacitados. [En línea] 16 de abril de 2015. [Citado el: 17 de 11 de 2016.] http://www.elnuevosiglo.com.co/articulos/4-2015-mas-inversion-educativa-para-discapacitados.</w:t>
              </w:r>
            </w:p>
            <w:p w14:paraId="51CE388D"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25. </w:t>
              </w:r>
              <w:r w:rsidRPr="00643776">
                <w:rPr>
                  <w:rFonts w:ascii="LM Roman 10" w:hAnsi="LM Roman 10"/>
                  <w:b/>
                  <w:bCs/>
                  <w:noProof/>
                  <w:sz w:val="24"/>
                  <w:szCs w:val="24"/>
                </w:rPr>
                <w:t>Fedesoft.</w:t>
              </w:r>
              <w:r w:rsidRPr="00643776">
                <w:rPr>
                  <w:rFonts w:ascii="LM Roman 10" w:hAnsi="LM Roman 10"/>
                  <w:noProof/>
                  <w:sz w:val="24"/>
                  <w:szCs w:val="24"/>
                </w:rPr>
                <w:t xml:space="preserve"> Estudios 2013 - 2014. [En línea] noviembre de 2015. http://www.cenisoft.org/estudios-fedesoft-cenisoft/.</w:t>
              </w:r>
            </w:p>
            <w:p w14:paraId="6F5C4C17"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26. </w:t>
              </w:r>
              <w:r w:rsidRPr="00643776">
                <w:rPr>
                  <w:rFonts w:ascii="LM Roman 10" w:hAnsi="LM Roman 10"/>
                  <w:b/>
                  <w:bCs/>
                  <w:noProof/>
                  <w:sz w:val="24"/>
                  <w:szCs w:val="24"/>
                </w:rPr>
                <w:t>ESI.</w:t>
              </w:r>
              <w:r w:rsidRPr="00643776">
                <w:rPr>
                  <w:rFonts w:ascii="LM Roman 10" w:hAnsi="LM Roman 10"/>
                  <w:noProof/>
                  <w:sz w:val="24"/>
                  <w:szCs w:val="24"/>
                </w:rPr>
                <w:t xml:space="preserve"> Industria de software en colombia. Technical report, European Software. [En línea] 2008. http://www.bdigital.unal.edu.co/5411/1/200802180-2011.pdf.</w:t>
              </w:r>
            </w:p>
            <w:p w14:paraId="42E00A83"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27. </w:t>
              </w:r>
              <w:r w:rsidRPr="00643776">
                <w:rPr>
                  <w:rFonts w:ascii="LM Roman 10" w:hAnsi="LM Roman 10"/>
                  <w:b/>
                  <w:bCs/>
                  <w:noProof/>
                  <w:sz w:val="24"/>
                  <w:szCs w:val="24"/>
                </w:rPr>
                <w:t>Kim, W Chan y Mauborgne, Renée.</w:t>
              </w:r>
              <w:r w:rsidRPr="00643776">
                <w:rPr>
                  <w:rFonts w:ascii="LM Roman 10" w:hAnsi="LM Roman 10"/>
                  <w:noProof/>
                  <w:sz w:val="24"/>
                  <w:szCs w:val="24"/>
                </w:rPr>
                <w:t xml:space="preserve"> Herramientas de la Estrategia del Océano Azul. [En línea] [Citado el: 17 de 11 de 2016.] https://es.blueoceanstrategy.com/tools/errc-grid/.</w:t>
              </w:r>
            </w:p>
            <w:p w14:paraId="28001CAE"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28. </w:t>
              </w:r>
              <w:r w:rsidRPr="00643776">
                <w:rPr>
                  <w:rFonts w:ascii="LM Roman 10" w:hAnsi="LM Roman 10"/>
                  <w:b/>
                  <w:bCs/>
                  <w:noProof/>
                  <w:sz w:val="24"/>
                  <w:szCs w:val="24"/>
                </w:rPr>
                <w:t>Ventures, Ministerio de Comercio, Industria y Turismo.</w:t>
              </w:r>
              <w:r w:rsidRPr="00643776">
                <w:rPr>
                  <w:rFonts w:ascii="LM Roman 10" w:hAnsi="LM Roman 10"/>
                  <w:noProof/>
                  <w:sz w:val="24"/>
                  <w:szCs w:val="24"/>
                </w:rPr>
                <w:t xml:space="preserve"> Manual para la elaboracion de planes. [En línea] 2010. [Citado el: 20 de 11 de 2016.] http://www.ustatunja.edu.co/ustatunja/files/Facultades/Admoinistraci%C3%B3n/2_-_Manual_para_la_elaboracion_de_planes_de_negocios.pdf.</w:t>
              </w:r>
            </w:p>
            <w:p w14:paraId="275917EE"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29. </w:t>
              </w:r>
              <w:r w:rsidRPr="00643776">
                <w:rPr>
                  <w:rFonts w:ascii="LM Roman 10" w:hAnsi="LM Roman 10"/>
                  <w:b/>
                  <w:bCs/>
                  <w:noProof/>
                  <w:sz w:val="24"/>
                  <w:szCs w:val="24"/>
                </w:rPr>
                <w:t>SENA.</w:t>
              </w:r>
              <w:r w:rsidRPr="00643776">
                <w:rPr>
                  <w:rFonts w:ascii="LM Roman 10" w:hAnsi="LM Roman 10"/>
                  <w:noProof/>
                  <w:sz w:val="24"/>
                  <w:szCs w:val="24"/>
                </w:rPr>
                <w:t xml:space="preserve"> Buenas practicas de formulación de planes de negocio. [En línea] [Citado el: 20 de 11 de 2016.] http://www.fondoemprender.com/DocsHerramientas/GUIA-BUENAS-PRACTICAS-DE-FORMULACION-FE-2014.pdf.</w:t>
              </w:r>
            </w:p>
            <w:p w14:paraId="1FF7BB56"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30. </w:t>
              </w:r>
              <w:r w:rsidRPr="00643776">
                <w:rPr>
                  <w:rFonts w:ascii="LM Roman 10" w:hAnsi="LM Roman 10"/>
                  <w:b/>
                  <w:bCs/>
                  <w:noProof/>
                  <w:sz w:val="24"/>
                  <w:szCs w:val="24"/>
                </w:rPr>
                <w:t>España, DGIPYME Gobierno de.</w:t>
              </w:r>
              <w:r w:rsidRPr="00643776">
                <w:rPr>
                  <w:rFonts w:ascii="LM Roman 10" w:hAnsi="LM Roman 10"/>
                  <w:noProof/>
                  <w:sz w:val="24"/>
                  <w:szCs w:val="24"/>
                </w:rPr>
                <w:t xml:space="preserve"> Herramienta DAFO. [En línea] [Citado el: 20 de 11 de 2016.] http://dafo.ipyme.org/Paginas/Home.aspx.</w:t>
              </w:r>
            </w:p>
            <w:p w14:paraId="7DDA9CB8"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31. </w:t>
              </w:r>
              <w:r w:rsidRPr="00643776">
                <w:rPr>
                  <w:rFonts w:ascii="LM Roman 10" w:hAnsi="LM Roman 10"/>
                  <w:b/>
                  <w:bCs/>
                  <w:noProof/>
                  <w:sz w:val="24"/>
                  <w:szCs w:val="24"/>
                </w:rPr>
                <w:t>Espinosa, Roberto.</w:t>
              </w:r>
              <w:r w:rsidRPr="00643776">
                <w:rPr>
                  <w:rFonts w:ascii="LM Roman 10" w:hAnsi="LM Roman 10"/>
                  <w:noProof/>
                  <w:sz w:val="24"/>
                  <w:szCs w:val="24"/>
                </w:rPr>
                <w:t xml:space="preserve"> CÓMO DEFINIR MISIÓN, VISIÓN Y VALORES, EN LA EMPRESA. </w:t>
              </w:r>
              <w:r w:rsidRPr="00643776">
                <w:rPr>
                  <w:rFonts w:ascii="LM Roman 10" w:hAnsi="LM Roman 10"/>
                  <w:i/>
                  <w:iCs/>
                  <w:noProof/>
                  <w:sz w:val="24"/>
                  <w:szCs w:val="24"/>
                </w:rPr>
                <w:t xml:space="preserve">RobertoEspinosa. </w:t>
              </w:r>
              <w:r w:rsidRPr="00643776">
                <w:rPr>
                  <w:rFonts w:ascii="LM Roman 10" w:hAnsi="LM Roman 10"/>
                  <w:noProof/>
                  <w:sz w:val="24"/>
                  <w:szCs w:val="24"/>
                </w:rPr>
                <w:t>[En línea] 2012. http://robertoespinosa.es/2012/10/14/como-definir-mision-vision-y-valores-en-la-empresa/.</w:t>
              </w:r>
            </w:p>
            <w:p w14:paraId="46BB2DD0"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32. </w:t>
              </w:r>
              <w:r w:rsidRPr="00643776">
                <w:rPr>
                  <w:rFonts w:ascii="LM Roman 10" w:hAnsi="LM Roman 10"/>
                  <w:b/>
                  <w:bCs/>
                  <w:noProof/>
                  <w:sz w:val="24"/>
                  <w:szCs w:val="24"/>
                </w:rPr>
                <w:t>Colombia, El Congreso de.</w:t>
              </w:r>
              <w:r w:rsidRPr="00643776">
                <w:rPr>
                  <w:rFonts w:ascii="LM Roman 10" w:hAnsi="LM Roman 10"/>
                  <w:noProof/>
                  <w:sz w:val="24"/>
                  <w:szCs w:val="24"/>
                </w:rPr>
                <w:t xml:space="preserve"> Ley 590 de 2000 Nivel Nacional. </w:t>
              </w:r>
              <w:r w:rsidRPr="00643776">
                <w:rPr>
                  <w:rFonts w:ascii="LM Roman 10" w:hAnsi="LM Roman 10"/>
                  <w:i/>
                  <w:iCs/>
                  <w:noProof/>
                  <w:sz w:val="24"/>
                  <w:szCs w:val="24"/>
                </w:rPr>
                <w:t xml:space="preserve">Por la cual se dictan disposiciones para promover el desarrollo de las micro, pequeñas y medianas empresa. </w:t>
              </w:r>
              <w:r w:rsidRPr="00643776">
                <w:rPr>
                  <w:rFonts w:ascii="LM Roman 10" w:hAnsi="LM Roman 10"/>
                  <w:noProof/>
                  <w:sz w:val="24"/>
                  <w:szCs w:val="24"/>
                </w:rPr>
                <w:t>[En línea] 11 de 07 de 2000. [Citado el: 20 de 11 de 2016.] http://www.alcaldiabogota.gov.co/sisjur/normas/Norma1.jsp?i=12672.</w:t>
              </w:r>
            </w:p>
            <w:p w14:paraId="15D95EDB"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33. </w:t>
              </w:r>
              <w:r w:rsidRPr="00643776">
                <w:rPr>
                  <w:rFonts w:ascii="LM Roman 10" w:hAnsi="LM Roman 10"/>
                  <w:b/>
                  <w:bCs/>
                  <w:noProof/>
                  <w:sz w:val="24"/>
                  <w:szCs w:val="24"/>
                </w:rPr>
                <w:t>MINTRABAJO.</w:t>
              </w:r>
              <w:r w:rsidRPr="00643776">
                <w:rPr>
                  <w:rFonts w:ascii="LM Roman 10" w:hAnsi="LM Roman 10"/>
                  <w:noProof/>
                  <w:sz w:val="24"/>
                  <w:szCs w:val="24"/>
                </w:rPr>
                <w:t xml:space="preserve"> Beneficios para nuevas pequeñas empresas y para aquellas que se formalicen. [En línea] [Citado el: 20 de 11 de 2016.] http://www.mintrabajo.gov.co/empleo/abece-ley-de-primer-empleo/b-beneficios-para-nuevas-pequenas-empresas-y-para-aquellas-que-se-formalicen.html.</w:t>
              </w:r>
            </w:p>
            <w:p w14:paraId="4F18A650"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lastRenderedPageBreak/>
                <w:t xml:space="preserve">34. </w:t>
              </w:r>
              <w:r w:rsidRPr="00643776">
                <w:rPr>
                  <w:rFonts w:ascii="LM Roman 10" w:hAnsi="LM Roman 10"/>
                  <w:b/>
                  <w:bCs/>
                  <w:noProof/>
                  <w:sz w:val="24"/>
                  <w:szCs w:val="24"/>
                </w:rPr>
                <w:t>Alfonzo, Pedro y Mariño, Sonia.</w:t>
              </w:r>
              <w:r w:rsidRPr="00643776">
                <w:rPr>
                  <w:rFonts w:ascii="LM Roman 10" w:hAnsi="LM Roman 10"/>
                  <w:noProof/>
                  <w:sz w:val="24"/>
                  <w:szCs w:val="24"/>
                </w:rPr>
                <w:t xml:space="preserve"> Los estándares internacionales y su importancia para la industria del software. [En línea] 15 de 01 de 2013. [Citado el: 20 de 11 de 2016.] http://www.cyta.com.ar/ta1202/v12n2a3.htm.</w:t>
              </w:r>
            </w:p>
            <w:p w14:paraId="7FB13216"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35. </w:t>
              </w:r>
              <w:r w:rsidRPr="00643776">
                <w:rPr>
                  <w:rFonts w:ascii="LM Roman 10" w:hAnsi="LM Roman 10"/>
                  <w:b/>
                  <w:bCs/>
                  <w:noProof/>
                  <w:sz w:val="24"/>
                  <w:szCs w:val="24"/>
                </w:rPr>
                <w:t>DIAN.</w:t>
              </w:r>
              <w:r w:rsidRPr="00643776">
                <w:rPr>
                  <w:rFonts w:ascii="LM Roman 10" w:hAnsi="LM Roman 10"/>
                  <w:noProof/>
                  <w:sz w:val="24"/>
                  <w:szCs w:val="24"/>
                </w:rPr>
                <w:t xml:space="preserve"> Generalidades del impuesto sobre la renta y complementarios. [En línea] 24 de 02 de 2006. [Citado el: 20 de 11 de 2016.] http://www.dian.gov.co/DIAN/12SobreD.nsf/pages/Impuestosinternos?OpenDocument.</w:t>
              </w:r>
            </w:p>
            <w:p w14:paraId="4BDB6CD4"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36. —. Impuesto sobre la renta para la equidad. [En línea] 15 de 11 de 2016. [Citado el: 20 de 11 de 2016.] http://www.dian.gov.co/contenidos/otros/Preguntas_Cree_2014.html#a1..</w:t>
              </w:r>
            </w:p>
            <w:p w14:paraId="3BEADE27"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37. —. Presentación de Información exogena presencial. [En línea] [Citado el: 20 de 11 de 2016.] http://www.dian.gov.co/descargas/plegables/PlegableExogena.pdf..</w:t>
              </w:r>
            </w:p>
            <w:p w14:paraId="3C594F8A"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38. </w:t>
              </w:r>
              <w:r w:rsidRPr="00643776">
                <w:rPr>
                  <w:rFonts w:ascii="LM Roman 10" w:hAnsi="LM Roman 10"/>
                  <w:b/>
                  <w:bCs/>
                  <w:noProof/>
                  <w:sz w:val="24"/>
                  <w:szCs w:val="24"/>
                </w:rPr>
                <w:t>Unesco.</w:t>
              </w:r>
              <w:r w:rsidRPr="00643776">
                <w:rPr>
                  <w:rFonts w:ascii="LM Roman 10" w:hAnsi="LM Roman 10"/>
                  <w:noProof/>
                  <w:sz w:val="24"/>
                  <w:szCs w:val="24"/>
                </w:rPr>
                <w:t xml:space="preserve"> La Educación Superior en el Siglo XXI. Visión y Acción. </w:t>
              </w:r>
              <w:r w:rsidRPr="00643776">
                <w:rPr>
                  <w:rFonts w:ascii="LM Roman 10" w:hAnsi="LM Roman 10"/>
                  <w:i/>
                  <w:iCs/>
                  <w:noProof/>
                  <w:sz w:val="24"/>
                  <w:szCs w:val="24"/>
                </w:rPr>
                <w:t xml:space="preserve">Unesco. </w:t>
              </w:r>
              <w:r w:rsidRPr="00643776">
                <w:rPr>
                  <w:rFonts w:ascii="LM Roman 10" w:hAnsi="LM Roman 10"/>
                  <w:noProof/>
                  <w:sz w:val="24"/>
                  <w:szCs w:val="24"/>
                </w:rPr>
                <w:t>[En línea] 1998. http://www.unesco.org/education/educprog/wche/declaration_spa.htm.</w:t>
              </w:r>
            </w:p>
            <w:p w14:paraId="494D4503"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39. </w:t>
              </w:r>
              <w:r w:rsidRPr="00643776">
                <w:rPr>
                  <w:rFonts w:ascii="LM Roman 10" w:hAnsi="LM Roman 10"/>
                  <w:b/>
                  <w:bCs/>
                  <w:noProof/>
                  <w:sz w:val="24"/>
                  <w:szCs w:val="24"/>
                </w:rPr>
                <w:t>Cruz, Magdalena, Hiraldo, Reyna y Estrada, Vivian.</w:t>
              </w:r>
              <w:r w:rsidRPr="00643776">
                <w:rPr>
                  <w:rFonts w:ascii="LM Roman 10" w:hAnsi="LM Roman 10"/>
                  <w:noProof/>
                  <w:sz w:val="24"/>
                  <w:szCs w:val="24"/>
                </w:rPr>
                <w:t xml:space="preserve"> El aprendizaje virtual y la Gestión del Conocimiento: Una Experiencia de la Universidad Abierta para Adultos de la República Dominicana. </w:t>
              </w:r>
              <w:r w:rsidRPr="00643776">
                <w:rPr>
                  <w:rFonts w:ascii="LM Roman 10" w:hAnsi="LM Roman 10"/>
                  <w:i/>
                  <w:iCs/>
                  <w:noProof/>
                  <w:sz w:val="24"/>
                  <w:szCs w:val="24"/>
                </w:rPr>
                <w:t xml:space="preserve">IESALC. </w:t>
              </w:r>
              <w:r w:rsidRPr="00643776">
                <w:rPr>
                  <w:rFonts w:ascii="LM Roman 10" w:hAnsi="LM Roman 10"/>
                  <w:noProof/>
                  <w:sz w:val="24"/>
                  <w:szCs w:val="24"/>
                </w:rPr>
                <w:t>[En línea] 2010. http://www.iesalc.unesco.org.ve/index.php?option=com_content&amp;view=article&amp;id=2091:el-aprendizaje-virtual-y-la-gestion-del-conocimiento-una-experiencia-de-la-universidad-abierta-para-adultos-de-la-republica-dominicana&amp;catid=126&amp;Itemid=694&amp;lang=es.</w:t>
              </w:r>
            </w:p>
            <w:p w14:paraId="345D62CD"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40. </w:t>
              </w:r>
              <w:r w:rsidRPr="00643776">
                <w:rPr>
                  <w:rFonts w:ascii="LM Roman 10" w:hAnsi="LM Roman 10"/>
                  <w:b/>
                  <w:bCs/>
                  <w:noProof/>
                  <w:sz w:val="24"/>
                  <w:szCs w:val="24"/>
                </w:rPr>
                <w:t>Costa, Eduardo.</w:t>
              </w:r>
              <w:r w:rsidRPr="00643776">
                <w:rPr>
                  <w:rFonts w:ascii="LM Roman 10" w:hAnsi="LM Roman 10"/>
                  <w:noProof/>
                  <w:sz w:val="24"/>
                  <w:szCs w:val="24"/>
                </w:rPr>
                <w:t xml:space="preserve"> Unity with MVC: How to Level Up Your Game Development. [En línea] [Citado el: 20 de 11 de 20.] https://www.toptal.com/unity-unity3d/unity-with-mvc-how-to-level-up-your-game-development.</w:t>
              </w:r>
            </w:p>
            <w:p w14:paraId="7DA41CB9"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41. </w:t>
              </w:r>
              <w:r w:rsidRPr="00643776">
                <w:rPr>
                  <w:rFonts w:ascii="LM Roman 10" w:hAnsi="LM Roman 10"/>
                  <w:b/>
                  <w:bCs/>
                  <w:noProof/>
                  <w:sz w:val="24"/>
                  <w:szCs w:val="24"/>
                </w:rPr>
                <w:t>Rubin, Kenneth.</w:t>
              </w:r>
              <w:r w:rsidRPr="00643776">
                <w:rPr>
                  <w:rFonts w:ascii="LM Roman 10" w:hAnsi="LM Roman 10"/>
                  <w:noProof/>
                  <w:sz w:val="24"/>
                  <w:szCs w:val="24"/>
                </w:rPr>
                <w:t xml:space="preserve"> </w:t>
              </w:r>
              <w:r w:rsidRPr="00643776">
                <w:rPr>
                  <w:rFonts w:ascii="LM Roman 10" w:hAnsi="LM Roman 10"/>
                  <w:i/>
                  <w:iCs/>
                  <w:noProof/>
                  <w:sz w:val="24"/>
                  <w:szCs w:val="24"/>
                </w:rPr>
                <w:t xml:space="preserve">Essential Scrum: A Practical Guide to the Most Popular Agile Process. </w:t>
              </w:r>
              <w:r w:rsidRPr="00643776">
                <w:rPr>
                  <w:rFonts w:ascii="LM Roman 10" w:hAnsi="LM Roman 10"/>
                  <w:noProof/>
                  <w:sz w:val="24"/>
                  <w:szCs w:val="24"/>
                </w:rPr>
                <w:t>s.l. : Pearson, 2012. 978-0-13-704329-3.</w:t>
              </w:r>
            </w:p>
            <w:p w14:paraId="1BEEE5A3"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42. </w:t>
              </w:r>
              <w:r w:rsidRPr="00643776">
                <w:rPr>
                  <w:rFonts w:ascii="LM Roman 10" w:hAnsi="LM Roman 10"/>
                  <w:b/>
                  <w:bCs/>
                  <w:noProof/>
                  <w:sz w:val="24"/>
                  <w:szCs w:val="24"/>
                </w:rPr>
                <w:t>Schwaber, Ken y Sutherland, Jeff.</w:t>
              </w:r>
              <w:r w:rsidRPr="00643776">
                <w:rPr>
                  <w:rFonts w:ascii="LM Roman 10" w:hAnsi="LM Roman 10"/>
                  <w:noProof/>
                  <w:sz w:val="24"/>
                  <w:szCs w:val="24"/>
                </w:rPr>
                <w:t xml:space="preserve"> SCRUM GUIDE. [En línea] 07 de 2013. [Citado el: 20 de 11 de 2016.] http://www.scrumguides.org/docs/scrumguide/v1/Scrum-Guide-ES.pdf.</w:t>
              </w:r>
            </w:p>
            <w:p w14:paraId="36EC5E94"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43. </w:t>
              </w:r>
              <w:r w:rsidRPr="00643776">
                <w:rPr>
                  <w:rFonts w:ascii="LM Roman 10" w:hAnsi="LM Roman 10"/>
                  <w:b/>
                  <w:bCs/>
                  <w:noProof/>
                  <w:sz w:val="24"/>
                  <w:szCs w:val="24"/>
                </w:rPr>
                <w:t>TECNOSFERA.</w:t>
              </w:r>
              <w:r w:rsidRPr="00643776">
                <w:rPr>
                  <w:rFonts w:ascii="LM Roman 10" w:hAnsi="LM Roman 10"/>
                  <w:noProof/>
                  <w:sz w:val="24"/>
                  <w:szCs w:val="24"/>
                </w:rPr>
                <w:t xml:space="preserve"> EL TIEMPO. [En línea] 2015. http://www.eltiempo.com/tecnosfera/novedades-tecnologia/aumento-de-la-industria-de-software-colombiano/15445677.</w:t>
              </w:r>
            </w:p>
            <w:p w14:paraId="24F52EBB"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44. </w:t>
              </w:r>
              <w:r w:rsidRPr="00643776">
                <w:rPr>
                  <w:rFonts w:ascii="LM Roman 10" w:hAnsi="LM Roman 10"/>
                  <w:b/>
                  <w:bCs/>
                  <w:noProof/>
                  <w:sz w:val="24"/>
                  <w:szCs w:val="24"/>
                </w:rPr>
                <w:t>Bernal, Carol.</w:t>
              </w:r>
              <w:r w:rsidRPr="00643776">
                <w:rPr>
                  <w:rFonts w:ascii="LM Roman 10" w:hAnsi="LM Roman 10"/>
                  <w:noProof/>
                  <w:sz w:val="24"/>
                  <w:szCs w:val="24"/>
                </w:rPr>
                <w:t xml:space="preserve"> GENERALIDADES SOBRE EL CONTEXTO COLOMBIANO CON RELACIÓN A LA DISCAPACIDA. </w:t>
              </w:r>
              <w:r w:rsidRPr="00643776">
                <w:rPr>
                  <w:rFonts w:ascii="LM Roman 10" w:hAnsi="LM Roman 10"/>
                  <w:i/>
                  <w:iCs/>
                  <w:noProof/>
                  <w:sz w:val="24"/>
                  <w:szCs w:val="24"/>
                </w:rPr>
                <w:t xml:space="preserve">Down21. </w:t>
              </w:r>
              <w:r w:rsidRPr="00643776">
                <w:rPr>
                  <w:rFonts w:ascii="LM Roman 10" w:hAnsi="LM Roman 10"/>
                  <w:noProof/>
                  <w:sz w:val="24"/>
                  <w:szCs w:val="24"/>
                </w:rPr>
                <w:t>[En línea] 2016. http://www.down21.org/portales-americanos/313-colombia/1566-situacion.html.</w:t>
              </w:r>
            </w:p>
            <w:p w14:paraId="6D0E830A"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lastRenderedPageBreak/>
                <w:t xml:space="preserve">45. </w:t>
              </w:r>
              <w:r w:rsidRPr="00643776">
                <w:rPr>
                  <w:rFonts w:ascii="LM Roman 10" w:hAnsi="LM Roman 10"/>
                  <w:b/>
                  <w:bCs/>
                  <w:noProof/>
                  <w:sz w:val="24"/>
                  <w:szCs w:val="24"/>
                </w:rPr>
                <w:t>MINTIC.</w:t>
              </w:r>
              <w:r w:rsidRPr="00643776">
                <w:rPr>
                  <w:rFonts w:ascii="LM Roman 10" w:hAnsi="LM Roman 10"/>
                  <w:noProof/>
                  <w:sz w:val="24"/>
                  <w:szCs w:val="24"/>
                </w:rPr>
                <w:t xml:space="preserve"> Estudio de la caracterizacion de productos y servicios de la industria de software y servicios asociados. [En línea] 2012. http://www.fiti.gov.co/Images/Recursos/estudiocifrassectorsw2012.pdf.</w:t>
              </w:r>
            </w:p>
            <w:p w14:paraId="60C5FEEE"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46. </w:t>
              </w:r>
              <w:r w:rsidRPr="00643776">
                <w:rPr>
                  <w:rFonts w:ascii="LM Roman 10" w:hAnsi="LM Roman 10"/>
                  <w:b/>
                  <w:bCs/>
                  <w:noProof/>
                  <w:sz w:val="24"/>
                  <w:szCs w:val="24"/>
                </w:rPr>
                <w:t>Adapro.</w:t>
              </w:r>
              <w:r w:rsidRPr="00643776">
                <w:rPr>
                  <w:rFonts w:ascii="LM Roman 10" w:hAnsi="LM Roman 10"/>
                  <w:noProof/>
                  <w:sz w:val="24"/>
                  <w:szCs w:val="24"/>
                </w:rPr>
                <w:t xml:space="preserve"> ITER. [En línea] 2012. http://adapro.iter.es/es.html.</w:t>
              </w:r>
            </w:p>
            <w:p w14:paraId="26D1EAAC"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47. </w:t>
              </w:r>
              <w:r w:rsidRPr="00643776">
                <w:rPr>
                  <w:rFonts w:ascii="LM Roman 10" w:hAnsi="LM Roman 10"/>
                  <w:b/>
                  <w:bCs/>
                  <w:noProof/>
                  <w:sz w:val="24"/>
                  <w:szCs w:val="24"/>
                </w:rPr>
                <w:t>GIGA.</w:t>
              </w:r>
              <w:r w:rsidRPr="00643776">
                <w:rPr>
                  <w:rFonts w:ascii="LM Roman 10" w:hAnsi="LM Roman 10"/>
                  <w:noProof/>
                  <w:sz w:val="24"/>
                  <w:szCs w:val="24"/>
                </w:rPr>
                <w:t xml:space="preserve"> AraBoard. [En línea] http://giga.cps.unizar.es/affectivelab/araboard.html.</w:t>
              </w:r>
            </w:p>
            <w:p w14:paraId="5E2485C6"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48. </w:t>
              </w:r>
              <w:r w:rsidRPr="00643776">
                <w:rPr>
                  <w:rFonts w:ascii="LM Roman 10" w:hAnsi="LM Roman 10"/>
                  <w:b/>
                  <w:bCs/>
                  <w:noProof/>
                  <w:sz w:val="24"/>
                  <w:szCs w:val="24"/>
                </w:rPr>
                <w:t>ARASAAC.</w:t>
              </w:r>
              <w:r w:rsidRPr="00643776">
                <w:rPr>
                  <w:rFonts w:ascii="LM Roman 10" w:hAnsi="LM Roman 10"/>
                  <w:noProof/>
                  <w:sz w:val="24"/>
                  <w:szCs w:val="24"/>
                </w:rPr>
                <w:t xml:space="preserve"> AraWord. [En línea] 2014. http://arasaac.org/software.php?id_software=2.</w:t>
              </w:r>
            </w:p>
            <w:p w14:paraId="3A2CED19"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49. </w:t>
              </w:r>
              <w:r w:rsidRPr="00643776">
                <w:rPr>
                  <w:rFonts w:ascii="LM Roman 10" w:hAnsi="LM Roman 10"/>
                  <w:b/>
                  <w:bCs/>
                  <w:noProof/>
                  <w:sz w:val="24"/>
                  <w:szCs w:val="24"/>
                </w:rPr>
                <w:t>Azahar.</w:t>
              </w:r>
              <w:r w:rsidRPr="00643776">
                <w:rPr>
                  <w:rFonts w:ascii="LM Roman 10" w:hAnsi="LM Roman 10"/>
                  <w:noProof/>
                  <w:sz w:val="24"/>
                  <w:szCs w:val="24"/>
                </w:rPr>
                <w:t xml:space="preserve"> Azahar. [En línea] 2013. http://www.proyectoazahar.org/azahar/loggined.do.</w:t>
              </w:r>
            </w:p>
            <w:p w14:paraId="6890AEB2"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50. </w:t>
              </w:r>
              <w:r w:rsidRPr="00643776">
                <w:rPr>
                  <w:rFonts w:ascii="LM Roman 10" w:hAnsi="LM Roman 10"/>
                  <w:b/>
                  <w:bCs/>
                  <w:noProof/>
                  <w:sz w:val="24"/>
                  <w:szCs w:val="24"/>
                </w:rPr>
                <w:t>TalkerSAC.</w:t>
              </w:r>
              <w:r w:rsidRPr="00643776">
                <w:rPr>
                  <w:rFonts w:ascii="LM Roman 10" w:hAnsi="LM Roman 10"/>
                  <w:noProof/>
                  <w:sz w:val="24"/>
                  <w:szCs w:val="24"/>
                </w:rPr>
                <w:t xml:space="preserve"> LetMeTalk. [En línea] 2014. http://www.letmetalk.info/es.</w:t>
              </w:r>
            </w:p>
            <w:p w14:paraId="118AE1F8"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51. </w:t>
              </w:r>
              <w:r w:rsidRPr="00643776">
                <w:rPr>
                  <w:rFonts w:ascii="LM Roman 10" w:hAnsi="LM Roman 10"/>
                  <w:b/>
                  <w:bCs/>
                  <w:noProof/>
                  <w:sz w:val="24"/>
                  <w:szCs w:val="24"/>
                </w:rPr>
                <w:t>Orange, Fundacion.</w:t>
              </w:r>
              <w:r w:rsidRPr="00643776">
                <w:rPr>
                  <w:rFonts w:ascii="LM Roman 10" w:hAnsi="LM Roman 10"/>
                  <w:noProof/>
                  <w:sz w:val="24"/>
                  <w:szCs w:val="24"/>
                </w:rPr>
                <w:t xml:space="preserve"> Proyecto Sígueme. [En línea] 2013. http://www.proyectosigueme.com/?page_id=20.</w:t>
              </w:r>
            </w:p>
            <w:p w14:paraId="180BB1E0"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52. </w:t>
              </w:r>
              <w:r w:rsidRPr="00643776">
                <w:rPr>
                  <w:rFonts w:ascii="LM Roman 10" w:hAnsi="LM Roman 10"/>
                  <w:b/>
                  <w:bCs/>
                  <w:noProof/>
                  <w:sz w:val="24"/>
                  <w:szCs w:val="24"/>
                </w:rPr>
                <w:t>MINTIC.</w:t>
              </w:r>
              <w:r w:rsidRPr="00643776">
                <w:rPr>
                  <w:rFonts w:ascii="LM Roman 10" w:hAnsi="LM Roman 10"/>
                  <w:noProof/>
                  <w:sz w:val="24"/>
                  <w:szCs w:val="24"/>
                </w:rPr>
                <w:t xml:space="preserve"> Proyectos de Inversión 2016 FONTIC. [En línea] 2016. http://www.mintic.gov.co/portal/604/articles-1783_recurso_2.pdf.</w:t>
              </w:r>
            </w:p>
            <w:p w14:paraId="13B39C7E"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53. </w:t>
              </w:r>
              <w:r w:rsidRPr="00643776">
                <w:rPr>
                  <w:rFonts w:ascii="LM Roman 10" w:hAnsi="LM Roman 10"/>
                  <w:b/>
                  <w:bCs/>
                  <w:noProof/>
                  <w:sz w:val="24"/>
                  <w:szCs w:val="24"/>
                </w:rPr>
                <w:t>APPS.CO.</w:t>
              </w:r>
              <w:r w:rsidRPr="00643776">
                <w:rPr>
                  <w:rFonts w:ascii="LM Roman 10" w:hAnsi="LM Roman 10"/>
                  <w:noProof/>
                  <w:sz w:val="24"/>
                  <w:szCs w:val="24"/>
                </w:rPr>
                <w:t xml:space="preserve"> ALTERNATIVAS DE APOYO AL EMPRENDIMIENTO EN COLOMBIA. [En línea] [Citado el: 20 de 11 de 2016.] https://apps.co/teamstartupcolombia2016/.</w:t>
              </w:r>
            </w:p>
            <w:p w14:paraId="6C875780"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54. </w:t>
              </w:r>
              <w:r w:rsidRPr="00643776">
                <w:rPr>
                  <w:rFonts w:ascii="LM Roman 10" w:hAnsi="LM Roman 10"/>
                  <w:b/>
                  <w:bCs/>
                  <w:noProof/>
                  <w:sz w:val="24"/>
                  <w:szCs w:val="24"/>
                </w:rPr>
                <w:t>CISA.</w:t>
              </w:r>
              <w:r w:rsidRPr="00643776">
                <w:rPr>
                  <w:rFonts w:ascii="LM Roman 10" w:hAnsi="LM Roman 10"/>
                  <w:noProof/>
                  <w:sz w:val="24"/>
                  <w:szCs w:val="24"/>
                </w:rPr>
                <w:t xml:space="preserve"> Matriz de Requisitos Legales Ambientales. [En línea] [Citado el: 12 de 05 de 2016.] https://www.cisa.gov.co/cmsportalcisa/Documentos/Normatividad/MATRIZ_AMBIENTAL_v_001.pdf.</w:t>
              </w:r>
            </w:p>
            <w:p w14:paraId="1F34BF84"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55. </w:t>
              </w:r>
              <w:r w:rsidRPr="00643776">
                <w:rPr>
                  <w:rFonts w:ascii="LM Roman 10" w:hAnsi="LM Roman 10"/>
                  <w:b/>
                  <w:bCs/>
                  <w:noProof/>
                  <w:sz w:val="24"/>
                  <w:szCs w:val="24"/>
                </w:rPr>
                <w:t>Okpara, John y Wynn, Pamela.</w:t>
              </w:r>
              <w:r w:rsidRPr="00643776">
                <w:rPr>
                  <w:rFonts w:ascii="LM Roman 10" w:hAnsi="LM Roman 10"/>
                  <w:noProof/>
                  <w:sz w:val="24"/>
                  <w:szCs w:val="24"/>
                </w:rPr>
                <w:t xml:space="preserve"> Determinants of small business growth constraints in a sub-Saharan African economy. [En línea] 2007. [Citado el: 20 de 11 de 2016.] http://www.freepatentsonline.com/article/SAM-Advanced-Management-Journal/166537560.html. 0036-0805.</w:t>
              </w:r>
            </w:p>
            <w:p w14:paraId="45A3E1BA"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56. </w:t>
              </w:r>
              <w:r w:rsidRPr="00643776">
                <w:rPr>
                  <w:rFonts w:ascii="LM Roman 10" w:hAnsi="LM Roman 10"/>
                  <w:b/>
                  <w:bCs/>
                  <w:noProof/>
                  <w:sz w:val="24"/>
                  <w:szCs w:val="24"/>
                </w:rPr>
                <w:t>MINTIC.</w:t>
              </w:r>
              <w:r w:rsidRPr="00643776">
                <w:rPr>
                  <w:rFonts w:ascii="LM Roman 10" w:hAnsi="LM Roman 10"/>
                  <w:noProof/>
                  <w:sz w:val="24"/>
                  <w:szCs w:val="24"/>
                </w:rPr>
                <w:t xml:space="preserve"> Comportamiento del sector TIC en Colombia. [En línea] marzo de 2015. http://colombiatic.mintic.gov.co/602/articles-8917_panoranatic.pdf.</w:t>
              </w:r>
            </w:p>
            <w:p w14:paraId="3B176DF1"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57. </w:t>
              </w:r>
              <w:r w:rsidRPr="00643776">
                <w:rPr>
                  <w:rFonts w:ascii="LM Roman 10" w:hAnsi="LM Roman 10"/>
                  <w:b/>
                  <w:bCs/>
                  <w:noProof/>
                  <w:sz w:val="24"/>
                  <w:szCs w:val="24"/>
                </w:rPr>
                <w:t>Tatiana, Leidys y Agudelo, Maria.</w:t>
              </w:r>
              <w:r w:rsidRPr="00643776">
                <w:rPr>
                  <w:rFonts w:ascii="LM Roman 10" w:hAnsi="LM Roman 10"/>
                  <w:noProof/>
                  <w:sz w:val="24"/>
                  <w:szCs w:val="24"/>
                </w:rPr>
                <w:t xml:space="preserve"> Inclusion educativa de las personas con discapacidad en Colombia. [En línea] 2014. http://revistas.ces.edu.co/index.php/movimientoysalud/article/download/2971/pdf.</w:t>
              </w:r>
            </w:p>
            <w:p w14:paraId="0CE19A6F"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58. </w:t>
              </w:r>
              <w:r w:rsidRPr="00643776">
                <w:rPr>
                  <w:rFonts w:ascii="LM Roman 10" w:hAnsi="LM Roman 10"/>
                  <w:b/>
                  <w:bCs/>
                  <w:noProof/>
                  <w:sz w:val="24"/>
                  <w:szCs w:val="24"/>
                </w:rPr>
                <w:t>Down21, Fundacion.</w:t>
              </w:r>
              <w:r w:rsidRPr="00643776">
                <w:rPr>
                  <w:rFonts w:ascii="LM Roman 10" w:hAnsi="LM Roman 10"/>
                  <w:noProof/>
                  <w:sz w:val="24"/>
                  <w:szCs w:val="24"/>
                </w:rPr>
                <w:t xml:space="preserve"> ENERALIDADES SOBRE EL CONTEXTO COLOMBIANO CON RELACIÓN A LA DISCAPACIDAD. [En línea] [Citado el: 20 de 09 de 2016.] http://www.down21.org/portales-americanos/313-colombia/1566-situacion.html.</w:t>
              </w:r>
            </w:p>
            <w:p w14:paraId="45EE4CAC" w14:textId="77777777" w:rsidR="00643776" w:rsidRPr="00643776" w:rsidRDefault="00643776" w:rsidP="00643776">
              <w:pPr>
                <w:pStyle w:val="Bibliografa"/>
                <w:jc w:val="both"/>
                <w:rPr>
                  <w:rFonts w:ascii="LM Roman 10" w:hAnsi="LM Roman 10"/>
                  <w:b/>
                  <w:bCs/>
                  <w:noProof/>
                  <w:sz w:val="24"/>
                  <w:szCs w:val="24"/>
                </w:rPr>
              </w:pPr>
              <w:r w:rsidRPr="00643776">
                <w:rPr>
                  <w:rFonts w:ascii="LM Roman 10" w:hAnsi="LM Roman 10"/>
                  <w:noProof/>
                  <w:sz w:val="24"/>
                  <w:szCs w:val="24"/>
                </w:rPr>
                <w:lastRenderedPageBreak/>
                <w:t xml:space="preserve">59. </w:t>
              </w:r>
              <w:r w:rsidRPr="00643776">
                <w:rPr>
                  <w:rFonts w:ascii="LM Roman 10" w:hAnsi="LM Roman 10"/>
                  <w:b/>
                  <w:bCs/>
                  <w:noProof/>
                  <w:sz w:val="24"/>
                  <w:szCs w:val="24"/>
                </w:rPr>
                <w:t>Assistive Technologies for Cognitive Disabilities. [En línea] 2005. http://www.pages.drexel.edu/~sg94g745/Pubs/CritRevin%20PMR_CogTechReview.pdf.</w:t>
              </w:r>
            </w:p>
            <w:p w14:paraId="62002CBD" w14:textId="77777777" w:rsidR="00643776" w:rsidRPr="00643776" w:rsidRDefault="00643776" w:rsidP="00643776">
              <w:pPr>
                <w:pStyle w:val="Bibliografa"/>
                <w:jc w:val="both"/>
                <w:rPr>
                  <w:rFonts w:ascii="LM Roman 10" w:hAnsi="LM Roman 10"/>
                  <w:b/>
                  <w:bCs/>
                  <w:noProof/>
                  <w:sz w:val="24"/>
                  <w:szCs w:val="24"/>
                </w:rPr>
              </w:pPr>
              <w:r w:rsidRPr="00643776">
                <w:rPr>
                  <w:rFonts w:ascii="LM Roman 10" w:hAnsi="LM Roman 10"/>
                  <w:b/>
                  <w:bCs/>
                  <w:noProof/>
                  <w:sz w:val="24"/>
                  <w:szCs w:val="24"/>
                </w:rPr>
                <w:t>60. Adapro. [En línea] [Citado el: 5 de 11 de 2016.] http://adapro.iter.es/es.html.</w:t>
              </w:r>
            </w:p>
            <w:p w14:paraId="02D7F580" w14:textId="72273293" w:rsidR="000B0B76" w:rsidRPr="00102649" w:rsidRDefault="000B0B76" w:rsidP="00643776">
              <w:pPr>
                <w:pStyle w:val="Incontec"/>
              </w:pPr>
              <w:r w:rsidRPr="00643776">
                <w:rPr>
                  <w:b/>
                  <w:bCs/>
                </w:rPr>
                <w:fldChar w:fldCharType="end"/>
              </w:r>
            </w:p>
          </w:sdtContent>
        </w:sdt>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68"/>
      <w:pgSz w:w="12240" w:h="15840" w:code="1"/>
      <w:pgMar w:top="1701" w:right="1134" w:bottom="1701" w:left="2268"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3" w:author="andres camilo santana bohorquez" w:date="2017-02-02T10:42:00Z" w:initials="acsb">
    <w:p w14:paraId="75904580" w14:textId="7F58503B" w:rsidR="00AB7E81" w:rsidRDefault="00AB7E81">
      <w:pPr>
        <w:pStyle w:val="Textocomentario"/>
      </w:pPr>
      <w:r w:rsidRPr="001E61DE">
        <w:rPr>
          <w:rStyle w:val="Refdecomentario"/>
          <w:highlight w:val="yellow"/>
        </w:rPr>
        <w:annotationRef/>
      </w:r>
      <w:r w:rsidRPr="001E61DE">
        <w:rPr>
          <w:highlight w:val="yellow"/>
        </w:rPr>
        <w:t>Revisar software para personas con LC</w:t>
      </w:r>
    </w:p>
  </w:comment>
  <w:comment w:id="116" w:author="andres camilo santana bohorquez" w:date="2017-02-15T00:00:00Z" w:initials="acsb">
    <w:p w14:paraId="4EB1EAB2" w14:textId="07EC393E" w:rsidR="00AB7E81" w:rsidRDefault="00AB7E81">
      <w:pPr>
        <w:pStyle w:val="Textocomentario"/>
      </w:pPr>
      <w:r w:rsidRPr="00E12731">
        <w:rPr>
          <w:rStyle w:val="Refdecomentario"/>
          <w:highlight w:val="yellow"/>
        </w:rPr>
        <w:annotationRef/>
      </w:r>
      <w:r w:rsidRPr="00E12731">
        <w:rPr>
          <w:highlight w:val="yellow"/>
        </w:rPr>
        <w:t>Se bebe Agregar Primero la Historia y luego los modulos.</w:t>
      </w:r>
    </w:p>
  </w:comment>
  <w:comment w:id="146" w:author="andres camilo santana bohorquez" w:date="2016-11-23T08:41:00Z" w:initials="acsb">
    <w:p w14:paraId="12116227" w14:textId="61A195CA" w:rsidR="00AB7E81" w:rsidRDefault="00AB7E81">
      <w:pPr>
        <w:pStyle w:val="Textocomentario"/>
      </w:pPr>
      <w:r w:rsidRPr="00F34061">
        <w:rPr>
          <w:rStyle w:val="Refdecomentario"/>
          <w:highlight w:val="yellow"/>
        </w:rPr>
        <w:annotationRef/>
      </w:r>
      <w:r w:rsidRPr="00F34061">
        <w:rPr>
          <w:highlight w:val="yellow"/>
        </w:rPr>
        <w:t>Propuesta de mejora del goodwill</w:t>
      </w:r>
    </w:p>
  </w:comment>
  <w:comment w:id="202" w:author="Diego A Cruz Triana" w:date="2016-11-19T11:22:00Z" w:initials="DACT">
    <w:p w14:paraId="2CE66F3B" w14:textId="1F46027A" w:rsidR="00AB7E81" w:rsidRDefault="00AB7E81">
      <w:pPr>
        <w:pStyle w:val="Textocomentario"/>
      </w:pPr>
      <w:r>
        <w:rPr>
          <w:rStyle w:val="Refdecomentario"/>
        </w:rPr>
        <w:annotationRef/>
      </w:r>
    </w:p>
  </w:comment>
  <w:comment w:id="203" w:author="Diego A Cruz Triana" w:date="2016-11-19T11:22:00Z" w:initials="DACT">
    <w:p w14:paraId="2CA43CB2" w14:textId="51100C85" w:rsidR="00AB7E81" w:rsidRDefault="00AB7E81">
      <w:pPr>
        <w:pStyle w:val="Textocomentario"/>
      </w:pPr>
      <w:r>
        <w:rPr>
          <w:rStyle w:val="Refdecomentario"/>
        </w:rPr>
        <w:annotationRef/>
      </w:r>
      <w:r>
        <w:t>Ingresar valor aproximado de cada uno.</w:t>
      </w:r>
    </w:p>
  </w:comment>
  <w:comment w:id="324" w:author="Diego A Cruz Triana" w:date="2016-11-23T11:38:00Z" w:initials="DACT">
    <w:p w14:paraId="0BCA5146" w14:textId="47BD9826" w:rsidR="00AB7E81" w:rsidRDefault="00AB7E81">
      <w:pPr>
        <w:pStyle w:val="Textocomentario"/>
      </w:pPr>
      <w:r>
        <w:rPr>
          <w:rStyle w:val="Refdecomentario"/>
        </w:rPr>
        <w:annotationRef/>
      </w:r>
      <w:r>
        <w:t>Detallar en el documento</w:t>
      </w:r>
    </w:p>
  </w:comment>
  <w:comment w:id="456" w:author="Diego A Cruz Triana" w:date="2016-11-23T11:39:00Z" w:initials="DACT">
    <w:p w14:paraId="3F419D47" w14:textId="39FCF641" w:rsidR="00AB7E81" w:rsidRDefault="00AB7E81">
      <w:pPr>
        <w:pStyle w:val="Textocomentario"/>
      </w:pPr>
      <w:r>
        <w:rPr>
          <w:rStyle w:val="Refdecomentario"/>
        </w:rPr>
        <w:annotationRef/>
      </w:r>
      <w:r>
        <w:t>demanda</w:t>
      </w:r>
    </w:p>
  </w:comment>
  <w:comment w:id="461" w:author="Diego A Cruz Triana" w:date="2016-08-25T09:33:00Z" w:initials="DACT">
    <w:p w14:paraId="2B325DDF" w14:textId="067D7418" w:rsidR="00AB7E81" w:rsidRDefault="00AB7E81">
      <w:pPr>
        <w:pStyle w:val="Textocomentario"/>
      </w:pPr>
      <w:r>
        <w:rPr>
          <w:rStyle w:val="Refdecomentario"/>
        </w:rPr>
        <w:annotationRef/>
      </w:r>
      <w:r>
        <w:t>Modelo Subsidiado , Financiación entes privados (posibles clientes mejorar goodwell), indicar el  precio del mercado y evaluar el precio de costo del producto</w:t>
      </w:r>
    </w:p>
  </w:comment>
  <w:comment w:id="522" w:author="andres camilo santana bohorquez" w:date="2016-09-07T18:03:00Z" w:initials="acsb">
    <w:p w14:paraId="6187A120" w14:textId="7E283784" w:rsidR="00AB7E81" w:rsidRDefault="00AB7E81">
      <w:pPr>
        <w:pStyle w:val="Textocomentario"/>
      </w:pPr>
      <w:r>
        <w:rPr>
          <w:rStyle w:val="Refdecomentario"/>
        </w:rPr>
        <w:annotationRef/>
      </w:r>
      <w:r>
        <w:t>Definir detalladamente los impactos.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5904580" w15:done="0"/>
  <w15:commentEx w15:paraId="4EB1EAB2" w15:done="0"/>
  <w15:commentEx w15:paraId="12116227" w15:done="0"/>
  <w15:commentEx w15:paraId="2CE66F3B" w15:done="0"/>
  <w15:commentEx w15:paraId="2CA43CB2" w15:paraIdParent="2CE66F3B" w15:done="0"/>
  <w15:commentEx w15:paraId="0BCA5146" w15:done="0"/>
  <w15:commentEx w15:paraId="3F419D47" w15:done="0"/>
  <w15:commentEx w15:paraId="2B325DDF" w15:done="0"/>
  <w15:commentEx w15:paraId="6187A120"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83706D" w14:textId="77777777" w:rsidR="003F096F" w:rsidRDefault="003F096F" w:rsidP="005A4C18">
      <w:r>
        <w:separator/>
      </w:r>
    </w:p>
  </w:endnote>
  <w:endnote w:type="continuationSeparator" w:id="0">
    <w:p w14:paraId="31566544" w14:textId="77777777" w:rsidR="003F096F" w:rsidRDefault="003F096F"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panose1 w:val="00000500000000000000"/>
    <w:charset w:val="00"/>
    <w:family w:val="modern"/>
    <w:notTrueType/>
    <w:pitch w:val="variable"/>
    <w:sig w:usb0="20000007" w:usb1="00000000" w:usb2="00000000" w:usb3="00000000" w:csb0="00000193" w:csb1="00000000"/>
  </w:font>
  <w:font w:name="Nova Mono">
    <w:charset w:val="00"/>
    <w:family w:val="auto"/>
    <w:pitch w:val="default"/>
  </w:font>
  <w:font w:name="CMU Typewriter Text Variable Wi">
    <w:altName w:val="Mongolian Baiti"/>
    <w:charset w:val="00"/>
    <w:family w:val="auto"/>
    <w:pitch w:val="variable"/>
    <w:sig w:usb0="A100027F" w:usb1="5001E9EB" w:usb2="00020004" w:usb3="00000000" w:csb0="00000117"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8758254"/>
      <w:docPartObj>
        <w:docPartGallery w:val="Page Numbers (Bottom of Page)"/>
        <w:docPartUnique/>
      </w:docPartObj>
    </w:sdtPr>
    <w:sdtContent>
      <w:p w14:paraId="40CCE5E0" w14:textId="0DB90999" w:rsidR="00AB7E81" w:rsidRDefault="00AB7E81">
        <w:pPr>
          <w:pStyle w:val="Piedepgina"/>
          <w:jc w:val="center"/>
        </w:pPr>
        <w:r>
          <w:fldChar w:fldCharType="begin"/>
        </w:r>
        <w:r>
          <w:instrText>PAGE   \* MERGEFORMAT</w:instrText>
        </w:r>
        <w:r>
          <w:fldChar w:fldCharType="separate"/>
        </w:r>
        <w:r w:rsidR="002F7017" w:rsidRPr="002F7017">
          <w:rPr>
            <w:noProof/>
            <w:lang w:val="es-ES"/>
          </w:rPr>
          <w:t>6</w:t>
        </w:r>
        <w:r>
          <w:fldChar w:fldCharType="end"/>
        </w:r>
      </w:p>
    </w:sdtContent>
  </w:sdt>
  <w:p w14:paraId="0F9B8A89" w14:textId="77777777" w:rsidR="00AB7E81" w:rsidRDefault="00AB7E8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3FD9CF" w14:textId="77777777" w:rsidR="003F096F" w:rsidRDefault="003F096F" w:rsidP="005A4C18">
      <w:r>
        <w:separator/>
      </w:r>
    </w:p>
  </w:footnote>
  <w:footnote w:type="continuationSeparator" w:id="0">
    <w:p w14:paraId="46D0F370" w14:textId="77777777" w:rsidR="003F096F" w:rsidRDefault="003F096F" w:rsidP="005A4C18">
      <w:r>
        <w:continuationSeparator/>
      </w:r>
    </w:p>
  </w:footnote>
  <w:footnote w:id="1">
    <w:p w14:paraId="601B5205" w14:textId="77777777" w:rsidR="00AB7E81" w:rsidRDefault="00AB7E81"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Royal College of Psychiatrist define un sistema de diagnóstico DC-LD en el cual se clasifican los tipos de enfermedades asociadas a la discapacidad intelectual.</w:t>
      </w:r>
    </w:p>
  </w:footnote>
  <w:footnote w:id="2">
    <w:p w14:paraId="65E1C05F" w14:textId="4A48057B" w:rsidR="00AB7E81" w:rsidRDefault="00AB7E81"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574293DE" w14:textId="77777777" w:rsidR="00AB7E81" w:rsidRDefault="00AB7E81" w:rsidP="00D2157C">
      <w:pPr>
        <w:pStyle w:val="Textonotapie"/>
      </w:pPr>
      <w:r>
        <w:rPr>
          <w:rStyle w:val="Refdenotaalpie"/>
        </w:rPr>
        <w:footnoteRef/>
      </w:r>
      <w:r>
        <w:t xml:space="preserve"> AAIDD , American Association on Intellectual and Developmental Disabilities e</w:t>
      </w:r>
      <w:r w:rsidRPr="00F8089A">
        <w:t>s la organización interdisciplinaria más antigua y más grande de profesionales y ciudadanos preocupados por las discapacidades intelectuales y de desarrollo.</w:t>
      </w:r>
    </w:p>
  </w:footnote>
  <w:footnote w:id="4">
    <w:p w14:paraId="118F7A04" w14:textId="16222EF2" w:rsidR="00AB7E81" w:rsidRPr="004C4427" w:rsidRDefault="00AB7E81">
      <w:pPr>
        <w:pStyle w:val="Textonotapie"/>
        <w:rPr>
          <w:lang w:val="es-ES"/>
        </w:rPr>
      </w:pPr>
      <w:r>
        <w:rPr>
          <w:rStyle w:val="Refdenotaalpie"/>
        </w:rPr>
        <w:footnoteRef/>
      </w:r>
      <w:r>
        <w:t xml:space="preserve"> </w:t>
      </w:r>
      <w:r>
        <w:rPr>
          <w:lang w:val="es-ES"/>
        </w:rPr>
        <w:t>El Goodwill es un elemento que muestra el valor de reputación de una empresa.</w:t>
      </w:r>
    </w:p>
  </w:footnote>
  <w:footnote w:id="5">
    <w:p w14:paraId="5B8729F4" w14:textId="77777777" w:rsidR="00AB7E81" w:rsidRDefault="00AB7E81" w:rsidP="005877A3">
      <w:pPr>
        <w:pStyle w:val="Textonotapie"/>
        <w:jc w:val="both"/>
      </w:pPr>
      <w:r>
        <w:rPr>
          <w:rStyle w:val="Refdenotaalpie"/>
        </w:rPr>
        <w:footnoteRef/>
      </w:r>
      <w:r>
        <w:t xml:space="preserve"> Dato suministrado a través de un estudio sobre la </w:t>
      </w:r>
      <w:r w:rsidRPr="00255111">
        <w:t>Prevalencia de discapacidad en niños y adolescentes, según distrito capital y localidades</w:t>
      </w:r>
      <w:r>
        <w:t>, censo desarrollado por el DANE en el año 2010.</w:t>
      </w:r>
    </w:p>
  </w:footnote>
  <w:footnote w:id="6">
    <w:p w14:paraId="46A48CF8" w14:textId="77777777" w:rsidR="00AB7E81" w:rsidRPr="003942AE" w:rsidRDefault="00AB7E81" w:rsidP="000A0072">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05BF9"/>
    <w:multiLevelType w:val="hybridMultilevel"/>
    <w:tmpl w:val="D21E6A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25A666F"/>
    <w:multiLevelType w:val="hybridMultilevel"/>
    <w:tmpl w:val="EC2CE5C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26B7A0A"/>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15:restartNumberingAfterBreak="0">
    <w:nsid w:val="03ED498E"/>
    <w:multiLevelType w:val="hybridMultilevel"/>
    <w:tmpl w:val="457AD53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4A14BF8"/>
    <w:multiLevelType w:val="hybridMultilevel"/>
    <w:tmpl w:val="79E013D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4CE0D4D"/>
    <w:multiLevelType w:val="hybridMultilevel"/>
    <w:tmpl w:val="E952B5E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BCF2486"/>
    <w:multiLevelType w:val="hybridMultilevel"/>
    <w:tmpl w:val="7B9EF16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C46586F"/>
    <w:multiLevelType w:val="hybridMultilevel"/>
    <w:tmpl w:val="B89A76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3053A92"/>
    <w:multiLevelType w:val="hybridMultilevel"/>
    <w:tmpl w:val="931C46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6762849"/>
    <w:multiLevelType w:val="hybridMultilevel"/>
    <w:tmpl w:val="4A7CFB92"/>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7DE18DF"/>
    <w:multiLevelType w:val="multilevel"/>
    <w:tmpl w:val="8C980F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A9C6BB2"/>
    <w:multiLevelType w:val="hybridMultilevel"/>
    <w:tmpl w:val="9976EFF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D50200D"/>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FB44744"/>
    <w:multiLevelType w:val="hybridMultilevel"/>
    <w:tmpl w:val="E0F6C2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AE059EF"/>
    <w:multiLevelType w:val="multilevel"/>
    <w:tmpl w:val="0B840D90"/>
    <w:lvl w:ilvl="0">
      <w:start w:val="1"/>
      <w:numFmt w:val="upperRoman"/>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3F3D4AD2"/>
    <w:multiLevelType w:val="multilevel"/>
    <w:tmpl w:val="3EACC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4530086D"/>
    <w:multiLevelType w:val="hybridMultilevel"/>
    <w:tmpl w:val="068C64EA"/>
    <w:lvl w:ilvl="0" w:tplc="83EC657E">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19" w15:restartNumberingAfterBreak="0">
    <w:nsid w:val="4596563D"/>
    <w:multiLevelType w:val="hybridMultilevel"/>
    <w:tmpl w:val="3E2212B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2E5615B"/>
    <w:multiLevelType w:val="hybridMultilevel"/>
    <w:tmpl w:val="4A26067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5D2A565A"/>
    <w:multiLevelType w:val="hybridMultilevel"/>
    <w:tmpl w:val="0B9CB2B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5D4D0EA9"/>
    <w:multiLevelType w:val="hybridMultilevel"/>
    <w:tmpl w:val="59242914"/>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F725669"/>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1FE10EE"/>
    <w:multiLevelType w:val="hybridMultilevel"/>
    <w:tmpl w:val="7C36A36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810038C"/>
    <w:multiLevelType w:val="hybridMultilevel"/>
    <w:tmpl w:val="0C569AE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69396B82"/>
    <w:multiLevelType w:val="hybridMultilevel"/>
    <w:tmpl w:val="FAECB43C"/>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696A56F3"/>
    <w:multiLevelType w:val="hybridMultilevel"/>
    <w:tmpl w:val="D75ECF0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735C7286"/>
    <w:multiLevelType w:val="hybridMultilevel"/>
    <w:tmpl w:val="CB0046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7503509F"/>
    <w:multiLevelType w:val="hybridMultilevel"/>
    <w:tmpl w:val="464A073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7C4C50C4"/>
    <w:multiLevelType w:val="hybridMultilevel"/>
    <w:tmpl w:val="07C4459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5"/>
  </w:num>
  <w:num w:numId="2">
    <w:abstractNumId w:val="18"/>
  </w:num>
  <w:num w:numId="3">
    <w:abstractNumId w:val="31"/>
  </w:num>
  <w:num w:numId="4">
    <w:abstractNumId w:val="5"/>
  </w:num>
  <w:num w:numId="5">
    <w:abstractNumId w:val="6"/>
  </w:num>
  <w:num w:numId="6">
    <w:abstractNumId w:val="12"/>
  </w:num>
  <w:num w:numId="7">
    <w:abstractNumId w:val="7"/>
  </w:num>
  <w:num w:numId="8">
    <w:abstractNumId w:val="20"/>
  </w:num>
  <w:num w:numId="9">
    <w:abstractNumId w:val="37"/>
  </w:num>
  <w:num w:numId="10">
    <w:abstractNumId w:val="33"/>
  </w:num>
  <w:num w:numId="11">
    <w:abstractNumId w:val="26"/>
  </w:num>
  <w:num w:numId="12">
    <w:abstractNumId w:val="15"/>
  </w:num>
  <w:num w:numId="13">
    <w:abstractNumId w:val="36"/>
  </w:num>
  <w:num w:numId="14">
    <w:abstractNumId w:val="1"/>
  </w:num>
  <w:num w:numId="15">
    <w:abstractNumId w:val="32"/>
  </w:num>
  <w:num w:numId="16">
    <w:abstractNumId w:val="9"/>
  </w:num>
  <w:num w:numId="17">
    <w:abstractNumId w:val="29"/>
  </w:num>
  <w:num w:numId="18">
    <w:abstractNumId w:val="34"/>
  </w:num>
  <w:num w:numId="19">
    <w:abstractNumId w:val="4"/>
  </w:num>
  <w:num w:numId="20">
    <w:abstractNumId w:val="16"/>
  </w:num>
  <w:num w:numId="21">
    <w:abstractNumId w:val="35"/>
  </w:num>
  <w:num w:numId="22">
    <w:abstractNumId w:val="2"/>
  </w:num>
  <w:num w:numId="23">
    <w:abstractNumId w:val="23"/>
  </w:num>
  <w:num w:numId="24">
    <w:abstractNumId w:val="30"/>
  </w:num>
  <w:num w:numId="25">
    <w:abstractNumId w:val="24"/>
  </w:num>
  <w:num w:numId="26">
    <w:abstractNumId w:val="10"/>
  </w:num>
  <w:num w:numId="27">
    <w:abstractNumId w:val="8"/>
  </w:num>
  <w:num w:numId="28">
    <w:abstractNumId w:val="3"/>
  </w:num>
  <w:num w:numId="29">
    <w:abstractNumId w:val="28"/>
  </w:num>
  <w:num w:numId="30">
    <w:abstractNumId w:val="17"/>
  </w:num>
  <w:num w:numId="31">
    <w:abstractNumId w:val="11"/>
  </w:num>
  <w:num w:numId="32">
    <w:abstractNumId w:val="27"/>
  </w:num>
  <w:num w:numId="33">
    <w:abstractNumId w:val="14"/>
  </w:num>
  <w:num w:numId="34">
    <w:abstractNumId w:val="19"/>
  </w:num>
  <w:num w:numId="35">
    <w:abstractNumId w:val="0"/>
  </w:num>
  <w:num w:numId="36">
    <w:abstractNumId w:val="21"/>
  </w:num>
  <w:num w:numId="37">
    <w:abstractNumId w:val="22"/>
  </w:num>
  <w:num w:numId="38">
    <w:abstractNumId w:val="13"/>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res camilo santana bohorquez">
    <w15:presenceInfo w15:providerId="Windows Live" w15:userId="0e7e8bd4b4140938"/>
  </w15:person>
  <w15:person w15:author="Diego A Cruz Triana">
    <w15:presenceInfo w15:providerId="Windows Live" w15:userId="578edebd8a3de6e0"/>
  </w15:person>
  <w15:person w15:author="Abeja">
    <w15:presenceInfo w15:providerId="None" w15:userId="Abej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isplayBackgroundShape/>
  <w:revisionView w:markup="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8B2"/>
    <w:rsid w:val="0001196A"/>
    <w:rsid w:val="00011C81"/>
    <w:rsid w:val="00014E7B"/>
    <w:rsid w:val="00015FE3"/>
    <w:rsid w:val="0002286F"/>
    <w:rsid w:val="000256B3"/>
    <w:rsid w:val="00032AD0"/>
    <w:rsid w:val="000350DE"/>
    <w:rsid w:val="00047526"/>
    <w:rsid w:val="00050A4A"/>
    <w:rsid w:val="00056206"/>
    <w:rsid w:val="000626F1"/>
    <w:rsid w:val="00064966"/>
    <w:rsid w:val="00065321"/>
    <w:rsid w:val="00066B8A"/>
    <w:rsid w:val="000710B2"/>
    <w:rsid w:val="000719AE"/>
    <w:rsid w:val="000732D0"/>
    <w:rsid w:val="00081C5E"/>
    <w:rsid w:val="00084E9F"/>
    <w:rsid w:val="00090F8B"/>
    <w:rsid w:val="000920B3"/>
    <w:rsid w:val="0009308B"/>
    <w:rsid w:val="000930AF"/>
    <w:rsid w:val="000A0072"/>
    <w:rsid w:val="000A2E4F"/>
    <w:rsid w:val="000B0B76"/>
    <w:rsid w:val="000B10D1"/>
    <w:rsid w:val="000C1140"/>
    <w:rsid w:val="000C3ED1"/>
    <w:rsid w:val="000C5B57"/>
    <w:rsid w:val="000C63C2"/>
    <w:rsid w:val="000D1054"/>
    <w:rsid w:val="000D2367"/>
    <w:rsid w:val="000D61A3"/>
    <w:rsid w:val="000E13E5"/>
    <w:rsid w:val="000E196E"/>
    <w:rsid w:val="000F2238"/>
    <w:rsid w:val="000F369F"/>
    <w:rsid w:val="000F6E19"/>
    <w:rsid w:val="000F7F3A"/>
    <w:rsid w:val="000F7F74"/>
    <w:rsid w:val="00101E27"/>
    <w:rsid w:val="00102649"/>
    <w:rsid w:val="00107988"/>
    <w:rsid w:val="00110742"/>
    <w:rsid w:val="00115450"/>
    <w:rsid w:val="001155D9"/>
    <w:rsid w:val="00116781"/>
    <w:rsid w:val="00117ADA"/>
    <w:rsid w:val="001201FA"/>
    <w:rsid w:val="001259B9"/>
    <w:rsid w:val="00133324"/>
    <w:rsid w:val="00137046"/>
    <w:rsid w:val="0014069D"/>
    <w:rsid w:val="00141464"/>
    <w:rsid w:val="00154930"/>
    <w:rsid w:val="0015681E"/>
    <w:rsid w:val="00160D37"/>
    <w:rsid w:val="0017798C"/>
    <w:rsid w:val="00181DD4"/>
    <w:rsid w:val="00181EAF"/>
    <w:rsid w:val="0018414A"/>
    <w:rsid w:val="0018432B"/>
    <w:rsid w:val="00186DB6"/>
    <w:rsid w:val="00192E49"/>
    <w:rsid w:val="00194611"/>
    <w:rsid w:val="00194B32"/>
    <w:rsid w:val="00195021"/>
    <w:rsid w:val="0019538D"/>
    <w:rsid w:val="001A5ABB"/>
    <w:rsid w:val="001C0252"/>
    <w:rsid w:val="001C1676"/>
    <w:rsid w:val="001C7BB2"/>
    <w:rsid w:val="001D0EF0"/>
    <w:rsid w:val="001D4319"/>
    <w:rsid w:val="001D5913"/>
    <w:rsid w:val="001E2D46"/>
    <w:rsid w:val="001E51C0"/>
    <w:rsid w:val="001E61DE"/>
    <w:rsid w:val="001F5785"/>
    <w:rsid w:val="002018F1"/>
    <w:rsid w:val="00206113"/>
    <w:rsid w:val="00206644"/>
    <w:rsid w:val="002107A4"/>
    <w:rsid w:val="002115C7"/>
    <w:rsid w:val="00213094"/>
    <w:rsid w:val="0021647E"/>
    <w:rsid w:val="002213E3"/>
    <w:rsid w:val="00221487"/>
    <w:rsid w:val="00222573"/>
    <w:rsid w:val="0022378D"/>
    <w:rsid w:val="00224974"/>
    <w:rsid w:val="0022736E"/>
    <w:rsid w:val="002276FD"/>
    <w:rsid w:val="00230C80"/>
    <w:rsid w:val="002314C9"/>
    <w:rsid w:val="002314CE"/>
    <w:rsid w:val="00236722"/>
    <w:rsid w:val="002432FA"/>
    <w:rsid w:val="0024537D"/>
    <w:rsid w:val="00246D82"/>
    <w:rsid w:val="00247295"/>
    <w:rsid w:val="002506E7"/>
    <w:rsid w:val="00253546"/>
    <w:rsid w:val="00254DD5"/>
    <w:rsid w:val="00255111"/>
    <w:rsid w:val="002566A8"/>
    <w:rsid w:val="00261125"/>
    <w:rsid w:val="00261C9F"/>
    <w:rsid w:val="00263215"/>
    <w:rsid w:val="00264B84"/>
    <w:rsid w:val="00270DA1"/>
    <w:rsid w:val="002736C4"/>
    <w:rsid w:val="00274004"/>
    <w:rsid w:val="002803B5"/>
    <w:rsid w:val="00292BCB"/>
    <w:rsid w:val="00294205"/>
    <w:rsid w:val="002A0C42"/>
    <w:rsid w:val="002A5A08"/>
    <w:rsid w:val="002A5F40"/>
    <w:rsid w:val="002B1595"/>
    <w:rsid w:val="002B29BF"/>
    <w:rsid w:val="002B29F4"/>
    <w:rsid w:val="002B5D7D"/>
    <w:rsid w:val="002C02DB"/>
    <w:rsid w:val="002C27A3"/>
    <w:rsid w:val="002C2FF4"/>
    <w:rsid w:val="002C44B0"/>
    <w:rsid w:val="002C53B0"/>
    <w:rsid w:val="002C7F75"/>
    <w:rsid w:val="002D07AA"/>
    <w:rsid w:val="002D2F2D"/>
    <w:rsid w:val="002D42BA"/>
    <w:rsid w:val="002D449E"/>
    <w:rsid w:val="002D51C8"/>
    <w:rsid w:val="002E095B"/>
    <w:rsid w:val="002E21AE"/>
    <w:rsid w:val="002E57FA"/>
    <w:rsid w:val="002F43E5"/>
    <w:rsid w:val="002F5ABA"/>
    <w:rsid w:val="002F7017"/>
    <w:rsid w:val="00305D93"/>
    <w:rsid w:val="0030613A"/>
    <w:rsid w:val="003261C8"/>
    <w:rsid w:val="003279EA"/>
    <w:rsid w:val="003349C4"/>
    <w:rsid w:val="003356EC"/>
    <w:rsid w:val="00342393"/>
    <w:rsid w:val="003474C3"/>
    <w:rsid w:val="00347900"/>
    <w:rsid w:val="0035257B"/>
    <w:rsid w:val="003557F6"/>
    <w:rsid w:val="003611B9"/>
    <w:rsid w:val="003615A7"/>
    <w:rsid w:val="00365908"/>
    <w:rsid w:val="003752FC"/>
    <w:rsid w:val="00380540"/>
    <w:rsid w:val="00391AE0"/>
    <w:rsid w:val="003942AE"/>
    <w:rsid w:val="003A0A50"/>
    <w:rsid w:val="003A366D"/>
    <w:rsid w:val="003B18A4"/>
    <w:rsid w:val="003B23BD"/>
    <w:rsid w:val="003B3CA6"/>
    <w:rsid w:val="003C1187"/>
    <w:rsid w:val="003C2B75"/>
    <w:rsid w:val="003C3A79"/>
    <w:rsid w:val="003C640D"/>
    <w:rsid w:val="003D249A"/>
    <w:rsid w:val="003D3AA7"/>
    <w:rsid w:val="003D6975"/>
    <w:rsid w:val="003D7FBE"/>
    <w:rsid w:val="003E0A5A"/>
    <w:rsid w:val="003E3F1F"/>
    <w:rsid w:val="003E5469"/>
    <w:rsid w:val="003F096F"/>
    <w:rsid w:val="003F1120"/>
    <w:rsid w:val="003F2B46"/>
    <w:rsid w:val="003F3D70"/>
    <w:rsid w:val="003F4061"/>
    <w:rsid w:val="003F414F"/>
    <w:rsid w:val="003F6926"/>
    <w:rsid w:val="003F7ECB"/>
    <w:rsid w:val="004113AA"/>
    <w:rsid w:val="00417A4B"/>
    <w:rsid w:val="004200AA"/>
    <w:rsid w:val="00422D85"/>
    <w:rsid w:val="00422F32"/>
    <w:rsid w:val="00423F1C"/>
    <w:rsid w:val="00424449"/>
    <w:rsid w:val="00424930"/>
    <w:rsid w:val="0042520F"/>
    <w:rsid w:val="0042684F"/>
    <w:rsid w:val="004350E2"/>
    <w:rsid w:val="00436DA6"/>
    <w:rsid w:val="00436FF2"/>
    <w:rsid w:val="00437525"/>
    <w:rsid w:val="00441162"/>
    <w:rsid w:val="004436F9"/>
    <w:rsid w:val="004441F1"/>
    <w:rsid w:val="0044616D"/>
    <w:rsid w:val="00446F69"/>
    <w:rsid w:val="00456B64"/>
    <w:rsid w:val="00462F7E"/>
    <w:rsid w:val="004658FD"/>
    <w:rsid w:val="0046615B"/>
    <w:rsid w:val="004663EC"/>
    <w:rsid w:val="00470D75"/>
    <w:rsid w:val="0047214F"/>
    <w:rsid w:val="0047220A"/>
    <w:rsid w:val="00476C05"/>
    <w:rsid w:val="004838C7"/>
    <w:rsid w:val="00483DF9"/>
    <w:rsid w:val="004908D9"/>
    <w:rsid w:val="004926CC"/>
    <w:rsid w:val="004A0580"/>
    <w:rsid w:val="004A2A99"/>
    <w:rsid w:val="004A572D"/>
    <w:rsid w:val="004B1279"/>
    <w:rsid w:val="004B3572"/>
    <w:rsid w:val="004B5B8C"/>
    <w:rsid w:val="004B6CB7"/>
    <w:rsid w:val="004C0040"/>
    <w:rsid w:val="004C0B9E"/>
    <w:rsid w:val="004C4427"/>
    <w:rsid w:val="004C44D7"/>
    <w:rsid w:val="004D096A"/>
    <w:rsid w:val="004E644E"/>
    <w:rsid w:val="004F27EB"/>
    <w:rsid w:val="004F3B71"/>
    <w:rsid w:val="004F4A42"/>
    <w:rsid w:val="004F6948"/>
    <w:rsid w:val="00503315"/>
    <w:rsid w:val="00504DD3"/>
    <w:rsid w:val="0051229E"/>
    <w:rsid w:val="0051299E"/>
    <w:rsid w:val="00512D47"/>
    <w:rsid w:val="005145CA"/>
    <w:rsid w:val="005201D7"/>
    <w:rsid w:val="005221A7"/>
    <w:rsid w:val="005257AF"/>
    <w:rsid w:val="00526DBA"/>
    <w:rsid w:val="00526FDF"/>
    <w:rsid w:val="00527301"/>
    <w:rsid w:val="00527418"/>
    <w:rsid w:val="00533BA6"/>
    <w:rsid w:val="0053624D"/>
    <w:rsid w:val="00542266"/>
    <w:rsid w:val="005442F6"/>
    <w:rsid w:val="005454F8"/>
    <w:rsid w:val="005468B2"/>
    <w:rsid w:val="00551A2A"/>
    <w:rsid w:val="00551E5E"/>
    <w:rsid w:val="005556BA"/>
    <w:rsid w:val="00567C14"/>
    <w:rsid w:val="0057135C"/>
    <w:rsid w:val="00572A31"/>
    <w:rsid w:val="00573430"/>
    <w:rsid w:val="005736B6"/>
    <w:rsid w:val="00575B69"/>
    <w:rsid w:val="00584973"/>
    <w:rsid w:val="00584D2F"/>
    <w:rsid w:val="005877A3"/>
    <w:rsid w:val="00591C10"/>
    <w:rsid w:val="005922D6"/>
    <w:rsid w:val="00595E35"/>
    <w:rsid w:val="00597C4C"/>
    <w:rsid w:val="005A1517"/>
    <w:rsid w:val="005A1805"/>
    <w:rsid w:val="005A28FB"/>
    <w:rsid w:val="005A4910"/>
    <w:rsid w:val="005A4C18"/>
    <w:rsid w:val="005C519E"/>
    <w:rsid w:val="005C54AF"/>
    <w:rsid w:val="005C59AD"/>
    <w:rsid w:val="005D0BD6"/>
    <w:rsid w:val="005D3F82"/>
    <w:rsid w:val="005E0536"/>
    <w:rsid w:val="005E09E3"/>
    <w:rsid w:val="005E1712"/>
    <w:rsid w:val="005E663D"/>
    <w:rsid w:val="005F5022"/>
    <w:rsid w:val="005F7F06"/>
    <w:rsid w:val="0060163A"/>
    <w:rsid w:val="00601695"/>
    <w:rsid w:val="00601F3C"/>
    <w:rsid w:val="00613C0F"/>
    <w:rsid w:val="006141D5"/>
    <w:rsid w:val="00616D2D"/>
    <w:rsid w:val="006302CB"/>
    <w:rsid w:val="00630ACB"/>
    <w:rsid w:val="00632460"/>
    <w:rsid w:val="00633ABB"/>
    <w:rsid w:val="00643776"/>
    <w:rsid w:val="00644173"/>
    <w:rsid w:val="006443B8"/>
    <w:rsid w:val="006455F3"/>
    <w:rsid w:val="006529E9"/>
    <w:rsid w:val="00652A34"/>
    <w:rsid w:val="00657633"/>
    <w:rsid w:val="00665D3C"/>
    <w:rsid w:val="00665E01"/>
    <w:rsid w:val="00667CBD"/>
    <w:rsid w:val="006843D0"/>
    <w:rsid w:val="006859C7"/>
    <w:rsid w:val="0069064C"/>
    <w:rsid w:val="00691A4C"/>
    <w:rsid w:val="00691CFA"/>
    <w:rsid w:val="0069232A"/>
    <w:rsid w:val="00693C47"/>
    <w:rsid w:val="006951CB"/>
    <w:rsid w:val="006A5133"/>
    <w:rsid w:val="006A633E"/>
    <w:rsid w:val="006B2BC8"/>
    <w:rsid w:val="006B5216"/>
    <w:rsid w:val="006B5A99"/>
    <w:rsid w:val="006B7C85"/>
    <w:rsid w:val="006D15EE"/>
    <w:rsid w:val="006D6543"/>
    <w:rsid w:val="006E0A75"/>
    <w:rsid w:val="006E1CED"/>
    <w:rsid w:val="006F6443"/>
    <w:rsid w:val="00700781"/>
    <w:rsid w:val="00704644"/>
    <w:rsid w:val="00704CBC"/>
    <w:rsid w:val="00705BD4"/>
    <w:rsid w:val="0071381B"/>
    <w:rsid w:val="0071624A"/>
    <w:rsid w:val="0071732C"/>
    <w:rsid w:val="00724B6B"/>
    <w:rsid w:val="00724D09"/>
    <w:rsid w:val="00724E9A"/>
    <w:rsid w:val="0072537A"/>
    <w:rsid w:val="007318A4"/>
    <w:rsid w:val="00733028"/>
    <w:rsid w:val="0073733E"/>
    <w:rsid w:val="007412A4"/>
    <w:rsid w:val="00741306"/>
    <w:rsid w:val="00760043"/>
    <w:rsid w:val="00762CFE"/>
    <w:rsid w:val="00763449"/>
    <w:rsid w:val="00764152"/>
    <w:rsid w:val="00773459"/>
    <w:rsid w:val="007801BF"/>
    <w:rsid w:val="007932DD"/>
    <w:rsid w:val="007971B5"/>
    <w:rsid w:val="007A469A"/>
    <w:rsid w:val="007B3F65"/>
    <w:rsid w:val="007B694C"/>
    <w:rsid w:val="007C164F"/>
    <w:rsid w:val="007C3A51"/>
    <w:rsid w:val="007D658E"/>
    <w:rsid w:val="007D718B"/>
    <w:rsid w:val="007D7AD2"/>
    <w:rsid w:val="007E3C28"/>
    <w:rsid w:val="007E5DE9"/>
    <w:rsid w:val="007F12BB"/>
    <w:rsid w:val="007F7480"/>
    <w:rsid w:val="00805FA1"/>
    <w:rsid w:val="0080625C"/>
    <w:rsid w:val="008109F4"/>
    <w:rsid w:val="00810B7D"/>
    <w:rsid w:val="008209B0"/>
    <w:rsid w:val="0082605F"/>
    <w:rsid w:val="00827FF4"/>
    <w:rsid w:val="00833F8F"/>
    <w:rsid w:val="0083402A"/>
    <w:rsid w:val="0083526E"/>
    <w:rsid w:val="0083620F"/>
    <w:rsid w:val="00837D22"/>
    <w:rsid w:val="008428EA"/>
    <w:rsid w:val="0084661D"/>
    <w:rsid w:val="00847152"/>
    <w:rsid w:val="0085004A"/>
    <w:rsid w:val="00857DED"/>
    <w:rsid w:val="008718CF"/>
    <w:rsid w:val="00881723"/>
    <w:rsid w:val="00883713"/>
    <w:rsid w:val="00890AEC"/>
    <w:rsid w:val="008A15B3"/>
    <w:rsid w:val="008A2184"/>
    <w:rsid w:val="008B01FD"/>
    <w:rsid w:val="008B613A"/>
    <w:rsid w:val="008C7B70"/>
    <w:rsid w:val="008D059F"/>
    <w:rsid w:val="008D0DBF"/>
    <w:rsid w:val="008D742B"/>
    <w:rsid w:val="008D7752"/>
    <w:rsid w:val="008E0058"/>
    <w:rsid w:val="008E77C0"/>
    <w:rsid w:val="008F0A28"/>
    <w:rsid w:val="008F508D"/>
    <w:rsid w:val="0090583F"/>
    <w:rsid w:val="009112DD"/>
    <w:rsid w:val="009128A5"/>
    <w:rsid w:val="00912AAB"/>
    <w:rsid w:val="009140E6"/>
    <w:rsid w:val="0091486A"/>
    <w:rsid w:val="00920B6E"/>
    <w:rsid w:val="009218C9"/>
    <w:rsid w:val="00921AAD"/>
    <w:rsid w:val="009239C0"/>
    <w:rsid w:val="00923BDA"/>
    <w:rsid w:val="00925227"/>
    <w:rsid w:val="00927209"/>
    <w:rsid w:val="0093052C"/>
    <w:rsid w:val="0093405A"/>
    <w:rsid w:val="00936074"/>
    <w:rsid w:val="0093663C"/>
    <w:rsid w:val="00940554"/>
    <w:rsid w:val="00947C2A"/>
    <w:rsid w:val="00954203"/>
    <w:rsid w:val="009564E2"/>
    <w:rsid w:val="009575EB"/>
    <w:rsid w:val="0096002C"/>
    <w:rsid w:val="00964305"/>
    <w:rsid w:val="00965477"/>
    <w:rsid w:val="00965AA2"/>
    <w:rsid w:val="00966EFB"/>
    <w:rsid w:val="00966FAB"/>
    <w:rsid w:val="00970174"/>
    <w:rsid w:val="00976C24"/>
    <w:rsid w:val="00980A83"/>
    <w:rsid w:val="00981E94"/>
    <w:rsid w:val="009845E6"/>
    <w:rsid w:val="0099203F"/>
    <w:rsid w:val="009937F2"/>
    <w:rsid w:val="0099712F"/>
    <w:rsid w:val="00997201"/>
    <w:rsid w:val="00997B9D"/>
    <w:rsid w:val="009A197C"/>
    <w:rsid w:val="009A4F55"/>
    <w:rsid w:val="009A6632"/>
    <w:rsid w:val="009B0F08"/>
    <w:rsid w:val="009B461B"/>
    <w:rsid w:val="009C1394"/>
    <w:rsid w:val="009C1419"/>
    <w:rsid w:val="009C3BD7"/>
    <w:rsid w:val="009C5397"/>
    <w:rsid w:val="009C5B4B"/>
    <w:rsid w:val="009C7339"/>
    <w:rsid w:val="009C7C60"/>
    <w:rsid w:val="009D4788"/>
    <w:rsid w:val="009E0D1E"/>
    <w:rsid w:val="009E2911"/>
    <w:rsid w:val="009E2D71"/>
    <w:rsid w:val="009E4EAB"/>
    <w:rsid w:val="009E5301"/>
    <w:rsid w:val="009E5E83"/>
    <w:rsid w:val="009F080B"/>
    <w:rsid w:val="009F176B"/>
    <w:rsid w:val="009F4B99"/>
    <w:rsid w:val="009F71E4"/>
    <w:rsid w:val="00A00436"/>
    <w:rsid w:val="00A0538F"/>
    <w:rsid w:val="00A0604E"/>
    <w:rsid w:val="00A10A5B"/>
    <w:rsid w:val="00A11A40"/>
    <w:rsid w:val="00A17D5E"/>
    <w:rsid w:val="00A22341"/>
    <w:rsid w:val="00A270CF"/>
    <w:rsid w:val="00A27670"/>
    <w:rsid w:val="00A27E35"/>
    <w:rsid w:val="00A40207"/>
    <w:rsid w:val="00A41333"/>
    <w:rsid w:val="00A41C3C"/>
    <w:rsid w:val="00A46D04"/>
    <w:rsid w:val="00A50E1A"/>
    <w:rsid w:val="00A5792D"/>
    <w:rsid w:val="00A60C0E"/>
    <w:rsid w:val="00A61C94"/>
    <w:rsid w:val="00A71E4E"/>
    <w:rsid w:val="00A75AB6"/>
    <w:rsid w:val="00A81BC4"/>
    <w:rsid w:val="00A82A13"/>
    <w:rsid w:val="00A9123B"/>
    <w:rsid w:val="00A97076"/>
    <w:rsid w:val="00AA03AD"/>
    <w:rsid w:val="00AA5111"/>
    <w:rsid w:val="00AA6867"/>
    <w:rsid w:val="00AA6AE2"/>
    <w:rsid w:val="00AB0F3A"/>
    <w:rsid w:val="00AB27EF"/>
    <w:rsid w:val="00AB7E81"/>
    <w:rsid w:val="00AC0867"/>
    <w:rsid w:val="00AC0E5D"/>
    <w:rsid w:val="00AC6822"/>
    <w:rsid w:val="00AD5E55"/>
    <w:rsid w:val="00AE1ADE"/>
    <w:rsid w:val="00AE6E8D"/>
    <w:rsid w:val="00AF371B"/>
    <w:rsid w:val="00AF497C"/>
    <w:rsid w:val="00AF58FB"/>
    <w:rsid w:val="00B07CEC"/>
    <w:rsid w:val="00B14796"/>
    <w:rsid w:val="00B218E8"/>
    <w:rsid w:val="00B274D3"/>
    <w:rsid w:val="00B33572"/>
    <w:rsid w:val="00B34329"/>
    <w:rsid w:val="00B35229"/>
    <w:rsid w:val="00B42DC0"/>
    <w:rsid w:val="00B43D6F"/>
    <w:rsid w:val="00B51D45"/>
    <w:rsid w:val="00B60162"/>
    <w:rsid w:val="00B608C0"/>
    <w:rsid w:val="00B65B3B"/>
    <w:rsid w:val="00B6775E"/>
    <w:rsid w:val="00B7045B"/>
    <w:rsid w:val="00B7459D"/>
    <w:rsid w:val="00B7611D"/>
    <w:rsid w:val="00B81ED0"/>
    <w:rsid w:val="00B94B10"/>
    <w:rsid w:val="00B97C8C"/>
    <w:rsid w:val="00BA1428"/>
    <w:rsid w:val="00BA299F"/>
    <w:rsid w:val="00BA5F5E"/>
    <w:rsid w:val="00BA75B0"/>
    <w:rsid w:val="00BB41D7"/>
    <w:rsid w:val="00BC1B4F"/>
    <w:rsid w:val="00BC57A3"/>
    <w:rsid w:val="00BD1E6A"/>
    <w:rsid w:val="00BD3343"/>
    <w:rsid w:val="00BE2BB5"/>
    <w:rsid w:val="00BE465D"/>
    <w:rsid w:val="00BE5779"/>
    <w:rsid w:val="00BE69CB"/>
    <w:rsid w:val="00BE75F4"/>
    <w:rsid w:val="00BF0603"/>
    <w:rsid w:val="00BF145A"/>
    <w:rsid w:val="00BF1598"/>
    <w:rsid w:val="00BF4C56"/>
    <w:rsid w:val="00C01C4D"/>
    <w:rsid w:val="00C05623"/>
    <w:rsid w:val="00C07FEF"/>
    <w:rsid w:val="00C145D8"/>
    <w:rsid w:val="00C21AA0"/>
    <w:rsid w:val="00C25D30"/>
    <w:rsid w:val="00C311C6"/>
    <w:rsid w:val="00C32C8A"/>
    <w:rsid w:val="00C36F34"/>
    <w:rsid w:val="00C462EF"/>
    <w:rsid w:val="00C56438"/>
    <w:rsid w:val="00C61B9D"/>
    <w:rsid w:val="00C6443F"/>
    <w:rsid w:val="00C65762"/>
    <w:rsid w:val="00C73DED"/>
    <w:rsid w:val="00C74857"/>
    <w:rsid w:val="00C76FF4"/>
    <w:rsid w:val="00C8654B"/>
    <w:rsid w:val="00C87190"/>
    <w:rsid w:val="00C96A61"/>
    <w:rsid w:val="00CA12AC"/>
    <w:rsid w:val="00CA27F9"/>
    <w:rsid w:val="00CB39E4"/>
    <w:rsid w:val="00CB3C59"/>
    <w:rsid w:val="00CB40B7"/>
    <w:rsid w:val="00CB568B"/>
    <w:rsid w:val="00CC11AC"/>
    <w:rsid w:val="00CC2A93"/>
    <w:rsid w:val="00CC452C"/>
    <w:rsid w:val="00CC6A3B"/>
    <w:rsid w:val="00CC795B"/>
    <w:rsid w:val="00CD203A"/>
    <w:rsid w:val="00CD6981"/>
    <w:rsid w:val="00CE1DBE"/>
    <w:rsid w:val="00CE20C1"/>
    <w:rsid w:val="00CE5512"/>
    <w:rsid w:val="00CE5DAB"/>
    <w:rsid w:val="00CE7471"/>
    <w:rsid w:val="00CF0572"/>
    <w:rsid w:val="00CF2206"/>
    <w:rsid w:val="00CF2811"/>
    <w:rsid w:val="00CF5AC9"/>
    <w:rsid w:val="00D1049A"/>
    <w:rsid w:val="00D152CD"/>
    <w:rsid w:val="00D2157C"/>
    <w:rsid w:val="00D30904"/>
    <w:rsid w:val="00D30C5D"/>
    <w:rsid w:val="00D3237B"/>
    <w:rsid w:val="00D40B5C"/>
    <w:rsid w:val="00D448A6"/>
    <w:rsid w:val="00D47314"/>
    <w:rsid w:val="00D50C02"/>
    <w:rsid w:val="00D5275A"/>
    <w:rsid w:val="00D5428C"/>
    <w:rsid w:val="00D572BF"/>
    <w:rsid w:val="00D637DE"/>
    <w:rsid w:val="00D66B6D"/>
    <w:rsid w:val="00D76863"/>
    <w:rsid w:val="00D803A4"/>
    <w:rsid w:val="00D868FD"/>
    <w:rsid w:val="00D86CA5"/>
    <w:rsid w:val="00D9446A"/>
    <w:rsid w:val="00D9735C"/>
    <w:rsid w:val="00DA045D"/>
    <w:rsid w:val="00DA0F38"/>
    <w:rsid w:val="00DA4F11"/>
    <w:rsid w:val="00DA66CA"/>
    <w:rsid w:val="00DB1E0A"/>
    <w:rsid w:val="00DB575F"/>
    <w:rsid w:val="00DB693A"/>
    <w:rsid w:val="00DB7B88"/>
    <w:rsid w:val="00DC36DC"/>
    <w:rsid w:val="00DC4AD2"/>
    <w:rsid w:val="00DC69D0"/>
    <w:rsid w:val="00DC7990"/>
    <w:rsid w:val="00DD1C2C"/>
    <w:rsid w:val="00DD2AB5"/>
    <w:rsid w:val="00DD39B8"/>
    <w:rsid w:val="00DD46B2"/>
    <w:rsid w:val="00DD46E4"/>
    <w:rsid w:val="00DE1681"/>
    <w:rsid w:val="00DE4FD8"/>
    <w:rsid w:val="00DE5FD5"/>
    <w:rsid w:val="00DE6248"/>
    <w:rsid w:val="00E01D5F"/>
    <w:rsid w:val="00E07D28"/>
    <w:rsid w:val="00E10834"/>
    <w:rsid w:val="00E12731"/>
    <w:rsid w:val="00E16B76"/>
    <w:rsid w:val="00E21B5B"/>
    <w:rsid w:val="00E25C97"/>
    <w:rsid w:val="00E27D36"/>
    <w:rsid w:val="00E304BB"/>
    <w:rsid w:val="00E32DD3"/>
    <w:rsid w:val="00E357E3"/>
    <w:rsid w:val="00E362C4"/>
    <w:rsid w:val="00E36C66"/>
    <w:rsid w:val="00E40D26"/>
    <w:rsid w:val="00E41122"/>
    <w:rsid w:val="00E41688"/>
    <w:rsid w:val="00E50801"/>
    <w:rsid w:val="00E651FA"/>
    <w:rsid w:val="00E675E8"/>
    <w:rsid w:val="00E7584A"/>
    <w:rsid w:val="00E7759C"/>
    <w:rsid w:val="00E83AE7"/>
    <w:rsid w:val="00E857CF"/>
    <w:rsid w:val="00E93954"/>
    <w:rsid w:val="00EA0C94"/>
    <w:rsid w:val="00EA4FF4"/>
    <w:rsid w:val="00EA6D05"/>
    <w:rsid w:val="00EB3404"/>
    <w:rsid w:val="00EC3C0A"/>
    <w:rsid w:val="00EC42A5"/>
    <w:rsid w:val="00EC5988"/>
    <w:rsid w:val="00EC5A2E"/>
    <w:rsid w:val="00ED21CE"/>
    <w:rsid w:val="00EE057D"/>
    <w:rsid w:val="00EF469E"/>
    <w:rsid w:val="00EF4CA5"/>
    <w:rsid w:val="00EF4E37"/>
    <w:rsid w:val="00F048EA"/>
    <w:rsid w:val="00F10289"/>
    <w:rsid w:val="00F10F68"/>
    <w:rsid w:val="00F12A4C"/>
    <w:rsid w:val="00F165AF"/>
    <w:rsid w:val="00F2429B"/>
    <w:rsid w:val="00F260F4"/>
    <w:rsid w:val="00F2671B"/>
    <w:rsid w:val="00F26DC0"/>
    <w:rsid w:val="00F3118A"/>
    <w:rsid w:val="00F34061"/>
    <w:rsid w:val="00F350A6"/>
    <w:rsid w:val="00F3788B"/>
    <w:rsid w:val="00F4240F"/>
    <w:rsid w:val="00F44555"/>
    <w:rsid w:val="00F47BAF"/>
    <w:rsid w:val="00F51B12"/>
    <w:rsid w:val="00F52FB3"/>
    <w:rsid w:val="00F5355D"/>
    <w:rsid w:val="00F5398B"/>
    <w:rsid w:val="00F53D4B"/>
    <w:rsid w:val="00F613E5"/>
    <w:rsid w:val="00F65521"/>
    <w:rsid w:val="00F659D0"/>
    <w:rsid w:val="00F73137"/>
    <w:rsid w:val="00F74232"/>
    <w:rsid w:val="00F7507C"/>
    <w:rsid w:val="00F804AA"/>
    <w:rsid w:val="00F8089A"/>
    <w:rsid w:val="00F83883"/>
    <w:rsid w:val="00F93247"/>
    <w:rsid w:val="00FA1750"/>
    <w:rsid w:val="00FA21F7"/>
    <w:rsid w:val="00FA5253"/>
    <w:rsid w:val="00FA6707"/>
    <w:rsid w:val="00FA72EF"/>
    <w:rsid w:val="00FB464C"/>
    <w:rsid w:val="00FC0107"/>
    <w:rsid w:val="00FD36E3"/>
    <w:rsid w:val="00FD3E04"/>
    <w:rsid w:val="00FD4173"/>
    <w:rsid w:val="00FD702E"/>
    <w:rsid w:val="00FD793F"/>
    <w:rsid w:val="00FE1AAE"/>
    <w:rsid w:val="00FE1B87"/>
    <w:rsid w:val="00FE6AA5"/>
    <w:rsid w:val="00FE7614"/>
    <w:rsid w:val="00FF081A"/>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Ttulo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emf"/><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emf"/><Relationship Id="rId66" Type="http://schemas.openxmlformats.org/officeDocument/2006/relationships/image" Target="media/image57.emf"/><Relationship Id="rId5" Type="http://schemas.openxmlformats.org/officeDocument/2006/relationships/webSettings" Target="webSettings.xml"/><Relationship Id="rId61" Type="http://schemas.openxmlformats.org/officeDocument/2006/relationships/image" Target="media/image52.e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emf"/><Relationship Id="rId64" Type="http://schemas.openxmlformats.org/officeDocument/2006/relationships/image" Target="media/image55.emf"/><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emf"/><Relationship Id="rId67" Type="http://schemas.openxmlformats.org/officeDocument/2006/relationships/image" Target="media/image58.emf"/><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emf"/><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emf"/><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emf"/><Relationship Id="rId65" Type="http://schemas.openxmlformats.org/officeDocument/2006/relationships/image" Target="media/image56.emf"/><Relationship Id="rId4" Type="http://schemas.openxmlformats.org/officeDocument/2006/relationships/settings" Target="settings.xml"/><Relationship Id="rId9" Type="http://schemas.openxmlformats.org/officeDocument/2006/relationships/image" Target="media/image2.png"/><Relationship Id="rId13" Type="http://schemas.microsoft.com/office/2011/relationships/commentsExtended" Target="commentsExtended.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7</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44</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25</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26</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4</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32</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40</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39</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45</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49</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48</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47</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52</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51</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50</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10</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1</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13</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15</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16</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12</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14</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8</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11</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53</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46</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9</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22</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6</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24</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28</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2</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3</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23</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20</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17</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18</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19</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21</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33</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34</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37</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36</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38</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54</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29</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30</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41</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35</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31</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42</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43</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5</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55</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27</b:RefOrder>
  </b:Source>
</b:Sources>
</file>

<file path=customXml/itemProps1.xml><?xml version="1.0" encoding="utf-8"?>
<ds:datastoreItem xmlns:ds="http://schemas.openxmlformats.org/officeDocument/2006/customXml" ds:itemID="{26EACD24-00CB-48E3-95F8-06FDA900E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6632</TotalTime>
  <Pages>1</Pages>
  <Words>23681</Words>
  <Characters>130248</Characters>
  <Application>Microsoft Office Word</Application>
  <DocSecurity>0</DocSecurity>
  <Lines>1085</Lines>
  <Paragraphs>307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Abeja</cp:lastModifiedBy>
  <cp:revision>80</cp:revision>
  <cp:lastPrinted>2016-09-05T19:37:00Z</cp:lastPrinted>
  <dcterms:created xsi:type="dcterms:W3CDTF">2016-11-13T19:10:00Z</dcterms:created>
  <dcterms:modified xsi:type="dcterms:W3CDTF">2017-02-15T14:41:00Z</dcterms:modified>
</cp:coreProperties>
</file>