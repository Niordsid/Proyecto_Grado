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6BDA112E" w:rsidR="005A4C18" w:rsidRPr="008F0A28" w:rsidRDefault="003279EA" w:rsidP="00F12A4C">
      <w:pPr>
        <w:pStyle w:val="Incontec"/>
        <w:jc w:val="center"/>
        <w:rPr>
          <w:rFonts w:cs="CMU Bright"/>
        </w:rPr>
      </w:pPr>
      <w:r w:rsidRPr="008F0A28">
        <w:rPr>
          <w:rFonts w:cs="CMU Bright"/>
        </w:rPr>
        <w:t>2016</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7777777" w:rsidR="0024537D" w:rsidRPr="008F0A28" w:rsidRDefault="00D868FD" w:rsidP="007971B5">
      <w:pPr>
        <w:pStyle w:val="Incontec"/>
        <w:jc w:val="center"/>
        <w:rPr>
          <w:rFonts w:cs="Times New Roman"/>
        </w:rPr>
      </w:pPr>
      <w:r w:rsidRPr="008F0A28">
        <w:rPr>
          <w:rFonts w:cs="Times New Roman"/>
        </w:rPr>
        <w:t>2016</w:t>
      </w:r>
    </w:p>
    <w:p w14:paraId="49D805D1" w14:textId="14699E50" w:rsidR="003279EA" w:rsidRPr="008F0A28" w:rsidRDefault="003279EA" w:rsidP="007971B5">
      <w:pPr>
        <w:pStyle w:val="Incontec"/>
        <w:jc w:val="right"/>
        <w:rPr>
          <w:rFonts w:cs="Times New Roman"/>
        </w:rPr>
      </w:pPr>
      <w:r w:rsidRPr="008F0A28">
        <w:rPr>
          <w:rFonts w:cs="Times New Roman"/>
        </w:rPr>
        <w:lastRenderedPageBreak/>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60D40184" w14:textId="1A5C698E" w:rsidR="003279EA" w:rsidRPr="008F0A28" w:rsidRDefault="003279EA" w:rsidP="00F12A4C">
      <w:pPr>
        <w:pStyle w:val="Incontec"/>
        <w:rPr>
          <w:rFonts w:cs="Times New Roman"/>
        </w:rPr>
      </w:pPr>
      <w:r w:rsidRPr="008F0A28">
        <w:rPr>
          <w:rFonts w:cs="Times New Roman"/>
        </w:rPr>
        <w:t>Bogotá, Noviembre de 2016</w:t>
      </w:r>
    </w:p>
    <w:p w14:paraId="1BB4FA54" w14:textId="3350A320" w:rsidR="003279EA" w:rsidRPr="00A97076" w:rsidRDefault="0024537D" w:rsidP="00F12A4C">
      <w:pPr>
        <w:pStyle w:val="Incontec"/>
        <w:rPr>
          <w:rFonts w:cs="Times New Roman"/>
        </w:rPr>
      </w:pPr>
      <w:r w:rsidRPr="00A97076">
        <w:rPr>
          <w:rFonts w:cs="Times New Roman"/>
        </w:rPr>
        <w:lastRenderedPageBreak/>
        <w:t>Dedicatorias</w:t>
      </w:r>
    </w:p>
    <w:p w14:paraId="378EE3BC" w14:textId="77777777" w:rsidR="0024537D" w:rsidRDefault="0024537D" w:rsidP="00F12A4C">
      <w:pPr>
        <w:pStyle w:val="Incontec"/>
        <w:rPr>
          <w:rFonts w:ascii="CMR12" w:hAnsi="CMR12" w:cs="Times New Roman"/>
        </w:rPr>
      </w:pPr>
    </w:p>
    <w:p w14:paraId="6C018762" w14:textId="378074A3" w:rsidR="0024537D" w:rsidRDefault="0024537D" w:rsidP="00F12A4C">
      <w:pPr>
        <w:pStyle w:val="Incontec"/>
        <w:rPr>
          <w:rFonts w:ascii="CMR12" w:hAnsi="CMR12" w:cs="Times New Roman"/>
        </w:rPr>
      </w:pPr>
    </w:p>
    <w:p w14:paraId="318CD55C" w14:textId="31393212" w:rsidR="0024537D" w:rsidRDefault="0024537D" w:rsidP="00F12A4C">
      <w:pPr>
        <w:pStyle w:val="Incontec"/>
        <w:rPr>
          <w:rFonts w:ascii="CMR12" w:hAnsi="CMR12" w:cs="Times New Roman"/>
        </w:rPr>
      </w:pPr>
    </w:p>
    <w:p w14:paraId="305D9775" w14:textId="02F621EF" w:rsidR="0024537D" w:rsidRDefault="0024537D" w:rsidP="00F12A4C">
      <w:pPr>
        <w:pStyle w:val="Incontec"/>
        <w:rPr>
          <w:rFonts w:ascii="CMR12" w:hAnsi="CMR12" w:cs="Times New Roman"/>
        </w:rPr>
      </w:pPr>
    </w:p>
    <w:p w14:paraId="7A429F26" w14:textId="77777777" w:rsidR="0024537D" w:rsidRDefault="0024537D" w:rsidP="00F12A4C">
      <w:pPr>
        <w:pStyle w:val="Incontec"/>
        <w:rPr>
          <w:rFonts w:ascii="CMR12" w:hAnsi="CMR12" w:cs="Times New Roman"/>
        </w:rPr>
      </w:pPr>
    </w:p>
    <w:p w14:paraId="56076E80" w14:textId="77777777" w:rsidR="0024537D" w:rsidRDefault="0024537D" w:rsidP="00F12A4C">
      <w:pPr>
        <w:pStyle w:val="Incontec"/>
        <w:rPr>
          <w:rFonts w:ascii="CMR12" w:hAnsi="CMR12" w:cs="Times New Roman"/>
        </w:rPr>
      </w:pPr>
    </w:p>
    <w:p w14:paraId="3877BCA0" w14:textId="34AEECA0" w:rsidR="0024537D" w:rsidRDefault="0024537D" w:rsidP="00F12A4C">
      <w:pPr>
        <w:pStyle w:val="Incontec"/>
        <w:rPr>
          <w:rFonts w:ascii="CMR12" w:hAnsi="CMR12" w:cs="Times New Roman"/>
        </w:rPr>
      </w:pPr>
    </w:p>
    <w:p w14:paraId="6BA81B73" w14:textId="026F0DEB" w:rsidR="0024537D" w:rsidRDefault="0024537D" w:rsidP="00F12A4C">
      <w:pPr>
        <w:pStyle w:val="Incontec"/>
        <w:rPr>
          <w:rFonts w:ascii="CMR12" w:hAnsi="CMR12" w:cs="Times New Roman"/>
        </w:rPr>
      </w:pPr>
    </w:p>
    <w:p w14:paraId="35B88B18" w14:textId="77777777" w:rsidR="0024537D" w:rsidRDefault="0024537D" w:rsidP="00F12A4C">
      <w:pPr>
        <w:pStyle w:val="Incontec"/>
        <w:rPr>
          <w:rFonts w:ascii="CMR12" w:hAnsi="CMR12" w:cs="Times New Roman"/>
        </w:rPr>
      </w:pPr>
    </w:p>
    <w:p w14:paraId="7975A63E" w14:textId="77777777" w:rsidR="0024537D" w:rsidRDefault="0024537D" w:rsidP="00F12A4C">
      <w:pPr>
        <w:pStyle w:val="Incontec"/>
        <w:rPr>
          <w:rFonts w:ascii="CMR12" w:hAnsi="CMR12" w:cs="Times New Roman"/>
        </w:rPr>
      </w:pPr>
    </w:p>
    <w:p w14:paraId="3177895E" w14:textId="77777777" w:rsidR="0024537D" w:rsidRDefault="0024537D" w:rsidP="00F12A4C">
      <w:pPr>
        <w:pStyle w:val="Incontec"/>
        <w:rPr>
          <w:rFonts w:ascii="CMR12" w:hAnsi="CMR12" w:cs="Times New Roman"/>
        </w:rPr>
      </w:pPr>
    </w:p>
    <w:p w14:paraId="51DDBAD5" w14:textId="77777777" w:rsidR="0024537D" w:rsidRDefault="0024537D" w:rsidP="00F12A4C">
      <w:pPr>
        <w:pStyle w:val="Incontec"/>
        <w:rPr>
          <w:rFonts w:ascii="CMR12" w:hAnsi="CMR12" w:cs="Times New Roman"/>
        </w:rPr>
      </w:pPr>
    </w:p>
    <w:p w14:paraId="4255557F" w14:textId="77777777" w:rsidR="0024537D" w:rsidRDefault="0024537D" w:rsidP="00F12A4C">
      <w:pPr>
        <w:pStyle w:val="Incontec"/>
        <w:rPr>
          <w:rFonts w:ascii="CMR12" w:hAnsi="CMR12" w:cs="Times New Roman"/>
        </w:rPr>
      </w:pPr>
    </w:p>
    <w:p w14:paraId="5EBDB3FD" w14:textId="77777777" w:rsidR="0024537D" w:rsidRDefault="0024537D" w:rsidP="00F12A4C">
      <w:pPr>
        <w:pStyle w:val="Incontec"/>
        <w:rPr>
          <w:rFonts w:ascii="CMR12" w:hAnsi="CMR12" w:cs="Times New Roman"/>
        </w:rPr>
      </w:pPr>
    </w:p>
    <w:p w14:paraId="2EAEDC5C" w14:textId="77777777" w:rsidR="0024537D" w:rsidRDefault="0024537D" w:rsidP="00F12A4C">
      <w:pPr>
        <w:pStyle w:val="Incontec"/>
        <w:rPr>
          <w:rFonts w:ascii="CMR12" w:hAnsi="CMR12" w:cs="Times New Roman"/>
        </w:rPr>
      </w:pPr>
    </w:p>
    <w:p w14:paraId="05487B09" w14:textId="77777777" w:rsidR="0024537D" w:rsidRDefault="0024537D" w:rsidP="00F12A4C">
      <w:pPr>
        <w:pStyle w:val="Incontec"/>
        <w:rPr>
          <w:rFonts w:ascii="CMR12" w:hAnsi="CMR12" w:cs="Times New Roman"/>
        </w:rPr>
      </w:pPr>
    </w:p>
    <w:p w14:paraId="48A4B1EE" w14:textId="77777777" w:rsidR="0024537D" w:rsidRDefault="0024537D" w:rsidP="00F12A4C">
      <w:pPr>
        <w:pStyle w:val="Incontec"/>
        <w:rPr>
          <w:rFonts w:ascii="CMR12" w:hAnsi="CMR12" w:cs="Times New Roman"/>
        </w:rPr>
      </w:pPr>
    </w:p>
    <w:p w14:paraId="5E40C929" w14:textId="77777777" w:rsidR="0024537D" w:rsidRDefault="0024537D" w:rsidP="00F12A4C">
      <w:pPr>
        <w:pStyle w:val="Incontec"/>
        <w:rPr>
          <w:rFonts w:ascii="CMR12" w:hAnsi="CMR12" w:cs="Times New Roman"/>
        </w:rPr>
      </w:pPr>
    </w:p>
    <w:p w14:paraId="46D79090" w14:textId="77777777" w:rsidR="00A97076" w:rsidRPr="00A97076" w:rsidRDefault="00A97076" w:rsidP="00A97076"/>
    <w:p w14:paraId="767213EA" w14:textId="77777777" w:rsidR="0024537D" w:rsidRDefault="0024537D" w:rsidP="00F12A4C">
      <w:pPr>
        <w:pStyle w:val="Incontec"/>
        <w:rPr>
          <w:rFonts w:ascii="CMR12" w:hAnsi="CMR12" w:cs="Times New Roman"/>
        </w:rPr>
      </w:pPr>
    </w:p>
    <w:p w14:paraId="1172F90A" w14:textId="77777777" w:rsidR="0024537D" w:rsidRDefault="0024537D" w:rsidP="00F12A4C">
      <w:pPr>
        <w:pStyle w:val="Incontec"/>
        <w:rPr>
          <w:rFonts w:ascii="CMR12" w:hAnsi="CMR12" w:cs="Times New Roman"/>
        </w:rPr>
      </w:pPr>
    </w:p>
    <w:p w14:paraId="02C8A005" w14:textId="77777777" w:rsidR="0024537D" w:rsidRDefault="0024537D" w:rsidP="00F12A4C">
      <w:pPr>
        <w:pStyle w:val="Incontec"/>
        <w:rPr>
          <w:rFonts w:ascii="CMR12" w:hAnsi="CMR12" w:cs="Times New Roman"/>
        </w:rPr>
      </w:pPr>
    </w:p>
    <w:p w14:paraId="65AF99CF" w14:textId="77777777" w:rsidR="0024537D" w:rsidRDefault="0024537D" w:rsidP="00F12A4C">
      <w:pPr>
        <w:pStyle w:val="Incontec"/>
        <w:rPr>
          <w:rFonts w:ascii="CMR12" w:hAnsi="CMR12" w:cs="Times New Roman"/>
        </w:rPr>
      </w:pPr>
    </w:p>
    <w:p w14:paraId="2F0E84EF" w14:textId="5BA97776" w:rsidR="0024537D" w:rsidRPr="00A97076" w:rsidRDefault="0024537D" w:rsidP="00F12A4C">
      <w:pPr>
        <w:pStyle w:val="Incontec"/>
        <w:rPr>
          <w:rFonts w:cs="Times New Roman"/>
        </w:rPr>
      </w:pPr>
      <w:r w:rsidRPr="00A97076">
        <w:rPr>
          <w:rFonts w:cs="Times New Roman"/>
        </w:rPr>
        <w:lastRenderedPageBreak/>
        <w:t>Agradecimientos</w:t>
      </w:r>
    </w:p>
    <w:p w14:paraId="0F58DE89" w14:textId="77777777" w:rsidR="0024537D" w:rsidRDefault="0024537D" w:rsidP="00F12A4C">
      <w:pPr>
        <w:pStyle w:val="Incontec"/>
        <w:rPr>
          <w:rFonts w:ascii="CMR12" w:hAnsi="CMR12" w:cs="Times New Roman"/>
        </w:rPr>
      </w:pPr>
    </w:p>
    <w:p w14:paraId="5F5DDA20" w14:textId="77777777" w:rsidR="0024537D" w:rsidRDefault="0024537D" w:rsidP="00F12A4C">
      <w:pPr>
        <w:pStyle w:val="Incontec"/>
        <w:rPr>
          <w:rFonts w:ascii="CMR12" w:hAnsi="CMR12" w:cs="Times New Roman"/>
        </w:rPr>
      </w:pPr>
    </w:p>
    <w:p w14:paraId="6C971691" w14:textId="00D7CCC1" w:rsidR="0024537D" w:rsidRDefault="0024537D" w:rsidP="00F12A4C">
      <w:pPr>
        <w:pStyle w:val="Incontec"/>
        <w:rPr>
          <w:rFonts w:ascii="CMR12" w:hAnsi="CMR12" w:cs="Times New Roman"/>
        </w:rPr>
      </w:pPr>
    </w:p>
    <w:p w14:paraId="528EEC37" w14:textId="6DEAD7D0" w:rsidR="0024537D" w:rsidRDefault="0024537D" w:rsidP="00F12A4C">
      <w:pPr>
        <w:pStyle w:val="Incontec"/>
        <w:rPr>
          <w:rFonts w:ascii="CMR12" w:hAnsi="CMR12" w:cs="Times New Roman"/>
        </w:rPr>
      </w:pPr>
    </w:p>
    <w:p w14:paraId="4414BD67" w14:textId="77777777" w:rsidR="0024537D" w:rsidRDefault="0024537D" w:rsidP="00F12A4C">
      <w:pPr>
        <w:pStyle w:val="Incontec"/>
        <w:rPr>
          <w:rFonts w:ascii="CMR12" w:hAnsi="CMR12" w:cs="Times New Roman"/>
        </w:rPr>
      </w:pPr>
    </w:p>
    <w:p w14:paraId="57EE5600" w14:textId="77777777" w:rsidR="0024537D" w:rsidRDefault="0024537D" w:rsidP="00F12A4C">
      <w:pPr>
        <w:pStyle w:val="Incontec"/>
        <w:rPr>
          <w:rFonts w:ascii="CMR12" w:hAnsi="CMR12" w:cs="Times New Roman"/>
        </w:rPr>
      </w:pPr>
    </w:p>
    <w:p w14:paraId="65663BF9" w14:textId="77777777" w:rsidR="0024537D" w:rsidRDefault="0024537D" w:rsidP="00F12A4C">
      <w:pPr>
        <w:pStyle w:val="Incontec"/>
        <w:rPr>
          <w:rFonts w:ascii="CMR12" w:hAnsi="CMR12" w:cs="Times New Roman"/>
        </w:rPr>
      </w:pPr>
    </w:p>
    <w:p w14:paraId="0E042062" w14:textId="77777777" w:rsidR="0024537D" w:rsidRDefault="0024537D" w:rsidP="00F12A4C">
      <w:pPr>
        <w:pStyle w:val="Incontec"/>
        <w:rPr>
          <w:rFonts w:ascii="CMR12" w:hAnsi="CMR12" w:cs="Times New Roman"/>
        </w:rPr>
      </w:pPr>
    </w:p>
    <w:p w14:paraId="4F5B0A1F" w14:textId="77777777" w:rsidR="0024537D" w:rsidRDefault="0024537D" w:rsidP="00F12A4C">
      <w:pPr>
        <w:pStyle w:val="Incontec"/>
        <w:rPr>
          <w:rFonts w:ascii="CMR12" w:hAnsi="CMR12" w:cs="Times New Roman"/>
        </w:rPr>
      </w:pPr>
    </w:p>
    <w:p w14:paraId="72A01BC7" w14:textId="77777777" w:rsidR="0024537D" w:rsidRDefault="0024537D" w:rsidP="00F12A4C">
      <w:pPr>
        <w:pStyle w:val="Incontec"/>
        <w:rPr>
          <w:rFonts w:ascii="CMR12" w:hAnsi="CMR12" w:cs="Times New Roman"/>
        </w:rPr>
      </w:pP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77777777" w:rsidR="0024537D" w:rsidRDefault="0024537D" w:rsidP="00F12A4C">
      <w:pPr>
        <w:pStyle w:val="Incontec"/>
        <w:rPr>
          <w:rFonts w:ascii="CMR12" w:hAnsi="CMR12" w:cs="Times New Roman"/>
        </w:rPr>
      </w:pPr>
    </w:p>
    <w:p w14:paraId="1C8573EC" w14:textId="77777777" w:rsidR="0024537D" w:rsidRDefault="0024537D" w:rsidP="00F12A4C">
      <w:pPr>
        <w:pStyle w:val="Incontec"/>
        <w:rPr>
          <w:rFonts w:ascii="CMR12" w:hAnsi="CMR12" w:cs="Times New Roman"/>
        </w:rPr>
      </w:pPr>
    </w:p>
    <w:p w14:paraId="46BCF030" w14:textId="77777777" w:rsidR="0024537D" w:rsidRDefault="0024537D" w:rsidP="00F12A4C">
      <w:pPr>
        <w:pStyle w:val="Incontec"/>
        <w:rPr>
          <w:rFonts w:ascii="CMR12" w:hAnsi="CMR12" w:cs="Times New Roman"/>
        </w:rPr>
      </w:pPr>
    </w:p>
    <w:p w14:paraId="595737E7" w14:textId="77777777" w:rsidR="0024537D" w:rsidRDefault="0024537D" w:rsidP="00F12A4C">
      <w:pPr>
        <w:pStyle w:val="Incontec"/>
        <w:rPr>
          <w:rFonts w:ascii="CMR12" w:hAnsi="CMR12" w:cs="Times New Roman"/>
        </w:rPr>
      </w:pPr>
    </w:p>
    <w:p w14:paraId="02088A4A" w14:textId="77777777" w:rsidR="0024537D" w:rsidRDefault="0024537D" w:rsidP="00F12A4C">
      <w:pPr>
        <w:pStyle w:val="Incontec"/>
        <w:rPr>
          <w:rFonts w:ascii="CMR12" w:hAnsi="CMR12" w:cs="Times New Roman"/>
        </w:rPr>
      </w:pPr>
    </w:p>
    <w:p w14:paraId="1CADE58B" w14:textId="77777777" w:rsidR="0024537D" w:rsidRDefault="0024537D" w:rsidP="00F12A4C">
      <w:pPr>
        <w:pStyle w:val="Incontec"/>
        <w:rPr>
          <w:rFonts w:ascii="CMR12" w:hAnsi="CMR12" w:cs="Times New Roman"/>
        </w:rPr>
      </w:pPr>
    </w:p>
    <w:p w14:paraId="564BC2DD" w14:textId="77777777" w:rsidR="0024537D" w:rsidRDefault="0024537D" w:rsidP="00F12A4C">
      <w:pPr>
        <w:pStyle w:val="Incontec"/>
        <w:rPr>
          <w:rFonts w:ascii="CMR12" w:hAnsi="CMR12" w:cs="Times New Roman"/>
        </w:rPr>
      </w:pPr>
    </w:p>
    <w:p w14:paraId="337F8010" w14:textId="77777777" w:rsidR="0024537D" w:rsidRDefault="0024537D" w:rsidP="00F12A4C">
      <w:pPr>
        <w:pStyle w:val="Incontec"/>
        <w:rPr>
          <w:rFonts w:ascii="CMR12" w:hAnsi="CMR12" w:cs="Times New Roman"/>
        </w:rPr>
      </w:pPr>
    </w:p>
    <w:p w14:paraId="3D60AF3E"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109C86CB" w14:textId="77777777" w:rsidR="00E40D26" w:rsidRPr="005A1517" w:rsidRDefault="00E40D26" w:rsidP="00E40D26">
          <w:pPr>
            <w:rPr>
              <w:rFonts w:ascii="LM Roman 10" w:hAnsi="LM Roman 10"/>
              <w:sz w:val="24"/>
              <w:szCs w:val="24"/>
              <w:lang w:val="es-ES"/>
            </w:rPr>
          </w:pPr>
        </w:p>
        <w:p w14:paraId="631EC847" w14:textId="77777777" w:rsidR="00E40D26" w:rsidRPr="005A1517" w:rsidRDefault="00E40D26" w:rsidP="00E40D26">
          <w:pPr>
            <w:rPr>
              <w:rFonts w:ascii="LM Roman 10" w:hAnsi="LM Roman 10"/>
              <w:sz w:val="24"/>
              <w:szCs w:val="24"/>
              <w:lang w:val="es-ES"/>
            </w:rPr>
          </w:pPr>
        </w:p>
        <w:p w14:paraId="62DA02A0" w14:textId="77777777" w:rsidR="00504DD3" w:rsidRDefault="00E40D26">
          <w:pPr>
            <w:pStyle w:val="TDC1"/>
            <w:tabs>
              <w:tab w:val="right" w:pos="8828"/>
            </w:tabs>
            <w:rPr>
              <w:rFonts w:asciiTheme="minorHAnsi" w:eastAsiaTheme="minorEastAsia" w:hAnsiTheme="minorHAnsi" w:cstheme="minorBidi"/>
              <w:noProof/>
              <w:color w:val="auto"/>
              <w:sz w:val="22"/>
            </w:rPr>
          </w:pPr>
          <w:r w:rsidRPr="005A1517">
            <w:rPr>
              <w:rFonts w:ascii="LM Roman 10" w:hAnsi="LM Roman 10"/>
              <w:sz w:val="22"/>
              <w:szCs w:val="24"/>
            </w:rPr>
            <w:fldChar w:fldCharType="begin"/>
          </w:r>
          <w:r w:rsidRPr="005A1517">
            <w:rPr>
              <w:rFonts w:ascii="LM Roman 10" w:hAnsi="LM Roman 10"/>
              <w:szCs w:val="24"/>
            </w:rPr>
            <w:instrText xml:space="preserve"> TOC \o "1-3" \h \z \u </w:instrText>
          </w:r>
          <w:r w:rsidRPr="005A1517">
            <w:rPr>
              <w:rFonts w:ascii="LM Roman 10" w:hAnsi="LM Roman 10"/>
              <w:sz w:val="22"/>
              <w:szCs w:val="24"/>
            </w:rPr>
            <w:fldChar w:fldCharType="separate"/>
          </w:r>
          <w:hyperlink w:anchor="_Toc470690124" w:history="1">
            <w:r w:rsidR="00504DD3" w:rsidRPr="00EB0AFC">
              <w:rPr>
                <w:rStyle w:val="Hipervnculo"/>
                <w:rFonts w:cs="Times New Roman"/>
                <w:noProof/>
              </w:rPr>
              <w:t>RESUMEN EJECUTIVO</w:t>
            </w:r>
            <w:r w:rsidR="00504DD3">
              <w:rPr>
                <w:noProof/>
                <w:webHidden/>
              </w:rPr>
              <w:tab/>
            </w:r>
            <w:r w:rsidR="00504DD3">
              <w:rPr>
                <w:noProof/>
                <w:webHidden/>
              </w:rPr>
              <w:fldChar w:fldCharType="begin"/>
            </w:r>
            <w:r w:rsidR="00504DD3">
              <w:rPr>
                <w:noProof/>
                <w:webHidden/>
              </w:rPr>
              <w:instrText xml:space="preserve"> PAGEREF _Toc470690124 \h </w:instrText>
            </w:r>
            <w:r w:rsidR="00504DD3">
              <w:rPr>
                <w:noProof/>
                <w:webHidden/>
              </w:rPr>
            </w:r>
            <w:r w:rsidR="00504DD3">
              <w:rPr>
                <w:noProof/>
                <w:webHidden/>
              </w:rPr>
              <w:fldChar w:fldCharType="separate"/>
            </w:r>
            <w:r w:rsidR="00504DD3">
              <w:rPr>
                <w:noProof/>
                <w:webHidden/>
              </w:rPr>
              <w:t>12</w:t>
            </w:r>
            <w:r w:rsidR="00504DD3">
              <w:rPr>
                <w:noProof/>
                <w:webHidden/>
              </w:rPr>
              <w:fldChar w:fldCharType="end"/>
            </w:r>
          </w:hyperlink>
        </w:p>
        <w:p w14:paraId="60A392C2" w14:textId="77777777" w:rsidR="00504DD3" w:rsidRDefault="00E7584A">
          <w:pPr>
            <w:pStyle w:val="TDC1"/>
            <w:tabs>
              <w:tab w:val="left" w:pos="440"/>
              <w:tab w:val="right" w:pos="8828"/>
            </w:tabs>
            <w:rPr>
              <w:rFonts w:asciiTheme="minorHAnsi" w:eastAsiaTheme="minorEastAsia" w:hAnsiTheme="minorHAnsi" w:cstheme="minorBidi"/>
              <w:noProof/>
              <w:color w:val="auto"/>
              <w:sz w:val="22"/>
            </w:rPr>
          </w:pPr>
          <w:hyperlink w:anchor="_Toc470690125" w:history="1">
            <w:r w:rsidR="00504DD3" w:rsidRPr="00EB0AFC">
              <w:rPr>
                <w:rStyle w:val="Hipervnculo"/>
                <w:rFonts w:ascii="LM Roman 10" w:hAnsi="LM Roman 10"/>
                <w:b/>
                <w:noProof/>
              </w:rPr>
              <w:t>1.</w:t>
            </w:r>
            <w:r w:rsidR="00504DD3">
              <w:rPr>
                <w:rFonts w:asciiTheme="minorHAnsi" w:eastAsiaTheme="minorEastAsia" w:hAnsiTheme="minorHAnsi" w:cstheme="minorBidi"/>
                <w:noProof/>
                <w:color w:val="auto"/>
                <w:sz w:val="22"/>
              </w:rPr>
              <w:tab/>
            </w:r>
            <w:r w:rsidR="00504DD3" w:rsidRPr="00EB0AFC">
              <w:rPr>
                <w:rStyle w:val="Hipervnculo"/>
                <w:rFonts w:ascii="LM Roman 10" w:hAnsi="LM Roman 10"/>
                <w:b/>
                <w:noProof/>
              </w:rPr>
              <w:t>INTRODUCCIÓN</w:t>
            </w:r>
            <w:r w:rsidR="00504DD3">
              <w:rPr>
                <w:noProof/>
                <w:webHidden/>
              </w:rPr>
              <w:tab/>
            </w:r>
            <w:r w:rsidR="00504DD3">
              <w:rPr>
                <w:noProof/>
                <w:webHidden/>
              </w:rPr>
              <w:fldChar w:fldCharType="begin"/>
            </w:r>
            <w:r w:rsidR="00504DD3">
              <w:rPr>
                <w:noProof/>
                <w:webHidden/>
              </w:rPr>
              <w:instrText xml:space="preserve"> PAGEREF _Toc470690125 \h </w:instrText>
            </w:r>
            <w:r w:rsidR="00504DD3">
              <w:rPr>
                <w:noProof/>
                <w:webHidden/>
              </w:rPr>
            </w:r>
            <w:r w:rsidR="00504DD3">
              <w:rPr>
                <w:noProof/>
                <w:webHidden/>
              </w:rPr>
              <w:fldChar w:fldCharType="separate"/>
            </w:r>
            <w:r w:rsidR="00504DD3">
              <w:rPr>
                <w:noProof/>
                <w:webHidden/>
              </w:rPr>
              <w:t>12</w:t>
            </w:r>
            <w:r w:rsidR="00504DD3">
              <w:rPr>
                <w:noProof/>
                <w:webHidden/>
              </w:rPr>
              <w:fldChar w:fldCharType="end"/>
            </w:r>
          </w:hyperlink>
        </w:p>
        <w:p w14:paraId="7E42061F" w14:textId="77777777" w:rsidR="00504DD3" w:rsidRDefault="00E7584A">
          <w:pPr>
            <w:pStyle w:val="TDC2"/>
            <w:tabs>
              <w:tab w:val="left" w:pos="880"/>
              <w:tab w:val="right" w:pos="8828"/>
            </w:tabs>
            <w:rPr>
              <w:rFonts w:asciiTheme="minorHAnsi" w:eastAsiaTheme="minorEastAsia" w:hAnsiTheme="minorHAnsi" w:cstheme="minorBidi"/>
              <w:noProof/>
              <w:color w:val="auto"/>
            </w:rPr>
          </w:pPr>
          <w:hyperlink w:anchor="_Toc470690126" w:history="1">
            <w:r w:rsidR="00504DD3" w:rsidRPr="00EB0AFC">
              <w:rPr>
                <w:rStyle w:val="Hipervnculo"/>
                <w:noProof/>
              </w:rPr>
              <w:t>1.1.</w:t>
            </w:r>
            <w:r w:rsidR="00504DD3">
              <w:rPr>
                <w:rFonts w:asciiTheme="minorHAnsi" w:eastAsiaTheme="minorEastAsia" w:hAnsiTheme="minorHAnsi" w:cstheme="minorBidi"/>
                <w:noProof/>
                <w:color w:val="auto"/>
              </w:rPr>
              <w:tab/>
            </w:r>
            <w:r w:rsidR="00504DD3" w:rsidRPr="00EB0AFC">
              <w:rPr>
                <w:rStyle w:val="Hipervnculo"/>
                <w:noProof/>
              </w:rPr>
              <w:t>PLANTEAMIENTO DEL PROBLEMA</w:t>
            </w:r>
            <w:r w:rsidR="00504DD3">
              <w:rPr>
                <w:noProof/>
                <w:webHidden/>
              </w:rPr>
              <w:tab/>
            </w:r>
            <w:r w:rsidR="00504DD3">
              <w:rPr>
                <w:noProof/>
                <w:webHidden/>
              </w:rPr>
              <w:fldChar w:fldCharType="begin"/>
            </w:r>
            <w:r w:rsidR="00504DD3">
              <w:rPr>
                <w:noProof/>
                <w:webHidden/>
              </w:rPr>
              <w:instrText xml:space="preserve"> PAGEREF _Toc470690126 \h </w:instrText>
            </w:r>
            <w:r w:rsidR="00504DD3">
              <w:rPr>
                <w:noProof/>
                <w:webHidden/>
              </w:rPr>
            </w:r>
            <w:r w:rsidR="00504DD3">
              <w:rPr>
                <w:noProof/>
                <w:webHidden/>
              </w:rPr>
              <w:fldChar w:fldCharType="separate"/>
            </w:r>
            <w:r w:rsidR="00504DD3">
              <w:rPr>
                <w:noProof/>
                <w:webHidden/>
              </w:rPr>
              <w:t>13</w:t>
            </w:r>
            <w:r w:rsidR="00504DD3">
              <w:rPr>
                <w:noProof/>
                <w:webHidden/>
              </w:rPr>
              <w:fldChar w:fldCharType="end"/>
            </w:r>
          </w:hyperlink>
        </w:p>
        <w:p w14:paraId="45F1D7CF" w14:textId="77777777" w:rsidR="00504DD3" w:rsidRDefault="00E7584A">
          <w:pPr>
            <w:pStyle w:val="TDC2"/>
            <w:tabs>
              <w:tab w:val="left" w:pos="880"/>
              <w:tab w:val="right" w:pos="8828"/>
            </w:tabs>
            <w:rPr>
              <w:rFonts w:asciiTheme="minorHAnsi" w:eastAsiaTheme="minorEastAsia" w:hAnsiTheme="minorHAnsi" w:cstheme="minorBidi"/>
              <w:noProof/>
              <w:color w:val="auto"/>
            </w:rPr>
          </w:pPr>
          <w:hyperlink w:anchor="_Toc470690127" w:history="1">
            <w:r w:rsidR="00504DD3" w:rsidRPr="00EB0AFC">
              <w:rPr>
                <w:rStyle w:val="Hipervnculo"/>
                <w:rFonts w:ascii="LM Roman 10" w:eastAsiaTheme="majorEastAsia" w:hAnsi="LM Roman 10" w:cs="Arial"/>
                <w:noProof/>
                <w:lang w:eastAsia="en-US"/>
              </w:rPr>
              <w:t>1.2.</w:t>
            </w:r>
            <w:r w:rsidR="00504DD3">
              <w:rPr>
                <w:rFonts w:asciiTheme="minorHAnsi" w:eastAsiaTheme="minorEastAsia" w:hAnsiTheme="minorHAnsi" w:cstheme="minorBidi"/>
                <w:noProof/>
                <w:color w:val="auto"/>
              </w:rPr>
              <w:tab/>
            </w:r>
            <w:r w:rsidR="00504DD3" w:rsidRPr="00EB0AFC">
              <w:rPr>
                <w:rStyle w:val="Hipervnculo"/>
                <w:rFonts w:ascii="LM Roman 10" w:eastAsiaTheme="majorEastAsia" w:hAnsi="LM Roman 10" w:cs="Arial"/>
                <w:noProof/>
                <w:lang w:eastAsia="en-US"/>
              </w:rPr>
              <w:t>OBJETIVOS</w:t>
            </w:r>
            <w:r w:rsidR="00504DD3">
              <w:rPr>
                <w:noProof/>
                <w:webHidden/>
              </w:rPr>
              <w:tab/>
            </w:r>
            <w:r w:rsidR="00504DD3">
              <w:rPr>
                <w:noProof/>
                <w:webHidden/>
              </w:rPr>
              <w:fldChar w:fldCharType="begin"/>
            </w:r>
            <w:r w:rsidR="00504DD3">
              <w:rPr>
                <w:noProof/>
                <w:webHidden/>
              </w:rPr>
              <w:instrText xml:space="preserve"> PAGEREF _Toc470690127 \h </w:instrText>
            </w:r>
            <w:r w:rsidR="00504DD3">
              <w:rPr>
                <w:noProof/>
                <w:webHidden/>
              </w:rPr>
            </w:r>
            <w:r w:rsidR="00504DD3">
              <w:rPr>
                <w:noProof/>
                <w:webHidden/>
              </w:rPr>
              <w:fldChar w:fldCharType="separate"/>
            </w:r>
            <w:r w:rsidR="00504DD3">
              <w:rPr>
                <w:noProof/>
                <w:webHidden/>
              </w:rPr>
              <w:t>15</w:t>
            </w:r>
            <w:r w:rsidR="00504DD3">
              <w:rPr>
                <w:noProof/>
                <w:webHidden/>
              </w:rPr>
              <w:fldChar w:fldCharType="end"/>
            </w:r>
          </w:hyperlink>
        </w:p>
        <w:p w14:paraId="69F10679"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28" w:history="1">
            <w:r w:rsidR="00504DD3" w:rsidRPr="00EB0AFC">
              <w:rPr>
                <w:rStyle w:val="Hipervnculo"/>
                <w:rFonts w:ascii="LM Roman 10" w:eastAsiaTheme="majorEastAsia" w:hAnsi="LM Roman 10" w:cs="Arial"/>
                <w:noProof/>
                <w:lang w:eastAsia="en-US"/>
              </w:rPr>
              <w:t>1.2.1.</w:t>
            </w:r>
            <w:r w:rsidR="00504DD3">
              <w:rPr>
                <w:rFonts w:asciiTheme="minorHAnsi" w:eastAsiaTheme="minorEastAsia" w:hAnsiTheme="minorHAnsi" w:cstheme="minorBidi"/>
                <w:noProof/>
                <w:color w:val="auto"/>
              </w:rPr>
              <w:tab/>
            </w:r>
            <w:r w:rsidR="00504DD3" w:rsidRPr="00EB0AFC">
              <w:rPr>
                <w:rStyle w:val="Hipervnculo"/>
                <w:rFonts w:ascii="LM Roman 10" w:eastAsiaTheme="majorEastAsia" w:hAnsi="LM Roman 10" w:cs="Arial"/>
                <w:noProof/>
                <w:lang w:eastAsia="en-US"/>
              </w:rPr>
              <w:t>Objetivo General.</w:t>
            </w:r>
            <w:r w:rsidR="00504DD3">
              <w:rPr>
                <w:noProof/>
                <w:webHidden/>
              </w:rPr>
              <w:tab/>
            </w:r>
            <w:r w:rsidR="00504DD3">
              <w:rPr>
                <w:noProof/>
                <w:webHidden/>
              </w:rPr>
              <w:fldChar w:fldCharType="begin"/>
            </w:r>
            <w:r w:rsidR="00504DD3">
              <w:rPr>
                <w:noProof/>
                <w:webHidden/>
              </w:rPr>
              <w:instrText xml:space="preserve"> PAGEREF _Toc470690128 \h </w:instrText>
            </w:r>
            <w:r w:rsidR="00504DD3">
              <w:rPr>
                <w:noProof/>
                <w:webHidden/>
              </w:rPr>
            </w:r>
            <w:r w:rsidR="00504DD3">
              <w:rPr>
                <w:noProof/>
                <w:webHidden/>
              </w:rPr>
              <w:fldChar w:fldCharType="separate"/>
            </w:r>
            <w:r w:rsidR="00504DD3">
              <w:rPr>
                <w:noProof/>
                <w:webHidden/>
              </w:rPr>
              <w:t>16</w:t>
            </w:r>
            <w:r w:rsidR="00504DD3">
              <w:rPr>
                <w:noProof/>
                <w:webHidden/>
              </w:rPr>
              <w:fldChar w:fldCharType="end"/>
            </w:r>
          </w:hyperlink>
        </w:p>
        <w:p w14:paraId="5E924DD6"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29" w:history="1">
            <w:r w:rsidR="00504DD3" w:rsidRPr="00EB0AFC">
              <w:rPr>
                <w:rStyle w:val="Hipervnculo"/>
                <w:rFonts w:ascii="LM Roman 10" w:eastAsiaTheme="majorEastAsia" w:hAnsi="LM Roman 10" w:cs="Arial"/>
                <w:noProof/>
                <w:lang w:eastAsia="en-US"/>
              </w:rPr>
              <w:t>1.2.2.</w:t>
            </w:r>
            <w:r w:rsidR="00504DD3">
              <w:rPr>
                <w:rFonts w:asciiTheme="minorHAnsi" w:eastAsiaTheme="minorEastAsia" w:hAnsiTheme="minorHAnsi" w:cstheme="minorBidi"/>
                <w:noProof/>
                <w:color w:val="auto"/>
              </w:rPr>
              <w:tab/>
            </w:r>
            <w:r w:rsidR="00504DD3" w:rsidRPr="00EB0AFC">
              <w:rPr>
                <w:rStyle w:val="Hipervnculo"/>
                <w:rFonts w:ascii="LM Roman 10" w:eastAsiaTheme="majorEastAsia" w:hAnsi="LM Roman 10" w:cs="Arial"/>
                <w:noProof/>
                <w:lang w:eastAsia="en-US"/>
              </w:rPr>
              <w:t>Objetivos Específicos.</w:t>
            </w:r>
            <w:r w:rsidR="00504DD3">
              <w:rPr>
                <w:noProof/>
                <w:webHidden/>
              </w:rPr>
              <w:tab/>
            </w:r>
            <w:r w:rsidR="00504DD3">
              <w:rPr>
                <w:noProof/>
                <w:webHidden/>
              </w:rPr>
              <w:fldChar w:fldCharType="begin"/>
            </w:r>
            <w:r w:rsidR="00504DD3">
              <w:rPr>
                <w:noProof/>
                <w:webHidden/>
              </w:rPr>
              <w:instrText xml:space="preserve"> PAGEREF _Toc470690129 \h </w:instrText>
            </w:r>
            <w:r w:rsidR="00504DD3">
              <w:rPr>
                <w:noProof/>
                <w:webHidden/>
              </w:rPr>
            </w:r>
            <w:r w:rsidR="00504DD3">
              <w:rPr>
                <w:noProof/>
                <w:webHidden/>
              </w:rPr>
              <w:fldChar w:fldCharType="separate"/>
            </w:r>
            <w:r w:rsidR="00504DD3">
              <w:rPr>
                <w:noProof/>
                <w:webHidden/>
              </w:rPr>
              <w:t>16</w:t>
            </w:r>
            <w:r w:rsidR="00504DD3">
              <w:rPr>
                <w:noProof/>
                <w:webHidden/>
              </w:rPr>
              <w:fldChar w:fldCharType="end"/>
            </w:r>
          </w:hyperlink>
        </w:p>
        <w:p w14:paraId="2DC0EA94" w14:textId="77777777" w:rsidR="00504DD3" w:rsidRDefault="00E7584A">
          <w:pPr>
            <w:pStyle w:val="TDC2"/>
            <w:tabs>
              <w:tab w:val="left" w:pos="880"/>
              <w:tab w:val="right" w:pos="8828"/>
            </w:tabs>
            <w:rPr>
              <w:rFonts w:asciiTheme="minorHAnsi" w:eastAsiaTheme="minorEastAsia" w:hAnsiTheme="minorHAnsi" w:cstheme="minorBidi"/>
              <w:noProof/>
              <w:color w:val="auto"/>
            </w:rPr>
          </w:pPr>
          <w:hyperlink w:anchor="_Toc470690130" w:history="1">
            <w:r w:rsidR="00504DD3" w:rsidRPr="00EB0AFC">
              <w:rPr>
                <w:rStyle w:val="Hipervnculo"/>
                <w:rFonts w:ascii="LM Roman 10" w:eastAsiaTheme="majorEastAsia" w:hAnsi="LM Roman 10" w:cs="Arial"/>
                <w:noProof/>
                <w:lang w:eastAsia="en-US"/>
              </w:rPr>
              <w:t>1.3.</w:t>
            </w:r>
            <w:r w:rsidR="00504DD3">
              <w:rPr>
                <w:rFonts w:asciiTheme="minorHAnsi" w:eastAsiaTheme="minorEastAsia" w:hAnsiTheme="minorHAnsi" w:cstheme="minorBidi"/>
                <w:noProof/>
                <w:color w:val="auto"/>
              </w:rPr>
              <w:tab/>
            </w:r>
            <w:r w:rsidR="00504DD3" w:rsidRPr="00EB0AFC">
              <w:rPr>
                <w:rStyle w:val="Hipervnculo"/>
                <w:rFonts w:ascii="LM Roman 10" w:eastAsiaTheme="majorEastAsia" w:hAnsi="LM Roman 10" w:cs="Arial"/>
                <w:noProof/>
                <w:lang w:eastAsia="en-US"/>
              </w:rPr>
              <w:t>JUSTIFICACIÓN</w:t>
            </w:r>
            <w:r w:rsidR="00504DD3">
              <w:rPr>
                <w:noProof/>
                <w:webHidden/>
              </w:rPr>
              <w:tab/>
            </w:r>
            <w:r w:rsidR="00504DD3">
              <w:rPr>
                <w:noProof/>
                <w:webHidden/>
              </w:rPr>
              <w:fldChar w:fldCharType="begin"/>
            </w:r>
            <w:r w:rsidR="00504DD3">
              <w:rPr>
                <w:noProof/>
                <w:webHidden/>
              </w:rPr>
              <w:instrText xml:space="preserve"> PAGEREF _Toc470690130 \h </w:instrText>
            </w:r>
            <w:r w:rsidR="00504DD3">
              <w:rPr>
                <w:noProof/>
                <w:webHidden/>
              </w:rPr>
            </w:r>
            <w:r w:rsidR="00504DD3">
              <w:rPr>
                <w:noProof/>
                <w:webHidden/>
              </w:rPr>
              <w:fldChar w:fldCharType="separate"/>
            </w:r>
            <w:r w:rsidR="00504DD3">
              <w:rPr>
                <w:noProof/>
                <w:webHidden/>
              </w:rPr>
              <w:t>16</w:t>
            </w:r>
            <w:r w:rsidR="00504DD3">
              <w:rPr>
                <w:noProof/>
                <w:webHidden/>
              </w:rPr>
              <w:fldChar w:fldCharType="end"/>
            </w:r>
          </w:hyperlink>
        </w:p>
        <w:p w14:paraId="5CF3EF74" w14:textId="77777777" w:rsidR="00504DD3" w:rsidRDefault="00E7584A">
          <w:pPr>
            <w:pStyle w:val="TDC1"/>
            <w:tabs>
              <w:tab w:val="left" w:pos="440"/>
              <w:tab w:val="right" w:pos="8828"/>
            </w:tabs>
            <w:rPr>
              <w:rFonts w:asciiTheme="minorHAnsi" w:eastAsiaTheme="minorEastAsia" w:hAnsiTheme="minorHAnsi" w:cstheme="minorBidi"/>
              <w:noProof/>
              <w:color w:val="auto"/>
              <w:sz w:val="22"/>
            </w:rPr>
          </w:pPr>
          <w:hyperlink w:anchor="_Toc470690131" w:history="1">
            <w:r w:rsidR="00504DD3" w:rsidRPr="00EB0AFC">
              <w:rPr>
                <w:rStyle w:val="Hipervnculo"/>
                <w:rFonts w:cs="Times New Roman"/>
                <w:b/>
                <w:noProof/>
              </w:rPr>
              <w:t>2.</w:t>
            </w:r>
            <w:r w:rsidR="00504DD3">
              <w:rPr>
                <w:rFonts w:asciiTheme="minorHAnsi" w:eastAsiaTheme="minorEastAsia" w:hAnsiTheme="minorHAnsi" w:cstheme="minorBidi"/>
                <w:noProof/>
                <w:color w:val="auto"/>
                <w:sz w:val="22"/>
              </w:rPr>
              <w:tab/>
            </w:r>
            <w:r w:rsidR="00504DD3" w:rsidRPr="00EB0AFC">
              <w:rPr>
                <w:rStyle w:val="Hipervnculo"/>
                <w:rFonts w:cs="Times New Roman"/>
                <w:noProof/>
              </w:rPr>
              <w:t>MARCO TEÓRICO Y ANTECEDENTES</w:t>
            </w:r>
            <w:r w:rsidR="00504DD3">
              <w:rPr>
                <w:noProof/>
                <w:webHidden/>
              </w:rPr>
              <w:tab/>
            </w:r>
            <w:r w:rsidR="00504DD3">
              <w:rPr>
                <w:noProof/>
                <w:webHidden/>
              </w:rPr>
              <w:fldChar w:fldCharType="begin"/>
            </w:r>
            <w:r w:rsidR="00504DD3">
              <w:rPr>
                <w:noProof/>
                <w:webHidden/>
              </w:rPr>
              <w:instrText xml:space="preserve"> PAGEREF _Toc470690131 \h </w:instrText>
            </w:r>
            <w:r w:rsidR="00504DD3">
              <w:rPr>
                <w:noProof/>
                <w:webHidden/>
              </w:rPr>
            </w:r>
            <w:r w:rsidR="00504DD3">
              <w:rPr>
                <w:noProof/>
                <w:webHidden/>
              </w:rPr>
              <w:fldChar w:fldCharType="separate"/>
            </w:r>
            <w:r w:rsidR="00504DD3">
              <w:rPr>
                <w:noProof/>
                <w:webHidden/>
              </w:rPr>
              <w:t>18</w:t>
            </w:r>
            <w:r w:rsidR="00504DD3">
              <w:rPr>
                <w:noProof/>
                <w:webHidden/>
              </w:rPr>
              <w:fldChar w:fldCharType="end"/>
            </w:r>
          </w:hyperlink>
        </w:p>
        <w:p w14:paraId="15361E1E" w14:textId="77777777" w:rsidR="00504DD3" w:rsidRDefault="00E7584A">
          <w:pPr>
            <w:pStyle w:val="TDC2"/>
            <w:tabs>
              <w:tab w:val="left" w:pos="880"/>
              <w:tab w:val="right" w:pos="8828"/>
            </w:tabs>
            <w:rPr>
              <w:rFonts w:asciiTheme="minorHAnsi" w:eastAsiaTheme="minorEastAsia" w:hAnsiTheme="minorHAnsi" w:cstheme="minorBidi"/>
              <w:noProof/>
              <w:color w:val="auto"/>
            </w:rPr>
          </w:pPr>
          <w:hyperlink w:anchor="_Toc470690132" w:history="1">
            <w:r w:rsidR="00504DD3" w:rsidRPr="00EB0AFC">
              <w:rPr>
                <w:rStyle w:val="Hipervnculo"/>
                <w:rFonts w:ascii="LM Roman 10" w:hAnsi="LM Roman 10"/>
                <w:noProof/>
              </w:rPr>
              <w:t>2.1.</w:t>
            </w:r>
            <w:r w:rsidR="00504DD3">
              <w:rPr>
                <w:rFonts w:asciiTheme="minorHAnsi" w:eastAsiaTheme="minorEastAsia" w:hAnsiTheme="minorHAnsi" w:cstheme="minorBidi"/>
                <w:noProof/>
                <w:color w:val="auto"/>
              </w:rPr>
              <w:tab/>
            </w:r>
            <w:r w:rsidR="00504DD3" w:rsidRPr="00EB0AFC">
              <w:rPr>
                <w:rStyle w:val="Hipervnculo"/>
                <w:rFonts w:ascii="LM Roman 10" w:hAnsi="LM Roman 10"/>
                <w:noProof/>
              </w:rPr>
              <w:t>MARCO TEÓRICO</w:t>
            </w:r>
            <w:r w:rsidR="00504DD3">
              <w:rPr>
                <w:noProof/>
                <w:webHidden/>
              </w:rPr>
              <w:tab/>
            </w:r>
            <w:r w:rsidR="00504DD3">
              <w:rPr>
                <w:noProof/>
                <w:webHidden/>
              </w:rPr>
              <w:fldChar w:fldCharType="begin"/>
            </w:r>
            <w:r w:rsidR="00504DD3">
              <w:rPr>
                <w:noProof/>
                <w:webHidden/>
              </w:rPr>
              <w:instrText xml:space="preserve"> PAGEREF _Toc470690132 \h </w:instrText>
            </w:r>
            <w:r w:rsidR="00504DD3">
              <w:rPr>
                <w:noProof/>
                <w:webHidden/>
              </w:rPr>
            </w:r>
            <w:r w:rsidR="00504DD3">
              <w:rPr>
                <w:noProof/>
                <w:webHidden/>
              </w:rPr>
              <w:fldChar w:fldCharType="separate"/>
            </w:r>
            <w:r w:rsidR="00504DD3">
              <w:rPr>
                <w:noProof/>
                <w:webHidden/>
              </w:rPr>
              <w:t>19</w:t>
            </w:r>
            <w:r w:rsidR="00504DD3">
              <w:rPr>
                <w:noProof/>
                <w:webHidden/>
              </w:rPr>
              <w:fldChar w:fldCharType="end"/>
            </w:r>
          </w:hyperlink>
        </w:p>
        <w:p w14:paraId="582E2ABB" w14:textId="77777777" w:rsidR="00504DD3" w:rsidRDefault="00E7584A">
          <w:pPr>
            <w:pStyle w:val="TDC2"/>
            <w:tabs>
              <w:tab w:val="left" w:pos="880"/>
              <w:tab w:val="right" w:pos="8828"/>
            </w:tabs>
            <w:rPr>
              <w:rFonts w:asciiTheme="minorHAnsi" w:eastAsiaTheme="minorEastAsia" w:hAnsiTheme="minorHAnsi" w:cstheme="minorBidi"/>
              <w:noProof/>
              <w:color w:val="auto"/>
            </w:rPr>
          </w:pPr>
          <w:hyperlink w:anchor="_Toc470690133" w:history="1">
            <w:r w:rsidR="00504DD3" w:rsidRPr="00EB0AFC">
              <w:rPr>
                <w:rStyle w:val="Hipervnculo"/>
                <w:noProof/>
              </w:rPr>
              <w:t>2.2.</w:t>
            </w:r>
            <w:r w:rsidR="00504DD3">
              <w:rPr>
                <w:rFonts w:asciiTheme="minorHAnsi" w:eastAsiaTheme="minorEastAsia" w:hAnsiTheme="minorHAnsi" w:cstheme="minorBidi"/>
                <w:noProof/>
                <w:color w:val="auto"/>
              </w:rPr>
              <w:tab/>
            </w:r>
            <w:r w:rsidR="00504DD3" w:rsidRPr="00EB0AFC">
              <w:rPr>
                <w:rStyle w:val="Hipervnculo"/>
                <w:noProof/>
              </w:rPr>
              <w:t>MARCO DE ANTECEDENTES</w:t>
            </w:r>
            <w:r w:rsidR="00504DD3">
              <w:rPr>
                <w:noProof/>
                <w:webHidden/>
              </w:rPr>
              <w:tab/>
            </w:r>
            <w:r w:rsidR="00504DD3">
              <w:rPr>
                <w:noProof/>
                <w:webHidden/>
              </w:rPr>
              <w:fldChar w:fldCharType="begin"/>
            </w:r>
            <w:r w:rsidR="00504DD3">
              <w:rPr>
                <w:noProof/>
                <w:webHidden/>
              </w:rPr>
              <w:instrText xml:space="preserve"> PAGEREF _Toc470690133 \h </w:instrText>
            </w:r>
            <w:r w:rsidR="00504DD3">
              <w:rPr>
                <w:noProof/>
                <w:webHidden/>
              </w:rPr>
            </w:r>
            <w:r w:rsidR="00504DD3">
              <w:rPr>
                <w:noProof/>
                <w:webHidden/>
              </w:rPr>
              <w:fldChar w:fldCharType="separate"/>
            </w:r>
            <w:r w:rsidR="00504DD3">
              <w:rPr>
                <w:noProof/>
                <w:webHidden/>
              </w:rPr>
              <w:t>20</w:t>
            </w:r>
            <w:r w:rsidR="00504DD3">
              <w:rPr>
                <w:noProof/>
                <w:webHidden/>
              </w:rPr>
              <w:fldChar w:fldCharType="end"/>
            </w:r>
          </w:hyperlink>
        </w:p>
        <w:p w14:paraId="7E2A2CDC" w14:textId="77777777" w:rsidR="00504DD3" w:rsidRDefault="00E7584A">
          <w:pPr>
            <w:pStyle w:val="TDC1"/>
            <w:tabs>
              <w:tab w:val="left" w:pos="440"/>
              <w:tab w:val="right" w:pos="8828"/>
            </w:tabs>
            <w:rPr>
              <w:rFonts w:asciiTheme="minorHAnsi" w:eastAsiaTheme="minorEastAsia" w:hAnsiTheme="minorHAnsi" w:cstheme="minorBidi"/>
              <w:noProof/>
              <w:color w:val="auto"/>
              <w:sz w:val="22"/>
            </w:rPr>
          </w:pPr>
          <w:hyperlink w:anchor="_Toc470690134" w:history="1">
            <w:r w:rsidR="00504DD3" w:rsidRPr="00EB0AFC">
              <w:rPr>
                <w:rStyle w:val="Hipervnculo"/>
                <w:rFonts w:ascii="LM Roman 10" w:hAnsi="LM Roman 10" w:cs="Times New Roman"/>
                <w:b/>
                <w:noProof/>
              </w:rPr>
              <w:t>3.</w:t>
            </w:r>
            <w:r w:rsidR="00504DD3">
              <w:rPr>
                <w:rFonts w:asciiTheme="minorHAnsi" w:eastAsiaTheme="minorEastAsia" w:hAnsiTheme="minorHAnsi" w:cstheme="minorBidi"/>
                <w:noProof/>
                <w:color w:val="auto"/>
                <w:sz w:val="22"/>
              </w:rPr>
              <w:tab/>
            </w:r>
            <w:r w:rsidR="00504DD3" w:rsidRPr="00EB0AFC">
              <w:rPr>
                <w:rStyle w:val="Hipervnculo"/>
                <w:rFonts w:ascii="LM Roman 10" w:hAnsi="LM Roman 10" w:cs="CMSSBX10"/>
                <w:b/>
                <w:noProof/>
              </w:rPr>
              <w:t>REVISIÓN DEL ESTADO ACTUAL DEL SECTOR</w:t>
            </w:r>
            <w:r w:rsidR="00504DD3">
              <w:rPr>
                <w:noProof/>
                <w:webHidden/>
              </w:rPr>
              <w:tab/>
            </w:r>
            <w:r w:rsidR="00504DD3">
              <w:rPr>
                <w:noProof/>
                <w:webHidden/>
              </w:rPr>
              <w:fldChar w:fldCharType="begin"/>
            </w:r>
            <w:r w:rsidR="00504DD3">
              <w:rPr>
                <w:noProof/>
                <w:webHidden/>
              </w:rPr>
              <w:instrText xml:space="preserve"> PAGEREF _Toc470690134 \h </w:instrText>
            </w:r>
            <w:r w:rsidR="00504DD3">
              <w:rPr>
                <w:noProof/>
                <w:webHidden/>
              </w:rPr>
            </w:r>
            <w:r w:rsidR="00504DD3">
              <w:rPr>
                <w:noProof/>
                <w:webHidden/>
              </w:rPr>
              <w:fldChar w:fldCharType="separate"/>
            </w:r>
            <w:r w:rsidR="00504DD3">
              <w:rPr>
                <w:noProof/>
                <w:webHidden/>
              </w:rPr>
              <w:t>26</w:t>
            </w:r>
            <w:r w:rsidR="00504DD3">
              <w:rPr>
                <w:noProof/>
                <w:webHidden/>
              </w:rPr>
              <w:fldChar w:fldCharType="end"/>
            </w:r>
          </w:hyperlink>
        </w:p>
        <w:p w14:paraId="3307E776" w14:textId="77777777" w:rsidR="00504DD3" w:rsidRDefault="00E7584A">
          <w:pPr>
            <w:pStyle w:val="TDC2"/>
            <w:tabs>
              <w:tab w:val="left" w:pos="880"/>
              <w:tab w:val="right" w:pos="8828"/>
            </w:tabs>
            <w:rPr>
              <w:rFonts w:asciiTheme="minorHAnsi" w:eastAsiaTheme="minorEastAsia" w:hAnsiTheme="minorHAnsi" w:cstheme="minorBidi"/>
              <w:noProof/>
              <w:color w:val="auto"/>
            </w:rPr>
          </w:pPr>
          <w:hyperlink w:anchor="_Toc470690135" w:history="1">
            <w:r w:rsidR="00504DD3" w:rsidRPr="00EB0AFC">
              <w:rPr>
                <w:rStyle w:val="Hipervnculo"/>
                <w:noProof/>
              </w:rPr>
              <w:t>3.1.</w:t>
            </w:r>
            <w:r w:rsidR="00504DD3">
              <w:rPr>
                <w:rFonts w:asciiTheme="minorHAnsi" w:eastAsiaTheme="minorEastAsia" w:hAnsiTheme="minorHAnsi" w:cstheme="minorBidi"/>
                <w:noProof/>
                <w:color w:val="auto"/>
              </w:rPr>
              <w:tab/>
            </w:r>
            <w:r w:rsidR="00504DD3" w:rsidRPr="00EB0AFC">
              <w:rPr>
                <w:rStyle w:val="Hipervnculo"/>
                <w:noProof/>
              </w:rPr>
              <w:t>SECTOR EDUCATIVO</w:t>
            </w:r>
            <w:r w:rsidR="00504DD3">
              <w:rPr>
                <w:noProof/>
                <w:webHidden/>
              </w:rPr>
              <w:tab/>
            </w:r>
            <w:r w:rsidR="00504DD3">
              <w:rPr>
                <w:noProof/>
                <w:webHidden/>
              </w:rPr>
              <w:fldChar w:fldCharType="begin"/>
            </w:r>
            <w:r w:rsidR="00504DD3">
              <w:rPr>
                <w:noProof/>
                <w:webHidden/>
              </w:rPr>
              <w:instrText xml:space="preserve"> PAGEREF _Toc470690135 \h </w:instrText>
            </w:r>
            <w:r w:rsidR="00504DD3">
              <w:rPr>
                <w:noProof/>
                <w:webHidden/>
              </w:rPr>
            </w:r>
            <w:r w:rsidR="00504DD3">
              <w:rPr>
                <w:noProof/>
                <w:webHidden/>
              </w:rPr>
              <w:fldChar w:fldCharType="separate"/>
            </w:r>
            <w:r w:rsidR="00504DD3">
              <w:rPr>
                <w:noProof/>
                <w:webHidden/>
              </w:rPr>
              <w:t>26</w:t>
            </w:r>
            <w:r w:rsidR="00504DD3">
              <w:rPr>
                <w:noProof/>
                <w:webHidden/>
              </w:rPr>
              <w:fldChar w:fldCharType="end"/>
            </w:r>
          </w:hyperlink>
        </w:p>
        <w:p w14:paraId="5147774D" w14:textId="77777777" w:rsidR="00504DD3" w:rsidRDefault="00E7584A">
          <w:pPr>
            <w:pStyle w:val="TDC2"/>
            <w:tabs>
              <w:tab w:val="left" w:pos="880"/>
              <w:tab w:val="right" w:pos="8828"/>
            </w:tabs>
            <w:rPr>
              <w:rFonts w:asciiTheme="minorHAnsi" w:eastAsiaTheme="minorEastAsia" w:hAnsiTheme="minorHAnsi" w:cstheme="minorBidi"/>
              <w:noProof/>
              <w:color w:val="auto"/>
            </w:rPr>
          </w:pPr>
          <w:hyperlink w:anchor="_Toc470690136" w:history="1">
            <w:r w:rsidR="00504DD3" w:rsidRPr="00EB0AFC">
              <w:rPr>
                <w:rStyle w:val="Hipervnculo"/>
                <w:rFonts w:cs="Times New Roman"/>
                <w:noProof/>
              </w:rPr>
              <w:t>3.2.</w:t>
            </w:r>
            <w:r w:rsidR="00504DD3">
              <w:rPr>
                <w:rFonts w:asciiTheme="minorHAnsi" w:eastAsiaTheme="minorEastAsia" w:hAnsiTheme="minorHAnsi" w:cstheme="minorBidi"/>
                <w:noProof/>
                <w:color w:val="auto"/>
              </w:rPr>
              <w:tab/>
            </w:r>
            <w:r w:rsidR="00504DD3" w:rsidRPr="00EB0AFC">
              <w:rPr>
                <w:rStyle w:val="Hipervnculo"/>
                <w:rFonts w:cs="Times New Roman"/>
                <w:noProof/>
              </w:rPr>
              <w:t>SECTOR SOFTWARE COLOMBIA</w:t>
            </w:r>
            <w:r w:rsidR="00504DD3">
              <w:rPr>
                <w:noProof/>
                <w:webHidden/>
              </w:rPr>
              <w:tab/>
            </w:r>
            <w:r w:rsidR="00504DD3">
              <w:rPr>
                <w:noProof/>
                <w:webHidden/>
              </w:rPr>
              <w:fldChar w:fldCharType="begin"/>
            </w:r>
            <w:r w:rsidR="00504DD3">
              <w:rPr>
                <w:noProof/>
                <w:webHidden/>
              </w:rPr>
              <w:instrText xml:space="preserve"> PAGEREF _Toc470690136 \h </w:instrText>
            </w:r>
            <w:r w:rsidR="00504DD3">
              <w:rPr>
                <w:noProof/>
                <w:webHidden/>
              </w:rPr>
            </w:r>
            <w:r w:rsidR="00504DD3">
              <w:rPr>
                <w:noProof/>
                <w:webHidden/>
              </w:rPr>
              <w:fldChar w:fldCharType="separate"/>
            </w:r>
            <w:r w:rsidR="00504DD3">
              <w:rPr>
                <w:noProof/>
                <w:webHidden/>
              </w:rPr>
              <w:t>27</w:t>
            </w:r>
            <w:r w:rsidR="00504DD3">
              <w:rPr>
                <w:noProof/>
                <w:webHidden/>
              </w:rPr>
              <w:fldChar w:fldCharType="end"/>
            </w:r>
          </w:hyperlink>
        </w:p>
        <w:p w14:paraId="3DB8B238" w14:textId="77777777" w:rsidR="00504DD3" w:rsidRDefault="00E7584A">
          <w:pPr>
            <w:pStyle w:val="TDC2"/>
            <w:tabs>
              <w:tab w:val="left" w:pos="880"/>
              <w:tab w:val="right" w:pos="8828"/>
            </w:tabs>
            <w:rPr>
              <w:rFonts w:asciiTheme="minorHAnsi" w:eastAsiaTheme="minorEastAsia" w:hAnsiTheme="minorHAnsi" w:cstheme="minorBidi"/>
              <w:noProof/>
              <w:color w:val="auto"/>
            </w:rPr>
          </w:pPr>
          <w:hyperlink w:anchor="_Toc470690137" w:history="1">
            <w:r w:rsidR="00504DD3" w:rsidRPr="00EB0AFC">
              <w:rPr>
                <w:rStyle w:val="Hipervnculo"/>
                <w:noProof/>
              </w:rPr>
              <w:t>3.3.</w:t>
            </w:r>
            <w:r w:rsidR="00504DD3">
              <w:rPr>
                <w:rFonts w:asciiTheme="minorHAnsi" w:eastAsiaTheme="minorEastAsia" w:hAnsiTheme="minorHAnsi" w:cstheme="minorBidi"/>
                <w:noProof/>
                <w:color w:val="auto"/>
              </w:rPr>
              <w:tab/>
            </w:r>
            <w:r w:rsidR="00504DD3" w:rsidRPr="00EB0AFC">
              <w:rPr>
                <w:rStyle w:val="Hipervnculo"/>
                <w:noProof/>
              </w:rPr>
              <w:t>INVERSION PRIVADA</w:t>
            </w:r>
            <w:r w:rsidR="00504DD3">
              <w:rPr>
                <w:noProof/>
                <w:webHidden/>
              </w:rPr>
              <w:tab/>
            </w:r>
            <w:r w:rsidR="00504DD3">
              <w:rPr>
                <w:noProof/>
                <w:webHidden/>
              </w:rPr>
              <w:fldChar w:fldCharType="begin"/>
            </w:r>
            <w:r w:rsidR="00504DD3">
              <w:rPr>
                <w:noProof/>
                <w:webHidden/>
              </w:rPr>
              <w:instrText xml:space="preserve"> PAGEREF _Toc470690137 \h </w:instrText>
            </w:r>
            <w:r w:rsidR="00504DD3">
              <w:rPr>
                <w:noProof/>
                <w:webHidden/>
              </w:rPr>
            </w:r>
            <w:r w:rsidR="00504DD3">
              <w:rPr>
                <w:noProof/>
                <w:webHidden/>
              </w:rPr>
              <w:fldChar w:fldCharType="separate"/>
            </w:r>
            <w:r w:rsidR="00504DD3">
              <w:rPr>
                <w:noProof/>
                <w:webHidden/>
              </w:rPr>
              <w:t>28</w:t>
            </w:r>
            <w:r w:rsidR="00504DD3">
              <w:rPr>
                <w:noProof/>
                <w:webHidden/>
              </w:rPr>
              <w:fldChar w:fldCharType="end"/>
            </w:r>
          </w:hyperlink>
        </w:p>
        <w:p w14:paraId="7199E1BC" w14:textId="77777777" w:rsidR="00504DD3" w:rsidRDefault="00E7584A">
          <w:pPr>
            <w:pStyle w:val="TDC1"/>
            <w:tabs>
              <w:tab w:val="left" w:pos="440"/>
              <w:tab w:val="right" w:pos="8828"/>
            </w:tabs>
            <w:rPr>
              <w:rFonts w:asciiTheme="minorHAnsi" w:eastAsiaTheme="minorEastAsia" w:hAnsiTheme="minorHAnsi" w:cstheme="minorBidi"/>
              <w:noProof/>
              <w:color w:val="auto"/>
              <w:sz w:val="22"/>
            </w:rPr>
          </w:pPr>
          <w:hyperlink w:anchor="_Toc470690138" w:history="1">
            <w:r w:rsidR="00504DD3" w:rsidRPr="00EB0AFC">
              <w:rPr>
                <w:rStyle w:val="Hipervnculo"/>
                <w:rFonts w:ascii="LM Roman 10" w:hAnsi="LM Roman 10" w:cs="Times New Roman"/>
                <w:b/>
                <w:noProof/>
              </w:rPr>
              <w:t>4.</w:t>
            </w:r>
            <w:r w:rsidR="00504DD3">
              <w:rPr>
                <w:rFonts w:asciiTheme="minorHAnsi" w:eastAsiaTheme="minorEastAsia" w:hAnsiTheme="minorHAnsi" w:cstheme="minorBidi"/>
                <w:noProof/>
                <w:color w:val="auto"/>
                <w:sz w:val="22"/>
              </w:rPr>
              <w:tab/>
            </w:r>
            <w:r w:rsidR="00504DD3" w:rsidRPr="00EB0AFC">
              <w:rPr>
                <w:rStyle w:val="Hipervnculo"/>
                <w:rFonts w:ascii="LM Roman 10" w:hAnsi="LM Roman 10"/>
                <w:b/>
                <w:noProof/>
              </w:rPr>
              <w:t>DESARROLLO PROPUESTA DE VALOR</w:t>
            </w:r>
            <w:r w:rsidR="00504DD3">
              <w:rPr>
                <w:noProof/>
                <w:webHidden/>
              </w:rPr>
              <w:tab/>
            </w:r>
            <w:r w:rsidR="00504DD3">
              <w:rPr>
                <w:noProof/>
                <w:webHidden/>
              </w:rPr>
              <w:fldChar w:fldCharType="begin"/>
            </w:r>
            <w:r w:rsidR="00504DD3">
              <w:rPr>
                <w:noProof/>
                <w:webHidden/>
              </w:rPr>
              <w:instrText xml:space="preserve"> PAGEREF _Toc470690138 \h </w:instrText>
            </w:r>
            <w:r w:rsidR="00504DD3">
              <w:rPr>
                <w:noProof/>
                <w:webHidden/>
              </w:rPr>
            </w:r>
            <w:r w:rsidR="00504DD3">
              <w:rPr>
                <w:noProof/>
                <w:webHidden/>
              </w:rPr>
              <w:fldChar w:fldCharType="separate"/>
            </w:r>
            <w:r w:rsidR="00504DD3">
              <w:rPr>
                <w:noProof/>
                <w:webHidden/>
              </w:rPr>
              <w:t>30</w:t>
            </w:r>
            <w:r w:rsidR="00504DD3">
              <w:rPr>
                <w:noProof/>
                <w:webHidden/>
              </w:rPr>
              <w:fldChar w:fldCharType="end"/>
            </w:r>
          </w:hyperlink>
        </w:p>
        <w:p w14:paraId="3775EFDE" w14:textId="77777777" w:rsidR="00504DD3" w:rsidRDefault="00E7584A">
          <w:pPr>
            <w:pStyle w:val="TDC2"/>
            <w:tabs>
              <w:tab w:val="left" w:pos="880"/>
              <w:tab w:val="right" w:pos="8828"/>
            </w:tabs>
            <w:rPr>
              <w:rFonts w:asciiTheme="minorHAnsi" w:eastAsiaTheme="minorEastAsia" w:hAnsiTheme="minorHAnsi" w:cstheme="minorBidi"/>
              <w:noProof/>
              <w:color w:val="auto"/>
            </w:rPr>
          </w:pPr>
          <w:hyperlink w:anchor="_Toc470690139" w:history="1">
            <w:r w:rsidR="00504DD3" w:rsidRPr="00EB0AFC">
              <w:rPr>
                <w:rStyle w:val="Hipervnculo"/>
                <w:rFonts w:cs="Times New Roman"/>
                <w:noProof/>
              </w:rPr>
              <w:t>4.1.</w:t>
            </w:r>
            <w:r w:rsidR="00504DD3">
              <w:rPr>
                <w:rFonts w:asciiTheme="minorHAnsi" w:eastAsiaTheme="minorEastAsia" w:hAnsiTheme="minorHAnsi" w:cstheme="minorBidi"/>
                <w:noProof/>
                <w:color w:val="auto"/>
              </w:rPr>
              <w:tab/>
            </w:r>
            <w:r w:rsidR="00504DD3" w:rsidRPr="00EB0AFC">
              <w:rPr>
                <w:rStyle w:val="Hipervnculo"/>
                <w:rFonts w:cs="Times New Roman"/>
                <w:noProof/>
              </w:rPr>
              <w:t>VALUE PROPOSITION CANVAS</w:t>
            </w:r>
            <w:r w:rsidR="00504DD3">
              <w:rPr>
                <w:noProof/>
                <w:webHidden/>
              </w:rPr>
              <w:tab/>
            </w:r>
            <w:r w:rsidR="00504DD3">
              <w:rPr>
                <w:noProof/>
                <w:webHidden/>
              </w:rPr>
              <w:fldChar w:fldCharType="begin"/>
            </w:r>
            <w:r w:rsidR="00504DD3">
              <w:rPr>
                <w:noProof/>
                <w:webHidden/>
              </w:rPr>
              <w:instrText xml:space="preserve"> PAGEREF _Toc470690139 \h </w:instrText>
            </w:r>
            <w:r w:rsidR="00504DD3">
              <w:rPr>
                <w:noProof/>
                <w:webHidden/>
              </w:rPr>
            </w:r>
            <w:r w:rsidR="00504DD3">
              <w:rPr>
                <w:noProof/>
                <w:webHidden/>
              </w:rPr>
              <w:fldChar w:fldCharType="separate"/>
            </w:r>
            <w:r w:rsidR="00504DD3">
              <w:rPr>
                <w:noProof/>
                <w:webHidden/>
              </w:rPr>
              <w:t>30</w:t>
            </w:r>
            <w:r w:rsidR="00504DD3">
              <w:rPr>
                <w:noProof/>
                <w:webHidden/>
              </w:rPr>
              <w:fldChar w:fldCharType="end"/>
            </w:r>
          </w:hyperlink>
        </w:p>
        <w:p w14:paraId="427FFA2E" w14:textId="77777777" w:rsidR="00504DD3" w:rsidRDefault="00E7584A">
          <w:pPr>
            <w:pStyle w:val="TDC2"/>
            <w:tabs>
              <w:tab w:val="left" w:pos="880"/>
              <w:tab w:val="right" w:pos="8828"/>
            </w:tabs>
            <w:rPr>
              <w:rFonts w:asciiTheme="minorHAnsi" w:eastAsiaTheme="minorEastAsia" w:hAnsiTheme="minorHAnsi" w:cstheme="minorBidi"/>
              <w:noProof/>
              <w:color w:val="auto"/>
            </w:rPr>
          </w:pPr>
          <w:hyperlink w:anchor="_Toc470690140" w:history="1">
            <w:r w:rsidR="00504DD3" w:rsidRPr="00EB0AFC">
              <w:rPr>
                <w:rStyle w:val="Hipervnculo"/>
                <w:noProof/>
              </w:rPr>
              <w:t>4.2.</w:t>
            </w:r>
            <w:r w:rsidR="00504DD3">
              <w:rPr>
                <w:rFonts w:asciiTheme="minorHAnsi" w:eastAsiaTheme="minorEastAsia" w:hAnsiTheme="minorHAnsi" w:cstheme="minorBidi"/>
                <w:noProof/>
                <w:color w:val="auto"/>
              </w:rPr>
              <w:tab/>
            </w:r>
            <w:r w:rsidR="00504DD3" w:rsidRPr="00EB0AFC">
              <w:rPr>
                <w:rStyle w:val="Hipervnculo"/>
                <w:noProof/>
              </w:rPr>
              <w:t>DESCRIPCIÓN Y FUNCIONAMIENTO DEL MODELO DE NEGOCIOS</w:t>
            </w:r>
            <w:r w:rsidR="00504DD3">
              <w:rPr>
                <w:noProof/>
                <w:webHidden/>
              </w:rPr>
              <w:tab/>
            </w:r>
            <w:r w:rsidR="00504DD3">
              <w:rPr>
                <w:noProof/>
                <w:webHidden/>
              </w:rPr>
              <w:fldChar w:fldCharType="begin"/>
            </w:r>
            <w:r w:rsidR="00504DD3">
              <w:rPr>
                <w:noProof/>
                <w:webHidden/>
              </w:rPr>
              <w:instrText xml:space="preserve"> PAGEREF _Toc470690140 \h </w:instrText>
            </w:r>
            <w:r w:rsidR="00504DD3">
              <w:rPr>
                <w:noProof/>
                <w:webHidden/>
              </w:rPr>
            </w:r>
            <w:r w:rsidR="00504DD3">
              <w:rPr>
                <w:noProof/>
                <w:webHidden/>
              </w:rPr>
              <w:fldChar w:fldCharType="separate"/>
            </w:r>
            <w:r w:rsidR="00504DD3">
              <w:rPr>
                <w:noProof/>
                <w:webHidden/>
              </w:rPr>
              <w:t>34</w:t>
            </w:r>
            <w:r w:rsidR="00504DD3">
              <w:rPr>
                <w:noProof/>
                <w:webHidden/>
              </w:rPr>
              <w:fldChar w:fldCharType="end"/>
            </w:r>
          </w:hyperlink>
        </w:p>
        <w:p w14:paraId="42AD8B15"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41" w:history="1">
            <w:r w:rsidR="00504DD3" w:rsidRPr="00EB0AFC">
              <w:rPr>
                <w:rStyle w:val="Hipervnculo"/>
                <w:rFonts w:cs="Times New Roman"/>
                <w:noProof/>
                <w:lang w:val="es-ES" w:eastAsia="es-ES"/>
              </w:rPr>
              <w:t>4.2.1.</w:t>
            </w:r>
            <w:r w:rsidR="00504DD3">
              <w:rPr>
                <w:rFonts w:asciiTheme="minorHAnsi" w:eastAsiaTheme="minorEastAsia" w:hAnsiTheme="minorHAnsi" w:cstheme="minorBidi"/>
                <w:noProof/>
                <w:color w:val="auto"/>
              </w:rPr>
              <w:tab/>
            </w:r>
            <w:r w:rsidR="00504DD3" w:rsidRPr="00EB0AFC">
              <w:rPr>
                <w:rStyle w:val="Hipervnculo"/>
                <w:rFonts w:cs="Times New Roman"/>
                <w:noProof/>
                <w:lang w:val="es-ES" w:eastAsia="es-ES"/>
              </w:rPr>
              <w:t>Modelo Canvas.</w:t>
            </w:r>
            <w:r w:rsidR="00504DD3">
              <w:rPr>
                <w:noProof/>
                <w:webHidden/>
              </w:rPr>
              <w:tab/>
            </w:r>
            <w:r w:rsidR="00504DD3">
              <w:rPr>
                <w:noProof/>
                <w:webHidden/>
              </w:rPr>
              <w:fldChar w:fldCharType="begin"/>
            </w:r>
            <w:r w:rsidR="00504DD3">
              <w:rPr>
                <w:noProof/>
                <w:webHidden/>
              </w:rPr>
              <w:instrText xml:space="preserve"> PAGEREF _Toc470690141 \h </w:instrText>
            </w:r>
            <w:r w:rsidR="00504DD3">
              <w:rPr>
                <w:noProof/>
                <w:webHidden/>
              </w:rPr>
            </w:r>
            <w:r w:rsidR="00504DD3">
              <w:rPr>
                <w:noProof/>
                <w:webHidden/>
              </w:rPr>
              <w:fldChar w:fldCharType="separate"/>
            </w:r>
            <w:r w:rsidR="00504DD3">
              <w:rPr>
                <w:noProof/>
                <w:webHidden/>
              </w:rPr>
              <w:t>34</w:t>
            </w:r>
            <w:r w:rsidR="00504DD3">
              <w:rPr>
                <w:noProof/>
                <w:webHidden/>
              </w:rPr>
              <w:fldChar w:fldCharType="end"/>
            </w:r>
          </w:hyperlink>
        </w:p>
        <w:p w14:paraId="16BD6C57"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42" w:history="1">
            <w:r w:rsidR="00504DD3" w:rsidRPr="00EB0AFC">
              <w:rPr>
                <w:rStyle w:val="Hipervnculo"/>
                <w:rFonts w:ascii="LM Roman 10" w:hAnsi="LM Roman 10"/>
                <w:noProof/>
              </w:rPr>
              <w:t>4.2.2.</w:t>
            </w:r>
            <w:r w:rsidR="00504DD3">
              <w:rPr>
                <w:rFonts w:asciiTheme="minorHAnsi" w:eastAsiaTheme="minorEastAsia" w:hAnsiTheme="minorHAnsi" w:cstheme="minorBidi"/>
                <w:noProof/>
                <w:color w:val="auto"/>
              </w:rPr>
              <w:tab/>
            </w:r>
            <w:r w:rsidR="00504DD3" w:rsidRPr="00EB0AFC">
              <w:rPr>
                <w:rStyle w:val="Hipervnculo"/>
                <w:rFonts w:ascii="LM Roman 10" w:hAnsi="LM Roman 10"/>
                <w:noProof/>
              </w:rPr>
              <w:t>Ventajas Competitivas del Modelo de Negocio.</w:t>
            </w:r>
            <w:r w:rsidR="00504DD3">
              <w:rPr>
                <w:noProof/>
                <w:webHidden/>
              </w:rPr>
              <w:tab/>
            </w:r>
            <w:r w:rsidR="00504DD3">
              <w:rPr>
                <w:noProof/>
                <w:webHidden/>
              </w:rPr>
              <w:fldChar w:fldCharType="begin"/>
            </w:r>
            <w:r w:rsidR="00504DD3">
              <w:rPr>
                <w:noProof/>
                <w:webHidden/>
              </w:rPr>
              <w:instrText xml:space="preserve"> PAGEREF _Toc470690142 \h </w:instrText>
            </w:r>
            <w:r w:rsidR="00504DD3">
              <w:rPr>
                <w:noProof/>
                <w:webHidden/>
              </w:rPr>
            </w:r>
            <w:r w:rsidR="00504DD3">
              <w:rPr>
                <w:noProof/>
                <w:webHidden/>
              </w:rPr>
              <w:fldChar w:fldCharType="separate"/>
            </w:r>
            <w:r w:rsidR="00504DD3">
              <w:rPr>
                <w:noProof/>
                <w:webHidden/>
              </w:rPr>
              <w:t>42</w:t>
            </w:r>
            <w:r w:rsidR="00504DD3">
              <w:rPr>
                <w:noProof/>
                <w:webHidden/>
              </w:rPr>
              <w:fldChar w:fldCharType="end"/>
            </w:r>
          </w:hyperlink>
        </w:p>
        <w:p w14:paraId="7BF1F28F" w14:textId="77777777" w:rsidR="00504DD3" w:rsidRDefault="00E7584A">
          <w:pPr>
            <w:pStyle w:val="TDC1"/>
            <w:tabs>
              <w:tab w:val="left" w:pos="440"/>
              <w:tab w:val="right" w:pos="8828"/>
            </w:tabs>
            <w:rPr>
              <w:rFonts w:asciiTheme="minorHAnsi" w:eastAsiaTheme="minorEastAsia" w:hAnsiTheme="minorHAnsi" w:cstheme="minorBidi"/>
              <w:noProof/>
              <w:color w:val="auto"/>
              <w:sz w:val="22"/>
            </w:rPr>
          </w:pPr>
          <w:hyperlink w:anchor="_Toc470690143" w:history="1">
            <w:r w:rsidR="00504DD3" w:rsidRPr="00EB0AFC">
              <w:rPr>
                <w:rStyle w:val="Hipervnculo"/>
                <w:rFonts w:cs="Times New Roman"/>
                <w:b/>
                <w:noProof/>
              </w:rPr>
              <w:t>5.</w:t>
            </w:r>
            <w:r w:rsidR="00504DD3">
              <w:rPr>
                <w:rFonts w:asciiTheme="minorHAnsi" w:eastAsiaTheme="minorEastAsia" w:hAnsiTheme="minorHAnsi" w:cstheme="minorBidi"/>
                <w:noProof/>
                <w:color w:val="auto"/>
                <w:sz w:val="22"/>
              </w:rPr>
              <w:tab/>
            </w:r>
            <w:r w:rsidR="00504DD3" w:rsidRPr="00EB0AFC">
              <w:rPr>
                <w:rStyle w:val="Hipervnculo"/>
                <w:rFonts w:cs="Times New Roman"/>
                <w:b/>
                <w:noProof/>
              </w:rPr>
              <w:t>PLAN DE NEGOCIO</w:t>
            </w:r>
            <w:r w:rsidR="00504DD3">
              <w:rPr>
                <w:noProof/>
                <w:webHidden/>
              </w:rPr>
              <w:tab/>
            </w:r>
            <w:r w:rsidR="00504DD3">
              <w:rPr>
                <w:noProof/>
                <w:webHidden/>
              </w:rPr>
              <w:fldChar w:fldCharType="begin"/>
            </w:r>
            <w:r w:rsidR="00504DD3">
              <w:rPr>
                <w:noProof/>
                <w:webHidden/>
              </w:rPr>
              <w:instrText xml:space="preserve"> PAGEREF _Toc470690143 \h </w:instrText>
            </w:r>
            <w:r w:rsidR="00504DD3">
              <w:rPr>
                <w:noProof/>
                <w:webHidden/>
              </w:rPr>
            </w:r>
            <w:r w:rsidR="00504DD3">
              <w:rPr>
                <w:noProof/>
                <w:webHidden/>
              </w:rPr>
              <w:fldChar w:fldCharType="separate"/>
            </w:r>
            <w:r w:rsidR="00504DD3">
              <w:rPr>
                <w:noProof/>
                <w:webHidden/>
              </w:rPr>
              <w:t>44</w:t>
            </w:r>
            <w:r w:rsidR="00504DD3">
              <w:rPr>
                <w:noProof/>
                <w:webHidden/>
              </w:rPr>
              <w:fldChar w:fldCharType="end"/>
            </w:r>
          </w:hyperlink>
        </w:p>
        <w:p w14:paraId="0BF3578E" w14:textId="77777777" w:rsidR="00504DD3" w:rsidRDefault="00E7584A">
          <w:pPr>
            <w:pStyle w:val="TDC2"/>
            <w:tabs>
              <w:tab w:val="left" w:pos="880"/>
              <w:tab w:val="right" w:pos="8828"/>
            </w:tabs>
            <w:rPr>
              <w:rFonts w:asciiTheme="minorHAnsi" w:eastAsiaTheme="minorEastAsia" w:hAnsiTheme="minorHAnsi" w:cstheme="minorBidi"/>
              <w:noProof/>
              <w:color w:val="auto"/>
            </w:rPr>
          </w:pPr>
          <w:hyperlink w:anchor="_Toc470690144" w:history="1">
            <w:r w:rsidR="00504DD3" w:rsidRPr="00EB0AFC">
              <w:rPr>
                <w:rStyle w:val="Hipervnculo"/>
                <w:noProof/>
              </w:rPr>
              <w:t>5.1.</w:t>
            </w:r>
            <w:r w:rsidR="00504DD3">
              <w:rPr>
                <w:rFonts w:asciiTheme="minorHAnsi" w:eastAsiaTheme="minorEastAsia" w:hAnsiTheme="minorHAnsi" w:cstheme="minorBidi"/>
                <w:noProof/>
                <w:color w:val="auto"/>
              </w:rPr>
              <w:tab/>
            </w:r>
            <w:r w:rsidR="00504DD3" w:rsidRPr="00EB0AFC">
              <w:rPr>
                <w:rStyle w:val="Hipervnculo"/>
                <w:noProof/>
              </w:rPr>
              <w:t>METODOLOGÍA</w:t>
            </w:r>
            <w:r w:rsidR="00504DD3">
              <w:rPr>
                <w:noProof/>
                <w:webHidden/>
              </w:rPr>
              <w:tab/>
            </w:r>
            <w:r w:rsidR="00504DD3">
              <w:rPr>
                <w:noProof/>
                <w:webHidden/>
              </w:rPr>
              <w:fldChar w:fldCharType="begin"/>
            </w:r>
            <w:r w:rsidR="00504DD3">
              <w:rPr>
                <w:noProof/>
                <w:webHidden/>
              </w:rPr>
              <w:instrText xml:space="preserve"> PAGEREF _Toc470690144 \h </w:instrText>
            </w:r>
            <w:r w:rsidR="00504DD3">
              <w:rPr>
                <w:noProof/>
                <w:webHidden/>
              </w:rPr>
            </w:r>
            <w:r w:rsidR="00504DD3">
              <w:rPr>
                <w:noProof/>
                <w:webHidden/>
              </w:rPr>
              <w:fldChar w:fldCharType="separate"/>
            </w:r>
            <w:r w:rsidR="00504DD3">
              <w:rPr>
                <w:noProof/>
                <w:webHidden/>
              </w:rPr>
              <w:t>44</w:t>
            </w:r>
            <w:r w:rsidR="00504DD3">
              <w:rPr>
                <w:noProof/>
                <w:webHidden/>
              </w:rPr>
              <w:fldChar w:fldCharType="end"/>
            </w:r>
          </w:hyperlink>
        </w:p>
        <w:p w14:paraId="1172A2F4" w14:textId="77777777" w:rsidR="00504DD3" w:rsidRDefault="00E7584A">
          <w:pPr>
            <w:pStyle w:val="TDC2"/>
            <w:tabs>
              <w:tab w:val="left" w:pos="880"/>
              <w:tab w:val="right" w:pos="8828"/>
            </w:tabs>
            <w:rPr>
              <w:rFonts w:asciiTheme="minorHAnsi" w:eastAsiaTheme="minorEastAsia" w:hAnsiTheme="minorHAnsi" w:cstheme="minorBidi"/>
              <w:noProof/>
              <w:color w:val="auto"/>
            </w:rPr>
          </w:pPr>
          <w:hyperlink w:anchor="_Toc470690145" w:history="1">
            <w:r w:rsidR="00504DD3" w:rsidRPr="00EB0AFC">
              <w:rPr>
                <w:rStyle w:val="Hipervnculo"/>
                <w:rFonts w:ascii="LM Roman 10" w:hAnsi="LM Roman 10" w:cs="Times New Roman"/>
                <w:noProof/>
              </w:rPr>
              <w:t>5.2.</w:t>
            </w:r>
            <w:r w:rsidR="00504DD3">
              <w:rPr>
                <w:rFonts w:asciiTheme="minorHAnsi" w:eastAsiaTheme="minorEastAsia" w:hAnsiTheme="minorHAnsi" w:cstheme="minorBidi"/>
                <w:noProof/>
                <w:color w:val="auto"/>
              </w:rPr>
              <w:tab/>
            </w:r>
            <w:r w:rsidR="00504DD3" w:rsidRPr="00EB0AFC">
              <w:rPr>
                <w:rStyle w:val="Hipervnculo"/>
                <w:rFonts w:ascii="LM Roman 10" w:hAnsi="LM Roman 10" w:cs="Times New Roman"/>
                <w:noProof/>
              </w:rPr>
              <w:t>ESTUDIO TÉCNICO</w:t>
            </w:r>
            <w:r w:rsidR="00504DD3">
              <w:rPr>
                <w:noProof/>
                <w:webHidden/>
              </w:rPr>
              <w:tab/>
            </w:r>
            <w:r w:rsidR="00504DD3">
              <w:rPr>
                <w:noProof/>
                <w:webHidden/>
              </w:rPr>
              <w:fldChar w:fldCharType="begin"/>
            </w:r>
            <w:r w:rsidR="00504DD3">
              <w:rPr>
                <w:noProof/>
                <w:webHidden/>
              </w:rPr>
              <w:instrText xml:space="preserve"> PAGEREF _Toc470690145 \h </w:instrText>
            </w:r>
            <w:r w:rsidR="00504DD3">
              <w:rPr>
                <w:noProof/>
                <w:webHidden/>
              </w:rPr>
            </w:r>
            <w:r w:rsidR="00504DD3">
              <w:rPr>
                <w:noProof/>
                <w:webHidden/>
              </w:rPr>
              <w:fldChar w:fldCharType="separate"/>
            </w:r>
            <w:r w:rsidR="00504DD3">
              <w:rPr>
                <w:noProof/>
                <w:webHidden/>
              </w:rPr>
              <w:t>46</w:t>
            </w:r>
            <w:r w:rsidR="00504DD3">
              <w:rPr>
                <w:noProof/>
                <w:webHidden/>
              </w:rPr>
              <w:fldChar w:fldCharType="end"/>
            </w:r>
          </w:hyperlink>
        </w:p>
        <w:p w14:paraId="75E21F3D"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46" w:history="1">
            <w:r w:rsidR="00504DD3" w:rsidRPr="00EB0AFC">
              <w:rPr>
                <w:rStyle w:val="Hipervnculo"/>
                <w:rFonts w:cs="Times New Roman"/>
                <w:noProof/>
              </w:rPr>
              <w:t>5.2.1.</w:t>
            </w:r>
            <w:r w:rsidR="00504DD3">
              <w:rPr>
                <w:rFonts w:asciiTheme="minorHAnsi" w:eastAsiaTheme="minorEastAsia" w:hAnsiTheme="minorHAnsi" w:cstheme="minorBidi"/>
                <w:noProof/>
                <w:color w:val="auto"/>
              </w:rPr>
              <w:tab/>
            </w:r>
            <w:r w:rsidR="00504DD3" w:rsidRPr="00EB0AFC">
              <w:rPr>
                <w:rStyle w:val="Hipervnculo"/>
                <w:rFonts w:cs="Times New Roman"/>
                <w:noProof/>
              </w:rPr>
              <w:t>Tamaño</w:t>
            </w:r>
            <w:r w:rsidR="00504DD3">
              <w:rPr>
                <w:noProof/>
                <w:webHidden/>
              </w:rPr>
              <w:tab/>
            </w:r>
            <w:r w:rsidR="00504DD3">
              <w:rPr>
                <w:noProof/>
                <w:webHidden/>
              </w:rPr>
              <w:fldChar w:fldCharType="begin"/>
            </w:r>
            <w:r w:rsidR="00504DD3">
              <w:rPr>
                <w:noProof/>
                <w:webHidden/>
              </w:rPr>
              <w:instrText xml:space="preserve"> PAGEREF _Toc470690146 \h </w:instrText>
            </w:r>
            <w:r w:rsidR="00504DD3">
              <w:rPr>
                <w:noProof/>
                <w:webHidden/>
              </w:rPr>
            </w:r>
            <w:r w:rsidR="00504DD3">
              <w:rPr>
                <w:noProof/>
                <w:webHidden/>
              </w:rPr>
              <w:fldChar w:fldCharType="separate"/>
            </w:r>
            <w:r w:rsidR="00504DD3">
              <w:rPr>
                <w:noProof/>
                <w:webHidden/>
              </w:rPr>
              <w:t>46</w:t>
            </w:r>
            <w:r w:rsidR="00504DD3">
              <w:rPr>
                <w:noProof/>
                <w:webHidden/>
              </w:rPr>
              <w:fldChar w:fldCharType="end"/>
            </w:r>
          </w:hyperlink>
        </w:p>
        <w:p w14:paraId="7ED554A0"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47" w:history="1">
            <w:r w:rsidR="00504DD3" w:rsidRPr="00EB0AFC">
              <w:rPr>
                <w:rStyle w:val="Hipervnculo"/>
                <w:rFonts w:cs="Times New Roman"/>
                <w:noProof/>
              </w:rPr>
              <w:t>5.2.2.</w:t>
            </w:r>
            <w:r w:rsidR="00504DD3">
              <w:rPr>
                <w:rFonts w:asciiTheme="minorHAnsi" w:eastAsiaTheme="minorEastAsia" w:hAnsiTheme="minorHAnsi" w:cstheme="minorBidi"/>
                <w:noProof/>
                <w:color w:val="auto"/>
              </w:rPr>
              <w:tab/>
            </w:r>
            <w:r w:rsidR="00504DD3" w:rsidRPr="00EB0AFC">
              <w:rPr>
                <w:rStyle w:val="Hipervnculo"/>
                <w:rFonts w:cs="Times New Roman"/>
                <w:noProof/>
              </w:rPr>
              <w:t>Localización</w:t>
            </w:r>
            <w:r w:rsidR="00504DD3">
              <w:rPr>
                <w:noProof/>
                <w:webHidden/>
              </w:rPr>
              <w:tab/>
            </w:r>
            <w:r w:rsidR="00504DD3">
              <w:rPr>
                <w:noProof/>
                <w:webHidden/>
              </w:rPr>
              <w:fldChar w:fldCharType="begin"/>
            </w:r>
            <w:r w:rsidR="00504DD3">
              <w:rPr>
                <w:noProof/>
                <w:webHidden/>
              </w:rPr>
              <w:instrText xml:space="preserve"> PAGEREF _Toc470690147 \h </w:instrText>
            </w:r>
            <w:r w:rsidR="00504DD3">
              <w:rPr>
                <w:noProof/>
                <w:webHidden/>
              </w:rPr>
            </w:r>
            <w:r w:rsidR="00504DD3">
              <w:rPr>
                <w:noProof/>
                <w:webHidden/>
              </w:rPr>
              <w:fldChar w:fldCharType="separate"/>
            </w:r>
            <w:r w:rsidR="00504DD3">
              <w:rPr>
                <w:noProof/>
                <w:webHidden/>
              </w:rPr>
              <w:t>49</w:t>
            </w:r>
            <w:r w:rsidR="00504DD3">
              <w:rPr>
                <w:noProof/>
                <w:webHidden/>
              </w:rPr>
              <w:fldChar w:fldCharType="end"/>
            </w:r>
          </w:hyperlink>
        </w:p>
        <w:p w14:paraId="591C8CDD"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48" w:history="1">
            <w:r w:rsidR="00504DD3" w:rsidRPr="00EB0AFC">
              <w:rPr>
                <w:rStyle w:val="Hipervnculo"/>
                <w:rFonts w:cs="Times New Roman"/>
                <w:noProof/>
              </w:rPr>
              <w:t>5.2.3.</w:t>
            </w:r>
            <w:r w:rsidR="00504DD3">
              <w:rPr>
                <w:rFonts w:asciiTheme="minorHAnsi" w:eastAsiaTheme="minorEastAsia" w:hAnsiTheme="minorHAnsi" w:cstheme="minorBidi"/>
                <w:noProof/>
                <w:color w:val="auto"/>
              </w:rPr>
              <w:tab/>
            </w:r>
            <w:r w:rsidR="00504DD3" w:rsidRPr="00EB0AFC">
              <w:rPr>
                <w:rStyle w:val="Hipervnculo"/>
                <w:rFonts w:cs="Times New Roman"/>
                <w:noProof/>
              </w:rPr>
              <w:t>Misión</w:t>
            </w:r>
            <w:r w:rsidR="00504DD3">
              <w:rPr>
                <w:noProof/>
                <w:webHidden/>
              </w:rPr>
              <w:tab/>
            </w:r>
            <w:r w:rsidR="00504DD3">
              <w:rPr>
                <w:noProof/>
                <w:webHidden/>
              </w:rPr>
              <w:fldChar w:fldCharType="begin"/>
            </w:r>
            <w:r w:rsidR="00504DD3">
              <w:rPr>
                <w:noProof/>
                <w:webHidden/>
              </w:rPr>
              <w:instrText xml:space="preserve"> PAGEREF _Toc470690148 \h </w:instrText>
            </w:r>
            <w:r w:rsidR="00504DD3">
              <w:rPr>
                <w:noProof/>
                <w:webHidden/>
              </w:rPr>
            </w:r>
            <w:r w:rsidR="00504DD3">
              <w:rPr>
                <w:noProof/>
                <w:webHidden/>
              </w:rPr>
              <w:fldChar w:fldCharType="separate"/>
            </w:r>
            <w:r w:rsidR="00504DD3">
              <w:rPr>
                <w:noProof/>
                <w:webHidden/>
              </w:rPr>
              <w:t>54</w:t>
            </w:r>
            <w:r w:rsidR="00504DD3">
              <w:rPr>
                <w:noProof/>
                <w:webHidden/>
              </w:rPr>
              <w:fldChar w:fldCharType="end"/>
            </w:r>
          </w:hyperlink>
        </w:p>
        <w:p w14:paraId="3754D52D"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49" w:history="1">
            <w:r w:rsidR="00504DD3" w:rsidRPr="00EB0AFC">
              <w:rPr>
                <w:rStyle w:val="Hipervnculo"/>
                <w:rFonts w:cs="Times New Roman"/>
                <w:noProof/>
              </w:rPr>
              <w:t>5.2.4.</w:t>
            </w:r>
            <w:r w:rsidR="00504DD3">
              <w:rPr>
                <w:rFonts w:asciiTheme="minorHAnsi" w:eastAsiaTheme="minorEastAsia" w:hAnsiTheme="minorHAnsi" w:cstheme="minorBidi"/>
                <w:noProof/>
                <w:color w:val="auto"/>
              </w:rPr>
              <w:tab/>
            </w:r>
            <w:r w:rsidR="00504DD3" w:rsidRPr="00EB0AFC">
              <w:rPr>
                <w:rStyle w:val="Hipervnculo"/>
                <w:rFonts w:cs="Times New Roman"/>
                <w:noProof/>
              </w:rPr>
              <w:t>Visión</w:t>
            </w:r>
            <w:r w:rsidR="00504DD3">
              <w:rPr>
                <w:noProof/>
                <w:webHidden/>
              </w:rPr>
              <w:tab/>
            </w:r>
            <w:r w:rsidR="00504DD3">
              <w:rPr>
                <w:noProof/>
                <w:webHidden/>
              </w:rPr>
              <w:fldChar w:fldCharType="begin"/>
            </w:r>
            <w:r w:rsidR="00504DD3">
              <w:rPr>
                <w:noProof/>
                <w:webHidden/>
              </w:rPr>
              <w:instrText xml:space="preserve"> PAGEREF _Toc470690149 \h </w:instrText>
            </w:r>
            <w:r w:rsidR="00504DD3">
              <w:rPr>
                <w:noProof/>
                <w:webHidden/>
              </w:rPr>
            </w:r>
            <w:r w:rsidR="00504DD3">
              <w:rPr>
                <w:noProof/>
                <w:webHidden/>
              </w:rPr>
              <w:fldChar w:fldCharType="separate"/>
            </w:r>
            <w:r w:rsidR="00504DD3">
              <w:rPr>
                <w:noProof/>
                <w:webHidden/>
              </w:rPr>
              <w:t>54</w:t>
            </w:r>
            <w:r w:rsidR="00504DD3">
              <w:rPr>
                <w:noProof/>
                <w:webHidden/>
              </w:rPr>
              <w:fldChar w:fldCharType="end"/>
            </w:r>
          </w:hyperlink>
        </w:p>
        <w:p w14:paraId="4C82DF7C"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50" w:history="1">
            <w:r w:rsidR="00504DD3" w:rsidRPr="00EB0AFC">
              <w:rPr>
                <w:rStyle w:val="Hipervnculo"/>
                <w:rFonts w:cs="Times New Roman"/>
                <w:noProof/>
              </w:rPr>
              <w:t>5.2.5.</w:t>
            </w:r>
            <w:r w:rsidR="00504DD3">
              <w:rPr>
                <w:rFonts w:asciiTheme="minorHAnsi" w:eastAsiaTheme="minorEastAsia" w:hAnsiTheme="minorHAnsi" w:cstheme="minorBidi"/>
                <w:noProof/>
                <w:color w:val="auto"/>
              </w:rPr>
              <w:tab/>
            </w:r>
            <w:r w:rsidR="00504DD3" w:rsidRPr="00EB0AFC">
              <w:rPr>
                <w:rStyle w:val="Hipervnculo"/>
                <w:rFonts w:cs="Times New Roman"/>
                <w:noProof/>
              </w:rPr>
              <w:t>Valores</w:t>
            </w:r>
            <w:r w:rsidR="00504DD3">
              <w:rPr>
                <w:noProof/>
                <w:webHidden/>
              </w:rPr>
              <w:tab/>
            </w:r>
            <w:r w:rsidR="00504DD3">
              <w:rPr>
                <w:noProof/>
                <w:webHidden/>
              </w:rPr>
              <w:fldChar w:fldCharType="begin"/>
            </w:r>
            <w:r w:rsidR="00504DD3">
              <w:rPr>
                <w:noProof/>
                <w:webHidden/>
              </w:rPr>
              <w:instrText xml:space="preserve"> PAGEREF _Toc470690150 \h </w:instrText>
            </w:r>
            <w:r w:rsidR="00504DD3">
              <w:rPr>
                <w:noProof/>
                <w:webHidden/>
              </w:rPr>
            </w:r>
            <w:r w:rsidR="00504DD3">
              <w:rPr>
                <w:noProof/>
                <w:webHidden/>
              </w:rPr>
              <w:fldChar w:fldCharType="separate"/>
            </w:r>
            <w:r w:rsidR="00504DD3">
              <w:rPr>
                <w:noProof/>
                <w:webHidden/>
              </w:rPr>
              <w:t>54</w:t>
            </w:r>
            <w:r w:rsidR="00504DD3">
              <w:rPr>
                <w:noProof/>
                <w:webHidden/>
              </w:rPr>
              <w:fldChar w:fldCharType="end"/>
            </w:r>
          </w:hyperlink>
        </w:p>
        <w:p w14:paraId="53C48478"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51" w:history="1">
            <w:r w:rsidR="00504DD3" w:rsidRPr="00EB0AFC">
              <w:rPr>
                <w:rStyle w:val="Hipervnculo"/>
                <w:rFonts w:ascii="LM Roman 10" w:hAnsi="LM Roman 10"/>
                <w:noProof/>
              </w:rPr>
              <w:t>5.2.6.</w:t>
            </w:r>
            <w:r w:rsidR="00504DD3">
              <w:rPr>
                <w:rFonts w:asciiTheme="minorHAnsi" w:eastAsiaTheme="minorEastAsia" w:hAnsiTheme="minorHAnsi" w:cstheme="minorBidi"/>
                <w:noProof/>
                <w:color w:val="auto"/>
              </w:rPr>
              <w:tab/>
            </w:r>
            <w:r w:rsidR="00504DD3" w:rsidRPr="00EB0AFC">
              <w:rPr>
                <w:rStyle w:val="Hipervnculo"/>
                <w:rFonts w:ascii="LM Roman 10" w:hAnsi="LM Roman 10"/>
                <w:noProof/>
              </w:rPr>
              <w:t>Estructura Organizacional</w:t>
            </w:r>
            <w:r w:rsidR="00504DD3">
              <w:rPr>
                <w:noProof/>
                <w:webHidden/>
              </w:rPr>
              <w:tab/>
            </w:r>
            <w:r w:rsidR="00504DD3">
              <w:rPr>
                <w:noProof/>
                <w:webHidden/>
              </w:rPr>
              <w:fldChar w:fldCharType="begin"/>
            </w:r>
            <w:r w:rsidR="00504DD3">
              <w:rPr>
                <w:noProof/>
                <w:webHidden/>
              </w:rPr>
              <w:instrText xml:space="preserve"> PAGEREF _Toc470690151 \h </w:instrText>
            </w:r>
            <w:r w:rsidR="00504DD3">
              <w:rPr>
                <w:noProof/>
                <w:webHidden/>
              </w:rPr>
            </w:r>
            <w:r w:rsidR="00504DD3">
              <w:rPr>
                <w:noProof/>
                <w:webHidden/>
              </w:rPr>
              <w:fldChar w:fldCharType="separate"/>
            </w:r>
            <w:r w:rsidR="00504DD3">
              <w:rPr>
                <w:noProof/>
                <w:webHidden/>
              </w:rPr>
              <w:t>55</w:t>
            </w:r>
            <w:r w:rsidR="00504DD3">
              <w:rPr>
                <w:noProof/>
                <w:webHidden/>
              </w:rPr>
              <w:fldChar w:fldCharType="end"/>
            </w:r>
          </w:hyperlink>
        </w:p>
        <w:p w14:paraId="351AC311" w14:textId="77777777" w:rsidR="00504DD3" w:rsidRDefault="00E7584A">
          <w:pPr>
            <w:pStyle w:val="TDC2"/>
            <w:tabs>
              <w:tab w:val="left" w:pos="880"/>
              <w:tab w:val="right" w:pos="8828"/>
            </w:tabs>
            <w:rPr>
              <w:rFonts w:asciiTheme="minorHAnsi" w:eastAsiaTheme="minorEastAsia" w:hAnsiTheme="minorHAnsi" w:cstheme="minorBidi"/>
              <w:noProof/>
              <w:color w:val="auto"/>
            </w:rPr>
          </w:pPr>
          <w:hyperlink w:anchor="_Toc470690152" w:history="1">
            <w:r w:rsidR="00504DD3" w:rsidRPr="00EB0AFC">
              <w:rPr>
                <w:rStyle w:val="Hipervnculo"/>
                <w:rFonts w:cs="Times New Roman"/>
                <w:noProof/>
              </w:rPr>
              <w:t>5.3.</w:t>
            </w:r>
            <w:r w:rsidR="00504DD3">
              <w:rPr>
                <w:rFonts w:asciiTheme="minorHAnsi" w:eastAsiaTheme="minorEastAsia" w:hAnsiTheme="minorHAnsi" w:cstheme="minorBidi"/>
                <w:noProof/>
                <w:color w:val="auto"/>
              </w:rPr>
              <w:tab/>
            </w:r>
            <w:r w:rsidR="00504DD3" w:rsidRPr="00EB0AFC">
              <w:rPr>
                <w:rStyle w:val="Hipervnculo"/>
                <w:rFonts w:cs="Times New Roman"/>
                <w:noProof/>
              </w:rPr>
              <w:t>ESTUDIO LEGAL</w:t>
            </w:r>
            <w:r w:rsidR="00504DD3">
              <w:rPr>
                <w:noProof/>
                <w:webHidden/>
              </w:rPr>
              <w:tab/>
            </w:r>
            <w:r w:rsidR="00504DD3">
              <w:rPr>
                <w:noProof/>
                <w:webHidden/>
              </w:rPr>
              <w:fldChar w:fldCharType="begin"/>
            </w:r>
            <w:r w:rsidR="00504DD3">
              <w:rPr>
                <w:noProof/>
                <w:webHidden/>
              </w:rPr>
              <w:instrText xml:space="preserve"> PAGEREF _Toc470690152 \h </w:instrText>
            </w:r>
            <w:r w:rsidR="00504DD3">
              <w:rPr>
                <w:noProof/>
                <w:webHidden/>
              </w:rPr>
            </w:r>
            <w:r w:rsidR="00504DD3">
              <w:rPr>
                <w:noProof/>
                <w:webHidden/>
              </w:rPr>
              <w:fldChar w:fldCharType="separate"/>
            </w:r>
            <w:r w:rsidR="00504DD3">
              <w:rPr>
                <w:noProof/>
                <w:webHidden/>
              </w:rPr>
              <w:t>57</w:t>
            </w:r>
            <w:r w:rsidR="00504DD3">
              <w:rPr>
                <w:noProof/>
                <w:webHidden/>
              </w:rPr>
              <w:fldChar w:fldCharType="end"/>
            </w:r>
          </w:hyperlink>
        </w:p>
        <w:p w14:paraId="5EBA23FD" w14:textId="77777777" w:rsidR="00504DD3" w:rsidRDefault="00E7584A">
          <w:pPr>
            <w:pStyle w:val="TDC2"/>
            <w:tabs>
              <w:tab w:val="left" w:pos="880"/>
              <w:tab w:val="right" w:pos="8828"/>
            </w:tabs>
            <w:rPr>
              <w:rFonts w:asciiTheme="minorHAnsi" w:eastAsiaTheme="minorEastAsia" w:hAnsiTheme="minorHAnsi" w:cstheme="minorBidi"/>
              <w:noProof/>
              <w:color w:val="auto"/>
            </w:rPr>
          </w:pPr>
          <w:hyperlink w:anchor="_Toc470690153" w:history="1">
            <w:r w:rsidR="00504DD3" w:rsidRPr="00EB0AFC">
              <w:rPr>
                <w:rStyle w:val="Hipervnculo"/>
                <w:rFonts w:cs="Times New Roman"/>
                <w:noProof/>
              </w:rPr>
              <w:t>5.4.</w:t>
            </w:r>
            <w:r w:rsidR="00504DD3">
              <w:rPr>
                <w:rFonts w:asciiTheme="minorHAnsi" w:eastAsiaTheme="minorEastAsia" w:hAnsiTheme="minorHAnsi" w:cstheme="minorBidi"/>
                <w:noProof/>
                <w:color w:val="auto"/>
              </w:rPr>
              <w:tab/>
            </w:r>
            <w:r w:rsidR="00504DD3" w:rsidRPr="00EB0AFC">
              <w:rPr>
                <w:rStyle w:val="Hipervnculo"/>
                <w:rFonts w:cs="Times New Roman"/>
                <w:noProof/>
              </w:rPr>
              <w:t>IDENTIFICACIÓN DEL PRODUCTO</w:t>
            </w:r>
            <w:r w:rsidR="00504DD3">
              <w:rPr>
                <w:noProof/>
                <w:webHidden/>
              </w:rPr>
              <w:tab/>
            </w:r>
            <w:r w:rsidR="00504DD3">
              <w:rPr>
                <w:noProof/>
                <w:webHidden/>
              </w:rPr>
              <w:fldChar w:fldCharType="begin"/>
            </w:r>
            <w:r w:rsidR="00504DD3">
              <w:rPr>
                <w:noProof/>
                <w:webHidden/>
              </w:rPr>
              <w:instrText xml:space="preserve"> PAGEREF _Toc470690153 \h </w:instrText>
            </w:r>
            <w:r w:rsidR="00504DD3">
              <w:rPr>
                <w:noProof/>
                <w:webHidden/>
              </w:rPr>
            </w:r>
            <w:r w:rsidR="00504DD3">
              <w:rPr>
                <w:noProof/>
                <w:webHidden/>
              </w:rPr>
              <w:fldChar w:fldCharType="separate"/>
            </w:r>
            <w:r w:rsidR="00504DD3">
              <w:rPr>
                <w:noProof/>
                <w:webHidden/>
              </w:rPr>
              <w:t>62</w:t>
            </w:r>
            <w:r w:rsidR="00504DD3">
              <w:rPr>
                <w:noProof/>
                <w:webHidden/>
              </w:rPr>
              <w:fldChar w:fldCharType="end"/>
            </w:r>
          </w:hyperlink>
        </w:p>
        <w:p w14:paraId="26037F52"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54" w:history="1">
            <w:r w:rsidR="00504DD3" w:rsidRPr="00EB0AFC">
              <w:rPr>
                <w:rStyle w:val="Hipervnculo"/>
                <w:rFonts w:cs="Times New Roman"/>
                <w:noProof/>
              </w:rPr>
              <w:t>5.4.1.</w:t>
            </w:r>
            <w:r w:rsidR="00504DD3">
              <w:rPr>
                <w:rFonts w:asciiTheme="minorHAnsi" w:eastAsiaTheme="minorEastAsia" w:hAnsiTheme="minorHAnsi" w:cstheme="minorBidi"/>
                <w:noProof/>
                <w:color w:val="auto"/>
              </w:rPr>
              <w:tab/>
            </w:r>
            <w:r w:rsidR="00504DD3" w:rsidRPr="00EB0AFC">
              <w:rPr>
                <w:rStyle w:val="Hipervnculo"/>
                <w:rFonts w:cs="Times New Roman"/>
                <w:noProof/>
              </w:rPr>
              <w:t>Características del Producto.</w:t>
            </w:r>
            <w:r w:rsidR="00504DD3">
              <w:rPr>
                <w:noProof/>
                <w:webHidden/>
              </w:rPr>
              <w:tab/>
            </w:r>
            <w:r w:rsidR="00504DD3">
              <w:rPr>
                <w:noProof/>
                <w:webHidden/>
              </w:rPr>
              <w:fldChar w:fldCharType="begin"/>
            </w:r>
            <w:r w:rsidR="00504DD3">
              <w:rPr>
                <w:noProof/>
                <w:webHidden/>
              </w:rPr>
              <w:instrText xml:space="preserve"> PAGEREF _Toc470690154 \h </w:instrText>
            </w:r>
            <w:r w:rsidR="00504DD3">
              <w:rPr>
                <w:noProof/>
                <w:webHidden/>
              </w:rPr>
            </w:r>
            <w:r w:rsidR="00504DD3">
              <w:rPr>
                <w:noProof/>
                <w:webHidden/>
              </w:rPr>
              <w:fldChar w:fldCharType="separate"/>
            </w:r>
            <w:r w:rsidR="00504DD3">
              <w:rPr>
                <w:noProof/>
                <w:webHidden/>
              </w:rPr>
              <w:t>63</w:t>
            </w:r>
            <w:r w:rsidR="00504DD3">
              <w:rPr>
                <w:noProof/>
                <w:webHidden/>
              </w:rPr>
              <w:fldChar w:fldCharType="end"/>
            </w:r>
          </w:hyperlink>
        </w:p>
        <w:p w14:paraId="6F384188"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55" w:history="1">
            <w:r w:rsidR="00504DD3" w:rsidRPr="00EB0AFC">
              <w:rPr>
                <w:rStyle w:val="Hipervnculo"/>
                <w:rFonts w:cs="Times New Roman"/>
                <w:noProof/>
              </w:rPr>
              <w:t>5.4.2.</w:t>
            </w:r>
            <w:r w:rsidR="00504DD3">
              <w:rPr>
                <w:rFonts w:asciiTheme="minorHAnsi" w:eastAsiaTheme="minorEastAsia" w:hAnsiTheme="minorHAnsi" w:cstheme="minorBidi"/>
                <w:noProof/>
                <w:color w:val="auto"/>
              </w:rPr>
              <w:tab/>
            </w:r>
            <w:r w:rsidR="00504DD3" w:rsidRPr="00EB0AFC">
              <w:rPr>
                <w:rStyle w:val="Hipervnculo"/>
                <w:rFonts w:cs="Times New Roman"/>
                <w:noProof/>
              </w:rPr>
              <w:t>Plan de Aplicación.</w:t>
            </w:r>
            <w:r w:rsidR="00504DD3">
              <w:rPr>
                <w:noProof/>
                <w:webHidden/>
              </w:rPr>
              <w:tab/>
            </w:r>
            <w:r w:rsidR="00504DD3">
              <w:rPr>
                <w:noProof/>
                <w:webHidden/>
              </w:rPr>
              <w:fldChar w:fldCharType="begin"/>
            </w:r>
            <w:r w:rsidR="00504DD3">
              <w:rPr>
                <w:noProof/>
                <w:webHidden/>
              </w:rPr>
              <w:instrText xml:space="preserve"> PAGEREF _Toc470690155 \h </w:instrText>
            </w:r>
            <w:r w:rsidR="00504DD3">
              <w:rPr>
                <w:noProof/>
                <w:webHidden/>
              </w:rPr>
            </w:r>
            <w:r w:rsidR="00504DD3">
              <w:rPr>
                <w:noProof/>
                <w:webHidden/>
              </w:rPr>
              <w:fldChar w:fldCharType="separate"/>
            </w:r>
            <w:r w:rsidR="00504DD3">
              <w:rPr>
                <w:noProof/>
                <w:webHidden/>
              </w:rPr>
              <w:t>66</w:t>
            </w:r>
            <w:r w:rsidR="00504DD3">
              <w:rPr>
                <w:noProof/>
                <w:webHidden/>
              </w:rPr>
              <w:fldChar w:fldCharType="end"/>
            </w:r>
          </w:hyperlink>
        </w:p>
        <w:p w14:paraId="5C36E8F4"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56" w:history="1">
            <w:r w:rsidR="00504DD3" w:rsidRPr="00EB0AFC">
              <w:rPr>
                <w:rStyle w:val="Hipervnculo"/>
                <w:rFonts w:cs="Times New Roman"/>
                <w:noProof/>
              </w:rPr>
              <w:t>5.4.3.</w:t>
            </w:r>
            <w:r w:rsidR="00504DD3">
              <w:rPr>
                <w:rFonts w:asciiTheme="minorHAnsi" w:eastAsiaTheme="minorEastAsia" w:hAnsiTheme="minorHAnsi" w:cstheme="minorBidi"/>
                <w:noProof/>
                <w:color w:val="auto"/>
              </w:rPr>
              <w:tab/>
            </w:r>
            <w:r w:rsidR="00504DD3" w:rsidRPr="00EB0AFC">
              <w:rPr>
                <w:rStyle w:val="Hipervnculo"/>
                <w:rFonts w:cs="Times New Roman"/>
                <w:noProof/>
              </w:rPr>
              <w:t>Infraestructura y Arquitectura.</w:t>
            </w:r>
            <w:r w:rsidR="00504DD3">
              <w:rPr>
                <w:noProof/>
                <w:webHidden/>
              </w:rPr>
              <w:tab/>
            </w:r>
            <w:r w:rsidR="00504DD3">
              <w:rPr>
                <w:noProof/>
                <w:webHidden/>
              </w:rPr>
              <w:fldChar w:fldCharType="begin"/>
            </w:r>
            <w:r w:rsidR="00504DD3">
              <w:rPr>
                <w:noProof/>
                <w:webHidden/>
              </w:rPr>
              <w:instrText xml:space="preserve"> PAGEREF _Toc470690156 \h </w:instrText>
            </w:r>
            <w:r w:rsidR="00504DD3">
              <w:rPr>
                <w:noProof/>
                <w:webHidden/>
              </w:rPr>
            </w:r>
            <w:r w:rsidR="00504DD3">
              <w:rPr>
                <w:noProof/>
                <w:webHidden/>
              </w:rPr>
              <w:fldChar w:fldCharType="separate"/>
            </w:r>
            <w:r w:rsidR="00504DD3">
              <w:rPr>
                <w:noProof/>
                <w:webHidden/>
              </w:rPr>
              <w:t>71</w:t>
            </w:r>
            <w:r w:rsidR="00504DD3">
              <w:rPr>
                <w:noProof/>
                <w:webHidden/>
              </w:rPr>
              <w:fldChar w:fldCharType="end"/>
            </w:r>
          </w:hyperlink>
        </w:p>
        <w:p w14:paraId="4193BDDE"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57" w:history="1">
            <w:r w:rsidR="00504DD3" w:rsidRPr="00EB0AFC">
              <w:rPr>
                <w:rStyle w:val="Hipervnculo"/>
                <w:noProof/>
              </w:rPr>
              <w:t>5.4.4.</w:t>
            </w:r>
            <w:r w:rsidR="00504DD3">
              <w:rPr>
                <w:rFonts w:asciiTheme="minorHAnsi" w:eastAsiaTheme="minorEastAsia" w:hAnsiTheme="minorHAnsi" w:cstheme="minorBidi"/>
                <w:noProof/>
                <w:color w:val="auto"/>
              </w:rPr>
              <w:tab/>
            </w:r>
            <w:r w:rsidR="00504DD3" w:rsidRPr="00EB0AFC">
              <w:rPr>
                <w:rStyle w:val="Hipervnculo"/>
                <w:noProof/>
              </w:rPr>
              <w:t>Metodología del Desarrollo</w:t>
            </w:r>
            <w:r w:rsidR="00504DD3">
              <w:rPr>
                <w:noProof/>
                <w:webHidden/>
              </w:rPr>
              <w:tab/>
            </w:r>
            <w:r w:rsidR="00504DD3">
              <w:rPr>
                <w:noProof/>
                <w:webHidden/>
              </w:rPr>
              <w:fldChar w:fldCharType="begin"/>
            </w:r>
            <w:r w:rsidR="00504DD3">
              <w:rPr>
                <w:noProof/>
                <w:webHidden/>
              </w:rPr>
              <w:instrText xml:space="preserve"> PAGEREF _Toc470690157 \h </w:instrText>
            </w:r>
            <w:r w:rsidR="00504DD3">
              <w:rPr>
                <w:noProof/>
                <w:webHidden/>
              </w:rPr>
            </w:r>
            <w:r w:rsidR="00504DD3">
              <w:rPr>
                <w:noProof/>
                <w:webHidden/>
              </w:rPr>
              <w:fldChar w:fldCharType="separate"/>
            </w:r>
            <w:r w:rsidR="00504DD3">
              <w:rPr>
                <w:noProof/>
                <w:webHidden/>
              </w:rPr>
              <w:t>74</w:t>
            </w:r>
            <w:r w:rsidR="00504DD3">
              <w:rPr>
                <w:noProof/>
                <w:webHidden/>
              </w:rPr>
              <w:fldChar w:fldCharType="end"/>
            </w:r>
          </w:hyperlink>
        </w:p>
        <w:p w14:paraId="5BE7D6B2" w14:textId="77777777" w:rsidR="00504DD3" w:rsidRDefault="00E7584A">
          <w:pPr>
            <w:pStyle w:val="TDC2"/>
            <w:tabs>
              <w:tab w:val="left" w:pos="880"/>
              <w:tab w:val="right" w:pos="8828"/>
            </w:tabs>
            <w:rPr>
              <w:rFonts w:asciiTheme="minorHAnsi" w:eastAsiaTheme="minorEastAsia" w:hAnsiTheme="minorHAnsi" w:cstheme="minorBidi"/>
              <w:noProof/>
              <w:color w:val="auto"/>
            </w:rPr>
          </w:pPr>
          <w:hyperlink w:anchor="_Toc470690158" w:history="1">
            <w:r w:rsidR="00504DD3" w:rsidRPr="00EB0AFC">
              <w:rPr>
                <w:rStyle w:val="Hipervnculo"/>
                <w:noProof/>
              </w:rPr>
              <w:t>5.5.</w:t>
            </w:r>
            <w:r w:rsidR="00504DD3">
              <w:rPr>
                <w:rFonts w:asciiTheme="minorHAnsi" w:eastAsiaTheme="minorEastAsia" w:hAnsiTheme="minorHAnsi" w:cstheme="minorBidi"/>
                <w:noProof/>
                <w:color w:val="auto"/>
              </w:rPr>
              <w:tab/>
            </w:r>
            <w:r w:rsidR="00504DD3" w:rsidRPr="00EB0AFC">
              <w:rPr>
                <w:rStyle w:val="Hipervnculo"/>
                <w:noProof/>
              </w:rPr>
              <w:t>ESTUDIO DE MERCADO</w:t>
            </w:r>
            <w:r w:rsidR="00504DD3">
              <w:rPr>
                <w:noProof/>
                <w:webHidden/>
              </w:rPr>
              <w:tab/>
            </w:r>
            <w:r w:rsidR="00504DD3">
              <w:rPr>
                <w:noProof/>
                <w:webHidden/>
              </w:rPr>
              <w:fldChar w:fldCharType="begin"/>
            </w:r>
            <w:r w:rsidR="00504DD3">
              <w:rPr>
                <w:noProof/>
                <w:webHidden/>
              </w:rPr>
              <w:instrText xml:space="preserve"> PAGEREF _Toc470690158 \h </w:instrText>
            </w:r>
            <w:r w:rsidR="00504DD3">
              <w:rPr>
                <w:noProof/>
                <w:webHidden/>
              </w:rPr>
            </w:r>
            <w:r w:rsidR="00504DD3">
              <w:rPr>
                <w:noProof/>
                <w:webHidden/>
              </w:rPr>
              <w:fldChar w:fldCharType="separate"/>
            </w:r>
            <w:r w:rsidR="00504DD3">
              <w:rPr>
                <w:noProof/>
                <w:webHidden/>
              </w:rPr>
              <w:t>76</w:t>
            </w:r>
            <w:r w:rsidR="00504DD3">
              <w:rPr>
                <w:noProof/>
                <w:webHidden/>
              </w:rPr>
              <w:fldChar w:fldCharType="end"/>
            </w:r>
          </w:hyperlink>
        </w:p>
        <w:p w14:paraId="68245DD4"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59" w:history="1">
            <w:r w:rsidR="00504DD3" w:rsidRPr="00EB0AFC">
              <w:rPr>
                <w:rStyle w:val="Hipervnculo"/>
                <w:rFonts w:cs="Times New Roman"/>
                <w:noProof/>
              </w:rPr>
              <w:t>5.5.1.</w:t>
            </w:r>
            <w:r w:rsidR="00504DD3">
              <w:rPr>
                <w:rFonts w:asciiTheme="minorHAnsi" w:eastAsiaTheme="minorEastAsia" w:hAnsiTheme="minorHAnsi" w:cstheme="minorBidi"/>
                <w:noProof/>
                <w:color w:val="auto"/>
              </w:rPr>
              <w:tab/>
            </w:r>
            <w:r w:rsidR="00504DD3" w:rsidRPr="00EB0AFC">
              <w:rPr>
                <w:rStyle w:val="Hipervnculo"/>
                <w:rFonts w:cs="Times New Roman"/>
                <w:noProof/>
              </w:rPr>
              <w:t>Demanda.</w:t>
            </w:r>
            <w:r w:rsidR="00504DD3">
              <w:rPr>
                <w:noProof/>
                <w:webHidden/>
              </w:rPr>
              <w:tab/>
            </w:r>
            <w:r w:rsidR="00504DD3">
              <w:rPr>
                <w:noProof/>
                <w:webHidden/>
              </w:rPr>
              <w:fldChar w:fldCharType="begin"/>
            </w:r>
            <w:r w:rsidR="00504DD3">
              <w:rPr>
                <w:noProof/>
                <w:webHidden/>
              </w:rPr>
              <w:instrText xml:space="preserve"> PAGEREF _Toc470690159 \h </w:instrText>
            </w:r>
            <w:r w:rsidR="00504DD3">
              <w:rPr>
                <w:noProof/>
                <w:webHidden/>
              </w:rPr>
            </w:r>
            <w:r w:rsidR="00504DD3">
              <w:rPr>
                <w:noProof/>
                <w:webHidden/>
              </w:rPr>
              <w:fldChar w:fldCharType="separate"/>
            </w:r>
            <w:r w:rsidR="00504DD3">
              <w:rPr>
                <w:noProof/>
                <w:webHidden/>
              </w:rPr>
              <w:t>76</w:t>
            </w:r>
            <w:r w:rsidR="00504DD3">
              <w:rPr>
                <w:noProof/>
                <w:webHidden/>
              </w:rPr>
              <w:fldChar w:fldCharType="end"/>
            </w:r>
          </w:hyperlink>
        </w:p>
        <w:p w14:paraId="56306ED2"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60" w:history="1">
            <w:r w:rsidR="00504DD3" w:rsidRPr="00EB0AFC">
              <w:rPr>
                <w:rStyle w:val="Hipervnculo"/>
                <w:rFonts w:cs="Times New Roman"/>
                <w:noProof/>
              </w:rPr>
              <w:t>5.5.2.</w:t>
            </w:r>
            <w:r w:rsidR="00504DD3">
              <w:rPr>
                <w:rFonts w:asciiTheme="minorHAnsi" w:eastAsiaTheme="minorEastAsia" w:hAnsiTheme="minorHAnsi" w:cstheme="minorBidi"/>
                <w:noProof/>
                <w:color w:val="auto"/>
              </w:rPr>
              <w:tab/>
            </w:r>
            <w:r w:rsidR="00504DD3" w:rsidRPr="00EB0AFC">
              <w:rPr>
                <w:rStyle w:val="Hipervnculo"/>
                <w:rFonts w:cs="Times New Roman"/>
                <w:noProof/>
              </w:rPr>
              <w:t>Análisis de la Competencia – Oferta disponible en el Mercado.</w:t>
            </w:r>
            <w:r w:rsidR="00504DD3">
              <w:rPr>
                <w:noProof/>
                <w:webHidden/>
              </w:rPr>
              <w:tab/>
            </w:r>
            <w:r w:rsidR="00504DD3">
              <w:rPr>
                <w:noProof/>
                <w:webHidden/>
              </w:rPr>
              <w:fldChar w:fldCharType="begin"/>
            </w:r>
            <w:r w:rsidR="00504DD3">
              <w:rPr>
                <w:noProof/>
                <w:webHidden/>
              </w:rPr>
              <w:instrText xml:space="preserve"> PAGEREF _Toc470690160 \h </w:instrText>
            </w:r>
            <w:r w:rsidR="00504DD3">
              <w:rPr>
                <w:noProof/>
                <w:webHidden/>
              </w:rPr>
            </w:r>
            <w:r w:rsidR="00504DD3">
              <w:rPr>
                <w:noProof/>
                <w:webHidden/>
              </w:rPr>
              <w:fldChar w:fldCharType="separate"/>
            </w:r>
            <w:r w:rsidR="00504DD3">
              <w:rPr>
                <w:noProof/>
                <w:webHidden/>
              </w:rPr>
              <w:t>77</w:t>
            </w:r>
            <w:r w:rsidR="00504DD3">
              <w:rPr>
                <w:noProof/>
                <w:webHidden/>
              </w:rPr>
              <w:fldChar w:fldCharType="end"/>
            </w:r>
          </w:hyperlink>
        </w:p>
        <w:p w14:paraId="1B186235"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61" w:history="1">
            <w:r w:rsidR="00504DD3" w:rsidRPr="00EB0AFC">
              <w:rPr>
                <w:rStyle w:val="Hipervnculo"/>
                <w:rFonts w:cs="Times New Roman"/>
                <w:noProof/>
              </w:rPr>
              <w:t>5.5.3.</w:t>
            </w:r>
            <w:r w:rsidR="00504DD3">
              <w:rPr>
                <w:rFonts w:asciiTheme="minorHAnsi" w:eastAsiaTheme="minorEastAsia" w:hAnsiTheme="minorHAnsi" w:cstheme="minorBidi"/>
                <w:noProof/>
                <w:color w:val="auto"/>
              </w:rPr>
              <w:tab/>
            </w:r>
            <w:r w:rsidR="00504DD3" w:rsidRPr="00EB0AFC">
              <w:rPr>
                <w:rStyle w:val="Hipervnculo"/>
                <w:rFonts w:cs="Times New Roman"/>
                <w:noProof/>
              </w:rPr>
              <w:t>Oferta Vs Demanda.</w:t>
            </w:r>
            <w:r w:rsidR="00504DD3">
              <w:rPr>
                <w:noProof/>
                <w:webHidden/>
              </w:rPr>
              <w:tab/>
            </w:r>
            <w:r w:rsidR="00504DD3">
              <w:rPr>
                <w:noProof/>
                <w:webHidden/>
              </w:rPr>
              <w:fldChar w:fldCharType="begin"/>
            </w:r>
            <w:r w:rsidR="00504DD3">
              <w:rPr>
                <w:noProof/>
                <w:webHidden/>
              </w:rPr>
              <w:instrText xml:space="preserve"> PAGEREF _Toc470690161 \h </w:instrText>
            </w:r>
            <w:r w:rsidR="00504DD3">
              <w:rPr>
                <w:noProof/>
                <w:webHidden/>
              </w:rPr>
            </w:r>
            <w:r w:rsidR="00504DD3">
              <w:rPr>
                <w:noProof/>
                <w:webHidden/>
              </w:rPr>
              <w:fldChar w:fldCharType="separate"/>
            </w:r>
            <w:r w:rsidR="00504DD3">
              <w:rPr>
                <w:noProof/>
                <w:webHidden/>
              </w:rPr>
              <w:t>86</w:t>
            </w:r>
            <w:r w:rsidR="00504DD3">
              <w:rPr>
                <w:noProof/>
                <w:webHidden/>
              </w:rPr>
              <w:fldChar w:fldCharType="end"/>
            </w:r>
          </w:hyperlink>
        </w:p>
        <w:p w14:paraId="117C3EA8"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62" w:history="1">
            <w:r w:rsidR="00504DD3" w:rsidRPr="00EB0AFC">
              <w:rPr>
                <w:rStyle w:val="Hipervnculo"/>
                <w:rFonts w:cs="Times New Roman"/>
                <w:noProof/>
              </w:rPr>
              <w:t>5.5.4.</w:t>
            </w:r>
            <w:r w:rsidR="00504DD3">
              <w:rPr>
                <w:rFonts w:asciiTheme="minorHAnsi" w:eastAsiaTheme="minorEastAsia" w:hAnsiTheme="minorHAnsi" w:cstheme="minorBidi"/>
                <w:noProof/>
                <w:color w:val="auto"/>
              </w:rPr>
              <w:tab/>
            </w:r>
            <w:r w:rsidR="00504DD3" w:rsidRPr="00EB0AFC">
              <w:rPr>
                <w:rStyle w:val="Hipervnculo"/>
                <w:rFonts w:cs="Times New Roman"/>
                <w:noProof/>
              </w:rPr>
              <w:t>Precio.</w:t>
            </w:r>
            <w:r w:rsidR="00504DD3">
              <w:rPr>
                <w:noProof/>
                <w:webHidden/>
              </w:rPr>
              <w:tab/>
            </w:r>
            <w:r w:rsidR="00504DD3">
              <w:rPr>
                <w:noProof/>
                <w:webHidden/>
              </w:rPr>
              <w:fldChar w:fldCharType="begin"/>
            </w:r>
            <w:r w:rsidR="00504DD3">
              <w:rPr>
                <w:noProof/>
                <w:webHidden/>
              </w:rPr>
              <w:instrText xml:space="preserve"> PAGEREF _Toc470690162 \h </w:instrText>
            </w:r>
            <w:r w:rsidR="00504DD3">
              <w:rPr>
                <w:noProof/>
                <w:webHidden/>
              </w:rPr>
            </w:r>
            <w:r w:rsidR="00504DD3">
              <w:rPr>
                <w:noProof/>
                <w:webHidden/>
              </w:rPr>
              <w:fldChar w:fldCharType="separate"/>
            </w:r>
            <w:r w:rsidR="00504DD3">
              <w:rPr>
                <w:noProof/>
                <w:webHidden/>
              </w:rPr>
              <w:t>86</w:t>
            </w:r>
            <w:r w:rsidR="00504DD3">
              <w:rPr>
                <w:noProof/>
                <w:webHidden/>
              </w:rPr>
              <w:fldChar w:fldCharType="end"/>
            </w:r>
          </w:hyperlink>
        </w:p>
        <w:p w14:paraId="667C7DBC"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63" w:history="1">
            <w:r w:rsidR="00504DD3" w:rsidRPr="00EB0AFC">
              <w:rPr>
                <w:rStyle w:val="Hipervnculo"/>
                <w:rFonts w:cs="Times New Roman"/>
                <w:noProof/>
              </w:rPr>
              <w:t>5.5.5.</w:t>
            </w:r>
            <w:r w:rsidR="00504DD3">
              <w:rPr>
                <w:rFonts w:asciiTheme="minorHAnsi" w:eastAsiaTheme="minorEastAsia" w:hAnsiTheme="minorHAnsi" w:cstheme="minorBidi"/>
                <w:noProof/>
                <w:color w:val="auto"/>
              </w:rPr>
              <w:tab/>
            </w:r>
            <w:r w:rsidR="00504DD3" w:rsidRPr="00EB0AFC">
              <w:rPr>
                <w:rStyle w:val="Hipervnculo"/>
                <w:rFonts w:cs="Times New Roman"/>
                <w:noProof/>
              </w:rPr>
              <w:t>Comercialización.</w:t>
            </w:r>
            <w:r w:rsidR="00504DD3">
              <w:rPr>
                <w:noProof/>
                <w:webHidden/>
              </w:rPr>
              <w:tab/>
            </w:r>
            <w:r w:rsidR="00504DD3">
              <w:rPr>
                <w:noProof/>
                <w:webHidden/>
              </w:rPr>
              <w:fldChar w:fldCharType="begin"/>
            </w:r>
            <w:r w:rsidR="00504DD3">
              <w:rPr>
                <w:noProof/>
                <w:webHidden/>
              </w:rPr>
              <w:instrText xml:space="preserve"> PAGEREF _Toc470690163 \h </w:instrText>
            </w:r>
            <w:r w:rsidR="00504DD3">
              <w:rPr>
                <w:noProof/>
                <w:webHidden/>
              </w:rPr>
            </w:r>
            <w:r w:rsidR="00504DD3">
              <w:rPr>
                <w:noProof/>
                <w:webHidden/>
              </w:rPr>
              <w:fldChar w:fldCharType="separate"/>
            </w:r>
            <w:r w:rsidR="00504DD3">
              <w:rPr>
                <w:noProof/>
                <w:webHidden/>
              </w:rPr>
              <w:t>87</w:t>
            </w:r>
            <w:r w:rsidR="00504DD3">
              <w:rPr>
                <w:noProof/>
                <w:webHidden/>
              </w:rPr>
              <w:fldChar w:fldCharType="end"/>
            </w:r>
          </w:hyperlink>
        </w:p>
        <w:p w14:paraId="50F072CF" w14:textId="77777777" w:rsidR="00504DD3" w:rsidRDefault="00E7584A">
          <w:pPr>
            <w:pStyle w:val="TDC2"/>
            <w:tabs>
              <w:tab w:val="left" w:pos="880"/>
              <w:tab w:val="right" w:pos="8828"/>
            </w:tabs>
            <w:rPr>
              <w:rFonts w:asciiTheme="minorHAnsi" w:eastAsiaTheme="minorEastAsia" w:hAnsiTheme="minorHAnsi" w:cstheme="minorBidi"/>
              <w:noProof/>
              <w:color w:val="auto"/>
            </w:rPr>
          </w:pPr>
          <w:hyperlink w:anchor="_Toc470690164" w:history="1">
            <w:r w:rsidR="00504DD3" w:rsidRPr="00EB0AFC">
              <w:rPr>
                <w:rStyle w:val="Hipervnculo"/>
                <w:rFonts w:cs="Times New Roman"/>
                <w:noProof/>
              </w:rPr>
              <w:t>5.6.</w:t>
            </w:r>
            <w:r w:rsidR="00504DD3">
              <w:rPr>
                <w:rFonts w:asciiTheme="minorHAnsi" w:eastAsiaTheme="minorEastAsia" w:hAnsiTheme="minorHAnsi" w:cstheme="minorBidi"/>
                <w:noProof/>
                <w:color w:val="auto"/>
              </w:rPr>
              <w:tab/>
            </w:r>
            <w:r w:rsidR="00504DD3" w:rsidRPr="00EB0AFC">
              <w:rPr>
                <w:rStyle w:val="Hipervnculo"/>
                <w:rFonts w:cs="Times New Roman"/>
                <w:noProof/>
              </w:rPr>
              <w:t>ESTUDIO AMBIENTAL</w:t>
            </w:r>
            <w:r w:rsidR="00504DD3">
              <w:rPr>
                <w:noProof/>
                <w:webHidden/>
              </w:rPr>
              <w:tab/>
            </w:r>
            <w:r w:rsidR="00504DD3">
              <w:rPr>
                <w:noProof/>
                <w:webHidden/>
              </w:rPr>
              <w:fldChar w:fldCharType="begin"/>
            </w:r>
            <w:r w:rsidR="00504DD3">
              <w:rPr>
                <w:noProof/>
                <w:webHidden/>
              </w:rPr>
              <w:instrText xml:space="preserve"> PAGEREF _Toc470690164 \h </w:instrText>
            </w:r>
            <w:r w:rsidR="00504DD3">
              <w:rPr>
                <w:noProof/>
                <w:webHidden/>
              </w:rPr>
            </w:r>
            <w:r w:rsidR="00504DD3">
              <w:rPr>
                <w:noProof/>
                <w:webHidden/>
              </w:rPr>
              <w:fldChar w:fldCharType="separate"/>
            </w:r>
            <w:r w:rsidR="00504DD3">
              <w:rPr>
                <w:noProof/>
                <w:webHidden/>
              </w:rPr>
              <w:t>89</w:t>
            </w:r>
            <w:r w:rsidR="00504DD3">
              <w:rPr>
                <w:noProof/>
                <w:webHidden/>
              </w:rPr>
              <w:fldChar w:fldCharType="end"/>
            </w:r>
          </w:hyperlink>
        </w:p>
        <w:p w14:paraId="33713D0D"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65" w:history="1">
            <w:r w:rsidR="00504DD3" w:rsidRPr="00EB0AFC">
              <w:rPr>
                <w:rStyle w:val="Hipervnculo"/>
                <w:rFonts w:cs="Times New Roman"/>
                <w:noProof/>
              </w:rPr>
              <w:t>5.6.1.</w:t>
            </w:r>
            <w:r w:rsidR="00504DD3">
              <w:rPr>
                <w:rFonts w:asciiTheme="minorHAnsi" w:eastAsiaTheme="minorEastAsia" w:hAnsiTheme="minorHAnsi" w:cstheme="minorBidi"/>
                <w:noProof/>
                <w:color w:val="auto"/>
              </w:rPr>
              <w:tab/>
            </w:r>
            <w:r w:rsidR="00504DD3" w:rsidRPr="00EB0AFC">
              <w:rPr>
                <w:rStyle w:val="Hipervnculo"/>
                <w:rFonts w:cs="Times New Roman"/>
                <w:noProof/>
              </w:rPr>
              <w:t>Aspectos legales.</w:t>
            </w:r>
            <w:r w:rsidR="00504DD3">
              <w:rPr>
                <w:noProof/>
                <w:webHidden/>
              </w:rPr>
              <w:tab/>
            </w:r>
            <w:r w:rsidR="00504DD3">
              <w:rPr>
                <w:noProof/>
                <w:webHidden/>
              </w:rPr>
              <w:fldChar w:fldCharType="begin"/>
            </w:r>
            <w:r w:rsidR="00504DD3">
              <w:rPr>
                <w:noProof/>
                <w:webHidden/>
              </w:rPr>
              <w:instrText xml:space="preserve"> PAGEREF _Toc470690165 \h </w:instrText>
            </w:r>
            <w:r w:rsidR="00504DD3">
              <w:rPr>
                <w:noProof/>
                <w:webHidden/>
              </w:rPr>
            </w:r>
            <w:r w:rsidR="00504DD3">
              <w:rPr>
                <w:noProof/>
                <w:webHidden/>
              </w:rPr>
              <w:fldChar w:fldCharType="separate"/>
            </w:r>
            <w:r w:rsidR="00504DD3">
              <w:rPr>
                <w:noProof/>
                <w:webHidden/>
              </w:rPr>
              <w:t>89</w:t>
            </w:r>
            <w:r w:rsidR="00504DD3">
              <w:rPr>
                <w:noProof/>
                <w:webHidden/>
              </w:rPr>
              <w:fldChar w:fldCharType="end"/>
            </w:r>
          </w:hyperlink>
        </w:p>
        <w:p w14:paraId="1A3FEB00"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66" w:history="1">
            <w:r w:rsidR="00504DD3" w:rsidRPr="00EB0AFC">
              <w:rPr>
                <w:rStyle w:val="Hipervnculo"/>
                <w:rFonts w:cs="Times New Roman"/>
                <w:noProof/>
              </w:rPr>
              <w:t>5.6.2.</w:t>
            </w:r>
            <w:r w:rsidR="00504DD3">
              <w:rPr>
                <w:rFonts w:asciiTheme="minorHAnsi" w:eastAsiaTheme="minorEastAsia" w:hAnsiTheme="minorHAnsi" w:cstheme="minorBidi"/>
                <w:noProof/>
                <w:color w:val="auto"/>
              </w:rPr>
              <w:tab/>
            </w:r>
            <w:r w:rsidR="00504DD3" w:rsidRPr="00EB0AFC">
              <w:rPr>
                <w:rStyle w:val="Hipervnculo"/>
                <w:rFonts w:cs="Times New Roman"/>
                <w:noProof/>
              </w:rPr>
              <w:t>Requisitos legales</w:t>
            </w:r>
            <w:r w:rsidR="00504DD3">
              <w:rPr>
                <w:noProof/>
                <w:webHidden/>
              </w:rPr>
              <w:tab/>
            </w:r>
            <w:r w:rsidR="00504DD3">
              <w:rPr>
                <w:noProof/>
                <w:webHidden/>
              </w:rPr>
              <w:fldChar w:fldCharType="begin"/>
            </w:r>
            <w:r w:rsidR="00504DD3">
              <w:rPr>
                <w:noProof/>
                <w:webHidden/>
              </w:rPr>
              <w:instrText xml:space="preserve"> PAGEREF _Toc470690166 \h </w:instrText>
            </w:r>
            <w:r w:rsidR="00504DD3">
              <w:rPr>
                <w:noProof/>
                <w:webHidden/>
              </w:rPr>
            </w:r>
            <w:r w:rsidR="00504DD3">
              <w:rPr>
                <w:noProof/>
                <w:webHidden/>
              </w:rPr>
              <w:fldChar w:fldCharType="separate"/>
            </w:r>
            <w:r w:rsidR="00504DD3">
              <w:rPr>
                <w:noProof/>
                <w:webHidden/>
              </w:rPr>
              <w:t>90</w:t>
            </w:r>
            <w:r w:rsidR="00504DD3">
              <w:rPr>
                <w:noProof/>
                <w:webHidden/>
              </w:rPr>
              <w:fldChar w:fldCharType="end"/>
            </w:r>
          </w:hyperlink>
        </w:p>
        <w:p w14:paraId="21271939" w14:textId="77777777" w:rsidR="00504DD3" w:rsidRDefault="00E7584A">
          <w:pPr>
            <w:pStyle w:val="TDC2"/>
            <w:tabs>
              <w:tab w:val="left" w:pos="880"/>
              <w:tab w:val="right" w:pos="8828"/>
            </w:tabs>
            <w:rPr>
              <w:rFonts w:asciiTheme="minorHAnsi" w:eastAsiaTheme="minorEastAsia" w:hAnsiTheme="minorHAnsi" w:cstheme="minorBidi"/>
              <w:noProof/>
              <w:color w:val="auto"/>
            </w:rPr>
          </w:pPr>
          <w:hyperlink w:anchor="_Toc470690167" w:history="1">
            <w:r w:rsidR="00504DD3" w:rsidRPr="00EB0AFC">
              <w:rPr>
                <w:rStyle w:val="Hipervnculo"/>
                <w:rFonts w:cs="Times New Roman"/>
                <w:noProof/>
              </w:rPr>
              <w:t>5.7.</w:t>
            </w:r>
            <w:r w:rsidR="00504DD3">
              <w:rPr>
                <w:rFonts w:asciiTheme="minorHAnsi" w:eastAsiaTheme="minorEastAsia" w:hAnsiTheme="minorHAnsi" w:cstheme="minorBidi"/>
                <w:noProof/>
                <w:color w:val="auto"/>
              </w:rPr>
              <w:tab/>
            </w:r>
            <w:r w:rsidR="00504DD3" w:rsidRPr="00EB0AFC">
              <w:rPr>
                <w:rStyle w:val="Hipervnculo"/>
                <w:rFonts w:cs="Times New Roman"/>
                <w:noProof/>
              </w:rPr>
              <w:t>ANÁLISIS FINANCIERO</w:t>
            </w:r>
            <w:r w:rsidR="00504DD3">
              <w:rPr>
                <w:noProof/>
                <w:webHidden/>
              </w:rPr>
              <w:tab/>
            </w:r>
            <w:r w:rsidR="00504DD3">
              <w:rPr>
                <w:noProof/>
                <w:webHidden/>
              </w:rPr>
              <w:fldChar w:fldCharType="begin"/>
            </w:r>
            <w:r w:rsidR="00504DD3">
              <w:rPr>
                <w:noProof/>
                <w:webHidden/>
              </w:rPr>
              <w:instrText xml:space="preserve"> PAGEREF _Toc470690167 \h </w:instrText>
            </w:r>
            <w:r w:rsidR="00504DD3">
              <w:rPr>
                <w:noProof/>
                <w:webHidden/>
              </w:rPr>
            </w:r>
            <w:r w:rsidR="00504DD3">
              <w:rPr>
                <w:noProof/>
                <w:webHidden/>
              </w:rPr>
              <w:fldChar w:fldCharType="separate"/>
            </w:r>
            <w:r w:rsidR="00504DD3">
              <w:rPr>
                <w:noProof/>
                <w:webHidden/>
              </w:rPr>
              <w:t>91</w:t>
            </w:r>
            <w:r w:rsidR="00504DD3">
              <w:rPr>
                <w:noProof/>
                <w:webHidden/>
              </w:rPr>
              <w:fldChar w:fldCharType="end"/>
            </w:r>
          </w:hyperlink>
        </w:p>
        <w:p w14:paraId="73FF585A"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68" w:history="1">
            <w:r w:rsidR="00504DD3" w:rsidRPr="00EB0AFC">
              <w:rPr>
                <w:rStyle w:val="Hipervnculo"/>
                <w:rFonts w:cs="Times New Roman"/>
                <w:noProof/>
              </w:rPr>
              <w:t>5.7.1.</w:t>
            </w:r>
            <w:r w:rsidR="00504DD3">
              <w:rPr>
                <w:rFonts w:asciiTheme="minorHAnsi" w:eastAsiaTheme="minorEastAsia" w:hAnsiTheme="minorHAnsi" w:cstheme="minorBidi"/>
                <w:noProof/>
                <w:color w:val="auto"/>
              </w:rPr>
              <w:tab/>
            </w:r>
            <w:r w:rsidR="00504DD3" w:rsidRPr="00EB0AFC">
              <w:rPr>
                <w:rStyle w:val="Hipervnculo"/>
                <w:rFonts w:cs="Times New Roman"/>
                <w:noProof/>
              </w:rPr>
              <w:t>Inversión Inicial.</w:t>
            </w:r>
            <w:r w:rsidR="00504DD3">
              <w:rPr>
                <w:noProof/>
                <w:webHidden/>
              </w:rPr>
              <w:tab/>
            </w:r>
            <w:r w:rsidR="00504DD3">
              <w:rPr>
                <w:noProof/>
                <w:webHidden/>
              </w:rPr>
              <w:fldChar w:fldCharType="begin"/>
            </w:r>
            <w:r w:rsidR="00504DD3">
              <w:rPr>
                <w:noProof/>
                <w:webHidden/>
              </w:rPr>
              <w:instrText xml:space="preserve"> PAGEREF _Toc470690168 \h </w:instrText>
            </w:r>
            <w:r w:rsidR="00504DD3">
              <w:rPr>
                <w:noProof/>
                <w:webHidden/>
              </w:rPr>
            </w:r>
            <w:r w:rsidR="00504DD3">
              <w:rPr>
                <w:noProof/>
                <w:webHidden/>
              </w:rPr>
              <w:fldChar w:fldCharType="separate"/>
            </w:r>
            <w:r w:rsidR="00504DD3">
              <w:rPr>
                <w:noProof/>
                <w:webHidden/>
              </w:rPr>
              <w:t>91</w:t>
            </w:r>
            <w:r w:rsidR="00504DD3">
              <w:rPr>
                <w:noProof/>
                <w:webHidden/>
              </w:rPr>
              <w:fldChar w:fldCharType="end"/>
            </w:r>
          </w:hyperlink>
        </w:p>
        <w:p w14:paraId="25ED5AD3"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69" w:history="1">
            <w:r w:rsidR="00504DD3" w:rsidRPr="00EB0AFC">
              <w:rPr>
                <w:rStyle w:val="Hipervnculo"/>
                <w:rFonts w:cs="Times New Roman"/>
                <w:noProof/>
              </w:rPr>
              <w:t>5.7.2.</w:t>
            </w:r>
            <w:r w:rsidR="00504DD3">
              <w:rPr>
                <w:rFonts w:asciiTheme="minorHAnsi" w:eastAsiaTheme="minorEastAsia" w:hAnsiTheme="minorHAnsi" w:cstheme="minorBidi"/>
                <w:noProof/>
                <w:color w:val="auto"/>
              </w:rPr>
              <w:tab/>
            </w:r>
            <w:r w:rsidR="00504DD3" w:rsidRPr="00EB0AFC">
              <w:rPr>
                <w:rStyle w:val="Hipervnculo"/>
                <w:rFonts w:cs="Times New Roman"/>
                <w:noProof/>
              </w:rPr>
              <w:t>Costos Directos.</w:t>
            </w:r>
            <w:r w:rsidR="00504DD3">
              <w:rPr>
                <w:noProof/>
                <w:webHidden/>
              </w:rPr>
              <w:tab/>
            </w:r>
            <w:r w:rsidR="00504DD3">
              <w:rPr>
                <w:noProof/>
                <w:webHidden/>
              </w:rPr>
              <w:fldChar w:fldCharType="begin"/>
            </w:r>
            <w:r w:rsidR="00504DD3">
              <w:rPr>
                <w:noProof/>
                <w:webHidden/>
              </w:rPr>
              <w:instrText xml:space="preserve"> PAGEREF _Toc470690169 \h </w:instrText>
            </w:r>
            <w:r w:rsidR="00504DD3">
              <w:rPr>
                <w:noProof/>
                <w:webHidden/>
              </w:rPr>
            </w:r>
            <w:r w:rsidR="00504DD3">
              <w:rPr>
                <w:noProof/>
                <w:webHidden/>
              </w:rPr>
              <w:fldChar w:fldCharType="separate"/>
            </w:r>
            <w:r w:rsidR="00504DD3">
              <w:rPr>
                <w:noProof/>
                <w:webHidden/>
              </w:rPr>
              <w:t>91</w:t>
            </w:r>
            <w:r w:rsidR="00504DD3">
              <w:rPr>
                <w:noProof/>
                <w:webHidden/>
              </w:rPr>
              <w:fldChar w:fldCharType="end"/>
            </w:r>
          </w:hyperlink>
        </w:p>
        <w:p w14:paraId="1DC21A4F"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70" w:history="1">
            <w:r w:rsidR="00504DD3" w:rsidRPr="00EB0AFC">
              <w:rPr>
                <w:rStyle w:val="Hipervnculo"/>
                <w:rFonts w:cs="Times New Roman"/>
                <w:noProof/>
              </w:rPr>
              <w:t>5.7.3.</w:t>
            </w:r>
            <w:r w:rsidR="00504DD3">
              <w:rPr>
                <w:rFonts w:asciiTheme="minorHAnsi" w:eastAsiaTheme="minorEastAsia" w:hAnsiTheme="minorHAnsi" w:cstheme="minorBidi"/>
                <w:noProof/>
                <w:color w:val="auto"/>
              </w:rPr>
              <w:tab/>
            </w:r>
            <w:r w:rsidR="00504DD3" w:rsidRPr="00EB0AFC">
              <w:rPr>
                <w:rStyle w:val="Hipervnculo"/>
                <w:rFonts w:cs="Times New Roman"/>
                <w:noProof/>
              </w:rPr>
              <w:t>Costos Fijos.</w:t>
            </w:r>
            <w:r w:rsidR="00504DD3">
              <w:rPr>
                <w:noProof/>
                <w:webHidden/>
              </w:rPr>
              <w:tab/>
            </w:r>
            <w:r w:rsidR="00504DD3">
              <w:rPr>
                <w:noProof/>
                <w:webHidden/>
              </w:rPr>
              <w:fldChar w:fldCharType="begin"/>
            </w:r>
            <w:r w:rsidR="00504DD3">
              <w:rPr>
                <w:noProof/>
                <w:webHidden/>
              </w:rPr>
              <w:instrText xml:space="preserve"> PAGEREF _Toc470690170 \h </w:instrText>
            </w:r>
            <w:r w:rsidR="00504DD3">
              <w:rPr>
                <w:noProof/>
                <w:webHidden/>
              </w:rPr>
            </w:r>
            <w:r w:rsidR="00504DD3">
              <w:rPr>
                <w:noProof/>
                <w:webHidden/>
              </w:rPr>
              <w:fldChar w:fldCharType="separate"/>
            </w:r>
            <w:r w:rsidR="00504DD3">
              <w:rPr>
                <w:noProof/>
                <w:webHidden/>
              </w:rPr>
              <w:t>91</w:t>
            </w:r>
            <w:r w:rsidR="00504DD3">
              <w:rPr>
                <w:noProof/>
                <w:webHidden/>
              </w:rPr>
              <w:fldChar w:fldCharType="end"/>
            </w:r>
          </w:hyperlink>
        </w:p>
        <w:p w14:paraId="3A781161"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71" w:history="1">
            <w:r w:rsidR="00504DD3" w:rsidRPr="00EB0AFC">
              <w:rPr>
                <w:rStyle w:val="Hipervnculo"/>
                <w:rFonts w:cs="Times New Roman"/>
                <w:noProof/>
              </w:rPr>
              <w:t>5.7.4.</w:t>
            </w:r>
            <w:r w:rsidR="00504DD3">
              <w:rPr>
                <w:rFonts w:asciiTheme="minorHAnsi" w:eastAsiaTheme="minorEastAsia" w:hAnsiTheme="minorHAnsi" w:cstheme="minorBidi"/>
                <w:noProof/>
                <w:color w:val="auto"/>
              </w:rPr>
              <w:tab/>
            </w:r>
            <w:r w:rsidR="00504DD3" w:rsidRPr="00EB0AFC">
              <w:rPr>
                <w:rStyle w:val="Hipervnculo"/>
                <w:rFonts w:cs="Times New Roman"/>
                <w:noProof/>
              </w:rPr>
              <w:t>Gastos Generales.</w:t>
            </w:r>
            <w:r w:rsidR="00504DD3">
              <w:rPr>
                <w:noProof/>
                <w:webHidden/>
              </w:rPr>
              <w:tab/>
            </w:r>
            <w:r w:rsidR="00504DD3">
              <w:rPr>
                <w:noProof/>
                <w:webHidden/>
              </w:rPr>
              <w:fldChar w:fldCharType="begin"/>
            </w:r>
            <w:r w:rsidR="00504DD3">
              <w:rPr>
                <w:noProof/>
                <w:webHidden/>
              </w:rPr>
              <w:instrText xml:space="preserve"> PAGEREF _Toc470690171 \h </w:instrText>
            </w:r>
            <w:r w:rsidR="00504DD3">
              <w:rPr>
                <w:noProof/>
                <w:webHidden/>
              </w:rPr>
            </w:r>
            <w:r w:rsidR="00504DD3">
              <w:rPr>
                <w:noProof/>
                <w:webHidden/>
              </w:rPr>
              <w:fldChar w:fldCharType="separate"/>
            </w:r>
            <w:r w:rsidR="00504DD3">
              <w:rPr>
                <w:noProof/>
                <w:webHidden/>
              </w:rPr>
              <w:t>92</w:t>
            </w:r>
            <w:r w:rsidR="00504DD3">
              <w:rPr>
                <w:noProof/>
                <w:webHidden/>
              </w:rPr>
              <w:fldChar w:fldCharType="end"/>
            </w:r>
          </w:hyperlink>
        </w:p>
        <w:p w14:paraId="2B3F976C"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72" w:history="1">
            <w:r w:rsidR="00504DD3" w:rsidRPr="00EB0AFC">
              <w:rPr>
                <w:rStyle w:val="Hipervnculo"/>
                <w:rFonts w:cs="Times New Roman"/>
                <w:noProof/>
              </w:rPr>
              <w:t>5.7.5.</w:t>
            </w:r>
            <w:r w:rsidR="00504DD3">
              <w:rPr>
                <w:rFonts w:asciiTheme="minorHAnsi" w:eastAsiaTheme="minorEastAsia" w:hAnsiTheme="minorHAnsi" w:cstheme="minorBidi"/>
                <w:noProof/>
                <w:color w:val="auto"/>
              </w:rPr>
              <w:tab/>
            </w:r>
            <w:r w:rsidR="00504DD3" w:rsidRPr="00EB0AFC">
              <w:rPr>
                <w:rStyle w:val="Hipervnculo"/>
                <w:rFonts w:cs="Times New Roman"/>
                <w:noProof/>
              </w:rPr>
              <w:t>Ingresos.</w:t>
            </w:r>
            <w:r w:rsidR="00504DD3">
              <w:rPr>
                <w:noProof/>
                <w:webHidden/>
              </w:rPr>
              <w:tab/>
            </w:r>
            <w:r w:rsidR="00504DD3">
              <w:rPr>
                <w:noProof/>
                <w:webHidden/>
              </w:rPr>
              <w:fldChar w:fldCharType="begin"/>
            </w:r>
            <w:r w:rsidR="00504DD3">
              <w:rPr>
                <w:noProof/>
                <w:webHidden/>
              </w:rPr>
              <w:instrText xml:space="preserve"> PAGEREF _Toc470690172 \h </w:instrText>
            </w:r>
            <w:r w:rsidR="00504DD3">
              <w:rPr>
                <w:noProof/>
                <w:webHidden/>
              </w:rPr>
            </w:r>
            <w:r w:rsidR="00504DD3">
              <w:rPr>
                <w:noProof/>
                <w:webHidden/>
              </w:rPr>
              <w:fldChar w:fldCharType="separate"/>
            </w:r>
            <w:r w:rsidR="00504DD3">
              <w:rPr>
                <w:noProof/>
                <w:webHidden/>
              </w:rPr>
              <w:t>92</w:t>
            </w:r>
            <w:r w:rsidR="00504DD3">
              <w:rPr>
                <w:noProof/>
                <w:webHidden/>
              </w:rPr>
              <w:fldChar w:fldCharType="end"/>
            </w:r>
          </w:hyperlink>
        </w:p>
        <w:p w14:paraId="41A0D444"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73" w:history="1">
            <w:r w:rsidR="00504DD3" w:rsidRPr="00EB0AFC">
              <w:rPr>
                <w:rStyle w:val="Hipervnculo"/>
                <w:rFonts w:cs="Times New Roman"/>
                <w:noProof/>
              </w:rPr>
              <w:t>5.7.6.</w:t>
            </w:r>
            <w:r w:rsidR="00504DD3">
              <w:rPr>
                <w:rFonts w:asciiTheme="minorHAnsi" w:eastAsiaTheme="minorEastAsia" w:hAnsiTheme="minorHAnsi" w:cstheme="minorBidi"/>
                <w:noProof/>
                <w:color w:val="auto"/>
              </w:rPr>
              <w:tab/>
            </w:r>
            <w:r w:rsidR="00504DD3" w:rsidRPr="00EB0AFC">
              <w:rPr>
                <w:rStyle w:val="Hipervnculo"/>
                <w:rFonts w:cs="Times New Roman"/>
                <w:noProof/>
              </w:rPr>
              <w:t>Egresos.</w:t>
            </w:r>
            <w:r w:rsidR="00504DD3">
              <w:rPr>
                <w:noProof/>
                <w:webHidden/>
              </w:rPr>
              <w:tab/>
            </w:r>
            <w:r w:rsidR="00504DD3">
              <w:rPr>
                <w:noProof/>
                <w:webHidden/>
              </w:rPr>
              <w:fldChar w:fldCharType="begin"/>
            </w:r>
            <w:r w:rsidR="00504DD3">
              <w:rPr>
                <w:noProof/>
                <w:webHidden/>
              </w:rPr>
              <w:instrText xml:space="preserve"> PAGEREF _Toc470690173 \h </w:instrText>
            </w:r>
            <w:r w:rsidR="00504DD3">
              <w:rPr>
                <w:noProof/>
                <w:webHidden/>
              </w:rPr>
            </w:r>
            <w:r w:rsidR="00504DD3">
              <w:rPr>
                <w:noProof/>
                <w:webHidden/>
              </w:rPr>
              <w:fldChar w:fldCharType="separate"/>
            </w:r>
            <w:r w:rsidR="00504DD3">
              <w:rPr>
                <w:noProof/>
                <w:webHidden/>
              </w:rPr>
              <w:t>92</w:t>
            </w:r>
            <w:r w:rsidR="00504DD3">
              <w:rPr>
                <w:noProof/>
                <w:webHidden/>
              </w:rPr>
              <w:fldChar w:fldCharType="end"/>
            </w:r>
          </w:hyperlink>
        </w:p>
        <w:p w14:paraId="51FBF9DC"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74" w:history="1">
            <w:r w:rsidR="00504DD3" w:rsidRPr="00EB0AFC">
              <w:rPr>
                <w:rStyle w:val="Hipervnculo"/>
                <w:rFonts w:cs="Times New Roman"/>
                <w:noProof/>
              </w:rPr>
              <w:t>5.7.7.</w:t>
            </w:r>
            <w:r w:rsidR="00504DD3">
              <w:rPr>
                <w:rFonts w:asciiTheme="minorHAnsi" w:eastAsiaTheme="minorEastAsia" w:hAnsiTheme="minorHAnsi" w:cstheme="minorBidi"/>
                <w:noProof/>
                <w:color w:val="auto"/>
              </w:rPr>
              <w:tab/>
            </w:r>
            <w:r w:rsidR="00504DD3" w:rsidRPr="00EB0AFC">
              <w:rPr>
                <w:rStyle w:val="Hipervnculo"/>
                <w:rFonts w:cs="Times New Roman"/>
                <w:noProof/>
              </w:rPr>
              <w:t>Capital de trabajo</w:t>
            </w:r>
            <w:r w:rsidR="00504DD3">
              <w:rPr>
                <w:noProof/>
                <w:webHidden/>
              </w:rPr>
              <w:tab/>
            </w:r>
            <w:r w:rsidR="00504DD3">
              <w:rPr>
                <w:noProof/>
                <w:webHidden/>
              </w:rPr>
              <w:fldChar w:fldCharType="begin"/>
            </w:r>
            <w:r w:rsidR="00504DD3">
              <w:rPr>
                <w:noProof/>
                <w:webHidden/>
              </w:rPr>
              <w:instrText xml:space="preserve"> PAGEREF _Toc470690174 \h </w:instrText>
            </w:r>
            <w:r w:rsidR="00504DD3">
              <w:rPr>
                <w:noProof/>
                <w:webHidden/>
              </w:rPr>
            </w:r>
            <w:r w:rsidR="00504DD3">
              <w:rPr>
                <w:noProof/>
                <w:webHidden/>
              </w:rPr>
              <w:fldChar w:fldCharType="separate"/>
            </w:r>
            <w:r w:rsidR="00504DD3">
              <w:rPr>
                <w:noProof/>
                <w:webHidden/>
              </w:rPr>
              <w:t>93</w:t>
            </w:r>
            <w:r w:rsidR="00504DD3">
              <w:rPr>
                <w:noProof/>
                <w:webHidden/>
              </w:rPr>
              <w:fldChar w:fldCharType="end"/>
            </w:r>
          </w:hyperlink>
        </w:p>
        <w:p w14:paraId="4AAD5FDD"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75" w:history="1">
            <w:r w:rsidR="00504DD3" w:rsidRPr="00EB0AFC">
              <w:rPr>
                <w:rStyle w:val="Hipervnculo"/>
                <w:rFonts w:cs="Times New Roman"/>
                <w:noProof/>
              </w:rPr>
              <w:t>5.7.8.</w:t>
            </w:r>
            <w:r w:rsidR="00504DD3">
              <w:rPr>
                <w:rFonts w:asciiTheme="minorHAnsi" w:eastAsiaTheme="minorEastAsia" w:hAnsiTheme="minorHAnsi" w:cstheme="minorBidi"/>
                <w:noProof/>
                <w:color w:val="auto"/>
              </w:rPr>
              <w:tab/>
            </w:r>
            <w:r w:rsidR="00504DD3" w:rsidRPr="00EB0AFC">
              <w:rPr>
                <w:rStyle w:val="Hipervnculo"/>
                <w:rFonts w:cs="Times New Roman"/>
                <w:noProof/>
              </w:rPr>
              <w:t>Depreciaciones.</w:t>
            </w:r>
            <w:r w:rsidR="00504DD3">
              <w:rPr>
                <w:noProof/>
                <w:webHidden/>
              </w:rPr>
              <w:tab/>
            </w:r>
            <w:r w:rsidR="00504DD3">
              <w:rPr>
                <w:noProof/>
                <w:webHidden/>
              </w:rPr>
              <w:fldChar w:fldCharType="begin"/>
            </w:r>
            <w:r w:rsidR="00504DD3">
              <w:rPr>
                <w:noProof/>
                <w:webHidden/>
              </w:rPr>
              <w:instrText xml:space="preserve"> PAGEREF _Toc470690175 \h </w:instrText>
            </w:r>
            <w:r w:rsidR="00504DD3">
              <w:rPr>
                <w:noProof/>
                <w:webHidden/>
              </w:rPr>
            </w:r>
            <w:r w:rsidR="00504DD3">
              <w:rPr>
                <w:noProof/>
                <w:webHidden/>
              </w:rPr>
              <w:fldChar w:fldCharType="separate"/>
            </w:r>
            <w:r w:rsidR="00504DD3">
              <w:rPr>
                <w:noProof/>
                <w:webHidden/>
              </w:rPr>
              <w:t>94</w:t>
            </w:r>
            <w:r w:rsidR="00504DD3">
              <w:rPr>
                <w:noProof/>
                <w:webHidden/>
              </w:rPr>
              <w:fldChar w:fldCharType="end"/>
            </w:r>
          </w:hyperlink>
        </w:p>
        <w:p w14:paraId="78436D2F"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76" w:history="1">
            <w:r w:rsidR="00504DD3" w:rsidRPr="00EB0AFC">
              <w:rPr>
                <w:rStyle w:val="Hipervnculo"/>
                <w:rFonts w:cs="Times New Roman"/>
                <w:noProof/>
              </w:rPr>
              <w:t>5.7.9.</w:t>
            </w:r>
            <w:r w:rsidR="00504DD3">
              <w:rPr>
                <w:rFonts w:asciiTheme="minorHAnsi" w:eastAsiaTheme="minorEastAsia" w:hAnsiTheme="minorHAnsi" w:cstheme="minorBidi"/>
                <w:noProof/>
                <w:color w:val="auto"/>
              </w:rPr>
              <w:tab/>
            </w:r>
            <w:r w:rsidR="00504DD3" w:rsidRPr="00EB0AFC">
              <w:rPr>
                <w:rStyle w:val="Hipervnculo"/>
                <w:rFonts w:cs="Times New Roman"/>
                <w:noProof/>
              </w:rPr>
              <w:t>Flujos de caja.</w:t>
            </w:r>
            <w:r w:rsidR="00504DD3">
              <w:rPr>
                <w:noProof/>
                <w:webHidden/>
              </w:rPr>
              <w:tab/>
            </w:r>
            <w:r w:rsidR="00504DD3">
              <w:rPr>
                <w:noProof/>
                <w:webHidden/>
              </w:rPr>
              <w:fldChar w:fldCharType="begin"/>
            </w:r>
            <w:r w:rsidR="00504DD3">
              <w:rPr>
                <w:noProof/>
                <w:webHidden/>
              </w:rPr>
              <w:instrText xml:space="preserve"> PAGEREF _Toc470690176 \h </w:instrText>
            </w:r>
            <w:r w:rsidR="00504DD3">
              <w:rPr>
                <w:noProof/>
                <w:webHidden/>
              </w:rPr>
            </w:r>
            <w:r w:rsidR="00504DD3">
              <w:rPr>
                <w:noProof/>
                <w:webHidden/>
              </w:rPr>
              <w:fldChar w:fldCharType="separate"/>
            </w:r>
            <w:r w:rsidR="00504DD3">
              <w:rPr>
                <w:noProof/>
                <w:webHidden/>
              </w:rPr>
              <w:t>94</w:t>
            </w:r>
            <w:r w:rsidR="00504DD3">
              <w:rPr>
                <w:noProof/>
                <w:webHidden/>
              </w:rPr>
              <w:fldChar w:fldCharType="end"/>
            </w:r>
          </w:hyperlink>
        </w:p>
        <w:p w14:paraId="4DC0A45A"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77" w:history="1">
            <w:r w:rsidR="00504DD3" w:rsidRPr="00EB0AFC">
              <w:rPr>
                <w:rStyle w:val="Hipervnculo"/>
                <w:rFonts w:cs="Times New Roman"/>
                <w:noProof/>
              </w:rPr>
              <w:t>5.7.10.</w:t>
            </w:r>
            <w:r w:rsidR="00504DD3">
              <w:rPr>
                <w:rFonts w:asciiTheme="minorHAnsi" w:eastAsiaTheme="minorEastAsia" w:hAnsiTheme="minorHAnsi" w:cstheme="minorBidi"/>
                <w:noProof/>
                <w:color w:val="auto"/>
              </w:rPr>
              <w:tab/>
            </w:r>
            <w:r w:rsidR="00504DD3" w:rsidRPr="00EB0AFC">
              <w:rPr>
                <w:rStyle w:val="Hipervnculo"/>
                <w:rFonts w:cs="Times New Roman"/>
                <w:noProof/>
              </w:rPr>
              <w:t>Evaluación financiera.</w:t>
            </w:r>
            <w:r w:rsidR="00504DD3">
              <w:rPr>
                <w:noProof/>
                <w:webHidden/>
              </w:rPr>
              <w:tab/>
            </w:r>
            <w:r w:rsidR="00504DD3">
              <w:rPr>
                <w:noProof/>
                <w:webHidden/>
              </w:rPr>
              <w:fldChar w:fldCharType="begin"/>
            </w:r>
            <w:r w:rsidR="00504DD3">
              <w:rPr>
                <w:noProof/>
                <w:webHidden/>
              </w:rPr>
              <w:instrText xml:space="preserve"> PAGEREF _Toc470690177 \h </w:instrText>
            </w:r>
            <w:r w:rsidR="00504DD3">
              <w:rPr>
                <w:noProof/>
                <w:webHidden/>
              </w:rPr>
            </w:r>
            <w:r w:rsidR="00504DD3">
              <w:rPr>
                <w:noProof/>
                <w:webHidden/>
              </w:rPr>
              <w:fldChar w:fldCharType="separate"/>
            </w:r>
            <w:r w:rsidR="00504DD3">
              <w:rPr>
                <w:noProof/>
                <w:webHidden/>
              </w:rPr>
              <w:t>95</w:t>
            </w:r>
            <w:r w:rsidR="00504DD3">
              <w:rPr>
                <w:noProof/>
                <w:webHidden/>
              </w:rPr>
              <w:fldChar w:fldCharType="end"/>
            </w:r>
          </w:hyperlink>
        </w:p>
        <w:p w14:paraId="726DE955" w14:textId="77777777" w:rsidR="00504DD3" w:rsidRDefault="00E7584A">
          <w:pPr>
            <w:pStyle w:val="TDC2"/>
            <w:tabs>
              <w:tab w:val="left" w:pos="880"/>
              <w:tab w:val="right" w:pos="8828"/>
            </w:tabs>
            <w:rPr>
              <w:rFonts w:asciiTheme="minorHAnsi" w:eastAsiaTheme="minorEastAsia" w:hAnsiTheme="minorHAnsi" w:cstheme="minorBidi"/>
              <w:noProof/>
              <w:color w:val="auto"/>
            </w:rPr>
          </w:pPr>
          <w:hyperlink w:anchor="_Toc470690178" w:history="1">
            <w:r w:rsidR="00504DD3" w:rsidRPr="00EB0AFC">
              <w:rPr>
                <w:rStyle w:val="Hipervnculo"/>
                <w:rFonts w:cs="Times New Roman"/>
                <w:noProof/>
              </w:rPr>
              <w:t>5.8.</w:t>
            </w:r>
            <w:r w:rsidR="00504DD3">
              <w:rPr>
                <w:rFonts w:asciiTheme="minorHAnsi" w:eastAsiaTheme="minorEastAsia" w:hAnsiTheme="minorHAnsi" w:cstheme="minorBidi"/>
                <w:noProof/>
                <w:color w:val="auto"/>
              </w:rPr>
              <w:tab/>
            </w:r>
            <w:r w:rsidR="00504DD3" w:rsidRPr="00EB0AFC">
              <w:rPr>
                <w:rStyle w:val="Hipervnculo"/>
                <w:rFonts w:cs="Times New Roman"/>
                <w:noProof/>
              </w:rPr>
              <w:t>ANÁLISIS DE RIESGOS</w:t>
            </w:r>
            <w:r w:rsidR="00504DD3">
              <w:rPr>
                <w:noProof/>
                <w:webHidden/>
              </w:rPr>
              <w:tab/>
            </w:r>
            <w:r w:rsidR="00504DD3">
              <w:rPr>
                <w:noProof/>
                <w:webHidden/>
              </w:rPr>
              <w:fldChar w:fldCharType="begin"/>
            </w:r>
            <w:r w:rsidR="00504DD3">
              <w:rPr>
                <w:noProof/>
                <w:webHidden/>
              </w:rPr>
              <w:instrText xml:space="preserve"> PAGEREF _Toc470690178 \h </w:instrText>
            </w:r>
            <w:r w:rsidR="00504DD3">
              <w:rPr>
                <w:noProof/>
                <w:webHidden/>
              </w:rPr>
            </w:r>
            <w:r w:rsidR="00504DD3">
              <w:rPr>
                <w:noProof/>
                <w:webHidden/>
              </w:rPr>
              <w:fldChar w:fldCharType="separate"/>
            </w:r>
            <w:r w:rsidR="00504DD3">
              <w:rPr>
                <w:noProof/>
                <w:webHidden/>
              </w:rPr>
              <w:t>96</w:t>
            </w:r>
            <w:r w:rsidR="00504DD3">
              <w:rPr>
                <w:noProof/>
                <w:webHidden/>
              </w:rPr>
              <w:fldChar w:fldCharType="end"/>
            </w:r>
          </w:hyperlink>
        </w:p>
        <w:p w14:paraId="7D9D5D82"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79" w:history="1">
            <w:r w:rsidR="00504DD3" w:rsidRPr="00EB0AFC">
              <w:rPr>
                <w:rStyle w:val="Hipervnculo"/>
                <w:rFonts w:cs="Times New Roman"/>
                <w:noProof/>
              </w:rPr>
              <w:t>5.8.1.</w:t>
            </w:r>
            <w:r w:rsidR="00504DD3">
              <w:rPr>
                <w:rFonts w:asciiTheme="minorHAnsi" w:eastAsiaTheme="minorEastAsia" w:hAnsiTheme="minorHAnsi" w:cstheme="minorBidi"/>
                <w:noProof/>
                <w:color w:val="auto"/>
              </w:rPr>
              <w:tab/>
            </w:r>
            <w:r w:rsidR="00504DD3" w:rsidRPr="00EB0AFC">
              <w:rPr>
                <w:rStyle w:val="Hipervnculo"/>
                <w:rFonts w:cs="Times New Roman"/>
                <w:noProof/>
              </w:rPr>
              <w:t>Factores limitantes y obstáculos.</w:t>
            </w:r>
            <w:r w:rsidR="00504DD3">
              <w:rPr>
                <w:noProof/>
                <w:webHidden/>
              </w:rPr>
              <w:tab/>
            </w:r>
            <w:r w:rsidR="00504DD3">
              <w:rPr>
                <w:noProof/>
                <w:webHidden/>
              </w:rPr>
              <w:fldChar w:fldCharType="begin"/>
            </w:r>
            <w:r w:rsidR="00504DD3">
              <w:rPr>
                <w:noProof/>
                <w:webHidden/>
              </w:rPr>
              <w:instrText xml:space="preserve"> PAGEREF _Toc470690179 \h </w:instrText>
            </w:r>
            <w:r w:rsidR="00504DD3">
              <w:rPr>
                <w:noProof/>
                <w:webHidden/>
              </w:rPr>
            </w:r>
            <w:r w:rsidR="00504DD3">
              <w:rPr>
                <w:noProof/>
                <w:webHidden/>
              </w:rPr>
              <w:fldChar w:fldCharType="separate"/>
            </w:r>
            <w:r w:rsidR="00504DD3">
              <w:rPr>
                <w:noProof/>
                <w:webHidden/>
              </w:rPr>
              <w:t>96</w:t>
            </w:r>
            <w:r w:rsidR="00504DD3">
              <w:rPr>
                <w:noProof/>
                <w:webHidden/>
              </w:rPr>
              <w:fldChar w:fldCharType="end"/>
            </w:r>
          </w:hyperlink>
        </w:p>
        <w:p w14:paraId="19193958"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80" w:history="1">
            <w:r w:rsidR="00504DD3" w:rsidRPr="00EB0AFC">
              <w:rPr>
                <w:rStyle w:val="Hipervnculo"/>
                <w:rFonts w:cs="Times New Roman"/>
                <w:noProof/>
              </w:rPr>
              <w:t>5.8.2.</w:t>
            </w:r>
            <w:r w:rsidR="00504DD3">
              <w:rPr>
                <w:rFonts w:asciiTheme="minorHAnsi" w:eastAsiaTheme="minorEastAsia" w:hAnsiTheme="minorHAnsi" w:cstheme="minorBidi"/>
                <w:noProof/>
                <w:color w:val="auto"/>
              </w:rPr>
              <w:tab/>
            </w:r>
            <w:r w:rsidR="00504DD3" w:rsidRPr="00EB0AFC">
              <w:rPr>
                <w:rStyle w:val="Hipervnculo"/>
                <w:rFonts w:cs="Times New Roman"/>
                <w:noProof/>
              </w:rPr>
              <w:t>Factores clave del éxito.</w:t>
            </w:r>
            <w:r w:rsidR="00504DD3">
              <w:rPr>
                <w:noProof/>
                <w:webHidden/>
              </w:rPr>
              <w:tab/>
            </w:r>
            <w:r w:rsidR="00504DD3">
              <w:rPr>
                <w:noProof/>
                <w:webHidden/>
              </w:rPr>
              <w:fldChar w:fldCharType="begin"/>
            </w:r>
            <w:r w:rsidR="00504DD3">
              <w:rPr>
                <w:noProof/>
                <w:webHidden/>
              </w:rPr>
              <w:instrText xml:space="preserve"> PAGEREF _Toc470690180 \h </w:instrText>
            </w:r>
            <w:r w:rsidR="00504DD3">
              <w:rPr>
                <w:noProof/>
                <w:webHidden/>
              </w:rPr>
            </w:r>
            <w:r w:rsidR="00504DD3">
              <w:rPr>
                <w:noProof/>
                <w:webHidden/>
              </w:rPr>
              <w:fldChar w:fldCharType="separate"/>
            </w:r>
            <w:r w:rsidR="00504DD3">
              <w:rPr>
                <w:noProof/>
                <w:webHidden/>
              </w:rPr>
              <w:t>99</w:t>
            </w:r>
            <w:r w:rsidR="00504DD3">
              <w:rPr>
                <w:noProof/>
                <w:webHidden/>
              </w:rPr>
              <w:fldChar w:fldCharType="end"/>
            </w:r>
          </w:hyperlink>
        </w:p>
        <w:p w14:paraId="77B994D8" w14:textId="77777777" w:rsidR="00504DD3" w:rsidRDefault="00E7584A">
          <w:pPr>
            <w:pStyle w:val="TDC3"/>
            <w:tabs>
              <w:tab w:val="left" w:pos="1320"/>
              <w:tab w:val="right" w:pos="8828"/>
            </w:tabs>
            <w:rPr>
              <w:rFonts w:asciiTheme="minorHAnsi" w:eastAsiaTheme="minorEastAsia" w:hAnsiTheme="minorHAnsi" w:cstheme="minorBidi"/>
              <w:noProof/>
              <w:color w:val="auto"/>
            </w:rPr>
          </w:pPr>
          <w:hyperlink w:anchor="_Toc470690181" w:history="1">
            <w:r w:rsidR="00504DD3" w:rsidRPr="00EB0AFC">
              <w:rPr>
                <w:rStyle w:val="Hipervnculo"/>
                <w:rFonts w:cs="Times New Roman"/>
                <w:noProof/>
              </w:rPr>
              <w:t>5.8.3.</w:t>
            </w:r>
            <w:r w:rsidR="00504DD3">
              <w:rPr>
                <w:rFonts w:asciiTheme="minorHAnsi" w:eastAsiaTheme="minorEastAsia" w:hAnsiTheme="minorHAnsi" w:cstheme="minorBidi"/>
                <w:noProof/>
                <w:color w:val="auto"/>
              </w:rPr>
              <w:tab/>
            </w:r>
            <w:r w:rsidR="00504DD3" w:rsidRPr="00EB0AFC">
              <w:rPr>
                <w:rStyle w:val="Hipervnculo"/>
                <w:rFonts w:cs="Times New Roman"/>
                <w:noProof/>
              </w:rPr>
              <w:t>Riesgos específicos y contramedidas.</w:t>
            </w:r>
            <w:r w:rsidR="00504DD3">
              <w:rPr>
                <w:noProof/>
                <w:webHidden/>
              </w:rPr>
              <w:tab/>
            </w:r>
            <w:r w:rsidR="00504DD3">
              <w:rPr>
                <w:noProof/>
                <w:webHidden/>
              </w:rPr>
              <w:fldChar w:fldCharType="begin"/>
            </w:r>
            <w:r w:rsidR="00504DD3">
              <w:rPr>
                <w:noProof/>
                <w:webHidden/>
              </w:rPr>
              <w:instrText xml:space="preserve"> PAGEREF _Toc470690181 \h </w:instrText>
            </w:r>
            <w:r w:rsidR="00504DD3">
              <w:rPr>
                <w:noProof/>
                <w:webHidden/>
              </w:rPr>
            </w:r>
            <w:r w:rsidR="00504DD3">
              <w:rPr>
                <w:noProof/>
                <w:webHidden/>
              </w:rPr>
              <w:fldChar w:fldCharType="separate"/>
            </w:r>
            <w:r w:rsidR="00504DD3">
              <w:rPr>
                <w:noProof/>
                <w:webHidden/>
              </w:rPr>
              <w:t>99</w:t>
            </w:r>
            <w:r w:rsidR="00504DD3">
              <w:rPr>
                <w:noProof/>
                <w:webHidden/>
              </w:rPr>
              <w:fldChar w:fldCharType="end"/>
            </w:r>
          </w:hyperlink>
        </w:p>
        <w:p w14:paraId="2590254C" w14:textId="77777777" w:rsidR="00504DD3" w:rsidRDefault="00E7584A">
          <w:pPr>
            <w:pStyle w:val="TDC1"/>
            <w:tabs>
              <w:tab w:val="left" w:pos="440"/>
              <w:tab w:val="right" w:pos="8828"/>
            </w:tabs>
            <w:rPr>
              <w:rFonts w:asciiTheme="minorHAnsi" w:eastAsiaTheme="minorEastAsia" w:hAnsiTheme="minorHAnsi" w:cstheme="minorBidi"/>
              <w:noProof/>
              <w:color w:val="auto"/>
              <w:sz w:val="22"/>
            </w:rPr>
          </w:pPr>
          <w:hyperlink w:anchor="_Toc470690182" w:history="1">
            <w:r w:rsidR="00504DD3" w:rsidRPr="00EB0AFC">
              <w:rPr>
                <w:rStyle w:val="Hipervnculo"/>
                <w:rFonts w:cs="Times New Roman"/>
                <w:b/>
                <w:noProof/>
              </w:rPr>
              <w:t>6.</w:t>
            </w:r>
            <w:r w:rsidR="00504DD3">
              <w:rPr>
                <w:rFonts w:asciiTheme="minorHAnsi" w:eastAsiaTheme="minorEastAsia" w:hAnsiTheme="minorHAnsi" w:cstheme="minorBidi"/>
                <w:noProof/>
                <w:color w:val="auto"/>
                <w:sz w:val="22"/>
              </w:rPr>
              <w:tab/>
            </w:r>
            <w:r w:rsidR="00504DD3" w:rsidRPr="00EB0AFC">
              <w:rPr>
                <w:rStyle w:val="Hipervnculo"/>
                <w:rFonts w:cs="Times New Roman"/>
                <w:noProof/>
              </w:rPr>
              <w:t>IMPACTOS</w:t>
            </w:r>
            <w:r w:rsidR="00504DD3">
              <w:rPr>
                <w:noProof/>
                <w:webHidden/>
              </w:rPr>
              <w:tab/>
            </w:r>
            <w:r w:rsidR="00504DD3">
              <w:rPr>
                <w:noProof/>
                <w:webHidden/>
              </w:rPr>
              <w:fldChar w:fldCharType="begin"/>
            </w:r>
            <w:r w:rsidR="00504DD3">
              <w:rPr>
                <w:noProof/>
                <w:webHidden/>
              </w:rPr>
              <w:instrText xml:space="preserve"> PAGEREF _Toc470690182 \h </w:instrText>
            </w:r>
            <w:r w:rsidR="00504DD3">
              <w:rPr>
                <w:noProof/>
                <w:webHidden/>
              </w:rPr>
            </w:r>
            <w:r w:rsidR="00504DD3">
              <w:rPr>
                <w:noProof/>
                <w:webHidden/>
              </w:rPr>
              <w:fldChar w:fldCharType="separate"/>
            </w:r>
            <w:r w:rsidR="00504DD3">
              <w:rPr>
                <w:noProof/>
                <w:webHidden/>
              </w:rPr>
              <w:t>100</w:t>
            </w:r>
            <w:r w:rsidR="00504DD3">
              <w:rPr>
                <w:noProof/>
                <w:webHidden/>
              </w:rPr>
              <w:fldChar w:fldCharType="end"/>
            </w:r>
          </w:hyperlink>
        </w:p>
        <w:p w14:paraId="25F38DC8" w14:textId="77777777" w:rsidR="00504DD3" w:rsidRDefault="00E7584A">
          <w:pPr>
            <w:pStyle w:val="TDC2"/>
            <w:tabs>
              <w:tab w:val="left" w:pos="880"/>
              <w:tab w:val="right" w:pos="8828"/>
            </w:tabs>
            <w:rPr>
              <w:rFonts w:asciiTheme="minorHAnsi" w:eastAsiaTheme="minorEastAsia" w:hAnsiTheme="minorHAnsi" w:cstheme="minorBidi"/>
              <w:noProof/>
              <w:color w:val="auto"/>
            </w:rPr>
          </w:pPr>
          <w:hyperlink w:anchor="_Toc470690183" w:history="1">
            <w:r w:rsidR="00504DD3" w:rsidRPr="00EB0AFC">
              <w:rPr>
                <w:rStyle w:val="Hipervnculo"/>
                <w:rFonts w:cs="Times New Roman"/>
                <w:noProof/>
              </w:rPr>
              <w:t>6.1.</w:t>
            </w:r>
            <w:r w:rsidR="00504DD3">
              <w:rPr>
                <w:rFonts w:asciiTheme="minorHAnsi" w:eastAsiaTheme="minorEastAsia" w:hAnsiTheme="minorHAnsi" w:cstheme="minorBidi"/>
                <w:noProof/>
                <w:color w:val="auto"/>
              </w:rPr>
              <w:tab/>
            </w:r>
            <w:r w:rsidR="00504DD3" w:rsidRPr="00EB0AFC">
              <w:rPr>
                <w:rStyle w:val="Hipervnculo"/>
                <w:rFonts w:cs="Times New Roman"/>
                <w:noProof/>
              </w:rPr>
              <w:t>Económico.</w:t>
            </w:r>
            <w:r w:rsidR="00504DD3">
              <w:rPr>
                <w:noProof/>
                <w:webHidden/>
              </w:rPr>
              <w:tab/>
            </w:r>
            <w:r w:rsidR="00504DD3">
              <w:rPr>
                <w:noProof/>
                <w:webHidden/>
              </w:rPr>
              <w:fldChar w:fldCharType="begin"/>
            </w:r>
            <w:r w:rsidR="00504DD3">
              <w:rPr>
                <w:noProof/>
                <w:webHidden/>
              </w:rPr>
              <w:instrText xml:space="preserve"> PAGEREF _Toc470690183 \h </w:instrText>
            </w:r>
            <w:r w:rsidR="00504DD3">
              <w:rPr>
                <w:noProof/>
                <w:webHidden/>
              </w:rPr>
            </w:r>
            <w:r w:rsidR="00504DD3">
              <w:rPr>
                <w:noProof/>
                <w:webHidden/>
              </w:rPr>
              <w:fldChar w:fldCharType="separate"/>
            </w:r>
            <w:r w:rsidR="00504DD3">
              <w:rPr>
                <w:noProof/>
                <w:webHidden/>
              </w:rPr>
              <w:t>100</w:t>
            </w:r>
            <w:r w:rsidR="00504DD3">
              <w:rPr>
                <w:noProof/>
                <w:webHidden/>
              </w:rPr>
              <w:fldChar w:fldCharType="end"/>
            </w:r>
          </w:hyperlink>
        </w:p>
        <w:p w14:paraId="0B92FBD7" w14:textId="77777777" w:rsidR="00504DD3" w:rsidRDefault="00E7584A">
          <w:pPr>
            <w:pStyle w:val="TDC2"/>
            <w:tabs>
              <w:tab w:val="left" w:pos="880"/>
              <w:tab w:val="right" w:pos="8828"/>
            </w:tabs>
            <w:rPr>
              <w:rFonts w:asciiTheme="minorHAnsi" w:eastAsiaTheme="minorEastAsia" w:hAnsiTheme="minorHAnsi" w:cstheme="minorBidi"/>
              <w:noProof/>
              <w:color w:val="auto"/>
            </w:rPr>
          </w:pPr>
          <w:hyperlink w:anchor="_Toc470690184" w:history="1">
            <w:r w:rsidR="00504DD3" w:rsidRPr="00EB0AFC">
              <w:rPr>
                <w:rStyle w:val="Hipervnculo"/>
                <w:rFonts w:cs="Times New Roman"/>
                <w:noProof/>
              </w:rPr>
              <w:t>6.4.</w:t>
            </w:r>
            <w:r w:rsidR="00504DD3">
              <w:rPr>
                <w:rFonts w:asciiTheme="minorHAnsi" w:eastAsiaTheme="minorEastAsia" w:hAnsiTheme="minorHAnsi" w:cstheme="minorBidi"/>
                <w:noProof/>
                <w:color w:val="auto"/>
              </w:rPr>
              <w:tab/>
            </w:r>
            <w:r w:rsidR="00504DD3" w:rsidRPr="00EB0AFC">
              <w:rPr>
                <w:rStyle w:val="Hipervnculo"/>
                <w:rFonts w:cs="Times New Roman"/>
                <w:noProof/>
              </w:rPr>
              <w:t>Ambiental.</w:t>
            </w:r>
            <w:r w:rsidR="00504DD3">
              <w:rPr>
                <w:noProof/>
                <w:webHidden/>
              </w:rPr>
              <w:tab/>
            </w:r>
            <w:r w:rsidR="00504DD3">
              <w:rPr>
                <w:noProof/>
                <w:webHidden/>
              </w:rPr>
              <w:fldChar w:fldCharType="begin"/>
            </w:r>
            <w:r w:rsidR="00504DD3">
              <w:rPr>
                <w:noProof/>
                <w:webHidden/>
              </w:rPr>
              <w:instrText xml:space="preserve"> PAGEREF _Toc470690184 \h </w:instrText>
            </w:r>
            <w:r w:rsidR="00504DD3">
              <w:rPr>
                <w:noProof/>
                <w:webHidden/>
              </w:rPr>
            </w:r>
            <w:r w:rsidR="00504DD3">
              <w:rPr>
                <w:noProof/>
                <w:webHidden/>
              </w:rPr>
              <w:fldChar w:fldCharType="separate"/>
            </w:r>
            <w:r w:rsidR="00504DD3">
              <w:rPr>
                <w:noProof/>
                <w:webHidden/>
              </w:rPr>
              <w:t>100</w:t>
            </w:r>
            <w:r w:rsidR="00504DD3">
              <w:rPr>
                <w:noProof/>
                <w:webHidden/>
              </w:rPr>
              <w:fldChar w:fldCharType="end"/>
            </w:r>
          </w:hyperlink>
        </w:p>
        <w:p w14:paraId="20D413D7" w14:textId="77777777" w:rsidR="00504DD3" w:rsidRDefault="00E7584A">
          <w:pPr>
            <w:pStyle w:val="TDC1"/>
            <w:tabs>
              <w:tab w:val="left" w:pos="440"/>
              <w:tab w:val="right" w:pos="8828"/>
            </w:tabs>
            <w:rPr>
              <w:rFonts w:asciiTheme="minorHAnsi" w:eastAsiaTheme="minorEastAsia" w:hAnsiTheme="minorHAnsi" w:cstheme="minorBidi"/>
              <w:noProof/>
              <w:color w:val="auto"/>
              <w:sz w:val="22"/>
            </w:rPr>
          </w:pPr>
          <w:hyperlink w:anchor="_Toc470690185" w:history="1">
            <w:r w:rsidR="00504DD3" w:rsidRPr="00EB0AFC">
              <w:rPr>
                <w:rStyle w:val="Hipervnculo"/>
                <w:rFonts w:cs="Times New Roman"/>
                <w:b/>
                <w:noProof/>
              </w:rPr>
              <w:t>7.</w:t>
            </w:r>
            <w:r w:rsidR="00504DD3">
              <w:rPr>
                <w:rFonts w:asciiTheme="minorHAnsi" w:eastAsiaTheme="minorEastAsia" w:hAnsiTheme="minorHAnsi" w:cstheme="minorBidi"/>
                <w:noProof/>
                <w:color w:val="auto"/>
                <w:sz w:val="22"/>
              </w:rPr>
              <w:tab/>
            </w:r>
            <w:r w:rsidR="00504DD3" w:rsidRPr="00EB0AFC">
              <w:rPr>
                <w:rStyle w:val="Hipervnculo"/>
                <w:rFonts w:cs="Times New Roman"/>
                <w:noProof/>
              </w:rPr>
              <w:t>CONCLUSIONES.</w:t>
            </w:r>
            <w:r w:rsidR="00504DD3">
              <w:rPr>
                <w:noProof/>
                <w:webHidden/>
              </w:rPr>
              <w:tab/>
            </w:r>
            <w:r w:rsidR="00504DD3">
              <w:rPr>
                <w:noProof/>
                <w:webHidden/>
              </w:rPr>
              <w:fldChar w:fldCharType="begin"/>
            </w:r>
            <w:r w:rsidR="00504DD3">
              <w:rPr>
                <w:noProof/>
                <w:webHidden/>
              </w:rPr>
              <w:instrText xml:space="preserve"> PAGEREF _Toc470690185 \h </w:instrText>
            </w:r>
            <w:r w:rsidR="00504DD3">
              <w:rPr>
                <w:noProof/>
                <w:webHidden/>
              </w:rPr>
            </w:r>
            <w:r w:rsidR="00504DD3">
              <w:rPr>
                <w:noProof/>
                <w:webHidden/>
              </w:rPr>
              <w:fldChar w:fldCharType="separate"/>
            </w:r>
            <w:r w:rsidR="00504DD3">
              <w:rPr>
                <w:noProof/>
                <w:webHidden/>
              </w:rPr>
              <w:t>102</w:t>
            </w:r>
            <w:r w:rsidR="00504DD3">
              <w:rPr>
                <w:noProof/>
                <w:webHidden/>
              </w:rPr>
              <w:fldChar w:fldCharType="end"/>
            </w:r>
          </w:hyperlink>
        </w:p>
        <w:p w14:paraId="0309E372" w14:textId="77777777" w:rsidR="00504DD3" w:rsidRDefault="00E7584A">
          <w:pPr>
            <w:pStyle w:val="TDC1"/>
            <w:tabs>
              <w:tab w:val="left" w:pos="440"/>
              <w:tab w:val="right" w:pos="8828"/>
            </w:tabs>
            <w:rPr>
              <w:rFonts w:asciiTheme="minorHAnsi" w:eastAsiaTheme="minorEastAsia" w:hAnsiTheme="minorHAnsi" w:cstheme="minorBidi"/>
              <w:noProof/>
              <w:color w:val="auto"/>
              <w:sz w:val="22"/>
            </w:rPr>
          </w:pPr>
          <w:hyperlink w:anchor="_Toc470690186" w:history="1">
            <w:r w:rsidR="00504DD3" w:rsidRPr="00EB0AFC">
              <w:rPr>
                <w:rStyle w:val="Hipervnculo"/>
                <w:rFonts w:cs="Times New Roman"/>
                <w:noProof/>
              </w:rPr>
              <w:t>A.</w:t>
            </w:r>
            <w:r w:rsidR="00504DD3">
              <w:rPr>
                <w:rFonts w:asciiTheme="minorHAnsi" w:eastAsiaTheme="minorEastAsia" w:hAnsiTheme="minorHAnsi" w:cstheme="minorBidi"/>
                <w:noProof/>
                <w:color w:val="auto"/>
                <w:sz w:val="22"/>
              </w:rPr>
              <w:tab/>
            </w:r>
            <w:r w:rsidR="00504DD3" w:rsidRPr="00EB0AFC">
              <w:rPr>
                <w:rStyle w:val="Hipervnculo"/>
                <w:rFonts w:cs="Times New Roman"/>
                <w:noProof/>
              </w:rPr>
              <w:t>ANEXOS</w:t>
            </w:r>
            <w:r w:rsidR="00504DD3">
              <w:rPr>
                <w:noProof/>
                <w:webHidden/>
              </w:rPr>
              <w:tab/>
            </w:r>
            <w:r w:rsidR="00504DD3">
              <w:rPr>
                <w:noProof/>
                <w:webHidden/>
              </w:rPr>
              <w:fldChar w:fldCharType="begin"/>
            </w:r>
            <w:r w:rsidR="00504DD3">
              <w:rPr>
                <w:noProof/>
                <w:webHidden/>
              </w:rPr>
              <w:instrText xml:space="preserve"> PAGEREF _Toc470690186 \h </w:instrText>
            </w:r>
            <w:r w:rsidR="00504DD3">
              <w:rPr>
                <w:noProof/>
                <w:webHidden/>
              </w:rPr>
            </w:r>
            <w:r w:rsidR="00504DD3">
              <w:rPr>
                <w:noProof/>
                <w:webHidden/>
              </w:rPr>
              <w:fldChar w:fldCharType="separate"/>
            </w:r>
            <w:r w:rsidR="00504DD3">
              <w:rPr>
                <w:noProof/>
                <w:webHidden/>
              </w:rPr>
              <w:t>103</w:t>
            </w:r>
            <w:r w:rsidR="00504DD3">
              <w:rPr>
                <w:noProof/>
                <w:webHidden/>
              </w:rPr>
              <w:fldChar w:fldCharType="end"/>
            </w:r>
          </w:hyperlink>
        </w:p>
        <w:p w14:paraId="2D6732B4" w14:textId="77777777" w:rsidR="00504DD3" w:rsidRDefault="00E7584A">
          <w:pPr>
            <w:pStyle w:val="TDC2"/>
            <w:tabs>
              <w:tab w:val="left" w:pos="660"/>
              <w:tab w:val="right" w:pos="8828"/>
            </w:tabs>
            <w:rPr>
              <w:rFonts w:asciiTheme="minorHAnsi" w:eastAsiaTheme="minorEastAsia" w:hAnsiTheme="minorHAnsi" w:cstheme="minorBidi"/>
              <w:noProof/>
              <w:color w:val="auto"/>
            </w:rPr>
          </w:pPr>
          <w:hyperlink w:anchor="_Toc470690187" w:history="1">
            <w:r w:rsidR="00504DD3" w:rsidRPr="00EB0AFC">
              <w:rPr>
                <w:rStyle w:val="Hipervnculo"/>
                <w:rFonts w:cs="Times New Roman"/>
                <w:noProof/>
              </w:rPr>
              <w:t>I.</w:t>
            </w:r>
            <w:r w:rsidR="00504DD3">
              <w:rPr>
                <w:rFonts w:asciiTheme="minorHAnsi" w:eastAsiaTheme="minorEastAsia" w:hAnsiTheme="minorHAnsi" w:cstheme="minorBidi"/>
                <w:noProof/>
                <w:color w:val="auto"/>
              </w:rPr>
              <w:tab/>
            </w:r>
            <w:r w:rsidR="00504DD3" w:rsidRPr="00EB0AFC">
              <w:rPr>
                <w:rStyle w:val="Hipervnculo"/>
                <w:rFonts w:cs="Times New Roman"/>
                <w:noProof/>
              </w:rPr>
              <w:t>ANEXO. Encuesta Análisis Sectores de Mercado</w:t>
            </w:r>
            <w:r w:rsidR="00504DD3">
              <w:rPr>
                <w:noProof/>
                <w:webHidden/>
              </w:rPr>
              <w:tab/>
            </w:r>
            <w:r w:rsidR="00504DD3">
              <w:rPr>
                <w:noProof/>
                <w:webHidden/>
              </w:rPr>
              <w:fldChar w:fldCharType="begin"/>
            </w:r>
            <w:r w:rsidR="00504DD3">
              <w:rPr>
                <w:noProof/>
                <w:webHidden/>
              </w:rPr>
              <w:instrText xml:space="preserve"> PAGEREF _Toc470690187 \h </w:instrText>
            </w:r>
            <w:r w:rsidR="00504DD3">
              <w:rPr>
                <w:noProof/>
                <w:webHidden/>
              </w:rPr>
            </w:r>
            <w:r w:rsidR="00504DD3">
              <w:rPr>
                <w:noProof/>
                <w:webHidden/>
              </w:rPr>
              <w:fldChar w:fldCharType="separate"/>
            </w:r>
            <w:r w:rsidR="00504DD3">
              <w:rPr>
                <w:noProof/>
                <w:webHidden/>
              </w:rPr>
              <w:t>103</w:t>
            </w:r>
            <w:r w:rsidR="00504DD3">
              <w:rPr>
                <w:noProof/>
                <w:webHidden/>
              </w:rPr>
              <w:fldChar w:fldCharType="end"/>
            </w:r>
          </w:hyperlink>
        </w:p>
        <w:p w14:paraId="6B10F643" w14:textId="77777777" w:rsidR="00504DD3" w:rsidRDefault="00E7584A">
          <w:pPr>
            <w:pStyle w:val="TDC2"/>
            <w:tabs>
              <w:tab w:val="left" w:pos="880"/>
              <w:tab w:val="right" w:pos="8828"/>
            </w:tabs>
            <w:rPr>
              <w:rFonts w:asciiTheme="minorHAnsi" w:eastAsiaTheme="minorEastAsia" w:hAnsiTheme="minorHAnsi" w:cstheme="minorBidi"/>
              <w:noProof/>
              <w:color w:val="auto"/>
            </w:rPr>
          </w:pPr>
          <w:hyperlink w:anchor="_Toc470690188" w:history="1">
            <w:r w:rsidR="00504DD3" w:rsidRPr="00EB0AFC">
              <w:rPr>
                <w:rStyle w:val="Hipervnculo"/>
                <w:rFonts w:ascii="LM Roman 10" w:hAnsi="LM Roman 10"/>
                <w:noProof/>
              </w:rPr>
              <w:t>II.</w:t>
            </w:r>
            <w:r w:rsidR="00504DD3">
              <w:rPr>
                <w:rFonts w:asciiTheme="minorHAnsi" w:eastAsiaTheme="minorEastAsia" w:hAnsiTheme="minorHAnsi" w:cstheme="minorBidi"/>
                <w:noProof/>
                <w:color w:val="auto"/>
              </w:rPr>
              <w:tab/>
            </w:r>
            <w:r w:rsidR="00504DD3" w:rsidRPr="00EB0AFC">
              <w:rPr>
                <w:rStyle w:val="Hipervnculo"/>
                <w:rFonts w:ascii="LM Roman 10" w:hAnsi="LM Roman 10"/>
                <w:noProof/>
              </w:rPr>
              <w:t>ANEXO.  Productos Sustitutos – Promedio de Costo</w:t>
            </w:r>
            <w:r w:rsidR="00504DD3">
              <w:rPr>
                <w:noProof/>
                <w:webHidden/>
              </w:rPr>
              <w:tab/>
            </w:r>
            <w:r w:rsidR="00504DD3">
              <w:rPr>
                <w:noProof/>
                <w:webHidden/>
              </w:rPr>
              <w:fldChar w:fldCharType="begin"/>
            </w:r>
            <w:r w:rsidR="00504DD3">
              <w:rPr>
                <w:noProof/>
                <w:webHidden/>
              </w:rPr>
              <w:instrText xml:space="preserve"> PAGEREF _Toc470690188 \h </w:instrText>
            </w:r>
            <w:r w:rsidR="00504DD3">
              <w:rPr>
                <w:noProof/>
                <w:webHidden/>
              </w:rPr>
            </w:r>
            <w:r w:rsidR="00504DD3">
              <w:rPr>
                <w:noProof/>
                <w:webHidden/>
              </w:rPr>
              <w:fldChar w:fldCharType="separate"/>
            </w:r>
            <w:r w:rsidR="00504DD3">
              <w:rPr>
                <w:noProof/>
                <w:webHidden/>
              </w:rPr>
              <w:t>105</w:t>
            </w:r>
            <w:r w:rsidR="00504DD3">
              <w:rPr>
                <w:noProof/>
                <w:webHidden/>
              </w:rPr>
              <w:fldChar w:fldCharType="end"/>
            </w:r>
          </w:hyperlink>
        </w:p>
        <w:p w14:paraId="04C45524" w14:textId="77777777" w:rsidR="00504DD3" w:rsidRDefault="00E7584A">
          <w:pPr>
            <w:pStyle w:val="TDC1"/>
            <w:tabs>
              <w:tab w:val="right" w:pos="8828"/>
            </w:tabs>
            <w:rPr>
              <w:rFonts w:asciiTheme="minorHAnsi" w:eastAsiaTheme="minorEastAsia" w:hAnsiTheme="minorHAnsi" w:cstheme="minorBidi"/>
              <w:noProof/>
              <w:color w:val="auto"/>
              <w:sz w:val="22"/>
            </w:rPr>
          </w:pPr>
          <w:hyperlink w:anchor="_Toc470690189" w:history="1">
            <w:r w:rsidR="00504DD3" w:rsidRPr="00EB0AFC">
              <w:rPr>
                <w:rStyle w:val="Hipervnculo"/>
                <w:rFonts w:cs="Times New Roman"/>
                <w:noProof/>
              </w:rPr>
              <w:t>REFERENCIAS</w:t>
            </w:r>
            <w:r w:rsidR="00504DD3">
              <w:rPr>
                <w:noProof/>
                <w:webHidden/>
              </w:rPr>
              <w:tab/>
            </w:r>
            <w:r w:rsidR="00504DD3">
              <w:rPr>
                <w:noProof/>
                <w:webHidden/>
              </w:rPr>
              <w:fldChar w:fldCharType="begin"/>
            </w:r>
            <w:r w:rsidR="00504DD3">
              <w:rPr>
                <w:noProof/>
                <w:webHidden/>
              </w:rPr>
              <w:instrText xml:space="preserve"> PAGEREF _Toc470690189 \h </w:instrText>
            </w:r>
            <w:r w:rsidR="00504DD3">
              <w:rPr>
                <w:noProof/>
                <w:webHidden/>
              </w:rPr>
            </w:r>
            <w:r w:rsidR="00504DD3">
              <w:rPr>
                <w:noProof/>
                <w:webHidden/>
              </w:rPr>
              <w:fldChar w:fldCharType="separate"/>
            </w:r>
            <w:r w:rsidR="00504DD3">
              <w:rPr>
                <w:noProof/>
                <w:webHidden/>
              </w:rPr>
              <w:t>116</w:t>
            </w:r>
            <w:r w:rsidR="00504DD3">
              <w:rPr>
                <w:noProof/>
                <w:webHidden/>
              </w:rPr>
              <w:fldChar w:fldCharType="end"/>
            </w:r>
          </w:hyperlink>
        </w:p>
        <w:p w14:paraId="6A174F08" w14:textId="09BFE22F" w:rsidR="00E40D26" w:rsidRDefault="00E40D26">
          <w:r w:rsidRPr="005A1517">
            <w:rPr>
              <w:rFonts w:ascii="LM Roman 10" w:hAnsi="LM Roman 10"/>
              <w:b/>
              <w:bCs/>
              <w:sz w:val="24"/>
              <w:szCs w:val="24"/>
              <w:lang w:val="es-ES"/>
            </w:rPr>
            <w:fldChar w:fldCharType="end"/>
          </w:r>
        </w:p>
      </w:sdtContent>
    </w:sdt>
    <w:p w14:paraId="75D15C8E" w14:textId="77777777" w:rsidR="00001DC1" w:rsidRPr="00527418" w:rsidRDefault="00001DC1" w:rsidP="00F12A4C">
      <w:pPr>
        <w:pStyle w:val="Incontec"/>
        <w:rPr>
          <w:rFonts w:ascii="Times New Roman" w:hAnsi="Times New Roman" w:cs="Times New Roman"/>
        </w:rPr>
      </w:pPr>
      <w:r w:rsidRPr="00527418">
        <w:rPr>
          <w:rFonts w:ascii="Times New Roman" w:hAnsi="Times New Roman" w:cs="Times New Roman"/>
        </w:rPr>
        <w:t xml:space="preserve"> </w:t>
      </w:r>
    </w:p>
    <w:p w14:paraId="7BD8ABEB" w14:textId="77777777" w:rsidR="00D30904" w:rsidRDefault="00E7584A" w:rsidP="00F12A4C">
      <w:pPr>
        <w:pStyle w:val="Incontec"/>
        <w:rPr>
          <w:rFonts w:ascii="Times New Roman" w:hAnsi="Times New Roman" w:cs="Times New Roman"/>
        </w:rPr>
      </w:pPr>
      <w:hyperlink w:anchor="_4k668n3">
        <w:r w:rsidR="00D868FD" w:rsidRPr="00527418">
          <w:rPr>
            <w:rFonts w:ascii="Times New Roman" w:hAnsi="Times New Roman" w:cs="Times New Roman"/>
          </w:rPr>
          <w:tab/>
        </w:r>
      </w:hyperlink>
    </w:p>
    <w:p w14:paraId="1AD4F9EF" w14:textId="77777777" w:rsidR="005C519E" w:rsidRDefault="005C519E" w:rsidP="005C519E"/>
    <w:p w14:paraId="77850B94" w14:textId="77777777" w:rsidR="005C519E" w:rsidRDefault="005C519E" w:rsidP="005C519E"/>
    <w:p w14:paraId="7B02EFA9" w14:textId="77777777" w:rsidR="00504DD3" w:rsidRDefault="00504DD3" w:rsidP="005C519E"/>
    <w:p w14:paraId="34E9705A" w14:textId="77777777" w:rsidR="00504DD3" w:rsidRDefault="00504DD3" w:rsidP="005C519E"/>
    <w:p w14:paraId="7A87F4B3" w14:textId="77777777" w:rsidR="00504DD3" w:rsidRDefault="00504DD3" w:rsidP="005C519E"/>
    <w:p w14:paraId="4CC36638" w14:textId="77777777" w:rsidR="00504DD3" w:rsidRDefault="00504DD3" w:rsidP="005C519E"/>
    <w:p w14:paraId="7F356175" w14:textId="77777777" w:rsidR="00504DD3" w:rsidRDefault="00504DD3" w:rsidP="005C519E"/>
    <w:p w14:paraId="3DE8D405" w14:textId="77777777" w:rsidR="00504DD3" w:rsidRDefault="00504DD3" w:rsidP="005C519E"/>
    <w:p w14:paraId="281A89E0" w14:textId="77777777" w:rsidR="00504DD3" w:rsidRDefault="00504DD3" w:rsidP="005C519E"/>
    <w:p w14:paraId="1D2829D9" w14:textId="77777777" w:rsidR="00504DD3" w:rsidRDefault="00504DD3" w:rsidP="005C519E"/>
    <w:p w14:paraId="28DA2AA6" w14:textId="77777777" w:rsidR="00504DD3" w:rsidRDefault="00504DD3" w:rsidP="005C519E"/>
    <w:p w14:paraId="54A2DA5A" w14:textId="77777777" w:rsidR="00504DD3" w:rsidRDefault="00504DD3" w:rsidP="005C519E"/>
    <w:p w14:paraId="069F8371" w14:textId="77777777" w:rsidR="00504DD3" w:rsidRDefault="00504DD3" w:rsidP="005C519E"/>
    <w:p w14:paraId="30824A3D" w14:textId="77777777" w:rsidR="00504DD3" w:rsidRDefault="00504DD3" w:rsidP="005C519E"/>
    <w:p w14:paraId="1166C4E1" w14:textId="77777777" w:rsidR="00504DD3" w:rsidRDefault="00504DD3" w:rsidP="005C519E"/>
    <w:p w14:paraId="2E9BA07D" w14:textId="77777777" w:rsidR="00504DD3" w:rsidRDefault="00504DD3" w:rsidP="005C519E"/>
    <w:p w14:paraId="2368B075" w14:textId="77777777" w:rsidR="00504DD3" w:rsidRDefault="00504DD3" w:rsidP="005C519E"/>
    <w:p w14:paraId="02463234" w14:textId="77777777" w:rsidR="00504DD3" w:rsidRDefault="00504DD3" w:rsidP="005C519E"/>
    <w:p w14:paraId="5A00A31F" w14:textId="77777777" w:rsidR="00504DD3" w:rsidRDefault="00504DD3" w:rsidP="005C519E"/>
    <w:p w14:paraId="657EB8E0" w14:textId="77777777" w:rsidR="00504DD3" w:rsidRDefault="00504DD3" w:rsidP="005C519E"/>
    <w:p w14:paraId="49874756" w14:textId="77777777" w:rsidR="00504DD3" w:rsidRDefault="00504DD3" w:rsidP="005C519E"/>
    <w:p w14:paraId="65C87F8A" w14:textId="77777777" w:rsidR="00504DD3" w:rsidRDefault="00504DD3" w:rsidP="005C519E"/>
    <w:p w14:paraId="57D1AE0B" w14:textId="77777777" w:rsidR="00504DD3" w:rsidRDefault="00504DD3" w:rsidP="005C519E"/>
    <w:p w14:paraId="220EBED4" w14:textId="77777777" w:rsidR="00504DD3" w:rsidRDefault="00504DD3" w:rsidP="005C519E"/>
    <w:p w14:paraId="2ABB94E6" w14:textId="77777777" w:rsidR="00504DD3" w:rsidRDefault="00504DD3" w:rsidP="005C519E"/>
    <w:p w14:paraId="794BF2C6" w14:textId="77777777" w:rsidR="00504DD3" w:rsidRDefault="00504DD3" w:rsidP="005C519E"/>
    <w:p w14:paraId="71AD911C" w14:textId="77777777" w:rsidR="00504DD3" w:rsidRDefault="00504DD3" w:rsidP="005C519E"/>
    <w:p w14:paraId="2AA4D0B1" w14:textId="77777777" w:rsidR="00504DD3" w:rsidRDefault="00504DD3" w:rsidP="005C519E"/>
    <w:p w14:paraId="0FE6D0F9" w14:textId="77777777" w:rsidR="00504DD3" w:rsidRDefault="00504DD3" w:rsidP="005C519E"/>
    <w:p w14:paraId="24EB9C8D" w14:textId="77777777" w:rsidR="00504DD3" w:rsidRDefault="00504DD3" w:rsidP="005C519E"/>
    <w:p w14:paraId="7DE19A9F" w14:textId="77777777" w:rsidR="00504DD3" w:rsidRDefault="00504DD3" w:rsidP="005C519E"/>
    <w:p w14:paraId="52F5B7F4" w14:textId="77777777" w:rsidR="00504DD3" w:rsidRDefault="00504DD3" w:rsidP="005C519E"/>
    <w:p w14:paraId="379EDE96" w14:textId="77777777" w:rsidR="00504DD3" w:rsidRDefault="00504DD3" w:rsidP="005C519E"/>
    <w:p w14:paraId="64CDFD40" w14:textId="77777777" w:rsidR="00504DD3" w:rsidRDefault="00504DD3" w:rsidP="005C519E"/>
    <w:p w14:paraId="4D797B82" w14:textId="77777777" w:rsidR="00504DD3" w:rsidRDefault="00504DD3" w:rsidP="005C519E"/>
    <w:p w14:paraId="4883FC59" w14:textId="77777777" w:rsidR="00504DD3" w:rsidRDefault="00504DD3" w:rsidP="005C519E"/>
    <w:p w14:paraId="0A74BF2C" w14:textId="77777777" w:rsidR="00504DD3" w:rsidRDefault="00504DD3" w:rsidP="005C519E"/>
    <w:p w14:paraId="3E4C854E" w14:textId="77777777" w:rsidR="00760043" w:rsidRPr="00A97076" w:rsidRDefault="00760043" w:rsidP="00F12A4C">
      <w:pPr>
        <w:pStyle w:val="Incontec"/>
      </w:pPr>
      <w:r w:rsidRPr="00A97076">
        <w:lastRenderedPageBreak/>
        <w:t>LISTA DE TABLAS</w:t>
      </w:r>
    </w:p>
    <w:p w14:paraId="35BAB4AC" w14:textId="77777777" w:rsidR="00760043" w:rsidRPr="00A97076" w:rsidRDefault="00760043" w:rsidP="00F12A4C">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6133767C" w14:textId="77777777" w:rsidTr="00665D3C">
        <w:tc>
          <w:tcPr>
            <w:tcW w:w="8075" w:type="dxa"/>
          </w:tcPr>
          <w:p w14:paraId="290F2901" w14:textId="77777777" w:rsidR="004E644E" w:rsidRDefault="004E644E" w:rsidP="00665D3C">
            <w:pPr>
              <w:pStyle w:val="Incontec"/>
            </w:pPr>
          </w:p>
        </w:tc>
        <w:tc>
          <w:tcPr>
            <w:tcW w:w="753" w:type="dxa"/>
          </w:tcPr>
          <w:p w14:paraId="45A4E008" w14:textId="77777777" w:rsidR="004E644E" w:rsidRDefault="004E644E" w:rsidP="00665D3C">
            <w:pPr>
              <w:pStyle w:val="Incontec"/>
            </w:pPr>
            <w:r>
              <w:t>Pág.</w:t>
            </w:r>
          </w:p>
        </w:tc>
      </w:tr>
      <w:tr w:rsidR="004E644E" w14:paraId="2B514DB1" w14:textId="77777777" w:rsidTr="00665D3C">
        <w:tc>
          <w:tcPr>
            <w:tcW w:w="8075" w:type="dxa"/>
          </w:tcPr>
          <w:p w14:paraId="0E555C40" w14:textId="5A8A0B9F" w:rsidR="004E644E" w:rsidRDefault="004E644E" w:rsidP="00665D3C">
            <w:pPr>
              <w:pStyle w:val="Incontec"/>
            </w:pPr>
            <w:r>
              <w:t>TABLA 1</w:t>
            </w:r>
          </w:p>
        </w:tc>
        <w:tc>
          <w:tcPr>
            <w:tcW w:w="753" w:type="dxa"/>
          </w:tcPr>
          <w:p w14:paraId="7BC0B79F" w14:textId="77777777" w:rsidR="004E644E" w:rsidRDefault="004E644E" w:rsidP="00665D3C">
            <w:pPr>
              <w:pStyle w:val="Incontec"/>
            </w:pPr>
            <w:r w:rsidRPr="00A97076">
              <w:t>12</w:t>
            </w:r>
          </w:p>
        </w:tc>
      </w:tr>
      <w:tr w:rsidR="004E644E" w14:paraId="02853EC3" w14:textId="77777777" w:rsidTr="00665D3C">
        <w:tc>
          <w:tcPr>
            <w:tcW w:w="8075" w:type="dxa"/>
          </w:tcPr>
          <w:p w14:paraId="691E4DC0" w14:textId="228BD4BE" w:rsidR="004E644E" w:rsidRDefault="004E644E" w:rsidP="00665D3C">
            <w:pPr>
              <w:pStyle w:val="Incontec"/>
            </w:pPr>
            <w:r>
              <w:t>TABLA 2</w:t>
            </w:r>
          </w:p>
        </w:tc>
        <w:tc>
          <w:tcPr>
            <w:tcW w:w="753" w:type="dxa"/>
          </w:tcPr>
          <w:p w14:paraId="4A999F68" w14:textId="77777777" w:rsidR="004E644E" w:rsidRDefault="004E644E" w:rsidP="00665D3C">
            <w:pPr>
              <w:pStyle w:val="Incontec"/>
            </w:pPr>
            <w:r w:rsidRPr="00A97076">
              <w:t>13</w:t>
            </w:r>
          </w:p>
        </w:tc>
      </w:tr>
      <w:tr w:rsidR="004E644E" w14:paraId="35AB488F" w14:textId="77777777" w:rsidTr="00665D3C">
        <w:tc>
          <w:tcPr>
            <w:tcW w:w="8075" w:type="dxa"/>
          </w:tcPr>
          <w:p w14:paraId="4CC57A7B" w14:textId="210680D7" w:rsidR="004E644E" w:rsidRDefault="004E644E" w:rsidP="00665D3C">
            <w:pPr>
              <w:pStyle w:val="Incontec"/>
            </w:pPr>
            <w:r>
              <w:t>TABLA 3</w:t>
            </w:r>
          </w:p>
        </w:tc>
        <w:tc>
          <w:tcPr>
            <w:tcW w:w="753" w:type="dxa"/>
          </w:tcPr>
          <w:p w14:paraId="4EF8B101" w14:textId="77777777" w:rsidR="004E644E" w:rsidRDefault="004E644E" w:rsidP="00665D3C">
            <w:pPr>
              <w:pStyle w:val="Incontec"/>
            </w:pPr>
            <w:r w:rsidRPr="00A97076">
              <w:t>14</w:t>
            </w:r>
          </w:p>
        </w:tc>
      </w:tr>
      <w:tr w:rsidR="004E644E" w14:paraId="7C36F10A" w14:textId="77777777" w:rsidTr="00665D3C">
        <w:tc>
          <w:tcPr>
            <w:tcW w:w="8075" w:type="dxa"/>
          </w:tcPr>
          <w:p w14:paraId="070B5D96" w14:textId="77777777" w:rsidR="004E644E" w:rsidRDefault="004E644E" w:rsidP="00665D3C">
            <w:pPr>
              <w:pStyle w:val="Incontec"/>
            </w:pPr>
          </w:p>
        </w:tc>
        <w:tc>
          <w:tcPr>
            <w:tcW w:w="753" w:type="dxa"/>
          </w:tcPr>
          <w:p w14:paraId="5A11E97B" w14:textId="77777777" w:rsidR="004E644E" w:rsidRDefault="004E644E" w:rsidP="00665D3C">
            <w:pPr>
              <w:pStyle w:val="Incontec"/>
            </w:pPr>
          </w:p>
        </w:tc>
      </w:tr>
      <w:tr w:rsidR="004E644E" w14:paraId="5548289E" w14:textId="77777777" w:rsidTr="00665D3C">
        <w:tc>
          <w:tcPr>
            <w:tcW w:w="8075" w:type="dxa"/>
          </w:tcPr>
          <w:p w14:paraId="62CA1945" w14:textId="77777777" w:rsidR="004E644E" w:rsidRDefault="004E644E" w:rsidP="00665D3C">
            <w:pPr>
              <w:pStyle w:val="Incontec"/>
            </w:pPr>
          </w:p>
        </w:tc>
        <w:tc>
          <w:tcPr>
            <w:tcW w:w="753" w:type="dxa"/>
          </w:tcPr>
          <w:p w14:paraId="7E386A04" w14:textId="77777777" w:rsidR="004E644E" w:rsidRDefault="004E644E" w:rsidP="00665D3C">
            <w:pPr>
              <w:pStyle w:val="Incontec"/>
            </w:pPr>
          </w:p>
        </w:tc>
      </w:tr>
      <w:tr w:rsidR="004E644E" w14:paraId="3C3B38F6" w14:textId="77777777" w:rsidTr="00665D3C">
        <w:tc>
          <w:tcPr>
            <w:tcW w:w="8075" w:type="dxa"/>
          </w:tcPr>
          <w:p w14:paraId="4C4B1754" w14:textId="77777777" w:rsidR="004E644E" w:rsidRDefault="004E644E" w:rsidP="00665D3C">
            <w:pPr>
              <w:pStyle w:val="Incontec"/>
            </w:pPr>
          </w:p>
        </w:tc>
        <w:tc>
          <w:tcPr>
            <w:tcW w:w="753" w:type="dxa"/>
          </w:tcPr>
          <w:p w14:paraId="77CADADD" w14:textId="77777777" w:rsidR="004E644E" w:rsidRDefault="004E644E" w:rsidP="00665D3C">
            <w:pPr>
              <w:pStyle w:val="Incontec"/>
            </w:pPr>
          </w:p>
        </w:tc>
      </w:tr>
      <w:tr w:rsidR="004E644E" w14:paraId="6FEA8043" w14:textId="77777777" w:rsidTr="00665D3C">
        <w:tc>
          <w:tcPr>
            <w:tcW w:w="8075" w:type="dxa"/>
          </w:tcPr>
          <w:p w14:paraId="470505C4" w14:textId="77777777" w:rsidR="004E644E" w:rsidRDefault="004E644E" w:rsidP="00665D3C">
            <w:pPr>
              <w:pStyle w:val="Incontec"/>
            </w:pPr>
          </w:p>
        </w:tc>
        <w:tc>
          <w:tcPr>
            <w:tcW w:w="753" w:type="dxa"/>
          </w:tcPr>
          <w:p w14:paraId="26BB0639" w14:textId="77777777" w:rsidR="004E644E" w:rsidRDefault="004E644E" w:rsidP="00665D3C">
            <w:pPr>
              <w:pStyle w:val="Incontec"/>
            </w:pPr>
          </w:p>
        </w:tc>
      </w:tr>
    </w:tbl>
    <w:p w14:paraId="6A9029C5" w14:textId="22A1A832" w:rsidR="00D30904" w:rsidRPr="00760043" w:rsidRDefault="00760043" w:rsidP="00F12A4C">
      <w:pPr>
        <w:pStyle w:val="Incontec"/>
      </w:pPr>
      <w:r w:rsidRPr="00760043">
        <w:fldChar w:fldCharType="begin"/>
      </w:r>
      <w:r w:rsidRPr="00760043">
        <w:instrText xml:space="preserve"> TOC \h \z \c "Ilustración" </w:instrText>
      </w:r>
      <w:r w:rsidRPr="00760043">
        <w:fldChar w:fldCharType="end"/>
      </w:r>
      <w:hyperlink w:anchor="_Toc457229563"/>
    </w:p>
    <w:p w14:paraId="379F5CE8" w14:textId="77777777" w:rsidR="00D30904" w:rsidRPr="00527418" w:rsidRDefault="00E7584A" w:rsidP="00F12A4C">
      <w:pPr>
        <w:pStyle w:val="Incontec"/>
        <w:rPr>
          <w:rFonts w:ascii="Times New Roman" w:hAnsi="Times New Roman" w:cs="Times New Roman"/>
        </w:rPr>
      </w:pPr>
      <w:hyperlink w:anchor="_Toc457229563"/>
    </w:p>
    <w:p w14:paraId="77BC1129" w14:textId="77777777" w:rsidR="00D30904" w:rsidRPr="00527418" w:rsidRDefault="00E7584A" w:rsidP="00F12A4C">
      <w:pPr>
        <w:pStyle w:val="Incontec"/>
        <w:rPr>
          <w:rFonts w:ascii="Times New Roman" w:hAnsi="Times New Roman" w:cs="Times New Roman"/>
        </w:rPr>
      </w:pPr>
      <w:hyperlink w:anchor="_Toc457229563"/>
    </w:p>
    <w:p w14:paraId="0656C7C9" w14:textId="77777777" w:rsidR="005922D6" w:rsidRDefault="005922D6" w:rsidP="00F12A4C">
      <w:pPr>
        <w:pStyle w:val="Incontec"/>
      </w:pPr>
    </w:p>
    <w:p w14:paraId="3BD6B07C" w14:textId="77777777" w:rsidR="00504DD3" w:rsidRDefault="00504DD3" w:rsidP="00504DD3"/>
    <w:p w14:paraId="363D530C" w14:textId="77777777" w:rsidR="00504DD3" w:rsidRDefault="00504DD3" w:rsidP="00504DD3"/>
    <w:p w14:paraId="69A7D091" w14:textId="77777777" w:rsidR="00504DD3" w:rsidRDefault="00504DD3" w:rsidP="00504DD3"/>
    <w:p w14:paraId="65F94961" w14:textId="77777777" w:rsidR="00504DD3" w:rsidRDefault="00504DD3" w:rsidP="00504DD3"/>
    <w:p w14:paraId="2780EE00" w14:textId="77777777" w:rsidR="00504DD3" w:rsidRDefault="00504DD3" w:rsidP="00504DD3"/>
    <w:p w14:paraId="18372EB9" w14:textId="77777777" w:rsidR="00504DD3" w:rsidRDefault="00504DD3" w:rsidP="00504DD3"/>
    <w:p w14:paraId="180835F1" w14:textId="77777777" w:rsidR="00504DD3" w:rsidRDefault="00504DD3" w:rsidP="00504DD3"/>
    <w:p w14:paraId="0E0A2403" w14:textId="77777777" w:rsidR="00504DD3" w:rsidRDefault="00504DD3" w:rsidP="00504DD3"/>
    <w:p w14:paraId="3614492D" w14:textId="77777777" w:rsidR="00504DD3" w:rsidRDefault="00504DD3" w:rsidP="00504DD3"/>
    <w:p w14:paraId="43482521" w14:textId="77777777" w:rsidR="00504DD3" w:rsidRDefault="00504DD3" w:rsidP="00504DD3"/>
    <w:p w14:paraId="41C53E67" w14:textId="77777777" w:rsidR="00504DD3" w:rsidRDefault="00504DD3" w:rsidP="00504DD3"/>
    <w:p w14:paraId="46F7BFF9" w14:textId="77777777" w:rsidR="00504DD3" w:rsidRDefault="00504DD3" w:rsidP="00504DD3"/>
    <w:p w14:paraId="298C8308" w14:textId="77777777" w:rsidR="00504DD3" w:rsidRDefault="00504DD3" w:rsidP="00504DD3"/>
    <w:p w14:paraId="0E8BA001" w14:textId="77777777" w:rsidR="00504DD3" w:rsidRPr="00504DD3" w:rsidRDefault="00504DD3" w:rsidP="00504DD3"/>
    <w:p w14:paraId="4A3B1A6C" w14:textId="77777777" w:rsidR="005922D6" w:rsidRDefault="005922D6" w:rsidP="00F12A4C">
      <w:pPr>
        <w:pStyle w:val="Incontec"/>
      </w:pPr>
    </w:p>
    <w:p w14:paraId="43F0F58F" w14:textId="77777777" w:rsidR="005922D6" w:rsidRPr="00A97076" w:rsidRDefault="005922D6" w:rsidP="00B42DC0">
      <w:pPr>
        <w:pStyle w:val="Incontec"/>
        <w:jc w:val="center"/>
      </w:pPr>
      <w:r w:rsidRPr="00A97076">
        <w:lastRenderedPageBreak/>
        <w:t>LISTA DE FIGURAS</w:t>
      </w:r>
    </w:p>
    <w:p w14:paraId="1584FBB2" w14:textId="77777777" w:rsidR="005922D6" w:rsidRPr="00A97076" w:rsidRDefault="005922D6" w:rsidP="00F12A4C">
      <w:pPr>
        <w:pStyle w:val="Incontec"/>
      </w:pPr>
    </w:p>
    <w:tbl>
      <w:tblPr>
        <w:tblStyle w:val="Tablaconcuadrcula"/>
        <w:tblW w:w="0" w:type="auto"/>
        <w:tblLook w:val="04A0" w:firstRow="1" w:lastRow="0" w:firstColumn="1" w:lastColumn="0" w:noHBand="0" w:noVBand="1"/>
      </w:tblPr>
      <w:tblGrid>
        <w:gridCol w:w="8075"/>
        <w:gridCol w:w="753"/>
      </w:tblGrid>
      <w:tr w:rsidR="00A97076" w14:paraId="4D05970C" w14:textId="77777777" w:rsidTr="002E57FA">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8E0058">
        <w:tc>
          <w:tcPr>
            <w:tcW w:w="8075" w:type="dxa"/>
          </w:tcPr>
          <w:p w14:paraId="66E467E4" w14:textId="08AC2321" w:rsidR="00A97076" w:rsidRPr="002C2FF4" w:rsidRDefault="008E0058" w:rsidP="002C2FF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 xml:space="preserve">Porcentaje de Personas con Discapacidad con Dificultad Permanente por Subregión. Colombia 2012 Fuente: </w:t>
            </w:r>
            <w:sdt>
              <w:sdtPr>
                <w:rPr>
                  <w:rFonts w:ascii="LM Roman 10" w:hAnsi="LM Roman 10"/>
                  <w:sz w:val="20"/>
                  <w:szCs w:val="20"/>
                </w:rPr>
                <w:id w:val="-1240941743"/>
                <w:citation/>
              </w:sdtPr>
              <w:sdtContent>
                <w:r w:rsidR="002C2FF4" w:rsidRPr="002C2FF4">
                  <w:rPr>
                    <w:rFonts w:ascii="LM Roman 10" w:hAnsi="LM Roman 10"/>
                    <w:sz w:val="20"/>
                    <w:szCs w:val="20"/>
                  </w:rPr>
                  <w:fldChar w:fldCharType="begin"/>
                </w:r>
                <w:r w:rsidR="002C2FF4" w:rsidRPr="002C2FF4">
                  <w:rPr>
                    <w:rFonts w:ascii="LM Roman 10" w:hAnsi="LM Roman 10"/>
                    <w:sz w:val="20"/>
                    <w:szCs w:val="20"/>
                  </w:rPr>
                  <w:instrText xml:space="preserve"> CITATION Min141 \l 9226 </w:instrText>
                </w:r>
                <w:r w:rsidR="002C2FF4" w:rsidRPr="002C2FF4">
                  <w:rPr>
                    <w:rFonts w:ascii="LM Roman 10" w:hAnsi="LM Roman 10"/>
                    <w:sz w:val="20"/>
                    <w:szCs w:val="20"/>
                  </w:rPr>
                  <w:fldChar w:fldCharType="separate"/>
                </w:r>
                <w:r w:rsidR="00643776" w:rsidRPr="00643776">
                  <w:rPr>
                    <w:rFonts w:ascii="LM Roman 10" w:hAnsi="LM Roman 10"/>
                    <w:noProof/>
                    <w:sz w:val="20"/>
                    <w:szCs w:val="20"/>
                  </w:rPr>
                  <w:t>(1)</w:t>
                </w:r>
                <w:r w:rsidR="002C2FF4" w:rsidRPr="002C2FF4">
                  <w:rPr>
                    <w:rFonts w:ascii="LM Roman 10" w:hAnsi="LM Roman 10"/>
                    <w:sz w:val="20"/>
                    <w:szCs w:val="20"/>
                  </w:rPr>
                  <w:fldChar w:fldCharType="end"/>
                </w:r>
              </w:sdtContent>
            </w:sdt>
          </w:p>
        </w:tc>
        <w:tc>
          <w:tcPr>
            <w:tcW w:w="753" w:type="dxa"/>
          </w:tcPr>
          <w:p w14:paraId="6372908F" w14:textId="2116F308" w:rsidR="00A97076" w:rsidRPr="00253546" w:rsidRDefault="00A97076" w:rsidP="00253546">
            <w:pPr>
              <w:pStyle w:val="Incontec"/>
              <w:rPr>
                <w:sz w:val="20"/>
                <w:szCs w:val="20"/>
              </w:rPr>
            </w:pPr>
            <w:r w:rsidRPr="00253546">
              <w:rPr>
                <w:sz w:val="20"/>
                <w:szCs w:val="20"/>
              </w:rPr>
              <w:t>1</w:t>
            </w:r>
            <w:r w:rsidR="008E0058" w:rsidRPr="00253546">
              <w:rPr>
                <w:sz w:val="20"/>
                <w:szCs w:val="20"/>
              </w:rPr>
              <w:t>3</w:t>
            </w:r>
          </w:p>
        </w:tc>
      </w:tr>
      <w:tr w:rsidR="00A97076" w14:paraId="7A45606F" w14:textId="77777777" w:rsidTr="008E0058">
        <w:tc>
          <w:tcPr>
            <w:tcW w:w="8075" w:type="dxa"/>
          </w:tcPr>
          <w:p w14:paraId="04FC8852" w14:textId="132D2BD3"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Mapp</w:t>
            </w:r>
            <w:proofErr w:type="spellEnd"/>
            <w:r w:rsidRPr="00253546">
              <w:rPr>
                <w:rFonts w:eastAsiaTheme="minorHAnsi" w:cs="Arial"/>
                <w:sz w:val="20"/>
                <w:szCs w:val="20"/>
                <w:lang w:eastAsia="en-US"/>
              </w:rPr>
              <w:t xml:space="preserve"> Accesible. Fuente: </w:t>
            </w:r>
            <w:sdt>
              <w:sdtPr>
                <w:rPr>
                  <w:rFonts w:eastAsiaTheme="minorHAnsi" w:cs="Arial"/>
                  <w:sz w:val="20"/>
                  <w:szCs w:val="20"/>
                  <w:lang w:eastAsia="en-US"/>
                </w:rPr>
                <w:id w:val="679628680"/>
                <w:citation/>
              </w:sdt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App14 \l 9226 </w:instrText>
                </w:r>
                <w:r w:rsidRPr="00253546">
                  <w:rPr>
                    <w:rFonts w:eastAsiaTheme="minorHAnsi" w:cs="Arial"/>
                    <w:sz w:val="20"/>
                    <w:szCs w:val="20"/>
                    <w:lang w:eastAsia="en-US"/>
                  </w:rPr>
                  <w:fldChar w:fldCharType="separate"/>
                </w:r>
                <w:r w:rsidR="00643776" w:rsidRPr="00643776">
                  <w:rPr>
                    <w:rFonts w:eastAsiaTheme="minorHAnsi" w:cs="Arial"/>
                    <w:noProof/>
                    <w:sz w:val="20"/>
                    <w:szCs w:val="20"/>
                    <w:lang w:eastAsia="en-US"/>
                  </w:rPr>
                  <w:t>(2)</w:t>
                </w:r>
                <w:r w:rsidRPr="00253546">
                  <w:rPr>
                    <w:rFonts w:eastAsiaTheme="minorHAnsi" w:cs="Arial"/>
                    <w:sz w:val="20"/>
                    <w:szCs w:val="20"/>
                    <w:lang w:eastAsia="en-US"/>
                  </w:rPr>
                  <w:fldChar w:fldCharType="end"/>
                </w:r>
              </w:sdtContent>
            </w:sdt>
          </w:p>
        </w:tc>
        <w:tc>
          <w:tcPr>
            <w:tcW w:w="753" w:type="dxa"/>
          </w:tcPr>
          <w:p w14:paraId="67065DB2" w14:textId="097C83BA" w:rsidR="00A97076" w:rsidRPr="00253546" w:rsidRDefault="008E0058" w:rsidP="00253546">
            <w:pPr>
              <w:pStyle w:val="Incontec"/>
              <w:rPr>
                <w:sz w:val="20"/>
                <w:szCs w:val="20"/>
              </w:rPr>
            </w:pPr>
            <w:r w:rsidRPr="00253546">
              <w:rPr>
                <w:sz w:val="20"/>
                <w:szCs w:val="20"/>
              </w:rPr>
              <w:t>23</w:t>
            </w:r>
          </w:p>
        </w:tc>
      </w:tr>
      <w:tr w:rsidR="00A97076" w14:paraId="2ADE5C4A" w14:textId="77777777" w:rsidTr="008E0058">
        <w:tc>
          <w:tcPr>
            <w:tcW w:w="8075" w:type="dxa"/>
          </w:tcPr>
          <w:p w14:paraId="5C565EF2" w14:textId="26CEB3C6"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Kraneando</w:t>
            </w:r>
            <w:proofErr w:type="spellEnd"/>
            <w:r w:rsidRPr="00253546">
              <w:rPr>
                <w:rFonts w:eastAsiaTheme="minorHAnsi" w:cs="Arial"/>
                <w:sz w:val="20"/>
                <w:szCs w:val="20"/>
                <w:lang w:eastAsia="en-US"/>
              </w:rPr>
              <w:t xml:space="preserve">. Fuente: </w:t>
            </w:r>
            <w:sdt>
              <w:sdtPr>
                <w:rPr>
                  <w:rFonts w:eastAsiaTheme="minorHAnsi" w:cs="Arial"/>
                  <w:sz w:val="20"/>
                  <w:szCs w:val="20"/>
                  <w:lang w:eastAsia="en-US"/>
                </w:rPr>
                <w:id w:val="-1924175518"/>
                <w:citation/>
              </w:sdt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Inf14 \l 9226 </w:instrText>
                </w:r>
                <w:r w:rsidRPr="00253546">
                  <w:rPr>
                    <w:rFonts w:eastAsiaTheme="minorHAnsi" w:cs="Arial"/>
                    <w:sz w:val="20"/>
                    <w:szCs w:val="20"/>
                    <w:lang w:eastAsia="en-US"/>
                  </w:rPr>
                  <w:fldChar w:fldCharType="separate"/>
                </w:r>
                <w:r w:rsidR="00643776" w:rsidRPr="00643776">
                  <w:rPr>
                    <w:rFonts w:eastAsiaTheme="minorHAnsi" w:cs="Arial"/>
                    <w:noProof/>
                    <w:sz w:val="20"/>
                    <w:szCs w:val="20"/>
                    <w:lang w:eastAsia="en-US"/>
                  </w:rPr>
                  <w:t>(3)</w:t>
                </w:r>
                <w:r w:rsidRPr="00253546">
                  <w:rPr>
                    <w:rFonts w:eastAsiaTheme="minorHAnsi" w:cs="Arial"/>
                    <w:sz w:val="20"/>
                    <w:szCs w:val="20"/>
                    <w:lang w:eastAsia="en-US"/>
                  </w:rPr>
                  <w:fldChar w:fldCharType="end"/>
                </w:r>
              </w:sdtContent>
            </w:sdt>
          </w:p>
        </w:tc>
        <w:tc>
          <w:tcPr>
            <w:tcW w:w="753" w:type="dxa"/>
          </w:tcPr>
          <w:p w14:paraId="78853F67" w14:textId="19DE8E21" w:rsidR="00A97076" w:rsidRPr="00253546" w:rsidRDefault="008E0058" w:rsidP="00253546">
            <w:pPr>
              <w:pStyle w:val="Incontec"/>
              <w:rPr>
                <w:sz w:val="20"/>
                <w:szCs w:val="20"/>
              </w:rPr>
            </w:pPr>
            <w:r w:rsidRPr="00253546">
              <w:rPr>
                <w:sz w:val="20"/>
                <w:szCs w:val="20"/>
              </w:rPr>
              <w:t>24</w:t>
            </w:r>
          </w:p>
        </w:tc>
      </w:tr>
      <w:tr w:rsidR="00A97076" w14:paraId="5477CD01" w14:textId="77777777" w:rsidTr="008E0058">
        <w:tc>
          <w:tcPr>
            <w:tcW w:w="8075" w:type="dxa"/>
          </w:tcPr>
          <w:p w14:paraId="13927ADE" w14:textId="10E77670" w:rsidR="00A97076" w:rsidRPr="00253546" w:rsidRDefault="008E0058" w:rsidP="00253546">
            <w:pPr>
              <w:pStyle w:val="Incontec"/>
              <w:rPr>
                <w:sz w:val="20"/>
                <w:szCs w:val="20"/>
              </w:rPr>
            </w:pPr>
            <w:r w:rsidRPr="00253546">
              <w:rPr>
                <w:rFonts w:cs="Times New Roman"/>
                <w:b/>
                <w:i/>
                <w:sz w:val="20"/>
                <w:szCs w:val="20"/>
              </w:rPr>
              <w:t>Figura 3-1</w:t>
            </w:r>
            <w:r w:rsidRPr="00253546">
              <w:rPr>
                <w:rFonts w:cs="Times New Roman"/>
                <w:sz w:val="20"/>
                <w:szCs w:val="20"/>
              </w:rPr>
              <w:t xml:space="preserve">.  Tipo de aplicaciones desarrolladas por las empresas en Colombia. Fuente: </w:t>
            </w:r>
            <w:sdt>
              <w:sdtPr>
                <w:rPr>
                  <w:rFonts w:cs="Times New Roman"/>
                  <w:sz w:val="20"/>
                  <w:szCs w:val="20"/>
                </w:rPr>
                <w:id w:val="586270880"/>
                <w:citation/>
              </w:sdtPr>
              <w:sdtContent>
                <w:r w:rsidRPr="00253546">
                  <w:rPr>
                    <w:rFonts w:cs="Times New Roman"/>
                    <w:sz w:val="20"/>
                    <w:szCs w:val="20"/>
                  </w:rPr>
                  <w:fldChar w:fldCharType="begin"/>
                </w:r>
                <w:r w:rsidRPr="00253546">
                  <w:rPr>
                    <w:rFonts w:cs="Times New Roman"/>
                    <w:sz w:val="20"/>
                    <w:szCs w:val="20"/>
                  </w:rPr>
                  <w:instrText xml:space="preserve"> CITATION Dat05 \l 9226 </w:instrText>
                </w:r>
                <w:r w:rsidRPr="00253546">
                  <w:rPr>
                    <w:rFonts w:cs="Times New Roman"/>
                    <w:sz w:val="20"/>
                    <w:szCs w:val="20"/>
                  </w:rPr>
                  <w:fldChar w:fldCharType="separate"/>
                </w:r>
                <w:r w:rsidR="00643776" w:rsidRPr="00643776">
                  <w:rPr>
                    <w:rFonts w:cs="Times New Roman"/>
                    <w:noProof/>
                    <w:sz w:val="20"/>
                    <w:szCs w:val="20"/>
                  </w:rPr>
                  <w:t>(4)</w:t>
                </w:r>
                <w:r w:rsidRPr="00253546">
                  <w:rPr>
                    <w:rFonts w:cs="Times New Roman"/>
                    <w:sz w:val="20"/>
                    <w:szCs w:val="20"/>
                  </w:rPr>
                  <w:fldChar w:fldCharType="end"/>
                </w:r>
              </w:sdtContent>
            </w:sdt>
          </w:p>
        </w:tc>
        <w:tc>
          <w:tcPr>
            <w:tcW w:w="753" w:type="dxa"/>
          </w:tcPr>
          <w:p w14:paraId="7580422E" w14:textId="5EF9AB90" w:rsidR="00A97076" w:rsidRPr="00253546" w:rsidRDefault="008E0058" w:rsidP="00253546">
            <w:pPr>
              <w:pStyle w:val="Incontec"/>
              <w:rPr>
                <w:sz w:val="20"/>
                <w:szCs w:val="20"/>
              </w:rPr>
            </w:pPr>
            <w:r w:rsidRPr="00253546">
              <w:rPr>
                <w:sz w:val="20"/>
                <w:szCs w:val="20"/>
              </w:rPr>
              <w:t>27</w:t>
            </w:r>
          </w:p>
        </w:tc>
      </w:tr>
      <w:tr w:rsidR="002C2FF4" w14:paraId="33006169" w14:textId="77777777" w:rsidTr="008E0058">
        <w:tc>
          <w:tcPr>
            <w:tcW w:w="8075" w:type="dxa"/>
          </w:tcPr>
          <w:p w14:paraId="5D2BB81C" w14:textId="3623A777" w:rsidR="002C2FF4" w:rsidRPr="002C2FF4" w:rsidRDefault="002C2FF4" w:rsidP="002C2FF4">
            <w:pPr>
              <w:pStyle w:val="Incontec"/>
              <w:rPr>
                <w:rFonts w:cs="Times New Roman"/>
                <w:b/>
                <w:i/>
                <w:sz w:val="20"/>
                <w:szCs w:val="20"/>
              </w:rPr>
            </w:pPr>
            <w:r w:rsidRPr="002C2FF4">
              <w:rPr>
                <w:b/>
                <w:i/>
                <w:sz w:val="20"/>
              </w:rPr>
              <w:t>Figura 3-2</w:t>
            </w:r>
            <w:r w:rsidRPr="002C2FF4">
              <w:rPr>
                <w:sz w:val="20"/>
              </w:rPr>
              <w:t xml:space="preserve">. Total Inversión Grupo Sura proyectos de Desarrollo social. Fuente: </w:t>
            </w:r>
            <w:sdt>
              <w:sdtPr>
                <w:rPr>
                  <w:sz w:val="20"/>
                </w:rPr>
                <w:id w:val="1632356708"/>
                <w:citation/>
              </w:sdtPr>
              <w:sdtContent>
                <w:r w:rsidRPr="002C2FF4">
                  <w:rPr>
                    <w:sz w:val="20"/>
                  </w:rPr>
                  <w:fldChar w:fldCharType="begin"/>
                </w:r>
                <w:r w:rsidRPr="002C2FF4">
                  <w:rPr>
                    <w:sz w:val="20"/>
                  </w:rPr>
                  <w:instrText xml:space="preserve"> CITATION GRU15 \l 9226 </w:instrText>
                </w:r>
                <w:r w:rsidRPr="002C2FF4">
                  <w:rPr>
                    <w:sz w:val="20"/>
                  </w:rPr>
                  <w:fldChar w:fldCharType="separate"/>
                </w:r>
                <w:r w:rsidR="00643776" w:rsidRPr="00643776">
                  <w:rPr>
                    <w:noProof/>
                    <w:sz w:val="20"/>
                  </w:rPr>
                  <w:t>(5)</w:t>
                </w:r>
                <w:r w:rsidRPr="002C2FF4">
                  <w:rPr>
                    <w:sz w:val="20"/>
                  </w:rPr>
                  <w:fldChar w:fldCharType="end"/>
                </w:r>
              </w:sdtContent>
            </w:sdt>
          </w:p>
        </w:tc>
        <w:tc>
          <w:tcPr>
            <w:tcW w:w="753" w:type="dxa"/>
          </w:tcPr>
          <w:p w14:paraId="71430414" w14:textId="67742E0D" w:rsidR="002C2FF4" w:rsidRPr="00253546" w:rsidRDefault="00437525" w:rsidP="00253546">
            <w:pPr>
              <w:pStyle w:val="Incontec"/>
              <w:rPr>
                <w:sz w:val="20"/>
                <w:szCs w:val="20"/>
              </w:rPr>
            </w:pPr>
            <w:r>
              <w:rPr>
                <w:sz w:val="20"/>
                <w:szCs w:val="20"/>
              </w:rPr>
              <w:t>28</w:t>
            </w:r>
          </w:p>
        </w:tc>
      </w:tr>
      <w:tr w:rsidR="00A97076" w14:paraId="6D9CB4FF" w14:textId="77777777" w:rsidTr="008E0058">
        <w:tc>
          <w:tcPr>
            <w:tcW w:w="8075" w:type="dxa"/>
          </w:tcPr>
          <w:p w14:paraId="414A85B6" w14:textId="3B6B7BED" w:rsidR="00A97076" w:rsidRPr="00253546" w:rsidRDefault="008E0058" w:rsidP="00253546">
            <w:pPr>
              <w:pStyle w:val="Incontec"/>
              <w:rPr>
                <w:sz w:val="20"/>
                <w:szCs w:val="20"/>
              </w:rPr>
            </w:pPr>
            <w:r w:rsidRPr="00253546">
              <w:rPr>
                <w:b/>
                <w:i/>
                <w:sz w:val="20"/>
                <w:szCs w:val="20"/>
              </w:rPr>
              <w:t>Figura 4-1</w:t>
            </w:r>
            <w:r w:rsidRPr="00253546">
              <w:rPr>
                <w:i/>
                <w:sz w:val="20"/>
                <w:szCs w:val="20"/>
              </w:rPr>
              <w:t xml:space="preserve">. </w:t>
            </w:r>
            <w:proofErr w:type="spellStart"/>
            <w:r w:rsidRPr="00253546">
              <w:rPr>
                <w:sz w:val="20"/>
                <w:szCs w:val="20"/>
              </w:rPr>
              <w:t>Value</w:t>
            </w:r>
            <w:proofErr w:type="spellEnd"/>
            <w:r w:rsidRPr="00253546">
              <w:rPr>
                <w:sz w:val="20"/>
                <w:szCs w:val="20"/>
              </w:rPr>
              <w:t xml:space="preserve"> </w:t>
            </w:r>
            <w:proofErr w:type="spellStart"/>
            <w:r w:rsidRPr="00253546">
              <w:rPr>
                <w:sz w:val="20"/>
                <w:szCs w:val="20"/>
              </w:rPr>
              <w:t>Proposition</w:t>
            </w:r>
            <w:proofErr w:type="spellEnd"/>
            <w:r w:rsidRPr="00253546">
              <w:rPr>
                <w:sz w:val="20"/>
                <w:szCs w:val="20"/>
              </w:rPr>
              <w:t xml:space="preserve"> </w:t>
            </w:r>
            <w:proofErr w:type="spellStart"/>
            <w:r w:rsidRPr="00253546">
              <w:rPr>
                <w:sz w:val="20"/>
                <w:szCs w:val="20"/>
              </w:rPr>
              <w:t>Canvas</w:t>
            </w:r>
            <w:proofErr w:type="spellEnd"/>
            <w:r w:rsidRPr="00253546">
              <w:rPr>
                <w:sz w:val="20"/>
                <w:szCs w:val="20"/>
              </w:rPr>
              <w:t xml:space="preserve"> Fuente: </w:t>
            </w:r>
            <w:sdt>
              <w:sdtPr>
                <w:rPr>
                  <w:sz w:val="20"/>
                  <w:szCs w:val="20"/>
                </w:rPr>
                <w:id w:val="573474033"/>
                <w:citation/>
              </w:sdtPr>
              <w:sdtContent>
                <w:r w:rsidRPr="00253546">
                  <w:rPr>
                    <w:sz w:val="20"/>
                    <w:szCs w:val="20"/>
                  </w:rPr>
                  <w:fldChar w:fldCharType="begin"/>
                </w:r>
                <w:r w:rsidRPr="00253546">
                  <w:rPr>
                    <w:sz w:val="20"/>
                    <w:szCs w:val="20"/>
                  </w:rPr>
                  <w:instrText xml:space="preserve"> CITATION Ost14 \l 9226 </w:instrText>
                </w:r>
                <w:r w:rsidRPr="00253546">
                  <w:rPr>
                    <w:sz w:val="20"/>
                    <w:szCs w:val="20"/>
                  </w:rPr>
                  <w:fldChar w:fldCharType="separate"/>
                </w:r>
                <w:r w:rsidR="00643776" w:rsidRPr="00643776">
                  <w:rPr>
                    <w:noProof/>
                    <w:sz w:val="20"/>
                    <w:szCs w:val="20"/>
                  </w:rPr>
                  <w:t>(6)</w:t>
                </w:r>
                <w:r w:rsidRPr="00253546">
                  <w:rPr>
                    <w:sz w:val="20"/>
                    <w:szCs w:val="20"/>
                  </w:rPr>
                  <w:fldChar w:fldCharType="end"/>
                </w:r>
              </w:sdtContent>
            </w:sdt>
            <w:r w:rsidRPr="00253546">
              <w:rPr>
                <w:sz w:val="20"/>
                <w:szCs w:val="20"/>
              </w:rPr>
              <w:t xml:space="preserve"> .</w:t>
            </w:r>
          </w:p>
        </w:tc>
        <w:tc>
          <w:tcPr>
            <w:tcW w:w="753" w:type="dxa"/>
          </w:tcPr>
          <w:p w14:paraId="62F8608C" w14:textId="0E0AC80E" w:rsidR="00A97076" w:rsidRPr="00253546" w:rsidRDefault="008E0058" w:rsidP="00253546">
            <w:pPr>
              <w:pStyle w:val="Incontec"/>
              <w:rPr>
                <w:sz w:val="20"/>
                <w:szCs w:val="20"/>
              </w:rPr>
            </w:pPr>
            <w:r w:rsidRPr="00253546">
              <w:rPr>
                <w:sz w:val="20"/>
                <w:szCs w:val="20"/>
              </w:rPr>
              <w:t>28</w:t>
            </w:r>
          </w:p>
        </w:tc>
      </w:tr>
      <w:tr w:rsidR="002C2FF4" w14:paraId="0802628D" w14:textId="77777777" w:rsidTr="008E0058">
        <w:tc>
          <w:tcPr>
            <w:tcW w:w="8075" w:type="dxa"/>
          </w:tcPr>
          <w:p w14:paraId="18C68B9A" w14:textId="77777777" w:rsidR="002C2FF4" w:rsidRPr="00253546" w:rsidRDefault="002C2FF4" w:rsidP="00253546">
            <w:pPr>
              <w:pStyle w:val="Incontec"/>
              <w:rPr>
                <w:b/>
                <w:i/>
                <w:sz w:val="20"/>
                <w:szCs w:val="20"/>
              </w:rPr>
            </w:pPr>
          </w:p>
        </w:tc>
        <w:tc>
          <w:tcPr>
            <w:tcW w:w="753" w:type="dxa"/>
          </w:tcPr>
          <w:p w14:paraId="13E66020" w14:textId="77777777" w:rsidR="002C2FF4" w:rsidRPr="00253546" w:rsidRDefault="002C2FF4" w:rsidP="00253546">
            <w:pPr>
              <w:pStyle w:val="Incontec"/>
              <w:rPr>
                <w:sz w:val="20"/>
                <w:szCs w:val="20"/>
              </w:rPr>
            </w:pPr>
          </w:p>
        </w:tc>
      </w:tr>
      <w:tr w:rsidR="00A97076" w14:paraId="58FE5EC0" w14:textId="77777777" w:rsidTr="008E0058">
        <w:tc>
          <w:tcPr>
            <w:tcW w:w="8075" w:type="dxa"/>
          </w:tcPr>
          <w:p w14:paraId="48289BA6" w14:textId="442540F1" w:rsidR="00A97076" w:rsidRPr="00253546" w:rsidRDefault="0047214F" w:rsidP="00253546">
            <w:pPr>
              <w:pStyle w:val="Incontec"/>
              <w:rPr>
                <w:sz w:val="20"/>
                <w:szCs w:val="20"/>
              </w:rPr>
            </w:pPr>
            <w:r w:rsidRPr="00253546">
              <w:rPr>
                <w:rFonts w:cs="Times New Roman"/>
                <w:b/>
                <w:i/>
                <w:sz w:val="20"/>
                <w:szCs w:val="20"/>
              </w:rPr>
              <w:t>Figura 4-</w:t>
            </w:r>
            <w:r w:rsidR="008E0058" w:rsidRPr="00253546">
              <w:rPr>
                <w:rFonts w:cs="Times New Roman"/>
                <w:b/>
                <w:i/>
                <w:sz w:val="20"/>
                <w:szCs w:val="20"/>
              </w:rPr>
              <w:t>2</w:t>
            </w:r>
            <w:r w:rsidR="008E0058" w:rsidRPr="00253546">
              <w:rPr>
                <w:rFonts w:cs="Times New Roman"/>
                <w:i/>
                <w:sz w:val="20"/>
                <w:szCs w:val="20"/>
              </w:rPr>
              <w:t xml:space="preserve">. </w:t>
            </w:r>
            <w:r w:rsidR="008E0058" w:rsidRPr="00253546">
              <w:rPr>
                <w:rFonts w:cs="Times New Roman"/>
                <w:sz w:val="20"/>
                <w:szCs w:val="20"/>
              </w:rPr>
              <w:t xml:space="preserve">Business </w:t>
            </w:r>
            <w:proofErr w:type="spellStart"/>
            <w:r w:rsidR="008E0058" w:rsidRPr="00253546">
              <w:rPr>
                <w:rFonts w:cs="Times New Roman"/>
                <w:sz w:val="20"/>
                <w:szCs w:val="20"/>
              </w:rPr>
              <w:t>Model</w:t>
            </w:r>
            <w:proofErr w:type="spellEnd"/>
            <w:r w:rsidR="008E0058" w:rsidRPr="00253546">
              <w:rPr>
                <w:rFonts w:cs="Times New Roman"/>
                <w:sz w:val="20"/>
                <w:szCs w:val="20"/>
              </w:rPr>
              <w:t xml:space="preserve"> </w:t>
            </w:r>
            <w:proofErr w:type="spellStart"/>
            <w:r w:rsidR="008E0058" w:rsidRPr="00253546">
              <w:rPr>
                <w:rFonts w:cs="Times New Roman"/>
                <w:sz w:val="20"/>
                <w:szCs w:val="20"/>
              </w:rPr>
              <w:t>Canvas</w:t>
            </w:r>
            <w:proofErr w:type="spellEnd"/>
            <w:r w:rsidR="008E0058" w:rsidRPr="00253546">
              <w:rPr>
                <w:rFonts w:cs="Times New Roman"/>
                <w:sz w:val="20"/>
                <w:szCs w:val="20"/>
              </w:rPr>
              <w:t xml:space="preserve">. Tomado de </w:t>
            </w:r>
            <w:sdt>
              <w:sdtPr>
                <w:rPr>
                  <w:rFonts w:cs="Times New Roman"/>
                  <w:sz w:val="20"/>
                  <w:szCs w:val="20"/>
                </w:rPr>
                <w:id w:val="-2133931080"/>
                <w:citation/>
              </w:sdtPr>
              <w:sdtContent>
                <w:r w:rsidR="008E0058" w:rsidRPr="00253546">
                  <w:rPr>
                    <w:rFonts w:cs="Times New Roman"/>
                    <w:sz w:val="20"/>
                    <w:szCs w:val="20"/>
                  </w:rPr>
                  <w:fldChar w:fldCharType="begin"/>
                </w:r>
                <w:r w:rsidR="008E0058" w:rsidRPr="00253546">
                  <w:rPr>
                    <w:rFonts w:cs="Times New Roman"/>
                    <w:sz w:val="20"/>
                    <w:szCs w:val="20"/>
                  </w:rPr>
                  <w:instrText xml:space="preserve"> CITATION Ale \l 9226 </w:instrText>
                </w:r>
                <w:r w:rsidR="008E0058" w:rsidRPr="00253546">
                  <w:rPr>
                    <w:rFonts w:cs="Times New Roman"/>
                    <w:sz w:val="20"/>
                    <w:szCs w:val="20"/>
                  </w:rPr>
                  <w:fldChar w:fldCharType="separate"/>
                </w:r>
                <w:r w:rsidR="00643776" w:rsidRPr="00643776">
                  <w:rPr>
                    <w:rFonts w:cs="Times New Roman"/>
                    <w:noProof/>
                    <w:sz w:val="20"/>
                    <w:szCs w:val="20"/>
                  </w:rPr>
                  <w:t>(7)</w:t>
                </w:r>
                <w:r w:rsidR="008E0058" w:rsidRPr="00253546">
                  <w:rPr>
                    <w:rFonts w:cs="Times New Roman"/>
                    <w:sz w:val="20"/>
                    <w:szCs w:val="20"/>
                  </w:rPr>
                  <w:fldChar w:fldCharType="end"/>
                </w:r>
              </w:sdtContent>
            </w:sdt>
          </w:p>
        </w:tc>
        <w:tc>
          <w:tcPr>
            <w:tcW w:w="753" w:type="dxa"/>
          </w:tcPr>
          <w:p w14:paraId="58E80B17" w14:textId="4EA9832C" w:rsidR="00A97076" w:rsidRPr="00253546" w:rsidRDefault="008E0058" w:rsidP="00253546">
            <w:pPr>
              <w:pStyle w:val="Incontec"/>
              <w:rPr>
                <w:sz w:val="20"/>
                <w:szCs w:val="20"/>
              </w:rPr>
            </w:pPr>
            <w:r w:rsidRPr="00253546">
              <w:rPr>
                <w:sz w:val="20"/>
                <w:szCs w:val="20"/>
              </w:rPr>
              <w:t>33</w:t>
            </w:r>
          </w:p>
        </w:tc>
      </w:tr>
      <w:tr w:rsidR="00A97076" w14:paraId="1E4160D3" w14:textId="77777777" w:rsidTr="008E0058">
        <w:tc>
          <w:tcPr>
            <w:tcW w:w="8075" w:type="dxa"/>
          </w:tcPr>
          <w:p w14:paraId="6CE7887F" w14:textId="22ED201A" w:rsidR="00A97076" w:rsidRPr="00253546" w:rsidRDefault="0047214F" w:rsidP="00253546">
            <w:pPr>
              <w:pStyle w:val="Incontec"/>
              <w:rPr>
                <w:sz w:val="20"/>
                <w:szCs w:val="20"/>
              </w:rPr>
            </w:pPr>
            <w:r w:rsidRPr="00253546">
              <w:rPr>
                <w:b/>
                <w:i/>
                <w:sz w:val="20"/>
                <w:szCs w:val="20"/>
              </w:rPr>
              <w:t>Figura 4-</w:t>
            </w:r>
            <w:r w:rsidR="008E0058" w:rsidRPr="00253546">
              <w:rPr>
                <w:b/>
                <w:i/>
                <w:sz w:val="20"/>
                <w:szCs w:val="20"/>
              </w:rPr>
              <w:t>3</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185E19F4" w:rsidR="00A97076" w:rsidRPr="00253546" w:rsidRDefault="008E0058" w:rsidP="00253546">
            <w:pPr>
              <w:pStyle w:val="Incontec"/>
              <w:rPr>
                <w:sz w:val="20"/>
                <w:szCs w:val="20"/>
              </w:rPr>
            </w:pPr>
            <w:r w:rsidRPr="00253546">
              <w:rPr>
                <w:sz w:val="20"/>
                <w:szCs w:val="20"/>
              </w:rPr>
              <w:t>38</w:t>
            </w:r>
          </w:p>
        </w:tc>
      </w:tr>
      <w:tr w:rsidR="0047214F" w14:paraId="3BCD4CD9" w14:textId="77777777" w:rsidTr="008E0058">
        <w:tc>
          <w:tcPr>
            <w:tcW w:w="8075" w:type="dxa"/>
          </w:tcPr>
          <w:p w14:paraId="30C7E2F1" w14:textId="418C5522" w:rsidR="0047214F" w:rsidRPr="00253546" w:rsidRDefault="0047214F" w:rsidP="00253546">
            <w:pPr>
              <w:pStyle w:val="Incontec"/>
              <w:rPr>
                <w:b/>
                <w:i/>
                <w:sz w:val="20"/>
                <w:szCs w:val="20"/>
              </w:rPr>
            </w:pPr>
            <w:r w:rsidRPr="00253546">
              <w:rPr>
                <w:b/>
                <w:i/>
                <w:sz w:val="20"/>
                <w:szCs w:val="20"/>
              </w:rPr>
              <w:t>Figura 4-4</w:t>
            </w:r>
            <w:r w:rsidRPr="00253546">
              <w:rPr>
                <w:sz w:val="20"/>
                <w:szCs w:val="20"/>
              </w:rPr>
              <w:t>. Matriz ERIC Fuente: Autores.</w:t>
            </w:r>
          </w:p>
        </w:tc>
        <w:tc>
          <w:tcPr>
            <w:tcW w:w="753" w:type="dxa"/>
          </w:tcPr>
          <w:p w14:paraId="7F5A070C" w14:textId="596A1A97" w:rsidR="0047214F" w:rsidRPr="00253546" w:rsidRDefault="0047214F" w:rsidP="00253546">
            <w:pPr>
              <w:pStyle w:val="Incontec"/>
              <w:rPr>
                <w:sz w:val="20"/>
                <w:szCs w:val="20"/>
              </w:rPr>
            </w:pPr>
            <w:r w:rsidRPr="00253546">
              <w:rPr>
                <w:sz w:val="20"/>
                <w:szCs w:val="20"/>
              </w:rPr>
              <w:t>41</w:t>
            </w:r>
          </w:p>
        </w:tc>
      </w:tr>
      <w:tr w:rsidR="0047214F" w14:paraId="29874592" w14:textId="77777777" w:rsidTr="008E0058">
        <w:tc>
          <w:tcPr>
            <w:tcW w:w="8075" w:type="dxa"/>
          </w:tcPr>
          <w:p w14:paraId="01A7A46C" w14:textId="183567CF" w:rsidR="0047214F" w:rsidRPr="00253546" w:rsidRDefault="0047214F" w:rsidP="00253546">
            <w:pPr>
              <w:pStyle w:val="Incontec"/>
              <w:rPr>
                <w:b/>
                <w:i/>
                <w:sz w:val="20"/>
                <w:szCs w:val="20"/>
              </w:rPr>
            </w:pPr>
            <w:r w:rsidRPr="00253546">
              <w:rPr>
                <w:rFonts w:cs="Times New Roman"/>
                <w:b/>
                <w:i/>
                <w:sz w:val="20"/>
                <w:szCs w:val="20"/>
              </w:rPr>
              <w:t>Figura 5-1</w:t>
            </w:r>
            <w:r w:rsidRPr="00253546">
              <w:rPr>
                <w:rFonts w:cs="Times New Roman"/>
                <w:sz w:val="20"/>
                <w:szCs w:val="20"/>
              </w:rPr>
              <w:t>. Localización Centros Crecer y Centros de Desarrollo para personas mayores de 18 años con discapacidad  Fuente: Autores</w:t>
            </w:r>
            <w:r w:rsidR="00253546">
              <w:rPr>
                <w:rFonts w:cs="Times New Roman"/>
                <w:sz w:val="20"/>
                <w:szCs w:val="20"/>
              </w:rPr>
              <w:t>.</w:t>
            </w:r>
          </w:p>
        </w:tc>
        <w:tc>
          <w:tcPr>
            <w:tcW w:w="753" w:type="dxa"/>
          </w:tcPr>
          <w:p w14:paraId="175B6D92" w14:textId="2CE62079" w:rsidR="0047214F" w:rsidRPr="00253546" w:rsidRDefault="0047214F" w:rsidP="00253546">
            <w:pPr>
              <w:pStyle w:val="Incontec"/>
              <w:rPr>
                <w:sz w:val="20"/>
                <w:szCs w:val="20"/>
              </w:rPr>
            </w:pPr>
            <w:r w:rsidRPr="00253546">
              <w:rPr>
                <w:sz w:val="20"/>
                <w:szCs w:val="20"/>
              </w:rPr>
              <w:t>47</w:t>
            </w:r>
          </w:p>
        </w:tc>
      </w:tr>
      <w:tr w:rsidR="0047214F" w14:paraId="132DDB60" w14:textId="77777777" w:rsidTr="008E0058">
        <w:tc>
          <w:tcPr>
            <w:tcW w:w="8075" w:type="dxa"/>
          </w:tcPr>
          <w:p w14:paraId="37154E72" w14:textId="53DC4205" w:rsidR="0047214F" w:rsidRPr="00253546" w:rsidRDefault="00253546" w:rsidP="00253546">
            <w:pPr>
              <w:pStyle w:val="Incontec"/>
              <w:rPr>
                <w:b/>
                <w:i/>
                <w:sz w:val="20"/>
                <w:szCs w:val="20"/>
              </w:rPr>
            </w:pPr>
            <w:r w:rsidRPr="00253546">
              <w:rPr>
                <w:b/>
                <w:i/>
                <w:sz w:val="20"/>
                <w:szCs w:val="20"/>
              </w:rPr>
              <w:t>Figura 5-3</w:t>
            </w:r>
            <w:r w:rsidRPr="00253546">
              <w:rPr>
                <w:sz w:val="20"/>
                <w:szCs w:val="20"/>
              </w:rPr>
              <w:t>. Ubicación Parquesoft. Fuente: Autores.</w:t>
            </w:r>
          </w:p>
        </w:tc>
        <w:tc>
          <w:tcPr>
            <w:tcW w:w="753" w:type="dxa"/>
          </w:tcPr>
          <w:p w14:paraId="476F481A" w14:textId="0F8AD81B" w:rsidR="0047214F" w:rsidRPr="00253546" w:rsidRDefault="00253546" w:rsidP="00253546">
            <w:pPr>
              <w:pStyle w:val="Incontec"/>
              <w:rPr>
                <w:sz w:val="20"/>
                <w:szCs w:val="20"/>
              </w:rPr>
            </w:pPr>
            <w:r w:rsidRPr="00253546">
              <w:rPr>
                <w:sz w:val="20"/>
                <w:szCs w:val="20"/>
              </w:rPr>
              <w:t>49</w:t>
            </w:r>
          </w:p>
        </w:tc>
      </w:tr>
      <w:tr w:rsidR="0047214F" w14:paraId="19CF2177" w14:textId="77777777" w:rsidTr="008E0058">
        <w:tc>
          <w:tcPr>
            <w:tcW w:w="8075" w:type="dxa"/>
          </w:tcPr>
          <w:p w14:paraId="1388F7CA" w14:textId="267BD30B" w:rsidR="0047214F" w:rsidRPr="00253546" w:rsidRDefault="00253546" w:rsidP="00253546">
            <w:pPr>
              <w:pStyle w:val="Incontec"/>
              <w:rPr>
                <w:b/>
                <w:i/>
                <w:sz w:val="20"/>
                <w:szCs w:val="20"/>
              </w:rPr>
            </w:pPr>
            <w:r w:rsidRPr="00253546">
              <w:rPr>
                <w:rFonts w:cs="Times New Roman"/>
                <w:b/>
                <w:i/>
                <w:sz w:val="20"/>
                <w:szCs w:val="20"/>
              </w:rPr>
              <w:t>Figura 5-4</w:t>
            </w:r>
            <w:r w:rsidRPr="00253546">
              <w:rPr>
                <w:rFonts w:cs="Times New Roman"/>
                <w:sz w:val="20"/>
                <w:szCs w:val="20"/>
              </w:rPr>
              <w:t xml:space="preserve">. </w:t>
            </w:r>
            <w:r w:rsidR="002E57FA" w:rsidRPr="000A0072">
              <w:rPr>
                <w:rFonts w:cs="Times New Roman"/>
                <w:sz w:val="22"/>
                <w:szCs w:val="22"/>
              </w:rPr>
              <w:t xml:space="preserve">Plano de distribución </w:t>
            </w:r>
            <w:r w:rsidR="002E57FA">
              <w:rPr>
                <w:rFonts w:cs="Times New Roman"/>
                <w:sz w:val="22"/>
                <w:szCs w:val="22"/>
              </w:rPr>
              <w:t>primera planta. Fuente: Autores</w:t>
            </w:r>
          </w:p>
        </w:tc>
        <w:tc>
          <w:tcPr>
            <w:tcW w:w="753" w:type="dxa"/>
          </w:tcPr>
          <w:p w14:paraId="0896BCA1" w14:textId="1D91D7E8" w:rsidR="0047214F" w:rsidRPr="00253546" w:rsidRDefault="00253546" w:rsidP="00253546">
            <w:pPr>
              <w:pStyle w:val="Incontec"/>
              <w:rPr>
                <w:sz w:val="20"/>
                <w:szCs w:val="20"/>
              </w:rPr>
            </w:pPr>
            <w:r w:rsidRPr="00253546">
              <w:rPr>
                <w:sz w:val="20"/>
                <w:szCs w:val="20"/>
              </w:rPr>
              <w:t>50</w:t>
            </w:r>
          </w:p>
        </w:tc>
      </w:tr>
      <w:tr w:rsidR="0047214F" w14:paraId="76752ACC" w14:textId="77777777" w:rsidTr="008E0058">
        <w:tc>
          <w:tcPr>
            <w:tcW w:w="8075" w:type="dxa"/>
          </w:tcPr>
          <w:p w14:paraId="56BD177B" w14:textId="30AAF81A" w:rsidR="0047214F" w:rsidRPr="00253546" w:rsidRDefault="00253546" w:rsidP="00253546">
            <w:pPr>
              <w:pStyle w:val="Incontec"/>
              <w:rPr>
                <w:b/>
                <w:i/>
                <w:sz w:val="20"/>
                <w:szCs w:val="20"/>
              </w:rPr>
            </w:pPr>
            <w:r w:rsidRPr="00253546">
              <w:rPr>
                <w:rFonts w:eastAsia="Arial" w:cs="Times New Roman"/>
                <w:b/>
                <w:i/>
                <w:sz w:val="20"/>
                <w:szCs w:val="20"/>
              </w:rPr>
              <w:t>Figura 5-6</w:t>
            </w:r>
            <w:r w:rsidRPr="00253546">
              <w:rPr>
                <w:rFonts w:eastAsia="Arial" w:cs="Times New Roman"/>
                <w:sz w:val="20"/>
                <w:szCs w:val="20"/>
              </w:rPr>
              <w:t>. Estructura Software Eko. Fuente: Autores.</w:t>
            </w:r>
          </w:p>
        </w:tc>
        <w:tc>
          <w:tcPr>
            <w:tcW w:w="753" w:type="dxa"/>
          </w:tcPr>
          <w:p w14:paraId="2F3A9BBB" w14:textId="1B29B4BA" w:rsidR="0047214F" w:rsidRPr="00253546" w:rsidRDefault="00253546" w:rsidP="00253546">
            <w:pPr>
              <w:pStyle w:val="Incontec"/>
              <w:rPr>
                <w:sz w:val="20"/>
                <w:szCs w:val="20"/>
              </w:rPr>
            </w:pPr>
            <w:r w:rsidRPr="00253546">
              <w:rPr>
                <w:sz w:val="20"/>
                <w:szCs w:val="20"/>
              </w:rPr>
              <w:t>61</w:t>
            </w:r>
          </w:p>
        </w:tc>
      </w:tr>
      <w:tr w:rsidR="00253546" w14:paraId="3E7CADD7" w14:textId="77777777" w:rsidTr="008E0058">
        <w:tc>
          <w:tcPr>
            <w:tcW w:w="8075" w:type="dxa"/>
          </w:tcPr>
          <w:p w14:paraId="4C8CB73D" w14:textId="29FCC262" w:rsidR="00253546" w:rsidRPr="00253546" w:rsidRDefault="00253546" w:rsidP="00253546">
            <w:pPr>
              <w:pStyle w:val="Incontec"/>
              <w:rPr>
                <w:rFonts w:eastAsia="Arial" w:cs="Times New Roman"/>
                <w:b/>
                <w:i/>
                <w:sz w:val="20"/>
                <w:szCs w:val="20"/>
              </w:rPr>
            </w:pPr>
            <w:r w:rsidRPr="00253546">
              <w:rPr>
                <w:b/>
                <w:i/>
                <w:sz w:val="20"/>
                <w:szCs w:val="20"/>
              </w:rPr>
              <w:t>Figura 5-7</w:t>
            </w:r>
            <w:r w:rsidRPr="00253546">
              <w:rPr>
                <w:sz w:val="20"/>
                <w:szCs w:val="20"/>
              </w:rPr>
              <w:t>. Estructura Software Orin. Fuente: Autores</w:t>
            </w:r>
          </w:p>
        </w:tc>
        <w:tc>
          <w:tcPr>
            <w:tcW w:w="753" w:type="dxa"/>
          </w:tcPr>
          <w:p w14:paraId="4D5E8763" w14:textId="2A071039" w:rsidR="00253546" w:rsidRPr="00253546" w:rsidRDefault="00253546" w:rsidP="00253546">
            <w:pPr>
              <w:pStyle w:val="Incontec"/>
              <w:rPr>
                <w:sz w:val="20"/>
                <w:szCs w:val="20"/>
              </w:rPr>
            </w:pPr>
            <w:r w:rsidRPr="00253546">
              <w:rPr>
                <w:sz w:val="20"/>
                <w:szCs w:val="20"/>
              </w:rPr>
              <w:t>61</w:t>
            </w:r>
          </w:p>
        </w:tc>
      </w:tr>
      <w:tr w:rsidR="00253546" w14:paraId="28ECF6E7" w14:textId="77777777" w:rsidTr="008E0058">
        <w:tc>
          <w:tcPr>
            <w:tcW w:w="8075" w:type="dxa"/>
          </w:tcPr>
          <w:p w14:paraId="65C59E8B" w14:textId="287A1F2A" w:rsidR="00253546" w:rsidRPr="000A0072" w:rsidRDefault="002E57FA" w:rsidP="00253546">
            <w:pPr>
              <w:pStyle w:val="Incontec"/>
              <w:rPr>
                <w:rFonts w:eastAsia="Arial" w:cs="Times New Roman"/>
                <w:b/>
                <w:i/>
                <w:sz w:val="22"/>
                <w:szCs w:val="22"/>
              </w:rPr>
            </w:pPr>
            <w:r w:rsidRPr="000A0072">
              <w:rPr>
                <w:rFonts w:eastAsia="Arial" w:cs="Times New Roman"/>
                <w:b/>
                <w:i/>
                <w:sz w:val="22"/>
                <w:szCs w:val="22"/>
              </w:rPr>
              <w:t>Figura 5-8</w:t>
            </w:r>
            <w:r w:rsidRPr="000A0072">
              <w:rPr>
                <w:rFonts w:eastAsia="Arial" w:cs="Times New Roman"/>
                <w:b/>
                <w:sz w:val="22"/>
                <w:szCs w:val="22"/>
              </w:rPr>
              <w:t>.</w:t>
            </w:r>
            <w:r w:rsidRPr="000A0072">
              <w:rPr>
                <w:rFonts w:eastAsia="Arial" w:cs="Times New Roman"/>
                <w:sz w:val="22"/>
                <w:szCs w:val="22"/>
              </w:rPr>
              <w:t xml:space="preserve"> Interfaz de Inicio, Juego Eko. Fuente: Autores.</w:t>
            </w:r>
          </w:p>
        </w:tc>
        <w:tc>
          <w:tcPr>
            <w:tcW w:w="753" w:type="dxa"/>
          </w:tcPr>
          <w:p w14:paraId="6960280A" w14:textId="700A5A88" w:rsidR="00253546" w:rsidRDefault="002E57FA" w:rsidP="008E0058">
            <w:pPr>
              <w:pStyle w:val="Incontec"/>
              <w:rPr>
                <w:sz w:val="20"/>
                <w:szCs w:val="20"/>
              </w:rPr>
            </w:pPr>
            <w:r>
              <w:rPr>
                <w:sz w:val="20"/>
                <w:szCs w:val="20"/>
              </w:rPr>
              <w:t>62</w:t>
            </w:r>
          </w:p>
        </w:tc>
      </w:tr>
      <w:tr w:rsidR="00253546" w14:paraId="11BA4D45" w14:textId="77777777" w:rsidTr="008E0058">
        <w:tc>
          <w:tcPr>
            <w:tcW w:w="8075" w:type="dxa"/>
          </w:tcPr>
          <w:p w14:paraId="64F0C4F4" w14:textId="286DB24A" w:rsidR="00253546" w:rsidRPr="000A0072" w:rsidRDefault="002E57FA" w:rsidP="002E57FA">
            <w:pPr>
              <w:pStyle w:val="Incontec"/>
              <w:rPr>
                <w:rFonts w:eastAsia="Arial" w:cs="Times New Roman"/>
                <w:b/>
                <w:i/>
                <w:sz w:val="22"/>
                <w:szCs w:val="22"/>
              </w:rPr>
            </w:pPr>
            <w:r w:rsidRPr="000A0072">
              <w:rPr>
                <w:rFonts w:eastAsia="Arial" w:cs="Times New Roman"/>
                <w:b/>
                <w:i/>
                <w:sz w:val="22"/>
                <w:szCs w:val="22"/>
              </w:rPr>
              <w:t>Figura 5-9</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tc>
        <w:tc>
          <w:tcPr>
            <w:tcW w:w="753" w:type="dxa"/>
          </w:tcPr>
          <w:p w14:paraId="03C0AD05" w14:textId="6EE37E35" w:rsidR="00253546" w:rsidRDefault="002E57FA" w:rsidP="008E0058">
            <w:pPr>
              <w:pStyle w:val="Incontec"/>
              <w:rPr>
                <w:sz w:val="20"/>
                <w:szCs w:val="20"/>
              </w:rPr>
            </w:pPr>
            <w:r>
              <w:rPr>
                <w:sz w:val="20"/>
                <w:szCs w:val="20"/>
              </w:rPr>
              <w:t>63</w:t>
            </w:r>
          </w:p>
        </w:tc>
      </w:tr>
      <w:tr w:rsidR="002E57FA" w14:paraId="4DE05E84" w14:textId="77777777" w:rsidTr="008E0058">
        <w:tc>
          <w:tcPr>
            <w:tcW w:w="8075" w:type="dxa"/>
          </w:tcPr>
          <w:p w14:paraId="020F6EAE" w14:textId="2409433D" w:rsidR="002E57FA" w:rsidRPr="000A0072" w:rsidRDefault="002E57FA" w:rsidP="002E57FA">
            <w:pPr>
              <w:rPr>
                <w:rFonts w:eastAsia="Arial" w:cs="Times New Roman"/>
                <w:b/>
                <w:i/>
              </w:rPr>
            </w:pPr>
            <w:r w:rsidRPr="00A75AB6">
              <w:rPr>
                <w:rFonts w:ascii="LM Roman 10" w:hAnsi="LM Roman 10"/>
                <w:b/>
                <w:i/>
              </w:rPr>
              <w:t>Figura 5-10</w:t>
            </w:r>
            <w:r w:rsidRPr="000A0072">
              <w:rPr>
                <w:rFonts w:ascii="LM Roman 10" w:hAnsi="LM Roman 10"/>
              </w:rPr>
              <w:t>. Arquitectura de la Aplicación. Fuente: Autores</w:t>
            </w:r>
          </w:p>
        </w:tc>
        <w:tc>
          <w:tcPr>
            <w:tcW w:w="753" w:type="dxa"/>
          </w:tcPr>
          <w:p w14:paraId="2515BC2A" w14:textId="12653DD9" w:rsidR="002E57FA" w:rsidRDefault="002E57FA" w:rsidP="008E0058">
            <w:pPr>
              <w:pStyle w:val="Incontec"/>
              <w:rPr>
                <w:sz w:val="20"/>
                <w:szCs w:val="20"/>
              </w:rPr>
            </w:pPr>
            <w:r>
              <w:rPr>
                <w:sz w:val="20"/>
                <w:szCs w:val="20"/>
              </w:rPr>
              <w:t>66</w:t>
            </w:r>
          </w:p>
        </w:tc>
      </w:tr>
      <w:tr w:rsidR="00DD1C2C" w14:paraId="570EFF30" w14:textId="77777777" w:rsidTr="008E0058">
        <w:tc>
          <w:tcPr>
            <w:tcW w:w="8075" w:type="dxa"/>
          </w:tcPr>
          <w:p w14:paraId="2BE81570" w14:textId="3146FF0B" w:rsidR="00DD1C2C" w:rsidRPr="00A75AB6" w:rsidRDefault="00DD1C2C" w:rsidP="00DD1C2C">
            <w:pPr>
              <w:pStyle w:val="Incontec"/>
              <w:rPr>
                <w:b/>
                <w:i/>
              </w:rPr>
            </w:pPr>
            <w:r w:rsidRPr="00A75AB6">
              <w:rPr>
                <w:rFonts w:cs="Times New Roman"/>
                <w:b/>
                <w:i/>
                <w:sz w:val="22"/>
                <w:szCs w:val="22"/>
              </w:rPr>
              <w:lastRenderedPageBreak/>
              <w:t>Figura 5-11.</w:t>
            </w:r>
            <w:r w:rsidRPr="00A75AB6">
              <w:rPr>
                <w:rFonts w:cs="Times New Roman"/>
                <w:sz w:val="22"/>
                <w:szCs w:val="22"/>
              </w:rPr>
              <w:t xml:space="preserve"> Metodología usada para desarrollo de Software</w:t>
            </w:r>
            <w:r>
              <w:rPr>
                <w:rFonts w:cs="Times New Roman"/>
                <w:sz w:val="22"/>
                <w:szCs w:val="22"/>
              </w:rPr>
              <w:t xml:space="preserve">. </w:t>
            </w:r>
          </w:p>
        </w:tc>
        <w:tc>
          <w:tcPr>
            <w:tcW w:w="753" w:type="dxa"/>
          </w:tcPr>
          <w:p w14:paraId="018B4627" w14:textId="77777777" w:rsidR="00DD1C2C" w:rsidRDefault="00DD1C2C" w:rsidP="008E0058">
            <w:pPr>
              <w:pStyle w:val="Incontec"/>
              <w:rPr>
                <w:sz w:val="20"/>
                <w:szCs w:val="20"/>
              </w:rPr>
            </w:pPr>
          </w:p>
        </w:tc>
      </w:tr>
    </w:tbl>
    <w:p w14:paraId="29B896A2" w14:textId="77777777" w:rsidR="005922D6" w:rsidRDefault="005922D6" w:rsidP="00F12A4C">
      <w:pPr>
        <w:pStyle w:val="Incontec"/>
      </w:pPr>
    </w:p>
    <w:p w14:paraId="60A7E752" w14:textId="77777777" w:rsidR="00504DD3" w:rsidRDefault="00504DD3" w:rsidP="00504DD3"/>
    <w:p w14:paraId="246219DF" w14:textId="77777777" w:rsidR="00504DD3" w:rsidRDefault="00504DD3" w:rsidP="00504DD3"/>
    <w:p w14:paraId="628734C2" w14:textId="77777777" w:rsidR="00504DD3" w:rsidRDefault="00504DD3" w:rsidP="00504DD3"/>
    <w:p w14:paraId="77FFF1E1" w14:textId="77777777" w:rsidR="00504DD3" w:rsidRDefault="00504DD3" w:rsidP="00504DD3"/>
    <w:p w14:paraId="30EF4B29" w14:textId="77777777" w:rsidR="00504DD3" w:rsidRDefault="00504DD3" w:rsidP="00504DD3"/>
    <w:p w14:paraId="672338A3" w14:textId="77777777" w:rsidR="00504DD3" w:rsidRDefault="00504DD3" w:rsidP="00504DD3"/>
    <w:p w14:paraId="4D40AFC3" w14:textId="77777777" w:rsidR="00504DD3" w:rsidRDefault="00504DD3" w:rsidP="00504DD3"/>
    <w:p w14:paraId="45A3B0EB" w14:textId="77777777" w:rsidR="00504DD3" w:rsidRDefault="00504DD3" w:rsidP="00504DD3"/>
    <w:p w14:paraId="33C7027C" w14:textId="77777777" w:rsidR="00504DD3" w:rsidRDefault="00504DD3" w:rsidP="00504DD3"/>
    <w:p w14:paraId="74B72416" w14:textId="77777777" w:rsidR="00504DD3" w:rsidRDefault="00504DD3" w:rsidP="00504DD3"/>
    <w:p w14:paraId="30F0666A" w14:textId="77777777" w:rsidR="00504DD3" w:rsidRDefault="00504DD3" w:rsidP="00504DD3"/>
    <w:p w14:paraId="1195C541" w14:textId="77777777" w:rsidR="00504DD3" w:rsidRDefault="00504DD3" w:rsidP="00504DD3"/>
    <w:p w14:paraId="39BD12CC" w14:textId="77777777" w:rsidR="00504DD3" w:rsidRDefault="00504DD3" w:rsidP="00504DD3"/>
    <w:p w14:paraId="25870131" w14:textId="77777777" w:rsidR="00504DD3" w:rsidRDefault="00504DD3" w:rsidP="00504DD3"/>
    <w:p w14:paraId="4745698D" w14:textId="77777777" w:rsidR="00504DD3" w:rsidRDefault="00504DD3" w:rsidP="00504DD3"/>
    <w:p w14:paraId="4CEF1B44" w14:textId="77777777" w:rsidR="00504DD3" w:rsidRDefault="00504DD3" w:rsidP="00504DD3"/>
    <w:p w14:paraId="0BF5DFC4" w14:textId="77777777" w:rsidR="00504DD3" w:rsidRDefault="00504DD3" w:rsidP="00504DD3"/>
    <w:p w14:paraId="7296106E" w14:textId="77777777" w:rsidR="00504DD3" w:rsidRDefault="00504DD3" w:rsidP="00504DD3"/>
    <w:p w14:paraId="02014EF1" w14:textId="77777777" w:rsidR="00504DD3" w:rsidRDefault="00504DD3" w:rsidP="00504DD3"/>
    <w:p w14:paraId="073E1426" w14:textId="77777777" w:rsidR="00504DD3" w:rsidRDefault="00504DD3" w:rsidP="00504DD3"/>
    <w:p w14:paraId="7397A9CE" w14:textId="77777777" w:rsidR="00504DD3" w:rsidRDefault="00504DD3" w:rsidP="00504DD3"/>
    <w:p w14:paraId="1C5A36EB" w14:textId="77777777" w:rsidR="00504DD3" w:rsidRDefault="00504DD3" w:rsidP="00504DD3"/>
    <w:p w14:paraId="4BF9A013" w14:textId="77777777" w:rsidR="00504DD3" w:rsidRDefault="00504DD3" w:rsidP="00504DD3"/>
    <w:p w14:paraId="427ED66A" w14:textId="77777777" w:rsidR="00504DD3" w:rsidRDefault="00504DD3" w:rsidP="00504DD3"/>
    <w:p w14:paraId="16F46E5C" w14:textId="77777777" w:rsidR="00504DD3" w:rsidRDefault="00504DD3" w:rsidP="00504DD3"/>
    <w:p w14:paraId="3A3A8EB2" w14:textId="77777777" w:rsidR="00504DD3" w:rsidRDefault="00504DD3" w:rsidP="00504DD3"/>
    <w:p w14:paraId="7381233E" w14:textId="77777777" w:rsidR="00504DD3" w:rsidRDefault="00504DD3" w:rsidP="00504DD3"/>
    <w:p w14:paraId="3C3206E5" w14:textId="77777777" w:rsidR="00504DD3" w:rsidRDefault="00504DD3" w:rsidP="00504DD3"/>
    <w:p w14:paraId="663F6551" w14:textId="77777777" w:rsidR="00504DD3" w:rsidRDefault="00504DD3" w:rsidP="00504DD3"/>
    <w:p w14:paraId="291EC45F" w14:textId="77777777" w:rsidR="00504DD3" w:rsidRDefault="00504DD3" w:rsidP="00504DD3"/>
    <w:p w14:paraId="1C60323A" w14:textId="77777777" w:rsidR="00504DD3" w:rsidRDefault="00504DD3" w:rsidP="00504DD3"/>
    <w:p w14:paraId="31739A03" w14:textId="77777777" w:rsidR="00504DD3" w:rsidRDefault="00504DD3" w:rsidP="00504DD3"/>
    <w:p w14:paraId="3AE82EBF" w14:textId="77777777" w:rsidR="00504DD3" w:rsidRDefault="00504DD3" w:rsidP="00504DD3"/>
    <w:p w14:paraId="78561E10" w14:textId="77777777" w:rsidR="00504DD3" w:rsidRDefault="00504DD3" w:rsidP="00504DD3"/>
    <w:p w14:paraId="1ACC535C" w14:textId="77777777" w:rsidR="00504DD3" w:rsidRDefault="00504DD3" w:rsidP="00504DD3"/>
    <w:p w14:paraId="2BA6BA87" w14:textId="77777777" w:rsidR="00504DD3" w:rsidRDefault="00504DD3" w:rsidP="00504DD3"/>
    <w:p w14:paraId="364E992C" w14:textId="77777777" w:rsidR="00504DD3" w:rsidRDefault="00504DD3" w:rsidP="00504DD3"/>
    <w:p w14:paraId="0056F572" w14:textId="77777777" w:rsidR="00504DD3" w:rsidRDefault="00504DD3" w:rsidP="00504DD3"/>
    <w:p w14:paraId="2312BC54" w14:textId="77777777" w:rsidR="00504DD3" w:rsidRDefault="00504DD3" w:rsidP="00504DD3"/>
    <w:p w14:paraId="20CFB8E9" w14:textId="77777777" w:rsidR="00504DD3" w:rsidRDefault="00504DD3" w:rsidP="00504DD3"/>
    <w:p w14:paraId="5BF59510" w14:textId="77777777" w:rsidR="00504DD3" w:rsidRDefault="00504DD3" w:rsidP="00504DD3"/>
    <w:p w14:paraId="77647F85" w14:textId="77777777" w:rsidR="00504DD3" w:rsidRDefault="00504DD3" w:rsidP="00504DD3"/>
    <w:p w14:paraId="657D030E" w14:textId="77777777" w:rsidR="00504DD3" w:rsidRDefault="00504DD3" w:rsidP="00504DD3"/>
    <w:p w14:paraId="0316EFBF" w14:textId="21F82112" w:rsidR="005922D6" w:rsidRPr="00A97076" w:rsidRDefault="005922D6" w:rsidP="00F12A4C">
      <w:pPr>
        <w:pStyle w:val="Incontec"/>
        <w:rPr>
          <w:rFonts w:cs="Times New Roman"/>
        </w:rPr>
      </w:pPr>
      <w:r w:rsidRPr="00A97076">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Look w:val="04A0" w:firstRow="1" w:lastRow="0" w:firstColumn="1" w:lastColumn="0" w:noHBand="0" w:noVBand="1"/>
      </w:tblPr>
      <w:tblGrid>
        <w:gridCol w:w="8075"/>
        <w:gridCol w:w="753"/>
      </w:tblGrid>
      <w:tr w:rsidR="004E644E" w14:paraId="500F459D" w14:textId="77777777" w:rsidTr="00504DD3">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504DD3">
        <w:tc>
          <w:tcPr>
            <w:tcW w:w="8075" w:type="dxa"/>
          </w:tcPr>
          <w:p w14:paraId="74EE77F1" w14:textId="63216A24" w:rsidR="004E644E" w:rsidRPr="00504DD3" w:rsidRDefault="00504DD3" w:rsidP="00504DD3">
            <w:pPr>
              <w:pStyle w:val="Incontec"/>
            </w:pPr>
            <w:r>
              <w:t xml:space="preserve">I </w:t>
            </w:r>
            <w:r w:rsidR="00BA299F" w:rsidRPr="00504DD3">
              <w:t>ANEXO. Encuesta Análisis Sectores de Mercado</w:t>
            </w:r>
          </w:p>
        </w:tc>
        <w:tc>
          <w:tcPr>
            <w:tcW w:w="753" w:type="dxa"/>
          </w:tcPr>
          <w:p w14:paraId="7B7C4591" w14:textId="6973EB8C" w:rsidR="004E644E" w:rsidRDefault="004E644E" w:rsidP="00504DD3">
            <w:pPr>
              <w:pStyle w:val="Incontec"/>
            </w:pPr>
            <w:r w:rsidRPr="00A97076">
              <w:t>1</w:t>
            </w:r>
            <w:r w:rsidR="0018432B">
              <w:t>03</w:t>
            </w:r>
          </w:p>
        </w:tc>
      </w:tr>
      <w:tr w:rsidR="004E644E" w14:paraId="59E9C6E5" w14:textId="77777777" w:rsidTr="00504DD3">
        <w:tc>
          <w:tcPr>
            <w:tcW w:w="8075" w:type="dxa"/>
          </w:tcPr>
          <w:p w14:paraId="4E94B558" w14:textId="13F1D7D9" w:rsidR="004E644E" w:rsidRPr="00504DD3" w:rsidRDefault="00504DD3" w:rsidP="00504DD3">
            <w:pPr>
              <w:pStyle w:val="Incontec"/>
            </w:pPr>
            <w:r>
              <w:t xml:space="preserve">II </w:t>
            </w:r>
            <w:r w:rsidR="0018432B" w:rsidRPr="00504DD3">
              <w:t>ANEXO.  Productos Sustitutos – Promedio de Costo</w:t>
            </w:r>
          </w:p>
        </w:tc>
        <w:tc>
          <w:tcPr>
            <w:tcW w:w="753" w:type="dxa"/>
          </w:tcPr>
          <w:p w14:paraId="39FDD539" w14:textId="4AABCED9" w:rsidR="004E644E" w:rsidRDefault="0018432B" w:rsidP="00504DD3">
            <w:pPr>
              <w:pStyle w:val="Incontec"/>
            </w:pPr>
            <w:r>
              <w:t>105</w:t>
            </w:r>
          </w:p>
        </w:tc>
      </w:tr>
      <w:tr w:rsidR="004E644E" w14:paraId="57D51B0F" w14:textId="77777777" w:rsidTr="00504DD3">
        <w:tc>
          <w:tcPr>
            <w:tcW w:w="8075" w:type="dxa"/>
          </w:tcPr>
          <w:p w14:paraId="78801B33" w14:textId="3C2B375E" w:rsidR="004E644E" w:rsidRDefault="004E644E" w:rsidP="00665D3C">
            <w:pPr>
              <w:pStyle w:val="Incontec"/>
            </w:pPr>
          </w:p>
        </w:tc>
        <w:tc>
          <w:tcPr>
            <w:tcW w:w="753" w:type="dxa"/>
          </w:tcPr>
          <w:p w14:paraId="65A075D3" w14:textId="60F7F780" w:rsidR="004E644E" w:rsidRDefault="004E644E" w:rsidP="00665D3C">
            <w:pPr>
              <w:pStyle w:val="Incontec"/>
            </w:pPr>
          </w:p>
        </w:tc>
      </w:tr>
      <w:tr w:rsidR="004E644E" w14:paraId="40A6E5E7" w14:textId="77777777" w:rsidTr="00504DD3">
        <w:tc>
          <w:tcPr>
            <w:tcW w:w="8075" w:type="dxa"/>
          </w:tcPr>
          <w:p w14:paraId="257BEE82" w14:textId="77777777" w:rsidR="004E644E" w:rsidRDefault="004E644E" w:rsidP="00665D3C">
            <w:pPr>
              <w:pStyle w:val="Incontec"/>
            </w:pPr>
          </w:p>
        </w:tc>
        <w:tc>
          <w:tcPr>
            <w:tcW w:w="753" w:type="dxa"/>
          </w:tcPr>
          <w:p w14:paraId="1E79C5D3" w14:textId="77777777" w:rsidR="004E644E" w:rsidRDefault="004E644E" w:rsidP="00665D3C">
            <w:pPr>
              <w:pStyle w:val="Incontec"/>
            </w:pPr>
          </w:p>
        </w:tc>
      </w:tr>
      <w:tr w:rsidR="004E644E" w14:paraId="351C0ABF" w14:textId="77777777" w:rsidTr="00504DD3">
        <w:tc>
          <w:tcPr>
            <w:tcW w:w="8075" w:type="dxa"/>
          </w:tcPr>
          <w:p w14:paraId="5DCE95E0" w14:textId="77777777" w:rsidR="004E644E" w:rsidRDefault="004E644E" w:rsidP="00665D3C">
            <w:pPr>
              <w:pStyle w:val="Incontec"/>
            </w:pPr>
          </w:p>
        </w:tc>
        <w:tc>
          <w:tcPr>
            <w:tcW w:w="753" w:type="dxa"/>
          </w:tcPr>
          <w:p w14:paraId="59588CBD" w14:textId="77777777" w:rsidR="004E644E" w:rsidRDefault="004E644E" w:rsidP="00665D3C">
            <w:pPr>
              <w:pStyle w:val="Incontec"/>
            </w:pPr>
          </w:p>
        </w:tc>
      </w:tr>
      <w:tr w:rsidR="004E644E" w14:paraId="2ACECC2F" w14:textId="77777777" w:rsidTr="00504DD3">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504DD3">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77777777" w:rsidR="005922D6" w:rsidRDefault="005922D6" w:rsidP="00F12A4C">
      <w:pPr>
        <w:pStyle w:val="Incontec"/>
        <w:rPr>
          <w:rFonts w:ascii="Times New Roman" w:hAnsi="Times New Roman" w:cs="Times New Roman"/>
        </w:rPr>
      </w:pPr>
    </w:p>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14FA7E2A" w14:textId="77777777" w:rsidR="005922D6" w:rsidRDefault="005922D6" w:rsidP="00F12A4C">
      <w:pPr>
        <w:pStyle w:val="Incontec"/>
        <w:rPr>
          <w:rFonts w:ascii="Times New Roman" w:hAnsi="Times New Roman" w:cs="Times New Roman"/>
        </w:rPr>
      </w:pPr>
    </w:p>
    <w:p w14:paraId="68C6DBF6" w14:textId="77777777" w:rsidR="005922D6" w:rsidRDefault="005922D6" w:rsidP="00F12A4C">
      <w:pPr>
        <w:pStyle w:val="Incontec"/>
        <w:rPr>
          <w:rFonts w:ascii="Times New Roman" w:hAnsi="Times New Roman" w:cs="Times New Roman"/>
        </w:rPr>
      </w:pPr>
    </w:p>
    <w:p w14:paraId="2FF149E1"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70690124"/>
      <w:bookmarkEnd w:id="0"/>
      <w:r w:rsidRPr="00A97076">
        <w:rPr>
          <w:rFonts w:cs="Times New Roman"/>
          <w:sz w:val="32"/>
          <w:szCs w:val="32"/>
        </w:rPr>
        <w:lastRenderedPageBreak/>
        <w:t>RESUMEN EJECUTIVO</w:t>
      </w:r>
      <w:bookmarkEnd w:id="1"/>
      <w:r w:rsidRPr="00A97076">
        <w:rPr>
          <w:rFonts w:cs="Times New Roman"/>
          <w:sz w:val="32"/>
          <w:szCs w:val="32"/>
        </w:rPr>
        <w:t xml:space="preserve"> </w:t>
      </w:r>
    </w:p>
    <w:p w14:paraId="06A18D22" w14:textId="77777777" w:rsidR="00D30904" w:rsidRPr="00527418" w:rsidRDefault="00D30904" w:rsidP="00F12A4C">
      <w:pPr>
        <w:pStyle w:val="Incontec"/>
        <w:rPr>
          <w:rFonts w:ascii="Times New Roman" w:hAnsi="Times New Roman" w:cs="Times New Roman"/>
        </w:rPr>
      </w:pPr>
    </w:p>
    <w:p w14:paraId="01CADC94" w14:textId="50D7A83B" w:rsidR="00D30904" w:rsidRPr="00527418" w:rsidRDefault="00D868FD" w:rsidP="00F12A4C">
      <w:pPr>
        <w:pStyle w:val="Incontec"/>
        <w:rPr>
          <w:rFonts w:ascii="Times New Roman" w:hAnsi="Times New Roman" w:cs="Times New Roman"/>
        </w:rPr>
      </w:pPr>
      <w:r w:rsidRPr="00527418">
        <w:rPr>
          <w:rFonts w:ascii="Times New Roman" w:eastAsia="Arial" w:hAnsi="Times New Roman" w:cs="Times New Roman"/>
        </w:rPr>
        <w:t xml:space="preserve">Nuestro mercado principalmente será enfocado en la ciudad de Bogotá, actualmente en </w:t>
      </w:r>
      <w:r w:rsidR="006B5A99" w:rsidRPr="00527418">
        <w:rPr>
          <w:rFonts w:ascii="Times New Roman" w:eastAsia="Arial" w:hAnsi="Times New Roman" w:cs="Times New Roman"/>
        </w:rPr>
        <w:t>Bogotá</w:t>
      </w:r>
      <w:r w:rsidRPr="00527418">
        <w:rPr>
          <w:rFonts w:ascii="Times New Roman" w:eastAsia="Arial" w:hAnsi="Times New Roman" w:cs="Times New Roman"/>
        </w:rPr>
        <w:t xml:space="preserve"> en los colegios oficiales del distrito se encuentran más de 2000 estudiantes con </w:t>
      </w:r>
      <w:proofErr w:type="spellStart"/>
      <w:r w:rsidR="00192E49">
        <w:rPr>
          <w:rFonts w:ascii="Times New Roman" w:eastAsia="Arial" w:hAnsi="Times New Roman" w:cs="Times New Roman"/>
        </w:rPr>
        <w:t>Limitacion</w:t>
      </w:r>
      <w:proofErr w:type="spellEnd"/>
      <w:r w:rsidR="00192E49">
        <w:rPr>
          <w:rFonts w:ascii="Times New Roman" w:eastAsia="Arial" w:hAnsi="Times New Roman" w:cs="Times New Roman"/>
        </w:rPr>
        <w:t xml:space="preserve"> Cognitiva</w:t>
      </w:r>
      <w:r w:rsidRPr="00527418">
        <w:rPr>
          <w:rFonts w:ascii="Times New Roman" w:eastAsia="Arial" w:hAnsi="Times New Roman" w:cs="Times New Roman"/>
        </w:rPr>
        <w:t xml:space="preserve"> estudiando, es un mercado que </w:t>
      </w:r>
      <w:proofErr w:type="spellStart"/>
      <w:r w:rsidR="005A4910">
        <w:rPr>
          <w:rFonts w:ascii="Times New Roman" w:eastAsia="Arial" w:hAnsi="Times New Roman" w:cs="Times New Roman"/>
        </w:rPr>
        <w:t>Inclu</w:t>
      </w:r>
      <w:r w:rsidRPr="00527418">
        <w:rPr>
          <w:rFonts w:ascii="Times New Roman" w:eastAsia="Arial" w:hAnsi="Times New Roman" w:cs="Times New Roman"/>
        </w:rPr>
        <w:t>soft</w:t>
      </w:r>
      <w:proofErr w:type="spellEnd"/>
      <w:r w:rsidRPr="00527418">
        <w:rPr>
          <w:rFonts w:ascii="Times New Roman" w:eastAsia="Arial" w:hAnsi="Times New Roman" w:cs="Times New Roman"/>
        </w:rPr>
        <w:t xml:space="preserve"> podría atacar de mano de la alcaldía, nuestra idea también es llegar a las personas que en este momento se encuentran </w:t>
      </w:r>
      <w:proofErr w:type="spellStart"/>
      <w:r w:rsidRPr="00527418">
        <w:rPr>
          <w:rFonts w:ascii="Times New Roman" w:eastAsia="Arial" w:hAnsi="Times New Roman" w:cs="Times New Roman"/>
        </w:rPr>
        <w:t>descolarizadas</w:t>
      </w:r>
      <w:proofErr w:type="spellEnd"/>
      <w:r w:rsidRPr="00527418">
        <w:rPr>
          <w:rFonts w:ascii="Times New Roman" w:eastAsia="Arial" w:hAnsi="Times New Roman" w:cs="Times New Roman"/>
        </w:rPr>
        <w:t xml:space="preserve"> que pueden ser más del doble que se encuentran en este momento colegios, la mayoría se encuentra en instituciones o fundaciones especializadas en el manejo de estas poblaciones; Luego que el modelo esté firme en Bogotá se podrá escalar a otras principales ciudad del país, para luego llevarlo a todo el país.</w:t>
      </w:r>
    </w:p>
    <w:p w14:paraId="5E7CBDBB" w14:textId="2E4EFEB1" w:rsidR="00D30904" w:rsidRPr="00527418" w:rsidRDefault="00D868FD" w:rsidP="00F12A4C">
      <w:pPr>
        <w:pStyle w:val="Incontec"/>
        <w:rPr>
          <w:rFonts w:ascii="Times New Roman" w:hAnsi="Times New Roman" w:cs="Times New Roman"/>
        </w:rPr>
      </w:pPr>
      <w:r w:rsidRPr="00527418">
        <w:rPr>
          <w:rFonts w:ascii="Times New Roman" w:eastAsia="Arial" w:hAnsi="Times New Roman" w:cs="Times New Roman"/>
        </w:rPr>
        <w:t xml:space="preserve">En la actualidad el mercado de la tecnología enfocado a la discapacidad 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Pr>
          <w:rFonts w:ascii="Times New Roman" w:eastAsia="Arial" w:hAnsi="Times New Roman" w:cs="Times New Roman"/>
        </w:rPr>
        <w:t>para este mercado, por lo cual IncluS</w:t>
      </w:r>
      <w:r w:rsidRPr="00527418">
        <w:rPr>
          <w:rFonts w:ascii="Times New Roman" w:eastAsia="Arial" w:hAnsi="Times New Roman" w:cs="Times New Roman"/>
        </w:rPr>
        <w:t>oft puede entrar muy fuerte en el mercado y atacar ese potencial de mercado.</w:t>
      </w:r>
    </w:p>
    <w:p w14:paraId="72878FF7" w14:textId="77777777" w:rsidR="00D30904" w:rsidRPr="00527418" w:rsidRDefault="00D868FD" w:rsidP="00F12A4C">
      <w:pPr>
        <w:pStyle w:val="Incontec"/>
        <w:rPr>
          <w:rFonts w:ascii="Times New Roman" w:eastAsia="Arial" w:hAnsi="Times New Roman" w:cs="Times New Roman"/>
        </w:rPr>
      </w:pPr>
      <w:r w:rsidRPr="00527418">
        <w:rPr>
          <w:rFonts w:ascii="Times New Roman" w:eastAsia="Arial" w:hAnsi="Times New Roman" w:cs="Times New Roman"/>
        </w:rPr>
        <w:t>La inversión inicial deberá ser de 54817.615 para comenzar con la empresa, Dicha inversión se recupera en el 3 año de funcionamiento de la empresa, el TIR del proyecto es de 24.6%, lo que garantiza que habrá rentabilidad; la inversión inicial es pequeña a comparación de grandes proyectos, ya que solo se necesita de equipos y de un muy buen equipo de trabajo para iniciar.</w:t>
      </w:r>
    </w:p>
    <w:p w14:paraId="55AAF030" w14:textId="77777777" w:rsidR="00224974" w:rsidRPr="00527418" w:rsidRDefault="00224974" w:rsidP="00F12A4C">
      <w:pPr>
        <w:pStyle w:val="Incontec"/>
        <w:rPr>
          <w:rFonts w:ascii="Times New Roman" w:eastAsia="Arial" w:hAnsi="Times New Roman" w:cs="Times New Roman"/>
        </w:rPr>
      </w:pPr>
    </w:p>
    <w:p w14:paraId="19CD4C37" w14:textId="77777777" w:rsidR="00224974" w:rsidRPr="00527418" w:rsidRDefault="00224974" w:rsidP="00F12A4C">
      <w:pPr>
        <w:pStyle w:val="Incontec"/>
        <w:rPr>
          <w:rFonts w:ascii="Times New Roman" w:eastAsia="Arial" w:hAnsi="Times New Roman" w:cs="Times New Roman"/>
        </w:rPr>
      </w:pPr>
    </w:p>
    <w:p w14:paraId="73F1873C" w14:textId="77777777" w:rsidR="00224974" w:rsidRPr="00527418" w:rsidRDefault="00224974" w:rsidP="00F12A4C">
      <w:pPr>
        <w:pStyle w:val="Incontec"/>
        <w:rPr>
          <w:rFonts w:ascii="Times New Roman" w:hAnsi="Times New Roman" w:cs="Times New Roman"/>
        </w:rPr>
      </w:pPr>
    </w:p>
    <w:p w14:paraId="19EB27B8" w14:textId="77777777" w:rsidR="00CC11AC" w:rsidRDefault="00CC11AC" w:rsidP="00F12A4C">
      <w:pPr>
        <w:pStyle w:val="Incontec"/>
        <w:rPr>
          <w:rFonts w:ascii="Times New Roman" w:hAnsi="Times New Roman" w:cs="Times New Roman"/>
        </w:rPr>
      </w:pP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AEDA460" w14:textId="77777777" w:rsidR="007971B5" w:rsidRDefault="007971B5" w:rsidP="007971B5"/>
    <w:p w14:paraId="39C7ED30" w14:textId="77777777" w:rsidR="007971B5" w:rsidRDefault="007971B5" w:rsidP="007971B5"/>
    <w:p w14:paraId="447FC91F" w14:textId="15324942" w:rsidR="005922D6" w:rsidRPr="000F7F3A" w:rsidRDefault="005922D6" w:rsidP="00B43D6F">
      <w:pPr>
        <w:pStyle w:val="Ttulo1"/>
        <w:numPr>
          <w:ilvl w:val="0"/>
          <w:numId w:val="2"/>
        </w:numPr>
        <w:jc w:val="center"/>
        <w:rPr>
          <w:rFonts w:ascii="LM Roman 10" w:hAnsi="LM Roman 10"/>
          <w:b/>
          <w:sz w:val="32"/>
        </w:rPr>
      </w:pPr>
      <w:bookmarkStart w:id="2" w:name="_Toc470690125"/>
      <w:r w:rsidRPr="000F7F3A">
        <w:rPr>
          <w:rFonts w:ascii="LM Roman 10" w:hAnsi="LM Roman 10"/>
          <w:b/>
          <w:sz w:val="32"/>
        </w:rPr>
        <w:lastRenderedPageBreak/>
        <w:t>INTRODUCCIÓN</w:t>
      </w:r>
      <w:bookmarkEnd w:id="2"/>
    </w:p>
    <w:p w14:paraId="75537B42" w14:textId="77777777" w:rsidR="005922D6" w:rsidRDefault="005922D6" w:rsidP="00F12A4C">
      <w:pPr>
        <w:pStyle w:val="Incontec"/>
      </w:pPr>
    </w:p>
    <w:p w14:paraId="7B5FB8DE" w14:textId="77777777" w:rsidR="00E40D26" w:rsidRPr="00E40D26" w:rsidRDefault="00E40D26" w:rsidP="00E40D26"/>
    <w:p w14:paraId="2D189CFF" w14:textId="77777777" w:rsidR="0015681E" w:rsidRDefault="0015681E" w:rsidP="0015681E">
      <w:pPr>
        <w:pStyle w:val="Incontec"/>
        <w:rPr>
          <w:rFonts w:cs="Times New Roman"/>
        </w:rPr>
      </w:pPr>
      <w:r>
        <w:rPr>
          <w:rFonts w:cs="Times New Roman"/>
        </w:rPr>
        <w:t xml:space="preserve">Según el Ministerio de Educación Nacional </w:t>
      </w:r>
      <w:sdt>
        <w:sdtPr>
          <w:rPr>
            <w:rFonts w:cs="Times New Roman"/>
          </w:rPr>
          <w:id w:val="1752240261"/>
          <w:citation/>
        </w:sdtPr>
        <w:sdtContent>
          <w:r>
            <w:rPr>
              <w:rFonts w:cs="Times New Roman"/>
            </w:rPr>
            <w:fldChar w:fldCharType="begin"/>
          </w:r>
          <w:r>
            <w:rPr>
              <w:rFonts w:cs="Times New Roman"/>
            </w:rPr>
            <w:instrText xml:space="preserve">CITATION Min161 \l 9226 </w:instrText>
          </w:r>
          <w:r>
            <w:rPr>
              <w:rFonts w:cs="Times New Roman"/>
            </w:rPr>
            <w:fldChar w:fldCharType="separate"/>
          </w:r>
          <w:r w:rsidR="00643776" w:rsidRPr="00643776">
            <w:rPr>
              <w:rFonts w:cs="Times New Roman"/>
              <w:noProof/>
            </w:rPr>
            <w:t>(8)</w:t>
          </w:r>
          <w:r>
            <w:rPr>
              <w:rFonts w:cs="Times New Roman"/>
            </w:rPr>
            <w:fldChar w:fldCharType="end"/>
          </w:r>
        </w:sdtContent>
      </w:sdt>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3" w:name="_Toc470690126"/>
      <w:r w:rsidRPr="002E21AE">
        <w:rPr>
          <w:sz w:val="28"/>
        </w:rPr>
        <w:t>PLANTEAMIENTO DEL PROBLEMA</w:t>
      </w:r>
      <w:bookmarkEnd w:id="3"/>
      <w:r w:rsidRPr="002E21AE">
        <w:rPr>
          <w:sz w:val="28"/>
        </w:rPr>
        <w:t xml:space="preserve"> </w:t>
      </w:r>
    </w:p>
    <w:p w14:paraId="224406F9" w14:textId="77777777" w:rsidR="00E40D26" w:rsidRPr="00E40D26" w:rsidRDefault="00E40D26" w:rsidP="00E40D26"/>
    <w:p w14:paraId="4DDB9D1C" w14:textId="77777777"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w:t>
      </w:r>
      <w:proofErr w:type="spellStart"/>
      <w:r>
        <w:rPr>
          <w:rFonts w:eastAsiaTheme="minorHAnsi" w:cs="Times New Roman"/>
          <w:lang w:eastAsia="en-US"/>
        </w:rPr>
        <w:t>Special</w:t>
      </w:r>
      <w:proofErr w:type="spellEnd"/>
      <w:r>
        <w:rPr>
          <w:rFonts w:eastAsiaTheme="minorHAnsi" w:cs="Times New Roman"/>
          <w:lang w:eastAsia="en-US"/>
        </w:rPr>
        <w:t xml:space="preserve"> </w:t>
      </w:r>
      <w:proofErr w:type="spellStart"/>
      <w:r>
        <w:rPr>
          <w:rFonts w:eastAsiaTheme="minorHAnsi" w:cs="Times New Roman"/>
          <w:lang w:eastAsia="en-US"/>
        </w:rPr>
        <w:t>Olympics</w:t>
      </w:r>
      <w:proofErr w:type="spellEnd"/>
      <w:r>
        <w:rPr>
          <w:rFonts w:eastAsiaTheme="minorHAnsi" w:cs="Times New Roman"/>
          <w:lang w:eastAsia="en-US"/>
        </w:rPr>
        <w:t xml:space="preserve"> </w:t>
      </w:r>
      <w:sdt>
        <w:sdtPr>
          <w:rPr>
            <w:rFonts w:eastAsiaTheme="minorHAnsi" w:cs="Times New Roman"/>
            <w:lang w:eastAsia="en-US"/>
          </w:rPr>
          <w:id w:val="-1695914652"/>
          <w:citation/>
        </w:sdtPr>
        <w:sdtContent>
          <w:r>
            <w:rPr>
              <w:rFonts w:eastAsiaTheme="minorHAnsi" w:cs="Times New Roman"/>
              <w:lang w:eastAsia="en-US"/>
            </w:rPr>
            <w:fldChar w:fldCharType="begin"/>
          </w:r>
          <w:r>
            <w:rPr>
              <w:rFonts w:eastAsiaTheme="minorHAnsi" w:cs="Times New Roman"/>
              <w:lang w:eastAsia="en-US"/>
            </w:rPr>
            <w:instrText xml:space="preserve"> CITATION Spe09 \l 9226 </w:instrText>
          </w:r>
          <w:r>
            <w:rPr>
              <w:rFonts w:eastAsiaTheme="minorHAnsi" w:cs="Times New Roman"/>
              <w:lang w:eastAsia="en-US"/>
            </w:rPr>
            <w:fldChar w:fldCharType="separate"/>
          </w:r>
          <w:r w:rsidR="00643776" w:rsidRPr="00643776">
            <w:rPr>
              <w:rFonts w:eastAsiaTheme="minorHAnsi" w:cs="Times New Roman"/>
              <w:noProof/>
              <w:lang w:eastAsia="en-US"/>
            </w:rPr>
            <w:t>(9)</w:t>
          </w:r>
          <w:r>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sdt>
        <w:sdtPr>
          <w:rPr>
            <w:rFonts w:eastAsiaTheme="minorHAnsi" w:cs="Times New Roman"/>
            <w:lang w:eastAsia="en-US"/>
          </w:rPr>
          <w:id w:val="-1235696665"/>
          <w:citation/>
        </w:sdtPr>
        <w:sdtContent>
          <w:r>
            <w:rPr>
              <w:rFonts w:eastAsiaTheme="minorHAnsi" w:cs="Times New Roman"/>
              <w:lang w:eastAsia="en-US"/>
            </w:rPr>
            <w:fldChar w:fldCharType="begin"/>
          </w:r>
          <w:r>
            <w:rPr>
              <w:rFonts w:eastAsiaTheme="minorHAnsi" w:cs="Times New Roman"/>
              <w:lang w:eastAsia="en-US"/>
            </w:rPr>
            <w:instrText xml:space="preserve"> CITATION OMS13 \l 9226 </w:instrText>
          </w:r>
          <w:r>
            <w:rPr>
              <w:rFonts w:eastAsiaTheme="minorHAnsi" w:cs="Times New Roman"/>
              <w:lang w:eastAsia="en-US"/>
            </w:rPr>
            <w:fldChar w:fldCharType="separate"/>
          </w:r>
          <w:r w:rsidR="00643776" w:rsidRPr="00643776">
            <w:rPr>
              <w:rFonts w:eastAsiaTheme="minorHAnsi" w:cs="Times New Roman"/>
              <w:noProof/>
              <w:lang w:eastAsia="en-US"/>
            </w:rPr>
            <w:t>(10)</w:t>
          </w:r>
          <w:r>
            <w:rPr>
              <w:rFonts w:eastAsiaTheme="minorHAnsi" w:cs="Times New Roman"/>
              <w:lang w:eastAsia="en-US"/>
            </w:rPr>
            <w:fldChar w:fldCharType="end"/>
          </w:r>
        </w:sdtContent>
      </w:sdt>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w:t>
      </w:r>
      <w:r>
        <w:rPr>
          <w:rFonts w:eastAsiaTheme="minorHAnsi" w:cs="Times New Roman"/>
          <w:lang w:eastAsia="en-US"/>
        </w:rPr>
        <w:lastRenderedPageBreak/>
        <w:t xml:space="preserve">de las personas con limitaciones a servicios que las personas regulares consideran como obvios, en particular la salud, la educación, el empleo, el transporte, o la información. </w:t>
      </w:r>
    </w:p>
    <w:p w14:paraId="09479738" w14:textId="77777777"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sdt>
        <w:sdtPr>
          <w:rPr>
            <w:rFonts w:eastAsiaTheme="minorHAnsi" w:cs="Times New Roman"/>
            <w:lang w:eastAsia="en-US"/>
          </w:rPr>
          <w:id w:val="-1594539820"/>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643776" w:rsidRPr="00643776">
            <w:rPr>
              <w:rFonts w:eastAsiaTheme="minorHAnsi" w:cs="Times New Roman"/>
              <w:noProof/>
              <w:lang w:eastAsia="en-US"/>
            </w:rPr>
            <w:t>(1)</w:t>
          </w:r>
          <w:r>
            <w:rPr>
              <w:rFonts w:eastAsiaTheme="minorHAnsi" w:cs="Times New Roman"/>
              <w:lang w:eastAsia="en-US"/>
            </w:rPr>
            <w:fldChar w:fldCharType="end"/>
          </w:r>
        </w:sdtContent>
      </w:sdt>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p>
    <w:p w14:paraId="35DAAD57" w14:textId="3D06A125" w:rsidR="003F1120" w:rsidRPr="00A97076"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sdt>
        <w:sdtPr>
          <w:rPr>
            <w:rFonts w:eastAsiaTheme="minorHAnsi" w:cs="Times New Roman"/>
            <w:lang w:eastAsia="en-US"/>
          </w:rPr>
          <w:id w:val="771513431"/>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643776" w:rsidRPr="00643776">
            <w:rPr>
              <w:rFonts w:eastAsiaTheme="minorHAnsi" w:cs="Times New Roman"/>
              <w:noProof/>
              <w:lang w:eastAsia="en-US"/>
            </w:rPr>
            <w:t>(1)</w:t>
          </w:r>
          <w:r>
            <w:rPr>
              <w:rFonts w:eastAsiaTheme="minorHAnsi" w:cs="Times New Roman"/>
              <w:lang w:eastAsia="en-US"/>
            </w:rPr>
            <w:fldChar w:fldCharType="end"/>
          </w:r>
        </w:sdtContent>
      </w:sdt>
      <w:r>
        <w:rPr>
          <w:rFonts w:eastAsiaTheme="minorHAnsi" w:cs="Times New Roman"/>
          <w:lang w:eastAsia="en-US"/>
        </w:rPr>
        <w:t xml:space="preserve"> .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77777777" w:rsidR="005E663D" w:rsidRDefault="003F1120" w:rsidP="005E663D">
      <w:pPr>
        <w:pStyle w:val="Incontec"/>
        <w:keepNext/>
      </w:pPr>
      <w:r w:rsidRPr="003F1120">
        <w:rPr>
          <w:rFonts w:ascii="Times New Roman" w:eastAsiaTheme="minorHAnsi" w:hAnsi="Times New Roman" w:cs="Times New Roman"/>
          <w:noProof/>
          <w:color w:val="auto"/>
          <w:lang w:val="es-ES" w:eastAsia="es-ES"/>
        </w:rPr>
        <w:drawing>
          <wp:inline distT="0" distB="0" distL="0" distR="0" wp14:anchorId="65C09F53" wp14:editId="4407915D">
            <wp:extent cx="5615797" cy="1797539"/>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33" t="2079" r="15158" b="207"/>
                    <a:stretch/>
                  </pic:blipFill>
                  <pic:spPr bwMode="auto">
                    <a:xfrm>
                      <a:off x="0" y="0"/>
                      <a:ext cx="5672800" cy="1815785"/>
                    </a:xfrm>
                    <a:prstGeom prst="rect">
                      <a:avLst/>
                    </a:prstGeom>
                    <a:ln>
                      <a:noFill/>
                    </a:ln>
                    <a:extLst>
                      <a:ext uri="{53640926-AAD7-44D8-BBD7-CCE9431645EC}">
                        <a14:shadowObscured xmlns:a14="http://schemas.microsoft.com/office/drawing/2010/main"/>
                      </a:ext>
                    </a:extLst>
                  </pic:spPr>
                </pic:pic>
              </a:graphicData>
            </a:graphic>
          </wp:inline>
        </w:drawing>
      </w:r>
    </w:p>
    <w:p w14:paraId="162F8F48" w14:textId="7B0ABD0D"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4" w:name="OLE_LINK3"/>
      <w:bookmarkStart w:id="5" w:name="OLE_LINK4"/>
      <w:bookmarkStart w:id="6"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sdt>
        <w:sdtPr>
          <w:rPr>
            <w:rFonts w:ascii="LM Roman 10" w:eastAsiaTheme="minorHAnsi" w:hAnsi="LM Roman 10" w:cs="Times New Roman"/>
            <w:color w:val="auto"/>
            <w:sz w:val="22"/>
            <w:szCs w:val="22"/>
            <w:lang w:eastAsia="en-US"/>
          </w:rPr>
          <w:id w:val="36476459"/>
          <w:citation/>
        </w:sdtPr>
        <w:sdtContent>
          <w:r w:rsidR="00084E9F">
            <w:rPr>
              <w:rFonts w:ascii="LM Roman 10" w:eastAsiaTheme="minorHAnsi" w:hAnsi="LM Roman 10" w:cs="Times New Roman"/>
              <w:color w:val="auto"/>
              <w:sz w:val="22"/>
              <w:szCs w:val="22"/>
              <w:lang w:eastAsia="en-US"/>
            </w:rPr>
            <w:fldChar w:fldCharType="begin"/>
          </w:r>
          <w:r w:rsidR="00084E9F">
            <w:rPr>
              <w:rFonts w:ascii="LM Roman 10" w:eastAsiaTheme="minorHAnsi" w:hAnsi="LM Roman 10" w:cs="Times New Roman"/>
              <w:color w:val="auto"/>
              <w:sz w:val="22"/>
              <w:szCs w:val="22"/>
              <w:lang w:eastAsia="en-US"/>
            </w:rPr>
            <w:instrText xml:space="preserve"> CITATION Min141 \l 9226 </w:instrText>
          </w:r>
          <w:r w:rsidR="00084E9F">
            <w:rPr>
              <w:rFonts w:ascii="LM Roman 10" w:eastAsiaTheme="minorHAnsi" w:hAnsi="LM Roman 10" w:cs="Times New Roman"/>
              <w:color w:val="auto"/>
              <w:sz w:val="22"/>
              <w:szCs w:val="22"/>
              <w:lang w:eastAsia="en-US"/>
            </w:rPr>
            <w:fldChar w:fldCharType="separate"/>
          </w:r>
          <w:r w:rsidR="00643776" w:rsidRPr="00643776">
            <w:rPr>
              <w:rFonts w:ascii="LM Roman 10" w:eastAsiaTheme="minorHAnsi" w:hAnsi="LM Roman 10" w:cs="Times New Roman"/>
              <w:noProof/>
              <w:color w:val="auto"/>
              <w:sz w:val="22"/>
              <w:szCs w:val="22"/>
              <w:lang w:eastAsia="en-US"/>
            </w:rPr>
            <w:t>(1)</w:t>
          </w:r>
          <w:r w:rsidR="00084E9F">
            <w:rPr>
              <w:rFonts w:ascii="LM Roman 10" w:eastAsiaTheme="minorHAnsi" w:hAnsi="LM Roman 10" w:cs="Times New Roman"/>
              <w:color w:val="auto"/>
              <w:sz w:val="22"/>
              <w:szCs w:val="22"/>
              <w:lang w:eastAsia="en-US"/>
            </w:rPr>
            <w:fldChar w:fldCharType="end"/>
          </w:r>
        </w:sdtContent>
      </w:sdt>
    </w:p>
    <w:p w14:paraId="39E001AD" w14:textId="35906E70" w:rsidR="0083620F" w:rsidRDefault="0015681E" w:rsidP="0083620F">
      <w:pPr>
        <w:pStyle w:val="Incontec"/>
        <w:rPr>
          <w:rFonts w:eastAsia="Cambria"/>
        </w:rPr>
      </w:pPr>
      <w:bookmarkStart w:id="7" w:name="_Toc449933973"/>
      <w:bookmarkEnd w:id="4"/>
      <w:bookmarkEnd w:id="5"/>
      <w:bookmarkEnd w:id="6"/>
      <w:r w:rsidRPr="0083620F">
        <w:rPr>
          <w:rFonts w:eastAsia="Cambria"/>
        </w:rPr>
        <w:lastRenderedPageBreak/>
        <w:t xml:space="preserve">Para identificar de mejor manera la problemática asociada a la insatisfacción de las necesidades educativas especiales  que presentan niños y jóvenes como Daniel, es necesario analizar el sector educativo distrital. El ministerio de educación nacional </w:t>
      </w:r>
      <w:sdt>
        <w:sdtPr>
          <w:rPr>
            <w:rFonts w:eastAsia="Cambria"/>
          </w:rPr>
          <w:id w:val="-2030164190"/>
          <w:citation/>
        </w:sdtPr>
        <w:sdtContent>
          <w:r w:rsidRPr="0083620F">
            <w:rPr>
              <w:rFonts w:eastAsia="Cambria"/>
            </w:rPr>
            <w:fldChar w:fldCharType="begin"/>
          </w:r>
          <w:r w:rsidRPr="0083620F">
            <w:rPr>
              <w:rFonts w:eastAsia="Cambria"/>
            </w:rPr>
            <w:instrText xml:space="preserve"> CITATION MIN16 \l 9226 </w:instrText>
          </w:r>
          <w:r w:rsidRPr="0083620F">
            <w:rPr>
              <w:rFonts w:eastAsia="Cambria"/>
            </w:rPr>
            <w:fldChar w:fldCharType="separate"/>
          </w:r>
          <w:r w:rsidR="00643776" w:rsidRPr="00643776">
            <w:rPr>
              <w:rFonts w:eastAsia="Cambria"/>
              <w:noProof/>
            </w:rPr>
            <w:t>(11)</w:t>
          </w:r>
          <w:r w:rsidRPr="0083620F">
            <w:rPr>
              <w:rFonts w:eastAsia="Cambria"/>
            </w:rPr>
            <w:fldChar w:fldCharType="end"/>
          </w:r>
        </w:sdtContent>
      </w:sdt>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Judith Lasso </w:t>
      </w:r>
      <w:sdt>
        <w:sdtPr>
          <w:rPr>
            <w:rFonts w:eastAsia="Cambria"/>
          </w:rPr>
          <w:id w:val="672304857"/>
          <w:citation/>
        </w:sdtPr>
        <w:sdtContent>
          <w:r w:rsidRPr="0083620F">
            <w:rPr>
              <w:rFonts w:eastAsia="Cambria"/>
            </w:rPr>
            <w:fldChar w:fldCharType="begin"/>
          </w:r>
          <w:r w:rsidRPr="0083620F">
            <w:rPr>
              <w:rFonts w:eastAsia="Cambria"/>
            </w:rPr>
            <w:instrText xml:space="preserve"> CITATION Jud10 \l 9226 </w:instrText>
          </w:r>
          <w:r w:rsidRPr="0083620F">
            <w:rPr>
              <w:rFonts w:eastAsia="Cambria"/>
            </w:rPr>
            <w:fldChar w:fldCharType="separate"/>
          </w:r>
          <w:r w:rsidR="00643776" w:rsidRPr="00643776">
            <w:rPr>
              <w:rFonts w:eastAsia="Cambria"/>
              <w:noProof/>
            </w:rPr>
            <w:t>(12)</w:t>
          </w:r>
          <w:r w:rsidRPr="0083620F">
            <w:rPr>
              <w:rFonts w:eastAsia="Cambria"/>
            </w:rPr>
            <w:fldChar w:fldCharType="end"/>
          </w:r>
        </w:sdtContent>
      </w:sdt>
      <w:r w:rsidRPr="0083620F">
        <w:rPr>
          <w:rFonts w:eastAsia="Cambria"/>
        </w:rPr>
        <w:t xml:space="preserve">, en Bogotá para el año 2010 se encontraban matriculados cerca de 7190 estudiantes con limitaciones en Instituciones Educativas Distritales, de los cuales 3,759 estaban caracterizados con “limitación cognitiva”, 256 de ellos con “síndrome de Down” y 274 con “autismo”, estas cifras indican que solo un 26% </w:t>
      </w:r>
      <w:r w:rsidR="0083620F" w:rsidRPr="0083620F">
        <w:rPr>
          <w:rFonts w:eastAsia="Cambria"/>
        </w:rPr>
        <w:t xml:space="preserve">de </w:t>
      </w:r>
      <w:r w:rsidRPr="0083620F">
        <w:rPr>
          <w:rFonts w:eastAsia="Cambria"/>
        </w:rPr>
        <w:t>la población con limitaciones cognitivas en Bogotá accede a programas educativos ofrecidos por el gobierno.</w:t>
      </w:r>
    </w:p>
    <w:p w14:paraId="00E9868C" w14:textId="77777777" w:rsidR="0083620F" w:rsidRPr="0083620F" w:rsidRDefault="0083620F" w:rsidP="0083620F"/>
    <w:p w14:paraId="4A2AEDA3" w14:textId="6B4E2E04" w:rsidR="0015681E" w:rsidRPr="0083620F" w:rsidRDefault="0083620F" w:rsidP="0083620F">
      <w:pPr>
        <w:jc w:val="both"/>
        <w:rPr>
          <w:rFonts w:ascii="LM Roman 10" w:eastAsiaTheme="minorHAnsi" w:hAnsi="LM Roman 10" w:cs="Times New Roman"/>
          <w:sz w:val="24"/>
          <w:szCs w:val="24"/>
          <w:lang w:eastAsia="en-US"/>
        </w:rPr>
      </w:pPr>
      <w:r w:rsidRPr="0083620F">
        <w:rPr>
          <w:rFonts w:ascii="LM Roman 10" w:hAnsi="LM Roman 10"/>
          <w:sz w:val="24"/>
          <w:szCs w:val="24"/>
          <w:lang w:eastAsia="en-US"/>
        </w:rPr>
        <w:t>Este bajo porcentaje sin duda se debe al desconocimiento por parte de las familias en los procesos que se deben implementar para suplir las necesidades básicas de esta población</w:t>
      </w:r>
      <w:r w:rsidR="0015681E" w:rsidRPr="0083620F">
        <w:rPr>
          <w:rFonts w:ascii="LM Roman 10" w:eastAsiaTheme="minorHAnsi" w:hAnsi="LM Roman 10" w:cs="Times New Roman"/>
          <w:sz w:val="24"/>
          <w:szCs w:val="24"/>
          <w:lang w:eastAsia="en-US"/>
        </w:rPr>
        <w:t xml:space="preserve">, además </w:t>
      </w:r>
      <w:r>
        <w:rPr>
          <w:rFonts w:ascii="LM Roman 10" w:eastAsiaTheme="minorHAnsi" w:hAnsi="LM Roman 10" w:cs="Times New Roman"/>
          <w:sz w:val="24"/>
          <w:szCs w:val="24"/>
          <w:lang w:eastAsia="en-US"/>
        </w:rPr>
        <w:t>en los casos en los cuales las familias no pueden acceder a programas ofrecidos por el gobierno indican que</w:t>
      </w:r>
      <w:r w:rsidR="0015681E" w:rsidRPr="0083620F">
        <w:rPr>
          <w:rFonts w:ascii="LM Roman 10" w:eastAsiaTheme="minorHAnsi" w:hAnsi="LM Roman 10" w:cs="Times New Roman"/>
          <w:sz w:val="24"/>
          <w:szCs w:val="24"/>
          <w:lang w:eastAsia="en-US"/>
        </w:rPr>
        <w:t xml:space="preserve"> es complicado contar con un tutor</w:t>
      </w:r>
      <w:r>
        <w:rPr>
          <w:rFonts w:ascii="LM Roman 10" w:eastAsiaTheme="minorHAnsi" w:hAnsi="LM Roman 10" w:cs="Times New Roman"/>
          <w:sz w:val="24"/>
          <w:szCs w:val="24"/>
          <w:lang w:eastAsia="en-US"/>
        </w:rPr>
        <w:t xml:space="preserve"> </w:t>
      </w:r>
      <w:r w:rsidR="0015681E" w:rsidRPr="0083620F">
        <w:rPr>
          <w:rFonts w:ascii="LM Roman 10" w:eastAsiaTheme="minorHAnsi" w:hAnsi="LM Roman 10" w:cs="Times New Roman"/>
          <w:sz w:val="24"/>
          <w:szCs w:val="24"/>
          <w:lang w:eastAsia="en-US"/>
        </w:rPr>
        <w:t xml:space="preserve"> personal </w:t>
      </w:r>
      <w:r>
        <w:rPr>
          <w:rFonts w:ascii="LM Roman 10" w:eastAsiaTheme="minorHAnsi" w:hAnsi="LM Roman 10" w:cs="Times New Roman"/>
          <w:sz w:val="24"/>
          <w:szCs w:val="24"/>
          <w:lang w:eastAsia="en-US"/>
        </w:rPr>
        <w:t xml:space="preserve"> especializado </w:t>
      </w:r>
      <w:r w:rsidR="0015681E" w:rsidRPr="0083620F">
        <w:rPr>
          <w:rFonts w:ascii="LM Roman 10" w:eastAsiaTheme="minorHAnsi" w:hAnsi="LM Roman 10" w:cs="Times New Roman"/>
          <w:sz w:val="24"/>
          <w:szCs w:val="24"/>
          <w:lang w:eastAsia="en-US"/>
        </w:rPr>
        <w:t>por los costos que este  genera, donde en promedio, un tutor en Colombia cobra cerca de 35.000 pesos colombianos por una hora de sesión de acompañami</w:t>
      </w:r>
      <w:r>
        <w:rPr>
          <w:rFonts w:ascii="LM Roman 10" w:eastAsiaTheme="minorHAnsi" w:hAnsi="LM Roman 10" w:cs="Times New Roman"/>
          <w:sz w:val="24"/>
          <w:szCs w:val="24"/>
          <w:lang w:eastAsia="en-US"/>
        </w:rPr>
        <w:t>ento, es un costo muy alto que</w:t>
      </w:r>
      <w:r w:rsidR="0015681E" w:rsidRPr="0083620F">
        <w:rPr>
          <w:rFonts w:ascii="LM Roman 10" w:eastAsiaTheme="minorHAnsi" w:hAnsi="LM Roman 10" w:cs="Times New Roman"/>
          <w:sz w:val="24"/>
          <w:szCs w:val="24"/>
          <w:lang w:eastAsia="en-US"/>
        </w:rPr>
        <w:t xml:space="preserve"> muchas familias </w:t>
      </w:r>
      <w:r>
        <w:rPr>
          <w:rFonts w:ascii="LM Roman 10" w:eastAsiaTheme="minorHAnsi" w:hAnsi="LM Roman 10" w:cs="Times New Roman"/>
          <w:sz w:val="24"/>
          <w:szCs w:val="24"/>
          <w:lang w:eastAsia="en-US"/>
        </w:rPr>
        <w:t xml:space="preserve">no </w:t>
      </w:r>
      <w:r w:rsidR="0015681E" w:rsidRPr="0083620F">
        <w:rPr>
          <w:rFonts w:ascii="LM Roman 10" w:eastAsiaTheme="minorHAnsi" w:hAnsi="LM Roman 10" w:cs="Times New Roman"/>
          <w:sz w:val="24"/>
          <w:szCs w:val="24"/>
          <w:lang w:eastAsia="en-US"/>
        </w:rPr>
        <w:t>les interesa asumir.</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6940D4C8" w14:textId="77777777" w:rsidR="0015681E" w:rsidRDefault="0015681E" w:rsidP="0015681E"/>
    <w:p w14:paraId="772FE255"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8" w:name="_Toc470690127"/>
      <w:r w:rsidRPr="002E21AE">
        <w:rPr>
          <w:rFonts w:ascii="LM Roman 10" w:eastAsiaTheme="majorEastAsia" w:hAnsi="LM Roman 10" w:cs="Arial"/>
          <w:color w:val="000000" w:themeColor="text1"/>
          <w:sz w:val="28"/>
          <w:szCs w:val="32"/>
          <w:lang w:eastAsia="en-US"/>
        </w:rPr>
        <w:lastRenderedPageBreak/>
        <w:t>OBJETIVOS</w:t>
      </w:r>
      <w:bookmarkEnd w:id="7"/>
      <w:bookmarkEnd w:id="8"/>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9" w:name="_Toc449933974"/>
      <w:bookmarkStart w:id="10" w:name="_Toc470690128"/>
      <w:r w:rsidRPr="007B3F65">
        <w:rPr>
          <w:rFonts w:ascii="LM Roman 10" w:eastAsiaTheme="majorEastAsia" w:hAnsi="LM Roman 10" w:cs="Arial"/>
          <w:color w:val="000000" w:themeColor="text1"/>
          <w:sz w:val="24"/>
          <w:szCs w:val="26"/>
          <w:lang w:eastAsia="en-US"/>
        </w:rPr>
        <w:t>Objetivo General</w:t>
      </w:r>
      <w:bookmarkEnd w:id="9"/>
      <w:r>
        <w:rPr>
          <w:rFonts w:ascii="LM Roman 10" w:eastAsiaTheme="majorEastAsia" w:hAnsi="LM Roman 10" w:cs="Arial"/>
          <w:color w:val="000000" w:themeColor="text1"/>
          <w:sz w:val="24"/>
          <w:szCs w:val="26"/>
          <w:lang w:eastAsia="en-US"/>
        </w:rPr>
        <w:t>.</w:t>
      </w:r>
      <w:bookmarkEnd w:id="10"/>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1" w:name="_Toc449933975"/>
      <w:bookmarkStart w:id="12" w:name="_Toc470690129"/>
      <w:r w:rsidRPr="007B3F65">
        <w:rPr>
          <w:rFonts w:ascii="LM Roman 10" w:eastAsiaTheme="majorEastAsia" w:hAnsi="LM Roman 10" w:cs="Arial"/>
          <w:color w:val="000000" w:themeColor="text1"/>
          <w:sz w:val="24"/>
          <w:szCs w:val="26"/>
          <w:lang w:eastAsia="en-US"/>
        </w:rPr>
        <w:t>Objetivos Específicos</w:t>
      </w:r>
      <w:bookmarkEnd w:id="11"/>
      <w:r>
        <w:rPr>
          <w:rFonts w:ascii="LM Roman 10" w:eastAsiaTheme="majorEastAsia" w:hAnsi="LM Roman 10" w:cs="Arial"/>
          <w:color w:val="000000" w:themeColor="text1"/>
          <w:sz w:val="24"/>
          <w:szCs w:val="26"/>
          <w:lang w:eastAsia="en-US"/>
        </w:rPr>
        <w:t>.</w:t>
      </w:r>
      <w:bookmarkEnd w:id="12"/>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77777777" w:rsidR="007B3F65" w:rsidRDefault="007B3F65" w:rsidP="007B3F65"/>
    <w:p w14:paraId="50065E0A" w14:textId="77777777" w:rsidR="007B3F65" w:rsidRDefault="007B3F65" w:rsidP="007B3F65"/>
    <w:p w14:paraId="1F529893" w14:textId="77777777" w:rsidR="007B3F65" w:rsidRDefault="007B3F65" w:rsidP="007B3F65"/>
    <w:p w14:paraId="3EB40B4E" w14:textId="77777777" w:rsidR="007B3F65" w:rsidRDefault="007B3F65"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3" w:name="_Toc449933972"/>
      <w:bookmarkStart w:id="14" w:name="_Toc470690130"/>
      <w:r w:rsidRPr="002E21AE">
        <w:rPr>
          <w:rFonts w:ascii="LM Roman 10" w:eastAsiaTheme="majorEastAsia" w:hAnsi="LM Roman 10" w:cs="Arial"/>
          <w:color w:val="000000" w:themeColor="text1"/>
          <w:sz w:val="28"/>
          <w:szCs w:val="32"/>
          <w:lang w:eastAsia="en-US"/>
        </w:rPr>
        <w:t>JUSTIFICACIÓN</w:t>
      </w:r>
      <w:bookmarkEnd w:id="13"/>
      <w:bookmarkEnd w:id="14"/>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2061160721"/>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DAN04 \l 9226 </w:instrText>
          </w:r>
          <w:r>
            <w:rPr>
              <w:rFonts w:ascii="LM Roman 10" w:eastAsiaTheme="minorHAnsi" w:hAnsi="LM Roman 10" w:cs="Arial"/>
              <w:color w:val="000000" w:themeColor="text1"/>
              <w:sz w:val="24"/>
              <w:szCs w:val="24"/>
              <w:lang w:eastAsia="en-US"/>
            </w:rPr>
            <w:fldChar w:fldCharType="separate"/>
          </w:r>
          <w:r w:rsidR="00643776" w:rsidRPr="00643776">
            <w:rPr>
              <w:rFonts w:ascii="LM Roman 10" w:eastAsiaTheme="minorHAnsi" w:hAnsi="LM Roman 10" w:cs="Arial"/>
              <w:noProof/>
              <w:color w:val="000000" w:themeColor="text1"/>
              <w:sz w:val="24"/>
              <w:szCs w:val="24"/>
              <w:lang w:eastAsia="en-US"/>
            </w:rPr>
            <w:t>(13)</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embargo esta población recibe poca o ninguna atención, evidenciando que los niños con limitaciones tienen menos probabilidades de terminar sus estudios debido a que los modelos educativos actuales no se adaptan a sus necesidades. </w:t>
      </w:r>
    </w:p>
    <w:p w14:paraId="167B7183"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81960439"/>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CITATION UNE00 \l 9226 </w:instrText>
          </w:r>
          <w:r>
            <w:rPr>
              <w:rFonts w:ascii="LM Roman 10" w:eastAsiaTheme="minorHAnsi" w:hAnsi="LM Roman 10" w:cs="Arial"/>
              <w:color w:val="000000" w:themeColor="text1"/>
              <w:sz w:val="24"/>
              <w:szCs w:val="24"/>
              <w:lang w:eastAsia="en-US"/>
            </w:rPr>
            <w:fldChar w:fldCharType="separate"/>
          </w:r>
          <w:r w:rsidR="00643776" w:rsidRPr="00643776">
            <w:rPr>
              <w:rFonts w:ascii="LM Roman 10" w:eastAsiaTheme="minorHAnsi" w:hAnsi="LM Roman 10" w:cs="Arial"/>
              <w:noProof/>
              <w:color w:val="000000" w:themeColor="text1"/>
              <w:sz w:val="24"/>
              <w:szCs w:val="24"/>
              <w:lang w:eastAsia="en-US"/>
            </w:rPr>
            <w:t>(14)</w:t>
          </w:r>
          <w:r>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lastRenderedPageBreak/>
        <w:t xml:space="preserve">Estudios de la fundación INTRAS han demostrado bajo el programa </w:t>
      </w:r>
      <w:proofErr w:type="spellStart"/>
      <w:r>
        <w:rPr>
          <w:rFonts w:ascii="LM Roman 10" w:eastAsiaTheme="minorHAnsi" w:hAnsi="LM Roman 10" w:cs="Arial"/>
          <w:color w:val="000000" w:themeColor="text1"/>
          <w:sz w:val="24"/>
          <w:szCs w:val="24"/>
          <w:lang w:eastAsia="en-US"/>
        </w:rPr>
        <w:t>Gradior</w:t>
      </w:r>
      <w:proofErr w:type="spellEnd"/>
      <w:r>
        <w:rPr>
          <w:rFonts w:ascii="LM Roman 10" w:eastAsiaTheme="minorHAnsi" w:hAnsi="LM Roman 10" w:cs="Arial"/>
          <w:color w:val="000000" w:themeColor="text1"/>
          <w:sz w:val="24"/>
          <w:szCs w:val="24"/>
          <w:lang w:eastAsia="en-US"/>
        </w:rPr>
        <w:t xml:space="preserve"> las ventajas que tiene el uso de software en el proceso de rehabilitación de una persona con limitación cognitiva, donde se indica que el proceso de aprendizaje es muy dinámico además de la flexibilidad que ofrecen, la posibilidad de proporcionar un 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520284355"/>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Ele12 \l 9226 </w:instrText>
          </w:r>
          <w:r>
            <w:rPr>
              <w:rFonts w:ascii="LM Roman 10" w:eastAsiaTheme="minorHAnsi" w:hAnsi="LM Roman 10" w:cs="Arial"/>
              <w:color w:val="000000" w:themeColor="text1"/>
              <w:sz w:val="24"/>
              <w:szCs w:val="24"/>
              <w:lang w:eastAsia="en-US"/>
            </w:rPr>
            <w:fldChar w:fldCharType="separate"/>
          </w:r>
          <w:r w:rsidR="00643776" w:rsidRPr="00643776">
            <w:rPr>
              <w:rFonts w:ascii="LM Roman 10" w:eastAsiaTheme="minorHAnsi" w:hAnsi="LM Roman 10" w:cs="Arial"/>
              <w:noProof/>
              <w:color w:val="000000" w:themeColor="text1"/>
              <w:sz w:val="24"/>
              <w:szCs w:val="24"/>
              <w:lang w:eastAsia="en-US"/>
            </w:rPr>
            <w:t>(15)</w:t>
          </w:r>
          <w:r>
            <w:rPr>
              <w:rFonts w:ascii="LM Roman 10" w:eastAsiaTheme="minorHAnsi" w:hAnsi="LM Roman 10" w:cs="Arial"/>
              <w:color w:val="000000" w:themeColor="text1"/>
              <w:sz w:val="24"/>
              <w:szCs w:val="24"/>
              <w:lang w:eastAsia="en-US"/>
            </w:rPr>
            <w:fldChar w:fldCharType="end"/>
          </w:r>
        </w:sdtContent>
      </w:sdt>
    </w:p>
    <w:p w14:paraId="4F5F180D" w14:textId="2D04C9B3"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 xml:space="preserve">sección </w:t>
      </w:r>
      <w:r w:rsidR="00261C9F">
        <w:rPr>
          <w:rFonts w:ascii="LM Roman 10" w:eastAsiaTheme="minorHAnsi" w:hAnsi="LM Roman 10" w:cs="Arial"/>
          <w:color w:val="000000" w:themeColor="text1"/>
          <w:sz w:val="24"/>
          <w:szCs w:val="24"/>
          <w:lang w:eastAsia="en-US"/>
        </w:rPr>
        <w:fldChar w:fldCharType="begin"/>
      </w:r>
      <w:r w:rsidR="00261C9F">
        <w:rPr>
          <w:rFonts w:ascii="LM Roman 10" w:eastAsiaTheme="minorHAnsi" w:hAnsi="LM Roman 10" w:cs="Arial"/>
          <w:color w:val="000000" w:themeColor="text1"/>
          <w:sz w:val="24"/>
          <w:szCs w:val="24"/>
          <w:lang w:eastAsia="en-US"/>
        </w:rPr>
        <w:instrText xml:space="preserve"> REF _Ref467493474 \r \h </w:instrText>
      </w:r>
      <w:r w:rsidR="00261C9F">
        <w:rPr>
          <w:rFonts w:ascii="LM Roman 10" w:eastAsiaTheme="minorHAnsi" w:hAnsi="LM Roman 10" w:cs="Arial"/>
          <w:color w:val="000000" w:themeColor="text1"/>
          <w:sz w:val="24"/>
          <w:szCs w:val="24"/>
          <w:lang w:eastAsia="en-US"/>
        </w:rPr>
      </w:r>
      <w:r w:rsidR="00261C9F">
        <w:rPr>
          <w:rFonts w:ascii="LM Roman 10" w:eastAsiaTheme="minorHAnsi" w:hAnsi="LM Roman 10" w:cs="Arial"/>
          <w:color w:val="000000" w:themeColor="text1"/>
          <w:sz w:val="24"/>
          <w:szCs w:val="24"/>
          <w:lang w:eastAsia="en-US"/>
        </w:rPr>
        <w:fldChar w:fldCharType="separate"/>
      </w:r>
      <w:r w:rsidR="00261C9F">
        <w:rPr>
          <w:rFonts w:ascii="LM Roman 10" w:eastAsiaTheme="minorHAnsi" w:hAnsi="LM Roman 10" w:cs="Arial"/>
          <w:color w:val="000000" w:themeColor="text1"/>
          <w:sz w:val="24"/>
          <w:szCs w:val="24"/>
          <w:lang w:eastAsia="en-US"/>
        </w:rPr>
        <w:t>5.4.2</w:t>
      </w:r>
      <w:r w:rsidR="00261C9F">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4324DBA4"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 xml:space="preserve">para personas que presentan un grado de limitación cognitiva bajo técnicas como la </w:t>
      </w:r>
      <w:proofErr w:type="spellStart"/>
      <w:r w:rsidR="0047220A">
        <w:rPr>
          <w:rFonts w:ascii="LM Roman 10" w:eastAsiaTheme="minorHAnsi" w:hAnsi="LM Roman 10" w:cs="Arial"/>
          <w:color w:val="000000" w:themeColor="text1"/>
          <w:sz w:val="24"/>
          <w:szCs w:val="24"/>
          <w:lang w:eastAsia="en-US"/>
        </w:rPr>
        <w:t>Gamificación</w:t>
      </w:r>
      <w:proofErr w:type="spellEnd"/>
      <w:r w:rsidR="0047220A">
        <w:rPr>
          <w:rFonts w:ascii="LM Roman 10" w:eastAsiaTheme="minorHAnsi" w:hAnsi="LM Roman 10" w:cs="Arial"/>
          <w:color w:val="000000" w:themeColor="text1"/>
          <w:sz w:val="24"/>
          <w:szCs w:val="24"/>
          <w:lang w:eastAsia="en-US"/>
        </w:rPr>
        <w:t xml:space="preserve">, el </w:t>
      </w:r>
      <w:proofErr w:type="spellStart"/>
      <w:r w:rsidR="0047220A">
        <w:rPr>
          <w:rFonts w:ascii="LM Roman 10" w:eastAsiaTheme="minorHAnsi" w:hAnsi="LM Roman 10" w:cs="Arial"/>
          <w:color w:val="000000" w:themeColor="text1"/>
          <w:sz w:val="24"/>
          <w:szCs w:val="24"/>
          <w:lang w:eastAsia="en-US"/>
        </w:rPr>
        <w:t>Game-Based</w:t>
      </w:r>
      <w:proofErr w:type="spellEnd"/>
      <w:r w:rsidR="0047220A">
        <w:rPr>
          <w:rFonts w:ascii="LM Roman 10" w:eastAsiaTheme="minorHAnsi" w:hAnsi="LM Roman 10" w:cs="Arial"/>
          <w:color w:val="000000" w:themeColor="text1"/>
          <w:sz w:val="24"/>
          <w:szCs w:val="24"/>
          <w:lang w:eastAsia="en-US"/>
        </w:rPr>
        <w:t xml:space="preserve"> </w:t>
      </w:r>
      <w:proofErr w:type="spellStart"/>
      <w:r w:rsidR="0047220A">
        <w:rPr>
          <w:rFonts w:ascii="LM Roman 10" w:eastAsiaTheme="minorHAnsi" w:hAnsi="LM Roman 10" w:cs="Arial"/>
          <w:color w:val="000000" w:themeColor="text1"/>
          <w:sz w:val="24"/>
          <w:szCs w:val="24"/>
          <w:lang w:eastAsia="en-US"/>
        </w:rPr>
        <w:t>Learning</w:t>
      </w:r>
      <w:proofErr w:type="spellEnd"/>
      <w:r>
        <w:rPr>
          <w:rFonts w:ascii="LM Roman 10" w:eastAsiaTheme="minorHAnsi" w:hAnsi="LM Roman 10" w:cs="Arial"/>
          <w:color w:val="000000" w:themeColor="text1"/>
          <w:sz w:val="24"/>
          <w:szCs w:val="24"/>
          <w:lang w:eastAsia="en-US"/>
        </w:rPr>
        <w:t>, ya que hemos encontrado en  las ATC (</w:t>
      </w:r>
      <w:proofErr w:type="spellStart"/>
      <w:r>
        <w:rPr>
          <w:rFonts w:ascii="LM Roman 10" w:eastAsiaTheme="minorHAnsi" w:hAnsi="LM Roman 10" w:cs="Arial"/>
          <w:color w:val="000000" w:themeColor="text1"/>
          <w:sz w:val="24"/>
          <w:szCs w:val="24"/>
          <w:lang w:eastAsia="en-US"/>
        </w:rPr>
        <w:t>Assistive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Technology</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for</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Cognitive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Disabilities</w:t>
      </w:r>
      <w:proofErr w:type="spellEnd"/>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1003009782"/>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Mar05 \l 9226 </w:instrText>
          </w:r>
          <w:r>
            <w:rPr>
              <w:rFonts w:ascii="LM Roman 10" w:eastAsiaTheme="minorHAnsi" w:hAnsi="LM Roman 10" w:cs="Arial"/>
              <w:color w:val="000000" w:themeColor="text1"/>
              <w:sz w:val="24"/>
              <w:szCs w:val="24"/>
              <w:lang w:eastAsia="en-US"/>
            </w:rPr>
            <w:fldChar w:fldCharType="separate"/>
          </w:r>
          <w:r w:rsidR="00643776" w:rsidRPr="00643776">
            <w:rPr>
              <w:rFonts w:ascii="LM Roman 10" w:eastAsiaTheme="minorHAnsi" w:hAnsi="LM Roman 10" w:cs="Arial"/>
              <w:noProof/>
              <w:color w:val="000000" w:themeColor="text1"/>
              <w:sz w:val="24"/>
              <w:szCs w:val="24"/>
              <w:lang w:eastAsia="en-US"/>
            </w:rPr>
            <w:t>(16)</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77777777" w:rsidR="005922D6" w:rsidRDefault="005922D6" w:rsidP="00F12A4C">
      <w:pPr>
        <w:pStyle w:val="Incontec"/>
      </w:pPr>
    </w:p>
    <w:p w14:paraId="60BDD32F" w14:textId="5DDC09B3" w:rsidR="00C65762" w:rsidRPr="002A5F40" w:rsidRDefault="00C65762" w:rsidP="00B43D6F">
      <w:pPr>
        <w:pStyle w:val="Incontec"/>
        <w:numPr>
          <w:ilvl w:val="0"/>
          <w:numId w:val="1"/>
        </w:numPr>
        <w:jc w:val="center"/>
        <w:outlineLvl w:val="0"/>
        <w:rPr>
          <w:rFonts w:cs="Times New Roman"/>
          <w:sz w:val="32"/>
        </w:rPr>
      </w:pPr>
      <w:bookmarkStart w:id="15" w:name="_1fob9te" w:colFirst="0" w:colLast="0"/>
      <w:bookmarkStart w:id="16" w:name="_Toc470690131"/>
      <w:bookmarkEnd w:id="15"/>
      <w:r w:rsidRPr="002A5F40">
        <w:rPr>
          <w:rFonts w:cs="Times New Roman"/>
          <w:sz w:val="32"/>
        </w:rPr>
        <w:lastRenderedPageBreak/>
        <w:t xml:space="preserve">MARCO </w:t>
      </w:r>
      <w:r w:rsidR="002A5F40" w:rsidRPr="002A5F40">
        <w:rPr>
          <w:rFonts w:cs="Times New Roman"/>
          <w:sz w:val="32"/>
        </w:rPr>
        <w:t>TEÓRICO</w:t>
      </w:r>
      <w:r w:rsidRPr="002A5F40">
        <w:rPr>
          <w:rFonts w:cs="Times New Roman"/>
          <w:sz w:val="32"/>
        </w:rPr>
        <w:t xml:space="preserve"> </w:t>
      </w:r>
      <w:r w:rsidR="00762CFE" w:rsidRPr="002A5F40">
        <w:rPr>
          <w:rFonts w:cs="Times New Roman"/>
          <w:sz w:val="32"/>
        </w:rPr>
        <w:t>Y ANTECEDENTES</w:t>
      </w:r>
      <w:bookmarkEnd w:id="16"/>
    </w:p>
    <w:p w14:paraId="53A7F550" w14:textId="77777777" w:rsidR="00762CFE" w:rsidRDefault="00762CFE" w:rsidP="002A5F40">
      <w:pPr>
        <w:pStyle w:val="Incontec"/>
      </w:pPr>
    </w:p>
    <w:p w14:paraId="42E81FC2" w14:textId="77777777" w:rsidR="002A5F40" w:rsidRPr="002A5F40" w:rsidRDefault="002A5F40" w:rsidP="002A5F40">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17" w:name="_Toc470690132"/>
      <w:r w:rsidRPr="002A5F40">
        <w:rPr>
          <w:rFonts w:ascii="LM Roman 10" w:hAnsi="LM Roman 10"/>
          <w:sz w:val="28"/>
        </w:rPr>
        <w:t>MARCO TEÓRICO</w:t>
      </w:r>
      <w:bookmarkEnd w:id="17"/>
    </w:p>
    <w:p w14:paraId="0F19D2D7" w14:textId="77777777" w:rsidR="002A5F40" w:rsidRDefault="002A5F40" w:rsidP="002A5F40">
      <w:pPr>
        <w:rPr>
          <w:rFonts w:ascii="LM Roman 10" w:hAnsi="LM Roman 10"/>
        </w:rPr>
      </w:pPr>
    </w:p>
    <w:p w14:paraId="5E17292C" w14:textId="4C17CCB9" w:rsidR="002A5F40" w:rsidRDefault="002A5F40" w:rsidP="00CB40B7">
      <w:pPr>
        <w:pStyle w:val="Incontec"/>
        <w:ind w:firstLine="720"/>
      </w:pPr>
      <w:r>
        <w:t>Necesidades Educativas</w:t>
      </w:r>
      <w:r w:rsidR="004D096A">
        <w:t xml:space="preserve"> Especiales</w:t>
      </w:r>
    </w:p>
    <w:p w14:paraId="571E9A71" w14:textId="77777777" w:rsidR="004D096A" w:rsidRDefault="004D096A" w:rsidP="004D096A">
      <w:pPr>
        <w:pStyle w:val="Incontec"/>
      </w:pPr>
    </w:p>
    <w:p w14:paraId="177FD626" w14:textId="2CAB7253" w:rsidR="004D096A" w:rsidRP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sdt>
        <w:sdtPr>
          <w:id w:val="-967814742"/>
          <w:citation/>
        </w:sdtPr>
        <w:sdtContent>
          <w:r>
            <w:fldChar w:fldCharType="begin"/>
          </w:r>
          <w:r>
            <w:instrText xml:space="preserve"> CITATION Col16 \l 9226 </w:instrText>
          </w:r>
          <w:r>
            <w:fldChar w:fldCharType="separate"/>
          </w:r>
          <w:r w:rsidR="00643776">
            <w:rPr>
              <w:noProof/>
            </w:rPr>
            <w:t>(17)</w:t>
          </w:r>
          <w:r>
            <w:fldChar w:fldCharType="end"/>
          </w:r>
        </w:sdtContent>
      </w:sdt>
    </w:p>
    <w:p w14:paraId="66F7EA7D" w14:textId="162833C8" w:rsidR="002A5F40" w:rsidRDefault="00CB40B7" w:rsidP="00CB40B7">
      <w:pPr>
        <w:pStyle w:val="Incontec"/>
        <w:ind w:firstLine="720"/>
      </w:pPr>
      <w:proofErr w:type="spellStart"/>
      <w:r>
        <w:t>Game-Based</w:t>
      </w:r>
      <w:proofErr w:type="spellEnd"/>
      <w:r>
        <w:t xml:space="preserve"> </w:t>
      </w:r>
      <w:proofErr w:type="spellStart"/>
      <w:r>
        <w:t>Learning</w:t>
      </w:r>
      <w:proofErr w:type="spellEnd"/>
    </w:p>
    <w:p w14:paraId="2964AC06" w14:textId="77777777" w:rsidR="00CB40B7" w:rsidRDefault="00CB40B7" w:rsidP="00CB40B7"/>
    <w:p w14:paraId="1F572BB7" w14:textId="4EAF6975" w:rsidR="00CB40B7" w:rsidRDefault="006D15EE" w:rsidP="006D15EE">
      <w:pPr>
        <w:pStyle w:val="Incontec"/>
      </w:pPr>
      <w:r>
        <w:t xml:space="preserve">El </w:t>
      </w:r>
      <w:r w:rsidR="00CB40B7">
        <w:t xml:space="preserve"> </w:t>
      </w:r>
      <w:proofErr w:type="spellStart"/>
      <w:r w:rsidR="00CB40B7">
        <w:t>game-based</w:t>
      </w:r>
      <w:proofErr w:type="spellEnd"/>
      <w:r w:rsidR="00CB40B7">
        <w:t xml:space="preserve"> </w:t>
      </w:r>
      <w:proofErr w:type="spellStart"/>
      <w:r w:rsidR="00CB40B7">
        <w:t>learning</w:t>
      </w:r>
      <w:proofErr w:type="spellEnd"/>
      <w:r w:rsidR="00CB40B7">
        <w:t xml:space="preserve"> es la técnica utilizada en formación en la cual los contenidos teóricos son presentados por medio de un videojuego.</w:t>
      </w:r>
      <w:r>
        <w:t xml:space="preserve"> </w:t>
      </w:r>
      <w:sdt>
        <w:sdtPr>
          <w:id w:val="142947040"/>
          <w:citation/>
        </w:sdtPr>
        <w:sdtContent>
          <w:r w:rsidR="00CB40B7">
            <w:fldChar w:fldCharType="begin"/>
          </w:r>
          <w:r w:rsidR="00CB40B7">
            <w:instrText xml:space="preserve"> CITATION Gam14 \l 9226 </w:instrText>
          </w:r>
          <w:r w:rsidR="00CB40B7">
            <w:fldChar w:fldCharType="separate"/>
          </w:r>
          <w:r w:rsidR="00643776">
            <w:rPr>
              <w:noProof/>
            </w:rPr>
            <w:t>(18)</w:t>
          </w:r>
          <w:r w:rsidR="00CB40B7">
            <w:fldChar w:fldCharType="end"/>
          </w:r>
        </w:sdtContent>
      </w:sdt>
      <w:r>
        <w:t xml:space="preserve">  </w:t>
      </w:r>
      <w:r w:rsidRPr="006D15EE">
        <w:t xml:space="preserve">Dentro de un ambiente de aprendizaje basado en el juego, </w:t>
      </w:r>
      <w:r>
        <w:t>se trabaja</w:t>
      </w:r>
      <w:r w:rsidRPr="006D15EE">
        <w:t xml:space="preserve"> </w:t>
      </w:r>
      <w:r>
        <w:t>por</w:t>
      </w:r>
      <w:r w:rsidRPr="006D15EE">
        <w:t xml:space="preserve"> una meta, eligiendo acciones y experimentando las consecuencias de esas acciones a lo largo del camino. </w:t>
      </w:r>
      <w:r>
        <w:t>Se tiene la posibilidad de c</w:t>
      </w:r>
      <w:r w:rsidRPr="006D15EE">
        <w:t>omete</w:t>
      </w:r>
      <w:r>
        <w:t>r</w:t>
      </w:r>
      <w:r w:rsidRPr="006D15EE">
        <w:t xml:space="preserve"> errores </w:t>
      </w:r>
      <w:r>
        <w:t xml:space="preserve">ya que es </w:t>
      </w:r>
      <w:r w:rsidRPr="006D15EE">
        <w:t xml:space="preserve">un entorno libre de riesgos y, a través de la experimentación, </w:t>
      </w:r>
      <w:r>
        <w:t>se aprende y practica</w:t>
      </w:r>
      <w:r w:rsidRPr="006D15EE">
        <w:t xml:space="preserve"> activamente la manera correcta de hacer las cosas.</w:t>
      </w:r>
      <w:r>
        <w:t xml:space="preserve"> </w:t>
      </w:r>
      <w:sdt>
        <w:sdtPr>
          <w:id w:val="-1748872175"/>
          <w:citation/>
        </w:sdtPr>
        <w:sdtContent>
          <w:r>
            <w:fldChar w:fldCharType="begin"/>
          </w:r>
          <w:r>
            <w:instrText xml:space="preserve"> CITATION Jes16 \l 9226 </w:instrText>
          </w:r>
          <w:r>
            <w:fldChar w:fldCharType="separate"/>
          </w:r>
          <w:r w:rsidR="00643776">
            <w:rPr>
              <w:noProof/>
            </w:rPr>
            <w:t>(19)</w:t>
          </w:r>
          <w:r>
            <w:fldChar w:fldCharType="end"/>
          </w:r>
        </w:sdtContent>
      </w:sdt>
      <w:r w:rsidR="00C25D30">
        <w:t xml:space="preserve"> </w:t>
      </w:r>
    </w:p>
    <w:p w14:paraId="05EB3760" w14:textId="77777777" w:rsidR="0047220A" w:rsidRDefault="0047220A" w:rsidP="0047220A"/>
    <w:p w14:paraId="23CE3EE4" w14:textId="77777777" w:rsidR="0047220A" w:rsidRDefault="0047220A" w:rsidP="0047220A"/>
    <w:p w14:paraId="3A4F81E7" w14:textId="77777777" w:rsidR="0047220A" w:rsidRDefault="0047220A" w:rsidP="0047220A"/>
    <w:p w14:paraId="173742ED" w14:textId="77777777" w:rsidR="0047220A" w:rsidRDefault="0047220A" w:rsidP="0047220A"/>
    <w:p w14:paraId="3E0F46EE" w14:textId="77777777" w:rsidR="0047220A" w:rsidRDefault="0047220A" w:rsidP="0047220A"/>
    <w:p w14:paraId="6B20E137" w14:textId="77777777" w:rsidR="0047220A" w:rsidRPr="0047220A" w:rsidRDefault="0047220A" w:rsidP="0047220A"/>
    <w:p w14:paraId="1EF342F2" w14:textId="2FFC76BC" w:rsidR="002A5F40" w:rsidRPr="004D096A" w:rsidRDefault="004D096A" w:rsidP="00CB40B7">
      <w:pPr>
        <w:pStyle w:val="Incontec"/>
        <w:ind w:firstLine="720"/>
      </w:pPr>
      <w:r w:rsidRPr="004D096A">
        <w:t>Gamificación</w:t>
      </w:r>
    </w:p>
    <w:p w14:paraId="7247B0C7" w14:textId="77777777" w:rsidR="004D096A" w:rsidRDefault="004D096A" w:rsidP="004D096A">
      <w:pPr>
        <w:pStyle w:val="Incontec"/>
        <w:rPr>
          <w:rFonts w:ascii="Arial" w:hAnsi="Arial" w:cs="Arial"/>
        </w:rPr>
      </w:pPr>
    </w:p>
    <w:p w14:paraId="625668EA" w14:textId="48AC78E6" w:rsidR="004D096A" w:rsidRPr="004D096A" w:rsidRDefault="004D096A" w:rsidP="0047220A">
      <w:pPr>
        <w:pStyle w:val="Incontec"/>
        <w:rPr>
          <w:rFonts w:cs="Times New Roman"/>
          <w:color w:val="auto"/>
          <w:sz w:val="28"/>
        </w:rPr>
      </w:pPr>
      <w:r w:rsidRPr="004D096A">
        <w:t xml:space="preserve">Cuando se habla de gamificación, se habla de “aplicar estrategias (pensamientos y mecánicas) de juegos en contextos no </w:t>
      </w:r>
      <w:proofErr w:type="spellStart"/>
      <w:r w:rsidRPr="004D096A">
        <w:t>jugables</w:t>
      </w:r>
      <w:proofErr w:type="spellEnd"/>
      <w:r w:rsidRPr="004D096A">
        <w:t>, ajenos a los juegos, con el fin de que las personas adopten ciertos comportamientos”.</w:t>
      </w:r>
    </w:p>
    <w:p w14:paraId="2803C714" w14:textId="59B293B4" w:rsidR="004D096A" w:rsidRPr="004D096A" w:rsidRDefault="004D096A" w:rsidP="0047220A">
      <w:pPr>
        <w:pStyle w:val="Incontec"/>
        <w:rPr>
          <w:rFonts w:cs="Times New Roman"/>
          <w:color w:val="auto"/>
          <w:sz w:val="28"/>
        </w:rPr>
      </w:pPr>
      <w:r w:rsidRPr="004D096A">
        <w:t xml:space="preserve">Con la gamificación se aplican elementos y reglas de juegos con el fin de captar y atrapar a los usuarios, trabajadores y clientes. Su finalidad es la de generar compromiso, fomentar conductas deseadas y resolver problemas. </w:t>
      </w:r>
    </w:p>
    <w:p w14:paraId="33F91D96" w14:textId="7E81C0CD" w:rsidR="004D096A" w:rsidRDefault="004D096A" w:rsidP="0047220A">
      <w:pPr>
        <w:pStyle w:val="Incontec"/>
      </w:pPr>
      <w:r w:rsidRPr="004D096A">
        <w:t xml:space="preserve">La gamificación busca sobre todo resolver los problemas que plantean las tareas más aburridas de la vida cotidiana. </w:t>
      </w:r>
      <w:sdt>
        <w:sdtPr>
          <w:id w:val="-222446415"/>
          <w:citation/>
        </w:sdtPr>
        <w:sdtContent>
          <w:r w:rsidRPr="004D096A">
            <w:fldChar w:fldCharType="begin"/>
          </w:r>
          <w:r w:rsidRPr="004D096A">
            <w:instrText xml:space="preserve"> CITATION Rod \l 9226 </w:instrText>
          </w:r>
          <w:r w:rsidRPr="004D096A">
            <w:fldChar w:fldCharType="separate"/>
          </w:r>
          <w:r w:rsidR="00643776">
            <w:rPr>
              <w:noProof/>
            </w:rPr>
            <w:t>(20)</w:t>
          </w:r>
          <w:r w:rsidRPr="004D096A">
            <w:fldChar w:fldCharType="end"/>
          </w:r>
        </w:sdtContent>
      </w:sdt>
    </w:p>
    <w:p w14:paraId="676CE321" w14:textId="77777777" w:rsidR="0047220A" w:rsidRDefault="0047220A" w:rsidP="0047220A">
      <w:pPr>
        <w:pStyle w:val="Incontec"/>
      </w:pPr>
    </w:p>
    <w:p w14:paraId="05A7DC08" w14:textId="1E04E4FC" w:rsidR="0047220A" w:rsidRDefault="0047220A" w:rsidP="00BF0603">
      <w:pPr>
        <w:pStyle w:val="Incontec"/>
        <w:ind w:firstLine="720"/>
      </w:pPr>
      <w:r>
        <w:t>AT</w:t>
      </w:r>
      <w:r w:rsidR="004F6948">
        <w:t>C</w:t>
      </w:r>
      <w:r>
        <w:t xml:space="preserve"> (</w:t>
      </w:r>
      <w:proofErr w:type="spellStart"/>
      <w:r w:rsidR="004B5B8C" w:rsidRPr="004B5B8C">
        <w:t>Assistive</w:t>
      </w:r>
      <w:proofErr w:type="spellEnd"/>
      <w:r w:rsidR="004B5B8C" w:rsidRPr="004B5B8C">
        <w:t xml:space="preserve"> Technologies </w:t>
      </w:r>
      <w:proofErr w:type="spellStart"/>
      <w:r w:rsidR="004B5B8C" w:rsidRPr="004B5B8C">
        <w:t>For</w:t>
      </w:r>
      <w:proofErr w:type="spellEnd"/>
      <w:r w:rsidR="004B5B8C" w:rsidRPr="004B5B8C">
        <w:t xml:space="preserve"> </w:t>
      </w:r>
      <w:proofErr w:type="spellStart"/>
      <w:r w:rsidR="004B5B8C" w:rsidRPr="004B5B8C">
        <w:t>Cognitive</w:t>
      </w:r>
      <w:proofErr w:type="spellEnd"/>
      <w:r w:rsidR="004B5B8C" w:rsidRPr="004B5B8C">
        <w:t xml:space="preserve"> </w:t>
      </w:r>
      <w:proofErr w:type="spellStart"/>
      <w:r w:rsidR="004B5B8C" w:rsidRPr="004B5B8C">
        <w:t>Disabilities</w:t>
      </w:r>
      <w:proofErr w:type="spellEnd"/>
      <w:r>
        <w:t>)</w:t>
      </w:r>
    </w:p>
    <w:p w14:paraId="71BBBB8D" w14:textId="77777777" w:rsidR="0047220A" w:rsidRDefault="0047220A" w:rsidP="0047220A">
      <w:pPr>
        <w:pStyle w:val="Incontec"/>
      </w:pPr>
    </w:p>
    <w:p w14:paraId="5289D705" w14:textId="1E252D4F"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sdt>
        <w:sdtPr>
          <w:id w:val="-41287511"/>
          <w:citation/>
        </w:sdtPr>
        <w:sdtContent>
          <w:r w:rsidR="004F6948">
            <w:fldChar w:fldCharType="begin"/>
          </w:r>
          <w:r w:rsidR="004F6948">
            <w:instrText xml:space="preserve"> CITATION Mar05 \l 9226 </w:instrText>
          </w:r>
          <w:r w:rsidR="004F6948">
            <w:fldChar w:fldCharType="separate"/>
          </w:r>
          <w:r w:rsidR="00643776">
            <w:rPr>
              <w:noProof/>
            </w:rPr>
            <w:t xml:space="preserve"> (16)</w:t>
          </w:r>
          <w:r w:rsidR="004F6948">
            <w:fldChar w:fldCharType="end"/>
          </w:r>
        </w:sdtContent>
      </w:sdt>
    </w:p>
    <w:p w14:paraId="16563038" w14:textId="77777777" w:rsidR="00FD702E" w:rsidRDefault="00FD702E" w:rsidP="00FD702E">
      <w:pPr>
        <w:pStyle w:val="Incontec"/>
      </w:pPr>
    </w:p>
    <w:p w14:paraId="03847FF5" w14:textId="0F85F0DB" w:rsidR="00FD702E" w:rsidRDefault="00BF0603" w:rsidP="00BF0603">
      <w:pPr>
        <w:pStyle w:val="Incontec"/>
        <w:ind w:firstLine="720"/>
      </w:pPr>
      <w:r>
        <w:t>Musicoterapia</w:t>
      </w:r>
    </w:p>
    <w:p w14:paraId="4B4B32B5" w14:textId="2BB36C4F"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 xml:space="preserve">n a personas con necesidades socio-emocionales, cognitivas y físicas, con el objetivo de reestablecer, mejorar y mantener la salud en las áreas antes mencionadas. Está planteada como una terapia alternativa, que permite abordar objetivos terapéuticos en diferentes aspectos </w:t>
      </w:r>
      <w:proofErr w:type="spellStart"/>
      <w:r w:rsidR="00FD702E" w:rsidRPr="00FD702E">
        <w:t>bio</w:t>
      </w:r>
      <w:proofErr w:type="spellEnd"/>
      <w:r w:rsidR="00FD702E" w:rsidRPr="00FD702E">
        <w:t>-</w:t>
      </w:r>
      <w:proofErr w:type="spellStart"/>
      <w:r w:rsidR="00FD702E" w:rsidRPr="00FD702E">
        <w:t>psico</w:t>
      </w:r>
      <w:proofErr w:type="spellEnd"/>
      <w:r w:rsidR="00FD702E" w:rsidRPr="00FD702E">
        <w:t>-sociales de las personas con diferentes patologías</w:t>
      </w:r>
      <w:r>
        <w:t>”</w:t>
      </w:r>
      <w:r w:rsidR="00FD702E" w:rsidRPr="00FD702E">
        <w:t>.</w:t>
      </w:r>
      <w:r>
        <w:t xml:space="preserve"> </w:t>
      </w:r>
      <w:sdt>
        <w:sdtPr>
          <w:id w:val="-1846850594"/>
          <w:citation/>
        </w:sdtPr>
        <w:sdtContent>
          <w:r>
            <w:fldChar w:fldCharType="begin"/>
          </w:r>
          <w:r>
            <w:instrText xml:space="preserve"> CITATION MAR07 \l 9226 </w:instrText>
          </w:r>
          <w:r>
            <w:fldChar w:fldCharType="separate"/>
          </w:r>
          <w:r w:rsidR="00643776">
            <w:rPr>
              <w:noProof/>
            </w:rPr>
            <w:t>(21)</w:t>
          </w:r>
          <w:r>
            <w:fldChar w:fldCharType="end"/>
          </w:r>
        </w:sdtContent>
      </w:sdt>
    </w:p>
    <w:p w14:paraId="4A170808" w14:textId="77777777" w:rsidR="0047220A" w:rsidRDefault="0047220A" w:rsidP="0047220A"/>
    <w:p w14:paraId="70F6F919" w14:textId="77777777" w:rsidR="00194B32" w:rsidRPr="0047220A" w:rsidRDefault="00194B32" w:rsidP="0047220A"/>
    <w:p w14:paraId="49BBC62A" w14:textId="4EE1E0A6" w:rsidR="00BE75F4" w:rsidRPr="004D096A" w:rsidRDefault="00BE75F4" w:rsidP="00B43D6F">
      <w:pPr>
        <w:pStyle w:val="Incontec"/>
        <w:numPr>
          <w:ilvl w:val="1"/>
          <w:numId w:val="1"/>
        </w:numPr>
        <w:outlineLvl w:val="1"/>
        <w:rPr>
          <w:sz w:val="28"/>
        </w:rPr>
      </w:pPr>
      <w:bookmarkStart w:id="18" w:name="_Toc470690133"/>
      <w:r w:rsidRPr="004D096A">
        <w:rPr>
          <w:sz w:val="28"/>
        </w:rPr>
        <w:lastRenderedPageBreak/>
        <w:t>MARCO DE ANTECEDENTES</w:t>
      </w:r>
      <w:bookmarkEnd w:id="18"/>
    </w:p>
    <w:p w14:paraId="3E82DF3A" w14:textId="77777777" w:rsidR="00BE75F4" w:rsidRDefault="00BE75F4" w:rsidP="004D096A">
      <w:pPr>
        <w:pStyle w:val="Incontec"/>
      </w:pPr>
    </w:p>
    <w:p w14:paraId="484DB471" w14:textId="77777777" w:rsidR="004D096A" w:rsidRPr="002A5F40" w:rsidRDefault="004D096A" w:rsidP="004D096A">
      <w:pPr>
        <w:pStyle w:val="Incontec"/>
      </w:pPr>
    </w:p>
    <w:p w14:paraId="1143F214" w14:textId="77777777" w:rsidR="0015681E" w:rsidRPr="002A5F40" w:rsidRDefault="0015681E" w:rsidP="004D096A">
      <w:pPr>
        <w:pStyle w:val="Incontec"/>
      </w:pPr>
      <w:r w:rsidRPr="002A5F40">
        <w:t xml:space="preserve">A continuación encontrara los principales proyectos adelantados en Colombia que tienen como objetivo implementar procesos de inclusión educativa, con lo cual se podrá visualizar el nivel de oferta educativa para personas con limitaciones cognitivas. Por otro lado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76AAB4F1" w14:textId="77777777" w:rsidR="0015681E" w:rsidRPr="002A5F40" w:rsidRDefault="0015681E" w:rsidP="0015681E">
      <w:pPr>
        <w:jc w:val="both"/>
        <w:rPr>
          <w:rFonts w:ascii="LM Roman 10" w:hAnsi="LM Roman 10" w:cs="Arial"/>
          <w:color w:val="000000" w:themeColor="text1"/>
        </w:rPr>
      </w:pPr>
    </w:p>
    <w:p w14:paraId="0DEC6CED" w14:textId="22604E0E" w:rsidR="0015681E" w:rsidRPr="00CB40B7" w:rsidRDefault="0015681E" w:rsidP="00B43D6F">
      <w:pPr>
        <w:pStyle w:val="Incontec"/>
        <w:numPr>
          <w:ilvl w:val="2"/>
          <w:numId w:val="1"/>
        </w:numPr>
        <w:rPr>
          <w:b/>
        </w:rPr>
      </w:pPr>
      <w:r w:rsidRPr="00CB40B7">
        <w:rPr>
          <w:b/>
        </w:rPr>
        <w:t>Proyectos relacionados con educación incluyente.</w:t>
      </w:r>
    </w:p>
    <w:p w14:paraId="421B7ED0" w14:textId="77777777" w:rsidR="0015681E" w:rsidRPr="002A5F40" w:rsidRDefault="0015681E" w:rsidP="004D096A">
      <w:pPr>
        <w:pStyle w:val="Incontec"/>
      </w:pPr>
    </w:p>
    <w:p w14:paraId="33DCCCAD" w14:textId="77777777" w:rsidR="0015681E" w:rsidRDefault="0015681E" w:rsidP="004D096A">
      <w:pPr>
        <w:pStyle w:val="Incontec"/>
        <w:ind w:firstLine="720"/>
      </w:pPr>
      <w:proofErr w:type="spellStart"/>
      <w:r w:rsidRPr="002A5F40">
        <w:t>Music</w:t>
      </w:r>
      <w:proofErr w:type="spellEnd"/>
      <w:r w:rsidRPr="002A5F40">
        <w:t xml:space="preserve"> &amp; </w:t>
      </w:r>
      <w:proofErr w:type="spellStart"/>
      <w:r w:rsidRPr="002A5F40">
        <w:t>Mind</w:t>
      </w:r>
      <w:proofErr w:type="spellEnd"/>
    </w:p>
    <w:p w14:paraId="6FF8AD3E" w14:textId="77777777" w:rsidR="004D096A" w:rsidRPr="004D096A" w:rsidRDefault="004D096A" w:rsidP="004D096A"/>
    <w:p w14:paraId="38A4DDE4" w14:textId="77777777" w:rsidR="0015681E" w:rsidRPr="002A5F40" w:rsidRDefault="0015681E" w:rsidP="004D096A">
      <w:pPr>
        <w:pStyle w:val="Incontec"/>
      </w:pPr>
      <w:proofErr w:type="spellStart"/>
      <w:r w:rsidRPr="002A5F40">
        <w:t>Music</w:t>
      </w:r>
      <w:proofErr w:type="spellEnd"/>
      <w:r w:rsidRPr="002A5F40">
        <w:t xml:space="preserve"> &amp; </w:t>
      </w:r>
      <w:proofErr w:type="spellStart"/>
      <w:r w:rsidRPr="002A5F40">
        <w:t>Mind</w:t>
      </w:r>
      <w:proofErr w:type="spellEnd"/>
      <w:r w:rsidRPr="002A5F40">
        <w:t xml:space="preserve">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27E153E3" w14:textId="77777777" w:rsidR="0015681E" w:rsidRPr="002A5F40" w:rsidRDefault="0015681E" w:rsidP="004D096A">
      <w:pPr>
        <w:pStyle w:val="Incontec"/>
      </w:pPr>
    </w:p>
    <w:p w14:paraId="0A5C0010" w14:textId="77777777" w:rsidR="0015681E" w:rsidRDefault="0015681E" w:rsidP="004D096A">
      <w:pPr>
        <w:pStyle w:val="Incontec"/>
        <w:ind w:firstLine="720"/>
      </w:pPr>
      <w:r w:rsidRPr="002A5F40">
        <w:t>Enlaces</w:t>
      </w:r>
    </w:p>
    <w:p w14:paraId="6E593950" w14:textId="77777777" w:rsidR="004D096A" w:rsidRPr="004D096A" w:rsidRDefault="004D096A" w:rsidP="004D096A"/>
    <w:p w14:paraId="067B1C10" w14:textId="77777777" w:rsidR="0015681E" w:rsidRPr="002A5F40" w:rsidRDefault="0015681E" w:rsidP="004D096A">
      <w:pPr>
        <w:pStyle w:val="Incontec"/>
      </w:pPr>
      <w:r w:rsidRPr="002A5F40">
        <w:t>Enlaces, es un programa de educación de la Caja de Compensación familiar Compensar, que tiene como objetivo  buscar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3BF058C5" w14:textId="77777777" w:rsidR="0015681E" w:rsidRPr="002A5F40" w:rsidRDefault="0015681E" w:rsidP="004D096A">
      <w:pPr>
        <w:pStyle w:val="Incontec"/>
      </w:pPr>
    </w:p>
    <w:p w14:paraId="0E8A57EF" w14:textId="77777777" w:rsidR="0015681E" w:rsidRDefault="0015681E" w:rsidP="004D096A">
      <w:pPr>
        <w:pStyle w:val="Incontec"/>
        <w:ind w:firstLine="720"/>
      </w:pPr>
      <w:proofErr w:type="spellStart"/>
      <w:r w:rsidRPr="002A5F40">
        <w:lastRenderedPageBreak/>
        <w:t>Best</w:t>
      </w:r>
      <w:proofErr w:type="spellEnd"/>
      <w:r w:rsidRPr="002A5F40">
        <w:t xml:space="preserve"> </w:t>
      </w:r>
      <w:proofErr w:type="spellStart"/>
      <w:r w:rsidRPr="002A5F40">
        <w:t>Buddies</w:t>
      </w:r>
      <w:proofErr w:type="spellEnd"/>
    </w:p>
    <w:p w14:paraId="639F38F7" w14:textId="77777777" w:rsidR="004D096A" w:rsidRPr="004D096A" w:rsidRDefault="004D096A" w:rsidP="004D096A"/>
    <w:p w14:paraId="6C5C218C" w14:textId="4ED12585" w:rsidR="0015681E" w:rsidRPr="002A5F40" w:rsidRDefault="0015681E" w:rsidP="004D096A">
      <w:pPr>
        <w:pStyle w:val="Incontec"/>
      </w:pPr>
      <w:proofErr w:type="spellStart"/>
      <w:r w:rsidRPr="002A5F40">
        <w:t>Best</w:t>
      </w:r>
      <w:proofErr w:type="spellEnd"/>
      <w:r w:rsidRPr="002A5F40">
        <w:t xml:space="preserve"> </w:t>
      </w:r>
      <w:proofErr w:type="spellStart"/>
      <w:r w:rsidRPr="002A5F40">
        <w:t>Buddies</w:t>
      </w:r>
      <w:proofErr w:type="spellEnd"/>
      <w:r w:rsidRPr="002A5F40">
        <w:t xml:space="preserve">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para que así desarrollen las herramientas necesarias para integrarse a la sociedad y sostener un empleo productivo.</w:t>
      </w:r>
    </w:p>
    <w:p w14:paraId="34F8620D" w14:textId="77777777" w:rsidR="0015681E" w:rsidRPr="002A5F40" w:rsidRDefault="0015681E" w:rsidP="004D096A">
      <w:pPr>
        <w:pStyle w:val="Incontec"/>
      </w:pPr>
    </w:p>
    <w:p w14:paraId="37D66630" w14:textId="77777777" w:rsidR="0015681E" w:rsidRDefault="0015681E" w:rsidP="004D096A">
      <w:pPr>
        <w:pStyle w:val="Incontec"/>
        <w:ind w:firstLine="720"/>
      </w:pPr>
      <w:r w:rsidRPr="002A5F40">
        <w:t xml:space="preserve">Educación Incluyente Bogotá </w:t>
      </w:r>
    </w:p>
    <w:p w14:paraId="321B150A" w14:textId="77777777" w:rsidR="004D096A" w:rsidRPr="004D096A" w:rsidRDefault="004D096A" w:rsidP="004D096A"/>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2A5F40" w:rsidRDefault="0015681E" w:rsidP="004D096A">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77777777"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sdt>
        <w:sdtPr>
          <w:id w:val="-1610343267"/>
          <w:citation/>
        </w:sdtPr>
        <w:sdtContent>
          <w:r w:rsidRPr="002A5F40">
            <w:fldChar w:fldCharType="begin"/>
          </w:r>
          <w:r w:rsidRPr="002A5F40">
            <w:instrText xml:space="preserve"> CITATION Uni05 \l 9226 </w:instrText>
          </w:r>
          <w:r w:rsidRPr="002A5F40">
            <w:fldChar w:fldCharType="separate"/>
          </w:r>
          <w:r w:rsidR="00643776">
            <w:rPr>
              <w:noProof/>
            </w:rPr>
            <w:t>(22)</w:t>
          </w:r>
          <w:r w:rsidRPr="002A5F40">
            <w:fldChar w:fldCharType="end"/>
          </w:r>
        </w:sdtContent>
      </w:sdt>
    </w:p>
    <w:p w14:paraId="115F9D92" w14:textId="77777777" w:rsidR="00965477" w:rsidRDefault="00965477" w:rsidP="004D096A">
      <w:pPr>
        <w:pStyle w:val="Incontec"/>
      </w:pPr>
    </w:p>
    <w:p w14:paraId="09DDF599" w14:textId="77777777" w:rsidR="00FD702E" w:rsidRPr="00FD702E" w:rsidRDefault="00FD702E" w:rsidP="00FD702E"/>
    <w:p w14:paraId="40C80932" w14:textId="10EA9689" w:rsidR="00883713" w:rsidRPr="002A5F40" w:rsidRDefault="00665D3C" w:rsidP="004D096A">
      <w:pPr>
        <w:pStyle w:val="Incontec"/>
        <w:ind w:firstLine="720"/>
      </w:pPr>
      <w:r w:rsidRPr="002A5F40">
        <w:lastRenderedPageBreak/>
        <w:t>Centros Crecer</w:t>
      </w:r>
    </w:p>
    <w:p w14:paraId="129DB893" w14:textId="77777777" w:rsidR="00665D3C" w:rsidRPr="002A5F40" w:rsidRDefault="00665D3C" w:rsidP="004D096A">
      <w:pPr>
        <w:pStyle w:val="Incontec"/>
      </w:pPr>
    </w:p>
    <w:p w14:paraId="5515ABEA" w14:textId="3A11C468"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560712471"/>
          <w:citation/>
        </w:sdtPr>
        <w:sdtContent>
          <w:r w:rsidRPr="002A5F40">
            <w:fldChar w:fldCharType="begin"/>
          </w:r>
          <w:r w:rsidRPr="002A5F40">
            <w:instrText xml:space="preserve"> CITATION Sec16 \l 9226 </w:instrText>
          </w:r>
          <w:r w:rsidRPr="002A5F40">
            <w:fldChar w:fldCharType="separate"/>
          </w:r>
          <w:r w:rsidR="00643776">
            <w:rPr>
              <w:noProof/>
            </w:rPr>
            <w:t>(23)</w:t>
          </w:r>
          <w:r w:rsidRPr="002A5F40">
            <w:fldChar w:fldCharType="end"/>
          </w:r>
        </w:sdtContent>
      </w:sdt>
    </w:p>
    <w:p w14:paraId="3B71074D" w14:textId="77777777" w:rsidR="00883713" w:rsidRPr="002A5F40" w:rsidRDefault="00883713" w:rsidP="00965477">
      <w:pPr>
        <w:rPr>
          <w:rFonts w:ascii="LM Roman 10" w:hAnsi="LM Roman 10"/>
        </w:rPr>
      </w:pPr>
    </w:p>
    <w:p w14:paraId="035AB8D8" w14:textId="669B6B3E" w:rsidR="00BE75F4" w:rsidRDefault="00BE75F4" w:rsidP="00B43D6F">
      <w:pPr>
        <w:pStyle w:val="Prrafodelista"/>
        <w:numPr>
          <w:ilvl w:val="2"/>
          <w:numId w:val="1"/>
        </w:numPr>
        <w:spacing w:after="160" w:line="259" w:lineRule="auto"/>
        <w:rPr>
          <w:rFonts w:ascii="LM Roman 10" w:eastAsiaTheme="minorHAnsi" w:hAnsi="LM Roman 10" w:cs="Arial"/>
          <w:color w:val="000000" w:themeColor="text1"/>
          <w:sz w:val="24"/>
          <w:lang w:eastAsia="en-US"/>
        </w:rPr>
      </w:pPr>
      <w:r w:rsidRPr="00CB40B7">
        <w:rPr>
          <w:rFonts w:ascii="LM Roman 10" w:eastAsiaTheme="minorHAnsi" w:hAnsi="LM Roman 10" w:cs="Arial"/>
          <w:b/>
          <w:color w:val="000000" w:themeColor="text1"/>
          <w:sz w:val="24"/>
          <w:lang w:eastAsia="en-US"/>
        </w:rPr>
        <w:t>Aplicaciones para el apoyo de personas con discapacidad en Colombia</w:t>
      </w:r>
      <w:r w:rsidRPr="00CB40B7">
        <w:rPr>
          <w:rFonts w:ascii="LM Roman 10" w:eastAsiaTheme="minorHAnsi" w:hAnsi="LM Roman 10" w:cs="Arial"/>
          <w:color w:val="000000" w:themeColor="text1"/>
          <w:sz w:val="24"/>
          <w:lang w:eastAsia="en-US"/>
        </w:rPr>
        <w:t>.</w:t>
      </w:r>
    </w:p>
    <w:p w14:paraId="75241E35" w14:textId="77777777" w:rsidR="0047220A" w:rsidRPr="00CB40B7" w:rsidRDefault="0047220A" w:rsidP="0047220A">
      <w:pPr>
        <w:pStyle w:val="Prrafodelista"/>
        <w:spacing w:after="160" w:line="259" w:lineRule="auto"/>
        <w:ind w:left="1080"/>
        <w:rPr>
          <w:rFonts w:ascii="LM Roman 10" w:eastAsiaTheme="minorHAnsi" w:hAnsi="LM Roman 10" w:cs="Arial"/>
          <w:color w:val="000000" w:themeColor="text1"/>
          <w:sz w:val="24"/>
          <w:lang w:eastAsia="en-US"/>
        </w:rPr>
      </w:pPr>
    </w:p>
    <w:p w14:paraId="4A71DDBB"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w:t>
      </w:r>
      <w:proofErr w:type="spellStart"/>
      <w:r w:rsidRPr="00BE75F4">
        <w:rPr>
          <w:rFonts w:ascii="LM Roman 10" w:eastAsiaTheme="minorHAnsi" w:hAnsi="LM Roman 10" w:cs="Arial"/>
          <w:color w:val="000000" w:themeColor="text1"/>
          <w:sz w:val="24"/>
          <w:lang w:eastAsia="en-US"/>
        </w:rPr>
        <w:t>app</w:t>
      </w:r>
      <w:proofErr w:type="spellEnd"/>
      <w:r w:rsidRPr="00BE75F4">
        <w:rPr>
          <w:rFonts w:ascii="LM Roman 10" w:eastAsiaTheme="minorHAnsi" w:hAnsi="LM Roman 10" w:cs="Arial"/>
          <w:color w:val="000000" w:themeColor="text1"/>
          <w:sz w:val="24"/>
          <w:lang w:eastAsia="en-US"/>
        </w:rPr>
        <w:t xml:space="preserve"> orientadas a población con discapacidad es bajo,  por lo cual el </w:t>
      </w:r>
      <w:proofErr w:type="spellStart"/>
      <w:r w:rsidRPr="00BE75F4">
        <w:rPr>
          <w:rFonts w:ascii="LM Roman 10" w:eastAsiaTheme="minorHAnsi" w:hAnsi="LM Roman 10" w:cs="Arial"/>
          <w:color w:val="000000" w:themeColor="text1"/>
          <w:sz w:val="24"/>
          <w:lang w:eastAsia="en-US"/>
        </w:rPr>
        <w:t>Mintic</w:t>
      </w:r>
      <w:proofErr w:type="spellEnd"/>
      <w:r w:rsidRPr="00BE75F4">
        <w:rPr>
          <w:rFonts w:ascii="LM Roman 10" w:eastAsiaTheme="minorHAnsi" w:hAnsi="LM Roman 10" w:cs="Arial"/>
          <w:color w:val="000000" w:themeColor="text1"/>
          <w:sz w:val="24"/>
          <w:lang w:eastAsia="en-US"/>
        </w:rPr>
        <w:t xml:space="preserve"> ha generado un proceso de apoyo a entidades de software que puedan ofrecer soluciones informáticas dirigidas a cubrir las necesidades y barreras que enfrentan las personas en condición de discapacidad a nivel nacional. A continuación se presentan las aplicaciones más relevantes en el tema de apoyo para personas con discapacidad.</w:t>
      </w:r>
    </w:p>
    <w:p w14:paraId="682700DA" w14:textId="77777777" w:rsidR="002A5F40" w:rsidRPr="00BE75F4" w:rsidRDefault="002A5F40" w:rsidP="00BE75F4">
      <w:pPr>
        <w:spacing w:after="160" w:line="259" w:lineRule="auto"/>
        <w:jc w:val="both"/>
        <w:rPr>
          <w:rFonts w:ascii="LM Roman 10" w:eastAsiaTheme="minorHAnsi" w:hAnsi="LM Roman 10" w:cs="Arial"/>
          <w:color w:val="000000" w:themeColor="text1"/>
          <w:sz w:val="24"/>
          <w:lang w:eastAsia="en-US"/>
        </w:rPr>
      </w:pPr>
    </w:p>
    <w:p w14:paraId="0D542FAB" w14:textId="77777777" w:rsidR="00BE75F4" w:rsidRPr="0069064C" w:rsidRDefault="00BE75F4" w:rsidP="00CB40B7">
      <w:pPr>
        <w:spacing w:after="160" w:line="259" w:lineRule="auto"/>
        <w:ind w:firstLine="720"/>
        <w:contextualSpacing/>
        <w:jc w:val="both"/>
        <w:rPr>
          <w:rFonts w:ascii="LM Roman 10" w:eastAsiaTheme="minorHAnsi" w:hAnsi="LM Roman 10" w:cs="Arial"/>
          <w:b/>
          <w:i/>
          <w:color w:val="000000" w:themeColor="text1"/>
          <w:sz w:val="24"/>
          <w:lang w:eastAsia="en-US"/>
        </w:rPr>
      </w:pPr>
      <w:proofErr w:type="spellStart"/>
      <w:r w:rsidRPr="00BE75F4">
        <w:rPr>
          <w:rFonts w:ascii="LM Roman 10" w:eastAsiaTheme="minorHAnsi" w:hAnsi="LM Roman 10" w:cs="Arial"/>
          <w:i/>
          <w:color w:val="000000" w:themeColor="text1"/>
          <w:sz w:val="24"/>
          <w:lang w:eastAsia="en-US"/>
        </w:rPr>
        <w:t>Mapp</w:t>
      </w:r>
      <w:proofErr w:type="spellEnd"/>
      <w:r w:rsidRPr="00BE75F4">
        <w:rPr>
          <w:rFonts w:ascii="LM Roman 10" w:eastAsiaTheme="minorHAnsi" w:hAnsi="LM Roman 10" w:cs="Arial"/>
          <w:i/>
          <w:color w:val="000000" w:themeColor="text1"/>
          <w:sz w:val="24"/>
          <w:lang w:eastAsia="en-US"/>
        </w:rPr>
        <w:t xml:space="preserve"> Accesible Colombi</w:t>
      </w:r>
      <w:r w:rsidRPr="00BE75F4">
        <w:rPr>
          <w:rFonts w:ascii="LM Roman 10" w:eastAsiaTheme="minorHAnsi" w:hAnsi="LM Roman 10" w:cs="Arial"/>
          <w:b/>
          <w:i/>
          <w:color w:val="000000" w:themeColor="text1"/>
          <w:sz w:val="24"/>
          <w:lang w:eastAsia="en-US"/>
        </w:rPr>
        <w:t>a</w:t>
      </w:r>
    </w:p>
    <w:p w14:paraId="01ADA3CE" w14:textId="77777777" w:rsidR="00B274D3" w:rsidRPr="00BE75F4" w:rsidRDefault="00B274D3" w:rsidP="00B274D3">
      <w:pPr>
        <w:spacing w:after="160" w:line="259" w:lineRule="auto"/>
        <w:contextualSpacing/>
        <w:jc w:val="both"/>
        <w:rPr>
          <w:rFonts w:ascii="LM Roman 10" w:eastAsiaTheme="minorHAnsi" w:hAnsi="LM Roman 10" w:cs="Arial"/>
          <w:b/>
          <w:color w:val="000000" w:themeColor="text1"/>
          <w:lang w:eastAsia="en-US"/>
        </w:rPr>
      </w:pPr>
    </w:p>
    <w:p w14:paraId="71B579B3"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proofErr w:type="spellStart"/>
      <w:r w:rsidRPr="00BE75F4">
        <w:rPr>
          <w:rFonts w:ascii="LM Roman 10" w:eastAsiaTheme="minorHAnsi" w:hAnsi="LM Roman 10" w:cs="Arial"/>
          <w:color w:val="000000" w:themeColor="text1"/>
          <w:sz w:val="24"/>
          <w:lang w:eastAsia="en-US"/>
        </w:rPr>
        <w:t>Mapp</w:t>
      </w:r>
      <w:proofErr w:type="spellEnd"/>
      <w:r w:rsidRPr="00BE75F4">
        <w:rPr>
          <w:rFonts w:ascii="LM Roman 10" w:eastAsiaTheme="minorHAnsi" w:hAnsi="LM Roman 10" w:cs="Arial"/>
          <w:color w:val="000000" w:themeColor="text1"/>
          <w:sz w:val="24"/>
          <w:lang w:eastAsia="en-US"/>
        </w:rPr>
        <w:t xml:space="preserve"> Accesible Colombia es una aplicación, que promueve la información, ubicación, existencia y uso de entornos accesibles. A partir de mapas existentes los usuarios por medio de la </w:t>
      </w:r>
      <w:proofErr w:type="spellStart"/>
      <w:r w:rsidRPr="00BE75F4">
        <w:rPr>
          <w:rFonts w:ascii="LM Roman 10" w:eastAsiaTheme="minorHAnsi" w:hAnsi="LM Roman 10" w:cs="Arial"/>
          <w:color w:val="000000" w:themeColor="text1"/>
          <w:sz w:val="24"/>
          <w:lang w:eastAsia="en-US"/>
        </w:rPr>
        <w:t>geolocalización</w:t>
      </w:r>
      <w:proofErr w:type="spellEnd"/>
      <w:r w:rsidRPr="00BE75F4">
        <w:rPr>
          <w:rFonts w:ascii="LM Roman 10" w:eastAsiaTheme="minorHAnsi" w:hAnsi="LM Roman 10" w:cs="Arial"/>
          <w:color w:val="000000" w:themeColor="text1"/>
          <w:sz w:val="24"/>
          <w:lang w:eastAsia="en-US"/>
        </w:rPr>
        <w:t xml:space="preserve"> recomiendan y evalúan el nivel de accesibilidad de edificios en todo el mundo.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lastRenderedPageBreak/>
        <w:drawing>
          <wp:inline distT="0" distB="0" distL="0" distR="0" wp14:anchorId="13318682" wp14:editId="6E01D355">
            <wp:extent cx="5023485" cy="2434590"/>
            <wp:effectExtent l="0" t="0" r="5715" b="381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3485" cy="2434590"/>
                    </a:xfrm>
                    <a:prstGeom prst="rect">
                      <a:avLst/>
                    </a:prstGeom>
                    <a:noFill/>
                    <a:ln>
                      <a:noFill/>
                    </a:ln>
                  </pic:spPr>
                </pic:pic>
              </a:graphicData>
            </a:graphic>
          </wp:inline>
        </w:drawing>
      </w:r>
    </w:p>
    <w:p w14:paraId="6B4B8A32" w14:textId="5304656B" w:rsidR="00BE75F4" w:rsidRPr="002A5F40"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Mapp</w:t>
      </w:r>
      <w:proofErr w:type="spellEnd"/>
      <w:r w:rsidRPr="00BE75F4">
        <w:rPr>
          <w:rFonts w:ascii="LM Roman 10" w:eastAsiaTheme="minorHAnsi" w:hAnsi="LM Roman 10" w:cs="Arial"/>
          <w:color w:val="000000" w:themeColor="text1"/>
          <w:lang w:eastAsia="en-US"/>
        </w:rPr>
        <w:t xml:space="preserve">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883163212"/>
          <w:citation/>
        </w:sdtPr>
        <w:sdtContent>
          <w:r w:rsidRPr="002A5F40">
            <w:rPr>
              <w:rFonts w:ascii="LM Roman 10" w:eastAsiaTheme="minorHAnsi" w:hAnsi="LM Roman 10" w:cs="Arial"/>
              <w:color w:val="000000" w:themeColor="text1"/>
              <w:lang w:eastAsia="en-US"/>
            </w:rPr>
            <w:fldChar w:fldCharType="begin"/>
          </w:r>
          <w:r w:rsidRPr="002A5F40">
            <w:rPr>
              <w:rFonts w:ascii="LM Roman 10" w:eastAsiaTheme="minorHAnsi" w:hAnsi="LM Roman 10" w:cs="Arial"/>
              <w:color w:val="000000" w:themeColor="text1"/>
              <w:lang w:eastAsia="en-US"/>
            </w:rPr>
            <w:instrText xml:space="preserve"> CITATION App14 \l 9226 </w:instrText>
          </w:r>
          <w:r w:rsidRPr="002A5F40">
            <w:rPr>
              <w:rFonts w:ascii="LM Roman 10" w:eastAsiaTheme="minorHAnsi" w:hAnsi="LM Roman 10" w:cs="Arial"/>
              <w:color w:val="000000" w:themeColor="text1"/>
              <w:lang w:eastAsia="en-US"/>
            </w:rPr>
            <w:fldChar w:fldCharType="separate"/>
          </w:r>
          <w:r w:rsidR="00643776" w:rsidRPr="00643776">
            <w:rPr>
              <w:rFonts w:ascii="LM Roman 10" w:eastAsiaTheme="minorHAnsi" w:hAnsi="LM Roman 10" w:cs="Arial"/>
              <w:noProof/>
              <w:color w:val="000000" w:themeColor="text1"/>
              <w:lang w:eastAsia="en-US"/>
            </w:rPr>
            <w:t>(2)</w:t>
          </w:r>
          <w:r w:rsidRPr="002A5F40">
            <w:rPr>
              <w:rFonts w:ascii="LM Roman 10" w:eastAsiaTheme="minorHAnsi" w:hAnsi="LM Roman 10" w:cs="Arial"/>
              <w:color w:val="000000" w:themeColor="text1"/>
              <w:lang w:eastAsia="en-US"/>
            </w:rPr>
            <w:fldChar w:fldCharType="end"/>
          </w:r>
        </w:sdtContent>
      </w:sdt>
    </w:p>
    <w:p w14:paraId="3B5899A4" w14:textId="77777777" w:rsidR="002A5F40" w:rsidRPr="00BE75F4" w:rsidRDefault="002A5F40" w:rsidP="00BE75F4">
      <w:pPr>
        <w:tabs>
          <w:tab w:val="left" w:pos="1646"/>
        </w:tabs>
        <w:spacing w:after="160" w:line="259" w:lineRule="auto"/>
        <w:rPr>
          <w:rFonts w:ascii="LM Roman 10" w:eastAsiaTheme="minorHAnsi" w:hAnsi="LM Roman 10" w:cs="Arial"/>
          <w:color w:val="000000" w:themeColor="text1"/>
          <w:lang w:eastAsia="en-US"/>
        </w:rPr>
      </w:pPr>
    </w:p>
    <w:p w14:paraId="4C01882A" w14:textId="77777777" w:rsidR="00BE75F4" w:rsidRPr="0069064C" w:rsidRDefault="00BE75F4" w:rsidP="00CB40B7">
      <w:pPr>
        <w:spacing w:after="160" w:line="259" w:lineRule="auto"/>
        <w:ind w:firstLine="720"/>
        <w:contextualSpacing/>
        <w:jc w:val="both"/>
        <w:rPr>
          <w:rFonts w:ascii="LM Roman 10" w:eastAsiaTheme="minorHAnsi" w:hAnsi="LM Roman 10" w:cs="Arial"/>
          <w:i/>
          <w:color w:val="000000" w:themeColor="text1"/>
          <w:sz w:val="24"/>
          <w:lang w:eastAsia="en-US"/>
        </w:rPr>
      </w:pPr>
      <w:r w:rsidRPr="00BE75F4">
        <w:rPr>
          <w:rFonts w:ascii="LM Roman 10" w:eastAsiaTheme="minorHAnsi" w:hAnsi="LM Roman 10" w:cs="Arial"/>
          <w:i/>
          <w:color w:val="000000" w:themeColor="text1"/>
          <w:sz w:val="24"/>
          <w:lang w:eastAsia="en-US"/>
        </w:rPr>
        <w:t xml:space="preserve">Juego serio para rehabilitación </w:t>
      </w:r>
      <w:proofErr w:type="spellStart"/>
      <w:r w:rsidRPr="00BE75F4">
        <w:rPr>
          <w:rFonts w:ascii="LM Roman 10" w:eastAsiaTheme="minorHAnsi" w:hAnsi="LM Roman 10" w:cs="Arial"/>
          <w:i/>
          <w:color w:val="000000" w:themeColor="text1"/>
          <w:sz w:val="24"/>
          <w:lang w:eastAsia="en-US"/>
        </w:rPr>
        <w:t>Rehabilitapp</w:t>
      </w:r>
      <w:proofErr w:type="spellEnd"/>
    </w:p>
    <w:p w14:paraId="7D71D167" w14:textId="77777777" w:rsidR="00B274D3" w:rsidRPr="00BE75F4" w:rsidRDefault="00B274D3" w:rsidP="00B274D3">
      <w:pPr>
        <w:spacing w:after="160" w:line="259" w:lineRule="auto"/>
        <w:ind w:left="1440"/>
        <w:contextualSpacing/>
        <w:jc w:val="both"/>
        <w:rPr>
          <w:rFonts w:ascii="LM Roman 10" w:eastAsiaTheme="minorHAnsi" w:hAnsi="LM Roman 10" w:cs="Arial"/>
          <w:b/>
          <w:color w:val="000000" w:themeColor="text1"/>
          <w:lang w:eastAsia="en-US"/>
        </w:rPr>
      </w:pP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w:t>
      </w:r>
      <w:proofErr w:type="spellStart"/>
      <w:r w:rsidRPr="00BE75F4">
        <w:rPr>
          <w:rFonts w:ascii="LM Roman 10" w:eastAsiaTheme="minorHAnsi" w:hAnsi="LM Roman 10" w:cs="Arial"/>
          <w:color w:val="000000" w:themeColor="text1"/>
          <w:sz w:val="24"/>
          <w:lang w:eastAsia="en-US"/>
        </w:rPr>
        <w:t>Rehabilitapp</w:t>
      </w:r>
      <w:proofErr w:type="spellEnd"/>
      <w:r w:rsidRPr="00BE75F4">
        <w:rPr>
          <w:rFonts w:ascii="LM Roman 10" w:eastAsiaTheme="minorHAnsi" w:hAnsi="LM Roman 10" w:cs="Arial"/>
          <w:color w:val="000000" w:themeColor="text1"/>
          <w:sz w:val="24"/>
          <w:lang w:eastAsia="en-US"/>
        </w:rPr>
        <w:t>,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77777777" w:rsidR="00BE75F4" w:rsidRPr="0069064C" w:rsidRDefault="00BE75F4" w:rsidP="00CB40B7">
      <w:pPr>
        <w:spacing w:after="160" w:line="259" w:lineRule="auto"/>
        <w:ind w:firstLine="720"/>
        <w:contextualSpacing/>
        <w:jc w:val="both"/>
        <w:rPr>
          <w:rFonts w:ascii="LM Roman 10" w:eastAsiaTheme="minorHAnsi" w:hAnsi="LM Roman 10" w:cs="Arial"/>
          <w:i/>
          <w:color w:val="000000" w:themeColor="text1"/>
          <w:sz w:val="24"/>
          <w:lang w:eastAsia="en-US"/>
        </w:rPr>
      </w:pPr>
      <w:proofErr w:type="spellStart"/>
      <w:r w:rsidRPr="00BE75F4">
        <w:rPr>
          <w:rFonts w:ascii="LM Roman 10" w:eastAsiaTheme="minorHAnsi" w:hAnsi="LM Roman 10" w:cs="Arial"/>
          <w:i/>
          <w:color w:val="000000" w:themeColor="text1"/>
          <w:sz w:val="24"/>
          <w:lang w:eastAsia="en-US"/>
        </w:rPr>
        <w:t>Kraneando</w:t>
      </w:r>
      <w:proofErr w:type="spellEnd"/>
    </w:p>
    <w:p w14:paraId="127B45C6" w14:textId="77777777" w:rsidR="00B274D3" w:rsidRPr="00BE75F4" w:rsidRDefault="00B274D3" w:rsidP="00B274D3">
      <w:pPr>
        <w:spacing w:after="160" w:line="259" w:lineRule="auto"/>
        <w:ind w:left="1440"/>
        <w:contextualSpacing/>
        <w:jc w:val="both"/>
        <w:rPr>
          <w:rFonts w:ascii="LM Roman 10" w:eastAsiaTheme="minorHAnsi" w:hAnsi="LM Roman 10" w:cs="Arial"/>
          <w:b/>
          <w:color w:val="000000" w:themeColor="text1"/>
          <w:lang w:eastAsia="en-US"/>
        </w:rPr>
      </w:pPr>
    </w:p>
    <w:p w14:paraId="03AF9C19"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Herramienta lúdica para el desarrollo cognitivo de niños con atención dispersa, dislexia  e hiperactividad que permite apoyar y complementar de una manera divertida e interactiva las terapias y tratamientos</w:t>
      </w: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lastRenderedPageBreak/>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239B47BC"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Kraneando</w:t>
      </w:r>
      <w:proofErr w:type="spellEnd"/>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160003466"/>
          <w:citation/>
        </w:sdtPr>
        <w:sdtContent>
          <w:r w:rsidR="00B274D3" w:rsidRPr="002A5F40">
            <w:rPr>
              <w:rFonts w:ascii="LM Roman 10" w:eastAsiaTheme="minorHAnsi" w:hAnsi="LM Roman 10" w:cs="Arial"/>
              <w:color w:val="000000" w:themeColor="text1"/>
              <w:lang w:eastAsia="en-US"/>
            </w:rPr>
            <w:fldChar w:fldCharType="begin"/>
          </w:r>
          <w:r w:rsidR="00B274D3" w:rsidRPr="002A5F40">
            <w:rPr>
              <w:rFonts w:ascii="LM Roman 10" w:eastAsiaTheme="minorHAnsi" w:hAnsi="LM Roman 10" w:cs="Arial"/>
              <w:color w:val="000000" w:themeColor="text1"/>
              <w:lang w:eastAsia="en-US"/>
            </w:rPr>
            <w:instrText xml:space="preserve"> CITATION Inf14 \l 9226 </w:instrText>
          </w:r>
          <w:r w:rsidR="00B274D3" w:rsidRPr="002A5F40">
            <w:rPr>
              <w:rFonts w:ascii="LM Roman 10" w:eastAsiaTheme="minorHAnsi" w:hAnsi="LM Roman 10" w:cs="Arial"/>
              <w:color w:val="000000" w:themeColor="text1"/>
              <w:lang w:eastAsia="en-US"/>
            </w:rPr>
            <w:fldChar w:fldCharType="separate"/>
          </w:r>
          <w:r w:rsidR="00643776" w:rsidRPr="00643776">
            <w:rPr>
              <w:rFonts w:ascii="LM Roman 10" w:eastAsiaTheme="minorHAnsi" w:hAnsi="LM Roman 10" w:cs="Arial"/>
              <w:noProof/>
              <w:color w:val="000000" w:themeColor="text1"/>
              <w:lang w:eastAsia="en-US"/>
            </w:rPr>
            <w:t>(3)</w:t>
          </w:r>
          <w:r w:rsidR="00B274D3" w:rsidRPr="002A5F40">
            <w:rPr>
              <w:rFonts w:ascii="LM Roman 10" w:eastAsiaTheme="minorHAnsi" w:hAnsi="LM Roman 10" w:cs="Arial"/>
              <w:color w:val="000000" w:themeColor="text1"/>
              <w:lang w:eastAsia="en-US"/>
            </w:rPr>
            <w:fldChar w:fldCharType="end"/>
          </w:r>
        </w:sdtContent>
      </w:sdt>
    </w:p>
    <w:p w14:paraId="2CE765E0" w14:textId="77777777" w:rsidR="002A5F40" w:rsidRPr="00BE75F4" w:rsidRDefault="002A5F40" w:rsidP="00BE75F4">
      <w:pPr>
        <w:spacing w:after="160" w:line="259" w:lineRule="auto"/>
        <w:rPr>
          <w:rFonts w:ascii="LM Roman 10" w:eastAsiaTheme="minorHAnsi" w:hAnsi="LM Roman 10" w:cs="Arial"/>
          <w:color w:val="000000" w:themeColor="text1"/>
          <w:lang w:eastAsia="en-US"/>
        </w:rPr>
      </w:pPr>
    </w:p>
    <w:p w14:paraId="5E883FF1" w14:textId="77777777" w:rsidR="00BE75F4" w:rsidRPr="0069064C" w:rsidRDefault="00BE75F4" w:rsidP="00CB40B7">
      <w:pPr>
        <w:spacing w:after="160" w:line="259" w:lineRule="auto"/>
        <w:ind w:firstLine="720"/>
        <w:contextualSpacing/>
        <w:rPr>
          <w:rFonts w:ascii="LM Roman 10" w:eastAsiaTheme="minorHAnsi" w:hAnsi="LM Roman 10" w:cs="Arial"/>
          <w:i/>
          <w:color w:val="000000" w:themeColor="text1"/>
          <w:sz w:val="24"/>
          <w:lang w:eastAsia="en-US"/>
        </w:rPr>
      </w:pPr>
      <w:proofErr w:type="spellStart"/>
      <w:r w:rsidRPr="00BE75F4">
        <w:rPr>
          <w:rFonts w:ascii="LM Roman 10" w:eastAsiaTheme="minorHAnsi" w:hAnsi="LM Roman 10" w:cs="Arial"/>
          <w:i/>
          <w:color w:val="000000" w:themeColor="text1"/>
          <w:sz w:val="24"/>
          <w:lang w:eastAsia="en-US"/>
        </w:rPr>
        <w:t>Inncluyo</w:t>
      </w:r>
      <w:proofErr w:type="spellEnd"/>
    </w:p>
    <w:p w14:paraId="443C0489" w14:textId="77777777" w:rsidR="002A5F40" w:rsidRPr="00BE75F4" w:rsidRDefault="002A5F40" w:rsidP="002A5F40">
      <w:pPr>
        <w:spacing w:after="160" w:line="259" w:lineRule="auto"/>
        <w:ind w:left="1080"/>
        <w:contextualSpacing/>
        <w:rPr>
          <w:rFonts w:ascii="LM Roman 10" w:eastAsiaTheme="minorHAnsi" w:hAnsi="LM Roman 10" w:cs="Arial"/>
          <w:b/>
          <w:color w:val="000000" w:themeColor="text1"/>
          <w:lang w:eastAsia="en-US"/>
        </w:rPr>
      </w:pPr>
    </w:p>
    <w:p w14:paraId="2C09EEB2"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 un compendio de tecnologías que permiten alumbrar o señalizar con audio cualquier ciudad o recinto particular, para hacerlo completamente amigable con las personas con discapacidad visual.</w:t>
      </w:r>
    </w:p>
    <w:p w14:paraId="4D86E485" w14:textId="77777777" w:rsidR="002A5F40" w:rsidRPr="00BE75F4" w:rsidRDefault="002A5F40" w:rsidP="00BE75F4">
      <w:pPr>
        <w:spacing w:after="160" w:line="259" w:lineRule="auto"/>
        <w:jc w:val="both"/>
        <w:rPr>
          <w:rFonts w:ascii="LM Roman 10" w:eastAsiaTheme="minorHAnsi" w:hAnsi="LM Roman 10" w:cs="Arial"/>
          <w:color w:val="000000" w:themeColor="text1"/>
          <w:sz w:val="24"/>
          <w:lang w:eastAsia="en-US"/>
        </w:rPr>
      </w:pPr>
    </w:p>
    <w:p w14:paraId="1416FCF5" w14:textId="77777777" w:rsidR="00BE75F4" w:rsidRPr="0069064C" w:rsidRDefault="00BE75F4" w:rsidP="00CB40B7">
      <w:pPr>
        <w:spacing w:after="160" w:line="259" w:lineRule="auto"/>
        <w:ind w:firstLine="720"/>
        <w:contextualSpacing/>
        <w:rPr>
          <w:rFonts w:ascii="LM Roman 10" w:eastAsiaTheme="minorHAnsi" w:hAnsi="LM Roman 10" w:cs="Arial"/>
          <w:i/>
          <w:color w:val="000000" w:themeColor="text1"/>
          <w:sz w:val="24"/>
          <w:lang w:eastAsia="en-US"/>
        </w:rPr>
      </w:pPr>
      <w:r w:rsidRPr="00BE75F4">
        <w:rPr>
          <w:rFonts w:ascii="LM Roman 10" w:eastAsiaTheme="minorHAnsi" w:hAnsi="LM Roman 10" w:cs="Arial"/>
          <w:i/>
          <w:color w:val="000000" w:themeColor="text1"/>
          <w:sz w:val="24"/>
          <w:lang w:eastAsia="en-US"/>
        </w:rPr>
        <w:t>Red social para personas con discapacidad (</w:t>
      </w:r>
      <w:proofErr w:type="spellStart"/>
      <w:r w:rsidRPr="00BE75F4">
        <w:rPr>
          <w:rFonts w:ascii="LM Roman 10" w:eastAsiaTheme="minorHAnsi" w:hAnsi="LM Roman 10" w:cs="Arial"/>
          <w:i/>
          <w:color w:val="000000" w:themeColor="text1"/>
          <w:sz w:val="24"/>
          <w:lang w:eastAsia="en-US"/>
        </w:rPr>
        <w:t>Arley</w:t>
      </w:r>
      <w:proofErr w:type="spellEnd"/>
      <w:r w:rsidRPr="00BE75F4">
        <w:rPr>
          <w:rFonts w:ascii="LM Roman 10" w:eastAsiaTheme="minorHAnsi" w:hAnsi="LM Roman 10" w:cs="Arial"/>
          <w:i/>
          <w:color w:val="000000" w:themeColor="text1"/>
          <w:sz w:val="24"/>
          <w:lang w:eastAsia="en-US"/>
        </w:rPr>
        <w:t xml:space="preserve"> </w:t>
      </w:r>
      <w:proofErr w:type="spellStart"/>
      <w:r w:rsidRPr="00BE75F4">
        <w:rPr>
          <w:rFonts w:ascii="LM Roman 10" w:eastAsiaTheme="minorHAnsi" w:hAnsi="LM Roman 10" w:cs="Arial"/>
          <w:i/>
          <w:color w:val="000000" w:themeColor="text1"/>
          <w:sz w:val="24"/>
          <w:lang w:eastAsia="en-US"/>
        </w:rPr>
        <w:t>Aristizabal</w:t>
      </w:r>
      <w:proofErr w:type="spellEnd"/>
      <w:r w:rsidRPr="00BE75F4">
        <w:rPr>
          <w:rFonts w:ascii="LM Roman 10" w:eastAsiaTheme="minorHAnsi" w:hAnsi="LM Roman 10" w:cs="Arial"/>
          <w:i/>
          <w:color w:val="000000" w:themeColor="text1"/>
          <w:sz w:val="24"/>
          <w:lang w:eastAsia="en-US"/>
        </w:rPr>
        <w:t>)</w:t>
      </w:r>
    </w:p>
    <w:p w14:paraId="4AF9999C" w14:textId="77777777" w:rsidR="002A5F40" w:rsidRPr="00BE75F4" w:rsidRDefault="002A5F40" w:rsidP="002A5F40">
      <w:pPr>
        <w:spacing w:after="160" w:line="259" w:lineRule="auto"/>
        <w:ind w:left="1080"/>
        <w:contextualSpacing/>
        <w:rPr>
          <w:rFonts w:ascii="LM Roman 10" w:eastAsiaTheme="minorHAnsi" w:hAnsi="LM Roman 10" w:cs="Arial"/>
          <w:b/>
          <w:color w:val="000000" w:themeColor="text1"/>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7A31DFE6" w14:textId="77777777" w:rsidR="00883713" w:rsidRDefault="00883713" w:rsidP="00965477"/>
    <w:p w14:paraId="584BD330" w14:textId="77777777" w:rsidR="00883713" w:rsidRDefault="00883713" w:rsidP="00965477"/>
    <w:p w14:paraId="1E843F66" w14:textId="77777777" w:rsidR="00D9735C" w:rsidRDefault="00D9735C" w:rsidP="00965477"/>
    <w:p w14:paraId="5280DBA2" w14:textId="77777777" w:rsidR="00D9735C" w:rsidRDefault="00D9735C" w:rsidP="00965477"/>
    <w:p w14:paraId="3476BCCE" w14:textId="77777777" w:rsidR="00D9735C" w:rsidRDefault="00D9735C" w:rsidP="00965477"/>
    <w:p w14:paraId="4A35F457" w14:textId="77777777" w:rsidR="00D9735C" w:rsidRDefault="00D9735C" w:rsidP="00965477"/>
    <w:p w14:paraId="12EB8EB7" w14:textId="77777777" w:rsidR="00D9735C" w:rsidRDefault="00D9735C" w:rsidP="00965477"/>
    <w:p w14:paraId="36A5F0BD" w14:textId="0D7C8FA2" w:rsidR="00965AA2" w:rsidRDefault="002D51C8" w:rsidP="00B43D6F">
      <w:pPr>
        <w:pStyle w:val="Ttulo1"/>
        <w:numPr>
          <w:ilvl w:val="0"/>
          <w:numId w:val="1"/>
        </w:numPr>
        <w:rPr>
          <w:rFonts w:ascii="LM Roman 10" w:hAnsi="LM Roman 10" w:cs="CMSSBX10"/>
          <w:b/>
          <w:sz w:val="32"/>
          <w:szCs w:val="24"/>
        </w:rPr>
      </w:pPr>
      <w:bookmarkStart w:id="19" w:name="_Toc470690134"/>
      <w:r w:rsidRPr="000F7F3A">
        <w:rPr>
          <w:rFonts w:ascii="LM Roman 10" w:hAnsi="LM Roman 10" w:cs="CMSSBX10"/>
          <w:b/>
          <w:sz w:val="32"/>
          <w:szCs w:val="24"/>
        </w:rPr>
        <w:lastRenderedPageBreak/>
        <w:t>REVISIÓN DEL ESTADO ACTUAL DEL SECTOR</w:t>
      </w:r>
      <w:bookmarkEnd w:id="19"/>
    </w:p>
    <w:p w14:paraId="1DFDD14A" w14:textId="77777777" w:rsidR="00AB27EF" w:rsidRDefault="00AB27EF" w:rsidP="00D9735C">
      <w:pPr>
        <w:pStyle w:val="Incontec"/>
      </w:pPr>
    </w:p>
    <w:p w14:paraId="75392BD1" w14:textId="77777777" w:rsidR="00AB27EF" w:rsidRPr="00AB27EF" w:rsidRDefault="00AB27EF" w:rsidP="00D9735C">
      <w:pPr>
        <w:pStyle w:val="Incontec"/>
      </w:pPr>
    </w:p>
    <w:p w14:paraId="3F7F5B06" w14:textId="4F6D2B8F" w:rsidR="00693C47" w:rsidRDefault="00AB27EF" w:rsidP="00AB27EF">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 sector de software en Colombia. </w:t>
      </w:r>
    </w:p>
    <w:p w14:paraId="04146C1D" w14:textId="77777777" w:rsidR="00D9735C" w:rsidRPr="00D9735C" w:rsidRDefault="00D9735C" w:rsidP="00D9735C"/>
    <w:p w14:paraId="414E1CAE" w14:textId="607BBADF" w:rsidR="00AB27EF" w:rsidRPr="00D9735C" w:rsidRDefault="00D9735C" w:rsidP="00B43D6F">
      <w:pPr>
        <w:pStyle w:val="Incontec"/>
        <w:numPr>
          <w:ilvl w:val="1"/>
          <w:numId w:val="1"/>
        </w:numPr>
        <w:outlineLvl w:val="1"/>
        <w:rPr>
          <w:sz w:val="28"/>
          <w:szCs w:val="28"/>
        </w:rPr>
      </w:pPr>
      <w:bookmarkStart w:id="20" w:name="_Toc470690135"/>
      <w:r w:rsidRPr="00D9735C">
        <w:rPr>
          <w:sz w:val="28"/>
          <w:szCs w:val="28"/>
        </w:rPr>
        <w:t>SECTOR EDUCATIVO</w:t>
      </w:r>
      <w:bookmarkEnd w:id="20"/>
    </w:p>
    <w:p w14:paraId="5DA1EDD5" w14:textId="77777777" w:rsidR="00D9735C" w:rsidRDefault="00D9735C" w:rsidP="00D9735C">
      <w:pPr>
        <w:pStyle w:val="Incontec"/>
      </w:pPr>
    </w:p>
    <w:p w14:paraId="13D3CCB3" w14:textId="73995864" w:rsidR="00693C47" w:rsidRPr="00E357E3" w:rsidRDefault="008209B0" w:rsidP="00D9735C">
      <w:pPr>
        <w:pStyle w:val="Incontec"/>
      </w:pPr>
      <w:r>
        <w:t>“</w:t>
      </w:r>
      <w:r w:rsidR="002D07AA" w:rsidRPr="00E357E3">
        <w:t>Entre el 2012 y 2014, la Administración Distrital incrementó en casi $11 mil millones de pesos la inversión para la educación de calidad de personas con discapacidad, ampliando su cobertura a 13.160 estudiantes.</w:t>
      </w:r>
    </w:p>
    <w:p w14:paraId="6E405F0E" w14:textId="77367D69" w:rsidR="002D07AA" w:rsidRPr="00E357E3" w:rsidRDefault="002D07AA" w:rsidP="0015681E">
      <w:pPr>
        <w:jc w:val="both"/>
        <w:rPr>
          <w:rFonts w:ascii="LM Roman 10" w:hAnsi="LM Roman 10"/>
          <w:sz w:val="24"/>
          <w:szCs w:val="24"/>
        </w:rPr>
      </w:pPr>
      <w:r w:rsidRPr="00E357E3">
        <w:rPr>
          <w:rFonts w:ascii="LM Roman 10" w:hAnsi="LM Roman 10"/>
          <w:sz w:val="24"/>
          <w:szCs w:val="24"/>
        </w:rPr>
        <w:t>En los últimos 3 años, Bogotá ha multiplicado sus esfuerzos para disminuir la desigualdad y derribar las barreras sociales y económicas que vulneran los derechos de las personas con discapacidades físicas o cognitivas.</w:t>
      </w:r>
    </w:p>
    <w:p w14:paraId="6A4F171C" w14:textId="42EA4111" w:rsidR="002D07AA" w:rsidRPr="00E357E3" w:rsidRDefault="002D07AA" w:rsidP="0015681E">
      <w:pPr>
        <w:jc w:val="both"/>
        <w:rPr>
          <w:rFonts w:ascii="LM Roman 10" w:hAnsi="LM Roman 10"/>
          <w:sz w:val="24"/>
          <w:szCs w:val="24"/>
        </w:rPr>
      </w:pPr>
      <w:r w:rsidRPr="00E357E3">
        <w:rPr>
          <w:rFonts w:ascii="LM Roman 10" w:hAnsi="LM Roman 10"/>
          <w:sz w:val="24"/>
          <w:szCs w:val="24"/>
        </w:rPr>
        <w:t>Mientras que en 2012 Bogotá invertía $24 mil millones de pesos en la atención integral de esta población, en 2014 la ciudad destinó </w:t>
      </w:r>
      <w:r w:rsidRPr="00E357E3">
        <w:rPr>
          <w:rFonts w:ascii="LM Roman 10" w:hAnsi="LM Roman 10"/>
          <w:b/>
          <w:bCs/>
          <w:sz w:val="24"/>
          <w:szCs w:val="24"/>
        </w:rPr>
        <w:t>$34.680.410.894 </w:t>
      </w:r>
      <w:r w:rsidRPr="00E357E3">
        <w:rPr>
          <w:rFonts w:ascii="LM Roman 10" w:hAnsi="LM Roman 10"/>
          <w:sz w:val="24"/>
          <w:szCs w:val="24"/>
        </w:rPr>
        <w:t>para la educación integral de personas insuficiencia auditiva o visual, parálisis cerebral, autismo, deficiencia cognitiva y Síndrome de Down, entre otras condiciones de discapacidad.</w:t>
      </w:r>
      <w:r w:rsidR="0015681E" w:rsidRPr="00E357E3">
        <w:rPr>
          <w:rFonts w:ascii="LM Roman 10" w:hAnsi="LM Roman 10"/>
          <w:sz w:val="24"/>
          <w:szCs w:val="24"/>
        </w:rPr>
        <w:t xml:space="preserve"> </w:t>
      </w:r>
      <w:r w:rsidRPr="00E357E3">
        <w:rPr>
          <w:rFonts w:ascii="LM Roman 10" w:hAnsi="LM Roman 10"/>
          <w:sz w:val="24"/>
          <w:szCs w:val="24"/>
        </w:rPr>
        <w:t>Lo que significa un aumento de casi</w:t>
      </w:r>
      <w:r w:rsidR="00A71E4E">
        <w:rPr>
          <w:rFonts w:ascii="LM Roman 10" w:hAnsi="LM Roman 10"/>
          <w:sz w:val="24"/>
          <w:szCs w:val="24"/>
        </w:rPr>
        <w:t xml:space="preserve"> </w:t>
      </w:r>
      <w:r w:rsidRPr="00E357E3">
        <w:rPr>
          <w:rFonts w:ascii="LM Roman 10" w:hAnsi="LM Roman 10"/>
          <w:b/>
          <w:bCs/>
          <w:sz w:val="24"/>
          <w:szCs w:val="24"/>
        </w:rPr>
        <w:t>$11 mil millones de pesos</w:t>
      </w:r>
      <w:r w:rsidRPr="00E357E3">
        <w:rPr>
          <w:rFonts w:ascii="LM Roman 10" w:hAnsi="LM Roman 10"/>
          <w:sz w:val="24"/>
          <w:szCs w:val="24"/>
        </w:rPr>
        <w:t>.</w:t>
      </w:r>
    </w:p>
    <w:p w14:paraId="193B5485" w14:textId="77777777" w:rsidR="002D07AA" w:rsidRPr="00E357E3" w:rsidRDefault="002D07AA" w:rsidP="0015681E">
      <w:pPr>
        <w:jc w:val="both"/>
        <w:rPr>
          <w:rFonts w:ascii="LM Roman 10" w:hAnsi="LM Roman 10"/>
          <w:sz w:val="24"/>
          <w:szCs w:val="24"/>
        </w:rPr>
      </w:pPr>
      <w:r w:rsidRPr="00E357E3">
        <w:rPr>
          <w:rFonts w:ascii="LM Roman 10" w:hAnsi="LM Roman 10"/>
          <w:b/>
          <w:bCs/>
          <w:sz w:val="24"/>
          <w:szCs w:val="24"/>
        </w:rPr>
        <w:t>Tecnología al servicio de la inclusión</w:t>
      </w:r>
    </w:p>
    <w:p w14:paraId="14262AF7" w14:textId="77777777" w:rsidR="002D07AA" w:rsidRPr="00E357E3" w:rsidRDefault="002D07AA" w:rsidP="0015681E">
      <w:pPr>
        <w:jc w:val="both"/>
        <w:rPr>
          <w:rFonts w:ascii="LM Roman 10" w:hAnsi="LM Roman 10"/>
          <w:sz w:val="24"/>
          <w:szCs w:val="24"/>
        </w:rPr>
      </w:pPr>
      <w:r w:rsidRPr="00E357E3">
        <w:rPr>
          <w:rFonts w:ascii="LM Roman 10" w:hAnsi="LM Roman 10"/>
          <w:sz w:val="24"/>
          <w:szCs w:val="24"/>
        </w:rPr>
        <w:t>Para fomentar la incorporación de todas las personas en las actividades de la vida escolar, Bogotá ha destinado parte de sus esfuerzos frente a la población con discapacidad a la adquisición de material tecnológico que resulte accesible para cualquier estudiante sin importar su condición.</w:t>
      </w:r>
    </w:p>
    <w:p w14:paraId="174B057F" w14:textId="52C20D83" w:rsidR="002D07AA" w:rsidRPr="00E357E3" w:rsidRDefault="002D07AA" w:rsidP="0015681E">
      <w:pPr>
        <w:jc w:val="both"/>
        <w:rPr>
          <w:rFonts w:ascii="LM Roman 10" w:hAnsi="LM Roman 10"/>
          <w:sz w:val="24"/>
          <w:szCs w:val="24"/>
        </w:rPr>
      </w:pPr>
      <w:r w:rsidRPr="00E357E3">
        <w:rPr>
          <w:rFonts w:ascii="LM Roman 10" w:hAnsi="LM Roman 10"/>
          <w:sz w:val="24"/>
          <w:szCs w:val="24"/>
        </w:rPr>
        <w:t>En los últimos tres años, la Administración Distrital aumentó en un 275% la inversión en Tecnologías de la Información y las Comunicaciones, lo que convierte al  proyecto estratégico TIC de Bogotá en un programa de vanguardia en América Latina.</w:t>
      </w:r>
    </w:p>
    <w:p w14:paraId="341EA2B8" w14:textId="061E4EE0" w:rsidR="002D07AA" w:rsidRPr="00E357E3" w:rsidRDefault="002D07AA" w:rsidP="0015681E">
      <w:pPr>
        <w:jc w:val="both"/>
        <w:rPr>
          <w:rFonts w:ascii="LM Roman 10" w:hAnsi="LM Roman 10"/>
          <w:sz w:val="24"/>
          <w:szCs w:val="24"/>
        </w:rPr>
      </w:pPr>
      <w:r w:rsidRPr="00E357E3">
        <w:rPr>
          <w:rFonts w:ascii="LM Roman 10" w:hAnsi="LM Roman 10"/>
          <w:sz w:val="24"/>
          <w:szCs w:val="24"/>
        </w:rPr>
        <w:lastRenderedPageBreak/>
        <w:t xml:space="preserve">La Dirección de Ciencias, Tecnología y Medios Educativos de la Secretaría de Educación del Distrito se </w:t>
      </w:r>
      <w:proofErr w:type="gramStart"/>
      <w:r w:rsidRPr="00E357E3">
        <w:rPr>
          <w:rFonts w:ascii="LM Roman 10" w:hAnsi="LM Roman 10"/>
          <w:sz w:val="24"/>
          <w:szCs w:val="24"/>
        </w:rPr>
        <w:t>encuentra</w:t>
      </w:r>
      <w:proofErr w:type="gramEnd"/>
      <w:r w:rsidRPr="00E357E3">
        <w:rPr>
          <w:rFonts w:ascii="LM Roman 10" w:hAnsi="LM Roman 10"/>
          <w:sz w:val="24"/>
          <w:szCs w:val="24"/>
        </w:rPr>
        <w:t xml:space="preserve"> en el proceso de distribuir 33.515 tabletas en 346 colegios, las cuales se entregan </w:t>
      </w:r>
      <w:r w:rsidRPr="00E357E3">
        <w:rPr>
          <w:rFonts w:ascii="LM Roman 10" w:hAnsi="LM Roman 10"/>
          <w:b/>
          <w:bCs/>
          <w:sz w:val="24"/>
          <w:szCs w:val="24"/>
        </w:rPr>
        <w:t>pre-cargadas con contenidos pedagógicos</w:t>
      </w:r>
      <w:r w:rsidRPr="00E357E3">
        <w:rPr>
          <w:rFonts w:ascii="LM Roman 10" w:hAnsi="LM Roman 10"/>
          <w:sz w:val="24"/>
          <w:szCs w:val="24"/>
        </w:rPr>
        <w:t> que están hechos para ser utilizados por cualquier persona. Sin embargo, a diferencia de muchas herramientas tecnológicas tradicionales, estas herramientas </w:t>
      </w:r>
      <w:r w:rsidRPr="00E357E3">
        <w:rPr>
          <w:rFonts w:ascii="LM Roman 10" w:hAnsi="LM Roman 10"/>
          <w:b/>
          <w:bCs/>
          <w:sz w:val="24"/>
          <w:szCs w:val="24"/>
        </w:rPr>
        <w:t>permiten el acceso de la población con discapacidad</w:t>
      </w:r>
      <w:r w:rsidR="008209B0">
        <w:rPr>
          <w:rFonts w:ascii="LM Roman 10" w:hAnsi="LM Roman 10"/>
          <w:b/>
          <w:bCs/>
          <w:sz w:val="24"/>
          <w:szCs w:val="24"/>
        </w:rPr>
        <w:t>”</w:t>
      </w:r>
      <w:r w:rsidRPr="00E357E3">
        <w:rPr>
          <w:rFonts w:ascii="LM Roman 10" w:hAnsi="LM Roman 10"/>
          <w:sz w:val="24"/>
          <w:szCs w:val="24"/>
        </w:rPr>
        <w:t>.</w:t>
      </w:r>
    </w:p>
    <w:p w14:paraId="6A7487C0" w14:textId="13463436" w:rsidR="002D07AA" w:rsidRPr="00E357E3" w:rsidRDefault="00E7584A" w:rsidP="0015681E">
      <w:pPr>
        <w:jc w:val="both"/>
        <w:rPr>
          <w:rFonts w:ascii="LM Roman 10" w:hAnsi="LM Roman 10"/>
          <w:sz w:val="24"/>
          <w:szCs w:val="24"/>
        </w:rPr>
      </w:pPr>
      <w:sdt>
        <w:sdtPr>
          <w:rPr>
            <w:rFonts w:ascii="LM Roman 10" w:hAnsi="LM Roman 10"/>
            <w:sz w:val="24"/>
            <w:szCs w:val="24"/>
          </w:rPr>
          <w:id w:val="174856051"/>
          <w:citation/>
        </w:sdtPr>
        <w:sdtContent>
          <w:r w:rsidR="002D07AA" w:rsidRPr="00E357E3">
            <w:rPr>
              <w:rFonts w:ascii="LM Roman 10" w:hAnsi="LM Roman 10"/>
              <w:sz w:val="24"/>
              <w:szCs w:val="24"/>
            </w:rPr>
            <w:fldChar w:fldCharType="begin"/>
          </w:r>
          <w:r w:rsidR="002D07AA" w:rsidRPr="00E357E3">
            <w:rPr>
              <w:rFonts w:ascii="LM Roman 10" w:hAnsi="LM Roman 10"/>
              <w:sz w:val="24"/>
              <w:szCs w:val="24"/>
            </w:rPr>
            <w:instrText xml:space="preserve"> CITATION ELN15 \l 9226 </w:instrText>
          </w:r>
          <w:r w:rsidR="002D07AA" w:rsidRPr="00E357E3">
            <w:rPr>
              <w:rFonts w:ascii="LM Roman 10" w:hAnsi="LM Roman 10"/>
              <w:sz w:val="24"/>
              <w:szCs w:val="24"/>
            </w:rPr>
            <w:fldChar w:fldCharType="separate"/>
          </w:r>
          <w:r w:rsidR="00643776" w:rsidRPr="00643776">
            <w:rPr>
              <w:rFonts w:ascii="LM Roman 10" w:hAnsi="LM Roman 10"/>
              <w:noProof/>
              <w:sz w:val="24"/>
              <w:szCs w:val="24"/>
            </w:rPr>
            <w:t>(24)</w:t>
          </w:r>
          <w:r w:rsidR="002D07AA" w:rsidRPr="00E357E3">
            <w:rPr>
              <w:rFonts w:ascii="LM Roman 10" w:hAnsi="LM Roman 10"/>
              <w:sz w:val="24"/>
              <w:szCs w:val="24"/>
            </w:rPr>
            <w:fldChar w:fldCharType="end"/>
          </w:r>
        </w:sdtContent>
      </w:sdt>
    </w:p>
    <w:p w14:paraId="293DC4BD" w14:textId="77777777" w:rsidR="0015681E" w:rsidRPr="0015681E" w:rsidRDefault="0015681E" w:rsidP="0015681E">
      <w:pPr>
        <w:jc w:val="both"/>
        <w:rPr>
          <w:rFonts w:ascii="LM Roman 10" w:hAnsi="LM Roman 10"/>
        </w:rPr>
      </w:pPr>
    </w:p>
    <w:p w14:paraId="31914374" w14:textId="0A4823A8" w:rsidR="00A71E4E" w:rsidRPr="00D9735C" w:rsidRDefault="009C3BD7" w:rsidP="00D9735C">
      <w:pPr>
        <w:pStyle w:val="Incontec"/>
      </w:pPr>
      <w:r w:rsidRPr="00D9735C">
        <w:t>Otro sector del cual es indispensable realizar un análisis para enmarcar un</w:t>
      </w:r>
      <w:r w:rsidR="00D9735C">
        <w:t>o</w:t>
      </w:r>
      <w:r w:rsidRPr="00D9735C">
        <w:t xml:space="preserve"> de </w:t>
      </w:r>
      <w:r w:rsidR="00D9735C">
        <w:t>los</w:t>
      </w:r>
      <w:r w:rsidRPr="00D9735C">
        <w:t xml:space="preserve"> </w:t>
      </w:r>
      <w:r w:rsidR="00D9735C">
        <w:t>enfoques</w:t>
      </w:r>
      <w:r w:rsidRPr="00D9735C">
        <w:t xml:space="preserve"> de este proyecto, es el sector</w:t>
      </w:r>
      <w:r w:rsidR="00AB27EF" w:rsidRPr="00D9735C">
        <w:t xml:space="preserve"> de Software en Colombia con el fin de </w:t>
      </w:r>
      <w:r w:rsidR="00A71E4E" w:rsidRPr="00D9735C">
        <w:t xml:space="preserve">analizar el impacto de este sector en la economía del </w:t>
      </w:r>
      <w:r w:rsidR="00D9735C" w:rsidRPr="00D9735C">
        <w:t>País</w:t>
      </w:r>
      <w:r w:rsidR="00A71E4E" w:rsidRPr="00D9735C">
        <w:t>.</w:t>
      </w:r>
    </w:p>
    <w:p w14:paraId="2D439D33" w14:textId="77777777" w:rsidR="00D9735C" w:rsidRDefault="00D9735C" w:rsidP="00D9735C">
      <w:pPr>
        <w:pStyle w:val="Incontec"/>
      </w:pPr>
    </w:p>
    <w:p w14:paraId="15F26607" w14:textId="77F70A0E" w:rsidR="00D9735C" w:rsidRPr="00D9735C" w:rsidRDefault="00D9735C" w:rsidP="00936074">
      <w:pPr>
        <w:pStyle w:val="Incontec"/>
      </w:pPr>
    </w:p>
    <w:p w14:paraId="32C98DAB" w14:textId="3E796EDD" w:rsidR="00D9735C" w:rsidRDefault="00D9735C" w:rsidP="00B43D6F">
      <w:pPr>
        <w:pStyle w:val="Incontec"/>
        <w:numPr>
          <w:ilvl w:val="1"/>
          <w:numId w:val="1"/>
        </w:numPr>
        <w:outlineLvl w:val="1"/>
        <w:rPr>
          <w:rFonts w:cs="Times New Roman"/>
          <w:sz w:val="28"/>
          <w:szCs w:val="28"/>
        </w:rPr>
      </w:pPr>
      <w:bookmarkStart w:id="21" w:name="_Toc470690136"/>
      <w:r w:rsidRPr="00D9735C">
        <w:rPr>
          <w:rFonts w:cs="Times New Roman"/>
          <w:sz w:val="28"/>
          <w:szCs w:val="28"/>
        </w:rPr>
        <w:t xml:space="preserve">SECTOR SOFTWARE </w:t>
      </w:r>
      <w:commentRangeStart w:id="22"/>
      <w:r w:rsidRPr="00D9735C">
        <w:rPr>
          <w:rFonts w:cs="Times New Roman"/>
          <w:sz w:val="28"/>
          <w:szCs w:val="28"/>
        </w:rPr>
        <w:t>COLOMBIA</w:t>
      </w:r>
      <w:bookmarkEnd w:id="21"/>
      <w:commentRangeEnd w:id="22"/>
      <w:r w:rsidR="00CB39E4">
        <w:rPr>
          <w:rStyle w:val="Refdecomentario"/>
          <w:rFonts w:ascii="Cambria" w:eastAsia="Cambria" w:hAnsi="Cambria" w:cs="Cambria"/>
          <w:color w:val="000000"/>
          <w:shd w:val="clear" w:color="auto" w:fill="auto"/>
        </w:rPr>
        <w:commentReference w:id="22"/>
      </w:r>
    </w:p>
    <w:p w14:paraId="0F40CC60" w14:textId="77777777" w:rsidR="00D9735C" w:rsidRDefault="00D9735C" w:rsidP="00D9735C">
      <w:pPr>
        <w:pStyle w:val="Incontec"/>
      </w:pPr>
    </w:p>
    <w:p w14:paraId="43ED2A55" w14:textId="77777777" w:rsidR="00D9735C" w:rsidRPr="00D9735C" w:rsidRDefault="00D9735C" w:rsidP="00D9735C">
      <w:pPr>
        <w:pStyle w:val="Incontec"/>
      </w:pPr>
    </w:p>
    <w:p w14:paraId="3715E509" w14:textId="2CD57562"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79521957"/>
          <w:citation/>
        </w:sdtPr>
        <w:sdtContent>
          <w:r w:rsidRPr="00102649">
            <w:rPr>
              <w:rFonts w:cs="Times New Roman"/>
            </w:rPr>
            <w:fldChar w:fldCharType="begin"/>
          </w:r>
          <w:r w:rsidRPr="00102649">
            <w:rPr>
              <w:rFonts w:cs="Times New Roman"/>
            </w:rPr>
            <w:instrText xml:space="preserve"> CITATION Fed15 \l 9226 </w:instrText>
          </w:r>
          <w:r w:rsidRPr="00102649">
            <w:rPr>
              <w:rFonts w:cs="Times New Roman"/>
            </w:rPr>
            <w:fldChar w:fldCharType="separate"/>
          </w:r>
          <w:r w:rsidR="00643776" w:rsidRPr="00643776">
            <w:rPr>
              <w:rFonts w:cs="Times New Roman"/>
              <w:noProof/>
            </w:rPr>
            <w:t>(25)</w:t>
          </w:r>
          <w:r w:rsidRPr="00102649">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6689A06C" w:rsidR="00D9735C" w:rsidRDefault="00AB27EF" w:rsidP="00AB27EF">
      <w:pPr>
        <w:pStyle w:val="Incontec"/>
        <w:rPr>
          <w:rFonts w:cs="Times New Roman"/>
          <w:noProof/>
        </w:rPr>
      </w:pPr>
      <w:r w:rsidRPr="00102649">
        <w:rPr>
          <w:rFonts w:cs="Times New Roman"/>
        </w:rPr>
        <w:t xml:space="preserve">Donde el mayor porcentaje de estas empresas se dedica al desarrollo de aplicaciones de tipo financiero (52 %), seguido de aplicaciones para la gestión de facturación (50 %),  aplicaciones ERP y control de inventarios (40,3 %) y aplicaciones de </w:t>
      </w:r>
      <w:proofErr w:type="spellStart"/>
      <w:r w:rsidRPr="00102649">
        <w:rPr>
          <w:rFonts w:cs="Times New Roman"/>
        </w:rPr>
        <w:t>End</w:t>
      </w:r>
      <w:proofErr w:type="spellEnd"/>
      <w:r w:rsidRPr="00102649">
        <w:rPr>
          <w:rFonts w:cs="Times New Roman"/>
        </w:rPr>
        <w:t xml:space="preserve"> </w:t>
      </w:r>
      <w:proofErr w:type="spellStart"/>
      <w:r w:rsidRPr="00102649">
        <w:rPr>
          <w:rFonts w:cs="Times New Roman"/>
        </w:rPr>
        <w:t>User</w:t>
      </w:r>
      <w:proofErr w:type="spellEnd"/>
      <w:r w:rsidR="00D9735C">
        <w:rPr>
          <w:rFonts w:cs="Times New Roman"/>
        </w:rPr>
        <w:t xml:space="preserve"> </w:t>
      </w:r>
      <w:r w:rsidRPr="00102649">
        <w:rPr>
          <w:rFonts w:cs="Times New Roman"/>
        </w:rPr>
        <w:t>(14%)</w:t>
      </w:r>
      <w:r w:rsidR="00D9735C">
        <w:rPr>
          <w:rFonts w:cs="Times New Roman"/>
        </w:rPr>
        <w:t xml:space="preserve">. </w:t>
      </w:r>
      <w:sdt>
        <w:sdtPr>
          <w:rPr>
            <w:rFonts w:cs="Times New Roman"/>
          </w:rPr>
          <w:id w:val="549035499"/>
          <w:citation/>
        </w:sdtPr>
        <w:sdtContent>
          <w:r w:rsidRPr="00102649">
            <w:rPr>
              <w:rFonts w:cs="Times New Roman"/>
            </w:rPr>
            <w:fldChar w:fldCharType="begin"/>
          </w:r>
          <w:r w:rsidRPr="00102649">
            <w:rPr>
              <w:rFonts w:cs="Times New Roman"/>
            </w:rPr>
            <w:instrText xml:space="preserve"> CITATION ESI08 \l 9226 </w:instrText>
          </w:r>
          <w:r w:rsidRPr="00102649">
            <w:rPr>
              <w:rFonts w:cs="Times New Roman"/>
            </w:rPr>
            <w:fldChar w:fldCharType="separate"/>
          </w:r>
          <w:r w:rsidR="00643776" w:rsidRPr="00643776">
            <w:rPr>
              <w:rFonts w:cs="Times New Roman"/>
              <w:noProof/>
            </w:rPr>
            <w:t>(26)</w:t>
          </w:r>
          <w:r w:rsidRPr="00102649">
            <w:rPr>
              <w:rFonts w:cs="Times New Roman"/>
            </w:rPr>
            <w:fldChar w:fldCharType="end"/>
          </w:r>
        </w:sdtContent>
      </w:sdt>
    </w:p>
    <w:p w14:paraId="5E005A11" w14:textId="2A2EF56A" w:rsidR="00AB27EF" w:rsidRPr="00102649" w:rsidRDefault="00AB27EF" w:rsidP="00AB27EF">
      <w:pPr>
        <w:pStyle w:val="Incontec"/>
        <w:rPr>
          <w:rFonts w:cs="Times New Roman"/>
        </w:rPr>
      </w:pPr>
      <w:r w:rsidRPr="00102649">
        <w:rPr>
          <w:rFonts w:cs="Times New Roman"/>
          <w:noProof/>
          <w:lang w:val="es-ES" w:eastAsia="es-ES"/>
        </w:rPr>
        <w:lastRenderedPageBreak/>
        <w:drawing>
          <wp:inline distT="0" distB="0" distL="0" distR="0" wp14:anchorId="72146582" wp14:editId="138714FB">
            <wp:extent cx="5612130" cy="3451225"/>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612130" cy="3451225"/>
                    </a:xfrm>
                    <a:prstGeom prst="rect">
                      <a:avLst/>
                    </a:prstGeom>
                    <a:ln/>
                  </pic:spPr>
                </pic:pic>
              </a:graphicData>
            </a:graphic>
          </wp:inline>
        </w:drawing>
      </w:r>
    </w:p>
    <w:p w14:paraId="4E8C292C" w14:textId="358A4640" w:rsidR="00AB27EF" w:rsidRPr="000A0072"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00071300"/>
          <w:citation/>
        </w:sdtPr>
        <w:sdtContent>
          <w:r w:rsidRPr="000A0072">
            <w:rPr>
              <w:rFonts w:cs="Times New Roman"/>
              <w:sz w:val="22"/>
              <w:szCs w:val="22"/>
            </w:rPr>
            <w:fldChar w:fldCharType="begin"/>
          </w:r>
          <w:r w:rsidRPr="000A0072">
            <w:rPr>
              <w:rFonts w:cs="Times New Roman"/>
              <w:sz w:val="22"/>
              <w:szCs w:val="22"/>
            </w:rPr>
            <w:instrText xml:space="preserve"> CITATION Dat05 \l 9226 </w:instrText>
          </w:r>
          <w:r w:rsidRPr="000A0072">
            <w:rPr>
              <w:rFonts w:cs="Times New Roman"/>
              <w:sz w:val="22"/>
              <w:szCs w:val="22"/>
            </w:rPr>
            <w:fldChar w:fldCharType="separate"/>
          </w:r>
          <w:r w:rsidR="00643776" w:rsidRPr="00643776">
            <w:rPr>
              <w:rFonts w:cs="Times New Roman"/>
              <w:noProof/>
              <w:sz w:val="22"/>
              <w:szCs w:val="22"/>
            </w:rPr>
            <w:t>(4)</w:t>
          </w:r>
          <w:r w:rsidRPr="000A0072">
            <w:rPr>
              <w:rFonts w:cs="Times New Roman"/>
              <w:sz w:val="22"/>
              <w:szCs w:val="22"/>
            </w:rPr>
            <w:fldChar w:fldCharType="end"/>
          </w:r>
        </w:sdtContent>
      </w:sdt>
    </w:p>
    <w:p w14:paraId="25401656" w14:textId="77777777" w:rsidR="002D07AA" w:rsidRDefault="002D07AA" w:rsidP="00693C47"/>
    <w:p w14:paraId="40472CC5" w14:textId="77777777" w:rsidR="009C7C60" w:rsidRDefault="009C7C60" w:rsidP="00693C47"/>
    <w:p w14:paraId="19438A1D" w14:textId="77777777" w:rsidR="009C7C60" w:rsidRDefault="009C7C60" w:rsidP="00693C47"/>
    <w:p w14:paraId="5B49B8E4" w14:textId="1D95B78A" w:rsidR="00936074" w:rsidRDefault="00936074" w:rsidP="00691A4C">
      <w:pPr>
        <w:pStyle w:val="Incontec"/>
        <w:numPr>
          <w:ilvl w:val="1"/>
          <w:numId w:val="1"/>
        </w:numPr>
        <w:outlineLvl w:val="1"/>
        <w:rPr>
          <w:sz w:val="28"/>
        </w:rPr>
      </w:pPr>
      <w:bookmarkStart w:id="23" w:name="_Ref467638404"/>
      <w:bookmarkStart w:id="24" w:name="_Toc470690137"/>
      <w:r w:rsidRPr="00936074">
        <w:rPr>
          <w:sz w:val="28"/>
        </w:rPr>
        <w:t>INVERSION PRIVADA</w:t>
      </w:r>
      <w:bookmarkEnd w:id="23"/>
      <w:bookmarkEnd w:id="24"/>
      <w:r w:rsidRPr="00936074">
        <w:rPr>
          <w:sz w:val="28"/>
        </w:rPr>
        <w:t xml:space="preserve"> </w:t>
      </w:r>
    </w:p>
    <w:p w14:paraId="4BD28CD6" w14:textId="77777777" w:rsidR="00936074" w:rsidRDefault="00936074" w:rsidP="00936074"/>
    <w:p w14:paraId="6771C4F5" w14:textId="04BF91A7" w:rsidR="00936074" w:rsidRDefault="00936074" w:rsidP="00936074"/>
    <w:p w14:paraId="533E1E69" w14:textId="1C406EF2"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Salvador  y República dominicana para dar un valor total de  </w:t>
      </w:r>
      <w:r w:rsidR="00FA6707" w:rsidRPr="00FA6707">
        <w:rPr>
          <w:b/>
        </w:rPr>
        <w:t>COP 17,675 millones (USD 5.6 millones)</w:t>
      </w:r>
      <w:r w:rsidR="00FA6707">
        <w:t xml:space="preserve"> mediante 91 iniciativas adelantadas en alianza con 95 organizaciones en dichos países. </w:t>
      </w:r>
      <w:sdt>
        <w:sdtPr>
          <w:id w:val="1098054360"/>
          <w:citation/>
        </w:sdtPr>
        <w:sdtContent>
          <w:r w:rsidR="00FA6707">
            <w:fldChar w:fldCharType="begin"/>
          </w:r>
          <w:r w:rsidR="00FA6707">
            <w:instrText xml:space="preserve"> CITATION GRU15 \l 9226 </w:instrText>
          </w:r>
          <w:r w:rsidR="00FA6707">
            <w:fldChar w:fldCharType="separate"/>
          </w:r>
          <w:r w:rsidR="00643776">
            <w:rPr>
              <w:noProof/>
            </w:rPr>
            <w:t>(5)</w:t>
          </w:r>
          <w:r w:rsidR="00FA6707">
            <w:fldChar w:fldCharType="end"/>
          </w:r>
        </w:sdtContent>
      </w:sdt>
    </w:p>
    <w:p w14:paraId="228243ED" w14:textId="77777777" w:rsidR="00FA6707" w:rsidRDefault="00FA6707" w:rsidP="00936074"/>
    <w:p w14:paraId="7A74A9EB" w14:textId="5594B72F" w:rsidR="00FA6707" w:rsidRDefault="00FA6707" w:rsidP="00936074">
      <w:r>
        <w:rPr>
          <w:noProof/>
          <w:lang w:val="es-ES" w:eastAsia="es-ES"/>
        </w:rPr>
        <w:lastRenderedPageBreak/>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732280"/>
                    </a:xfrm>
                    <a:prstGeom prst="rect">
                      <a:avLst/>
                    </a:prstGeom>
                  </pic:spPr>
                </pic:pic>
              </a:graphicData>
            </a:graphic>
          </wp:inline>
        </w:drawing>
      </w:r>
    </w:p>
    <w:p w14:paraId="5A011035" w14:textId="292B0A4F" w:rsidR="00FA6707" w:rsidRDefault="00FA6707" w:rsidP="00FA6707">
      <w:pPr>
        <w:pStyle w:val="Incontec"/>
        <w:rPr>
          <w:sz w:val="22"/>
        </w:rPr>
      </w:pPr>
      <w:bookmarkStart w:id="25" w:name="OLE_LINK1"/>
      <w:bookmarkStart w:id="26"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sdt>
        <w:sdtPr>
          <w:rPr>
            <w:sz w:val="22"/>
          </w:rPr>
          <w:id w:val="410283474"/>
          <w:citation/>
        </w:sdtPr>
        <w:sdtContent>
          <w:r w:rsidRPr="00FA6707">
            <w:rPr>
              <w:sz w:val="22"/>
            </w:rPr>
            <w:fldChar w:fldCharType="begin"/>
          </w:r>
          <w:r w:rsidRPr="00FA6707">
            <w:rPr>
              <w:sz w:val="22"/>
            </w:rPr>
            <w:instrText xml:space="preserve"> CITATION GRU15 \l 9226 </w:instrText>
          </w:r>
          <w:r w:rsidRPr="00FA6707">
            <w:rPr>
              <w:sz w:val="22"/>
            </w:rPr>
            <w:fldChar w:fldCharType="separate"/>
          </w:r>
          <w:r w:rsidR="00643776" w:rsidRPr="00643776">
            <w:rPr>
              <w:noProof/>
              <w:sz w:val="22"/>
            </w:rPr>
            <w:t>(5)</w:t>
          </w:r>
          <w:r w:rsidRPr="00FA6707">
            <w:rPr>
              <w:sz w:val="22"/>
            </w:rPr>
            <w:fldChar w:fldCharType="end"/>
          </w:r>
        </w:sdtContent>
      </w:sdt>
    </w:p>
    <w:bookmarkEnd w:id="25"/>
    <w:bookmarkEnd w:id="26"/>
    <w:p w14:paraId="3A0AA9D6" w14:textId="77777777" w:rsidR="00FA6707" w:rsidRDefault="00FA6707" w:rsidP="00FA6707"/>
    <w:p w14:paraId="03A7BF2C" w14:textId="66F22AEB" w:rsidR="000D2367" w:rsidRPr="000D2367" w:rsidRDefault="00FA6707" w:rsidP="00C21AA0">
      <w:pPr>
        <w:pStyle w:val="Incontec"/>
      </w:pPr>
      <w:r>
        <w:t xml:space="preserve">Además se destaca la labor de filiales del grupo sura en países como México, Chile, Perú y Uruguay con el desarrollo social donde sumaron cerca de </w:t>
      </w:r>
      <w:r w:rsidRPr="000D2367">
        <w:rPr>
          <w:b/>
        </w:rPr>
        <w:t>COP</w:t>
      </w:r>
      <w:r w:rsidR="000D2367" w:rsidRPr="000D2367">
        <w:rPr>
          <w:b/>
        </w:rPr>
        <w:t xml:space="preserve"> </w:t>
      </w:r>
      <w:r w:rsidRPr="000D2367">
        <w:rPr>
          <w:b/>
        </w:rPr>
        <w:t>5,760</w:t>
      </w:r>
      <w:r>
        <w:t xml:space="preserve"> millones</w:t>
      </w:r>
      <w:r w:rsidRPr="00FA6707">
        <w:t xml:space="preserve"> </w:t>
      </w:r>
      <w:r>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w:t>
      </w:r>
      <w:proofErr w:type="gramStart"/>
      <w:r w:rsidR="00C21AA0" w:rsidRPr="00C21AA0">
        <w:rPr>
          <w:b/>
        </w:rPr>
        <w:t>,000,000,000.00</w:t>
      </w:r>
      <w:proofErr w:type="gramEnd"/>
      <w:r w:rsidR="00C21AA0">
        <w:rPr>
          <w:b/>
        </w:rPr>
        <w:t xml:space="preserve">. </w:t>
      </w:r>
    </w:p>
    <w:p w14:paraId="1DE8871F" w14:textId="2A56F3FF" w:rsidR="00D9735C" w:rsidRP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4F163A26" w14:textId="77777777" w:rsidR="009C7C60" w:rsidRDefault="009C7C60" w:rsidP="00693C47"/>
    <w:p w14:paraId="26A59F82" w14:textId="77777777" w:rsidR="002D07AA" w:rsidRDefault="002D07AA" w:rsidP="00693C47"/>
    <w:p w14:paraId="3F60A87F" w14:textId="77777777" w:rsidR="00693C47" w:rsidRDefault="00693C47" w:rsidP="00693C47"/>
    <w:p w14:paraId="6BAD70F8" w14:textId="77777777" w:rsidR="00D9735C" w:rsidRDefault="00D9735C" w:rsidP="00693C47"/>
    <w:p w14:paraId="77D3D8A5" w14:textId="77777777" w:rsidR="00D9735C" w:rsidRDefault="00D9735C" w:rsidP="00693C47"/>
    <w:p w14:paraId="152B2A34" w14:textId="77777777" w:rsidR="00D9735C" w:rsidRDefault="00D9735C" w:rsidP="00693C47"/>
    <w:p w14:paraId="33FED4E6" w14:textId="77777777" w:rsidR="00D9735C" w:rsidRDefault="00D9735C" w:rsidP="00693C47"/>
    <w:p w14:paraId="05BCEA56" w14:textId="77777777" w:rsidR="008A15B3" w:rsidRDefault="008A15B3" w:rsidP="00693C47"/>
    <w:p w14:paraId="523A4462" w14:textId="77777777" w:rsidR="00D9735C" w:rsidRDefault="00D9735C" w:rsidP="00693C47"/>
    <w:p w14:paraId="64DB3827" w14:textId="77777777" w:rsidR="00F613E5" w:rsidRDefault="00F613E5" w:rsidP="00693C47"/>
    <w:p w14:paraId="49062B0D" w14:textId="77777777" w:rsidR="00F613E5" w:rsidRDefault="00F613E5" w:rsidP="00693C47"/>
    <w:p w14:paraId="0CAE675F" w14:textId="77777777" w:rsidR="00F613E5" w:rsidRDefault="00F613E5" w:rsidP="00693C47"/>
    <w:p w14:paraId="19C04C3B" w14:textId="77777777" w:rsidR="00F613E5" w:rsidRDefault="00F613E5" w:rsidP="00693C47"/>
    <w:p w14:paraId="01392710" w14:textId="77777777" w:rsidR="00F613E5" w:rsidRDefault="00F613E5" w:rsidP="00693C47"/>
    <w:p w14:paraId="205E52B9" w14:textId="77777777" w:rsidR="00D9735C" w:rsidRDefault="00D9735C" w:rsidP="00693C47"/>
    <w:p w14:paraId="30D0B065" w14:textId="77777777" w:rsidR="00D9735C" w:rsidRDefault="00D9735C" w:rsidP="00693C47"/>
    <w:p w14:paraId="510BDBBF" w14:textId="77777777" w:rsidR="00D9735C" w:rsidRDefault="00D9735C" w:rsidP="00693C47"/>
    <w:p w14:paraId="4EFA0C0C" w14:textId="77777777" w:rsidR="00D9735C" w:rsidRDefault="00D9735C" w:rsidP="00693C47"/>
    <w:p w14:paraId="7A2CF630" w14:textId="388601D0" w:rsidR="00693C47" w:rsidRPr="000F7F3A" w:rsidRDefault="00693C47" w:rsidP="00B43D6F">
      <w:pPr>
        <w:pStyle w:val="Prrafodelista"/>
        <w:numPr>
          <w:ilvl w:val="0"/>
          <w:numId w:val="1"/>
        </w:numPr>
        <w:outlineLvl w:val="0"/>
        <w:rPr>
          <w:rFonts w:ascii="LM Roman 10" w:hAnsi="LM Roman 10"/>
          <w:b/>
          <w:sz w:val="32"/>
        </w:rPr>
      </w:pPr>
      <w:bookmarkStart w:id="27" w:name="_Toc470690138"/>
      <w:r w:rsidRPr="000F7F3A">
        <w:rPr>
          <w:rFonts w:ascii="LM Roman 10" w:hAnsi="LM Roman 10"/>
          <w:b/>
          <w:sz w:val="32"/>
        </w:rPr>
        <w:lastRenderedPageBreak/>
        <w:t>DESARROLLO PROPUESTA DE VALOR</w:t>
      </w:r>
      <w:bookmarkEnd w:id="27"/>
    </w:p>
    <w:p w14:paraId="3D6714FE" w14:textId="77777777" w:rsidR="00EF4CA5" w:rsidRDefault="00EF4CA5" w:rsidP="00EF4CA5">
      <w:pPr>
        <w:rPr>
          <w:rFonts w:ascii="LM Roman 10" w:hAnsi="LM Roman 10"/>
          <w:sz w:val="24"/>
        </w:rPr>
      </w:pPr>
    </w:p>
    <w:p w14:paraId="2DC3B742" w14:textId="179336C9" w:rsidR="00EF4CA5" w:rsidRDefault="00084E9F" w:rsidP="000F7F3A">
      <w:pPr>
        <w:jc w:val="both"/>
        <w:rPr>
          <w:rFonts w:ascii="LM Roman 10" w:hAnsi="LM Roman 10"/>
          <w:sz w:val="24"/>
        </w:rPr>
      </w:pPr>
      <w:r>
        <w:rPr>
          <w:rFonts w:ascii="LM Roman 10" w:hAnsi="LM Roman 10"/>
          <w:sz w:val="24"/>
        </w:rPr>
        <w:t xml:space="preserve">Para el Diseño de la propuesta de valor se utilizó el modelo de </w:t>
      </w:r>
      <w:proofErr w:type="spellStart"/>
      <w:r>
        <w:rPr>
          <w:rFonts w:ascii="LM Roman 10" w:hAnsi="LM Roman 10"/>
          <w:sz w:val="24"/>
        </w:rPr>
        <w:t>Value</w:t>
      </w:r>
      <w:proofErr w:type="spellEnd"/>
      <w:r>
        <w:rPr>
          <w:rFonts w:ascii="LM Roman 10" w:hAnsi="LM Roman 10"/>
          <w:sz w:val="24"/>
        </w:rPr>
        <w:t xml:space="preserve"> </w:t>
      </w:r>
      <w:proofErr w:type="spellStart"/>
      <w:r>
        <w:rPr>
          <w:rFonts w:ascii="LM Roman 10" w:hAnsi="LM Roman 10"/>
          <w:sz w:val="24"/>
        </w:rPr>
        <w:t>Proposition</w:t>
      </w:r>
      <w:proofErr w:type="spellEnd"/>
      <w:r>
        <w:rPr>
          <w:rFonts w:ascii="LM Roman 10" w:hAnsi="LM Roman 10"/>
          <w:sz w:val="24"/>
        </w:rPr>
        <w:t xml:space="preserve"> </w:t>
      </w:r>
      <w:proofErr w:type="spellStart"/>
      <w:r>
        <w:rPr>
          <w:rFonts w:ascii="LM Roman 10" w:hAnsi="LM Roman 10"/>
          <w:sz w:val="24"/>
        </w:rPr>
        <w:t>Canvas</w:t>
      </w:r>
      <w:proofErr w:type="spellEnd"/>
      <w:r>
        <w:rPr>
          <w:rFonts w:ascii="LM Roman 10" w:hAnsi="LM Roman 10"/>
          <w:sz w:val="24"/>
        </w:rPr>
        <w:t xml:space="preserve"> </w:t>
      </w:r>
      <w:r w:rsidR="000F7F3A">
        <w:rPr>
          <w:rFonts w:ascii="LM Roman 10" w:hAnsi="LM Roman 10"/>
          <w:sz w:val="24"/>
        </w:rPr>
        <w:t>con el fin de</w:t>
      </w:r>
      <w:r>
        <w:rPr>
          <w:rFonts w:ascii="LM Roman 10" w:hAnsi="LM Roman 10"/>
          <w:sz w:val="24"/>
        </w:rPr>
        <w:t xml:space="preserve"> encontrar una solución que realmente satisficiera las necesidades del cliente</w:t>
      </w:r>
      <w:r w:rsidR="000F7F3A">
        <w:rPr>
          <w:rFonts w:ascii="LM Roman 10" w:hAnsi="LM Roman 10"/>
          <w:sz w:val="24"/>
        </w:rPr>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Pr="003C1187" w:rsidRDefault="009C7C60" w:rsidP="00066B8A">
      <w:pPr>
        <w:pStyle w:val="Incontec"/>
        <w:numPr>
          <w:ilvl w:val="1"/>
          <w:numId w:val="1"/>
        </w:numPr>
        <w:outlineLvl w:val="1"/>
        <w:rPr>
          <w:rFonts w:cs="Times New Roman"/>
          <w:sz w:val="28"/>
        </w:rPr>
      </w:pPr>
      <w:bookmarkStart w:id="28" w:name="_Toc470690139"/>
      <w:r w:rsidRPr="003C1187">
        <w:rPr>
          <w:rFonts w:cs="Times New Roman"/>
          <w:sz w:val="28"/>
        </w:rPr>
        <w:t>VALUE PROPOSITION CANVAS</w:t>
      </w:r>
      <w:bookmarkEnd w:id="28"/>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748915"/>
                    </a:xfrm>
                    <a:prstGeom prst="rect">
                      <a:avLst/>
                    </a:prstGeom>
                  </pic:spPr>
                </pic:pic>
              </a:graphicData>
            </a:graphic>
          </wp:inline>
        </w:drawing>
      </w:r>
    </w:p>
    <w:p w14:paraId="73BB59BE" w14:textId="3AA9C544" w:rsidR="000710B2" w:rsidRDefault="000710B2" w:rsidP="00084E9F">
      <w:pPr>
        <w:jc w:val="both"/>
        <w:rPr>
          <w:rFonts w:ascii="LM Roman 10" w:hAnsi="LM Roman 10"/>
          <w:i/>
        </w:rPr>
      </w:pPr>
      <w:bookmarkStart w:id="29" w:name="OLE_LINK6"/>
      <w:bookmarkStart w:id="30" w:name="OLE_LINK7"/>
      <w:r w:rsidRPr="00084E9F">
        <w:rPr>
          <w:rFonts w:ascii="LM Roman 10" w:hAnsi="LM Roman 10"/>
          <w:b/>
          <w:i/>
        </w:rPr>
        <w:t>Figura 4-1</w:t>
      </w:r>
      <w:r w:rsidRPr="00084E9F">
        <w:rPr>
          <w:rFonts w:ascii="LM Roman 10" w:hAnsi="LM Roman 10"/>
          <w:i/>
        </w:rPr>
        <w:t xml:space="preserve">. </w:t>
      </w:r>
      <w:proofErr w:type="spellStart"/>
      <w:r w:rsidRPr="00B274D3">
        <w:rPr>
          <w:rFonts w:ascii="LM Roman 10" w:hAnsi="LM Roman 10"/>
        </w:rPr>
        <w:t>Value</w:t>
      </w:r>
      <w:proofErr w:type="spellEnd"/>
      <w:r w:rsidRPr="00B274D3">
        <w:rPr>
          <w:rFonts w:ascii="LM Roman 10" w:hAnsi="LM Roman 10"/>
        </w:rPr>
        <w:t xml:space="preserve"> </w:t>
      </w:r>
      <w:proofErr w:type="spellStart"/>
      <w:r w:rsidRPr="00B274D3">
        <w:rPr>
          <w:rFonts w:ascii="LM Roman 10" w:hAnsi="LM Roman 10"/>
        </w:rPr>
        <w:t>Proposition</w:t>
      </w:r>
      <w:proofErr w:type="spellEnd"/>
      <w:r w:rsidRPr="00B274D3">
        <w:rPr>
          <w:rFonts w:ascii="LM Roman 10" w:hAnsi="LM Roman 10"/>
        </w:rPr>
        <w:t xml:space="preserve"> </w:t>
      </w:r>
      <w:proofErr w:type="spellStart"/>
      <w:r w:rsidRPr="00B274D3">
        <w:rPr>
          <w:rFonts w:ascii="LM Roman 10" w:hAnsi="LM Roman 10"/>
        </w:rPr>
        <w:t>Canvas</w:t>
      </w:r>
      <w:proofErr w:type="spellEnd"/>
      <w:r w:rsidRPr="00B274D3">
        <w:rPr>
          <w:rFonts w:ascii="LM Roman 10" w:hAnsi="LM Roman 10"/>
        </w:rPr>
        <w:t xml:space="preserve"> </w:t>
      </w:r>
      <w:r w:rsidR="00B274D3">
        <w:rPr>
          <w:rFonts w:ascii="LM Roman 10" w:hAnsi="LM Roman 10"/>
        </w:rPr>
        <w:t>Fuente:</w:t>
      </w:r>
      <w:r w:rsidRPr="00B274D3">
        <w:rPr>
          <w:rFonts w:ascii="LM Roman 10" w:hAnsi="LM Roman 10"/>
        </w:rPr>
        <w:t xml:space="preserve"> </w:t>
      </w:r>
      <w:sdt>
        <w:sdtPr>
          <w:rPr>
            <w:rFonts w:ascii="LM Roman 10" w:hAnsi="LM Roman 10"/>
          </w:rPr>
          <w:id w:val="1270053146"/>
          <w:citation/>
        </w:sdtPr>
        <w:sdtContent>
          <w:r w:rsidRPr="00B274D3">
            <w:rPr>
              <w:rFonts w:ascii="LM Roman 10" w:hAnsi="LM Roman 10"/>
            </w:rPr>
            <w:fldChar w:fldCharType="begin"/>
          </w:r>
          <w:r w:rsidRPr="00B274D3">
            <w:rPr>
              <w:rFonts w:ascii="LM Roman 10" w:hAnsi="LM Roman 10"/>
            </w:rPr>
            <w:instrText xml:space="preserve"> CITATION Ost14 \l 9226 </w:instrText>
          </w:r>
          <w:r w:rsidRPr="00B274D3">
            <w:rPr>
              <w:rFonts w:ascii="LM Roman 10" w:hAnsi="LM Roman 10"/>
            </w:rPr>
            <w:fldChar w:fldCharType="separate"/>
          </w:r>
          <w:r w:rsidR="00643776" w:rsidRPr="00643776">
            <w:rPr>
              <w:rFonts w:ascii="LM Roman 10" w:hAnsi="LM Roman 10"/>
              <w:noProof/>
            </w:rPr>
            <w:t>(6)</w:t>
          </w:r>
          <w:r w:rsidRPr="00B274D3">
            <w:rPr>
              <w:rFonts w:ascii="LM Roman 10" w:hAnsi="LM Roman 10"/>
            </w:rPr>
            <w:fldChar w:fldCharType="end"/>
          </w:r>
        </w:sdtContent>
      </w:sdt>
      <w:r w:rsidR="00B274D3">
        <w:rPr>
          <w:rFonts w:ascii="LM Roman 10" w:hAnsi="LM Roman 10"/>
        </w:rPr>
        <w:t xml:space="preserve"> .</w:t>
      </w:r>
    </w:p>
    <w:bookmarkEnd w:id="29"/>
    <w:bookmarkEnd w:id="30"/>
    <w:p w14:paraId="5FBA83E3" w14:textId="77777777" w:rsidR="00084E9F" w:rsidRDefault="00084E9F" w:rsidP="00084E9F">
      <w:pPr>
        <w:jc w:val="both"/>
        <w:rPr>
          <w:rFonts w:ascii="LM Roman 10" w:hAnsi="LM Roman 10"/>
        </w:rPr>
      </w:pPr>
    </w:p>
    <w:p w14:paraId="2F1CF58F" w14:textId="77777777" w:rsidR="00E357E3" w:rsidRDefault="00E357E3" w:rsidP="00E357E3">
      <w:pPr>
        <w:jc w:val="both"/>
        <w:rPr>
          <w:rFonts w:ascii="LM Roman 10" w:hAnsi="LM Roman 10"/>
          <w:sz w:val="24"/>
          <w:szCs w:val="24"/>
        </w:rPr>
      </w:pPr>
      <w:r>
        <w:rPr>
          <w:rFonts w:ascii="LM Roman 10" w:hAnsi="LM Roman 10"/>
          <w:sz w:val="24"/>
          <w:szCs w:val="24"/>
        </w:rPr>
        <w:t>Se definieron dos segmentos claves:</w:t>
      </w:r>
    </w:p>
    <w:p w14:paraId="05053F34" w14:textId="77777777" w:rsidR="00E357E3" w:rsidRDefault="00E357E3" w:rsidP="00E357E3">
      <w:pPr>
        <w:jc w:val="both"/>
        <w:rPr>
          <w:rFonts w:ascii="LM Roman 10" w:hAnsi="LM Roman 10"/>
          <w:sz w:val="24"/>
          <w:szCs w:val="24"/>
        </w:rPr>
      </w:pPr>
    </w:p>
    <w:p w14:paraId="35564F9C" w14:textId="77777777" w:rsidR="00E357E3" w:rsidRDefault="00E357E3" w:rsidP="00B43D6F">
      <w:pPr>
        <w:pStyle w:val="Prrafodelista"/>
        <w:numPr>
          <w:ilvl w:val="0"/>
          <w:numId w:val="3"/>
        </w:numPr>
        <w:jc w:val="both"/>
        <w:rPr>
          <w:rFonts w:ascii="LM Roman 10" w:hAnsi="LM Roman 10"/>
          <w:sz w:val="24"/>
          <w:szCs w:val="24"/>
        </w:rPr>
      </w:pPr>
      <w:r>
        <w:rPr>
          <w:rFonts w:ascii="LM Roman 10" w:hAnsi="LM Roman 10" w:cs="Times New Roman"/>
          <w:sz w:val="24"/>
          <w:szCs w:val="24"/>
          <w:lang w:val="es-ES" w:eastAsia="es-ES"/>
        </w:rPr>
        <w:t>Niños de 3- 11 años y Jóvenes de 11 – 16 años con algún tipo de Limitación Cognitiva.</w:t>
      </w:r>
    </w:p>
    <w:p w14:paraId="4B38E378" w14:textId="77777777" w:rsidR="00E357E3" w:rsidRDefault="00E357E3" w:rsidP="00B43D6F">
      <w:pPr>
        <w:pStyle w:val="Prrafodelista"/>
        <w:numPr>
          <w:ilvl w:val="0"/>
          <w:numId w:val="3"/>
        </w:numPr>
        <w:jc w:val="both"/>
        <w:rPr>
          <w:rFonts w:ascii="LM Roman 10" w:hAnsi="LM Roman 10"/>
          <w:sz w:val="24"/>
          <w:szCs w:val="24"/>
        </w:rPr>
      </w:pP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7C25261" w14:textId="77777777" w:rsidR="00E357E3" w:rsidRDefault="00E357E3" w:rsidP="00E357E3">
      <w:pPr>
        <w:jc w:val="both"/>
        <w:rPr>
          <w:rFonts w:ascii="LM Roman 10" w:hAnsi="LM Roman 10"/>
          <w:sz w:val="24"/>
        </w:rPr>
      </w:pPr>
      <w:r>
        <w:rPr>
          <w:rFonts w:ascii="LM Roman 10" w:hAnsi="LM Roman 10"/>
          <w:sz w:val="24"/>
        </w:rPr>
        <w:t xml:space="preserve">Tras identificar los Segmentos Claves, </w:t>
      </w:r>
      <w:proofErr w:type="spellStart"/>
      <w:r>
        <w:rPr>
          <w:rFonts w:ascii="LM Roman 10" w:hAnsi="LM Roman 10"/>
          <w:sz w:val="24"/>
        </w:rPr>
        <w:t>Osterwalder</w:t>
      </w:r>
      <w:proofErr w:type="spellEnd"/>
      <w:r>
        <w:rPr>
          <w:rFonts w:ascii="LM Roman 10" w:hAnsi="LM Roman 10"/>
          <w:sz w:val="24"/>
        </w:rPr>
        <w:t xml:space="preserve"> propone definir los siguientes elementos para conocer bien a “nuestro cliente”:</w:t>
      </w:r>
    </w:p>
    <w:p w14:paraId="74DF3BFC" w14:textId="77777777" w:rsidR="00E357E3" w:rsidRDefault="00E357E3" w:rsidP="00E357E3">
      <w:pPr>
        <w:jc w:val="both"/>
        <w:rPr>
          <w:rFonts w:ascii="LM Roman 10" w:hAnsi="LM Roman 10"/>
          <w:sz w:val="24"/>
        </w:rPr>
      </w:pPr>
    </w:p>
    <w:p w14:paraId="330D305A" w14:textId="77777777" w:rsidR="00E357E3" w:rsidRDefault="00E357E3" w:rsidP="00B43D6F">
      <w:pPr>
        <w:pStyle w:val="Prrafodelista"/>
        <w:numPr>
          <w:ilvl w:val="0"/>
          <w:numId w:val="4"/>
        </w:numPr>
        <w:jc w:val="both"/>
        <w:rPr>
          <w:rFonts w:ascii="LM Roman 10" w:hAnsi="LM Roman 10"/>
          <w:sz w:val="24"/>
        </w:rPr>
      </w:pPr>
      <w:proofErr w:type="spellStart"/>
      <w:r>
        <w:rPr>
          <w:rFonts w:ascii="LM Roman 10" w:hAnsi="LM Roman 10"/>
          <w:b/>
          <w:bCs/>
          <w:sz w:val="24"/>
        </w:rPr>
        <w:t>Customer</w:t>
      </w:r>
      <w:proofErr w:type="spellEnd"/>
      <w:r>
        <w:rPr>
          <w:rFonts w:ascii="LM Roman 10" w:hAnsi="LM Roman 10"/>
          <w:b/>
          <w:bCs/>
          <w:sz w:val="24"/>
        </w:rPr>
        <w:t xml:space="preserve"> Jobs (Actividades del Cliente).</w:t>
      </w:r>
    </w:p>
    <w:p w14:paraId="1C04C5A3" w14:textId="77777777" w:rsidR="00E357E3" w:rsidRDefault="00E357E3" w:rsidP="00B43D6F">
      <w:pPr>
        <w:pStyle w:val="Prrafodelista"/>
        <w:numPr>
          <w:ilvl w:val="0"/>
          <w:numId w:val="4"/>
        </w:numPr>
        <w:jc w:val="both"/>
        <w:rPr>
          <w:rFonts w:ascii="LM Roman 10" w:hAnsi="LM Roman 10"/>
          <w:sz w:val="24"/>
        </w:rPr>
      </w:pPr>
      <w:proofErr w:type="spellStart"/>
      <w:r>
        <w:rPr>
          <w:rFonts w:ascii="LM Roman 10" w:hAnsi="LM Roman 10"/>
          <w:b/>
          <w:bCs/>
          <w:sz w:val="24"/>
        </w:rPr>
        <w:lastRenderedPageBreak/>
        <w:t>Pains</w:t>
      </w:r>
      <w:proofErr w:type="spellEnd"/>
      <w:r>
        <w:rPr>
          <w:rFonts w:ascii="LM Roman 10" w:hAnsi="LM Roman 10"/>
          <w:b/>
          <w:bCs/>
          <w:sz w:val="24"/>
        </w:rPr>
        <w:t xml:space="preserve"> (Dolores del Cliente).</w:t>
      </w:r>
    </w:p>
    <w:p w14:paraId="7E1EC8FD" w14:textId="77777777" w:rsidR="00E357E3" w:rsidRDefault="00E357E3" w:rsidP="00B43D6F">
      <w:pPr>
        <w:pStyle w:val="Prrafodelista"/>
        <w:numPr>
          <w:ilvl w:val="0"/>
          <w:numId w:val="4"/>
        </w:numPr>
        <w:jc w:val="both"/>
        <w:rPr>
          <w:rFonts w:ascii="LM Roman 10" w:hAnsi="LM Roman 10"/>
          <w:sz w:val="24"/>
        </w:rPr>
      </w:pPr>
      <w:proofErr w:type="spellStart"/>
      <w:r>
        <w:rPr>
          <w:rFonts w:ascii="LM Roman 10" w:hAnsi="LM Roman 10"/>
          <w:b/>
          <w:bCs/>
          <w:sz w:val="24"/>
        </w:rPr>
        <w:t>Gains</w:t>
      </w:r>
      <w:proofErr w:type="spellEnd"/>
      <w:r>
        <w:rPr>
          <w:rFonts w:ascii="LM Roman 10" w:hAnsi="LM Roman 10"/>
          <w:b/>
          <w:bCs/>
          <w:sz w:val="24"/>
        </w:rPr>
        <w:t xml:space="preserve"> (Beneficios).</w:t>
      </w:r>
    </w:p>
    <w:p w14:paraId="7E119CC0" w14:textId="77777777" w:rsidR="00E357E3" w:rsidRDefault="00E357E3" w:rsidP="00E357E3">
      <w:pPr>
        <w:jc w:val="both"/>
        <w:rPr>
          <w:rFonts w:ascii="LM Roman 10" w:hAnsi="LM Roman 10"/>
          <w:sz w:val="24"/>
        </w:rPr>
      </w:pPr>
    </w:p>
    <w:p w14:paraId="04B761EC" w14:textId="37488B10" w:rsidR="00E357E3" w:rsidRDefault="0084661D" w:rsidP="00E357E3">
      <w:pPr>
        <w:jc w:val="both"/>
        <w:rPr>
          <w:rFonts w:ascii="LM Roman 10" w:hAnsi="LM Roman 10"/>
          <w:sz w:val="24"/>
        </w:rPr>
      </w:pPr>
      <w:r>
        <w:rPr>
          <w:rFonts w:ascii="LM Roman 10" w:hAnsi="LM Roman 10"/>
          <w:sz w:val="24"/>
        </w:rPr>
        <w:t>Dichos dolores y actividades se identificaron mediante una serie de preguntas (ver anexo</w:t>
      </w:r>
      <w:r w:rsidR="0073733E">
        <w:rPr>
          <w:rFonts w:ascii="LM Roman 10" w:hAnsi="LM Roman 10"/>
          <w:sz w:val="24"/>
        </w:rPr>
        <w:t xml:space="preserve"> </w:t>
      </w:r>
      <w:r w:rsidR="0073733E">
        <w:rPr>
          <w:rFonts w:ascii="LM Roman 10" w:hAnsi="LM Roman 10"/>
          <w:sz w:val="24"/>
        </w:rPr>
        <w:fldChar w:fldCharType="begin"/>
      </w:r>
      <w:r w:rsidR="0073733E">
        <w:rPr>
          <w:rFonts w:ascii="LM Roman 10" w:hAnsi="LM Roman 10"/>
          <w:sz w:val="24"/>
        </w:rPr>
        <w:instrText xml:space="preserve"> REF _Ref467494133 \r \h </w:instrText>
      </w:r>
      <w:r w:rsidR="0073733E">
        <w:rPr>
          <w:rFonts w:ascii="LM Roman 10" w:hAnsi="LM Roman 10"/>
          <w:sz w:val="24"/>
        </w:rPr>
      </w:r>
      <w:r w:rsidR="0073733E">
        <w:rPr>
          <w:rFonts w:ascii="LM Roman 10" w:hAnsi="LM Roman 10"/>
          <w:sz w:val="24"/>
        </w:rPr>
        <w:fldChar w:fldCharType="separate"/>
      </w:r>
      <w:r w:rsidR="0073733E">
        <w:rPr>
          <w:rFonts w:ascii="LM Roman 10" w:hAnsi="LM Roman 10"/>
          <w:sz w:val="24"/>
        </w:rPr>
        <w:t>I</w:t>
      </w:r>
      <w:r w:rsidR="0073733E">
        <w:rPr>
          <w:rFonts w:ascii="LM Roman 10" w:hAnsi="LM Roman 10"/>
          <w:sz w:val="24"/>
        </w:rPr>
        <w:fldChar w:fldCharType="end"/>
      </w:r>
      <w:r>
        <w:rPr>
          <w:rFonts w:ascii="LM Roman 10" w:hAnsi="LM Roman 10"/>
          <w:sz w:val="24"/>
        </w:rPr>
        <w:t>) realizadas a estos dos segmentos clave.</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476073DD" w14:textId="77777777" w:rsidR="00E357E3" w:rsidRDefault="00E357E3" w:rsidP="00E357E3">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p>
    <w:p w14:paraId="5A49CA23" w14:textId="77777777" w:rsidR="00E357E3" w:rsidRDefault="00E357E3" w:rsidP="00E357E3">
      <w:pPr>
        <w:jc w:val="both"/>
        <w:rPr>
          <w:rFonts w:ascii="LM Roman 10" w:hAnsi="LM Roman 10"/>
          <w:sz w:val="24"/>
        </w:rPr>
      </w:pPr>
    </w:p>
    <w:p w14:paraId="5BDC8D49" w14:textId="77777777" w:rsidR="00E357E3" w:rsidRDefault="00E357E3" w:rsidP="00B43D6F">
      <w:pPr>
        <w:numPr>
          <w:ilvl w:val="0"/>
          <w:numId w:val="5"/>
        </w:numPr>
        <w:jc w:val="both"/>
        <w:rPr>
          <w:rFonts w:ascii="LM Roman 10" w:hAnsi="LM Roman 10"/>
          <w:sz w:val="24"/>
        </w:rPr>
      </w:pPr>
      <w:r>
        <w:rPr>
          <w:rFonts w:ascii="LM Roman 10" w:hAnsi="LM Roman 10"/>
          <w:sz w:val="24"/>
        </w:rPr>
        <w:t xml:space="preserve">Desarrollo de Actividades para mejorar Funciones </w:t>
      </w:r>
      <w:proofErr w:type="spellStart"/>
      <w:r>
        <w:rPr>
          <w:rFonts w:ascii="LM Roman 10" w:hAnsi="LM Roman 10"/>
          <w:sz w:val="24"/>
        </w:rPr>
        <w:t>Psico</w:t>
      </w:r>
      <w:proofErr w:type="spellEnd"/>
      <w:r>
        <w:rPr>
          <w:rFonts w:ascii="LM Roman 10" w:hAnsi="LM Roman 10"/>
          <w:sz w:val="24"/>
        </w:rPr>
        <w:t>-Motoras.</w:t>
      </w:r>
    </w:p>
    <w:p w14:paraId="37250AED" w14:textId="77777777" w:rsidR="00E357E3" w:rsidRDefault="00E357E3" w:rsidP="00B43D6F">
      <w:pPr>
        <w:numPr>
          <w:ilvl w:val="0"/>
          <w:numId w:val="5"/>
        </w:numPr>
        <w:jc w:val="both"/>
        <w:rPr>
          <w:rFonts w:ascii="LM Roman 10" w:hAnsi="LM Roman 10"/>
          <w:sz w:val="24"/>
        </w:rPr>
      </w:pPr>
      <w:r>
        <w:rPr>
          <w:rFonts w:ascii="LM Roman 10" w:hAnsi="LM Roman 10"/>
          <w:sz w:val="24"/>
        </w:rPr>
        <w:t>Desarrollo de Actividades para regular comportamientos sociales.</w:t>
      </w:r>
    </w:p>
    <w:p w14:paraId="23210509" w14:textId="77777777" w:rsidR="00E357E3" w:rsidRDefault="00E357E3" w:rsidP="00E357E3">
      <w:pPr>
        <w:jc w:val="both"/>
        <w:rPr>
          <w:rFonts w:ascii="LM Roman 10" w:hAnsi="LM Roman 10"/>
          <w:sz w:val="24"/>
        </w:rPr>
      </w:pPr>
    </w:p>
    <w:p w14:paraId="44CAE311" w14:textId="77777777" w:rsidR="00E357E3" w:rsidRDefault="00E357E3" w:rsidP="00E357E3">
      <w:pPr>
        <w:jc w:val="both"/>
        <w:rPr>
          <w:rFonts w:ascii="LM Roman 10" w:hAnsi="LM Roman 10"/>
          <w:sz w:val="24"/>
        </w:rPr>
      </w:pPr>
    </w:p>
    <w:p w14:paraId="3675D0E1" w14:textId="77777777" w:rsidR="00E357E3" w:rsidRDefault="00E357E3" w:rsidP="00E357E3">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p>
    <w:p w14:paraId="60DB0913" w14:textId="77777777" w:rsidR="00E357E3" w:rsidRDefault="00E357E3" w:rsidP="00B43D6F">
      <w:pPr>
        <w:numPr>
          <w:ilvl w:val="0"/>
          <w:numId w:val="5"/>
        </w:numPr>
        <w:jc w:val="both"/>
        <w:rPr>
          <w:rFonts w:ascii="LM Roman 10" w:hAnsi="LM Roman 10"/>
          <w:sz w:val="24"/>
        </w:rPr>
      </w:pPr>
      <w:r>
        <w:rPr>
          <w:rFonts w:ascii="LM Roman 10" w:hAnsi="LM Roman 10"/>
          <w:sz w:val="24"/>
        </w:rPr>
        <w:t>Actividades no se adaptan a sus necesidades que implican generar sentimientos de frustración.</w:t>
      </w:r>
    </w:p>
    <w:p w14:paraId="4DF806BA" w14:textId="77777777" w:rsidR="00E357E3" w:rsidRDefault="00E357E3" w:rsidP="00B43D6F">
      <w:pPr>
        <w:numPr>
          <w:ilvl w:val="0"/>
          <w:numId w:val="5"/>
        </w:numPr>
        <w:jc w:val="both"/>
        <w:rPr>
          <w:rFonts w:ascii="LM Roman 10" w:hAnsi="LM Roman 10"/>
          <w:sz w:val="24"/>
        </w:rPr>
      </w:pPr>
      <w:r>
        <w:rPr>
          <w:rFonts w:ascii="LM Roman 10" w:hAnsi="LM Roman 10"/>
          <w:sz w:val="24"/>
        </w:rPr>
        <w:t xml:space="preserve">Discriminación Social. </w:t>
      </w:r>
    </w:p>
    <w:p w14:paraId="3F26EBD5" w14:textId="77777777" w:rsidR="00E357E3" w:rsidRDefault="00E357E3" w:rsidP="00E357E3">
      <w:pPr>
        <w:jc w:val="both"/>
        <w:rPr>
          <w:rFonts w:ascii="LM Roman 10" w:hAnsi="LM Roman 10"/>
          <w:sz w:val="24"/>
        </w:rPr>
      </w:pPr>
    </w:p>
    <w:p w14:paraId="5332112F" w14:textId="77777777" w:rsidR="00E357E3" w:rsidRDefault="00E357E3" w:rsidP="00E357E3">
      <w:pPr>
        <w:jc w:val="both"/>
        <w:rPr>
          <w:rFonts w:ascii="LM Roman 10" w:hAnsi="LM Roman 10"/>
          <w:sz w:val="24"/>
        </w:rPr>
      </w:pPr>
      <w:r>
        <w:rPr>
          <w:rFonts w:ascii="LM Roman 10" w:hAnsi="LM Roman 10"/>
          <w:i/>
          <w:sz w:val="24"/>
        </w:rPr>
        <w:t>Beneficios</w:t>
      </w:r>
      <w:r>
        <w:rPr>
          <w:rFonts w:ascii="LM Roman 10" w:hAnsi="LM Roman 10"/>
          <w:sz w:val="24"/>
        </w:rPr>
        <w:t xml:space="preserve">: </w:t>
      </w:r>
    </w:p>
    <w:p w14:paraId="42CA2ADD" w14:textId="77777777" w:rsidR="00E357E3" w:rsidRDefault="00E357E3" w:rsidP="00B43D6F">
      <w:pPr>
        <w:numPr>
          <w:ilvl w:val="0"/>
          <w:numId w:val="5"/>
        </w:numPr>
        <w:jc w:val="both"/>
        <w:rPr>
          <w:rFonts w:ascii="LM Roman 10" w:hAnsi="LM Roman 10"/>
          <w:sz w:val="24"/>
        </w:rPr>
      </w:pPr>
      <w:r>
        <w:rPr>
          <w:rFonts w:ascii="LM Roman 10" w:hAnsi="LM Roman 10"/>
          <w:sz w:val="24"/>
        </w:rPr>
        <w:t>Obtener nuevos Conocimientos.</w:t>
      </w:r>
    </w:p>
    <w:p w14:paraId="60DB449D" w14:textId="77777777" w:rsidR="00E357E3" w:rsidRDefault="00E357E3" w:rsidP="00B43D6F">
      <w:pPr>
        <w:numPr>
          <w:ilvl w:val="0"/>
          <w:numId w:val="5"/>
        </w:numPr>
        <w:jc w:val="both"/>
        <w:rPr>
          <w:rFonts w:ascii="LM Roman 10" w:hAnsi="LM Roman 10"/>
          <w:sz w:val="24"/>
        </w:rPr>
      </w:pPr>
      <w:r>
        <w:rPr>
          <w:rFonts w:ascii="LM Roman 10" w:hAnsi="LM Roman 10"/>
          <w:sz w:val="24"/>
        </w:rPr>
        <w:t>Ejercer diferentes roles dentro de la sociedad regular.</w:t>
      </w:r>
    </w:p>
    <w:p w14:paraId="56E41D31" w14:textId="77777777" w:rsidR="00E357E3" w:rsidRDefault="00E357E3" w:rsidP="00B43D6F">
      <w:pPr>
        <w:numPr>
          <w:ilvl w:val="0"/>
          <w:numId w:val="5"/>
        </w:numPr>
        <w:jc w:val="both"/>
        <w:rPr>
          <w:rFonts w:ascii="LM Roman 10" w:hAnsi="LM Roman 10"/>
          <w:sz w:val="24"/>
        </w:rPr>
      </w:pPr>
      <w:r>
        <w:rPr>
          <w:rFonts w:ascii="LM Roman 10" w:hAnsi="LM Roman 10"/>
          <w:sz w:val="24"/>
        </w:rPr>
        <w:t>Construirse como persona y como ciudadano.</w:t>
      </w:r>
    </w:p>
    <w:p w14:paraId="571EAF53" w14:textId="21D06874" w:rsidR="002314C9" w:rsidRPr="002314C9" w:rsidRDefault="002314C9" w:rsidP="00B43D6F">
      <w:pPr>
        <w:numPr>
          <w:ilvl w:val="0"/>
          <w:numId w:val="5"/>
        </w:numPr>
        <w:jc w:val="both"/>
        <w:rPr>
          <w:rFonts w:ascii="LM Roman 10" w:hAnsi="LM Roman 10"/>
          <w:sz w:val="24"/>
        </w:rPr>
      </w:pPr>
      <w:r w:rsidRPr="002314C9">
        <w:rPr>
          <w:rFonts w:ascii="LM Roman 10" w:hAnsi="LM Roman 10" w:cs="CMR12"/>
          <w:sz w:val="24"/>
          <w:szCs w:val="24"/>
        </w:rPr>
        <w:t>Ir a su ritmo de aprendizaje</w:t>
      </w:r>
      <w:r>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426ECAFF" w14:textId="77777777" w:rsidR="00E357E3" w:rsidRDefault="00E357E3" w:rsidP="00E357E3">
      <w:pPr>
        <w:jc w:val="both"/>
        <w:rPr>
          <w:rFonts w:ascii="LM Roman 10" w:hAnsi="LM Roman 10"/>
          <w:sz w:val="24"/>
        </w:rPr>
      </w:pPr>
      <w:r>
        <w:rPr>
          <w:rFonts w:ascii="LM Roman 10" w:hAnsi="LM Roman 10"/>
          <w:bCs/>
          <w:i/>
          <w:sz w:val="24"/>
        </w:rPr>
        <w:t xml:space="preserve">Actividades del </w:t>
      </w:r>
      <w:commentRangeStart w:id="31"/>
      <w:r>
        <w:rPr>
          <w:rFonts w:ascii="LM Roman 10" w:hAnsi="LM Roman 10"/>
          <w:bCs/>
          <w:i/>
          <w:sz w:val="24"/>
        </w:rPr>
        <w:t>Cliente</w:t>
      </w:r>
      <w:commentRangeEnd w:id="31"/>
      <w:r w:rsidR="00CB39E4">
        <w:rPr>
          <w:rStyle w:val="Refdecomentario"/>
        </w:rPr>
        <w:commentReference w:id="31"/>
      </w:r>
      <w:r>
        <w:rPr>
          <w:rFonts w:ascii="LM Roman 10" w:hAnsi="LM Roman 10"/>
          <w:sz w:val="24"/>
        </w:rPr>
        <w:t xml:space="preserve">: </w:t>
      </w:r>
    </w:p>
    <w:p w14:paraId="2F6E6344" w14:textId="77777777" w:rsidR="00E357E3" w:rsidRDefault="00E357E3" w:rsidP="00E357E3">
      <w:pPr>
        <w:jc w:val="both"/>
        <w:rPr>
          <w:rFonts w:ascii="LM Roman 10" w:hAnsi="LM Roman 10"/>
          <w:sz w:val="24"/>
        </w:rPr>
      </w:pPr>
    </w:p>
    <w:p w14:paraId="38E2FE3F" w14:textId="77777777" w:rsidR="00E357E3" w:rsidRDefault="00E357E3" w:rsidP="00B43D6F">
      <w:pPr>
        <w:numPr>
          <w:ilvl w:val="0"/>
          <w:numId w:val="5"/>
        </w:numPr>
        <w:jc w:val="both"/>
        <w:rPr>
          <w:rFonts w:ascii="LM Roman 10" w:hAnsi="LM Roman 10"/>
          <w:sz w:val="24"/>
        </w:rPr>
      </w:pPr>
      <w:r>
        <w:rPr>
          <w:rFonts w:ascii="LM Roman 10" w:hAnsi="LM Roman 10"/>
          <w:sz w:val="24"/>
        </w:rPr>
        <w:t>Realizar labores diarias con las cuales obtienen un sustento económico, que se refleja en poco tiempo para la familia</w:t>
      </w:r>
    </w:p>
    <w:p w14:paraId="774088DB" w14:textId="77777777" w:rsidR="00E357E3" w:rsidRDefault="00E357E3" w:rsidP="00B43D6F">
      <w:pPr>
        <w:numPr>
          <w:ilvl w:val="0"/>
          <w:numId w:val="5"/>
        </w:numPr>
        <w:jc w:val="both"/>
        <w:rPr>
          <w:rFonts w:ascii="LM Roman 10" w:hAnsi="LM Roman 10"/>
          <w:sz w:val="24"/>
        </w:rPr>
      </w:pP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4441279" w14:textId="77777777" w:rsidR="00E357E3" w:rsidRDefault="00E357E3" w:rsidP="00E357E3">
      <w:pPr>
        <w:jc w:val="both"/>
        <w:rPr>
          <w:rFonts w:ascii="LM Roman 10" w:hAnsi="LM Roman 10"/>
          <w:sz w:val="24"/>
        </w:rPr>
      </w:pPr>
      <w:r>
        <w:rPr>
          <w:rFonts w:ascii="LM Roman 10" w:hAnsi="LM Roman 10"/>
          <w:i/>
          <w:sz w:val="24"/>
        </w:rPr>
        <w:lastRenderedPageBreak/>
        <w:t>Dolores del cliente</w:t>
      </w:r>
      <w:r>
        <w:rPr>
          <w:rFonts w:ascii="LM Roman 10" w:hAnsi="LM Roman 10"/>
          <w:sz w:val="24"/>
        </w:rPr>
        <w:t xml:space="preserve">: </w:t>
      </w:r>
    </w:p>
    <w:p w14:paraId="428559D1" w14:textId="77777777" w:rsidR="00E357E3" w:rsidRDefault="00E357E3" w:rsidP="00E357E3">
      <w:pPr>
        <w:jc w:val="both"/>
        <w:rPr>
          <w:rFonts w:ascii="LM Roman 10" w:hAnsi="LM Roman 10"/>
          <w:sz w:val="24"/>
        </w:rPr>
      </w:pPr>
    </w:p>
    <w:p w14:paraId="10D377B1" w14:textId="77777777" w:rsidR="00E357E3" w:rsidRDefault="00E357E3" w:rsidP="00B43D6F">
      <w:pPr>
        <w:numPr>
          <w:ilvl w:val="0"/>
          <w:numId w:val="5"/>
        </w:numPr>
        <w:jc w:val="both"/>
        <w:rPr>
          <w:rFonts w:ascii="LM Roman 10" w:hAnsi="LM Roman 10"/>
          <w:sz w:val="24"/>
        </w:rPr>
      </w:pPr>
      <w:r>
        <w:rPr>
          <w:rFonts w:ascii="LM Roman 10" w:hAnsi="LM Roman 10"/>
          <w:sz w:val="24"/>
        </w:rPr>
        <w:t>Difícil acceso a centros especializados ya sea por costos o movilización.</w:t>
      </w:r>
    </w:p>
    <w:p w14:paraId="1BA38484" w14:textId="77777777" w:rsidR="00E357E3" w:rsidRDefault="00E357E3" w:rsidP="00B43D6F">
      <w:pPr>
        <w:numPr>
          <w:ilvl w:val="0"/>
          <w:numId w:val="5"/>
        </w:numPr>
        <w:jc w:val="both"/>
        <w:rPr>
          <w:rFonts w:ascii="LM Roman 10" w:hAnsi="LM Roman 10"/>
          <w:sz w:val="24"/>
        </w:rPr>
      </w:pPr>
      <w:r>
        <w:rPr>
          <w:rFonts w:ascii="LM Roman 10" w:hAnsi="LM Roman 10"/>
          <w:sz w:val="24"/>
        </w:rPr>
        <w:t>Experiencias Negativas en centros de Educación Regulares.</w:t>
      </w:r>
    </w:p>
    <w:p w14:paraId="6B1F6CCE" w14:textId="77777777" w:rsidR="00E357E3" w:rsidRDefault="00E357E3" w:rsidP="00B43D6F">
      <w:pPr>
        <w:numPr>
          <w:ilvl w:val="0"/>
          <w:numId w:val="5"/>
        </w:numPr>
        <w:jc w:val="both"/>
        <w:rPr>
          <w:rFonts w:ascii="LM Roman 10" w:hAnsi="LM Roman 10"/>
          <w:sz w:val="24"/>
        </w:rPr>
      </w:pPr>
      <w:r>
        <w:rPr>
          <w:rFonts w:ascii="LM Roman 10" w:hAnsi="LM Roman 10"/>
          <w:sz w:val="24"/>
        </w:rPr>
        <w:t>Los programas ofrecidos no se ajustan a las necesidades Educativas Especiales.</w:t>
      </w:r>
    </w:p>
    <w:p w14:paraId="2F9E0529" w14:textId="77777777" w:rsidR="00E357E3" w:rsidRDefault="00E357E3" w:rsidP="00B43D6F">
      <w:pPr>
        <w:numPr>
          <w:ilvl w:val="0"/>
          <w:numId w:val="5"/>
        </w:numPr>
        <w:jc w:val="both"/>
        <w:rPr>
          <w:rFonts w:ascii="LM Roman 10" w:hAnsi="LM Roman 10"/>
          <w:sz w:val="24"/>
        </w:rPr>
      </w:pPr>
      <w:r>
        <w:rPr>
          <w:rFonts w:ascii="LM Roman 10" w:hAnsi="LM Roman 10"/>
          <w:sz w:val="24"/>
        </w:rPr>
        <w:t>Desinformación en el tipo de actividades a desarrollar con esta población.</w:t>
      </w:r>
    </w:p>
    <w:p w14:paraId="5C38C624" w14:textId="77777777" w:rsidR="00E357E3" w:rsidRDefault="00E357E3" w:rsidP="00B43D6F">
      <w:pPr>
        <w:numPr>
          <w:ilvl w:val="0"/>
          <w:numId w:val="5"/>
        </w:numPr>
        <w:jc w:val="both"/>
        <w:rPr>
          <w:rFonts w:ascii="LM Roman 10" w:hAnsi="LM Roman 10"/>
          <w:sz w:val="24"/>
        </w:rPr>
      </w:pPr>
      <w:r>
        <w:rPr>
          <w:rFonts w:ascii="LM Roman 10" w:hAnsi="LM Roman 10"/>
          <w:sz w:val="24"/>
        </w:rPr>
        <w:t xml:space="preserve">Discriminación Social. </w:t>
      </w:r>
    </w:p>
    <w:p w14:paraId="007F1CC9" w14:textId="27800038" w:rsidR="009E0D1E" w:rsidRDefault="009E0D1E" w:rsidP="00B43D6F">
      <w:pPr>
        <w:numPr>
          <w:ilvl w:val="0"/>
          <w:numId w:val="5"/>
        </w:numPr>
        <w:jc w:val="both"/>
        <w:rPr>
          <w:rFonts w:ascii="LM Roman 10" w:hAnsi="LM Roman 10"/>
          <w:sz w:val="24"/>
        </w:rPr>
      </w:pPr>
      <w:r>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67601051" w14:textId="77777777" w:rsidR="00E357E3" w:rsidRDefault="00E357E3" w:rsidP="00E357E3">
      <w:pPr>
        <w:jc w:val="both"/>
        <w:rPr>
          <w:rFonts w:ascii="LM Roman 10" w:hAnsi="LM Roman 10"/>
          <w:sz w:val="24"/>
        </w:rPr>
      </w:pPr>
      <w:r>
        <w:rPr>
          <w:rFonts w:ascii="LM Roman 10" w:hAnsi="LM Roman 10"/>
          <w:i/>
          <w:sz w:val="24"/>
        </w:rPr>
        <w:t>Beneficios</w:t>
      </w:r>
      <w:r>
        <w:rPr>
          <w:rFonts w:ascii="LM Roman 10" w:hAnsi="LM Roman 10"/>
          <w:sz w:val="24"/>
        </w:rPr>
        <w:t xml:space="preserve">: </w:t>
      </w:r>
    </w:p>
    <w:p w14:paraId="6B5EDBF3" w14:textId="77777777" w:rsidR="00E357E3" w:rsidRDefault="00E357E3" w:rsidP="00E357E3">
      <w:pPr>
        <w:jc w:val="both"/>
        <w:rPr>
          <w:rFonts w:ascii="LM Roman 10" w:hAnsi="LM Roman 10"/>
          <w:sz w:val="24"/>
        </w:rPr>
      </w:pPr>
    </w:p>
    <w:p w14:paraId="3128E207" w14:textId="77777777" w:rsidR="00E357E3" w:rsidRDefault="00E357E3" w:rsidP="00B43D6F">
      <w:pPr>
        <w:numPr>
          <w:ilvl w:val="0"/>
          <w:numId w:val="5"/>
        </w:numPr>
        <w:jc w:val="both"/>
        <w:rPr>
          <w:rFonts w:ascii="LM Roman 10" w:hAnsi="LM Roman 10"/>
          <w:sz w:val="24"/>
        </w:rPr>
      </w:pPr>
      <w:r>
        <w:rPr>
          <w:rFonts w:ascii="LM Roman 10" w:hAnsi="LM Roman 10"/>
          <w:sz w:val="24"/>
        </w:rPr>
        <w:t>Construir un proyecto de vida digno para la persona con limitaciones cognitivas.</w:t>
      </w:r>
    </w:p>
    <w:p w14:paraId="0873FDFD" w14:textId="77777777" w:rsidR="00E357E3" w:rsidRDefault="00E357E3" w:rsidP="00B43D6F">
      <w:pPr>
        <w:numPr>
          <w:ilvl w:val="0"/>
          <w:numId w:val="5"/>
        </w:numPr>
        <w:jc w:val="both"/>
        <w:rPr>
          <w:rFonts w:ascii="LM Roman 10" w:hAnsi="LM Roman 10"/>
          <w:sz w:val="24"/>
        </w:rPr>
      </w:pP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0781F752" w14:textId="77777777" w:rsidR="00E357E3" w:rsidRDefault="00E357E3" w:rsidP="00567C14">
      <w:pPr>
        <w:jc w:val="both"/>
        <w:rPr>
          <w:rFonts w:ascii="LM Roman 10" w:hAnsi="LM Roman 10"/>
          <w:sz w:val="24"/>
        </w:rPr>
      </w:pPr>
      <w:r>
        <w:rPr>
          <w:rFonts w:ascii="LM Roman 10" w:hAnsi="LM Roman 10"/>
          <w:sz w:val="24"/>
        </w:rPr>
        <w:t xml:space="preserve">Luego de Tener en claro las necesidades de “nuestros clientes”, se define un producto o servicio que supla en mayor medida dichas necesidades, para definir este producto </w:t>
      </w:r>
      <w:proofErr w:type="spellStart"/>
      <w:r>
        <w:rPr>
          <w:rFonts w:ascii="LM Roman 10" w:hAnsi="LM Roman 10"/>
          <w:sz w:val="24"/>
        </w:rPr>
        <w:t>Osterwalder</w:t>
      </w:r>
      <w:proofErr w:type="spellEnd"/>
      <w:r>
        <w:rPr>
          <w:rFonts w:ascii="LM Roman 10" w:hAnsi="LM Roman 10"/>
          <w:sz w:val="24"/>
        </w:rPr>
        <w:t xml:space="preserve"> propone definir las características del producto que resuelven los problemas del cliente de la siguiente manera:</w:t>
      </w:r>
    </w:p>
    <w:p w14:paraId="1FF9C707" w14:textId="77777777" w:rsidR="00E357E3" w:rsidRDefault="00E357E3" w:rsidP="00567C14">
      <w:pPr>
        <w:jc w:val="both"/>
        <w:rPr>
          <w:rFonts w:ascii="LM Roman 10" w:hAnsi="LM Roman 10"/>
          <w:sz w:val="24"/>
        </w:rPr>
      </w:pPr>
    </w:p>
    <w:p w14:paraId="4C5520E6" w14:textId="77777777" w:rsidR="00E357E3" w:rsidRDefault="00E357E3" w:rsidP="00B43D6F">
      <w:pPr>
        <w:pStyle w:val="Prrafodelista"/>
        <w:numPr>
          <w:ilvl w:val="0"/>
          <w:numId w:val="6"/>
        </w:numPr>
        <w:jc w:val="both"/>
        <w:rPr>
          <w:rFonts w:ascii="LM Roman 10" w:hAnsi="LM Roman 10"/>
          <w:b/>
          <w:sz w:val="24"/>
        </w:rPr>
      </w:pPr>
      <w:proofErr w:type="spellStart"/>
      <w:r>
        <w:rPr>
          <w:rFonts w:ascii="LM Roman 10" w:hAnsi="LM Roman 10"/>
          <w:b/>
          <w:sz w:val="24"/>
        </w:rPr>
        <w:t>Products</w:t>
      </w:r>
      <w:proofErr w:type="spellEnd"/>
      <w:r>
        <w:rPr>
          <w:rFonts w:ascii="LM Roman 10" w:hAnsi="LM Roman 10"/>
          <w:b/>
          <w:sz w:val="24"/>
        </w:rPr>
        <w:t xml:space="preserve"> and </w:t>
      </w:r>
      <w:proofErr w:type="spellStart"/>
      <w:r>
        <w:rPr>
          <w:rFonts w:ascii="LM Roman 10" w:hAnsi="LM Roman 10"/>
          <w:b/>
          <w:sz w:val="24"/>
        </w:rPr>
        <w:t>services</w:t>
      </w:r>
      <w:proofErr w:type="spellEnd"/>
      <w:r>
        <w:rPr>
          <w:rFonts w:ascii="LM Roman 10" w:hAnsi="LM Roman 10"/>
          <w:b/>
          <w:sz w:val="24"/>
        </w:rPr>
        <w:t xml:space="preserve"> (productos y servicios).</w:t>
      </w:r>
    </w:p>
    <w:p w14:paraId="78DBEAB9" w14:textId="62223B16" w:rsidR="00E357E3" w:rsidRDefault="00E357E3" w:rsidP="00B43D6F">
      <w:pPr>
        <w:pStyle w:val="Prrafodelista"/>
        <w:numPr>
          <w:ilvl w:val="0"/>
          <w:numId w:val="6"/>
        </w:numPr>
        <w:jc w:val="both"/>
        <w:rPr>
          <w:rFonts w:ascii="LM Roman 10" w:hAnsi="LM Roman 10"/>
          <w:b/>
          <w:sz w:val="24"/>
        </w:rPr>
      </w:pPr>
      <w:proofErr w:type="spellStart"/>
      <w:r>
        <w:rPr>
          <w:rFonts w:ascii="LM Roman 10" w:hAnsi="LM Roman 10"/>
          <w:b/>
          <w:sz w:val="24"/>
        </w:rPr>
        <w:t>Pain</w:t>
      </w:r>
      <w:proofErr w:type="spellEnd"/>
      <w:r>
        <w:rPr>
          <w:rFonts w:ascii="LM Roman 10" w:hAnsi="LM Roman 10"/>
          <w:b/>
          <w:sz w:val="24"/>
        </w:rPr>
        <w:t xml:space="preserve"> </w:t>
      </w:r>
      <w:proofErr w:type="spellStart"/>
      <w:r>
        <w:rPr>
          <w:rFonts w:ascii="LM Roman 10" w:hAnsi="LM Roman 10"/>
          <w:b/>
          <w:sz w:val="24"/>
        </w:rPr>
        <w:t>relievers</w:t>
      </w:r>
      <w:proofErr w:type="spellEnd"/>
      <w:r>
        <w:rPr>
          <w:rFonts w:ascii="LM Roman 10" w:hAnsi="LM Roman 10"/>
          <w:b/>
          <w:sz w:val="24"/>
        </w:rPr>
        <w:t xml:space="preserve"> (</w:t>
      </w:r>
      <w:r w:rsidR="00456B64">
        <w:rPr>
          <w:rFonts w:ascii="LM Roman 10" w:hAnsi="LM Roman 10"/>
          <w:b/>
          <w:sz w:val="24"/>
        </w:rPr>
        <w:t>analgésicos</w:t>
      </w:r>
      <w:r>
        <w:rPr>
          <w:rFonts w:ascii="LM Roman 10" w:hAnsi="LM Roman 10"/>
          <w:b/>
          <w:sz w:val="24"/>
        </w:rPr>
        <w:t>).</w:t>
      </w:r>
    </w:p>
    <w:p w14:paraId="27C8ACE0" w14:textId="77777777" w:rsidR="00E357E3" w:rsidRDefault="00E357E3" w:rsidP="00B43D6F">
      <w:pPr>
        <w:pStyle w:val="Prrafodelista"/>
        <w:numPr>
          <w:ilvl w:val="0"/>
          <w:numId w:val="6"/>
        </w:numPr>
        <w:jc w:val="both"/>
        <w:rPr>
          <w:rFonts w:ascii="LM Roman 10" w:hAnsi="LM Roman 10"/>
          <w:b/>
          <w:sz w:val="24"/>
        </w:rPr>
      </w:pPr>
      <w:proofErr w:type="spellStart"/>
      <w:r>
        <w:rPr>
          <w:rFonts w:ascii="LM Roman 10" w:hAnsi="LM Roman 10"/>
          <w:b/>
          <w:sz w:val="24"/>
        </w:rPr>
        <w:t>Gain</w:t>
      </w:r>
      <w:proofErr w:type="spellEnd"/>
      <w:r>
        <w:rPr>
          <w:rFonts w:ascii="LM Roman 10" w:hAnsi="LM Roman 10"/>
          <w:b/>
          <w:sz w:val="24"/>
        </w:rPr>
        <w:t xml:space="preserve"> </w:t>
      </w:r>
      <w:proofErr w:type="spellStart"/>
      <w:r>
        <w:rPr>
          <w:rFonts w:ascii="LM Roman 10" w:hAnsi="LM Roman 10"/>
          <w:b/>
          <w:sz w:val="24"/>
        </w:rPr>
        <w:t>creators</w:t>
      </w:r>
      <w:proofErr w:type="spellEnd"/>
      <w:r>
        <w:rPr>
          <w:rFonts w:ascii="LM Roman 10" w:hAnsi="LM Roman 10"/>
          <w:b/>
          <w:sz w:val="24"/>
        </w:rPr>
        <w:t xml:space="preserve">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55A5A909" w14:textId="77D02259" w:rsidR="00E357E3" w:rsidRPr="002314C9" w:rsidRDefault="00E357E3" w:rsidP="00567C14">
      <w:pPr>
        <w:jc w:val="both"/>
        <w:rPr>
          <w:rFonts w:ascii="LM Roman 10" w:hAnsi="LM Roman 10"/>
          <w:sz w:val="24"/>
          <w:szCs w:val="24"/>
        </w:rPr>
      </w:pPr>
      <w:r w:rsidRPr="002314C9">
        <w:rPr>
          <w:rFonts w:ascii="LM Roman 10" w:hAnsi="LM Roman 10"/>
          <w:sz w:val="24"/>
          <w:szCs w:val="24"/>
        </w:rPr>
        <w:t>Productos y servicios:</w:t>
      </w:r>
      <w:r w:rsidR="00954203" w:rsidRPr="002314C9">
        <w:rPr>
          <w:rFonts w:ascii="LM Roman 10" w:hAnsi="LM Roman 10"/>
          <w:sz w:val="24"/>
          <w:szCs w:val="24"/>
        </w:rPr>
        <w:t xml:space="preserve"> </w:t>
      </w:r>
    </w:p>
    <w:p w14:paraId="06C2A2FA" w14:textId="77777777" w:rsidR="00954203" w:rsidRPr="002314C9" w:rsidRDefault="00954203" w:rsidP="00567C14">
      <w:pPr>
        <w:jc w:val="both"/>
        <w:rPr>
          <w:rFonts w:ascii="LM Roman 10" w:hAnsi="LM Roman 10"/>
          <w:sz w:val="24"/>
          <w:szCs w:val="24"/>
        </w:rPr>
      </w:pPr>
    </w:p>
    <w:p w14:paraId="73F300FF" w14:textId="478E6C81" w:rsidR="00954203" w:rsidRPr="002314C9" w:rsidRDefault="00954203" w:rsidP="00B43D6F">
      <w:pPr>
        <w:pStyle w:val="Prrafodelista"/>
        <w:numPr>
          <w:ilvl w:val="0"/>
          <w:numId w:val="9"/>
        </w:numPr>
        <w:jc w:val="both"/>
        <w:rPr>
          <w:rFonts w:ascii="LM Roman 10" w:hAnsi="LM Roman 10"/>
          <w:sz w:val="24"/>
          <w:szCs w:val="24"/>
        </w:rPr>
      </w:pPr>
      <w:r w:rsidRPr="002314C9">
        <w:rPr>
          <w:rFonts w:ascii="LM Roman 10" w:hAnsi="LM Roman 10"/>
          <w:sz w:val="24"/>
          <w:szCs w:val="24"/>
        </w:rPr>
        <w:t>Videojuego para mejorar habilidades Pisco-Motoras</w:t>
      </w:r>
      <w:r w:rsidR="009A197C">
        <w:rPr>
          <w:rFonts w:ascii="LM Roman 10" w:hAnsi="LM Roman 10"/>
          <w:sz w:val="24"/>
          <w:szCs w:val="24"/>
        </w:rPr>
        <w:t xml:space="preserve"> mediante actividades Musicales.</w:t>
      </w:r>
    </w:p>
    <w:p w14:paraId="4C7A2EF9" w14:textId="0BDC0268" w:rsidR="00954203" w:rsidRPr="002314C9" w:rsidRDefault="00954203" w:rsidP="00B43D6F">
      <w:pPr>
        <w:pStyle w:val="Prrafodelista"/>
        <w:numPr>
          <w:ilvl w:val="0"/>
          <w:numId w:val="9"/>
        </w:numPr>
        <w:jc w:val="both"/>
        <w:rPr>
          <w:rFonts w:ascii="LM Roman 10" w:hAnsi="LM Roman 10"/>
          <w:sz w:val="24"/>
          <w:szCs w:val="24"/>
        </w:rPr>
      </w:pPr>
      <w:r w:rsidRPr="002314C9">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2EC4A71" w14:textId="469D90C0" w:rsidR="00E357E3" w:rsidRPr="002314C9" w:rsidRDefault="00954203" w:rsidP="00567C14">
      <w:pPr>
        <w:jc w:val="both"/>
        <w:rPr>
          <w:rFonts w:ascii="LM Roman 10" w:hAnsi="LM Roman 10"/>
          <w:sz w:val="24"/>
          <w:szCs w:val="24"/>
        </w:rPr>
      </w:pPr>
      <w:r w:rsidRPr="002314C9">
        <w:rPr>
          <w:rFonts w:ascii="LM Roman 10" w:hAnsi="LM Roman 10"/>
          <w:sz w:val="24"/>
          <w:szCs w:val="24"/>
        </w:rPr>
        <w:t>Analgésicos</w:t>
      </w:r>
      <w:r w:rsidR="00E357E3" w:rsidRPr="002314C9">
        <w:rPr>
          <w:rFonts w:ascii="LM Roman 10" w:hAnsi="LM Roman 10"/>
          <w:sz w:val="24"/>
          <w:szCs w:val="24"/>
        </w:rPr>
        <w:t xml:space="preserve">: </w:t>
      </w:r>
    </w:p>
    <w:p w14:paraId="120EF41F" w14:textId="77777777" w:rsidR="00954203" w:rsidRPr="002314C9" w:rsidRDefault="00954203" w:rsidP="00567C14">
      <w:pPr>
        <w:jc w:val="both"/>
        <w:rPr>
          <w:rFonts w:ascii="LM Roman 10" w:hAnsi="LM Roman 10"/>
          <w:sz w:val="24"/>
          <w:szCs w:val="24"/>
        </w:rPr>
      </w:pPr>
    </w:p>
    <w:p w14:paraId="62B7F9AA" w14:textId="6939DFEF" w:rsidR="00954203" w:rsidRPr="00567C14" w:rsidRDefault="002314C9" w:rsidP="00B43D6F">
      <w:pPr>
        <w:pStyle w:val="Prrafodelista"/>
        <w:numPr>
          <w:ilvl w:val="0"/>
          <w:numId w:val="10"/>
        </w:numPr>
        <w:jc w:val="both"/>
        <w:rPr>
          <w:rFonts w:ascii="LM Roman 10" w:hAnsi="LM Roman 10"/>
          <w:sz w:val="24"/>
          <w:szCs w:val="24"/>
        </w:rPr>
      </w:pPr>
      <w:r w:rsidRPr="00567C14">
        <w:rPr>
          <w:rFonts w:ascii="LM Roman 10" w:hAnsi="LM Roman 10"/>
          <w:sz w:val="24"/>
          <w:szCs w:val="24"/>
        </w:rPr>
        <w:t xml:space="preserve">Contenido multimedia </w:t>
      </w:r>
      <w:r w:rsidR="00064966" w:rsidRPr="00567C14">
        <w:rPr>
          <w:rFonts w:ascii="LM Roman 10" w:hAnsi="LM Roman 10"/>
          <w:sz w:val="24"/>
          <w:szCs w:val="24"/>
        </w:rPr>
        <w:t>acorde a sus necesidades.</w:t>
      </w:r>
    </w:p>
    <w:p w14:paraId="3167D5C1" w14:textId="0AAB0D15" w:rsidR="00C56438" w:rsidRPr="00567C14" w:rsidRDefault="00C56438" w:rsidP="00B43D6F">
      <w:pPr>
        <w:pStyle w:val="Prrafodelista"/>
        <w:numPr>
          <w:ilvl w:val="0"/>
          <w:numId w:val="10"/>
        </w:numPr>
        <w:jc w:val="both"/>
        <w:rPr>
          <w:rFonts w:ascii="LM Roman 10" w:hAnsi="LM Roman 10"/>
          <w:sz w:val="24"/>
          <w:szCs w:val="24"/>
        </w:rPr>
      </w:pPr>
      <w:r w:rsidRPr="00567C14">
        <w:rPr>
          <w:rFonts w:ascii="LM Roman 10" w:hAnsi="LM Roman 10"/>
          <w:sz w:val="24"/>
          <w:szCs w:val="24"/>
        </w:rPr>
        <w:t>Mejorar el Autoestima mediante incentivos virtuales como medallas y mensajes.</w:t>
      </w:r>
    </w:p>
    <w:p w14:paraId="2DF0A918" w14:textId="77777777" w:rsidR="00E357E3" w:rsidRPr="00567C14" w:rsidRDefault="00E357E3" w:rsidP="00567C14">
      <w:pPr>
        <w:jc w:val="both"/>
        <w:rPr>
          <w:rFonts w:ascii="LM Roman 10" w:hAnsi="LM Roman 10"/>
          <w:sz w:val="24"/>
          <w:szCs w:val="24"/>
        </w:rPr>
      </w:pPr>
    </w:p>
    <w:p w14:paraId="0493C19C" w14:textId="77777777" w:rsidR="00E357E3" w:rsidRPr="00567C14" w:rsidRDefault="00E357E3" w:rsidP="00567C14">
      <w:pPr>
        <w:jc w:val="both"/>
        <w:rPr>
          <w:rFonts w:ascii="LM Roman 10" w:hAnsi="LM Roman 10"/>
          <w:sz w:val="24"/>
          <w:szCs w:val="24"/>
        </w:rPr>
      </w:pPr>
      <w:r w:rsidRPr="00567C14">
        <w:rPr>
          <w:rFonts w:ascii="LM Roman 10" w:hAnsi="LM Roman 10"/>
          <w:sz w:val="24"/>
          <w:szCs w:val="24"/>
        </w:rPr>
        <w:t>Vitaminas:</w:t>
      </w:r>
    </w:p>
    <w:p w14:paraId="6FDCB7EF" w14:textId="77777777" w:rsidR="00E41688" w:rsidRPr="00567C14" w:rsidRDefault="00E41688" w:rsidP="00567C14">
      <w:pPr>
        <w:jc w:val="both"/>
        <w:rPr>
          <w:rFonts w:ascii="LM Roman 10" w:hAnsi="LM Roman 10"/>
          <w:sz w:val="24"/>
          <w:szCs w:val="24"/>
        </w:rPr>
      </w:pPr>
    </w:p>
    <w:p w14:paraId="3AA4D207" w14:textId="29488450" w:rsidR="009C7C60" w:rsidRPr="00567C14" w:rsidRDefault="00954203" w:rsidP="00B43D6F">
      <w:pPr>
        <w:pStyle w:val="Prrafodelista"/>
        <w:numPr>
          <w:ilvl w:val="0"/>
          <w:numId w:val="10"/>
        </w:numPr>
        <w:jc w:val="both"/>
        <w:rPr>
          <w:rFonts w:ascii="LM Roman 10" w:hAnsi="LM Roman 10"/>
          <w:sz w:val="24"/>
          <w:szCs w:val="24"/>
        </w:rPr>
      </w:pPr>
      <w:r w:rsidRPr="00567C14">
        <w:rPr>
          <w:rFonts w:ascii="LM Roman 10" w:hAnsi="LM Roman 10"/>
          <w:sz w:val="24"/>
          <w:szCs w:val="24"/>
        </w:rPr>
        <w:t xml:space="preserve">Los usuarios podrán </w:t>
      </w:r>
      <w:r w:rsidR="002314C9" w:rsidRPr="00567C14">
        <w:rPr>
          <w:rFonts w:ascii="LM Roman 10" w:hAnsi="LM Roman 10"/>
          <w:sz w:val="24"/>
          <w:szCs w:val="24"/>
        </w:rPr>
        <w:t>mejorar sus niveles de Memoria (reminiscencia).</w:t>
      </w:r>
    </w:p>
    <w:p w14:paraId="031EAC5A" w14:textId="1C7649D1" w:rsidR="002314C9" w:rsidRPr="00567C14" w:rsidRDefault="002314C9" w:rsidP="00B43D6F">
      <w:pPr>
        <w:pStyle w:val="Prrafodelista"/>
        <w:numPr>
          <w:ilvl w:val="0"/>
          <w:numId w:val="10"/>
        </w:numPr>
        <w:jc w:val="both"/>
        <w:rPr>
          <w:rFonts w:ascii="LM Roman 10" w:hAnsi="LM Roman 10"/>
          <w:sz w:val="24"/>
          <w:szCs w:val="24"/>
        </w:rPr>
      </w:pPr>
      <w:r w:rsidRPr="00567C14">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567C14">
        <w:rPr>
          <w:rFonts w:ascii="LM Roman 10" w:hAnsi="LM Roman 10"/>
          <w:sz w:val="24"/>
          <w:szCs w:val="24"/>
        </w:rPr>
        <w:t xml:space="preserve"> mediante diferentes actividades.</w:t>
      </w:r>
    </w:p>
    <w:p w14:paraId="5E08B4B9" w14:textId="77777777" w:rsidR="002314C9" w:rsidRPr="00567C14" w:rsidRDefault="002314C9" w:rsidP="00567C14">
      <w:pPr>
        <w:pStyle w:val="Prrafodelista"/>
        <w:jc w:val="both"/>
        <w:rPr>
          <w:rFonts w:ascii="LM Roman 10" w:hAnsi="LM Roman 10"/>
          <w:sz w:val="24"/>
          <w:szCs w:val="24"/>
        </w:rPr>
      </w:pPr>
    </w:p>
    <w:p w14:paraId="4807128E" w14:textId="77777777" w:rsidR="002314C9" w:rsidRPr="00567C14" w:rsidRDefault="002314C9" w:rsidP="00567C14">
      <w:pPr>
        <w:jc w:val="both"/>
        <w:rPr>
          <w:rFonts w:ascii="LM Roman 10" w:hAnsi="LM Roman 10"/>
          <w:sz w:val="24"/>
          <w:szCs w:val="24"/>
        </w:rPr>
      </w:pPr>
    </w:p>
    <w:p w14:paraId="625DD769" w14:textId="77777777" w:rsidR="002314C9" w:rsidRPr="00567C14" w:rsidRDefault="002314C9" w:rsidP="00567C14">
      <w:pPr>
        <w:jc w:val="both"/>
        <w:rPr>
          <w:rFonts w:ascii="LM Roman 10" w:hAnsi="LM Roman 10"/>
          <w:sz w:val="24"/>
          <w:szCs w:val="24"/>
        </w:rPr>
      </w:pP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349E65AB" w14:textId="77777777" w:rsidR="00954203" w:rsidRPr="00567C14" w:rsidRDefault="00954203" w:rsidP="00567C14">
      <w:pPr>
        <w:jc w:val="both"/>
        <w:rPr>
          <w:rFonts w:ascii="LM Roman 10" w:hAnsi="LM Roman 10"/>
          <w:sz w:val="24"/>
          <w:szCs w:val="24"/>
        </w:rPr>
      </w:pPr>
      <w:r w:rsidRPr="00567C14">
        <w:rPr>
          <w:rFonts w:ascii="LM Roman 10" w:hAnsi="LM Roman 10"/>
          <w:sz w:val="24"/>
          <w:szCs w:val="24"/>
        </w:rPr>
        <w:t>Productos y servicios:</w:t>
      </w:r>
    </w:p>
    <w:p w14:paraId="19F4957B" w14:textId="77777777" w:rsidR="00064966" w:rsidRPr="00567C14" w:rsidRDefault="00064966" w:rsidP="00567C14">
      <w:pPr>
        <w:jc w:val="both"/>
        <w:rPr>
          <w:rFonts w:ascii="LM Roman 10" w:hAnsi="LM Roman 10"/>
          <w:sz w:val="24"/>
          <w:szCs w:val="24"/>
        </w:rPr>
      </w:pPr>
    </w:p>
    <w:p w14:paraId="57174F26" w14:textId="2F68B14E" w:rsidR="00064966" w:rsidRPr="00567C14" w:rsidRDefault="00C56438" w:rsidP="00B43D6F">
      <w:pPr>
        <w:pStyle w:val="Prrafodelista"/>
        <w:numPr>
          <w:ilvl w:val="0"/>
          <w:numId w:val="11"/>
        </w:numPr>
        <w:jc w:val="both"/>
        <w:rPr>
          <w:rFonts w:ascii="LM Roman 10" w:hAnsi="LM Roman 10"/>
          <w:sz w:val="24"/>
          <w:szCs w:val="24"/>
        </w:rPr>
      </w:pPr>
      <w:r w:rsidRPr="00567C14">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46D6F628" w14:textId="173D33B6" w:rsidR="00954203" w:rsidRPr="00567C14" w:rsidRDefault="00456B64" w:rsidP="00567C14">
      <w:pPr>
        <w:jc w:val="both"/>
        <w:rPr>
          <w:rFonts w:ascii="LM Roman 10" w:hAnsi="LM Roman 10"/>
          <w:sz w:val="24"/>
          <w:szCs w:val="24"/>
        </w:rPr>
      </w:pPr>
      <w:r w:rsidRPr="00567C14">
        <w:rPr>
          <w:rFonts w:ascii="LM Roman 10" w:hAnsi="LM Roman 10"/>
          <w:sz w:val="24"/>
          <w:szCs w:val="24"/>
        </w:rPr>
        <w:t>Analgésicos</w:t>
      </w:r>
      <w:r w:rsidR="00954203" w:rsidRPr="00567C14">
        <w:rPr>
          <w:rFonts w:ascii="LM Roman 10" w:hAnsi="LM Roman 10"/>
          <w:sz w:val="24"/>
          <w:szCs w:val="24"/>
        </w:rPr>
        <w:t xml:space="preserve">: </w:t>
      </w:r>
    </w:p>
    <w:p w14:paraId="344438E0" w14:textId="77777777" w:rsidR="00064966" w:rsidRPr="00567C14" w:rsidRDefault="00064966" w:rsidP="00567C14">
      <w:pPr>
        <w:jc w:val="both"/>
        <w:rPr>
          <w:rFonts w:ascii="LM Roman 10" w:hAnsi="LM Roman 10"/>
          <w:sz w:val="24"/>
          <w:szCs w:val="24"/>
        </w:rPr>
      </w:pPr>
    </w:p>
    <w:p w14:paraId="3846BB92" w14:textId="6601C937" w:rsidR="00064966" w:rsidRPr="00567C14" w:rsidRDefault="00C56438" w:rsidP="00B43D6F">
      <w:pPr>
        <w:pStyle w:val="Prrafodelista"/>
        <w:numPr>
          <w:ilvl w:val="0"/>
          <w:numId w:val="11"/>
        </w:numPr>
        <w:jc w:val="both"/>
        <w:rPr>
          <w:rFonts w:ascii="LM Roman 10" w:hAnsi="LM Roman 10"/>
          <w:sz w:val="24"/>
          <w:szCs w:val="24"/>
        </w:rPr>
      </w:pPr>
      <w:r w:rsidRPr="00567C14">
        <w:rPr>
          <w:rFonts w:ascii="LM Roman 10" w:hAnsi="LM Roman 10"/>
          <w:sz w:val="24"/>
          <w:szCs w:val="24"/>
        </w:rPr>
        <w:t>Recursos 100% Virtuales, accesibles mediante cualquier dispositivo.</w:t>
      </w:r>
    </w:p>
    <w:p w14:paraId="36513F9A" w14:textId="489C4E06" w:rsidR="00C56438" w:rsidRPr="00567C14" w:rsidRDefault="00C56438" w:rsidP="00B43D6F">
      <w:pPr>
        <w:pStyle w:val="Prrafodelista"/>
        <w:numPr>
          <w:ilvl w:val="0"/>
          <w:numId w:val="11"/>
        </w:numPr>
        <w:jc w:val="both"/>
        <w:rPr>
          <w:rFonts w:ascii="LM Roman 10" w:hAnsi="LM Roman 10"/>
          <w:sz w:val="24"/>
          <w:szCs w:val="24"/>
        </w:rPr>
      </w:pPr>
      <w:r w:rsidRPr="00567C14">
        <w:rPr>
          <w:rFonts w:ascii="LM Roman 10" w:hAnsi="LM Roman 10"/>
          <w:sz w:val="24"/>
          <w:szCs w:val="24"/>
        </w:rPr>
        <w:t>Módulos que atienden las necesidades especiales educativas de sus hijos desarrollados bajo el acompañamiento de Psicólogos expertos.</w:t>
      </w:r>
    </w:p>
    <w:p w14:paraId="1F2A360A" w14:textId="77777777" w:rsidR="00C56438" w:rsidRPr="00567C14" w:rsidRDefault="00C56438" w:rsidP="00567C14">
      <w:pPr>
        <w:pStyle w:val="Prrafodelista"/>
        <w:jc w:val="both"/>
        <w:rPr>
          <w:rFonts w:ascii="LM Roman 10" w:hAnsi="LM Roman 10"/>
          <w:sz w:val="24"/>
          <w:szCs w:val="24"/>
        </w:rPr>
      </w:pPr>
    </w:p>
    <w:p w14:paraId="3FAE2F67" w14:textId="77777777" w:rsidR="00954203" w:rsidRPr="00567C14" w:rsidRDefault="00954203" w:rsidP="00567C14">
      <w:pPr>
        <w:jc w:val="both"/>
        <w:rPr>
          <w:rFonts w:ascii="LM Roman 10" w:hAnsi="LM Roman 10"/>
          <w:sz w:val="24"/>
          <w:szCs w:val="24"/>
        </w:rPr>
      </w:pPr>
    </w:p>
    <w:p w14:paraId="185D5837" w14:textId="77777777" w:rsidR="00954203" w:rsidRPr="00567C14" w:rsidRDefault="00954203" w:rsidP="00567C14">
      <w:pPr>
        <w:jc w:val="both"/>
        <w:rPr>
          <w:rFonts w:ascii="LM Roman 10" w:hAnsi="LM Roman 10"/>
          <w:sz w:val="24"/>
          <w:szCs w:val="24"/>
        </w:rPr>
      </w:pPr>
      <w:r w:rsidRPr="00567C14">
        <w:rPr>
          <w:rFonts w:ascii="LM Roman 10" w:hAnsi="LM Roman 10"/>
          <w:sz w:val="24"/>
          <w:szCs w:val="24"/>
        </w:rPr>
        <w:t>Vitaminas:</w:t>
      </w:r>
    </w:p>
    <w:p w14:paraId="0C96B3D9" w14:textId="77777777" w:rsidR="00064966" w:rsidRPr="00567C14" w:rsidRDefault="00064966" w:rsidP="00567C14">
      <w:pPr>
        <w:jc w:val="both"/>
        <w:rPr>
          <w:rFonts w:ascii="LM Roman 10" w:hAnsi="LM Roman 10"/>
          <w:sz w:val="24"/>
          <w:szCs w:val="24"/>
        </w:rPr>
      </w:pPr>
    </w:p>
    <w:p w14:paraId="0C7E3D37" w14:textId="56C2F62B" w:rsidR="00064966" w:rsidRPr="00567C14" w:rsidRDefault="00064966" w:rsidP="00B43D6F">
      <w:pPr>
        <w:pStyle w:val="Prrafodelista"/>
        <w:numPr>
          <w:ilvl w:val="0"/>
          <w:numId w:val="11"/>
        </w:numPr>
        <w:jc w:val="both"/>
        <w:rPr>
          <w:rFonts w:ascii="LM Roman 10" w:hAnsi="LM Roman 10"/>
          <w:sz w:val="24"/>
          <w:szCs w:val="24"/>
        </w:rPr>
      </w:pPr>
      <w:r w:rsidRPr="00567C14">
        <w:rPr>
          <w:rFonts w:ascii="LM Roman 10" w:hAnsi="LM Roman 10"/>
          <w:sz w:val="24"/>
          <w:szCs w:val="24"/>
        </w:rPr>
        <w:t>Bajos Costos</w:t>
      </w:r>
    </w:p>
    <w:p w14:paraId="70BB268E" w14:textId="32458BF8" w:rsidR="00064966" w:rsidRDefault="00567C14" w:rsidP="00B43D6F">
      <w:pPr>
        <w:pStyle w:val="Prrafodelista"/>
        <w:numPr>
          <w:ilvl w:val="0"/>
          <w:numId w:val="11"/>
        </w:numPr>
        <w:jc w:val="both"/>
        <w:rPr>
          <w:rFonts w:ascii="LM Roman 10" w:hAnsi="LM Roman 10"/>
          <w:sz w:val="24"/>
          <w:szCs w:val="24"/>
        </w:rPr>
      </w:pPr>
      <w:r>
        <w:rPr>
          <w:rFonts w:ascii="LM Roman 10" w:hAnsi="LM Roman 10"/>
          <w:sz w:val="24"/>
          <w:szCs w:val="24"/>
        </w:rPr>
        <w:t>Ver una mejora significativa en el proceso educativo de sus hijos.</w:t>
      </w:r>
    </w:p>
    <w:p w14:paraId="6F830E28" w14:textId="002B0E39" w:rsidR="00BF145A" w:rsidRPr="00567C14" w:rsidRDefault="00BF145A" w:rsidP="00B43D6F">
      <w:pPr>
        <w:pStyle w:val="Prrafodelista"/>
        <w:numPr>
          <w:ilvl w:val="0"/>
          <w:numId w:val="11"/>
        </w:numPr>
        <w:jc w:val="both"/>
        <w:rPr>
          <w:rFonts w:ascii="LM Roman 10" w:hAnsi="LM Roman 10"/>
          <w:sz w:val="24"/>
          <w:szCs w:val="24"/>
        </w:rPr>
      </w:pPr>
      <w:r>
        <w:rPr>
          <w:rFonts w:ascii="LM Roman 10" w:hAnsi="LM Roman 10"/>
          <w:sz w:val="24"/>
          <w:szCs w:val="24"/>
        </w:rPr>
        <w:t>Uso de las herramientas en cualquier lugar y momento.</w:t>
      </w:r>
    </w:p>
    <w:p w14:paraId="601A3660" w14:textId="77777777" w:rsidR="009C7C60" w:rsidRPr="002314C9" w:rsidRDefault="009C7C60" w:rsidP="00EF4CA5">
      <w:pPr>
        <w:rPr>
          <w:sz w:val="24"/>
          <w:szCs w:val="24"/>
        </w:rPr>
      </w:pPr>
    </w:p>
    <w:p w14:paraId="65F4B8E8" w14:textId="749C1E29" w:rsidR="00D2157C" w:rsidRPr="009C7C60" w:rsidRDefault="009C7C60" w:rsidP="00B43D6F">
      <w:pPr>
        <w:pStyle w:val="Incontec"/>
        <w:numPr>
          <w:ilvl w:val="1"/>
          <w:numId w:val="1"/>
        </w:numPr>
        <w:outlineLvl w:val="1"/>
        <w:rPr>
          <w:sz w:val="28"/>
        </w:rPr>
      </w:pPr>
      <w:bookmarkStart w:id="32" w:name="_Toc470690140"/>
      <w:r w:rsidRPr="009C7C60">
        <w:rPr>
          <w:sz w:val="28"/>
        </w:rPr>
        <w:lastRenderedPageBreak/>
        <w:t>DESCRIPCIÓN Y FUNCIONAMIENTO DEL MODELO DE NEGOCIOS</w:t>
      </w:r>
      <w:bookmarkEnd w:id="32"/>
    </w:p>
    <w:p w14:paraId="0DFC52DE" w14:textId="77777777" w:rsidR="00D2157C" w:rsidRPr="000D1054" w:rsidRDefault="00D2157C" w:rsidP="009C7C60">
      <w:pPr>
        <w:pStyle w:val="Incontec"/>
      </w:pPr>
    </w:p>
    <w:p w14:paraId="2403CC9E" w14:textId="4C0B44AA" w:rsidR="00D2157C" w:rsidRDefault="00D2157C" w:rsidP="009C7C60">
      <w:pPr>
        <w:pStyle w:val="Incontec"/>
      </w:pPr>
      <w:commentRangeStart w:id="33"/>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ins w:id="34" w:author="andres camilo santana bohorquez" w:date="2017-02-15T00:01:00Z">
        <w:r w:rsidR="005C59AD">
          <w:t xml:space="preserve">uso de una historia que describirá el modelo a grandes rasgos para luego describir dicho </w:t>
        </w:r>
      </w:ins>
      <w:r w:rsidR="00954203" w:rsidRPr="00011C81">
        <w:t xml:space="preserve">modelo </w:t>
      </w:r>
      <w:ins w:id="35" w:author="andres camilo santana bohorquez" w:date="2017-02-15T00:02:00Z">
        <w:r w:rsidR="005C59AD">
          <w:t xml:space="preserve">detalladamente </w:t>
        </w:r>
      </w:ins>
      <w:r w:rsidR="00954203" w:rsidRPr="00011C81">
        <w:t xml:space="preserve">bajo la teoría de los nueve módulos descritos por </w:t>
      </w:r>
      <w:proofErr w:type="spellStart"/>
      <w:r w:rsidR="00954203" w:rsidRPr="00011C81">
        <w:t>Osterwalder</w:t>
      </w:r>
      <w:proofErr w:type="spellEnd"/>
      <w:r w:rsidR="00954203" w:rsidRPr="00011C81">
        <w:t xml:space="preserve"> y </w:t>
      </w:r>
      <w:proofErr w:type="spellStart"/>
      <w:r w:rsidR="00954203" w:rsidRPr="00011C81">
        <w:t>Pigneur</w:t>
      </w:r>
      <w:proofErr w:type="spellEnd"/>
      <w:r w:rsidR="00954203" w:rsidRPr="00011C81">
        <w:t xml:space="preserve"> en su libro Business </w:t>
      </w:r>
      <w:proofErr w:type="spellStart"/>
      <w:r w:rsidR="00954203" w:rsidRPr="00011C81">
        <w:t>Model</w:t>
      </w:r>
      <w:proofErr w:type="spellEnd"/>
      <w:r w:rsidR="00954203" w:rsidRPr="00011C81">
        <w:t xml:space="preserve"> </w:t>
      </w:r>
      <w:proofErr w:type="spellStart"/>
      <w:r w:rsidR="00954203" w:rsidRPr="00011C81">
        <w:t>Generation</w:t>
      </w:r>
      <w:proofErr w:type="spellEnd"/>
      <w:del w:id="36" w:author="andres camilo santana bohorquez" w:date="2017-02-15T00:02:00Z">
        <w:r w:rsidR="00954203" w:rsidDel="005C59AD">
          <w:delText xml:space="preserve"> </w:delText>
        </w:r>
        <w:r w:rsidR="00F4240F" w:rsidDel="005C59AD">
          <w:delText>con lo cual mediante una historia el lector podrá darse una idea de cómo funciona el modelo para dar paso a explicar detalladamente cada módulo</w:delText>
        </w:r>
      </w:del>
      <w:r w:rsidR="00F4240F">
        <w:t>.</w:t>
      </w:r>
      <w:r w:rsidR="00954203">
        <w:t xml:space="preserve"> </w:t>
      </w:r>
      <w:commentRangeEnd w:id="33"/>
      <w:r w:rsidR="00E7584A">
        <w:rPr>
          <w:rStyle w:val="Refdecomentario"/>
          <w:rFonts w:ascii="Cambria" w:eastAsia="Cambria" w:hAnsi="Cambria" w:cs="Cambria"/>
          <w:color w:val="000000"/>
          <w:shd w:val="clear" w:color="auto" w:fill="auto"/>
        </w:rPr>
        <w:commentReference w:id="33"/>
      </w:r>
    </w:p>
    <w:p w14:paraId="243DFB37" w14:textId="77777777" w:rsidR="009C7C60" w:rsidRDefault="009C7C60" w:rsidP="009C7C60"/>
    <w:p w14:paraId="5AE80EF1" w14:textId="77777777" w:rsidR="00F4240F" w:rsidRPr="009C7C60" w:rsidRDefault="00F4240F" w:rsidP="00F4240F">
      <w:pPr>
        <w:pStyle w:val="Incontec"/>
      </w:pPr>
      <w:r w:rsidRPr="009A197C">
        <w:rPr>
          <w:b/>
        </w:rPr>
        <w:t>Ejemplo de funcionamiento del modelo de negocio</w:t>
      </w:r>
      <w:r w:rsidRPr="009C7C60">
        <w:t>:</w:t>
      </w:r>
      <w:bookmarkStart w:id="37" w:name="_GoBack"/>
      <w:bookmarkEnd w:id="37"/>
    </w:p>
    <w:p w14:paraId="13920DFE" w14:textId="77777777" w:rsidR="00F4240F" w:rsidRDefault="00F4240F" w:rsidP="00F4240F">
      <w:pPr>
        <w:pStyle w:val="Incontec"/>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77777777"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Cognitiva  en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77777777" w:rsidR="00F4240F" w:rsidRPr="000D1054" w:rsidRDefault="00F4240F" w:rsidP="00F4240F">
      <w:pPr>
        <w:pStyle w:val="Incontec"/>
      </w:pPr>
      <w:r w:rsidRPr="000D1054">
        <w:t xml:space="preserve">Al preguntarle a la madre de Daniel acerca de percepción sobre los procesos que las familias en las cuales se encuentra una persona con D.C  deberían seguir para atender sus necesidades educativas especiales, respondió:  </w:t>
      </w:r>
    </w:p>
    <w:p w14:paraId="158A8A12" w14:textId="77777777" w:rsidR="00F4240F" w:rsidRPr="000D1054" w:rsidRDefault="00F4240F" w:rsidP="00F4240F">
      <w:pPr>
        <w:pStyle w:val="Incontec"/>
      </w:pPr>
      <w:r w:rsidRPr="000D1054">
        <w:lastRenderedPageBreak/>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7EDF9E91" w14:textId="77777777" w:rsidR="00F4240F" w:rsidRPr="000D1054" w:rsidRDefault="00F4240F" w:rsidP="00F4240F">
      <w:pPr>
        <w:pStyle w:val="Incontec"/>
      </w:pPr>
    </w:p>
    <w:p w14:paraId="63D30C32" w14:textId="77777777" w:rsidR="00F4240F" w:rsidRPr="000E13E5" w:rsidRDefault="00F4240F" w:rsidP="00F4240F">
      <w:pPr>
        <w:pStyle w:val="Incontec"/>
      </w:pPr>
      <w:r w:rsidRPr="000D1054">
        <w:t xml:space="preserve">En otro punto de la historia, encontramos a Diego Cruz, gran amigo de </w:t>
      </w:r>
      <w:commentRangeStart w:id="38"/>
      <w:r w:rsidRPr="000D1054">
        <w:t>Daniel</w:t>
      </w:r>
      <w:commentRangeEnd w:id="38"/>
      <w:r>
        <w:rPr>
          <w:rStyle w:val="Refdecomentario"/>
          <w:rFonts w:ascii="Cambria" w:eastAsia="Cambria" w:hAnsi="Cambria" w:cs="Cambria"/>
          <w:color w:val="000000"/>
          <w:shd w:val="clear" w:color="auto" w:fill="auto"/>
        </w:rPr>
        <w:commentReference w:id="38"/>
      </w:r>
      <w:r w:rsidRPr="000D1054">
        <w:t xml:space="preserve"> Bermúdez y estudiante de ingeniería de sistemas y Cofundador de IncluSoft. Diego está desarrollando un proyecto con el cual busca iniciar una nueva percepción de los programas de apoyo en educación para personas con necesidades especiales,  Un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3287CD2E" w14:textId="77777777" w:rsidR="00F4240F"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 xml:space="preserve">lias en el proceso de educación, </w:t>
      </w:r>
    </w:p>
    <w:p w14:paraId="1ED73095" w14:textId="77777777" w:rsidR="00F4240F" w:rsidRPr="00102649" w:rsidRDefault="00F4240F" w:rsidP="00F4240F">
      <w:pPr>
        <w:pStyle w:val="Incontec"/>
      </w:pPr>
      <w:r>
        <w:t>Diego busca apoyo de entidades gubernamentales o privadas con el fin de que ese proyecto llegue a cada rincón del país.</w:t>
      </w:r>
    </w:p>
    <w:p w14:paraId="05A6611B" w14:textId="77777777" w:rsidR="00F4240F" w:rsidRPr="009C7C60" w:rsidRDefault="00F4240F" w:rsidP="009C7C60"/>
    <w:p w14:paraId="2B539F9F" w14:textId="70A4D6A6" w:rsidR="00D2157C" w:rsidRPr="00102649" w:rsidRDefault="00D2157C" w:rsidP="00B43D6F">
      <w:pPr>
        <w:pStyle w:val="Incontec"/>
        <w:numPr>
          <w:ilvl w:val="2"/>
          <w:numId w:val="1"/>
        </w:numPr>
        <w:outlineLvl w:val="2"/>
        <w:rPr>
          <w:rFonts w:cs="Times New Roman"/>
          <w:color w:val="auto"/>
          <w:lang w:val="es-ES" w:eastAsia="es-ES"/>
        </w:rPr>
      </w:pPr>
      <w:bookmarkStart w:id="39" w:name="_Toc470690141"/>
      <w:r w:rsidRPr="00102649">
        <w:rPr>
          <w:rFonts w:cs="Times New Roman"/>
          <w:color w:val="auto"/>
          <w:lang w:val="es-ES" w:eastAsia="es-ES"/>
        </w:rPr>
        <w:t>Modelo Canvas</w:t>
      </w:r>
      <w:r w:rsidR="009C7C60">
        <w:rPr>
          <w:rFonts w:cs="Times New Roman"/>
          <w:color w:val="auto"/>
          <w:lang w:val="es-ES" w:eastAsia="es-ES"/>
        </w:rPr>
        <w:t>.</w:t>
      </w:r>
      <w:bookmarkEnd w:id="39"/>
    </w:p>
    <w:p w14:paraId="4AAB6711" w14:textId="717B886D" w:rsidR="00D2157C" w:rsidRPr="00102649" w:rsidRDefault="007318A4" w:rsidP="00D2157C">
      <w:pPr>
        <w:pStyle w:val="Incontec"/>
        <w:rPr>
          <w:rFonts w:cs="Times New Roman"/>
        </w:rPr>
      </w:pPr>
      <w:r>
        <w:rPr>
          <w:rFonts w:cs="Times New Roman"/>
        </w:rPr>
        <w:t>Bajo</w:t>
      </w:r>
      <w:r w:rsidR="00D2157C" w:rsidRPr="00102649">
        <w:rPr>
          <w:rFonts w:cs="Times New Roman"/>
        </w:rPr>
        <w:t xml:space="preserve"> la metodología  “Business </w:t>
      </w:r>
      <w:proofErr w:type="spellStart"/>
      <w:r w:rsidR="00D2157C" w:rsidRPr="00102649">
        <w:rPr>
          <w:rFonts w:cs="Times New Roman"/>
        </w:rPr>
        <w:t>Model</w:t>
      </w:r>
      <w:proofErr w:type="spellEnd"/>
      <w:r w:rsidR="00D2157C" w:rsidRPr="00102649">
        <w:rPr>
          <w:rFonts w:cs="Times New Roman"/>
        </w:rPr>
        <w:t xml:space="preserve"> </w:t>
      </w:r>
      <w:proofErr w:type="spellStart"/>
      <w:r w:rsidR="00D2157C" w:rsidRPr="00102649">
        <w:rPr>
          <w:rFonts w:cs="Times New Roman"/>
        </w:rPr>
        <w:t>Canvas</w:t>
      </w:r>
      <w:proofErr w:type="spellEnd"/>
      <w:r w:rsidR="00D2157C" w:rsidRPr="00102649">
        <w:rPr>
          <w:rFonts w:cs="Times New Roman"/>
        </w:rPr>
        <w:t>” pro</w:t>
      </w:r>
      <w:r w:rsidR="008E0058">
        <w:rPr>
          <w:rFonts w:cs="Times New Roman"/>
        </w:rPr>
        <w:t xml:space="preserve">puesta por </w:t>
      </w:r>
      <w:proofErr w:type="spellStart"/>
      <w:r w:rsidR="008E0058">
        <w:rPr>
          <w:rFonts w:cs="Times New Roman"/>
        </w:rPr>
        <w:t>Osterwalder</w:t>
      </w:r>
      <w:proofErr w:type="spellEnd"/>
      <w:r w:rsidR="008E0058">
        <w:rPr>
          <w:rFonts w:cs="Times New Roman"/>
        </w:rPr>
        <w:t xml:space="preserve"> (Figura 4-2</w:t>
      </w:r>
      <w:r w:rsidR="00D2157C" w:rsidRPr="00102649">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 xml:space="preserve">gocio planteado, en la </w:t>
      </w:r>
      <w:r w:rsidR="008E0058">
        <w:rPr>
          <w:rFonts w:cs="Times New Roman"/>
        </w:rPr>
        <w:lastRenderedPageBreak/>
        <w:t>Figura 4-3</w:t>
      </w:r>
      <w:r w:rsidR="00D2157C" w:rsidRPr="00102649">
        <w:rPr>
          <w:rFonts w:cs="Times New Roman"/>
        </w:rPr>
        <w:t xml:space="preserve"> se hace una representación gráfica de nuestro Modelo de Negocio a desarrollar.</w:t>
      </w:r>
    </w:p>
    <w:p w14:paraId="2C9DDCEE" w14:textId="77777777" w:rsidR="00D2157C" w:rsidRPr="00102649" w:rsidRDefault="00D2157C" w:rsidP="00D2157C">
      <w:pPr>
        <w:pStyle w:val="Incontec"/>
        <w:rPr>
          <w:rFonts w:cs="Times New Roman"/>
        </w:rPr>
      </w:pPr>
    </w:p>
    <w:p w14:paraId="3F316390" w14:textId="77777777" w:rsidR="00D2157C" w:rsidRPr="00102649" w:rsidRDefault="00D2157C" w:rsidP="00D2157C">
      <w:pPr>
        <w:pStyle w:val="Incontec"/>
        <w:rPr>
          <w:rFonts w:cs="Times New Roman"/>
        </w:rPr>
      </w:pPr>
      <w:r w:rsidRPr="00102649">
        <w:rPr>
          <w:rFonts w:cs="Times New Roman"/>
          <w:noProof/>
          <w:lang w:val="es-ES" w:eastAsia="es-ES"/>
        </w:rPr>
        <w:drawing>
          <wp:inline distT="0" distB="0" distL="0" distR="0" wp14:anchorId="2677B6E5" wp14:editId="59B03087">
            <wp:extent cx="5612130" cy="2052955"/>
            <wp:effectExtent l="0" t="0" r="762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siness canva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2052955"/>
                    </a:xfrm>
                    <a:prstGeom prst="rect">
                      <a:avLst/>
                    </a:prstGeom>
                  </pic:spPr>
                </pic:pic>
              </a:graphicData>
            </a:graphic>
          </wp:inline>
        </w:drawing>
      </w:r>
    </w:p>
    <w:p w14:paraId="033F40EC" w14:textId="7FDB6258" w:rsidR="00D2157C" w:rsidRPr="000A0072" w:rsidRDefault="0047214F" w:rsidP="00D2157C">
      <w:pPr>
        <w:pStyle w:val="Incontec"/>
        <w:rPr>
          <w:rFonts w:cs="Times New Roman"/>
          <w:i/>
          <w:sz w:val="22"/>
          <w:szCs w:val="22"/>
        </w:rPr>
      </w:pPr>
      <w:r>
        <w:rPr>
          <w:rFonts w:cs="Times New Roman"/>
          <w:b/>
          <w:i/>
          <w:sz w:val="22"/>
          <w:szCs w:val="22"/>
        </w:rPr>
        <w:t>Figura 4-</w:t>
      </w:r>
      <w:r w:rsidR="00422F32" w:rsidRPr="000A0072">
        <w:rPr>
          <w:rFonts w:cs="Times New Roman"/>
          <w:b/>
          <w:i/>
          <w:sz w:val="22"/>
          <w:szCs w:val="22"/>
        </w:rPr>
        <w:t>2</w:t>
      </w:r>
      <w:r w:rsidR="00D2157C" w:rsidRPr="000A0072">
        <w:rPr>
          <w:rFonts w:cs="Times New Roman"/>
          <w:i/>
          <w:sz w:val="22"/>
          <w:szCs w:val="22"/>
        </w:rPr>
        <w:t xml:space="preserve">. Business </w:t>
      </w:r>
      <w:proofErr w:type="spellStart"/>
      <w:r w:rsidR="00D2157C" w:rsidRPr="000A0072">
        <w:rPr>
          <w:rFonts w:cs="Times New Roman"/>
          <w:i/>
          <w:sz w:val="22"/>
          <w:szCs w:val="22"/>
        </w:rPr>
        <w:t>Model</w:t>
      </w:r>
      <w:proofErr w:type="spellEnd"/>
      <w:r w:rsidR="00D2157C" w:rsidRPr="000A0072">
        <w:rPr>
          <w:rFonts w:cs="Times New Roman"/>
          <w:i/>
          <w:sz w:val="22"/>
          <w:szCs w:val="22"/>
        </w:rPr>
        <w:t xml:space="preserve"> </w:t>
      </w:r>
      <w:proofErr w:type="spellStart"/>
      <w:r w:rsidR="00D2157C" w:rsidRPr="000A0072">
        <w:rPr>
          <w:rFonts w:cs="Times New Roman"/>
          <w:i/>
          <w:sz w:val="22"/>
          <w:szCs w:val="22"/>
        </w:rPr>
        <w:t>Canvas</w:t>
      </w:r>
      <w:proofErr w:type="spellEnd"/>
      <w:r w:rsidR="00D2157C" w:rsidRPr="000A0072">
        <w:rPr>
          <w:rFonts w:cs="Times New Roman"/>
          <w:i/>
          <w:sz w:val="22"/>
          <w:szCs w:val="22"/>
        </w:rPr>
        <w:t xml:space="preserve">. Tomado de </w:t>
      </w:r>
      <w:sdt>
        <w:sdtPr>
          <w:rPr>
            <w:rFonts w:cs="Times New Roman"/>
            <w:i/>
            <w:sz w:val="22"/>
            <w:szCs w:val="22"/>
          </w:rPr>
          <w:id w:val="59380402"/>
          <w:citation/>
        </w:sdtPr>
        <w:sdtContent>
          <w:r w:rsidR="00D2157C" w:rsidRPr="000A0072">
            <w:rPr>
              <w:rFonts w:cs="Times New Roman"/>
              <w:i/>
              <w:sz w:val="22"/>
              <w:szCs w:val="22"/>
            </w:rPr>
            <w:fldChar w:fldCharType="begin"/>
          </w:r>
          <w:r w:rsidR="00D2157C" w:rsidRPr="000A0072">
            <w:rPr>
              <w:rFonts w:cs="Times New Roman"/>
              <w:i/>
              <w:sz w:val="22"/>
              <w:szCs w:val="22"/>
            </w:rPr>
            <w:instrText xml:space="preserve"> CITATION Ale \l 9226 </w:instrText>
          </w:r>
          <w:r w:rsidR="00D2157C" w:rsidRPr="000A0072">
            <w:rPr>
              <w:rFonts w:cs="Times New Roman"/>
              <w:i/>
              <w:sz w:val="22"/>
              <w:szCs w:val="22"/>
            </w:rPr>
            <w:fldChar w:fldCharType="separate"/>
          </w:r>
          <w:r w:rsidR="00643776" w:rsidRPr="00643776">
            <w:rPr>
              <w:rFonts w:cs="Times New Roman"/>
              <w:noProof/>
              <w:sz w:val="22"/>
              <w:szCs w:val="22"/>
            </w:rPr>
            <w:t>(7)</w:t>
          </w:r>
          <w:r w:rsidR="00D2157C" w:rsidRPr="000A0072">
            <w:rPr>
              <w:rFonts w:cs="Times New Roman"/>
              <w:i/>
              <w:sz w:val="22"/>
              <w:szCs w:val="22"/>
            </w:rPr>
            <w:fldChar w:fldCharType="end"/>
          </w:r>
        </w:sdtContent>
      </w:sdt>
    </w:p>
    <w:p w14:paraId="2CAA52A3" w14:textId="77777777" w:rsidR="00D2157C" w:rsidRDefault="00D2157C" w:rsidP="00D2157C">
      <w:pPr>
        <w:pStyle w:val="Incontec"/>
        <w:rPr>
          <w:rFonts w:cs="Times New Roman"/>
          <w:b/>
          <w:color w:val="auto"/>
          <w:lang w:val="es-ES" w:eastAsia="es-ES"/>
        </w:rPr>
      </w:pPr>
    </w:p>
    <w:p w14:paraId="78DB2B3E" w14:textId="77777777" w:rsidR="009C7C60" w:rsidRDefault="009C7C60" w:rsidP="009C7C60">
      <w:pPr>
        <w:rPr>
          <w:lang w:val="es-ES" w:eastAsia="es-ES"/>
        </w:rPr>
      </w:pPr>
    </w:p>
    <w:p w14:paraId="0B16E78E" w14:textId="77777777" w:rsidR="009C7C60" w:rsidRPr="009C7C60" w:rsidRDefault="009C7C60" w:rsidP="009C7C60">
      <w:pPr>
        <w:rPr>
          <w:lang w:val="es-ES" w:eastAsia="es-ES"/>
        </w:rPr>
      </w:pPr>
    </w:p>
    <w:p w14:paraId="1D30F3D6" w14:textId="77777777" w:rsidR="00D2157C" w:rsidRPr="00102649" w:rsidRDefault="00D2157C" w:rsidP="00D2157C">
      <w:pPr>
        <w:pStyle w:val="Incontec"/>
        <w:rPr>
          <w:rFonts w:cs="Times New Roman"/>
          <w:b/>
          <w:color w:val="auto"/>
          <w:lang w:val="es-ES" w:eastAsia="es-ES"/>
        </w:rPr>
      </w:pPr>
      <w:r w:rsidRPr="00102649">
        <w:rPr>
          <w:rFonts w:cs="Times New Roman"/>
          <w:b/>
          <w:lang w:val="es-ES" w:eastAsia="es-ES"/>
        </w:rPr>
        <w:t>Segmentación De Clientes</w:t>
      </w:r>
    </w:p>
    <w:p w14:paraId="7A072132" w14:textId="77777777" w:rsidR="00D2157C" w:rsidRPr="00102649" w:rsidRDefault="00D2157C" w:rsidP="00D2157C">
      <w:pPr>
        <w:pStyle w:val="Incontec"/>
        <w:rPr>
          <w:lang w:val="es-ES" w:eastAsia="es-ES"/>
        </w:rPr>
      </w:pPr>
    </w:p>
    <w:p w14:paraId="7E916DCD" w14:textId="77777777" w:rsidR="00D2157C" w:rsidRPr="00102649" w:rsidRDefault="00D2157C" w:rsidP="00D2157C">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C2E4E61" w14:textId="77777777" w:rsidR="00D2157C" w:rsidRPr="00102649" w:rsidRDefault="00D2157C" w:rsidP="00D2157C">
      <w:pPr>
        <w:pStyle w:val="Incontec"/>
        <w:rPr>
          <w:rFonts w:cs="Times New Roman"/>
          <w:lang w:val="es-ES" w:eastAsia="es-ES"/>
        </w:rPr>
      </w:pPr>
      <w:r w:rsidRPr="00102649">
        <w:rPr>
          <w:rFonts w:cs="Times New Roman"/>
          <w:lang w:val="es-ES" w:eastAsia="es-ES"/>
        </w:rPr>
        <w:t>Se ha definido dos  segmentos de mercado claves, el primero Niños de 3- 11 años y Jóvenes de 11 – 16 años, y Familias en las cuales dentro de su núcleo familiar se encuentran personas con Limitaciones Cognitivas, siendo está la entidad que nos permitirá un apoyo en el proceso de enseñanza.</w:t>
      </w:r>
    </w:p>
    <w:p w14:paraId="0781B14A" w14:textId="77777777" w:rsidR="00D2157C" w:rsidRPr="00102649" w:rsidRDefault="00D2157C" w:rsidP="00D2157C">
      <w:pPr>
        <w:pStyle w:val="Incontec"/>
        <w:rPr>
          <w:rFonts w:cs="Times New Roman"/>
          <w:lang w:val="es-ES" w:eastAsia="es-ES"/>
        </w:rPr>
      </w:pPr>
    </w:p>
    <w:p w14:paraId="157B1364" w14:textId="77777777" w:rsidR="00D2157C" w:rsidRPr="00102649" w:rsidRDefault="00D2157C" w:rsidP="00D2157C">
      <w:pPr>
        <w:pStyle w:val="Incontec"/>
        <w:rPr>
          <w:rFonts w:cs="Times New Roman"/>
          <w:b/>
          <w:color w:val="auto"/>
          <w:lang w:val="es-ES" w:eastAsia="es-ES"/>
        </w:rPr>
      </w:pPr>
      <w:r w:rsidRPr="00102649">
        <w:rPr>
          <w:rFonts w:cs="Times New Roman"/>
          <w:b/>
          <w:color w:val="auto"/>
          <w:lang w:val="es-ES" w:eastAsia="es-ES"/>
        </w:rPr>
        <w:lastRenderedPageBreak/>
        <w:t xml:space="preserve"> Propuesta de valor</w:t>
      </w:r>
    </w:p>
    <w:p w14:paraId="2DA39CF3" w14:textId="77777777" w:rsidR="00D2157C" w:rsidRPr="00102649" w:rsidRDefault="00D2157C" w:rsidP="00D2157C">
      <w:pPr>
        <w:pStyle w:val="Incontec"/>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 xml:space="preserve">Se ha llegado a identificar que la población que presenta un tipo de </w:t>
      </w:r>
      <w:commentRangeStart w:id="40"/>
      <w:r w:rsidRPr="00102649">
        <w:rPr>
          <w:rFonts w:cs="Times New Roman"/>
          <w:lang w:val="es-ES" w:eastAsia="es-ES"/>
        </w:rPr>
        <w:t>Limitación</w:t>
      </w:r>
      <w:commentRangeEnd w:id="40"/>
      <w:r w:rsidR="00DC69D0">
        <w:rPr>
          <w:rStyle w:val="Refdecomentario"/>
          <w:rFonts w:ascii="Cambria" w:eastAsia="Cambria" w:hAnsi="Cambria" w:cs="Cambria"/>
          <w:color w:val="000000"/>
          <w:shd w:val="clear" w:color="auto" w:fill="auto"/>
        </w:rPr>
        <w:commentReference w:id="40"/>
      </w:r>
      <w:r w:rsidRPr="00102649">
        <w:rPr>
          <w:rFonts w:cs="Times New Roman"/>
          <w:lang w:val="es-ES" w:eastAsia="es-ES"/>
        </w:rPr>
        <w:t xml:space="preserve">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A continuación se plantean las proposiciones de valor del modelo de negocio: </w:t>
      </w:r>
    </w:p>
    <w:p w14:paraId="64D72B01" w14:textId="77777777" w:rsidR="00D2157C" w:rsidRPr="00102649" w:rsidRDefault="00D2157C" w:rsidP="00D2157C">
      <w:pPr>
        <w:pStyle w:val="Incontec"/>
        <w:rPr>
          <w:rFonts w:cs="Times New Roman"/>
          <w:lang w:val="es-ES" w:eastAsia="es-ES"/>
        </w:rPr>
      </w:pPr>
      <w:r w:rsidRPr="00102649">
        <w:rPr>
          <w:rFonts w:cs="Times New Roman"/>
          <w:lang w:val="es-ES" w:eastAsia="es-ES"/>
        </w:rPr>
        <w:t>Apoyo en el proceso de aprendizaje en personas con Necesidades Educativas Especiales</w:t>
      </w:r>
    </w:p>
    <w:p w14:paraId="2D99B1F0" w14:textId="77777777" w:rsidR="00D2157C" w:rsidRDefault="00D2157C" w:rsidP="00D2157C">
      <w:pPr>
        <w:pStyle w:val="Incontec"/>
        <w:rPr>
          <w:rFonts w:cs="Times New Roman"/>
          <w:lang w:val="es-ES" w:eastAsia="es-ES"/>
        </w:rPr>
      </w:pPr>
      <w:r>
        <w:rPr>
          <w:rFonts w:cs="Times New Roman"/>
          <w:lang w:val="es-ES" w:eastAsia="es-ES"/>
        </w:rPr>
        <w:t>Uso de la Música como Metodología de Aprendizaje en un entorno Virtual</w:t>
      </w:r>
    </w:p>
    <w:p w14:paraId="7C4BFF3A" w14:textId="77777777" w:rsidR="00D2157C" w:rsidRPr="00102649" w:rsidRDefault="00D2157C" w:rsidP="00D2157C">
      <w:pPr>
        <w:pStyle w:val="Incontec"/>
        <w:rPr>
          <w:rFonts w:cs="Times New Roman"/>
          <w:lang w:val="es-ES" w:eastAsia="es-ES"/>
        </w:rPr>
      </w:pPr>
      <w:r w:rsidRPr="00102649">
        <w:rPr>
          <w:rFonts w:cs="Times New Roman"/>
          <w:lang w:val="es-ES" w:eastAsia="es-ES"/>
        </w:rPr>
        <w:t>Recursos Multimedia para mejorar la experiencia del usuario en el proceso de aprendizaje.</w:t>
      </w:r>
    </w:p>
    <w:p w14:paraId="0A8B595F" w14:textId="77777777" w:rsidR="00D2157C" w:rsidRPr="00102649" w:rsidRDefault="00D2157C" w:rsidP="00D2157C">
      <w:pPr>
        <w:pStyle w:val="Incontec"/>
        <w:rPr>
          <w:rFonts w:cs="Times New Roman"/>
          <w:lang w:val="es-ES" w:eastAsia="es-ES"/>
        </w:rPr>
      </w:pPr>
      <w:r w:rsidRPr="00102649">
        <w:rPr>
          <w:rFonts w:cs="Times New Roman"/>
          <w:lang w:val="es-ES" w:eastAsia="es-ES"/>
        </w:rPr>
        <w:t>Acompañamiento en el proceso de aprendizaje de usuarios bajo la supervisión de psicólogos.</w:t>
      </w:r>
    </w:p>
    <w:p w14:paraId="1EF04A62" w14:textId="77777777" w:rsidR="00D2157C" w:rsidRPr="00102649" w:rsidRDefault="00D2157C" w:rsidP="00D2157C">
      <w:pPr>
        <w:pStyle w:val="Incontec"/>
        <w:rPr>
          <w:rFonts w:cs="Times New Roman"/>
          <w:lang w:val="es-ES" w:eastAsia="es-ES"/>
        </w:rPr>
      </w:pPr>
    </w:p>
    <w:p w14:paraId="03626646" w14:textId="77777777" w:rsidR="00D2157C" w:rsidRPr="00102649" w:rsidRDefault="00D2157C" w:rsidP="00D2157C">
      <w:pPr>
        <w:pStyle w:val="Incontec"/>
        <w:rPr>
          <w:rFonts w:cs="Times New Roman"/>
          <w:b/>
          <w:color w:val="auto"/>
          <w:lang w:val="es-ES" w:eastAsia="es-ES"/>
        </w:rPr>
      </w:pPr>
      <w:r w:rsidRPr="00102649">
        <w:rPr>
          <w:rFonts w:cs="Times New Roman"/>
          <w:b/>
          <w:lang w:val="es-ES" w:eastAsia="es-ES"/>
        </w:rPr>
        <w:t xml:space="preserve"> Canales de Distribución</w:t>
      </w:r>
    </w:p>
    <w:p w14:paraId="70FA48A5" w14:textId="77777777" w:rsidR="00D2157C" w:rsidRPr="00102649" w:rsidRDefault="00D2157C" w:rsidP="00D2157C">
      <w:pPr>
        <w:pStyle w:val="Incontec"/>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w:t>
      </w:r>
      <w:r w:rsidRPr="00102649">
        <w:rPr>
          <w:rFonts w:cs="Times New Roman"/>
          <w:lang w:val="es-ES" w:eastAsia="es-ES"/>
        </w:rPr>
        <w:lastRenderedPageBreak/>
        <w:t xml:space="preserve">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777777" w:rsidR="00D2157C" w:rsidRPr="00102649" w:rsidRDefault="00D2157C" w:rsidP="00D2157C">
      <w:pPr>
        <w:pStyle w:val="Incontec"/>
        <w:rPr>
          <w:rFonts w:cs="Times New Roman"/>
          <w:lang w:val="es-ES" w:eastAsia="es-ES"/>
        </w:rPr>
      </w:pPr>
      <w:r w:rsidRPr="00102649">
        <w:rPr>
          <w:rFonts w:cs="Times New Roman"/>
          <w:lang w:val="es-ES" w:eastAsia="es-ES"/>
        </w:rPr>
        <w:t>También para el proceso de Marketing del aplicativo se utilizaran el poder que tienen hoy en día  las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77777777" w:rsidR="00D2157C" w:rsidRPr="00102649" w:rsidRDefault="00D2157C" w:rsidP="00D2157C">
      <w:pPr>
        <w:pStyle w:val="Incontec"/>
        <w:rPr>
          <w:rFonts w:cs="Times New Roman"/>
          <w:b/>
          <w:lang w:val="es-ES" w:eastAsia="es-ES"/>
        </w:rPr>
      </w:pPr>
      <w:r w:rsidRPr="00102649">
        <w:rPr>
          <w:rFonts w:cs="Times New Roman"/>
          <w:b/>
          <w:lang w:val="es-ES" w:eastAsia="es-ES"/>
        </w:rPr>
        <w:t xml:space="preserve"> Relación Con el Cliente</w:t>
      </w:r>
    </w:p>
    <w:p w14:paraId="167420EE" w14:textId="77777777" w:rsidR="00D2157C" w:rsidRPr="00102649" w:rsidRDefault="00D2157C" w:rsidP="00D2157C">
      <w:pPr>
        <w:pStyle w:val="Incontec"/>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6BFA8ED1"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personal</w:t>
      </w:r>
      <w:r>
        <w:rPr>
          <w:rFonts w:cs="Times New Roman"/>
          <w:color w:val="auto"/>
          <w:lang w:val="es-ES" w:eastAsia="es-ES"/>
        </w:rPr>
        <w:t xml:space="preserve">  como: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7777777" w:rsidR="00D2157C" w:rsidRPr="000108B2" w:rsidRDefault="00D2157C" w:rsidP="000108B2">
      <w:pPr>
        <w:pStyle w:val="Incontec"/>
        <w:rPr>
          <w:b/>
          <w:lang w:val="es-ES" w:eastAsia="es-ES"/>
        </w:rPr>
      </w:pPr>
      <w:r w:rsidRPr="00102649">
        <w:rPr>
          <w:lang w:val="es-ES" w:eastAsia="es-ES"/>
        </w:rPr>
        <w:t xml:space="preserve"> </w:t>
      </w:r>
      <w:r w:rsidRPr="000108B2">
        <w:rPr>
          <w:b/>
          <w:lang w:val="es-ES" w:eastAsia="es-ES"/>
        </w:rPr>
        <w:t>Modelos de Ingreso</w:t>
      </w:r>
    </w:p>
    <w:p w14:paraId="4939731F" w14:textId="64FB954B" w:rsidR="000108B2" w:rsidRDefault="002115C7" w:rsidP="000108B2">
      <w:pPr>
        <w:pStyle w:val="Incontec"/>
        <w:rPr>
          <w:lang w:val="es-ES" w:eastAsia="es-ES"/>
        </w:rPr>
      </w:pPr>
      <w:r>
        <w:rPr>
          <w:lang w:val="es-ES" w:eastAsia="es-ES"/>
        </w:rPr>
        <w:t>El modelo de ingresos se enfoca en la venta directa licencia</w:t>
      </w:r>
      <w:r w:rsidR="00CA12AC">
        <w:rPr>
          <w:lang w:val="es-ES" w:eastAsia="es-ES"/>
        </w:rPr>
        <w:t xml:space="preserve">s (Corporativa E individual) para el uso del </w:t>
      </w:r>
      <w:r>
        <w:rPr>
          <w:lang w:val="es-ES" w:eastAsia="es-ES"/>
        </w:rPr>
        <w:t>so</w:t>
      </w:r>
      <w:r w:rsidR="00CA12AC">
        <w:rPr>
          <w:lang w:val="es-ES" w:eastAsia="es-ES"/>
        </w:rPr>
        <w:t xml:space="preserve">ftware, estas licencias tendrán un precio aproximando </w:t>
      </w:r>
      <w:commentRangeStart w:id="41"/>
      <w:commentRangeStart w:id="42"/>
      <w:r w:rsidR="00CA12AC">
        <w:rPr>
          <w:lang w:val="es-ES" w:eastAsia="es-ES"/>
        </w:rPr>
        <w:t>de</w:t>
      </w:r>
      <w:commentRangeEnd w:id="41"/>
      <w:r w:rsidR="00CA12AC">
        <w:rPr>
          <w:rStyle w:val="Refdecomentario"/>
          <w:rFonts w:ascii="Cambria" w:eastAsia="Cambria" w:hAnsi="Cambria" w:cs="Cambria"/>
          <w:color w:val="000000"/>
          <w:shd w:val="clear" w:color="auto" w:fill="auto"/>
        </w:rPr>
        <w:commentReference w:id="41"/>
      </w:r>
      <w:commentRangeEnd w:id="42"/>
      <w:r w:rsidR="00CA12AC">
        <w:rPr>
          <w:rStyle w:val="Refdecomentario"/>
          <w:rFonts w:ascii="Cambria" w:eastAsia="Cambria" w:hAnsi="Cambria" w:cs="Cambria"/>
          <w:color w:val="000000"/>
          <w:shd w:val="clear" w:color="auto" w:fill="auto"/>
        </w:rPr>
        <w:commentReference w:id="42"/>
      </w:r>
      <w:r w:rsidR="00CA12AC">
        <w:rPr>
          <w:lang w:val="es-ES" w:eastAsia="es-ES"/>
        </w:rPr>
        <w:t xml:space="preserve"> …………………………………….</w:t>
      </w:r>
      <w:r w:rsidR="001D5913">
        <w:rPr>
          <w:lang w:val="es-ES" w:eastAsia="es-ES"/>
        </w:rPr>
        <w:t>; este modelo contara con capacitaciones por parte del equipo de trabajo en las temáticas concernientes al manejo de los aplicativos.</w:t>
      </w:r>
    </w:p>
    <w:p w14:paraId="229B3936" w14:textId="77777777" w:rsidR="001D5913" w:rsidRPr="001D5913" w:rsidRDefault="001D5913" w:rsidP="001D5913">
      <w:pPr>
        <w:rPr>
          <w:lang w:val="es-ES" w:eastAsia="es-ES"/>
        </w:rPr>
      </w:pPr>
    </w:p>
    <w:p w14:paraId="35E06DD3" w14:textId="2D686CD1" w:rsidR="006E0A75" w:rsidRDefault="004C4427" w:rsidP="004C4427">
      <w:pPr>
        <w:jc w:val="both"/>
        <w:rPr>
          <w:rFonts w:ascii="LM Roman 10" w:hAnsi="LM Roman 10"/>
          <w:lang w:val="es-ES" w:eastAsia="es-ES"/>
        </w:rPr>
      </w:pPr>
      <w:r>
        <w:rPr>
          <w:rFonts w:ascii="LM Roman 10" w:hAnsi="LM Roman 10"/>
          <w:lang w:val="es-ES" w:eastAsia="es-ES"/>
        </w:rPr>
        <w:lastRenderedPageBreak/>
        <w:t>Un segundo</w:t>
      </w:r>
      <w:r w:rsidR="006E0A75" w:rsidRPr="004C4427">
        <w:rPr>
          <w:rFonts w:ascii="LM Roman 10" w:hAnsi="LM Roman 10"/>
          <w:lang w:val="es-ES" w:eastAsia="es-ES"/>
        </w:rPr>
        <w:t xml:space="preserve"> modelo de ingresos se enfoca en marketing digital ofrecido a empresas que quieran pautar un espacio publicitario para mejor</w:t>
      </w:r>
      <w:r w:rsidRPr="004C4427">
        <w:rPr>
          <w:rFonts w:ascii="LM Roman 10" w:hAnsi="LM Roman 10"/>
          <w:lang w:val="es-ES" w:eastAsia="es-ES"/>
        </w:rPr>
        <w:t>ar</w:t>
      </w:r>
      <w:r w:rsidR="006E0A75" w:rsidRPr="004C4427">
        <w:rPr>
          <w:rFonts w:ascii="LM Roman 10" w:hAnsi="LM Roman 10"/>
          <w:lang w:val="es-ES" w:eastAsia="es-ES"/>
        </w:rPr>
        <w:t xml:space="preserve"> </w:t>
      </w:r>
      <w:r w:rsidRPr="004C4427">
        <w:rPr>
          <w:rFonts w:ascii="LM Roman 10" w:hAnsi="LM Roman 10"/>
          <w:lang w:val="es-ES" w:eastAsia="es-ES"/>
        </w:rPr>
        <w:t>su “</w:t>
      </w:r>
      <w:proofErr w:type="spellStart"/>
      <w:r w:rsidR="006E0A75" w:rsidRPr="004C4427">
        <w:rPr>
          <w:rFonts w:ascii="LM Roman 10" w:hAnsi="LM Roman 10"/>
          <w:lang w:val="es-ES" w:eastAsia="es-ES"/>
        </w:rPr>
        <w:t>Goodwill</w:t>
      </w:r>
      <w:proofErr w:type="spellEnd"/>
      <w:r w:rsidRPr="004C4427">
        <w:rPr>
          <w:rFonts w:ascii="LM Roman 10" w:hAnsi="LM Roman 10"/>
          <w:lang w:val="es-ES" w:eastAsia="es-ES"/>
        </w:rPr>
        <w:t>”</w:t>
      </w:r>
      <w:r>
        <w:rPr>
          <w:rStyle w:val="Refdenotaalpie"/>
          <w:rFonts w:ascii="LM Roman 10" w:hAnsi="LM Roman 10"/>
          <w:lang w:val="es-ES" w:eastAsia="es-ES"/>
        </w:rPr>
        <w:footnoteReference w:id="4"/>
      </w:r>
      <w:r w:rsidR="006E0A75" w:rsidRPr="004C4427">
        <w:rPr>
          <w:rFonts w:ascii="LM Roman 10" w:hAnsi="LM Roman 10"/>
          <w:lang w:val="es-ES" w:eastAsia="es-ES"/>
        </w:rPr>
        <w:t xml:space="preserve"> </w:t>
      </w:r>
      <w:r w:rsidRPr="004C4427">
        <w:rPr>
          <w:rFonts w:ascii="LM Roman 10" w:hAnsi="LM Roman 10"/>
          <w:lang w:val="es-ES" w:eastAsia="es-ES"/>
        </w:rPr>
        <w:t>como empresa comprometida con el desarrollo social</w:t>
      </w:r>
      <w:r w:rsidR="006E0A75" w:rsidRPr="004C4427">
        <w:rPr>
          <w:rFonts w:ascii="LM Roman 10" w:hAnsi="LM Roman 10"/>
          <w:lang w:val="es-ES" w:eastAsia="es-ES"/>
        </w:rPr>
        <w:t>.</w:t>
      </w:r>
    </w:p>
    <w:p w14:paraId="06D8CEDE" w14:textId="3B69C950" w:rsidR="004C4427" w:rsidRDefault="004C4427" w:rsidP="004C4427">
      <w:pPr>
        <w:jc w:val="both"/>
        <w:rPr>
          <w:rFonts w:ascii="LM Roman 10" w:hAnsi="LM Roman 10"/>
          <w:lang w:val="es-ES" w:eastAsia="es-ES"/>
        </w:rPr>
      </w:pPr>
    </w:p>
    <w:p w14:paraId="22859415" w14:textId="2406850D" w:rsidR="004C4427" w:rsidRDefault="004C4427" w:rsidP="004C4427">
      <w:pPr>
        <w:jc w:val="both"/>
        <w:rPr>
          <w:rFonts w:ascii="LM Roman 10" w:hAnsi="LM Roman 10"/>
          <w:lang w:val="es-ES" w:eastAsia="es-ES"/>
        </w:rPr>
      </w:pPr>
      <w:r>
        <w:rPr>
          <w:rFonts w:ascii="LM Roman 10" w:hAnsi="LM Roman 10"/>
          <w:lang w:val="es-ES" w:eastAsia="es-ES"/>
        </w:rPr>
        <w:t xml:space="preserve">Un tercer modelo de ingresos </w:t>
      </w:r>
      <w:r w:rsidR="006A633E">
        <w:rPr>
          <w:rFonts w:ascii="LM Roman 10" w:hAnsi="LM Roman 10"/>
          <w:lang w:val="es-ES" w:eastAsia="es-ES"/>
        </w:rPr>
        <w:t xml:space="preserve">se </w:t>
      </w:r>
      <w:r>
        <w:rPr>
          <w:rFonts w:ascii="LM Roman 10" w:hAnsi="LM Roman 10"/>
          <w:lang w:val="es-ES" w:eastAsia="es-ES"/>
        </w:rPr>
        <w:t>enfoca en la percepción de incentivos y/o financiamiento por parte de entes gu</w:t>
      </w:r>
      <w:r w:rsidR="006A633E">
        <w:rPr>
          <w:rFonts w:ascii="LM Roman 10" w:hAnsi="LM Roman 10"/>
          <w:lang w:val="es-ES" w:eastAsia="es-ES"/>
        </w:rPr>
        <w:t>bernamentales o entes privados, comprometidos con el desarrollo social del país.</w:t>
      </w:r>
    </w:p>
    <w:p w14:paraId="746FFD36" w14:textId="3631618A" w:rsidR="001D5913" w:rsidRDefault="001D5913" w:rsidP="004C4427">
      <w:pPr>
        <w:jc w:val="both"/>
        <w:rPr>
          <w:rFonts w:ascii="LM Roman 10" w:hAnsi="LM Roman 10"/>
          <w:lang w:val="es-ES" w:eastAsia="es-ES"/>
        </w:rPr>
      </w:pPr>
    </w:p>
    <w:p w14:paraId="1F77C0A1" w14:textId="75D1650A" w:rsidR="001D5913" w:rsidRPr="004C4427" w:rsidRDefault="001D5913" w:rsidP="004C4427">
      <w:pPr>
        <w:jc w:val="both"/>
        <w:rPr>
          <w:rFonts w:ascii="LM Roman 10" w:hAnsi="LM Roman 10"/>
          <w:lang w:val="es-ES" w:eastAsia="es-ES"/>
        </w:rPr>
      </w:pPr>
    </w:p>
    <w:p w14:paraId="324CD0C7" w14:textId="77777777" w:rsidR="00D2157C" w:rsidRPr="000108B2" w:rsidRDefault="00D2157C" w:rsidP="000108B2">
      <w:pPr>
        <w:pStyle w:val="Incontec"/>
        <w:rPr>
          <w:b/>
          <w:lang w:val="es-ES" w:eastAsia="es-ES"/>
        </w:rPr>
      </w:pPr>
      <w:r w:rsidRPr="000108B2">
        <w:rPr>
          <w:b/>
          <w:lang w:val="es-ES" w:eastAsia="es-ES"/>
        </w:rPr>
        <w:t xml:space="preserve"> Actividades Claves</w:t>
      </w: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w:t>
      </w:r>
      <w:proofErr w:type="spellStart"/>
      <w:r w:rsidRPr="00102649">
        <w:rPr>
          <w:lang w:val="es-ES" w:eastAsia="es-ES"/>
        </w:rPr>
        <w:t>IOs</w:t>
      </w:r>
      <w:proofErr w:type="spellEnd"/>
      <w:r w:rsidRPr="00102649">
        <w:rPr>
          <w:lang w:val="es-ES" w:eastAsia="es-ES"/>
        </w:rPr>
        <w:t xml:space="preserve">, </w:t>
      </w:r>
      <w:proofErr w:type="spellStart"/>
      <w:r w:rsidRPr="00102649">
        <w:rPr>
          <w:lang w:val="es-ES" w:eastAsia="es-ES"/>
        </w:rPr>
        <w:t>Android</w:t>
      </w:r>
      <w:proofErr w:type="spellEnd"/>
      <w:r w:rsidRPr="00102649">
        <w:rPr>
          <w:lang w:val="es-ES" w:eastAsia="es-ES"/>
        </w:rPr>
        <w:t xml:space="preserve">. </w:t>
      </w:r>
    </w:p>
    <w:p w14:paraId="2F4AE072" w14:textId="4C572219"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proofErr w:type="spellStart"/>
      <w:r>
        <w:rPr>
          <w:lang w:val="es-ES" w:eastAsia="es-ES"/>
        </w:rPr>
        <w:t>Estrategicos</w:t>
      </w:r>
      <w:proofErr w:type="spellEnd"/>
      <w:r>
        <w:rPr>
          <w:lang w:val="es-ES" w:eastAsia="es-ES"/>
        </w:rPr>
        <w:t xml:space="preserve"> (</w:t>
      </w:r>
      <w:proofErr w:type="spellStart"/>
      <w:r>
        <w:rPr>
          <w:lang w:val="es-ES" w:eastAsia="es-ES"/>
        </w:rPr>
        <w:t>Partners</w:t>
      </w:r>
      <w:proofErr w:type="spellEnd"/>
      <w:r>
        <w:rPr>
          <w:lang w:val="es-ES" w:eastAsia="es-ES"/>
        </w:rPr>
        <w:t>),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0053833A" w:rsidR="00D2157C" w:rsidRPr="000108B2" w:rsidRDefault="00D2157C" w:rsidP="000108B2">
      <w:pPr>
        <w:pStyle w:val="Incontec"/>
        <w:rPr>
          <w:b/>
          <w:lang w:val="es-ES" w:eastAsia="es-ES"/>
        </w:rPr>
      </w:pPr>
      <w:r w:rsidRPr="00102649">
        <w:rPr>
          <w:lang w:val="es-ES" w:eastAsia="es-ES"/>
        </w:rPr>
        <w:t xml:space="preserve"> </w:t>
      </w:r>
      <w:r w:rsidRPr="000108B2">
        <w:rPr>
          <w:b/>
          <w:lang w:val="es-ES" w:eastAsia="es-ES"/>
        </w:rPr>
        <w:t>Recursos Claves</w:t>
      </w: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Otro recurso clave para poner el proyecto en marcha, son las licencias necesarias para el desarrollo de los aplicativos, contar con las licencias para la distribuir el producto, </w:t>
      </w:r>
      <w:r w:rsidRPr="00102649">
        <w:rPr>
          <w:rFonts w:cs="Times New Roman"/>
          <w:lang w:val="es-ES" w:eastAsia="es-ES"/>
        </w:rPr>
        <w:lastRenderedPageBreak/>
        <w:t>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77777777" w:rsidR="00D2157C" w:rsidRPr="00102649" w:rsidRDefault="00D2157C" w:rsidP="00D2157C">
      <w:pPr>
        <w:pStyle w:val="Incontec"/>
        <w:rPr>
          <w:rFonts w:cs="Times New Roman"/>
          <w:b/>
        </w:rPr>
      </w:pPr>
      <w:r w:rsidRPr="00102649">
        <w:rPr>
          <w:rFonts w:cs="Times New Roman"/>
          <w:b/>
        </w:rPr>
        <w:t xml:space="preserve"> Asociaciones Claves</w:t>
      </w:r>
    </w:p>
    <w:p w14:paraId="7912BCB5" w14:textId="77777777" w:rsidR="00D2157C" w:rsidRPr="00102649" w:rsidRDefault="00D2157C" w:rsidP="00D2157C">
      <w:pPr>
        <w:pStyle w:val="Incontec"/>
        <w:rPr>
          <w:rFonts w:cs="Times New Roman"/>
          <w:b/>
        </w:rPr>
      </w:pPr>
    </w:p>
    <w:p w14:paraId="5EDE73AC" w14:textId="77777777"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proofErr w:type="spellStart"/>
      <w:r w:rsidRPr="00102649">
        <w:rPr>
          <w:rFonts w:cs="Times New Roman"/>
        </w:rPr>
        <w:t>Limitacion</w:t>
      </w:r>
      <w:proofErr w:type="spellEnd"/>
      <w:r w:rsidRPr="00102649">
        <w:rPr>
          <w:rFonts w:cs="Times New Roman"/>
        </w:rPr>
        <w:t xml:space="preserve"> Cognitiva e instituciones gubernamentales como: </w:t>
      </w:r>
      <w:proofErr w:type="spellStart"/>
      <w:r w:rsidRPr="00102649">
        <w:rPr>
          <w:rFonts w:cs="Times New Roman"/>
        </w:rPr>
        <w:t>Best</w:t>
      </w:r>
      <w:proofErr w:type="spellEnd"/>
      <w:r w:rsidRPr="00102649">
        <w:rPr>
          <w:rFonts w:cs="Times New Roman"/>
        </w:rPr>
        <w:t xml:space="preserve"> </w:t>
      </w:r>
      <w:proofErr w:type="spellStart"/>
      <w:r w:rsidRPr="00102649">
        <w:rPr>
          <w:rFonts w:cs="Times New Roman"/>
        </w:rPr>
        <w:t>buddies</w:t>
      </w:r>
      <w:proofErr w:type="spellEnd"/>
      <w:r w:rsidRPr="00102649">
        <w:rPr>
          <w:rFonts w:cs="Times New Roman"/>
        </w:rPr>
        <w:t xml:space="preserve"> Colombia, </w:t>
      </w:r>
      <w:proofErr w:type="spellStart"/>
      <w:r w:rsidRPr="00102649">
        <w:rPr>
          <w:rFonts w:cs="Times New Roman"/>
        </w:rPr>
        <w:t>asDown</w:t>
      </w:r>
      <w:proofErr w:type="spellEnd"/>
      <w:r w:rsidRPr="00102649">
        <w:rPr>
          <w:rFonts w:cs="Times New Roman"/>
        </w:rPr>
        <w:t>, Centros “Crecer”. Centros “Integrarte”, Instituto Pedagógico Nacional, siendo estas instituciones reconocidas por trabajar con población que presenta Limitaciones Cognitivas.</w:t>
      </w:r>
    </w:p>
    <w:p w14:paraId="17087A82" w14:textId="77777777" w:rsidR="00D2157C" w:rsidRPr="00102649" w:rsidRDefault="00D2157C" w:rsidP="00D2157C">
      <w:pPr>
        <w:pStyle w:val="Incontec"/>
        <w:rPr>
          <w:rFonts w:cs="Times New Roman"/>
        </w:rPr>
      </w:pPr>
      <w:r w:rsidRPr="00102649">
        <w:rPr>
          <w:rFonts w:cs="Times New Roman"/>
        </w:rPr>
        <w:t>Se buscara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p>
    <w:p w14:paraId="3B508BB8" w14:textId="77777777" w:rsidR="00D2157C" w:rsidRPr="00102649" w:rsidRDefault="00D2157C" w:rsidP="00D2157C">
      <w:pPr>
        <w:pStyle w:val="Incontec"/>
        <w:rPr>
          <w:rFonts w:cs="Times New Roman"/>
        </w:rPr>
      </w:pPr>
    </w:p>
    <w:p w14:paraId="1C0CD80E" w14:textId="77777777" w:rsidR="00D2157C" w:rsidRPr="00102649" w:rsidRDefault="00D2157C" w:rsidP="00D2157C">
      <w:pPr>
        <w:pStyle w:val="Incontec"/>
        <w:rPr>
          <w:rFonts w:cs="Times New Roman"/>
        </w:rPr>
      </w:pPr>
    </w:p>
    <w:p w14:paraId="33C94C21" w14:textId="77777777" w:rsidR="00D2157C" w:rsidRPr="00102649" w:rsidRDefault="00D2157C" w:rsidP="00D2157C">
      <w:pPr>
        <w:pStyle w:val="Incontec"/>
        <w:rPr>
          <w:rFonts w:cs="Times New Roman"/>
          <w:b/>
        </w:rPr>
      </w:pPr>
      <w:r w:rsidRPr="00102649">
        <w:rPr>
          <w:rFonts w:cs="Times New Roman"/>
          <w:b/>
        </w:rPr>
        <w:t>Estructura de Costes</w:t>
      </w:r>
    </w:p>
    <w:p w14:paraId="4C7A6CEC" w14:textId="77777777" w:rsidR="00D2157C" w:rsidRPr="00102649" w:rsidRDefault="00D2157C" w:rsidP="00D2157C">
      <w:pPr>
        <w:pStyle w:val="Incontec"/>
        <w:rPr>
          <w:rFonts w:cs="Times New Roman"/>
          <w:b/>
        </w:rPr>
      </w:pPr>
    </w:p>
    <w:p w14:paraId="0FB178E6" w14:textId="6E6B9E65" w:rsidR="00D2157C" w:rsidRPr="00102649"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1ECC77DF" w14:textId="77777777" w:rsidR="00D76863" w:rsidRDefault="00D76863" w:rsidP="00EF4CA5">
      <w:pPr>
        <w:rPr>
          <w:rFonts w:ascii="LM Roman 10" w:hAnsi="LM Roman 10"/>
          <w:sz w:val="24"/>
        </w:rPr>
      </w:pPr>
    </w:p>
    <w:p w14:paraId="7C4A66EA" w14:textId="52A62BED" w:rsidR="00D76863" w:rsidRPr="00D76863" w:rsidRDefault="006A633E" w:rsidP="00D76863">
      <w:pPr>
        <w:rPr>
          <w:rFonts w:ascii="LM Roman 10" w:hAnsi="LM Roman 10"/>
          <w:sz w:val="24"/>
        </w:rPr>
      </w:pPr>
      <w:r>
        <w:rPr>
          <w:noProof/>
          <w:lang w:val="es-ES" w:eastAsia="es-ES"/>
        </w:rPr>
        <w:lastRenderedPageBreak/>
        <w:drawing>
          <wp:inline distT="0" distB="0" distL="0" distR="0" wp14:anchorId="4BF00FAB" wp14:editId="7BA550CB">
            <wp:extent cx="7549562" cy="5200468"/>
            <wp:effectExtent l="0" t="6350" r="6985"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7556515" cy="5205257"/>
                    </a:xfrm>
                    <a:prstGeom prst="rect">
                      <a:avLst/>
                    </a:prstGeom>
                  </pic:spPr>
                </pic:pic>
              </a:graphicData>
            </a:graphic>
          </wp:inline>
        </w:drawing>
      </w:r>
    </w:p>
    <w:p w14:paraId="4D5B22CE" w14:textId="62D8699F" w:rsidR="00D76863" w:rsidRPr="0047214F" w:rsidRDefault="0047214F" w:rsidP="00D76863">
      <w:pPr>
        <w:rPr>
          <w:rFonts w:ascii="LM Roman 10" w:hAnsi="LM Roman 10"/>
        </w:rPr>
      </w:pPr>
      <w:r w:rsidRPr="0047214F">
        <w:rPr>
          <w:rFonts w:ascii="LM Roman 10" w:hAnsi="LM Roman 10"/>
          <w:b/>
          <w:i/>
        </w:rPr>
        <w:t>Figura 4-</w:t>
      </w:r>
      <w:r w:rsidR="00422F32" w:rsidRPr="0047214F">
        <w:rPr>
          <w:rFonts w:ascii="LM Roman 10" w:hAnsi="LM Roman 10"/>
          <w:b/>
          <w:i/>
        </w:rPr>
        <w:t>3</w:t>
      </w:r>
      <w:r w:rsidR="00422F32" w:rsidRPr="000A0072">
        <w:rPr>
          <w:rFonts w:ascii="LM Roman 10" w:hAnsi="LM Roman 10"/>
          <w:i/>
        </w:rPr>
        <w:t>.</w:t>
      </w:r>
      <w:r w:rsidR="00D76863" w:rsidRPr="000A0072">
        <w:rPr>
          <w:rFonts w:ascii="LM Roman 10" w:hAnsi="LM Roman 10"/>
          <w:i/>
        </w:rPr>
        <w:t xml:space="preserve"> </w:t>
      </w:r>
      <w:r w:rsidR="00D76863" w:rsidRPr="0047214F">
        <w:rPr>
          <w:rFonts w:ascii="LM Roman 10" w:hAnsi="LM Roman 10"/>
        </w:rPr>
        <w:t>Modelo Canvas Aplicación Eko. Fuente: Autores</w:t>
      </w:r>
    </w:p>
    <w:p w14:paraId="251F62DB" w14:textId="77777777" w:rsidR="00D76863" w:rsidRPr="009C7C60" w:rsidRDefault="00D76863" w:rsidP="00EF4CA5">
      <w:pPr>
        <w:rPr>
          <w:rFonts w:ascii="LM Roman 10" w:hAnsi="LM Roman 10"/>
          <w:sz w:val="24"/>
        </w:rPr>
      </w:pPr>
    </w:p>
    <w:p w14:paraId="7217625D" w14:textId="77777777" w:rsidR="00064966" w:rsidRDefault="00064966" w:rsidP="00064966">
      <w:pPr>
        <w:rPr>
          <w:rFonts w:ascii="LM Roman 10" w:eastAsia="Times New Roman" w:hAnsi="LM Roman 10" w:cs="Times New Roman"/>
          <w:color w:val="000000" w:themeColor="text1"/>
          <w:sz w:val="24"/>
          <w:szCs w:val="24"/>
          <w:shd w:val="clear" w:color="auto" w:fill="FEFEFE"/>
        </w:rPr>
      </w:pPr>
    </w:p>
    <w:p w14:paraId="3F94AD3C" w14:textId="77777777" w:rsidR="009A197C" w:rsidRDefault="009A197C" w:rsidP="00064966">
      <w:pPr>
        <w:rPr>
          <w:rFonts w:ascii="LM Roman 10" w:eastAsia="Times New Roman" w:hAnsi="LM Roman 10" w:cs="Times New Roman"/>
          <w:color w:val="000000" w:themeColor="text1"/>
          <w:sz w:val="24"/>
          <w:szCs w:val="24"/>
          <w:shd w:val="clear" w:color="auto" w:fill="FEFEFE"/>
        </w:rPr>
      </w:pPr>
    </w:p>
    <w:p w14:paraId="45C6A373" w14:textId="77777777" w:rsidR="009A197C" w:rsidRDefault="009A197C" w:rsidP="00064966">
      <w:pPr>
        <w:rPr>
          <w:rFonts w:ascii="LM Roman 10" w:eastAsia="Times New Roman" w:hAnsi="LM Roman 10" w:cs="Times New Roman"/>
          <w:color w:val="000000" w:themeColor="text1"/>
          <w:sz w:val="24"/>
          <w:szCs w:val="24"/>
          <w:shd w:val="clear" w:color="auto" w:fill="FEFEFE"/>
        </w:rPr>
      </w:pPr>
    </w:p>
    <w:p w14:paraId="06258A5E" w14:textId="77777777" w:rsidR="00064966" w:rsidRPr="00064966" w:rsidRDefault="00064966" w:rsidP="00064966"/>
    <w:p w14:paraId="7C744755" w14:textId="73B13756" w:rsidR="009C7C60" w:rsidRDefault="009C7C60" w:rsidP="00B43D6F">
      <w:pPr>
        <w:pStyle w:val="Prrafodelista"/>
        <w:numPr>
          <w:ilvl w:val="2"/>
          <w:numId w:val="1"/>
        </w:numPr>
        <w:outlineLvl w:val="2"/>
        <w:rPr>
          <w:rFonts w:ascii="LM Roman 10" w:hAnsi="LM Roman 10"/>
          <w:sz w:val="24"/>
        </w:rPr>
      </w:pPr>
      <w:bookmarkStart w:id="43" w:name="_Toc470690142"/>
      <w:r w:rsidRPr="009C7C60">
        <w:rPr>
          <w:rFonts w:ascii="LM Roman 10" w:hAnsi="LM Roman 10"/>
          <w:sz w:val="24"/>
        </w:rPr>
        <w:t>Ventajas Competitivas del Modelo de Negocio</w:t>
      </w:r>
      <w:r>
        <w:rPr>
          <w:rFonts w:ascii="LM Roman 10" w:hAnsi="LM Roman 10"/>
          <w:sz w:val="24"/>
        </w:rPr>
        <w:t>.</w:t>
      </w:r>
      <w:bookmarkEnd w:id="43"/>
    </w:p>
    <w:p w14:paraId="4A8301CA" w14:textId="77777777" w:rsidR="00927209" w:rsidRPr="00927209" w:rsidRDefault="00927209" w:rsidP="00CE5512">
      <w:pPr>
        <w:rPr>
          <w:rFonts w:ascii="LM Roman 10" w:hAnsi="LM Roman 10"/>
          <w:sz w:val="24"/>
        </w:rPr>
      </w:pPr>
    </w:p>
    <w:p w14:paraId="54AE6E2D" w14:textId="2D4963EA" w:rsidR="000C3ED1" w:rsidRP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4.1 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71428440"/>
          <w:citation/>
        </w:sdtPr>
        <w:sdtContent>
          <w:r w:rsidR="0030613A">
            <w:rPr>
              <w:rFonts w:ascii="LM Roman 10" w:hAnsi="LM Roman 10"/>
              <w:sz w:val="24"/>
            </w:rPr>
            <w:fldChar w:fldCharType="begin"/>
          </w:r>
          <w:r w:rsidR="0030613A">
            <w:rPr>
              <w:rFonts w:ascii="LM Roman 10" w:hAnsi="LM Roman 10"/>
              <w:sz w:val="24"/>
            </w:rPr>
            <w:instrText xml:space="preserve"> CITATION WCh16 \l 9226 </w:instrText>
          </w:r>
          <w:r w:rsidR="0030613A">
            <w:rPr>
              <w:rFonts w:ascii="LM Roman 10" w:hAnsi="LM Roman 10"/>
              <w:sz w:val="24"/>
            </w:rPr>
            <w:fldChar w:fldCharType="separate"/>
          </w:r>
          <w:r w:rsidR="00643776" w:rsidRPr="00643776">
            <w:rPr>
              <w:rFonts w:ascii="LM Roman 10" w:hAnsi="LM Roman 10"/>
              <w:noProof/>
              <w:sz w:val="24"/>
            </w:rPr>
            <w:t>(27)</w:t>
          </w:r>
          <w:r w:rsidR="0030613A">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6F346AD1" w14:textId="77777777" w:rsidR="00954203" w:rsidRPr="00954203" w:rsidRDefault="00954203" w:rsidP="00954203">
      <w:pPr>
        <w:rPr>
          <w:rFonts w:ascii="LM Roman 10" w:hAnsi="LM Roman 10"/>
          <w:sz w:val="24"/>
        </w:rPr>
      </w:pPr>
    </w:p>
    <w:p w14:paraId="24C3AEDC" w14:textId="77777777" w:rsidR="000071DB" w:rsidRDefault="000071DB" w:rsidP="000071DB">
      <w:pPr>
        <w:rPr>
          <w:rFonts w:ascii="LM Roman 10" w:hAnsi="LM Roman 10"/>
          <w:sz w:val="24"/>
        </w:rPr>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lastRenderedPageBreak/>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77F452E9" w14:textId="77777777" w:rsidR="000071DB" w:rsidRDefault="000071DB" w:rsidP="000071DB">
      <w:pPr>
        <w:rPr>
          <w:rFonts w:ascii="LM Roman 10" w:hAnsi="LM Roman 10"/>
          <w:sz w:val="24"/>
        </w:rPr>
      </w:pPr>
    </w:p>
    <w:p w14:paraId="635CBE10" w14:textId="7A88648D" w:rsidR="000071DB" w:rsidRPr="000A0072" w:rsidRDefault="00F350A6" w:rsidP="000071DB">
      <w:pPr>
        <w:rPr>
          <w:rFonts w:ascii="LM Roman 10" w:hAnsi="LM Roman 10"/>
        </w:rPr>
      </w:pPr>
      <w:r w:rsidRPr="000A0072">
        <w:rPr>
          <w:rFonts w:ascii="LM Roman 10" w:hAnsi="LM Roman 10"/>
          <w:b/>
          <w:i/>
        </w:rPr>
        <w:t>Figura 4-</w:t>
      </w:r>
      <w:r w:rsidR="00997201" w:rsidRPr="000A0072">
        <w:rPr>
          <w:rFonts w:ascii="LM Roman 10" w:hAnsi="LM Roman 10"/>
          <w:b/>
          <w:i/>
        </w:rPr>
        <w:t>4</w:t>
      </w:r>
      <w:r w:rsidRPr="000A0072">
        <w:rPr>
          <w:rFonts w:ascii="LM Roman 10" w:hAnsi="LM Roman 10"/>
        </w:rPr>
        <w:t xml:space="preserve">. Matriz </w:t>
      </w:r>
      <w:r w:rsidR="00527301" w:rsidRPr="000A0072">
        <w:rPr>
          <w:rFonts w:ascii="LM Roman 10" w:hAnsi="LM Roman 10"/>
        </w:rPr>
        <w:t>ERIC</w:t>
      </w:r>
      <w:r w:rsidRPr="000A0072">
        <w:rPr>
          <w:rFonts w:ascii="LM Roman 10" w:hAnsi="LM Roman 10"/>
        </w:rPr>
        <w:t xml:space="preserve"> Fuente: Autores.</w:t>
      </w:r>
    </w:p>
    <w:p w14:paraId="6F009C7F" w14:textId="77777777" w:rsidR="00527301" w:rsidRDefault="00527301" w:rsidP="000071DB">
      <w:pPr>
        <w:rPr>
          <w:rFonts w:ascii="LM Roman 10" w:hAnsi="LM Roman 10"/>
          <w:sz w:val="24"/>
        </w:rPr>
      </w:pPr>
    </w:p>
    <w:p w14:paraId="13DDFDEA" w14:textId="359B326C" w:rsidR="00D30904" w:rsidRPr="002E21AE" w:rsidRDefault="00693C47" w:rsidP="00B43D6F">
      <w:pPr>
        <w:pStyle w:val="Incontec"/>
        <w:numPr>
          <w:ilvl w:val="0"/>
          <w:numId w:val="1"/>
        </w:numPr>
        <w:jc w:val="center"/>
        <w:outlineLvl w:val="0"/>
        <w:rPr>
          <w:rFonts w:cs="Times New Roman"/>
          <w:b/>
          <w:sz w:val="32"/>
        </w:rPr>
      </w:pPr>
      <w:bookmarkStart w:id="44" w:name="_Toc470690143"/>
      <w:r w:rsidRPr="002E21AE">
        <w:rPr>
          <w:rFonts w:cs="Times New Roman"/>
          <w:b/>
          <w:sz w:val="32"/>
        </w:rPr>
        <w:t xml:space="preserve">PLAN </w:t>
      </w:r>
      <w:r w:rsidR="00D868FD" w:rsidRPr="002E21AE">
        <w:rPr>
          <w:rFonts w:cs="Times New Roman"/>
          <w:b/>
          <w:sz w:val="32"/>
        </w:rPr>
        <w:t>DE NEGOCIO</w:t>
      </w:r>
      <w:bookmarkEnd w:id="44"/>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066B8A">
      <w:pPr>
        <w:pStyle w:val="Incontec"/>
        <w:numPr>
          <w:ilvl w:val="1"/>
          <w:numId w:val="1"/>
        </w:numPr>
        <w:outlineLvl w:val="1"/>
        <w:rPr>
          <w:sz w:val="28"/>
        </w:rPr>
      </w:pPr>
      <w:bookmarkStart w:id="45" w:name="_Toc470690144"/>
      <w:r w:rsidRPr="005A28FB">
        <w:rPr>
          <w:sz w:val="28"/>
        </w:rPr>
        <w:t>METODOLOGÍA</w:t>
      </w:r>
      <w:bookmarkEnd w:id="45"/>
      <w:r w:rsidRPr="005A28FB">
        <w:rPr>
          <w:sz w:val="28"/>
        </w:rPr>
        <w:t xml:space="preserve"> </w:t>
      </w:r>
    </w:p>
    <w:p w14:paraId="48DAB884" w14:textId="77777777" w:rsidR="005A28FB" w:rsidRDefault="005A28FB" w:rsidP="005A28FB"/>
    <w:p w14:paraId="09E581BD" w14:textId="562D61CB"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w:t>
      </w:r>
      <w:proofErr w:type="spellStart"/>
      <w:r w:rsidR="005A28FB" w:rsidRPr="005A28FB">
        <w:t>Ventures</w:t>
      </w:r>
      <w:proofErr w:type="spellEnd"/>
      <w:r w:rsidR="005A28FB">
        <w:t xml:space="preserve"> </w:t>
      </w:r>
      <w:r w:rsidR="005A28FB" w:rsidRPr="005A28FB">
        <w:t xml:space="preserve">Capital </w:t>
      </w:r>
      <w:sdt>
        <w:sdtPr>
          <w:id w:val="864182553"/>
          <w:citation/>
        </w:sdtPr>
        <w:sdtContent>
          <w:r w:rsidR="005A28FB">
            <w:fldChar w:fldCharType="begin"/>
          </w:r>
          <w:r w:rsidR="005A28FB">
            <w:instrText xml:space="preserve"> CITATION Ven10 \l 9226 </w:instrText>
          </w:r>
          <w:r w:rsidR="005A28FB">
            <w:fldChar w:fldCharType="separate"/>
          </w:r>
          <w:r w:rsidR="00643776">
            <w:rPr>
              <w:noProof/>
            </w:rPr>
            <w:t>(28)</w:t>
          </w:r>
          <w:r w:rsidR="005A28FB">
            <w:fldChar w:fldCharType="end"/>
          </w:r>
        </w:sdtContent>
      </w:sdt>
      <w:r w:rsidR="005A28FB">
        <w:t xml:space="preserve"> y la guía</w:t>
      </w:r>
      <w:r w:rsidR="005A28FB" w:rsidRPr="005A28FB">
        <w:t xml:space="preserve"> para planteamiento de planes de negocio del Fondo Emprender</w:t>
      </w:r>
      <w:r w:rsidR="005A28FB">
        <w:t xml:space="preserve"> </w:t>
      </w:r>
      <w:sdt>
        <w:sdtPr>
          <w:id w:val="-685358588"/>
          <w:citation/>
        </w:sdtPr>
        <w:sdtContent>
          <w:r w:rsidR="005A28FB">
            <w:fldChar w:fldCharType="begin"/>
          </w:r>
          <w:r w:rsidR="005A28FB">
            <w:instrText xml:space="preserve">CITATION SEN16 \l 9226 </w:instrText>
          </w:r>
          <w:r w:rsidR="005A28FB">
            <w:fldChar w:fldCharType="separate"/>
          </w:r>
          <w:r w:rsidR="00643776">
            <w:rPr>
              <w:noProof/>
            </w:rPr>
            <w:t>(29)</w:t>
          </w:r>
          <w:r w:rsidR="005A28FB">
            <w:fldChar w:fldCharType="end"/>
          </w:r>
        </w:sdtContent>
      </w:sdt>
      <w:r w:rsidR="005A28FB" w:rsidRPr="005A28FB">
        <w:t>:</w:t>
      </w:r>
    </w:p>
    <w:p w14:paraId="7D9E5FD2" w14:textId="77777777" w:rsidR="00976C24" w:rsidRDefault="00976C24" w:rsidP="00976C24"/>
    <w:p w14:paraId="3FCF07C8" w14:textId="7A60525D" w:rsidR="00976C24" w:rsidRPr="002D42BA" w:rsidRDefault="00976C24" w:rsidP="00976C24">
      <w:pPr>
        <w:pStyle w:val="Incontec"/>
        <w:ind w:firstLine="720"/>
      </w:pPr>
      <w:r w:rsidRPr="002D42BA">
        <w:rPr>
          <w:b/>
        </w:rPr>
        <w:lastRenderedPageBreak/>
        <w:t>Información de la Empresa</w:t>
      </w:r>
      <w:r w:rsidRPr="002D42BA">
        <w:t xml:space="preserve">: </w:t>
      </w:r>
    </w:p>
    <w:p w14:paraId="0FFE17F3" w14:textId="6B5734A6"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A10A5B" w:rsidRPr="002D42BA">
        <w:t>al modelo de cómo se constituyó y como operara la empresa, información alusiva al t</w:t>
      </w:r>
      <w:r w:rsidR="00976C24" w:rsidRPr="002D42BA">
        <w:t>amaño,  localización, misión, visión, valores, estructura o</w:t>
      </w:r>
      <w:r w:rsidR="00A10A5B" w:rsidRPr="002D42BA">
        <w:t>rganizacional, aspectos legales de la empresa.</w:t>
      </w:r>
      <w:r w:rsidR="00976C24" w:rsidRPr="002D42BA">
        <w:t xml:space="preserve"> </w:t>
      </w:r>
    </w:p>
    <w:p w14:paraId="5C44BA96" w14:textId="77777777" w:rsidR="00976C24" w:rsidRPr="002D42BA" w:rsidRDefault="00976C24" w:rsidP="00976C24">
      <w:pPr>
        <w:rPr>
          <w:sz w:val="24"/>
          <w:szCs w:val="24"/>
        </w:rPr>
      </w:pPr>
    </w:p>
    <w:p w14:paraId="53B6EF9F" w14:textId="5E417886" w:rsidR="00976C24" w:rsidRPr="002D42BA" w:rsidRDefault="00976C24" w:rsidP="00976C24">
      <w:pPr>
        <w:pStyle w:val="Incontec"/>
        <w:ind w:firstLine="720"/>
        <w:rPr>
          <w:b/>
        </w:rPr>
      </w:pPr>
      <w:r w:rsidRPr="002D42BA">
        <w:rPr>
          <w:b/>
        </w:rPr>
        <w:t>Identificación del Producto:</w:t>
      </w:r>
    </w:p>
    <w:p w14:paraId="10B986AC" w14:textId="433535A1" w:rsidR="00976C24" w:rsidRPr="002D42BA"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0502710F" w14:textId="77777777" w:rsidR="00976C24" w:rsidRPr="002D42BA" w:rsidRDefault="00976C24" w:rsidP="00976C24">
      <w:pPr>
        <w:rPr>
          <w:sz w:val="24"/>
          <w:szCs w:val="24"/>
        </w:rPr>
      </w:pPr>
    </w:p>
    <w:p w14:paraId="4955DFA0" w14:textId="551FEB0B" w:rsidR="005A1517" w:rsidRPr="002D42BA" w:rsidRDefault="00700781" w:rsidP="00700781">
      <w:pPr>
        <w:pStyle w:val="Incontec"/>
        <w:ind w:firstLine="720"/>
      </w:pPr>
      <w:r w:rsidRPr="002D42BA">
        <w:rPr>
          <w:b/>
        </w:rPr>
        <w:t>Plan de Mercadeo</w:t>
      </w:r>
      <w:r w:rsidRPr="002D42BA">
        <w:t xml:space="preserve">: </w:t>
      </w:r>
    </w:p>
    <w:p w14:paraId="4488F457" w14:textId="04621E68" w:rsidR="00700781" w:rsidRPr="002D42BA" w:rsidRDefault="00700781" w:rsidP="00700781">
      <w:pPr>
        <w:pStyle w:val="Incontec"/>
      </w:pPr>
      <w:r w:rsidRPr="002D42BA">
        <w:t xml:space="preserve">Este </w:t>
      </w:r>
      <w:r w:rsidR="002D42BA" w:rsidRPr="002D42BA">
        <w:t>sub-</w:t>
      </w:r>
      <w:r w:rsidRPr="002D42BA">
        <w:t>capítulo entrega al lector un análisis del mercado actual en el área de Desarrollo de Software para la Población con Limitaciones Cognitivas, encontrará un análisis de la Demanda, de Los Competidores y su oferta, además se explicara el proceso para hallar el valor del producto y las técnicas a implementar para su comercialización.</w:t>
      </w:r>
    </w:p>
    <w:p w14:paraId="2449C2A0" w14:textId="428BDA1C" w:rsidR="00700781" w:rsidRPr="002D42BA" w:rsidRDefault="00700781" w:rsidP="00700781">
      <w:pPr>
        <w:pStyle w:val="Incontec"/>
        <w:ind w:firstLine="720"/>
      </w:pPr>
      <w:r w:rsidRPr="002D42BA">
        <w:rPr>
          <w:b/>
        </w:rPr>
        <w:t>Análisis Financiero</w:t>
      </w:r>
      <w:r w:rsidRPr="002D42BA">
        <w:t>:</w:t>
      </w:r>
    </w:p>
    <w:p w14:paraId="0A3B30AD" w14:textId="032382EB" w:rsidR="00700781" w:rsidRPr="002D42BA" w:rsidRDefault="00700781" w:rsidP="00700781">
      <w:pPr>
        <w:pStyle w:val="Incontec"/>
      </w:pPr>
      <w:r w:rsidRPr="002D42BA">
        <w:t xml:space="preserve">Este </w:t>
      </w:r>
      <w:r w:rsidR="002D42BA" w:rsidRPr="002D42BA">
        <w:t>sub-</w:t>
      </w:r>
      <w:r w:rsidRPr="002D42BA">
        <w:t xml:space="preserve">capítulo se enfoca en determinar la viabilidad del negocio </w:t>
      </w:r>
      <w:r w:rsidR="002D42BA" w:rsidRPr="002D42BA">
        <w:t xml:space="preserve">en </w:t>
      </w:r>
      <w:proofErr w:type="spellStart"/>
      <w:r w:rsidR="002D42BA" w:rsidRPr="002D42BA">
        <w:t>el</w:t>
      </w:r>
      <w:proofErr w:type="spellEnd"/>
      <w:r w:rsidR="002D42BA" w:rsidRPr="002D42BA">
        <w:t>, él lector encontrara s</w:t>
      </w:r>
      <w:r w:rsidRPr="002D42BA">
        <w:t>iguientes estados financieros</w:t>
      </w:r>
      <w:r w:rsidR="002D42BA" w:rsidRPr="002D42BA">
        <w:t xml:space="preserve"> como</w:t>
      </w:r>
      <w:r w:rsidRPr="002D42BA">
        <w:t>:</w:t>
      </w:r>
    </w:p>
    <w:p w14:paraId="1BC721C9" w14:textId="4C21D1BF" w:rsidR="00700781" w:rsidRPr="002D42BA" w:rsidRDefault="002D42BA" w:rsidP="002D42BA">
      <w:pPr>
        <w:pStyle w:val="Incontec"/>
        <w:numPr>
          <w:ilvl w:val="0"/>
          <w:numId w:val="18"/>
        </w:numPr>
      </w:pPr>
      <w:r w:rsidRPr="002D42BA">
        <w:t>Inversión</w:t>
      </w:r>
      <w:r w:rsidR="00700781" w:rsidRPr="002D42BA">
        <w:t xml:space="preserve"> Inicial</w:t>
      </w:r>
    </w:p>
    <w:p w14:paraId="4167D3B1" w14:textId="45136411" w:rsidR="00700781" w:rsidRPr="002D42BA" w:rsidRDefault="00700781" w:rsidP="002D42BA">
      <w:pPr>
        <w:pStyle w:val="Incontec"/>
        <w:numPr>
          <w:ilvl w:val="0"/>
          <w:numId w:val="18"/>
        </w:numPr>
      </w:pPr>
      <w:r w:rsidRPr="002D42BA">
        <w:t>Costos Directos</w:t>
      </w:r>
    </w:p>
    <w:p w14:paraId="47310591" w14:textId="039586FE" w:rsidR="00700781" w:rsidRPr="002D42BA" w:rsidRDefault="00700781" w:rsidP="002D42BA">
      <w:pPr>
        <w:pStyle w:val="Incontec"/>
        <w:numPr>
          <w:ilvl w:val="0"/>
          <w:numId w:val="18"/>
        </w:numPr>
      </w:pPr>
      <w:r w:rsidRPr="002D42BA">
        <w:t>Costos Fijos</w:t>
      </w:r>
    </w:p>
    <w:p w14:paraId="3EAF6477" w14:textId="36282A2B" w:rsidR="00700781" w:rsidRPr="002D42BA" w:rsidRDefault="00700781" w:rsidP="002D42BA">
      <w:pPr>
        <w:pStyle w:val="Incontec"/>
        <w:numPr>
          <w:ilvl w:val="0"/>
          <w:numId w:val="18"/>
        </w:numPr>
      </w:pPr>
      <w:r w:rsidRPr="002D42BA">
        <w:t>Gastos Generales</w:t>
      </w:r>
    </w:p>
    <w:p w14:paraId="69AE0C6F" w14:textId="0EE8345B" w:rsidR="00700781" w:rsidRPr="002D42BA" w:rsidRDefault="00700781" w:rsidP="002D42BA">
      <w:pPr>
        <w:pStyle w:val="Incontec"/>
        <w:numPr>
          <w:ilvl w:val="0"/>
          <w:numId w:val="18"/>
        </w:numPr>
      </w:pPr>
      <w:r w:rsidRPr="002D42BA">
        <w:t>Ingresos</w:t>
      </w:r>
    </w:p>
    <w:p w14:paraId="51D90D83" w14:textId="6509E18B" w:rsidR="00700781" w:rsidRPr="002D42BA" w:rsidRDefault="00700781" w:rsidP="002D42BA">
      <w:pPr>
        <w:pStyle w:val="Incontec"/>
        <w:numPr>
          <w:ilvl w:val="0"/>
          <w:numId w:val="18"/>
        </w:numPr>
      </w:pPr>
      <w:r w:rsidRPr="002D42BA">
        <w:t>Egresos</w:t>
      </w:r>
    </w:p>
    <w:p w14:paraId="4EA6835A" w14:textId="41FF71E9" w:rsidR="00700781" w:rsidRPr="002D42BA" w:rsidRDefault="00700781" w:rsidP="002D42BA">
      <w:pPr>
        <w:pStyle w:val="Incontec"/>
        <w:numPr>
          <w:ilvl w:val="0"/>
          <w:numId w:val="18"/>
        </w:numPr>
      </w:pPr>
      <w:r w:rsidRPr="002D42BA">
        <w:t>Flujo de Caja</w:t>
      </w:r>
    </w:p>
    <w:p w14:paraId="2E31A7CF" w14:textId="77777777" w:rsidR="00700781" w:rsidRPr="002D42BA" w:rsidRDefault="00700781" w:rsidP="00700781">
      <w:pPr>
        <w:rPr>
          <w:sz w:val="24"/>
          <w:szCs w:val="24"/>
        </w:rPr>
      </w:pPr>
    </w:p>
    <w:p w14:paraId="6DF3F1B0" w14:textId="77777777" w:rsidR="00700781" w:rsidRPr="002D42BA" w:rsidRDefault="00700781" w:rsidP="00700781">
      <w:pPr>
        <w:rPr>
          <w:sz w:val="24"/>
          <w:szCs w:val="24"/>
        </w:rPr>
      </w:pPr>
    </w:p>
    <w:p w14:paraId="22A9422F" w14:textId="757627F0" w:rsidR="002D42BA" w:rsidRPr="002D42BA" w:rsidRDefault="002D42BA" w:rsidP="002D42BA">
      <w:pPr>
        <w:pStyle w:val="Incontec"/>
        <w:ind w:firstLine="720"/>
        <w:rPr>
          <w:b/>
        </w:rPr>
      </w:pPr>
      <w:r w:rsidRPr="002D42BA">
        <w:rPr>
          <w:b/>
        </w:rPr>
        <w:t>Análisis de Riesgos:</w:t>
      </w:r>
    </w:p>
    <w:p w14:paraId="4F4DEF46" w14:textId="77777777" w:rsidR="002D42BA" w:rsidRPr="002D42BA" w:rsidRDefault="002D42BA" w:rsidP="00700781">
      <w:pPr>
        <w:rPr>
          <w:sz w:val="24"/>
          <w:szCs w:val="24"/>
        </w:rPr>
      </w:pPr>
    </w:p>
    <w:p w14:paraId="2D05E742" w14:textId="011F60B3"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sdt>
        <w:sdtPr>
          <w:id w:val="1424458633"/>
          <w:citation/>
        </w:sdtPr>
        <w:sdtContent>
          <w:r w:rsidR="00261C9F" w:rsidRPr="00261C9F">
            <w:fldChar w:fldCharType="begin"/>
          </w:r>
          <w:r w:rsidR="00261C9F" w:rsidRPr="00261C9F">
            <w:instrText xml:space="preserve"> CITATION DGI16 \l 9226 </w:instrText>
          </w:r>
          <w:r w:rsidR="00261C9F" w:rsidRPr="00261C9F">
            <w:fldChar w:fldCharType="separate"/>
          </w:r>
          <w:r w:rsidR="00643776">
            <w:rPr>
              <w:noProof/>
            </w:rPr>
            <w:t>(30)</w:t>
          </w:r>
          <w:r w:rsidR="00261C9F" w:rsidRPr="00261C9F">
            <w:fldChar w:fldCharType="end"/>
          </w:r>
        </w:sdtContent>
      </w:sdt>
      <w:r w:rsidR="00261C9F" w:rsidRPr="00261C9F">
        <w:t>, como mecanismos para determinar y cuantificar los riesgos existentes.</w:t>
      </w:r>
    </w:p>
    <w:p w14:paraId="339D5086" w14:textId="77777777" w:rsidR="00261C9F" w:rsidRDefault="00261C9F" w:rsidP="00261C9F"/>
    <w:p w14:paraId="1A50D458" w14:textId="77777777" w:rsidR="00261C9F" w:rsidRDefault="00261C9F" w:rsidP="00261C9F"/>
    <w:p w14:paraId="3606D489" w14:textId="77777777" w:rsidR="00261C9F" w:rsidRDefault="00261C9F" w:rsidP="00261C9F"/>
    <w:p w14:paraId="3F146529" w14:textId="77777777" w:rsidR="00261C9F" w:rsidRDefault="00261C9F" w:rsidP="00261C9F"/>
    <w:p w14:paraId="0C79A420" w14:textId="77777777" w:rsidR="00261C9F" w:rsidRDefault="00261C9F" w:rsidP="00261C9F"/>
    <w:p w14:paraId="319A0504" w14:textId="77777777" w:rsidR="00261C9F" w:rsidRDefault="00261C9F" w:rsidP="00261C9F"/>
    <w:p w14:paraId="7CBF366D" w14:textId="77777777" w:rsidR="00261C9F" w:rsidRDefault="00261C9F" w:rsidP="00261C9F"/>
    <w:p w14:paraId="4E97FAD8" w14:textId="77777777" w:rsidR="00261C9F" w:rsidRDefault="00261C9F" w:rsidP="00261C9F"/>
    <w:p w14:paraId="377F0510" w14:textId="77777777" w:rsidR="00261C9F" w:rsidRDefault="00261C9F" w:rsidP="00261C9F"/>
    <w:p w14:paraId="1EF2136D" w14:textId="77777777" w:rsidR="00261C9F" w:rsidRDefault="00261C9F" w:rsidP="00261C9F"/>
    <w:p w14:paraId="47E0038E" w14:textId="77777777" w:rsidR="00261C9F" w:rsidRPr="00261C9F" w:rsidRDefault="00261C9F" w:rsidP="00261C9F"/>
    <w:p w14:paraId="6056CF59" w14:textId="77777777" w:rsidR="002D42BA" w:rsidRDefault="002D42BA" w:rsidP="002D42BA"/>
    <w:p w14:paraId="4662A9E3" w14:textId="186F1ADF" w:rsidR="00D30904" w:rsidRPr="00CE5512" w:rsidRDefault="005E09E3" w:rsidP="00066B8A">
      <w:pPr>
        <w:pStyle w:val="Prrafodelista"/>
        <w:numPr>
          <w:ilvl w:val="1"/>
          <w:numId w:val="1"/>
        </w:numPr>
        <w:outlineLvl w:val="1"/>
        <w:rPr>
          <w:rFonts w:ascii="LM Roman 10" w:hAnsi="LM Roman 10" w:cs="Times New Roman"/>
          <w:sz w:val="28"/>
          <w:szCs w:val="28"/>
        </w:rPr>
      </w:pPr>
      <w:bookmarkStart w:id="46" w:name="_Toc470690145"/>
      <w:r>
        <w:rPr>
          <w:rFonts w:ascii="LM Roman 10" w:hAnsi="LM Roman 10" w:cs="Times New Roman"/>
          <w:sz w:val="28"/>
          <w:szCs w:val="28"/>
        </w:rPr>
        <w:t>ESTUDIO TÉCNICO</w:t>
      </w:r>
      <w:bookmarkEnd w:id="46"/>
      <w:r>
        <w:rPr>
          <w:rFonts w:ascii="LM Roman 10" w:hAnsi="LM Roman 10" w:cs="Times New Roman"/>
          <w:sz w:val="28"/>
          <w:szCs w:val="28"/>
        </w:rPr>
        <w:t xml:space="preserve"> </w:t>
      </w:r>
    </w:p>
    <w:p w14:paraId="59ED5F75" w14:textId="7C433873" w:rsidR="008C7B70" w:rsidRPr="00A97076" w:rsidRDefault="00D66B6D" w:rsidP="00F12A4C">
      <w:pPr>
        <w:pStyle w:val="Incontec"/>
        <w:rPr>
          <w:rFonts w:cs="Times New Roman"/>
        </w:rPr>
      </w:pPr>
      <w:r w:rsidRPr="00A97076">
        <w:rPr>
          <w:rFonts w:cs="Times New Roman"/>
        </w:rPr>
        <w:t>“Está garantizado que las empresas que d</w:t>
      </w:r>
      <w:r w:rsidR="00F260F4" w:rsidRPr="00A97076">
        <w:rPr>
          <w:rFonts w:cs="Times New Roman"/>
        </w:rPr>
        <w:t>isponen de una declaración explí</w:t>
      </w:r>
      <w:r w:rsidRPr="00A97076">
        <w:rPr>
          <w:rFonts w:cs="Times New Roman"/>
        </w:rPr>
        <w:t>cita y compartida (tanto con clientes como con empleados) de su misión, visión y valores orientan mejor sus acciones de marketing y afrontan de forma óptima sus imprevistos.”</w:t>
      </w:r>
      <w:sdt>
        <w:sdtPr>
          <w:rPr>
            <w:rFonts w:cs="Times New Roman"/>
          </w:rPr>
          <w:id w:val="1657572494"/>
          <w:citation/>
        </w:sdtPr>
        <w:sdtContent>
          <w:r w:rsidRPr="00A97076">
            <w:rPr>
              <w:rFonts w:cs="Times New Roman"/>
            </w:rPr>
            <w:fldChar w:fldCharType="begin"/>
          </w:r>
          <w:r w:rsidRPr="00A97076">
            <w:rPr>
              <w:rFonts w:cs="Times New Roman"/>
            </w:rPr>
            <w:instrText xml:space="preserve"> CITATION Esp12 \l 9226 </w:instrText>
          </w:r>
          <w:r w:rsidRPr="00A97076">
            <w:rPr>
              <w:rFonts w:cs="Times New Roman"/>
            </w:rPr>
            <w:fldChar w:fldCharType="separate"/>
          </w:r>
          <w:r w:rsidR="00643776">
            <w:rPr>
              <w:rFonts w:cs="Times New Roman"/>
              <w:noProof/>
            </w:rPr>
            <w:t xml:space="preserve"> </w:t>
          </w:r>
          <w:r w:rsidR="00643776" w:rsidRPr="00643776">
            <w:rPr>
              <w:rFonts w:cs="Times New Roman"/>
              <w:noProof/>
            </w:rPr>
            <w:t>(31)</w:t>
          </w:r>
          <w:r w:rsidRPr="00A97076">
            <w:rPr>
              <w:rFonts w:cs="Times New Roman"/>
            </w:rPr>
            <w:fldChar w:fldCharType="end"/>
          </w:r>
        </w:sdtContent>
      </w:sdt>
    </w:p>
    <w:p w14:paraId="58CF39D9" w14:textId="16AEBCB1" w:rsidR="008C7B70" w:rsidRDefault="008C7B70" w:rsidP="00F12A4C">
      <w:pPr>
        <w:pStyle w:val="Incontec"/>
        <w:rPr>
          <w:rFonts w:cs="Times New Roman"/>
        </w:rPr>
      </w:pPr>
      <w:r w:rsidRPr="00A97076">
        <w:rPr>
          <w:rFonts w:cs="Times New Roman"/>
        </w:rPr>
        <w:t>Por esta razón</w:t>
      </w:r>
      <w:r w:rsidR="00F260F4" w:rsidRPr="00A97076">
        <w:rPr>
          <w:rFonts w:cs="Times New Roman"/>
        </w:rPr>
        <w:t>,</w:t>
      </w:r>
      <w:r w:rsidRPr="00A97076">
        <w:rPr>
          <w:rFonts w:cs="Times New Roman"/>
        </w:rPr>
        <w:t xml:space="preserve"> a continuación se presenta</w:t>
      </w:r>
      <w:r w:rsidR="00F260F4" w:rsidRPr="00A97076">
        <w:rPr>
          <w:rFonts w:cs="Times New Roman"/>
        </w:rPr>
        <w:t>n</w:t>
      </w:r>
      <w:r w:rsidRPr="00A97076">
        <w:rPr>
          <w:rFonts w:cs="Times New Roman"/>
        </w:rPr>
        <w:t xml:space="preserve"> los pilares fundamentales de cualquier organización:</w:t>
      </w:r>
    </w:p>
    <w:p w14:paraId="39D99674" w14:textId="77777777" w:rsidR="000D1054" w:rsidRDefault="000D1054" w:rsidP="000D1054"/>
    <w:p w14:paraId="7313C47A" w14:textId="30D4D05A" w:rsidR="0090583F" w:rsidRPr="00102649" w:rsidRDefault="0090583F" w:rsidP="00B43D6F">
      <w:pPr>
        <w:pStyle w:val="Incontec"/>
        <w:numPr>
          <w:ilvl w:val="2"/>
          <w:numId w:val="1"/>
        </w:numPr>
        <w:outlineLvl w:val="2"/>
        <w:rPr>
          <w:rFonts w:cs="Times New Roman"/>
        </w:rPr>
      </w:pPr>
      <w:bookmarkStart w:id="47" w:name="_Toc470690146"/>
      <w:r w:rsidRPr="0090583F">
        <w:rPr>
          <w:rFonts w:cs="Times New Roman"/>
          <w:szCs w:val="28"/>
        </w:rPr>
        <w:t>Tamaño</w:t>
      </w:r>
      <w:bookmarkEnd w:id="47"/>
    </w:p>
    <w:p w14:paraId="5865746E" w14:textId="77777777" w:rsidR="0090583F" w:rsidRPr="00102649" w:rsidRDefault="0090583F" w:rsidP="0090583F">
      <w:pPr>
        <w:pStyle w:val="Incontec"/>
        <w:rPr>
          <w:rFonts w:cs="Times New Roman"/>
        </w:rPr>
      </w:pPr>
    </w:p>
    <w:p w14:paraId="5AD163CE" w14:textId="5610588F" w:rsidR="005201D7" w:rsidRPr="005201D7" w:rsidRDefault="0090583F" w:rsidP="005201D7">
      <w:pPr>
        <w:pStyle w:val="Incontec"/>
      </w:pPr>
      <w:r w:rsidRPr="00102649">
        <w:rPr>
          <w:rFonts w:cs="Times New Roman"/>
        </w:rPr>
        <w:t>El tamaño de la empresa es determinado por la Ley 590 del 2000</w:t>
      </w:r>
      <w:r w:rsidR="000A2E4F">
        <w:rPr>
          <w:rFonts w:cs="Times New Roman"/>
        </w:rPr>
        <w:t xml:space="preserve"> </w:t>
      </w:r>
      <w:r w:rsidRPr="00102649">
        <w:rPr>
          <w:rFonts w:cs="Times New Roman"/>
        </w:rPr>
        <w:t xml:space="preserve"> expedida por el congreso colombiano</w:t>
      </w:r>
      <w:r w:rsidR="000A2E4F">
        <w:rPr>
          <w:rFonts w:cs="Times New Roman"/>
        </w:rPr>
        <w:t xml:space="preserve"> </w:t>
      </w:r>
      <w:sdt>
        <w:sdtPr>
          <w:rPr>
            <w:rFonts w:cs="Times New Roman"/>
          </w:rPr>
          <w:id w:val="-1391801262"/>
          <w:citation/>
        </w:sdtPr>
        <w:sdtContent>
          <w:r w:rsidR="000A2E4F">
            <w:rPr>
              <w:rFonts w:cs="Times New Roman"/>
            </w:rPr>
            <w:fldChar w:fldCharType="begin"/>
          </w:r>
          <w:r w:rsidR="000A2E4F">
            <w:rPr>
              <w:rFonts w:cs="Times New Roman"/>
            </w:rPr>
            <w:instrText xml:space="preserve"> CITATION ElC00 \l 9226 </w:instrText>
          </w:r>
          <w:r w:rsidR="000A2E4F">
            <w:rPr>
              <w:rFonts w:cs="Times New Roman"/>
            </w:rPr>
            <w:fldChar w:fldCharType="separate"/>
          </w:r>
          <w:r w:rsidR="00643776" w:rsidRPr="00643776">
            <w:rPr>
              <w:rFonts w:cs="Times New Roman"/>
              <w:noProof/>
            </w:rPr>
            <w:t>(32)</w:t>
          </w:r>
          <w:r w:rsidR="000A2E4F">
            <w:rPr>
              <w:rFonts w:cs="Times New Roman"/>
            </w:rPr>
            <w:fldChar w:fldCharType="end"/>
          </w:r>
        </w:sdtContent>
      </w:sdt>
      <w:r w:rsidRPr="00102649">
        <w:rPr>
          <w:rFonts w:cs="Times New Roman"/>
        </w:rPr>
        <w:t xml:space="preserve">, </w:t>
      </w:r>
      <w:bookmarkStart w:id="48" w:name="_44sinio" w:colFirst="0" w:colLast="0"/>
      <w:bookmarkEnd w:id="48"/>
      <w:r w:rsidR="000A2E4F">
        <w:rPr>
          <w:rFonts w:cs="Times New Roman"/>
        </w:rPr>
        <w:t>IncluSoft</w:t>
      </w:r>
      <w:r w:rsidR="00F165AF">
        <w:rPr>
          <w:rFonts w:cs="Times New Roman"/>
        </w:rPr>
        <w:t xml:space="preserve"> </w:t>
      </w:r>
      <w:r w:rsidR="000A2E4F">
        <w:rPr>
          <w:rFonts w:cs="Times New Roman"/>
        </w:rPr>
        <w:t>se considera como una</w:t>
      </w:r>
      <w:r w:rsidR="00F165AF">
        <w:rPr>
          <w:rFonts w:cs="Times New Roman"/>
        </w:rPr>
        <w:t xml:space="preserve"> Micro-Empresa </w:t>
      </w:r>
      <w:r w:rsidR="005201D7">
        <w:rPr>
          <w:rFonts w:cs="Times New Roman"/>
        </w:rPr>
        <w:t xml:space="preserve">según el </w:t>
      </w:r>
      <w:r w:rsidR="000A2E4F">
        <w:rPr>
          <w:rFonts w:cs="Times New Roman"/>
        </w:rPr>
        <w:t>artículo</w:t>
      </w:r>
      <w:r w:rsidR="005201D7">
        <w:rPr>
          <w:rFonts w:cs="Times New Roman"/>
        </w:rPr>
        <w:t xml:space="preserve"> 2 de la misma ley ya </w:t>
      </w:r>
      <w:r w:rsidR="000A2E4F">
        <w:rPr>
          <w:rFonts w:cs="Times New Roman"/>
        </w:rPr>
        <w:t xml:space="preserve">que al no contar con una planta de personal mayor a </w:t>
      </w:r>
      <w:r w:rsidR="000A2E4F">
        <w:rPr>
          <w:rFonts w:cs="Times New Roman"/>
        </w:rPr>
        <w:lastRenderedPageBreak/>
        <w:t>11 trabajadores y</w:t>
      </w:r>
      <w:r w:rsidR="005201D7">
        <w:rPr>
          <w:rFonts w:cs="Times New Roman"/>
        </w:rPr>
        <w:t xml:space="preserve"> sus ingresos activos no superan los 501 salarios </w:t>
      </w:r>
      <w:r w:rsidR="005201D7" w:rsidRPr="005201D7">
        <w:t>mínimos mensuales legales vigentes</w:t>
      </w:r>
      <w:r w:rsidR="005201D7">
        <w:t xml:space="preserve"> ($ </w:t>
      </w:r>
      <w:r w:rsidR="005201D7" w:rsidRPr="005201D7">
        <w:t>35</w:t>
      </w:r>
      <w:r w:rsidR="005201D7">
        <w:t>’</w:t>
      </w:r>
      <w:r w:rsidR="005201D7" w:rsidRPr="005201D7">
        <w:t>162</w:t>
      </w:r>
      <w:r w:rsidR="005201D7">
        <w:t>.</w:t>
      </w:r>
      <w:r w:rsidR="005201D7" w:rsidRPr="005201D7">
        <w:t>205</w:t>
      </w:r>
      <w:r w:rsidR="005201D7">
        <w:t>)</w:t>
      </w:r>
      <w:r w:rsidR="000A2E4F">
        <w:t xml:space="preserve"> se considera como una MIPYME.</w:t>
      </w:r>
    </w:p>
    <w:p w14:paraId="3D199C93" w14:textId="685B619C" w:rsidR="000A2E4F" w:rsidRDefault="000A2E4F" w:rsidP="000A2E4F">
      <w:pPr>
        <w:pStyle w:val="Incontec"/>
        <w:rPr>
          <w:rFonts w:cs="Times New Roman"/>
          <w:b/>
          <w:bCs/>
        </w:rPr>
      </w:pPr>
      <w:r w:rsidRPr="000A2E4F">
        <w:rPr>
          <w:rFonts w:cs="Times New Roman"/>
          <w:b/>
          <w:bCs/>
        </w:rPr>
        <w:t>¿Qué beneficios directos reciben las pequeñas empresas nuevas?</w:t>
      </w:r>
    </w:p>
    <w:p w14:paraId="5BEB721B" w14:textId="77777777" w:rsidR="003E0A5A" w:rsidRDefault="003E0A5A" w:rsidP="003E0A5A"/>
    <w:p w14:paraId="08AB1293" w14:textId="5C9882D0" w:rsidR="003E0A5A" w:rsidRPr="003E0A5A" w:rsidRDefault="003E0A5A" w:rsidP="003E0A5A">
      <w:pPr>
        <w:pStyle w:val="Incontec"/>
        <w:rPr>
          <w:rFonts w:ascii="Cambria" w:eastAsia="Cambria" w:hAnsi="Cambria" w:cs="Cambria"/>
          <w:color w:val="000000"/>
          <w:sz w:val="22"/>
          <w:szCs w:val="22"/>
        </w:rPr>
      </w:pPr>
      <w:r w:rsidRPr="0018414A">
        <w:t xml:space="preserve">Según el ministerio de Trabajo </w:t>
      </w:r>
      <w:sdt>
        <w:sdtPr>
          <w:id w:val="1471325406"/>
          <w:citation/>
        </w:sdtPr>
        <w:sdtContent>
          <w:r w:rsidRPr="0018414A">
            <w:fldChar w:fldCharType="begin"/>
          </w:r>
          <w:r w:rsidRPr="0018414A">
            <w:instrText xml:space="preserve"> CITATION MIN161 \l 9226 </w:instrText>
          </w:r>
          <w:r w:rsidRPr="0018414A">
            <w:fldChar w:fldCharType="separate"/>
          </w:r>
          <w:r w:rsidR="00643776">
            <w:rPr>
              <w:noProof/>
            </w:rPr>
            <w:t>(33)</w:t>
          </w:r>
          <w:r w:rsidRPr="0018414A">
            <w:fldChar w:fldCharType="end"/>
          </w:r>
        </w:sdtContent>
      </w:sdt>
      <w:r w:rsidRPr="0018414A">
        <w:t xml:space="preserve"> los  </w:t>
      </w:r>
      <w:r w:rsidRPr="0018414A">
        <w:rPr>
          <w:rFonts w:eastAsia="Cambria" w:cs="Cambria"/>
          <w:color w:val="000000"/>
        </w:rPr>
        <w:t>Beneficios para nuevas pequeñas empresas y para aquellas que se formalicen</w:t>
      </w:r>
      <w:r w:rsidRPr="0018414A">
        <w:t xml:space="preserve"> son los siguientes</w:t>
      </w:r>
      <w:r>
        <w:t xml:space="preserve">: </w:t>
      </w:r>
    </w:p>
    <w:p w14:paraId="7285562A" w14:textId="48809A45" w:rsidR="003E0A5A" w:rsidRPr="003E0A5A" w:rsidRDefault="003E0A5A" w:rsidP="003E0A5A">
      <w:pPr>
        <w:pStyle w:val="Incontec"/>
      </w:pPr>
    </w:p>
    <w:p w14:paraId="0A76BD4D" w14:textId="77777777" w:rsidR="000A2E4F" w:rsidRPr="000A2E4F" w:rsidRDefault="000A2E4F" w:rsidP="003E0A5A">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0848EACC" w14:textId="77777777" w:rsidR="000A2E4F" w:rsidRPr="000A2E4F" w:rsidRDefault="000A2E4F" w:rsidP="003E0A5A">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706453F2" w14:textId="77777777" w:rsidR="000A2E4F" w:rsidRPr="000A2E4F" w:rsidRDefault="000A2E4F" w:rsidP="003E0A5A">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53F561D3" w14:textId="6241D7B7" w:rsidR="000A2E4F" w:rsidRDefault="000A2E4F" w:rsidP="003E0A5A">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33B696C0" w14:textId="77777777" w:rsidR="000A2E4F" w:rsidRDefault="000A2E4F" w:rsidP="000A2E4F"/>
    <w:p w14:paraId="7EC20E00" w14:textId="77777777" w:rsidR="000A2E4F" w:rsidRPr="000A2E4F" w:rsidRDefault="000A2E4F" w:rsidP="000A2E4F"/>
    <w:p w14:paraId="6E82E85C" w14:textId="7860A3AD" w:rsidR="0018414A" w:rsidRDefault="0018414A" w:rsidP="003C2B75">
      <w:pPr>
        <w:pStyle w:val="Incontec"/>
        <w:ind w:firstLine="720"/>
        <w:rPr>
          <w:rFonts w:eastAsia="Arial" w:cs="Times New Roman"/>
        </w:rPr>
      </w:pPr>
      <w:r w:rsidRPr="00102649">
        <w:rPr>
          <w:rFonts w:eastAsia="Arial" w:cs="Times New Roman"/>
        </w:rPr>
        <w:t xml:space="preserve">Listado De </w:t>
      </w:r>
      <w:r w:rsidR="003C2B75">
        <w:rPr>
          <w:rFonts w:eastAsia="Arial" w:cs="Times New Roman"/>
        </w:rPr>
        <w:t>Componentes</w:t>
      </w:r>
      <w:r w:rsidRPr="00102649">
        <w:rPr>
          <w:rFonts w:eastAsia="Arial" w:cs="Times New Roman"/>
        </w:rPr>
        <w:t>.</w:t>
      </w:r>
    </w:p>
    <w:p w14:paraId="2F18F381" w14:textId="7A7E58BA" w:rsidR="0018414A" w:rsidRPr="003C2B75" w:rsidRDefault="0018414A" w:rsidP="0018414A">
      <w:pPr>
        <w:pStyle w:val="Incontec"/>
        <w:rPr>
          <w:rFonts w:cs="Times New Roman"/>
        </w:rPr>
      </w:pPr>
      <w:r w:rsidRPr="003C2B75">
        <w:rPr>
          <w:rFonts w:eastAsia="Arial" w:cs="Times New Roman"/>
        </w:rPr>
        <w:t xml:space="preserve">Los elementos necesarios para </w:t>
      </w:r>
      <w:r w:rsidR="003C2B75" w:rsidRPr="003C2B75">
        <w:rPr>
          <w:rFonts w:eastAsia="Arial" w:cs="Times New Roman"/>
        </w:rPr>
        <w:t xml:space="preserve">la ejecución </w:t>
      </w:r>
      <w:r w:rsidRPr="003C2B75">
        <w:rPr>
          <w:rFonts w:eastAsia="Arial" w:cs="Times New Roman"/>
        </w:rPr>
        <w:t>el proyecto son los siguientes:</w:t>
      </w:r>
    </w:p>
    <w:p w14:paraId="6B426CDC" w14:textId="77777777" w:rsidR="0018414A" w:rsidRPr="003C2B75" w:rsidRDefault="0018414A" w:rsidP="0018414A">
      <w:pPr>
        <w:pStyle w:val="Incontec"/>
        <w:rPr>
          <w:rFonts w:cs="Times New Roman"/>
          <w:b/>
          <w:i/>
        </w:rPr>
      </w:pPr>
      <w:r w:rsidRPr="003C2B75">
        <w:rPr>
          <w:rFonts w:eastAsia="Arial" w:cs="Times New Roman"/>
          <w:b/>
          <w:i/>
        </w:rPr>
        <w:lastRenderedPageBreak/>
        <w:t>Para el proceso de desarrollo:</w:t>
      </w:r>
    </w:p>
    <w:p w14:paraId="6E571B52" w14:textId="07FC3DC8" w:rsidR="0018414A" w:rsidRPr="003C2B75" w:rsidRDefault="0018414A" w:rsidP="003C2B75">
      <w:pPr>
        <w:pStyle w:val="Incontec"/>
        <w:ind w:firstLine="720"/>
      </w:pPr>
      <w:r w:rsidRPr="003C2B75">
        <w:rPr>
          <w:rFonts w:eastAsia="Arial"/>
        </w:rPr>
        <w:t>2 computadores.</w:t>
      </w:r>
    </w:p>
    <w:p w14:paraId="489D3044" w14:textId="6F16764B" w:rsidR="0018414A" w:rsidRPr="003C2B75" w:rsidRDefault="0018414A" w:rsidP="003C2B75">
      <w:pPr>
        <w:pStyle w:val="Incontec"/>
        <w:ind w:firstLine="720"/>
      </w:pPr>
      <w:r w:rsidRPr="003C2B75">
        <w:rPr>
          <w:rFonts w:eastAsia="Arial"/>
        </w:rPr>
        <w:t>1</w:t>
      </w:r>
      <w:r w:rsidR="009218C9" w:rsidRPr="003C2B75">
        <w:rPr>
          <w:rFonts w:eastAsia="Arial"/>
        </w:rPr>
        <w:t xml:space="preserve"> mesa</w:t>
      </w:r>
      <w:r w:rsidRPr="003C2B75">
        <w:rPr>
          <w:rFonts w:eastAsia="Arial"/>
        </w:rPr>
        <w:t xml:space="preserve"> de trabajo.</w:t>
      </w:r>
    </w:p>
    <w:p w14:paraId="3BCEAF94" w14:textId="2E6C7BB8" w:rsidR="0018414A" w:rsidRDefault="0018414A" w:rsidP="003C2B75">
      <w:pPr>
        <w:pStyle w:val="Incontec"/>
        <w:ind w:firstLine="720"/>
        <w:rPr>
          <w:rFonts w:eastAsia="Arial"/>
        </w:rPr>
      </w:pPr>
      <w:r w:rsidRPr="003C2B75">
        <w:rPr>
          <w:rFonts w:eastAsia="Arial"/>
        </w:rPr>
        <w:t>2 sillas.</w:t>
      </w:r>
    </w:p>
    <w:p w14:paraId="603F950E" w14:textId="6D1F9158" w:rsidR="003C2B75" w:rsidRDefault="003C2B75" w:rsidP="003C2B75">
      <w:pPr>
        <w:pStyle w:val="Incontec"/>
        <w:ind w:firstLine="720"/>
      </w:pPr>
      <w:r>
        <w:t xml:space="preserve">1 Licencia </w:t>
      </w:r>
      <w:proofErr w:type="spellStart"/>
      <w:r>
        <w:t>Unity</w:t>
      </w:r>
      <w:proofErr w:type="spellEnd"/>
      <w:r>
        <w:t xml:space="preserve"> 3D</w:t>
      </w:r>
    </w:p>
    <w:p w14:paraId="6F6E14C4" w14:textId="7FE4DF7D" w:rsidR="003C2B75" w:rsidRDefault="003C2B75" w:rsidP="003C2B75">
      <w:pPr>
        <w:pStyle w:val="Incontec"/>
        <w:ind w:firstLine="720"/>
      </w:pPr>
      <w:r>
        <w:t>1 Licencia Windows 7</w:t>
      </w:r>
    </w:p>
    <w:p w14:paraId="579CBAAC" w14:textId="77777777" w:rsidR="003D249A" w:rsidRPr="003D249A" w:rsidRDefault="003D249A" w:rsidP="003D249A"/>
    <w:p w14:paraId="141DBD27" w14:textId="3AF37700" w:rsidR="003C2B75" w:rsidRPr="003C2B75" w:rsidRDefault="003C2B75" w:rsidP="003C2B75">
      <w:pPr>
        <w:rPr>
          <w:rFonts w:ascii="LM Roman 10" w:hAnsi="LM Roman 10"/>
          <w:sz w:val="24"/>
          <w:szCs w:val="24"/>
        </w:rPr>
      </w:pPr>
      <w:r w:rsidRPr="003C2B75">
        <w:rPr>
          <w:rFonts w:ascii="LM Roman 10" w:hAnsi="LM Roman 10"/>
          <w:b/>
          <w:i/>
          <w:sz w:val="24"/>
          <w:szCs w:val="24"/>
        </w:rPr>
        <w:t>Para el proceso de Pruebas</w:t>
      </w:r>
      <w:r w:rsidRPr="003C2B75">
        <w:rPr>
          <w:rFonts w:ascii="LM Roman 10" w:hAnsi="LM Roman 10"/>
          <w:sz w:val="24"/>
          <w:szCs w:val="24"/>
        </w:rPr>
        <w:t>:</w:t>
      </w:r>
    </w:p>
    <w:p w14:paraId="260C3B78" w14:textId="257A1701" w:rsidR="003C2B75" w:rsidRDefault="003C2B75" w:rsidP="003C2B75">
      <w:pPr>
        <w:pStyle w:val="Incontec"/>
        <w:ind w:firstLine="720"/>
      </w:pPr>
      <w:r w:rsidRPr="003C2B75">
        <w:t>1 Smartphone.</w:t>
      </w:r>
    </w:p>
    <w:p w14:paraId="46F5BE3A" w14:textId="77777777" w:rsidR="00A50E1A" w:rsidRDefault="00A50E1A" w:rsidP="00A50E1A"/>
    <w:p w14:paraId="0EFC40C0" w14:textId="77777777" w:rsidR="00DC69D0" w:rsidRPr="00A50E1A" w:rsidRDefault="00DC69D0" w:rsidP="00A50E1A"/>
    <w:p w14:paraId="35E0209E" w14:textId="77777777" w:rsidR="00A50E1A" w:rsidRDefault="00A50E1A" w:rsidP="00A50E1A">
      <w:pPr>
        <w:pStyle w:val="Incontec"/>
        <w:rPr>
          <w:rFonts w:eastAsia="Arial" w:cs="Times New Roman"/>
        </w:rPr>
      </w:pPr>
      <w:r>
        <w:rPr>
          <w:rFonts w:eastAsia="Arial" w:cs="Times New Roman"/>
        </w:rPr>
        <w:t>Descripción de los Componentes Lógicos del Sistema. (Software).</w:t>
      </w:r>
    </w:p>
    <w:p w14:paraId="5C8F97E0" w14:textId="77777777" w:rsidR="00A50E1A" w:rsidRPr="00A50E1A" w:rsidRDefault="00A50E1A" w:rsidP="00A50E1A"/>
    <w:p w14:paraId="72500C43" w14:textId="77777777" w:rsidR="00A50E1A" w:rsidRDefault="00A50E1A" w:rsidP="00A50E1A"/>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A50E1A" w:rsidRPr="002D449E" w14:paraId="6DA19E90" w14:textId="77777777" w:rsidTr="00C96A61">
        <w:tc>
          <w:tcPr>
            <w:tcW w:w="1843" w:type="dxa"/>
          </w:tcPr>
          <w:p w14:paraId="03F34F65" w14:textId="77777777" w:rsidR="00A50E1A" w:rsidRPr="002D449E" w:rsidRDefault="00A50E1A" w:rsidP="00C96A61">
            <w:pPr>
              <w:pStyle w:val="Incontec"/>
              <w:rPr>
                <w:rFonts w:cs="Times New Roman"/>
                <w:sz w:val="18"/>
                <w:szCs w:val="18"/>
              </w:rPr>
            </w:pPr>
            <w:r w:rsidRPr="002D449E">
              <w:rPr>
                <w:rFonts w:eastAsia="Arial" w:cs="Times New Roman"/>
                <w:sz w:val="18"/>
                <w:szCs w:val="18"/>
              </w:rPr>
              <w:t>Elemento</w:t>
            </w:r>
          </w:p>
        </w:tc>
        <w:tc>
          <w:tcPr>
            <w:tcW w:w="992" w:type="dxa"/>
          </w:tcPr>
          <w:p w14:paraId="28397C48" w14:textId="77777777" w:rsidR="00A50E1A" w:rsidRPr="002D449E" w:rsidRDefault="00A50E1A" w:rsidP="00C96A61">
            <w:pPr>
              <w:pStyle w:val="Incontec"/>
              <w:rPr>
                <w:rFonts w:cs="Times New Roman"/>
                <w:sz w:val="18"/>
                <w:szCs w:val="18"/>
              </w:rPr>
            </w:pPr>
            <w:r w:rsidRPr="002D449E">
              <w:rPr>
                <w:rFonts w:eastAsia="Arial" w:cs="Times New Roman"/>
                <w:sz w:val="18"/>
                <w:szCs w:val="18"/>
              </w:rPr>
              <w:t>Cantidad</w:t>
            </w:r>
          </w:p>
        </w:tc>
        <w:tc>
          <w:tcPr>
            <w:tcW w:w="2552" w:type="dxa"/>
          </w:tcPr>
          <w:p w14:paraId="40619E8A" w14:textId="77777777" w:rsidR="00A50E1A" w:rsidRPr="002D449E" w:rsidRDefault="00A50E1A" w:rsidP="00C96A61">
            <w:pPr>
              <w:pStyle w:val="Incontec"/>
              <w:rPr>
                <w:rFonts w:cs="Times New Roman"/>
                <w:sz w:val="18"/>
                <w:szCs w:val="18"/>
              </w:rPr>
            </w:pPr>
            <w:r w:rsidRPr="002D449E">
              <w:rPr>
                <w:rFonts w:eastAsia="Arial" w:cs="Times New Roman"/>
                <w:sz w:val="18"/>
                <w:szCs w:val="18"/>
              </w:rPr>
              <w:t xml:space="preserve">Descripción </w:t>
            </w:r>
          </w:p>
        </w:tc>
        <w:tc>
          <w:tcPr>
            <w:tcW w:w="3118" w:type="dxa"/>
          </w:tcPr>
          <w:p w14:paraId="7C0BD970" w14:textId="77777777" w:rsidR="00A50E1A" w:rsidRPr="002D449E" w:rsidRDefault="00A50E1A" w:rsidP="00C96A61">
            <w:pPr>
              <w:pStyle w:val="Incontec"/>
              <w:rPr>
                <w:rFonts w:cs="Times New Roman"/>
                <w:sz w:val="18"/>
                <w:szCs w:val="18"/>
              </w:rPr>
            </w:pPr>
            <w:r w:rsidRPr="002D449E">
              <w:rPr>
                <w:rFonts w:eastAsia="Arial" w:cs="Times New Roman"/>
                <w:sz w:val="18"/>
                <w:szCs w:val="18"/>
              </w:rPr>
              <w:t>Uso</w:t>
            </w:r>
          </w:p>
        </w:tc>
      </w:tr>
      <w:tr w:rsidR="00A50E1A" w:rsidRPr="002D449E" w14:paraId="3E11A556" w14:textId="77777777" w:rsidTr="00C96A61">
        <w:tc>
          <w:tcPr>
            <w:tcW w:w="1843" w:type="dxa"/>
          </w:tcPr>
          <w:p w14:paraId="6C4CE455" w14:textId="77777777" w:rsidR="00A50E1A" w:rsidRPr="00CC452C" w:rsidRDefault="00A50E1A" w:rsidP="00C96A61">
            <w:pPr>
              <w:pStyle w:val="Incontec"/>
              <w:rPr>
                <w:sz w:val="18"/>
                <w:szCs w:val="18"/>
              </w:rPr>
            </w:pPr>
            <w:proofErr w:type="spellStart"/>
            <w:r w:rsidRPr="00CC452C">
              <w:rPr>
                <w:rFonts w:eastAsia="Arial"/>
                <w:sz w:val="18"/>
                <w:szCs w:val="18"/>
              </w:rPr>
              <w:t>Unity</w:t>
            </w:r>
            <w:proofErr w:type="spellEnd"/>
            <w:r w:rsidRPr="00CC452C">
              <w:rPr>
                <w:rFonts w:eastAsia="Arial"/>
                <w:sz w:val="18"/>
                <w:szCs w:val="18"/>
              </w:rPr>
              <w:t xml:space="preserve"> 3D</w:t>
            </w:r>
          </w:p>
        </w:tc>
        <w:tc>
          <w:tcPr>
            <w:tcW w:w="992" w:type="dxa"/>
          </w:tcPr>
          <w:p w14:paraId="5CE091FB" w14:textId="77777777" w:rsidR="00A50E1A" w:rsidRPr="00CC452C" w:rsidRDefault="00A50E1A" w:rsidP="00C96A61">
            <w:pPr>
              <w:pStyle w:val="Incontec"/>
              <w:rPr>
                <w:sz w:val="18"/>
                <w:szCs w:val="18"/>
              </w:rPr>
            </w:pPr>
            <w:r w:rsidRPr="00CC452C">
              <w:rPr>
                <w:rFonts w:eastAsia="Arial"/>
                <w:sz w:val="18"/>
                <w:szCs w:val="18"/>
              </w:rPr>
              <w:t>1</w:t>
            </w:r>
          </w:p>
        </w:tc>
        <w:tc>
          <w:tcPr>
            <w:tcW w:w="2552" w:type="dxa"/>
          </w:tcPr>
          <w:p w14:paraId="2E4D22D3" w14:textId="77777777" w:rsidR="00A50E1A" w:rsidRPr="00CC452C" w:rsidRDefault="00A50E1A" w:rsidP="00C96A61">
            <w:pPr>
              <w:pStyle w:val="Incontec"/>
              <w:rPr>
                <w:sz w:val="18"/>
                <w:szCs w:val="18"/>
              </w:rPr>
            </w:pPr>
            <w:r w:rsidRPr="00CC452C">
              <w:rPr>
                <w:sz w:val="18"/>
                <w:szCs w:val="18"/>
              </w:rPr>
              <w:t xml:space="preserve">Motor para el desarrollo de </w:t>
            </w:r>
            <w:proofErr w:type="spellStart"/>
            <w:r w:rsidRPr="00CC452C">
              <w:rPr>
                <w:sz w:val="18"/>
                <w:szCs w:val="18"/>
              </w:rPr>
              <w:t>VideoJuegos</w:t>
            </w:r>
            <w:proofErr w:type="spellEnd"/>
            <w:r>
              <w:rPr>
                <w:sz w:val="18"/>
                <w:szCs w:val="18"/>
              </w:rPr>
              <w:t>.</w:t>
            </w:r>
          </w:p>
        </w:tc>
        <w:tc>
          <w:tcPr>
            <w:tcW w:w="3118" w:type="dxa"/>
          </w:tcPr>
          <w:p w14:paraId="603DCDEB" w14:textId="77777777" w:rsidR="00A50E1A" w:rsidRPr="00CC452C" w:rsidRDefault="00A50E1A" w:rsidP="00C96A61">
            <w:pPr>
              <w:pStyle w:val="Incontec"/>
              <w:rPr>
                <w:sz w:val="18"/>
                <w:szCs w:val="18"/>
              </w:rPr>
            </w:pPr>
            <w:r>
              <w:rPr>
                <w:rFonts w:eastAsia="Arial"/>
                <w:sz w:val="18"/>
                <w:szCs w:val="18"/>
              </w:rPr>
              <w:t xml:space="preserve">Desarrollo </w:t>
            </w:r>
            <w:r w:rsidRPr="00CC452C">
              <w:rPr>
                <w:rFonts w:eastAsia="Arial"/>
                <w:sz w:val="18"/>
                <w:szCs w:val="18"/>
              </w:rPr>
              <w:t>de</w:t>
            </w:r>
            <w:r>
              <w:rPr>
                <w:rFonts w:eastAsia="Arial"/>
                <w:sz w:val="18"/>
                <w:szCs w:val="18"/>
              </w:rPr>
              <w:t xml:space="preserve"> las características del </w:t>
            </w:r>
            <w:proofErr w:type="spellStart"/>
            <w:r w:rsidRPr="00CC452C">
              <w:rPr>
                <w:rFonts w:eastAsia="Arial"/>
                <w:sz w:val="18"/>
                <w:szCs w:val="18"/>
              </w:rPr>
              <w:t>VideoJuego</w:t>
            </w:r>
            <w:proofErr w:type="spellEnd"/>
          </w:p>
        </w:tc>
      </w:tr>
      <w:tr w:rsidR="00A50E1A" w:rsidRPr="002D449E" w14:paraId="3C672D21" w14:textId="77777777" w:rsidTr="00C96A61">
        <w:tc>
          <w:tcPr>
            <w:tcW w:w="1843" w:type="dxa"/>
          </w:tcPr>
          <w:p w14:paraId="46009C79" w14:textId="77777777" w:rsidR="00A50E1A" w:rsidRPr="00CC452C" w:rsidRDefault="00A50E1A" w:rsidP="00C96A61">
            <w:pPr>
              <w:pStyle w:val="Incontec"/>
              <w:rPr>
                <w:sz w:val="18"/>
                <w:szCs w:val="18"/>
              </w:rPr>
            </w:pPr>
            <w:r w:rsidRPr="00CC452C">
              <w:rPr>
                <w:rFonts w:eastAsia="Arial"/>
                <w:sz w:val="18"/>
                <w:szCs w:val="18"/>
              </w:rPr>
              <w:t>Windows 7</w:t>
            </w:r>
          </w:p>
        </w:tc>
        <w:tc>
          <w:tcPr>
            <w:tcW w:w="992" w:type="dxa"/>
          </w:tcPr>
          <w:p w14:paraId="207FABB2" w14:textId="77777777" w:rsidR="00A50E1A" w:rsidRPr="00CC452C" w:rsidRDefault="00A50E1A" w:rsidP="00C96A61">
            <w:pPr>
              <w:pStyle w:val="Incontec"/>
              <w:rPr>
                <w:sz w:val="18"/>
                <w:szCs w:val="18"/>
              </w:rPr>
            </w:pPr>
            <w:r w:rsidRPr="00CC452C">
              <w:rPr>
                <w:rFonts w:eastAsia="Arial"/>
                <w:sz w:val="18"/>
                <w:szCs w:val="18"/>
              </w:rPr>
              <w:t>1</w:t>
            </w:r>
          </w:p>
        </w:tc>
        <w:tc>
          <w:tcPr>
            <w:tcW w:w="2552" w:type="dxa"/>
          </w:tcPr>
          <w:p w14:paraId="5CEA880E" w14:textId="77777777" w:rsidR="00A50E1A" w:rsidRPr="00CC452C" w:rsidRDefault="00A50E1A" w:rsidP="00C96A61">
            <w:pPr>
              <w:pStyle w:val="Incontec"/>
              <w:rPr>
                <w:sz w:val="18"/>
                <w:szCs w:val="18"/>
              </w:rPr>
            </w:pPr>
            <w:r w:rsidRPr="00CC452C">
              <w:rPr>
                <w:sz w:val="18"/>
                <w:szCs w:val="18"/>
              </w:rPr>
              <w:t>Sistema operativo desarrollado por Microsoft</w:t>
            </w:r>
          </w:p>
        </w:tc>
        <w:tc>
          <w:tcPr>
            <w:tcW w:w="3118" w:type="dxa"/>
          </w:tcPr>
          <w:p w14:paraId="2C726A5D" w14:textId="77777777" w:rsidR="00A50E1A" w:rsidRPr="00CC452C" w:rsidRDefault="00A50E1A" w:rsidP="00C96A61">
            <w:pPr>
              <w:pStyle w:val="Incontec"/>
              <w:rPr>
                <w:sz w:val="18"/>
                <w:szCs w:val="18"/>
              </w:rPr>
            </w:pPr>
            <w:r>
              <w:rPr>
                <w:rFonts w:eastAsia="Arial"/>
                <w:sz w:val="18"/>
                <w:szCs w:val="18"/>
              </w:rPr>
              <w:t>Gestor de los Recursos de Hardware y Software</w:t>
            </w:r>
          </w:p>
        </w:tc>
      </w:tr>
      <w:tr w:rsidR="00A50E1A" w:rsidRPr="002D449E" w14:paraId="1B7DEC02" w14:textId="77777777" w:rsidTr="00C96A61">
        <w:tc>
          <w:tcPr>
            <w:tcW w:w="1843" w:type="dxa"/>
          </w:tcPr>
          <w:p w14:paraId="5D3B1F6E" w14:textId="77777777" w:rsidR="00A50E1A" w:rsidRPr="00BE69CB" w:rsidRDefault="00A50E1A" w:rsidP="00C96A61">
            <w:pPr>
              <w:pStyle w:val="Incontec"/>
              <w:rPr>
                <w:rFonts w:eastAsia="Arial"/>
                <w:sz w:val="18"/>
                <w:szCs w:val="18"/>
              </w:rPr>
            </w:pPr>
            <w:r w:rsidRPr="00BE69CB">
              <w:rPr>
                <w:rFonts w:eastAsia="Arial"/>
                <w:sz w:val="18"/>
                <w:szCs w:val="18"/>
              </w:rPr>
              <w:t>Ubuntu 16.04.1 LTS</w:t>
            </w:r>
          </w:p>
          <w:p w14:paraId="4031B400" w14:textId="77777777" w:rsidR="00A50E1A" w:rsidRPr="00BE69CB" w:rsidRDefault="00A50E1A" w:rsidP="00C96A61">
            <w:pPr>
              <w:pStyle w:val="Incontec"/>
              <w:rPr>
                <w:rFonts w:eastAsia="Arial"/>
                <w:sz w:val="18"/>
                <w:szCs w:val="18"/>
              </w:rPr>
            </w:pPr>
          </w:p>
        </w:tc>
        <w:tc>
          <w:tcPr>
            <w:tcW w:w="992" w:type="dxa"/>
          </w:tcPr>
          <w:p w14:paraId="4DD33333" w14:textId="77777777" w:rsidR="00A50E1A" w:rsidRPr="00BE69CB" w:rsidRDefault="00A50E1A" w:rsidP="00C96A61">
            <w:pPr>
              <w:pStyle w:val="Incontec"/>
              <w:rPr>
                <w:rFonts w:eastAsia="Arial"/>
                <w:sz w:val="18"/>
                <w:szCs w:val="18"/>
              </w:rPr>
            </w:pPr>
            <w:r w:rsidRPr="00BE69CB">
              <w:rPr>
                <w:rFonts w:eastAsia="Arial"/>
                <w:sz w:val="18"/>
                <w:szCs w:val="18"/>
              </w:rPr>
              <w:t>1</w:t>
            </w:r>
          </w:p>
        </w:tc>
        <w:tc>
          <w:tcPr>
            <w:tcW w:w="2552" w:type="dxa"/>
          </w:tcPr>
          <w:p w14:paraId="3A600524" w14:textId="77777777" w:rsidR="00A50E1A" w:rsidRPr="00BE69CB" w:rsidRDefault="00A50E1A" w:rsidP="00C96A61">
            <w:pPr>
              <w:pStyle w:val="Incontec"/>
              <w:rPr>
                <w:sz w:val="18"/>
                <w:szCs w:val="18"/>
              </w:rPr>
            </w:pPr>
            <w:r w:rsidRPr="00BE69CB">
              <w:rPr>
                <w:sz w:val="18"/>
                <w:szCs w:val="18"/>
              </w:rPr>
              <w:t xml:space="preserve">Sistema operativo </w:t>
            </w:r>
            <w:r>
              <w:rPr>
                <w:sz w:val="18"/>
                <w:szCs w:val="18"/>
              </w:rPr>
              <w:t>bajo plataforma Linux</w:t>
            </w:r>
          </w:p>
        </w:tc>
        <w:tc>
          <w:tcPr>
            <w:tcW w:w="3118" w:type="dxa"/>
          </w:tcPr>
          <w:p w14:paraId="10B21936" w14:textId="77777777" w:rsidR="00A50E1A" w:rsidRPr="00BE69CB" w:rsidRDefault="00A50E1A" w:rsidP="00C96A61">
            <w:pPr>
              <w:pStyle w:val="Incontec"/>
              <w:rPr>
                <w:rFonts w:eastAsia="Arial"/>
                <w:sz w:val="18"/>
                <w:szCs w:val="18"/>
              </w:rPr>
            </w:pPr>
            <w:r w:rsidRPr="00BE69CB">
              <w:rPr>
                <w:rFonts w:eastAsia="Arial"/>
                <w:sz w:val="18"/>
                <w:szCs w:val="18"/>
              </w:rPr>
              <w:t>Gestor de los Recursos de Hardware y Software</w:t>
            </w:r>
          </w:p>
        </w:tc>
      </w:tr>
      <w:tr w:rsidR="00A50E1A" w14:paraId="2149B05A" w14:textId="77777777" w:rsidTr="00C96A61">
        <w:tc>
          <w:tcPr>
            <w:tcW w:w="1843" w:type="dxa"/>
          </w:tcPr>
          <w:p w14:paraId="48D3D5D4" w14:textId="77777777" w:rsidR="00A50E1A" w:rsidRPr="00CC452C" w:rsidRDefault="00A50E1A" w:rsidP="00C96A61">
            <w:pPr>
              <w:pStyle w:val="Incontec"/>
              <w:rPr>
                <w:rFonts w:eastAsia="Arial"/>
                <w:sz w:val="18"/>
                <w:szCs w:val="18"/>
              </w:rPr>
            </w:pPr>
            <w:proofErr w:type="spellStart"/>
            <w:r w:rsidRPr="00CC452C">
              <w:rPr>
                <w:rFonts w:eastAsia="Arial"/>
                <w:sz w:val="18"/>
                <w:szCs w:val="18"/>
              </w:rPr>
              <w:t>Inkscape</w:t>
            </w:r>
            <w:proofErr w:type="spellEnd"/>
          </w:p>
        </w:tc>
        <w:tc>
          <w:tcPr>
            <w:tcW w:w="992" w:type="dxa"/>
          </w:tcPr>
          <w:p w14:paraId="01BEFC56" w14:textId="77777777" w:rsidR="00A50E1A" w:rsidRPr="00CC452C" w:rsidRDefault="00A50E1A" w:rsidP="00C96A61">
            <w:pPr>
              <w:pStyle w:val="Incontec"/>
              <w:rPr>
                <w:rFonts w:eastAsia="Arial"/>
                <w:sz w:val="18"/>
                <w:szCs w:val="18"/>
              </w:rPr>
            </w:pPr>
            <w:r w:rsidRPr="00CC452C">
              <w:rPr>
                <w:rFonts w:eastAsia="Arial"/>
                <w:sz w:val="18"/>
                <w:szCs w:val="18"/>
              </w:rPr>
              <w:t>1</w:t>
            </w:r>
          </w:p>
        </w:tc>
        <w:tc>
          <w:tcPr>
            <w:tcW w:w="2552" w:type="dxa"/>
          </w:tcPr>
          <w:p w14:paraId="16E32C50" w14:textId="77777777" w:rsidR="00A50E1A" w:rsidRPr="00CC452C" w:rsidRDefault="00A50E1A" w:rsidP="00C96A61">
            <w:pPr>
              <w:pStyle w:val="Incontec"/>
              <w:rPr>
                <w:rFonts w:eastAsia="Arial"/>
                <w:sz w:val="18"/>
                <w:szCs w:val="18"/>
              </w:rPr>
            </w:pPr>
            <w:r w:rsidRPr="00CC452C">
              <w:rPr>
                <w:rFonts w:eastAsia="Arial"/>
                <w:sz w:val="18"/>
                <w:szCs w:val="18"/>
              </w:rPr>
              <w:t>Es un editor Profesional de gráficos vectoriales</w:t>
            </w:r>
          </w:p>
        </w:tc>
        <w:tc>
          <w:tcPr>
            <w:tcW w:w="3118" w:type="dxa"/>
          </w:tcPr>
          <w:p w14:paraId="2427ADF7" w14:textId="77777777" w:rsidR="00A50E1A" w:rsidRPr="00CC452C" w:rsidRDefault="00A50E1A" w:rsidP="00C96A61">
            <w:pPr>
              <w:pStyle w:val="Incontec"/>
              <w:rPr>
                <w:rFonts w:eastAsia="Arial"/>
                <w:sz w:val="18"/>
                <w:szCs w:val="18"/>
              </w:rPr>
            </w:pPr>
            <w:r w:rsidRPr="00CC452C">
              <w:rPr>
                <w:rFonts w:eastAsia="Arial"/>
                <w:sz w:val="18"/>
                <w:szCs w:val="18"/>
              </w:rPr>
              <w:t>Diseño de objetos Visuales.</w:t>
            </w:r>
          </w:p>
        </w:tc>
      </w:tr>
      <w:tr w:rsidR="00A50E1A" w14:paraId="00C180F0" w14:textId="77777777" w:rsidTr="00C96A61">
        <w:tc>
          <w:tcPr>
            <w:tcW w:w="1843" w:type="dxa"/>
          </w:tcPr>
          <w:p w14:paraId="22FF3B72" w14:textId="77777777" w:rsidR="00A50E1A" w:rsidRPr="00CC452C" w:rsidRDefault="00A50E1A" w:rsidP="00C96A61">
            <w:pPr>
              <w:pStyle w:val="Incontec"/>
              <w:rPr>
                <w:rFonts w:eastAsia="Arial"/>
                <w:sz w:val="18"/>
                <w:szCs w:val="18"/>
              </w:rPr>
            </w:pPr>
            <w:proofErr w:type="spellStart"/>
            <w:r w:rsidRPr="00CC452C">
              <w:rPr>
                <w:rFonts w:eastAsia="Arial"/>
                <w:sz w:val="18"/>
                <w:szCs w:val="18"/>
              </w:rPr>
              <w:t>Gimp</w:t>
            </w:r>
            <w:proofErr w:type="spellEnd"/>
          </w:p>
        </w:tc>
        <w:tc>
          <w:tcPr>
            <w:tcW w:w="992" w:type="dxa"/>
          </w:tcPr>
          <w:p w14:paraId="34985A95" w14:textId="77777777" w:rsidR="00A50E1A" w:rsidRPr="00CC452C" w:rsidRDefault="00A50E1A" w:rsidP="00C96A61">
            <w:pPr>
              <w:pStyle w:val="Incontec"/>
              <w:rPr>
                <w:rFonts w:eastAsia="Arial"/>
                <w:sz w:val="18"/>
                <w:szCs w:val="18"/>
              </w:rPr>
            </w:pPr>
            <w:r>
              <w:rPr>
                <w:rFonts w:eastAsia="Arial"/>
                <w:sz w:val="18"/>
                <w:szCs w:val="18"/>
              </w:rPr>
              <w:t>1</w:t>
            </w:r>
          </w:p>
        </w:tc>
        <w:tc>
          <w:tcPr>
            <w:tcW w:w="2552" w:type="dxa"/>
          </w:tcPr>
          <w:p w14:paraId="53D7DB9F" w14:textId="77777777" w:rsidR="00A50E1A" w:rsidRPr="00CC452C" w:rsidRDefault="00A50E1A" w:rsidP="00C96A61">
            <w:pPr>
              <w:pStyle w:val="Incontec"/>
              <w:rPr>
                <w:sz w:val="18"/>
                <w:szCs w:val="18"/>
              </w:rPr>
            </w:pPr>
            <w:r w:rsidRPr="00CC452C">
              <w:rPr>
                <w:sz w:val="18"/>
                <w:szCs w:val="18"/>
              </w:rPr>
              <w:t>Es un programa libremente distribuido para tareas tales como retoque fotográfico, composición de imágenes y creación de imágenes</w:t>
            </w:r>
            <w:r>
              <w:rPr>
                <w:sz w:val="18"/>
                <w:szCs w:val="18"/>
              </w:rPr>
              <w:t>.</w:t>
            </w:r>
          </w:p>
        </w:tc>
        <w:tc>
          <w:tcPr>
            <w:tcW w:w="3118" w:type="dxa"/>
          </w:tcPr>
          <w:p w14:paraId="1B114645" w14:textId="77777777" w:rsidR="00A50E1A" w:rsidRPr="00CC452C" w:rsidRDefault="00A50E1A" w:rsidP="00C96A61">
            <w:pPr>
              <w:pStyle w:val="Incontec"/>
              <w:rPr>
                <w:rFonts w:eastAsia="Arial"/>
                <w:sz w:val="18"/>
                <w:szCs w:val="18"/>
              </w:rPr>
            </w:pPr>
            <w:r>
              <w:rPr>
                <w:rFonts w:eastAsia="Arial"/>
                <w:sz w:val="18"/>
                <w:szCs w:val="18"/>
              </w:rPr>
              <w:t>Diseño de objetos para interfaces visuales.</w:t>
            </w:r>
          </w:p>
        </w:tc>
      </w:tr>
      <w:tr w:rsidR="00A50E1A" w14:paraId="2A6E6577" w14:textId="77777777" w:rsidTr="00C96A61">
        <w:tc>
          <w:tcPr>
            <w:tcW w:w="1843" w:type="dxa"/>
          </w:tcPr>
          <w:p w14:paraId="1A7C2FB0" w14:textId="77777777" w:rsidR="00A50E1A" w:rsidRPr="00CC452C" w:rsidRDefault="00A50E1A" w:rsidP="00C96A61">
            <w:pPr>
              <w:pStyle w:val="Incontec"/>
              <w:rPr>
                <w:rFonts w:eastAsia="Arial"/>
                <w:sz w:val="18"/>
                <w:szCs w:val="18"/>
              </w:rPr>
            </w:pPr>
            <w:proofErr w:type="spellStart"/>
            <w:r>
              <w:rPr>
                <w:rFonts w:eastAsia="Arial"/>
                <w:sz w:val="18"/>
                <w:szCs w:val="18"/>
              </w:rPr>
              <w:t>Git</w:t>
            </w:r>
            <w:proofErr w:type="spellEnd"/>
          </w:p>
        </w:tc>
        <w:tc>
          <w:tcPr>
            <w:tcW w:w="992" w:type="dxa"/>
          </w:tcPr>
          <w:p w14:paraId="293E24C5" w14:textId="77777777" w:rsidR="00A50E1A" w:rsidRDefault="00A50E1A" w:rsidP="00C96A61">
            <w:pPr>
              <w:pStyle w:val="Incontec"/>
              <w:rPr>
                <w:rFonts w:eastAsia="Arial"/>
                <w:sz w:val="18"/>
                <w:szCs w:val="18"/>
              </w:rPr>
            </w:pPr>
            <w:r>
              <w:rPr>
                <w:rFonts w:eastAsia="Arial"/>
                <w:sz w:val="18"/>
                <w:szCs w:val="18"/>
              </w:rPr>
              <w:t>2</w:t>
            </w:r>
          </w:p>
        </w:tc>
        <w:tc>
          <w:tcPr>
            <w:tcW w:w="2552" w:type="dxa"/>
          </w:tcPr>
          <w:p w14:paraId="50155087" w14:textId="77777777" w:rsidR="00A50E1A" w:rsidRPr="00CC452C" w:rsidRDefault="00A50E1A" w:rsidP="00C96A61">
            <w:pPr>
              <w:pStyle w:val="Incontec"/>
              <w:rPr>
                <w:sz w:val="18"/>
                <w:szCs w:val="18"/>
              </w:rPr>
            </w:pPr>
            <w:r w:rsidRPr="00BE69CB">
              <w:rPr>
                <w:sz w:val="18"/>
                <w:szCs w:val="18"/>
              </w:rPr>
              <w:t>Sistema de control de versiones</w:t>
            </w:r>
          </w:p>
        </w:tc>
        <w:tc>
          <w:tcPr>
            <w:tcW w:w="3118" w:type="dxa"/>
          </w:tcPr>
          <w:p w14:paraId="5CBF1AA7" w14:textId="77777777" w:rsidR="00A50E1A" w:rsidRDefault="00A50E1A" w:rsidP="00C96A61">
            <w:pPr>
              <w:pStyle w:val="Incontec"/>
              <w:rPr>
                <w:rFonts w:eastAsia="Arial"/>
                <w:sz w:val="18"/>
                <w:szCs w:val="18"/>
              </w:rPr>
            </w:pPr>
            <w:r>
              <w:rPr>
                <w:rFonts w:eastAsia="Arial"/>
                <w:sz w:val="18"/>
                <w:szCs w:val="18"/>
              </w:rPr>
              <w:t>Usado para llevar un Control de Versiones de los aplicativos.</w:t>
            </w:r>
          </w:p>
        </w:tc>
      </w:tr>
      <w:tr w:rsidR="00A50E1A" w14:paraId="4D81EEAF" w14:textId="77777777" w:rsidTr="00C96A61">
        <w:tc>
          <w:tcPr>
            <w:tcW w:w="1843" w:type="dxa"/>
          </w:tcPr>
          <w:p w14:paraId="6837562D" w14:textId="77777777" w:rsidR="00A50E1A" w:rsidRDefault="00A50E1A" w:rsidP="00C96A61">
            <w:pPr>
              <w:pStyle w:val="Incontec"/>
              <w:rPr>
                <w:rFonts w:eastAsia="Arial"/>
                <w:sz w:val="18"/>
                <w:szCs w:val="18"/>
              </w:rPr>
            </w:pPr>
            <w:proofErr w:type="spellStart"/>
            <w:r>
              <w:rPr>
                <w:rFonts w:eastAsia="Arial"/>
                <w:sz w:val="18"/>
                <w:szCs w:val="18"/>
              </w:rPr>
              <w:t>Atom</w:t>
            </w:r>
            <w:proofErr w:type="spellEnd"/>
            <w:r>
              <w:rPr>
                <w:rFonts w:eastAsia="Arial"/>
                <w:sz w:val="18"/>
                <w:szCs w:val="18"/>
              </w:rPr>
              <w:t xml:space="preserve"> </w:t>
            </w:r>
          </w:p>
        </w:tc>
        <w:tc>
          <w:tcPr>
            <w:tcW w:w="992" w:type="dxa"/>
          </w:tcPr>
          <w:p w14:paraId="2DF1F549" w14:textId="77777777" w:rsidR="00A50E1A" w:rsidRDefault="00A50E1A" w:rsidP="00C96A61">
            <w:pPr>
              <w:pStyle w:val="Incontec"/>
              <w:rPr>
                <w:rFonts w:eastAsia="Arial"/>
                <w:sz w:val="18"/>
                <w:szCs w:val="18"/>
              </w:rPr>
            </w:pPr>
            <w:r>
              <w:rPr>
                <w:rFonts w:eastAsia="Arial"/>
                <w:sz w:val="18"/>
                <w:szCs w:val="18"/>
              </w:rPr>
              <w:t>2</w:t>
            </w:r>
          </w:p>
        </w:tc>
        <w:tc>
          <w:tcPr>
            <w:tcW w:w="2552" w:type="dxa"/>
          </w:tcPr>
          <w:p w14:paraId="365BAB71" w14:textId="77777777" w:rsidR="00A50E1A" w:rsidRPr="00BE69CB" w:rsidRDefault="00A50E1A" w:rsidP="00C96A61">
            <w:pPr>
              <w:pStyle w:val="Incontec"/>
              <w:rPr>
                <w:sz w:val="18"/>
                <w:szCs w:val="18"/>
              </w:rPr>
            </w:pPr>
            <w:r>
              <w:rPr>
                <w:sz w:val="18"/>
                <w:szCs w:val="18"/>
              </w:rPr>
              <w:t>Editor de Texto para la construcción de aplicaciones.</w:t>
            </w:r>
          </w:p>
        </w:tc>
        <w:tc>
          <w:tcPr>
            <w:tcW w:w="3118" w:type="dxa"/>
          </w:tcPr>
          <w:p w14:paraId="75CCD12F" w14:textId="77777777" w:rsidR="00A50E1A" w:rsidRDefault="00A50E1A" w:rsidP="00C96A61">
            <w:pPr>
              <w:pStyle w:val="Incontec"/>
              <w:rPr>
                <w:rFonts w:eastAsia="Arial"/>
                <w:sz w:val="18"/>
                <w:szCs w:val="18"/>
              </w:rPr>
            </w:pPr>
            <w:r>
              <w:rPr>
                <w:rFonts w:eastAsia="Arial"/>
                <w:sz w:val="18"/>
                <w:szCs w:val="18"/>
              </w:rPr>
              <w:t xml:space="preserve">Desarrollo del Back – </w:t>
            </w:r>
            <w:proofErr w:type="spellStart"/>
            <w:r>
              <w:rPr>
                <w:rFonts w:eastAsia="Arial"/>
                <w:sz w:val="18"/>
                <w:szCs w:val="18"/>
              </w:rPr>
              <w:t>End</w:t>
            </w:r>
            <w:proofErr w:type="spellEnd"/>
            <w:r>
              <w:rPr>
                <w:rFonts w:eastAsia="Arial"/>
                <w:sz w:val="18"/>
                <w:szCs w:val="18"/>
              </w:rPr>
              <w:t xml:space="preserve"> de las aplicaciones. </w:t>
            </w:r>
          </w:p>
        </w:tc>
      </w:tr>
      <w:tr w:rsidR="00A50E1A" w14:paraId="2BC45615" w14:textId="77777777" w:rsidTr="00C96A61">
        <w:tc>
          <w:tcPr>
            <w:tcW w:w="1843" w:type="dxa"/>
          </w:tcPr>
          <w:p w14:paraId="0CAE9E19" w14:textId="77777777" w:rsidR="00A50E1A" w:rsidRDefault="00A50E1A" w:rsidP="00C96A61">
            <w:pPr>
              <w:pStyle w:val="Incontec"/>
              <w:rPr>
                <w:rFonts w:eastAsia="Arial"/>
                <w:sz w:val="18"/>
                <w:szCs w:val="18"/>
              </w:rPr>
            </w:pPr>
            <w:proofErr w:type="spellStart"/>
            <w:r>
              <w:rPr>
                <w:rFonts w:eastAsia="Arial"/>
                <w:sz w:val="18"/>
                <w:szCs w:val="18"/>
              </w:rPr>
              <w:t>OpenOffice</w:t>
            </w:r>
            <w:proofErr w:type="spellEnd"/>
            <w:r>
              <w:rPr>
                <w:rFonts w:eastAsia="Arial"/>
                <w:sz w:val="18"/>
                <w:szCs w:val="18"/>
              </w:rPr>
              <w:t xml:space="preserve"> y/o Google </w:t>
            </w:r>
            <w:proofErr w:type="spellStart"/>
            <w:r>
              <w:rPr>
                <w:rFonts w:eastAsia="Arial"/>
                <w:sz w:val="18"/>
                <w:szCs w:val="18"/>
              </w:rPr>
              <w:t>Documents</w:t>
            </w:r>
            <w:proofErr w:type="spellEnd"/>
          </w:p>
        </w:tc>
        <w:tc>
          <w:tcPr>
            <w:tcW w:w="992" w:type="dxa"/>
          </w:tcPr>
          <w:p w14:paraId="21F3D57D" w14:textId="77777777" w:rsidR="00A50E1A" w:rsidRDefault="00A50E1A" w:rsidP="00C96A61">
            <w:pPr>
              <w:pStyle w:val="Incontec"/>
              <w:rPr>
                <w:rFonts w:eastAsia="Arial"/>
                <w:sz w:val="18"/>
                <w:szCs w:val="18"/>
              </w:rPr>
            </w:pPr>
            <w:r>
              <w:rPr>
                <w:rFonts w:eastAsia="Arial"/>
                <w:sz w:val="18"/>
                <w:szCs w:val="18"/>
              </w:rPr>
              <w:t>2</w:t>
            </w:r>
          </w:p>
        </w:tc>
        <w:tc>
          <w:tcPr>
            <w:tcW w:w="2552" w:type="dxa"/>
          </w:tcPr>
          <w:p w14:paraId="2251DCED" w14:textId="77777777" w:rsidR="00A50E1A" w:rsidRDefault="00A50E1A" w:rsidP="00C96A61">
            <w:pPr>
              <w:pStyle w:val="Incontec"/>
              <w:rPr>
                <w:sz w:val="18"/>
                <w:szCs w:val="18"/>
              </w:rPr>
            </w:pPr>
            <w:r>
              <w:rPr>
                <w:sz w:val="18"/>
                <w:szCs w:val="18"/>
              </w:rPr>
              <w:t xml:space="preserve">Suite Ofimática con herramientas que permiten la creación edición de hojas de </w:t>
            </w:r>
            <w:r>
              <w:rPr>
                <w:sz w:val="18"/>
                <w:szCs w:val="18"/>
              </w:rPr>
              <w:lastRenderedPageBreak/>
              <w:t>cálculo, documentos, presentaciones</w:t>
            </w:r>
          </w:p>
        </w:tc>
        <w:tc>
          <w:tcPr>
            <w:tcW w:w="3118" w:type="dxa"/>
          </w:tcPr>
          <w:p w14:paraId="399532A2" w14:textId="77777777" w:rsidR="00A50E1A" w:rsidRDefault="00A50E1A" w:rsidP="00C96A61">
            <w:pPr>
              <w:pStyle w:val="Incontec"/>
              <w:rPr>
                <w:rFonts w:eastAsia="Arial"/>
                <w:sz w:val="18"/>
                <w:szCs w:val="18"/>
              </w:rPr>
            </w:pPr>
            <w:r>
              <w:rPr>
                <w:rFonts w:eastAsia="Arial"/>
                <w:sz w:val="18"/>
                <w:szCs w:val="18"/>
              </w:rPr>
              <w:lastRenderedPageBreak/>
              <w:t xml:space="preserve">Creación de documentación, presentaciones. </w:t>
            </w:r>
          </w:p>
        </w:tc>
      </w:tr>
    </w:tbl>
    <w:p w14:paraId="26272651" w14:textId="29F4DC2E" w:rsidR="00A50E1A" w:rsidRDefault="00A50E1A" w:rsidP="00A50E1A">
      <w:pPr>
        <w:pStyle w:val="Incontec"/>
        <w:rPr>
          <w:rFonts w:cs="Times New Roman"/>
        </w:rPr>
      </w:pPr>
      <w:r w:rsidRPr="00BE69CB">
        <w:rPr>
          <w:rFonts w:cs="Times New Roman"/>
          <w:b/>
          <w:i/>
        </w:rPr>
        <w:lastRenderedPageBreak/>
        <w:t>Tabla 5-</w:t>
      </w:r>
      <w:r w:rsidR="00CB3C59">
        <w:rPr>
          <w:rFonts w:cs="Times New Roman"/>
          <w:b/>
          <w:i/>
        </w:rPr>
        <w:t>1</w:t>
      </w:r>
      <w:r>
        <w:rPr>
          <w:rFonts w:cs="Times New Roman"/>
        </w:rPr>
        <w:t xml:space="preserve">. </w:t>
      </w:r>
      <w:r w:rsidRPr="00BE69CB">
        <w:rPr>
          <w:rFonts w:cs="Times New Roman"/>
        </w:rPr>
        <w:t>Componentes Lógicos del Sistema</w:t>
      </w:r>
      <w:r>
        <w:rPr>
          <w:rFonts w:cs="Times New Roman"/>
        </w:rPr>
        <w:t>. Fuente: Autores</w:t>
      </w:r>
    </w:p>
    <w:p w14:paraId="6532CB40" w14:textId="77777777" w:rsidR="0018414A" w:rsidRDefault="0018414A" w:rsidP="0018414A">
      <w:pPr>
        <w:pStyle w:val="Incontec"/>
        <w:rPr>
          <w:rFonts w:cs="Times New Roman"/>
        </w:rPr>
      </w:pPr>
    </w:p>
    <w:p w14:paraId="0BC2604B" w14:textId="77777777" w:rsidR="00A50E1A" w:rsidRPr="00A50E1A" w:rsidRDefault="00A50E1A" w:rsidP="00A50E1A"/>
    <w:p w14:paraId="68AC43A5" w14:textId="135AFCAF" w:rsidR="0018414A" w:rsidRPr="00102649" w:rsidRDefault="0018414A" w:rsidP="0018414A">
      <w:pPr>
        <w:pStyle w:val="Incontec"/>
        <w:rPr>
          <w:rFonts w:cs="Times New Roman"/>
        </w:rPr>
      </w:pPr>
      <w:r w:rsidRPr="00102649">
        <w:rPr>
          <w:rFonts w:eastAsia="Arial" w:cs="Times New Roman"/>
        </w:rPr>
        <w:t xml:space="preserve"> Descripción De Los </w:t>
      </w:r>
      <w:r w:rsidR="003C2B75">
        <w:rPr>
          <w:rFonts w:eastAsia="Arial" w:cs="Times New Roman"/>
        </w:rPr>
        <w:t xml:space="preserve">Componentes </w:t>
      </w:r>
      <w:r w:rsidR="004663EC">
        <w:rPr>
          <w:rFonts w:eastAsia="Arial" w:cs="Times New Roman"/>
        </w:rPr>
        <w:t>Fiscos Tecnológicos</w:t>
      </w:r>
      <w:r w:rsidR="003C2B75">
        <w:rPr>
          <w:rFonts w:eastAsia="Arial" w:cs="Times New Roman"/>
        </w:rPr>
        <w:t xml:space="preserve"> (Hardware)</w:t>
      </w:r>
      <w:r w:rsidRPr="00102649">
        <w:rPr>
          <w:rFonts w:eastAsia="Arial" w:cs="Times New Roman"/>
        </w:rPr>
        <w:t>.</w:t>
      </w:r>
    </w:p>
    <w:p w14:paraId="33ABF246" w14:textId="77777777" w:rsidR="0018414A" w:rsidRPr="00102649" w:rsidRDefault="0018414A" w:rsidP="0018414A">
      <w:pPr>
        <w:pStyle w:val="Incontec"/>
        <w:rPr>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2D449E" w:rsidRPr="00102649" w14:paraId="54628539" w14:textId="77777777" w:rsidTr="0080625C">
        <w:tc>
          <w:tcPr>
            <w:tcW w:w="1843" w:type="dxa"/>
          </w:tcPr>
          <w:p w14:paraId="667A3F65" w14:textId="3BA4E1E5" w:rsidR="0018414A" w:rsidRPr="002D449E" w:rsidRDefault="009218C9" w:rsidP="004663EC">
            <w:pPr>
              <w:pStyle w:val="Incontec"/>
              <w:rPr>
                <w:rFonts w:cs="Times New Roman"/>
                <w:sz w:val="18"/>
                <w:szCs w:val="18"/>
              </w:rPr>
            </w:pPr>
            <w:r w:rsidRPr="002D449E">
              <w:rPr>
                <w:rFonts w:eastAsia="Arial" w:cs="Times New Roman"/>
                <w:sz w:val="18"/>
                <w:szCs w:val="18"/>
              </w:rPr>
              <w:t>Elemento</w:t>
            </w:r>
          </w:p>
        </w:tc>
        <w:tc>
          <w:tcPr>
            <w:tcW w:w="992" w:type="dxa"/>
          </w:tcPr>
          <w:p w14:paraId="7ADEE8F8" w14:textId="77777777" w:rsidR="0018414A" w:rsidRPr="002D449E" w:rsidRDefault="0018414A" w:rsidP="004663EC">
            <w:pPr>
              <w:pStyle w:val="Incontec"/>
              <w:rPr>
                <w:rFonts w:cs="Times New Roman"/>
                <w:sz w:val="18"/>
                <w:szCs w:val="18"/>
              </w:rPr>
            </w:pPr>
            <w:r w:rsidRPr="002D449E">
              <w:rPr>
                <w:rFonts w:eastAsia="Arial" w:cs="Times New Roman"/>
                <w:sz w:val="18"/>
                <w:szCs w:val="18"/>
              </w:rPr>
              <w:t>Cantidad</w:t>
            </w:r>
          </w:p>
        </w:tc>
        <w:tc>
          <w:tcPr>
            <w:tcW w:w="2552" w:type="dxa"/>
          </w:tcPr>
          <w:p w14:paraId="549C65C8" w14:textId="54EA8AEA" w:rsidR="0018414A" w:rsidRPr="002D449E" w:rsidRDefault="009218C9" w:rsidP="004663EC">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0EF994E2" w14:textId="77777777" w:rsidR="0018414A" w:rsidRPr="002D449E" w:rsidRDefault="0018414A" w:rsidP="004663EC">
            <w:pPr>
              <w:pStyle w:val="Incontec"/>
              <w:rPr>
                <w:rFonts w:cs="Times New Roman"/>
                <w:sz w:val="18"/>
                <w:szCs w:val="18"/>
              </w:rPr>
            </w:pPr>
            <w:r w:rsidRPr="002D449E">
              <w:rPr>
                <w:rFonts w:eastAsia="Arial" w:cs="Times New Roman"/>
                <w:sz w:val="18"/>
                <w:szCs w:val="18"/>
              </w:rPr>
              <w:t>Consumo de energía</w:t>
            </w:r>
          </w:p>
        </w:tc>
        <w:tc>
          <w:tcPr>
            <w:tcW w:w="2126" w:type="dxa"/>
          </w:tcPr>
          <w:p w14:paraId="17D152CF" w14:textId="6320150B" w:rsidR="0018414A" w:rsidRPr="002D449E" w:rsidRDefault="009218C9" w:rsidP="004663EC">
            <w:pPr>
              <w:pStyle w:val="Incontec"/>
              <w:rPr>
                <w:rFonts w:cs="Times New Roman"/>
                <w:sz w:val="18"/>
                <w:szCs w:val="18"/>
              </w:rPr>
            </w:pPr>
            <w:r w:rsidRPr="002D449E">
              <w:rPr>
                <w:rFonts w:eastAsia="Arial" w:cs="Times New Roman"/>
                <w:sz w:val="18"/>
                <w:szCs w:val="18"/>
              </w:rPr>
              <w:t>Uso</w:t>
            </w:r>
          </w:p>
        </w:tc>
      </w:tr>
      <w:tr w:rsidR="002D449E" w:rsidRPr="00102649" w14:paraId="0C40E065" w14:textId="77777777" w:rsidTr="0080625C">
        <w:tc>
          <w:tcPr>
            <w:tcW w:w="1843" w:type="dxa"/>
          </w:tcPr>
          <w:p w14:paraId="629DB41F" w14:textId="0E9DD183" w:rsidR="0018414A" w:rsidRPr="002D449E" w:rsidRDefault="009218C9" w:rsidP="004663EC">
            <w:pPr>
              <w:pStyle w:val="Incontec"/>
              <w:rPr>
                <w:rFonts w:cs="Times New Roman"/>
                <w:sz w:val="18"/>
                <w:szCs w:val="18"/>
              </w:rPr>
            </w:pPr>
            <w:r w:rsidRPr="002D449E">
              <w:rPr>
                <w:rFonts w:eastAsia="Arial" w:cs="Times New Roman"/>
                <w:sz w:val="18"/>
                <w:szCs w:val="18"/>
              </w:rPr>
              <w:t>Terminal Windows</w:t>
            </w:r>
          </w:p>
        </w:tc>
        <w:tc>
          <w:tcPr>
            <w:tcW w:w="992" w:type="dxa"/>
          </w:tcPr>
          <w:p w14:paraId="5713EFFD" w14:textId="62C503AE" w:rsidR="0018414A" w:rsidRPr="002D449E" w:rsidRDefault="009218C9" w:rsidP="004663EC">
            <w:pPr>
              <w:pStyle w:val="Incontec"/>
              <w:rPr>
                <w:rFonts w:cs="Times New Roman"/>
                <w:sz w:val="18"/>
                <w:szCs w:val="18"/>
              </w:rPr>
            </w:pPr>
            <w:r w:rsidRPr="002D449E">
              <w:rPr>
                <w:rFonts w:eastAsia="Arial" w:cs="Times New Roman"/>
                <w:sz w:val="18"/>
                <w:szCs w:val="18"/>
              </w:rPr>
              <w:t>1</w:t>
            </w:r>
          </w:p>
        </w:tc>
        <w:tc>
          <w:tcPr>
            <w:tcW w:w="2552" w:type="dxa"/>
          </w:tcPr>
          <w:p w14:paraId="70F7C0E5" w14:textId="77777777" w:rsidR="0018414A" w:rsidRPr="002D449E" w:rsidRDefault="009218C9" w:rsidP="004663EC">
            <w:pPr>
              <w:pStyle w:val="Incontec"/>
              <w:rPr>
                <w:rFonts w:eastAsia="Arial" w:cs="Times New Roman"/>
                <w:sz w:val="18"/>
                <w:szCs w:val="18"/>
              </w:rPr>
            </w:pPr>
            <w:r w:rsidRPr="002D449E">
              <w:rPr>
                <w:rFonts w:eastAsia="Arial" w:cs="Times New Roman"/>
                <w:sz w:val="18"/>
                <w:szCs w:val="18"/>
              </w:rPr>
              <w:t>4 GB RAM</w:t>
            </w:r>
          </w:p>
          <w:p w14:paraId="0E866BF7" w14:textId="7FD17E01" w:rsidR="009218C9" w:rsidRPr="002D449E" w:rsidRDefault="009218C9" w:rsidP="009218C9">
            <w:pPr>
              <w:rPr>
                <w:rFonts w:ascii="LM Roman 10" w:hAnsi="LM Roman 10"/>
                <w:sz w:val="18"/>
                <w:szCs w:val="18"/>
              </w:rPr>
            </w:pPr>
            <w:r w:rsidRPr="002D449E">
              <w:rPr>
                <w:rFonts w:ascii="LM Roman 10" w:hAnsi="LM Roman 10"/>
                <w:sz w:val="18"/>
                <w:szCs w:val="18"/>
              </w:rPr>
              <w:t xml:space="preserve">4 CPU </w:t>
            </w:r>
            <w:proofErr w:type="spellStart"/>
            <w:r w:rsidR="002D449E">
              <w:rPr>
                <w:rFonts w:ascii="LM Roman 10" w:hAnsi="LM Roman 10"/>
                <w:sz w:val="18"/>
                <w:szCs w:val="18"/>
              </w:rPr>
              <w:t>C</w:t>
            </w:r>
            <w:r w:rsidRPr="002D449E">
              <w:rPr>
                <w:rFonts w:ascii="LM Roman 10" w:hAnsi="LM Roman 10"/>
                <w:sz w:val="18"/>
                <w:szCs w:val="18"/>
              </w:rPr>
              <w:t>ores</w:t>
            </w:r>
            <w:proofErr w:type="spellEnd"/>
          </w:p>
          <w:p w14:paraId="22DBF197" w14:textId="77777777" w:rsidR="009218C9" w:rsidRDefault="009218C9" w:rsidP="009218C9">
            <w:pPr>
              <w:rPr>
                <w:rFonts w:ascii="LM Roman 10" w:hAnsi="LM Roman 10"/>
                <w:sz w:val="18"/>
                <w:szCs w:val="18"/>
              </w:rPr>
            </w:pPr>
            <w:r w:rsidRPr="002D449E">
              <w:rPr>
                <w:rFonts w:ascii="LM Roman 10" w:hAnsi="LM Roman 10"/>
                <w:sz w:val="18"/>
                <w:szCs w:val="18"/>
              </w:rPr>
              <w:t>1 TB de Almacenamiento</w:t>
            </w:r>
          </w:p>
          <w:p w14:paraId="09ED5099" w14:textId="77777777" w:rsidR="002D449E" w:rsidRDefault="002D449E" w:rsidP="009218C9">
            <w:pPr>
              <w:rPr>
                <w:rFonts w:ascii="LM Roman 10" w:hAnsi="LM Roman 10"/>
                <w:sz w:val="18"/>
                <w:szCs w:val="18"/>
              </w:rPr>
            </w:pPr>
            <w:r>
              <w:rPr>
                <w:rFonts w:ascii="LM Roman 10" w:hAnsi="LM Roman 10"/>
                <w:sz w:val="18"/>
                <w:szCs w:val="18"/>
              </w:rPr>
              <w:t>Pantalla de 17”</w:t>
            </w:r>
          </w:p>
          <w:p w14:paraId="32EA97E0" w14:textId="79AB3626" w:rsidR="002D449E" w:rsidRPr="002D449E" w:rsidRDefault="002D449E" w:rsidP="009218C9">
            <w:pPr>
              <w:rPr>
                <w:sz w:val="18"/>
                <w:szCs w:val="18"/>
              </w:rPr>
            </w:pPr>
            <w:r>
              <w:rPr>
                <w:rFonts w:ascii="LM Roman 10" w:hAnsi="LM Roman 10"/>
                <w:sz w:val="18"/>
                <w:szCs w:val="18"/>
              </w:rPr>
              <w:t xml:space="preserve">Windows 7 </w:t>
            </w:r>
            <w:proofErr w:type="spellStart"/>
            <w:r>
              <w:rPr>
                <w:rFonts w:ascii="LM Roman 10" w:hAnsi="LM Roman 10"/>
                <w:sz w:val="18"/>
                <w:szCs w:val="18"/>
              </w:rPr>
              <w:t>Ultimate</w:t>
            </w:r>
            <w:proofErr w:type="spellEnd"/>
          </w:p>
        </w:tc>
        <w:tc>
          <w:tcPr>
            <w:tcW w:w="1276" w:type="dxa"/>
          </w:tcPr>
          <w:p w14:paraId="6CD1337B" w14:textId="213235CF" w:rsidR="0018414A" w:rsidRPr="002D449E" w:rsidRDefault="002D449E" w:rsidP="004663EC">
            <w:pPr>
              <w:pStyle w:val="Incontec"/>
              <w:rPr>
                <w:rFonts w:cs="Times New Roman"/>
                <w:sz w:val="18"/>
                <w:szCs w:val="18"/>
              </w:rPr>
            </w:pPr>
            <w:r>
              <w:rPr>
                <w:rFonts w:eastAsia="Arial" w:cs="Times New Roman"/>
                <w:sz w:val="18"/>
                <w:szCs w:val="18"/>
              </w:rPr>
              <w:t>Medio</w:t>
            </w:r>
          </w:p>
        </w:tc>
        <w:tc>
          <w:tcPr>
            <w:tcW w:w="2126" w:type="dxa"/>
          </w:tcPr>
          <w:p w14:paraId="30B0DDFC" w14:textId="33FBD125" w:rsidR="0018414A" w:rsidRPr="002D449E" w:rsidRDefault="009218C9" w:rsidP="004663EC">
            <w:pPr>
              <w:pStyle w:val="Incontec"/>
              <w:rPr>
                <w:rFonts w:cs="Times New Roman"/>
                <w:sz w:val="18"/>
                <w:szCs w:val="18"/>
              </w:rPr>
            </w:pPr>
            <w:r w:rsidRPr="002D449E">
              <w:rPr>
                <w:rFonts w:eastAsia="Arial" w:cs="Times New Roman"/>
                <w:sz w:val="18"/>
                <w:szCs w:val="18"/>
              </w:rPr>
              <w:t xml:space="preserve">Desarrollo de aplicativos bajo </w:t>
            </w:r>
            <w:proofErr w:type="spellStart"/>
            <w:r w:rsidRPr="002D449E">
              <w:rPr>
                <w:rFonts w:eastAsia="Arial" w:cs="Times New Roman"/>
                <w:sz w:val="18"/>
                <w:szCs w:val="18"/>
              </w:rPr>
              <w:t>Unity</w:t>
            </w:r>
            <w:proofErr w:type="spellEnd"/>
            <w:r w:rsidR="002D449E">
              <w:rPr>
                <w:rFonts w:eastAsia="Arial" w:cs="Times New Roman"/>
                <w:sz w:val="18"/>
                <w:szCs w:val="18"/>
              </w:rPr>
              <w:t>, Diseño de Interfaces de usuario</w:t>
            </w:r>
          </w:p>
        </w:tc>
      </w:tr>
      <w:tr w:rsidR="002D449E" w:rsidRPr="00102649" w14:paraId="384CEBB5" w14:textId="77777777" w:rsidTr="0080625C">
        <w:tc>
          <w:tcPr>
            <w:tcW w:w="1843" w:type="dxa"/>
          </w:tcPr>
          <w:p w14:paraId="2FED3FFC" w14:textId="6BB00AA6" w:rsidR="0018414A" w:rsidRPr="002D449E" w:rsidRDefault="009218C9" w:rsidP="004663EC">
            <w:pPr>
              <w:pStyle w:val="Incontec"/>
              <w:rPr>
                <w:rFonts w:cs="Times New Roman"/>
                <w:sz w:val="18"/>
                <w:szCs w:val="18"/>
              </w:rPr>
            </w:pPr>
            <w:r w:rsidRPr="002D449E">
              <w:rPr>
                <w:rFonts w:eastAsia="Arial" w:cs="Times New Roman"/>
                <w:sz w:val="18"/>
                <w:szCs w:val="18"/>
              </w:rPr>
              <w:t>Terminal Linux</w:t>
            </w:r>
          </w:p>
        </w:tc>
        <w:tc>
          <w:tcPr>
            <w:tcW w:w="992" w:type="dxa"/>
          </w:tcPr>
          <w:p w14:paraId="3BBC705A" w14:textId="010721B2" w:rsidR="0018414A" w:rsidRPr="002D449E" w:rsidRDefault="009218C9" w:rsidP="004663EC">
            <w:pPr>
              <w:pStyle w:val="Incontec"/>
              <w:rPr>
                <w:rFonts w:cs="Times New Roman"/>
                <w:sz w:val="18"/>
                <w:szCs w:val="18"/>
              </w:rPr>
            </w:pPr>
            <w:r w:rsidRPr="002D449E">
              <w:rPr>
                <w:rFonts w:eastAsia="Arial" w:cs="Times New Roman"/>
                <w:sz w:val="18"/>
                <w:szCs w:val="18"/>
              </w:rPr>
              <w:t>1</w:t>
            </w:r>
          </w:p>
        </w:tc>
        <w:tc>
          <w:tcPr>
            <w:tcW w:w="2552" w:type="dxa"/>
          </w:tcPr>
          <w:p w14:paraId="70ACA23D" w14:textId="77777777" w:rsidR="0018414A" w:rsidRPr="002D449E" w:rsidRDefault="002D449E" w:rsidP="004663EC">
            <w:pPr>
              <w:pStyle w:val="Incontec"/>
              <w:rPr>
                <w:rFonts w:eastAsia="Arial" w:cs="Times New Roman"/>
                <w:sz w:val="18"/>
                <w:szCs w:val="18"/>
              </w:rPr>
            </w:pPr>
            <w:r w:rsidRPr="002D449E">
              <w:rPr>
                <w:rFonts w:eastAsia="Arial" w:cs="Times New Roman"/>
                <w:sz w:val="18"/>
                <w:szCs w:val="18"/>
              </w:rPr>
              <w:t>8 GB RAM</w:t>
            </w:r>
          </w:p>
          <w:p w14:paraId="1E471C72" w14:textId="291AF784" w:rsidR="002D449E" w:rsidRPr="002D449E" w:rsidRDefault="002D449E" w:rsidP="002D449E">
            <w:pPr>
              <w:rPr>
                <w:rFonts w:ascii="LM Roman 10" w:hAnsi="LM Roman 10"/>
                <w:sz w:val="18"/>
                <w:szCs w:val="18"/>
              </w:rPr>
            </w:pPr>
            <w:r w:rsidRPr="002D449E">
              <w:rPr>
                <w:rFonts w:ascii="LM Roman 10" w:hAnsi="LM Roman 10"/>
                <w:sz w:val="18"/>
                <w:szCs w:val="18"/>
              </w:rPr>
              <w:t xml:space="preserve">4 CPU </w:t>
            </w:r>
            <w:proofErr w:type="spellStart"/>
            <w:r w:rsidRPr="002D449E">
              <w:rPr>
                <w:rFonts w:ascii="LM Roman 10" w:hAnsi="LM Roman 10"/>
                <w:sz w:val="18"/>
                <w:szCs w:val="18"/>
              </w:rPr>
              <w:t>Cores</w:t>
            </w:r>
            <w:proofErr w:type="spellEnd"/>
          </w:p>
          <w:p w14:paraId="0A963BFA" w14:textId="54B877EB" w:rsidR="002D449E" w:rsidRDefault="002D449E" w:rsidP="002D449E">
            <w:pPr>
              <w:rPr>
                <w:rFonts w:ascii="LM Roman 10" w:hAnsi="LM Roman 10"/>
                <w:sz w:val="18"/>
                <w:szCs w:val="18"/>
              </w:rPr>
            </w:pPr>
            <w:r w:rsidRPr="002D449E">
              <w:rPr>
                <w:rFonts w:ascii="LM Roman 10" w:hAnsi="LM Roman 10"/>
                <w:sz w:val="18"/>
                <w:szCs w:val="18"/>
              </w:rPr>
              <w:t>1.25 TB de Almacenamiento</w:t>
            </w:r>
          </w:p>
          <w:p w14:paraId="56715DE9" w14:textId="4BFD0747" w:rsidR="003C2B75" w:rsidRDefault="003C2B75" w:rsidP="002D449E">
            <w:pPr>
              <w:rPr>
                <w:rFonts w:ascii="LM Roman 10" w:hAnsi="LM Roman 10"/>
                <w:sz w:val="18"/>
                <w:szCs w:val="18"/>
              </w:rPr>
            </w:pPr>
            <w:r>
              <w:rPr>
                <w:rFonts w:ascii="LM Roman 10" w:hAnsi="LM Roman 10"/>
                <w:sz w:val="18"/>
                <w:szCs w:val="18"/>
              </w:rPr>
              <w:t>Pantalla de 22”</w:t>
            </w:r>
          </w:p>
          <w:p w14:paraId="2928D6E6" w14:textId="1AAA14D1" w:rsidR="002D449E" w:rsidRPr="002D449E" w:rsidRDefault="002D449E" w:rsidP="002D449E">
            <w:pPr>
              <w:rPr>
                <w:rFonts w:ascii="LM Roman 10" w:hAnsi="LM Roman 10"/>
                <w:sz w:val="18"/>
                <w:szCs w:val="18"/>
              </w:rPr>
            </w:pPr>
            <w:r>
              <w:rPr>
                <w:rFonts w:ascii="LM Roman 10" w:hAnsi="LM Roman 10"/>
                <w:sz w:val="18"/>
                <w:szCs w:val="18"/>
              </w:rPr>
              <w:t>Ubuntu 14.10</w:t>
            </w:r>
          </w:p>
          <w:p w14:paraId="472F0350" w14:textId="2CF93D2D" w:rsidR="002D449E" w:rsidRPr="002D449E" w:rsidRDefault="002D449E" w:rsidP="002D449E"/>
        </w:tc>
        <w:tc>
          <w:tcPr>
            <w:tcW w:w="1276" w:type="dxa"/>
          </w:tcPr>
          <w:p w14:paraId="719EED00" w14:textId="1C2DB9EC" w:rsidR="0018414A" w:rsidRPr="002D449E" w:rsidRDefault="002D449E" w:rsidP="004663EC">
            <w:pPr>
              <w:pStyle w:val="Incontec"/>
              <w:rPr>
                <w:rFonts w:cs="Times New Roman"/>
                <w:sz w:val="18"/>
                <w:szCs w:val="18"/>
              </w:rPr>
            </w:pPr>
            <w:r>
              <w:rPr>
                <w:rFonts w:eastAsia="Arial" w:cs="Times New Roman"/>
                <w:sz w:val="18"/>
                <w:szCs w:val="18"/>
              </w:rPr>
              <w:t>Medio-Alto</w:t>
            </w:r>
          </w:p>
        </w:tc>
        <w:tc>
          <w:tcPr>
            <w:tcW w:w="2126" w:type="dxa"/>
          </w:tcPr>
          <w:p w14:paraId="78F70A23" w14:textId="77E6A14F" w:rsidR="0018414A" w:rsidRPr="002D449E" w:rsidRDefault="002D449E" w:rsidP="004663EC">
            <w:pPr>
              <w:pStyle w:val="Incontec"/>
              <w:rPr>
                <w:rFonts w:cs="Times New Roman"/>
                <w:sz w:val="18"/>
                <w:szCs w:val="18"/>
              </w:rPr>
            </w:pPr>
            <w:r>
              <w:rPr>
                <w:rFonts w:eastAsia="Arial" w:cs="Times New Roman"/>
                <w:sz w:val="18"/>
                <w:szCs w:val="18"/>
              </w:rPr>
              <w:t>Desarrollo back-</w:t>
            </w:r>
            <w:proofErr w:type="spellStart"/>
            <w:r>
              <w:rPr>
                <w:rFonts w:eastAsia="Arial" w:cs="Times New Roman"/>
                <w:sz w:val="18"/>
                <w:szCs w:val="18"/>
              </w:rPr>
              <w:t>end</w:t>
            </w:r>
            <w:proofErr w:type="spellEnd"/>
            <w:r>
              <w:rPr>
                <w:rFonts w:eastAsia="Arial" w:cs="Times New Roman"/>
                <w:sz w:val="18"/>
                <w:szCs w:val="18"/>
              </w:rPr>
              <w:t xml:space="preserve"> de las Aplicaciones</w:t>
            </w:r>
          </w:p>
        </w:tc>
      </w:tr>
      <w:tr w:rsidR="002D449E" w:rsidRPr="00102649" w14:paraId="2CFFB52F" w14:textId="77777777" w:rsidTr="0080625C">
        <w:tc>
          <w:tcPr>
            <w:tcW w:w="1843" w:type="dxa"/>
          </w:tcPr>
          <w:p w14:paraId="23A8E744" w14:textId="51508980" w:rsidR="002D449E" w:rsidRPr="002D449E" w:rsidRDefault="002D449E" w:rsidP="004663EC">
            <w:pPr>
              <w:pStyle w:val="Incontec"/>
              <w:rPr>
                <w:rFonts w:eastAsia="Arial" w:cs="Times New Roman"/>
                <w:sz w:val="18"/>
                <w:szCs w:val="18"/>
              </w:rPr>
            </w:pPr>
            <w:r>
              <w:rPr>
                <w:rFonts w:eastAsia="Arial" w:cs="Times New Roman"/>
                <w:sz w:val="18"/>
                <w:szCs w:val="18"/>
              </w:rPr>
              <w:t>Smartphone</w:t>
            </w:r>
          </w:p>
        </w:tc>
        <w:tc>
          <w:tcPr>
            <w:tcW w:w="992" w:type="dxa"/>
          </w:tcPr>
          <w:p w14:paraId="21BCE13D" w14:textId="1E6F62FD" w:rsidR="002D449E" w:rsidRPr="002D449E" w:rsidRDefault="002D449E" w:rsidP="004663EC">
            <w:pPr>
              <w:pStyle w:val="Incontec"/>
              <w:rPr>
                <w:rFonts w:eastAsia="Arial" w:cs="Times New Roman"/>
                <w:sz w:val="18"/>
                <w:szCs w:val="18"/>
              </w:rPr>
            </w:pPr>
            <w:r>
              <w:rPr>
                <w:rFonts w:eastAsia="Arial" w:cs="Times New Roman"/>
                <w:sz w:val="18"/>
                <w:szCs w:val="18"/>
              </w:rPr>
              <w:t>1</w:t>
            </w:r>
          </w:p>
        </w:tc>
        <w:tc>
          <w:tcPr>
            <w:tcW w:w="2552" w:type="dxa"/>
          </w:tcPr>
          <w:p w14:paraId="13BA244E" w14:textId="77777777" w:rsidR="003C2B75" w:rsidRDefault="003C2B75" w:rsidP="003C2B75">
            <w:pPr>
              <w:pStyle w:val="Sinespaciado"/>
              <w:rPr>
                <w:rFonts w:ascii="LM Roman 10" w:hAnsi="LM Roman 10"/>
              </w:rPr>
            </w:pPr>
          </w:p>
          <w:p w14:paraId="144A687D" w14:textId="77777777" w:rsidR="003C2B75" w:rsidRPr="003C2B75" w:rsidRDefault="003C2B75" w:rsidP="003C2B75">
            <w:pPr>
              <w:pStyle w:val="Sinespaciado"/>
              <w:rPr>
                <w:rFonts w:ascii="LM Roman 10" w:hAnsi="LM Roman 10"/>
                <w:sz w:val="18"/>
                <w:szCs w:val="18"/>
              </w:rPr>
            </w:pPr>
            <w:r w:rsidRPr="003C2B75">
              <w:rPr>
                <w:rFonts w:ascii="LM Roman 10" w:hAnsi="LM Roman 10"/>
                <w:sz w:val="18"/>
                <w:szCs w:val="18"/>
              </w:rPr>
              <w:t>1 GB RAM</w:t>
            </w:r>
          </w:p>
          <w:p w14:paraId="62FD011B" w14:textId="77777777" w:rsidR="002D449E" w:rsidRPr="003C2B75" w:rsidRDefault="003C2B75" w:rsidP="003C2B75">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 xml:space="preserve">4 CPU </w:t>
            </w:r>
            <w:proofErr w:type="spellStart"/>
            <w:r w:rsidRPr="003C2B75">
              <w:rPr>
                <w:rFonts w:ascii="LM Roman 10" w:eastAsia="Arial" w:hAnsi="LM Roman 10" w:cs="Times New Roman"/>
                <w:sz w:val="18"/>
                <w:szCs w:val="18"/>
              </w:rPr>
              <w:t>Cores</w:t>
            </w:r>
            <w:proofErr w:type="spellEnd"/>
          </w:p>
          <w:p w14:paraId="57A07680" w14:textId="77777777" w:rsidR="003C2B75" w:rsidRPr="003C2B75" w:rsidRDefault="003C2B75" w:rsidP="003C2B75">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4 GB de Almacenamiento</w:t>
            </w:r>
          </w:p>
          <w:p w14:paraId="5CC6CB9B" w14:textId="77777777" w:rsidR="003C2B75" w:rsidRPr="003C2B75" w:rsidRDefault="003C2B75" w:rsidP="003C2B75">
            <w:pPr>
              <w:pStyle w:val="Sinespaciado"/>
              <w:rPr>
                <w:rFonts w:ascii="LM Roman 10" w:eastAsia="Arial" w:hAnsi="LM Roman 10" w:cs="Times New Roman"/>
                <w:sz w:val="18"/>
                <w:szCs w:val="18"/>
              </w:rPr>
            </w:pPr>
            <w:r w:rsidRPr="003C2B75">
              <w:rPr>
                <w:rFonts w:ascii="LM Roman 10" w:eastAsia="Arial" w:hAnsi="LM Roman 10" w:cs="Times New Roman"/>
                <w:sz w:val="18"/>
                <w:szCs w:val="18"/>
              </w:rPr>
              <w:t>Pantalla de 4.7”</w:t>
            </w:r>
          </w:p>
          <w:p w14:paraId="6619AA37" w14:textId="62AE152F" w:rsidR="003C2B75" w:rsidRPr="002D449E" w:rsidRDefault="003C2B75" w:rsidP="003C2B75">
            <w:pPr>
              <w:pStyle w:val="Sinespaciado"/>
              <w:rPr>
                <w:rFonts w:eastAsia="Arial" w:cs="Times New Roman"/>
                <w:sz w:val="18"/>
                <w:szCs w:val="18"/>
              </w:rPr>
            </w:pPr>
            <w:proofErr w:type="spellStart"/>
            <w:r w:rsidRPr="003C2B75">
              <w:rPr>
                <w:rFonts w:ascii="LM Roman 10" w:eastAsia="Arial" w:hAnsi="LM Roman 10" w:cs="Times New Roman"/>
                <w:sz w:val="18"/>
                <w:szCs w:val="18"/>
              </w:rPr>
              <w:t>Android</w:t>
            </w:r>
            <w:proofErr w:type="spellEnd"/>
            <w:r w:rsidRPr="003C2B75">
              <w:rPr>
                <w:rFonts w:ascii="LM Roman 10" w:eastAsia="Arial" w:hAnsi="LM Roman 10" w:cs="Times New Roman"/>
                <w:sz w:val="18"/>
                <w:szCs w:val="18"/>
              </w:rPr>
              <w:t xml:space="preserve"> 4.4.4</w:t>
            </w:r>
            <w:r w:rsidRPr="003C2B75">
              <w:rPr>
                <w:rFonts w:eastAsia="Arial" w:cs="Times New Roman"/>
                <w:sz w:val="18"/>
                <w:szCs w:val="18"/>
              </w:rPr>
              <w:t> </w:t>
            </w:r>
          </w:p>
        </w:tc>
        <w:tc>
          <w:tcPr>
            <w:tcW w:w="1276" w:type="dxa"/>
          </w:tcPr>
          <w:p w14:paraId="01A3DDA5" w14:textId="7559D0AA" w:rsidR="002D449E" w:rsidRDefault="003C2B75" w:rsidP="004663EC">
            <w:pPr>
              <w:pStyle w:val="Incontec"/>
              <w:rPr>
                <w:rFonts w:eastAsia="Arial" w:cs="Times New Roman"/>
                <w:sz w:val="18"/>
                <w:szCs w:val="18"/>
              </w:rPr>
            </w:pPr>
            <w:r>
              <w:rPr>
                <w:rFonts w:eastAsia="Arial" w:cs="Times New Roman"/>
                <w:sz w:val="18"/>
                <w:szCs w:val="18"/>
              </w:rPr>
              <w:t>Bajo</w:t>
            </w:r>
          </w:p>
        </w:tc>
        <w:tc>
          <w:tcPr>
            <w:tcW w:w="2126" w:type="dxa"/>
          </w:tcPr>
          <w:p w14:paraId="067AB85E" w14:textId="3C72E2B1" w:rsidR="002D449E" w:rsidRDefault="002D449E" w:rsidP="004663EC">
            <w:pPr>
              <w:pStyle w:val="Incontec"/>
              <w:rPr>
                <w:rFonts w:eastAsia="Arial" w:cs="Times New Roman"/>
                <w:sz w:val="18"/>
                <w:szCs w:val="18"/>
              </w:rPr>
            </w:pPr>
            <w:r>
              <w:rPr>
                <w:rFonts w:eastAsia="Arial" w:cs="Times New Roman"/>
                <w:sz w:val="18"/>
                <w:szCs w:val="18"/>
              </w:rPr>
              <w:t xml:space="preserve">Dispositivo </w:t>
            </w:r>
            <w:proofErr w:type="spellStart"/>
            <w:r>
              <w:rPr>
                <w:rFonts w:eastAsia="Arial" w:cs="Times New Roman"/>
                <w:sz w:val="18"/>
                <w:szCs w:val="18"/>
              </w:rPr>
              <w:t>Movil</w:t>
            </w:r>
            <w:proofErr w:type="spellEnd"/>
            <w:r>
              <w:rPr>
                <w:rFonts w:eastAsia="Arial" w:cs="Times New Roman"/>
                <w:sz w:val="18"/>
                <w:szCs w:val="18"/>
              </w:rPr>
              <w:t xml:space="preserve"> para pruebas del Aplicativo</w:t>
            </w:r>
          </w:p>
        </w:tc>
      </w:tr>
    </w:tbl>
    <w:p w14:paraId="2313BA35" w14:textId="382697D0" w:rsidR="0018414A" w:rsidRPr="00102649" w:rsidRDefault="003C2B75" w:rsidP="0018414A">
      <w:pPr>
        <w:pStyle w:val="Incontec"/>
        <w:rPr>
          <w:rFonts w:cs="Times New Roman"/>
        </w:rPr>
      </w:pPr>
      <w:r w:rsidRPr="003C2B75">
        <w:rPr>
          <w:rFonts w:cs="Times New Roman"/>
          <w:b/>
          <w:i/>
        </w:rPr>
        <w:t>Tabla 5-</w:t>
      </w:r>
      <w:r w:rsidR="00CB3C59">
        <w:rPr>
          <w:rFonts w:cs="Times New Roman"/>
          <w:b/>
          <w:i/>
        </w:rPr>
        <w:t>2</w:t>
      </w:r>
      <w:r>
        <w:rPr>
          <w:rFonts w:cs="Times New Roman"/>
        </w:rPr>
        <w:t xml:space="preserve">. </w:t>
      </w:r>
      <w:r w:rsidR="00BE69CB" w:rsidRPr="00BE69CB">
        <w:rPr>
          <w:rFonts w:cs="Times New Roman"/>
        </w:rPr>
        <w:t>Componentes Fiscos Tecnológicos</w:t>
      </w:r>
      <w:r>
        <w:rPr>
          <w:rFonts w:cs="Times New Roman"/>
        </w:rPr>
        <w:t>. Fuente: Autores.</w:t>
      </w:r>
    </w:p>
    <w:p w14:paraId="2ABA73C4" w14:textId="523C3669" w:rsidR="0090583F" w:rsidRPr="00102649" w:rsidRDefault="0090583F" w:rsidP="00066B8A">
      <w:pPr>
        <w:pStyle w:val="Incontec"/>
        <w:numPr>
          <w:ilvl w:val="2"/>
          <w:numId w:val="1"/>
        </w:numPr>
        <w:outlineLvl w:val="2"/>
        <w:rPr>
          <w:rFonts w:cs="Times New Roman"/>
          <w:sz w:val="28"/>
          <w:szCs w:val="28"/>
        </w:rPr>
      </w:pPr>
      <w:bookmarkStart w:id="49" w:name="_Toc470690147"/>
      <w:r w:rsidRPr="0090583F">
        <w:rPr>
          <w:rFonts w:cs="Times New Roman"/>
          <w:szCs w:val="28"/>
        </w:rPr>
        <w:t>Localización</w:t>
      </w:r>
      <w:bookmarkEnd w:id="49"/>
    </w:p>
    <w:p w14:paraId="4DF7EE35" w14:textId="77777777" w:rsidR="0090583F" w:rsidRPr="00102649" w:rsidRDefault="0090583F" w:rsidP="0090583F">
      <w:pPr>
        <w:pStyle w:val="Incontec"/>
      </w:pPr>
    </w:p>
    <w:p w14:paraId="3B7A5673" w14:textId="77777777" w:rsidR="0090583F" w:rsidRPr="00102649" w:rsidRDefault="0090583F" w:rsidP="0090583F">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5F534288" w14:textId="77777777" w:rsidR="0090583F" w:rsidRPr="00102649" w:rsidRDefault="0090583F" w:rsidP="0090583F">
      <w:pPr>
        <w:pStyle w:val="Incontec"/>
        <w:rPr>
          <w:rFonts w:cs="Times New Roman"/>
        </w:rPr>
      </w:pPr>
    </w:p>
    <w:p w14:paraId="182C438F" w14:textId="268C1200" w:rsidR="0090583F" w:rsidRPr="00102649" w:rsidRDefault="0090583F" w:rsidP="0090583F">
      <w:pPr>
        <w:pStyle w:val="Incontec"/>
        <w:rPr>
          <w:rFonts w:cs="Times New Roman"/>
        </w:rPr>
      </w:pPr>
      <w:r w:rsidRPr="00102649">
        <w:rPr>
          <w:rFonts w:cs="Times New Roman"/>
        </w:rPr>
        <w:lastRenderedPageBreak/>
        <w:t xml:space="preserve">Análisis de concentración de personas con </w:t>
      </w:r>
      <w:r w:rsidR="0022378D" w:rsidRPr="00102649">
        <w:rPr>
          <w:rFonts w:cs="Times New Roman"/>
        </w:rPr>
        <w:t>Limitación</w:t>
      </w:r>
      <w:r w:rsidRPr="00102649">
        <w:rPr>
          <w:rFonts w:cs="Times New Roman"/>
        </w:rPr>
        <w:t xml:space="preserve"> Cognitiva: En esta etapa se analizaron las ubicaciones de los centros de atención integral para personas con </w:t>
      </w:r>
      <w:r w:rsidR="0022378D" w:rsidRPr="00102649">
        <w:rPr>
          <w:rFonts w:cs="Times New Roman"/>
        </w:rPr>
        <w:t>Limitación</w:t>
      </w:r>
      <w:r w:rsidRPr="00102649">
        <w:rPr>
          <w:rFonts w:cs="Times New Roman"/>
        </w:rPr>
        <w:t xml:space="preserve"> Cognitiva conocidos como Centros Crecer y Centros de Desarrollo para personas mayores de 18 años con discapacidad , como herramienta para caracterizar la zonas de la capital donde existe mayor densidad de personas con </w:t>
      </w:r>
      <w:r w:rsidR="0022378D" w:rsidRPr="00102649">
        <w:rPr>
          <w:rFonts w:cs="Times New Roman"/>
        </w:rPr>
        <w:t>Limitación</w:t>
      </w:r>
      <w:r w:rsidRPr="00102649">
        <w:rPr>
          <w:rFonts w:cs="Times New Roman"/>
        </w:rPr>
        <w:t xml:space="preserve"> Cognitiva.  Para ver la ubicación de los centros estudiados ver la </w:t>
      </w:r>
      <w:r w:rsidR="003E0A5A">
        <w:rPr>
          <w:rFonts w:cs="Times New Roman"/>
        </w:rPr>
        <w:t>Figura 5-</w:t>
      </w:r>
      <w:r w:rsidRPr="00102649">
        <w:rPr>
          <w:rFonts w:cs="Times New Roman"/>
        </w:rPr>
        <w:t>1.</w:t>
      </w:r>
    </w:p>
    <w:p w14:paraId="25805490" w14:textId="77777777" w:rsidR="0090583F" w:rsidRPr="00102649" w:rsidRDefault="0090583F" w:rsidP="002B29BF">
      <w:pPr>
        <w:pStyle w:val="Incontec"/>
        <w:jc w:val="center"/>
        <w:rPr>
          <w:rFonts w:cs="Times New Roman"/>
        </w:rPr>
      </w:pPr>
      <w:r w:rsidRPr="00102649">
        <w:rPr>
          <w:rFonts w:cs="Times New Roman"/>
          <w:noProof/>
          <w:lang w:val="es-ES" w:eastAsia="es-ES"/>
        </w:rPr>
        <w:drawing>
          <wp:inline distT="0" distB="0" distL="0" distR="0" wp14:anchorId="65D182B4" wp14:editId="171921B2">
            <wp:extent cx="5328984" cy="5367647"/>
            <wp:effectExtent l="0" t="0" r="508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19">
                      <a:extLst>
                        <a:ext uri="{28A0092B-C50C-407E-A947-70E740481C1C}">
                          <a14:useLocalDpi xmlns:a14="http://schemas.microsoft.com/office/drawing/2010/main" val="0"/>
                        </a:ext>
                      </a:extLst>
                    </a:blip>
                    <a:stretch>
                      <a:fillRect/>
                    </a:stretch>
                  </pic:blipFill>
                  <pic:spPr>
                    <a:xfrm>
                      <a:off x="0" y="0"/>
                      <a:ext cx="5349555" cy="5388367"/>
                    </a:xfrm>
                    <a:prstGeom prst="rect">
                      <a:avLst/>
                    </a:prstGeom>
                  </pic:spPr>
                </pic:pic>
              </a:graphicData>
            </a:graphic>
          </wp:inline>
        </w:drawing>
      </w:r>
    </w:p>
    <w:p w14:paraId="4738CF9C" w14:textId="3CD9DA20" w:rsidR="0090583F" w:rsidRPr="000A0072" w:rsidRDefault="0090583F" w:rsidP="0090583F">
      <w:pPr>
        <w:pStyle w:val="Incontec"/>
        <w:rPr>
          <w:rFonts w:cs="Times New Roman"/>
          <w:sz w:val="22"/>
          <w:szCs w:val="22"/>
        </w:rPr>
      </w:pPr>
      <w:r w:rsidRPr="000A0072">
        <w:rPr>
          <w:rFonts w:cs="Times New Roman"/>
          <w:b/>
          <w:i/>
          <w:sz w:val="22"/>
          <w:szCs w:val="22"/>
        </w:rPr>
        <w:t xml:space="preserve">Figura </w:t>
      </w:r>
      <w:r w:rsidR="002B29BF" w:rsidRPr="000A0072">
        <w:rPr>
          <w:rFonts w:cs="Times New Roman"/>
          <w:b/>
          <w:i/>
          <w:sz w:val="22"/>
          <w:szCs w:val="22"/>
        </w:rPr>
        <w:t>5-</w:t>
      </w:r>
      <w:r w:rsidRPr="000A0072">
        <w:rPr>
          <w:rFonts w:cs="Times New Roman"/>
          <w:b/>
          <w:i/>
          <w:sz w:val="22"/>
          <w:szCs w:val="22"/>
        </w:rPr>
        <w:t>1</w:t>
      </w:r>
      <w:r w:rsidRPr="000A0072">
        <w:rPr>
          <w:rFonts w:cs="Times New Roman"/>
          <w:sz w:val="22"/>
          <w:szCs w:val="22"/>
        </w:rPr>
        <w:t>. Localización Centros Crecer y Centros de Desarrollo para personas mayores de 18 años con discapacidad  Fuente: Autores</w:t>
      </w:r>
    </w:p>
    <w:p w14:paraId="69816F75" w14:textId="77777777" w:rsidR="0090583F" w:rsidRPr="00102649" w:rsidRDefault="0090583F" w:rsidP="0090583F">
      <w:pPr>
        <w:pStyle w:val="Incontec"/>
        <w:rPr>
          <w:rFonts w:cs="Times New Roman"/>
        </w:rPr>
      </w:pPr>
    </w:p>
    <w:p w14:paraId="259DC8E7" w14:textId="7B1EE194" w:rsidR="0090583F" w:rsidRPr="00102649" w:rsidRDefault="0090583F" w:rsidP="0090583F">
      <w:pPr>
        <w:pStyle w:val="Incontec"/>
        <w:rPr>
          <w:rFonts w:cs="Times New Roman"/>
        </w:rPr>
      </w:pPr>
      <w:r w:rsidRPr="00102649">
        <w:rPr>
          <w:rFonts w:cs="Times New Roman"/>
        </w:rPr>
        <w:lastRenderedPageBreak/>
        <w:t xml:space="preserve">Buscar Cercanía con el cliente: Tras identificar las zonas de la capital donde se concentran más puntos para la atención de esta población, se </w:t>
      </w:r>
      <w:r w:rsidR="00F10F68">
        <w:rPr>
          <w:rFonts w:cs="Times New Roman"/>
        </w:rPr>
        <w:t xml:space="preserve">buscó </w:t>
      </w:r>
      <w:r w:rsidRPr="00102649">
        <w:rPr>
          <w:rFonts w:cs="Times New Roman"/>
        </w:rPr>
        <w:t xml:space="preserve">que </w:t>
      </w:r>
      <w:r w:rsidR="002B29BF">
        <w:rPr>
          <w:rFonts w:cs="Times New Roman"/>
        </w:rPr>
        <w:t xml:space="preserve">el inmueble </w:t>
      </w:r>
      <w:r w:rsidR="00F10F68">
        <w:rPr>
          <w:rFonts w:cs="Times New Roman"/>
        </w:rPr>
        <w:t>estuviera</w:t>
      </w:r>
      <w:r w:rsidR="002B29BF">
        <w:rPr>
          <w:rFonts w:cs="Times New Roman"/>
        </w:rPr>
        <w:t xml:space="preserve"> en una zona intermedia entre </w:t>
      </w:r>
      <w:r w:rsidRPr="00102649">
        <w:rPr>
          <w:rFonts w:cs="Times New Roman"/>
        </w:rPr>
        <w:t xml:space="preserve">la zona que cubre las localidades de San Cristóbal y Santa Fe </w:t>
      </w:r>
      <w:r w:rsidR="002B29BF">
        <w:rPr>
          <w:rFonts w:cs="Times New Roman"/>
        </w:rPr>
        <w:t xml:space="preserve">y la zona que cubre las localidades de Fontibón y Engativá, ya que estas </w:t>
      </w:r>
      <w:r w:rsidRPr="00102649">
        <w:rPr>
          <w:rFonts w:cs="Times New Roman"/>
        </w:rPr>
        <w:t>zona</w:t>
      </w:r>
      <w:r w:rsidR="002B29BF">
        <w:rPr>
          <w:rFonts w:cs="Times New Roman"/>
        </w:rPr>
        <w:t>s</w:t>
      </w:r>
      <w:r w:rsidRPr="00102649">
        <w:rPr>
          <w:rFonts w:cs="Times New Roman"/>
        </w:rPr>
        <w:t xml:space="preserve"> </w:t>
      </w:r>
      <w:r w:rsidR="002B29BF">
        <w:rPr>
          <w:rFonts w:cs="Times New Roman"/>
        </w:rPr>
        <w:t xml:space="preserve">prevalecen por </w:t>
      </w:r>
      <w:r w:rsidRPr="00102649">
        <w:rPr>
          <w:rFonts w:cs="Times New Roman"/>
        </w:rPr>
        <w:t xml:space="preserve">una mayor densidad poblacional de personas con </w:t>
      </w:r>
      <w:r w:rsidR="002B29BF" w:rsidRPr="00102649">
        <w:rPr>
          <w:rFonts w:cs="Times New Roman"/>
        </w:rPr>
        <w:t>Limitación</w:t>
      </w:r>
      <w:r w:rsidRPr="00102649">
        <w:rPr>
          <w:rFonts w:cs="Times New Roman"/>
        </w:rPr>
        <w:t xml:space="preserve"> Cognitiva.  Para ver la zona escogida para la ubicación de la empresa ver la </w:t>
      </w:r>
      <w:r w:rsidR="003E0A5A">
        <w:rPr>
          <w:rFonts w:cs="Times New Roman"/>
        </w:rPr>
        <w:t>figura 5-</w:t>
      </w:r>
      <w:r w:rsidRPr="00102649">
        <w:rPr>
          <w:rFonts w:cs="Times New Roman"/>
        </w:rPr>
        <w:t>2</w:t>
      </w:r>
    </w:p>
    <w:p w14:paraId="313100E3" w14:textId="77777777" w:rsidR="0090583F" w:rsidRPr="00102649" w:rsidRDefault="0090583F" w:rsidP="0090583F">
      <w:pPr>
        <w:pStyle w:val="Incontec"/>
        <w:rPr>
          <w:rFonts w:cs="Times New Roman"/>
        </w:rPr>
      </w:pPr>
    </w:p>
    <w:p w14:paraId="3FFBDC6E" w14:textId="623757D2" w:rsidR="0090583F" w:rsidRPr="00102649" w:rsidRDefault="00F10F68" w:rsidP="0090583F">
      <w:pPr>
        <w:pStyle w:val="Incontec"/>
        <w:rPr>
          <w:rFonts w:cs="Times New Roman"/>
        </w:rPr>
      </w:pPr>
      <w:r>
        <w:rPr>
          <w:noProof/>
          <w:lang w:val="es-ES" w:eastAsia="es-ES"/>
        </w:rPr>
        <w:drawing>
          <wp:inline distT="0" distB="0" distL="0" distR="0" wp14:anchorId="0030FE37" wp14:editId="2DB8C4D0">
            <wp:extent cx="5612130" cy="475170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4751705"/>
                    </a:xfrm>
                    <a:prstGeom prst="rect">
                      <a:avLst/>
                    </a:prstGeom>
                  </pic:spPr>
                </pic:pic>
              </a:graphicData>
            </a:graphic>
          </wp:inline>
        </w:drawing>
      </w:r>
    </w:p>
    <w:p w14:paraId="3C444B3E" w14:textId="33A52797" w:rsidR="0090583F" w:rsidRPr="000A0072" w:rsidRDefault="0090583F" w:rsidP="0090583F">
      <w:pPr>
        <w:pStyle w:val="Incontec"/>
        <w:rPr>
          <w:rFonts w:cs="Times New Roman"/>
          <w:sz w:val="22"/>
          <w:szCs w:val="22"/>
        </w:rPr>
      </w:pPr>
      <w:r w:rsidRPr="000A0072">
        <w:rPr>
          <w:rFonts w:cs="Times New Roman"/>
          <w:b/>
          <w:i/>
          <w:sz w:val="22"/>
          <w:szCs w:val="22"/>
        </w:rPr>
        <w:t xml:space="preserve">Figura </w:t>
      </w:r>
      <w:r w:rsidR="002B29BF" w:rsidRPr="000A0072">
        <w:rPr>
          <w:rFonts w:cs="Times New Roman"/>
          <w:b/>
          <w:i/>
          <w:sz w:val="22"/>
          <w:szCs w:val="22"/>
        </w:rPr>
        <w:t>5-</w:t>
      </w:r>
      <w:r w:rsidRPr="000A0072">
        <w:rPr>
          <w:rFonts w:cs="Times New Roman"/>
          <w:b/>
          <w:i/>
          <w:sz w:val="22"/>
          <w:szCs w:val="22"/>
        </w:rPr>
        <w:t>2</w:t>
      </w:r>
      <w:r w:rsidRPr="000A0072">
        <w:rPr>
          <w:rFonts w:cs="Times New Roman"/>
          <w:sz w:val="22"/>
          <w:szCs w:val="22"/>
        </w:rPr>
        <w:t xml:space="preserve">.  Zona </w:t>
      </w:r>
      <w:r w:rsidR="00F10F68" w:rsidRPr="000A0072">
        <w:rPr>
          <w:rFonts w:cs="Times New Roman"/>
          <w:sz w:val="22"/>
          <w:szCs w:val="22"/>
        </w:rPr>
        <w:t>escogida para la ubicación del Inmueble</w:t>
      </w:r>
      <w:r w:rsidRPr="000A0072">
        <w:rPr>
          <w:rFonts w:cs="Times New Roman"/>
          <w:sz w:val="22"/>
          <w:szCs w:val="22"/>
        </w:rPr>
        <w:t xml:space="preserve"> Fuente: Autores</w:t>
      </w:r>
    </w:p>
    <w:p w14:paraId="230756DA" w14:textId="77777777" w:rsidR="0090583F" w:rsidRPr="00102649" w:rsidRDefault="0090583F" w:rsidP="0090583F">
      <w:pPr>
        <w:pStyle w:val="Incontec"/>
        <w:rPr>
          <w:rFonts w:cs="Times New Roman"/>
        </w:rPr>
      </w:pPr>
    </w:p>
    <w:p w14:paraId="6B9BAE0D" w14:textId="1E32EBC6" w:rsidR="0090583F" w:rsidRPr="00102649" w:rsidRDefault="0090583F" w:rsidP="0090583F">
      <w:pPr>
        <w:pStyle w:val="Incontec"/>
        <w:rPr>
          <w:rFonts w:cs="Times New Roman"/>
        </w:rPr>
      </w:pPr>
      <w:r w:rsidRPr="00102649">
        <w:rPr>
          <w:rFonts w:cs="Times New Roman"/>
        </w:rPr>
        <w:lastRenderedPageBreak/>
        <w:t>Búsqueda del inmueble en la zona escogida: Tras la elección de la zona donde se ubicará el inmuebl</w:t>
      </w:r>
      <w:r w:rsidR="00F10F68">
        <w:rPr>
          <w:rFonts w:cs="Times New Roman"/>
        </w:rPr>
        <w:t xml:space="preserve">e, se realizó una búsqueda de un inmueble que contara con características de fácil acceso, arriendo económico, servicios (telefonía, internet, luz, Agua). </w:t>
      </w:r>
    </w:p>
    <w:p w14:paraId="4AD4B9C6" w14:textId="77777777" w:rsidR="0090583F" w:rsidRDefault="0090583F" w:rsidP="000D1054"/>
    <w:p w14:paraId="228BC766" w14:textId="0A404462" w:rsidR="00F10F68" w:rsidRPr="00F10F68" w:rsidRDefault="00F10F68" w:rsidP="00F10F68">
      <w:pPr>
        <w:jc w:val="both"/>
        <w:rPr>
          <w:rFonts w:ascii="LM Roman 10" w:hAnsi="LM Roman 10"/>
          <w:sz w:val="24"/>
        </w:rPr>
      </w:pPr>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p>
    <w:p w14:paraId="0BF279BC" w14:textId="21FFA54D" w:rsidR="00F10F68" w:rsidRDefault="00F10F68" w:rsidP="00F51B12">
      <w:pPr>
        <w:jc w:val="both"/>
        <w:rPr>
          <w:rFonts w:ascii="LM Roman 10" w:hAnsi="LM Roman 10"/>
          <w:sz w:val="24"/>
        </w:rPr>
      </w:pPr>
      <w:r w:rsidRPr="00F10F68">
        <w:rPr>
          <w:rFonts w:ascii="LM Roman 10" w:hAnsi="LM Roman 10"/>
          <w:sz w:val="24"/>
        </w:rPr>
        <w:t xml:space="preserve">Parquesoft </w:t>
      </w:r>
      <w:r w:rsidR="0022378D">
        <w:rPr>
          <w:rFonts w:ascii="LM Roman 10" w:hAnsi="LM Roman 10"/>
          <w:sz w:val="24"/>
        </w:rPr>
        <w:t>Bogotá</w:t>
      </w:r>
      <w:r w:rsidR="00F51B12">
        <w:rPr>
          <w:rFonts w:ascii="LM Roman 10" w:hAnsi="LM Roman 10"/>
          <w:sz w:val="24"/>
        </w:rPr>
        <w:t xml:space="preserve"> es </w:t>
      </w:r>
      <w:r w:rsidR="00F51B12" w:rsidRPr="00F51B12">
        <w:rPr>
          <w:rFonts w:ascii="LM Roman 10" w:hAnsi="LM Roman 10"/>
          <w:sz w:val="24"/>
        </w:rPr>
        <w:t xml:space="preserve">Fundación Parque Tecnológico de Software </w:t>
      </w:r>
      <w:r w:rsidR="00F51B12">
        <w:rPr>
          <w:rFonts w:ascii="LM Roman 10" w:hAnsi="LM Roman 10"/>
          <w:sz w:val="24"/>
        </w:rPr>
        <w:t>que ofrece un e</w:t>
      </w:r>
      <w:r w:rsidR="00F51B12" w:rsidRPr="00F51B12">
        <w:rPr>
          <w:rFonts w:ascii="LM Roman 10" w:hAnsi="LM Roman 10"/>
          <w:sz w:val="24"/>
        </w:rPr>
        <w:t>spacio para emprendedores de la industria de software nacional.</w:t>
      </w:r>
      <w:r w:rsidR="00F51B12">
        <w:rPr>
          <w:rFonts w:ascii="LM Roman 10" w:hAnsi="LM Roman 10"/>
          <w:sz w:val="24"/>
        </w:rPr>
        <w:t xml:space="preserve"> Dicha entidad ubicada en </w:t>
      </w:r>
      <w:r w:rsidR="00F51B12" w:rsidRPr="00F51B12">
        <w:rPr>
          <w:rFonts w:ascii="LM Roman 10" w:hAnsi="LM Roman 10"/>
          <w:sz w:val="24"/>
        </w:rPr>
        <w:t>Calle 25 # 32 – 37 Bogotá</w:t>
      </w:r>
      <w:r w:rsidR="00F51B12">
        <w:rPr>
          <w:rFonts w:ascii="LM Roman 10" w:hAnsi="LM Roman 10"/>
          <w:sz w:val="24"/>
        </w:rPr>
        <w:t xml:space="preserve"> (ver Figura 5-3) </w:t>
      </w:r>
      <w:r w:rsidRPr="00F10F68">
        <w:rPr>
          <w:rFonts w:ascii="LM Roman 10" w:hAnsi="LM Roman 10"/>
          <w:sz w:val="24"/>
        </w:rPr>
        <w:t xml:space="preserve">arrienda un puesto de trabajo por un valor de </w:t>
      </w:r>
      <w:r w:rsidR="00F51B12">
        <w:rPr>
          <w:rFonts w:ascii="LM Roman 10" w:hAnsi="LM Roman 10"/>
          <w:sz w:val="24"/>
        </w:rPr>
        <w:t>$</w:t>
      </w:r>
      <w:r w:rsidRPr="00F10F68">
        <w:rPr>
          <w:rFonts w:ascii="LM Roman 10" w:hAnsi="LM Roman 10"/>
          <w:sz w:val="24"/>
        </w:rPr>
        <w:t>270</w:t>
      </w:r>
      <w:r w:rsidR="00F51B12">
        <w:rPr>
          <w:rFonts w:ascii="LM Roman 10" w:hAnsi="LM Roman 10"/>
          <w:sz w:val="24"/>
        </w:rPr>
        <w:t>.</w:t>
      </w:r>
      <w:r w:rsidRPr="00F10F68">
        <w:rPr>
          <w:rFonts w:ascii="LM Roman 10" w:hAnsi="LM Roman 10"/>
          <w:sz w:val="24"/>
        </w:rPr>
        <w:t>000 pesos colombianos</w:t>
      </w:r>
      <w:r w:rsidR="00F51B12">
        <w:rPr>
          <w:rFonts w:ascii="LM Roman 10" w:hAnsi="LM Roman 10"/>
          <w:sz w:val="24"/>
        </w:rPr>
        <w:t xml:space="preserve"> por mes</w:t>
      </w:r>
      <w:r w:rsidRPr="00F10F68">
        <w:rPr>
          <w:rFonts w:ascii="LM Roman 10" w:hAnsi="LM Roman 10"/>
          <w:sz w:val="24"/>
        </w:rPr>
        <w:t>, esta oferta incluye los servicios anteriormente mencionados</w:t>
      </w:r>
      <w:r w:rsidR="00F51B12">
        <w:rPr>
          <w:rFonts w:ascii="LM Roman 10" w:hAnsi="LM Roman 10"/>
          <w:sz w:val="24"/>
        </w:rPr>
        <w:t xml:space="preserve"> además de ofrecer un espacio para el desarrollo tecnológico al ser el</w:t>
      </w:r>
      <w:r w:rsidR="00F51B12" w:rsidRPr="00F51B12">
        <w:rPr>
          <w:rFonts w:ascii="LM Roman 10" w:hAnsi="LM Roman 10"/>
          <w:sz w:val="24"/>
        </w:rPr>
        <w:t xml:space="preserve"> clúster de ciencia y tecnología más grande de Colombia</w:t>
      </w:r>
      <w:r w:rsidR="00F51B12">
        <w:rPr>
          <w:rFonts w:ascii="LM Roman 10" w:hAnsi="LM Roman 10"/>
          <w:sz w:val="24"/>
        </w:rPr>
        <w:t>.</w:t>
      </w:r>
    </w:p>
    <w:p w14:paraId="660756DA" w14:textId="77777777" w:rsidR="003E0A5A" w:rsidRDefault="003E0A5A" w:rsidP="00F51B12">
      <w:pPr>
        <w:jc w:val="both"/>
        <w:rPr>
          <w:rFonts w:ascii="LM Roman 10" w:hAnsi="LM Roman 10"/>
          <w:sz w:val="24"/>
        </w:rPr>
      </w:pPr>
    </w:p>
    <w:p w14:paraId="5A66E92B" w14:textId="72E6338D" w:rsidR="00F51B12" w:rsidRDefault="00F51B12" w:rsidP="003E0A5A">
      <w:pPr>
        <w:jc w:val="center"/>
        <w:rPr>
          <w:rFonts w:ascii="LM Roman 10" w:hAnsi="LM Roman 10"/>
          <w:sz w:val="24"/>
        </w:rPr>
      </w:pPr>
      <w:r>
        <w:rPr>
          <w:noProof/>
          <w:lang w:val="es-ES" w:eastAsia="es-ES"/>
        </w:rPr>
        <w:drawing>
          <wp:inline distT="0" distB="0" distL="0" distR="0" wp14:anchorId="04548B0F" wp14:editId="42C3A114">
            <wp:extent cx="3942608" cy="4555435"/>
            <wp:effectExtent l="0" t="0" r="127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p>
    <w:p w14:paraId="5C8C51F5" w14:textId="18246531" w:rsidR="00F51B12" w:rsidRPr="000A0072" w:rsidRDefault="00F51B12" w:rsidP="00F10F68">
      <w:pPr>
        <w:jc w:val="both"/>
        <w:rPr>
          <w:rFonts w:ascii="LM Roman 10" w:hAnsi="LM Roman 10"/>
        </w:rPr>
      </w:pPr>
      <w:r w:rsidRPr="000A0072">
        <w:rPr>
          <w:rFonts w:ascii="LM Roman 10" w:hAnsi="LM Roman 10"/>
          <w:b/>
          <w:i/>
        </w:rPr>
        <w:t>Figura 5-3</w:t>
      </w:r>
      <w:r w:rsidRPr="000A0072">
        <w:rPr>
          <w:rFonts w:ascii="LM Roman 10" w:hAnsi="LM Roman 10"/>
        </w:rPr>
        <w:t xml:space="preserve">. Ubicación </w:t>
      </w:r>
      <w:r w:rsidR="0022378D" w:rsidRPr="000A0072">
        <w:rPr>
          <w:rFonts w:ascii="LM Roman 10" w:hAnsi="LM Roman 10"/>
        </w:rPr>
        <w:t>Parquesoft</w:t>
      </w:r>
      <w:r w:rsidRPr="000A0072">
        <w:rPr>
          <w:rFonts w:ascii="LM Roman 10" w:hAnsi="LM Roman 10"/>
        </w:rPr>
        <w:t>. Fuente: Autores.</w:t>
      </w:r>
    </w:p>
    <w:p w14:paraId="52F11F68" w14:textId="77777777" w:rsidR="00F51B12" w:rsidRDefault="00F51B12" w:rsidP="00F10F68">
      <w:pPr>
        <w:jc w:val="both"/>
        <w:rPr>
          <w:rFonts w:ascii="LM Roman 10" w:hAnsi="LM Roman 10"/>
          <w:sz w:val="24"/>
        </w:rPr>
      </w:pPr>
    </w:p>
    <w:p w14:paraId="7108197A" w14:textId="77777777" w:rsidR="00B7611D" w:rsidRDefault="00B7611D" w:rsidP="00F10F68">
      <w:pPr>
        <w:jc w:val="both"/>
        <w:rPr>
          <w:rFonts w:ascii="LM Roman 10" w:hAnsi="LM Roman 10"/>
          <w:sz w:val="24"/>
        </w:rPr>
      </w:pPr>
    </w:p>
    <w:p w14:paraId="5EC64325" w14:textId="77777777" w:rsidR="00B7611D" w:rsidRDefault="00B7611D" w:rsidP="00F10F68">
      <w:pPr>
        <w:jc w:val="both"/>
        <w:rPr>
          <w:rFonts w:ascii="LM Roman 10" w:hAnsi="LM Roman 10"/>
          <w:sz w:val="24"/>
        </w:rPr>
      </w:pPr>
    </w:p>
    <w:p w14:paraId="770ADCF2" w14:textId="77777777" w:rsidR="00B7611D" w:rsidRDefault="00B7611D" w:rsidP="00F10F68">
      <w:pPr>
        <w:jc w:val="both"/>
        <w:rPr>
          <w:rFonts w:ascii="LM Roman 10" w:hAnsi="LM Roman 10"/>
          <w:sz w:val="24"/>
        </w:rPr>
      </w:pPr>
    </w:p>
    <w:p w14:paraId="365B6A34" w14:textId="77777777" w:rsidR="0018414A" w:rsidRPr="0018414A" w:rsidRDefault="0018414A" w:rsidP="0018414A">
      <w:pPr>
        <w:pStyle w:val="Incontec"/>
        <w:rPr>
          <w:rFonts w:cs="Times New Roman"/>
          <w:i/>
        </w:rPr>
      </w:pPr>
      <w:r w:rsidRPr="0018414A">
        <w:rPr>
          <w:rFonts w:eastAsia="Arial" w:cs="Times New Roman"/>
          <w:i/>
        </w:rPr>
        <w:t>Distribución Espacial.</w:t>
      </w:r>
    </w:p>
    <w:p w14:paraId="6C0629A6" w14:textId="0B301A67" w:rsidR="0018414A" w:rsidRPr="00102649" w:rsidRDefault="00667CBD" w:rsidP="0018414A">
      <w:pPr>
        <w:pStyle w:val="Incontec"/>
        <w:rPr>
          <w:rFonts w:cs="Times New Roman"/>
        </w:rPr>
      </w:pPr>
      <w:r>
        <w:rPr>
          <w:rFonts w:eastAsia="Arial" w:cs="Times New Roman"/>
        </w:rPr>
        <w:t>Parquesoft ofrece un puesto de trabajo compuesto por un escritorio y una silla, la distribución de este puesto es ligado a la disposición de los mi</w:t>
      </w:r>
      <w:r w:rsidR="0084661D">
        <w:rPr>
          <w:rFonts w:eastAsia="Arial" w:cs="Times New Roman"/>
        </w:rPr>
        <w:t>s</w:t>
      </w:r>
      <w:r>
        <w:rPr>
          <w:rFonts w:eastAsia="Arial" w:cs="Times New Roman"/>
        </w:rPr>
        <w:t>mos. A continuación se presenta un mapa general del edificio con sus Zonas de trabajo.</w:t>
      </w:r>
    </w:p>
    <w:p w14:paraId="4378C090" w14:textId="77777777" w:rsidR="0018414A" w:rsidRPr="00102649" w:rsidRDefault="0018414A" w:rsidP="0018414A">
      <w:pPr>
        <w:pStyle w:val="Incontec"/>
        <w:rPr>
          <w:rFonts w:cs="Times New Roman"/>
        </w:rPr>
      </w:pPr>
      <w:r w:rsidRPr="00102649">
        <w:rPr>
          <w:rFonts w:eastAsia="Arial" w:cs="Times New Roman"/>
        </w:rPr>
        <w:t xml:space="preserve"> Distribución Interna</w:t>
      </w:r>
    </w:p>
    <w:p w14:paraId="0A802683" w14:textId="6EB78CD7" w:rsidR="0018414A" w:rsidRPr="00102649" w:rsidRDefault="0018414A" w:rsidP="0018414A">
      <w:pPr>
        <w:pStyle w:val="Incontec"/>
        <w:rPr>
          <w:rFonts w:cs="Times New Roman"/>
        </w:rPr>
      </w:pPr>
      <w:r w:rsidRPr="00102649">
        <w:rPr>
          <w:rFonts w:eastAsia="Arial" w:cs="Times New Roman"/>
        </w:rPr>
        <w:t xml:space="preserve">La distribución interna de </w:t>
      </w:r>
      <w:r w:rsidR="00667CBD">
        <w:rPr>
          <w:rFonts w:eastAsia="Arial" w:cs="Times New Roman"/>
        </w:rPr>
        <w:t>oficina de Parquesoft Bogotá es la</w:t>
      </w:r>
      <w:r w:rsidRPr="00102649">
        <w:rPr>
          <w:rFonts w:eastAsia="Arial" w:cs="Times New Roman"/>
        </w:rPr>
        <w:t xml:space="preserve"> siguiente:</w:t>
      </w:r>
    </w:p>
    <w:p w14:paraId="1D13027B" w14:textId="591624F5" w:rsidR="000350DE" w:rsidRDefault="0084661D" w:rsidP="0084661D">
      <w:pPr>
        <w:pStyle w:val="Incontec"/>
        <w:jc w:val="center"/>
        <w:rPr>
          <w:rFonts w:cs="Times New Roman"/>
        </w:rPr>
      </w:pPr>
      <w:r>
        <w:rPr>
          <w:rFonts w:cs="Times New Roman"/>
          <w:noProof/>
          <w:lang w:val="es-ES" w:eastAsia="es-ES"/>
        </w:rPr>
        <w:lastRenderedPageBreak/>
        <w:drawing>
          <wp:inline distT="0" distB="0" distL="0" distR="0" wp14:anchorId="4194A67E" wp14:editId="2B6F6EF0">
            <wp:extent cx="4401879" cy="5083727"/>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22">
                      <a:extLst>
                        <a:ext uri="{28A0092B-C50C-407E-A947-70E740481C1C}">
                          <a14:useLocalDpi xmlns:a14="http://schemas.microsoft.com/office/drawing/2010/main" val="0"/>
                        </a:ext>
                      </a:extLst>
                    </a:blip>
                    <a:stretch>
                      <a:fillRect/>
                    </a:stretch>
                  </pic:blipFill>
                  <pic:spPr>
                    <a:xfrm>
                      <a:off x="0" y="0"/>
                      <a:ext cx="4407409" cy="5090114"/>
                    </a:xfrm>
                    <a:prstGeom prst="rect">
                      <a:avLst/>
                    </a:prstGeom>
                  </pic:spPr>
                </pic:pic>
              </a:graphicData>
            </a:graphic>
          </wp:inline>
        </w:drawing>
      </w:r>
    </w:p>
    <w:p w14:paraId="3C79A5C1" w14:textId="03A5255E" w:rsidR="0018414A" w:rsidRPr="000A0072" w:rsidRDefault="0018414A" w:rsidP="0018414A">
      <w:pPr>
        <w:pStyle w:val="Incontec"/>
        <w:rPr>
          <w:rFonts w:cs="Times New Roman"/>
          <w:sz w:val="22"/>
          <w:szCs w:val="22"/>
        </w:rPr>
      </w:pPr>
      <w:r w:rsidRPr="000A0072">
        <w:rPr>
          <w:rFonts w:cs="Times New Roman"/>
          <w:b/>
          <w:i/>
          <w:sz w:val="22"/>
          <w:szCs w:val="22"/>
        </w:rPr>
        <w:t xml:space="preserve">Figura </w:t>
      </w:r>
      <w:r w:rsidR="000350DE" w:rsidRPr="000A0072">
        <w:rPr>
          <w:rFonts w:cs="Times New Roman"/>
          <w:b/>
          <w:i/>
          <w:sz w:val="22"/>
          <w:szCs w:val="22"/>
        </w:rPr>
        <w:t>5-4</w:t>
      </w:r>
      <w:r w:rsidR="009218C9" w:rsidRPr="000A0072">
        <w:rPr>
          <w:rFonts w:cs="Times New Roman"/>
          <w:sz w:val="22"/>
          <w:szCs w:val="22"/>
        </w:rPr>
        <w:t>.</w:t>
      </w:r>
      <w:r w:rsidRPr="000A0072">
        <w:rPr>
          <w:rFonts w:cs="Times New Roman"/>
          <w:sz w:val="22"/>
          <w:szCs w:val="22"/>
        </w:rPr>
        <w:t xml:space="preserve"> Plano de distribución </w:t>
      </w:r>
      <w:r w:rsidR="002E57FA">
        <w:rPr>
          <w:rFonts w:cs="Times New Roman"/>
          <w:sz w:val="22"/>
          <w:szCs w:val="22"/>
        </w:rPr>
        <w:t>primera planta. Fuente: Autores</w:t>
      </w:r>
    </w:p>
    <w:p w14:paraId="51CCBC2A" w14:textId="77777777" w:rsidR="0018414A" w:rsidRPr="00F10F68" w:rsidRDefault="0018414A" w:rsidP="00F10F68">
      <w:pPr>
        <w:jc w:val="both"/>
        <w:rPr>
          <w:rFonts w:ascii="LM Roman 10" w:hAnsi="LM Roman 10"/>
          <w:sz w:val="24"/>
        </w:rPr>
      </w:pPr>
    </w:p>
    <w:p w14:paraId="21B3747C" w14:textId="0BA23481" w:rsidR="006455F3" w:rsidRPr="00FD36E3" w:rsidRDefault="00D868FD" w:rsidP="00B43D6F">
      <w:pPr>
        <w:pStyle w:val="Incontec"/>
        <w:numPr>
          <w:ilvl w:val="2"/>
          <w:numId w:val="1"/>
        </w:numPr>
        <w:outlineLvl w:val="2"/>
        <w:rPr>
          <w:rFonts w:cs="Times New Roman"/>
          <w:szCs w:val="28"/>
        </w:rPr>
      </w:pPr>
      <w:bookmarkStart w:id="50" w:name="_3znysh7" w:colFirst="0" w:colLast="0"/>
      <w:bookmarkStart w:id="51" w:name="_Toc470690148"/>
      <w:bookmarkEnd w:id="50"/>
      <w:r w:rsidRPr="00FD36E3">
        <w:rPr>
          <w:rFonts w:cs="Times New Roman"/>
          <w:szCs w:val="28"/>
        </w:rPr>
        <w:t>Misión</w:t>
      </w:r>
      <w:bookmarkEnd w:id="51"/>
    </w:p>
    <w:p w14:paraId="129F6BC9" w14:textId="77777777" w:rsidR="000D1054" w:rsidRDefault="000D1054" w:rsidP="000D1054"/>
    <w:p w14:paraId="08F6B9D1" w14:textId="77777777" w:rsidR="000D1054" w:rsidRPr="000D1054" w:rsidRDefault="000D1054" w:rsidP="000D1054"/>
    <w:p w14:paraId="7C887549" w14:textId="12959858" w:rsidR="00D30904" w:rsidRPr="00011C81" w:rsidRDefault="005A4910" w:rsidP="00F12A4C">
      <w:pPr>
        <w:pStyle w:val="Incontec"/>
        <w:rPr>
          <w:rFonts w:cs="Times New Roman"/>
        </w:rPr>
      </w:pPr>
      <w:r w:rsidRPr="00011C81">
        <w:rPr>
          <w:rFonts w:cs="Times New Roman"/>
        </w:rPr>
        <w:t>Inclu</w:t>
      </w:r>
      <w:r w:rsidR="00D868FD" w:rsidRPr="00011C81">
        <w:rPr>
          <w:rFonts w:cs="Times New Roman"/>
        </w:rPr>
        <w:t xml:space="preserve">Soft es una empresa colombiana cuyo principal compromiso es brindar servicios integrales a personas con </w:t>
      </w:r>
      <w:r w:rsidR="00192E49" w:rsidRPr="00011C81">
        <w:rPr>
          <w:rFonts w:cs="Times New Roman"/>
        </w:rPr>
        <w:t>limitaciones</w:t>
      </w:r>
      <w:r w:rsidR="00D868FD" w:rsidRPr="00011C81">
        <w:rPr>
          <w:rFonts w:cs="Times New Roman"/>
        </w:rPr>
        <w:t xml:space="preserve"> cognitiva</w:t>
      </w:r>
      <w:r w:rsidR="00192E49" w:rsidRPr="00011C81">
        <w:rPr>
          <w:rFonts w:cs="Times New Roman"/>
        </w:rPr>
        <w:t>s</w:t>
      </w:r>
      <w:r w:rsidR="00D868FD" w:rsidRPr="00011C81">
        <w:rPr>
          <w:rFonts w:cs="Times New Roman"/>
        </w:rPr>
        <w:t xml:space="preserve"> en el campo del desarrollo de aplicaciones informáticas que suplan sus necesidades de manera óptima, mediante la implementación de estructuras de juego</w:t>
      </w:r>
      <w:r w:rsidR="00F5398B" w:rsidRPr="00011C81">
        <w:rPr>
          <w:rFonts w:cs="Times New Roman"/>
        </w:rPr>
        <w:t xml:space="preserve"> en nuestros productos, siendo é</w:t>
      </w:r>
      <w:r w:rsidR="00D868FD" w:rsidRPr="00011C81">
        <w:rPr>
          <w:rFonts w:cs="Times New Roman"/>
        </w:rPr>
        <w:t>sta una ventaja que nos hace sobresalir en el mercado de soluciones informáticas.</w:t>
      </w:r>
    </w:p>
    <w:p w14:paraId="1A087339" w14:textId="77777777" w:rsidR="00D30904" w:rsidRPr="00011C81" w:rsidRDefault="00D30904" w:rsidP="00F12A4C">
      <w:pPr>
        <w:pStyle w:val="Incontec"/>
        <w:rPr>
          <w:rFonts w:cs="Times New Roman"/>
        </w:rPr>
      </w:pPr>
    </w:p>
    <w:p w14:paraId="15F591D1" w14:textId="72B0E6E6" w:rsidR="006455F3" w:rsidRPr="00FD36E3" w:rsidRDefault="00D868FD" w:rsidP="00B43D6F">
      <w:pPr>
        <w:pStyle w:val="Incontec"/>
        <w:numPr>
          <w:ilvl w:val="2"/>
          <w:numId w:val="1"/>
        </w:numPr>
        <w:outlineLvl w:val="2"/>
        <w:rPr>
          <w:rFonts w:cs="Times New Roman"/>
          <w:szCs w:val="28"/>
        </w:rPr>
      </w:pPr>
      <w:bookmarkStart w:id="52" w:name="_2et92p0" w:colFirst="0" w:colLast="0"/>
      <w:bookmarkStart w:id="53" w:name="_Toc470690149"/>
      <w:bookmarkEnd w:id="52"/>
      <w:r w:rsidRPr="00FD36E3">
        <w:rPr>
          <w:rFonts w:cs="Times New Roman"/>
          <w:szCs w:val="28"/>
        </w:rPr>
        <w:t>Visión</w:t>
      </w:r>
      <w:bookmarkEnd w:id="53"/>
    </w:p>
    <w:p w14:paraId="14623883" w14:textId="77777777" w:rsidR="000D1054" w:rsidRDefault="000D1054" w:rsidP="000D1054"/>
    <w:p w14:paraId="171EC605" w14:textId="77777777" w:rsidR="000D1054" w:rsidRPr="000D1054" w:rsidRDefault="000D1054" w:rsidP="000D1054"/>
    <w:p w14:paraId="08E7AA2A" w14:textId="1E25B0C9" w:rsidR="00D30904" w:rsidRPr="00011C81" w:rsidRDefault="00D868FD" w:rsidP="00F12A4C">
      <w:pPr>
        <w:pStyle w:val="Incontec"/>
        <w:rPr>
          <w:rFonts w:cs="Times New Roman"/>
        </w:rPr>
      </w:pPr>
      <w:r w:rsidRPr="00011C81">
        <w:rPr>
          <w:rFonts w:cs="Times New Roman"/>
        </w:rPr>
        <w:t xml:space="preserve">Ser una de las empresas </w:t>
      </w:r>
      <w:r w:rsidR="00F5398B" w:rsidRPr="00011C81">
        <w:rPr>
          <w:rFonts w:cs="Times New Roman"/>
        </w:rPr>
        <w:t xml:space="preserve">de desarrollo de aplicaciones informáticas para  personas con </w:t>
      </w:r>
      <w:r w:rsidR="00192E49" w:rsidRPr="00011C81">
        <w:rPr>
          <w:rFonts w:cs="Times New Roman"/>
        </w:rPr>
        <w:t>Limitaciones</w:t>
      </w:r>
      <w:r w:rsidR="00F5398B" w:rsidRPr="00011C81">
        <w:rPr>
          <w:rFonts w:cs="Times New Roman"/>
        </w:rPr>
        <w:t xml:space="preserve"> cognitiva</w:t>
      </w:r>
      <w:r w:rsidR="00192E49" w:rsidRPr="00011C81">
        <w:rPr>
          <w:rFonts w:cs="Times New Roman"/>
        </w:rPr>
        <w:t>s</w:t>
      </w:r>
      <w:r w:rsidR="00F5398B" w:rsidRPr="00011C81">
        <w:rPr>
          <w:rFonts w:cs="Times New Roman"/>
        </w:rPr>
        <w:t xml:space="preserve"> </w:t>
      </w:r>
      <w:r w:rsidRPr="00011C81">
        <w:rPr>
          <w:rFonts w:cs="Times New Roman"/>
        </w:rPr>
        <w:t>más reconocidas en el mercado colombiano, para poder disminuir la brecha social que presenta esta población en la sociedad colombiana, además de siempre mantenerse a la vanguardia de la tecnología</w:t>
      </w:r>
      <w:r w:rsidR="00F5398B" w:rsidRPr="00011C81">
        <w:rPr>
          <w:rFonts w:cs="Times New Roman"/>
        </w:rPr>
        <w:t>,</w:t>
      </w:r>
      <w:r w:rsidRPr="00011C81">
        <w:rPr>
          <w:rFonts w:cs="Times New Roman"/>
        </w:rPr>
        <w:t xml:space="preserve"> </w:t>
      </w:r>
      <w:r w:rsidR="00F5398B" w:rsidRPr="00011C81">
        <w:rPr>
          <w:rFonts w:cs="Times New Roman"/>
        </w:rPr>
        <w:t xml:space="preserve">satisfaciendo </w:t>
      </w:r>
      <w:r w:rsidRPr="00011C81">
        <w:rPr>
          <w:rFonts w:cs="Times New Roman"/>
        </w:rPr>
        <w:t>así las necesidades de nuestros clientes de la mejor manera.</w:t>
      </w:r>
    </w:p>
    <w:p w14:paraId="3A77B951" w14:textId="77777777" w:rsidR="00D30904" w:rsidRPr="00011C81" w:rsidRDefault="00D30904" w:rsidP="00F12A4C">
      <w:pPr>
        <w:pStyle w:val="Incontec"/>
        <w:rPr>
          <w:rFonts w:cs="Times New Roman"/>
        </w:rPr>
      </w:pPr>
    </w:p>
    <w:p w14:paraId="7A2EB94E" w14:textId="1F6D1050" w:rsidR="00BE2BB5" w:rsidRPr="00FD36E3" w:rsidRDefault="00D868FD" w:rsidP="00B43D6F">
      <w:pPr>
        <w:pStyle w:val="Incontec"/>
        <w:numPr>
          <w:ilvl w:val="2"/>
          <w:numId w:val="1"/>
        </w:numPr>
        <w:outlineLvl w:val="2"/>
        <w:rPr>
          <w:rFonts w:cs="Times New Roman"/>
          <w:szCs w:val="28"/>
        </w:rPr>
      </w:pPr>
      <w:bookmarkStart w:id="54" w:name="_tyjcwt" w:colFirst="0" w:colLast="0"/>
      <w:bookmarkStart w:id="55" w:name="_Toc470690150"/>
      <w:bookmarkEnd w:id="54"/>
      <w:r w:rsidRPr="00FD36E3">
        <w:rPr>
          <w:rFonts w:cs="Times New Roman"/>
          <w:szCs w:val="28"/>
        </w:rPr>
        <w:t>Valores</w:t>
      </w:r>
      <w:bookmarkEnd w:id="55"/>
    </w:p>
    <w:p w14:paraId="056920F6" w14:textId="77777777" w:rsidR="000D1054" w:rsidRDefault="000D1054" w:rsidP="000D1054"/>
    <w:p w14:paraId="2D223544" w14:textId="77777777" w:rsidR="000D1054" w:rsidRPr="000D1054" w:rsidRDefault="000D1054" w:rsidP="000D1054"/>
    <w:p w14:paraId="6D87DB32" w14:textId="40CDA95A" w:rsidR="00D30904" w:rsidRPr="00011C81" w:rsidRDefault="00D868FD" w:rsidP="00F12A4C">
      <w:pPr>
        <w:pStyle w:val="Incontec"/>
        <w:rPr>
          <w:rFonts w:cs="Times New Roman"/>
        </w:rPr>
      </w:pPr>
      <w:r w:rsidRPr="00011C81">
        <w:rPr>
          <w:rFonts w:cs="Times New Roman"/>
        </w:rPr>
        <w:t>La Equidad</w:t>
      </w:r>
      <w:r w:rsidR="00F5398B" w:rsidRPr="00011C81">
        <w:rPr>
          <w:rFonts w:cs="Times New Roman"/>
        </w:rPr>
        <w:t>,</w:t>
      </w:r>
      <w:r w:rsidRPr="00011C81">
        <w:rPr>
          <w:rFonts w:cs="Times New Roman"/>
        </w:rPr>
        <w:t xml:space="preserve"> nuestro principal valor</w:t>
      </w:r>
      <w:r w:rsidR="00F5398B" w:rsidRPr="00011C81">
        <w:rPr>
          <w:rFonts w:cs="Times New Roman"/>
        </w:rPr>
        <w:t>,</w:t>
      </w:r>
      <w:r w:rsidRPr="00011C81">
        <w:rPr>
          <w:rFonts w:cs="Times New Roman"/>
        </w:rPr>
        <w:t xml:space="preserve"> que nos permita proceder con justicia, igualdad e imparcialidad, buscando un impacto social positivo e inclusivo.</w:t>
      </w:r>
    </w:p>
    <w:p w14:paraId="0FF102BB" w14:textId="2CE6C474" w:rsidR="00D30904" w:rsidRPr="00011C81" w:rsidRDefault="00BE2BB5" w:rsidP="00F12A4C">
      <w:pPr>
        <w:pStyle w:val="Incontec"/>
        <w:rPr>
          <w:rFonts w:cs="Times New Roman"/>
        </w:rPr>
      </w:pPr>
      <w:r w:rsidRPr="00011C81">
        <w:rPr>
          <w:rFonts w:cs="Times New Roman"/>
        </w:rPr>
        <w:t>La T</w:t>
      </w:r>
      <w:r w:rsidR="00D868FD" w:rsidRPr="00011C81">
        <w:rPr>
          <w:rFonts w:cs="Times New Roman"/>
        </w:rPr>
        <w:t>ransparencia</w:t>
      </w:r>
      <w:r w:rsidR="00F5398B" w:rsidRPr="00011C81">
        <w:rPr>
          <w:rFonts w:cs="Times New Roman"/>
        </w:rPr>
        <w:t>,</w:t>
      </w:r>
      <w:r w:rsidR="00D868FD" w:rsidRPr="00011C81">
        <w:rPr>
          <w:rFonts w:cs="Times New Roman"/>
        </w:rPr>
        <w:t xml:space="preserve"> para realizar nuestra gestión de forma objetiva, clara y verificable.</w:t>
      </w:r>
    </w:p>
    <w:p w14:paraId="2C027343" w14:textId="2C0B590E" w:rsidR="00D30904" w:rsidRPr="00011C81" w:rsidRDefault="00D868FD" w:rsidP="00F12A4C">
      <w:pPr>
        <w:pStyle w:val="Incontec"/>
        <w:rPr>
          <w:rFonts w:cs="Times New Roman"/>
        </w:rPr>
      </w:pPr>
      <w:r w:rsidRPr="00011C81">
        <w:rPr>
          <w:rFonts w:cs="Times New Roman"/>
        </w:rPr>
        <w:t>La Integridad</w:t>
      </w:r>
      <w:r w:rsidR="00F5398B" w:rsidRPr="00011C81">
        <w:rPr>
          <w:rFonts w:cs="Times New Roman"/>
        </w:rPr>
        <w:t>,</w:t>
      </w:r>
      <w:r w:rsidRPr="00011C81">
        <w:rPr>
          <w:rFonts w:cs="Times New Roman"/>
        </w:rPr>
        <w:t xml:space="preserve"> para actuar con firmeza, rectitud, honestidad, coherencia y sinceridad.</w:t>
      </w:r>
    </w:p>
    <w:p w14:paraId="750C9512" w14:textId="4A64296E" w:rsidR="00BE2BB5" w:rsidRPr="00011C81" w:rsidRDefault="00BE2BB5" w:rsidP="00F12A4C">
      <w:pPr>
        <w:pStyle w:val="Incontec"/>
      </w:pPr>
      <w:r w:rsidRPr="00011C81">
        <w:t>El Respeto hacia nuestros congéneres</w:t>
      </w:r>
      <w:r w:rsidR="00F5398B" w:rsidRPr="00011C81">
        <w:t>,</w:t>
      </w:r>
      <w:r w:rsidRPr="00011C81">
        <w:t xml:space="preserve"> que nos permita reconocer la diversidad cultural y así reconocer la necesidad de cada cliente.</w:t>
      </w:r>
    </w:p>
    <w:p w14:paraId="7EBFDB88" w14:textId="7F963567" w:rsidR="00BE2BB5" w:rsidRPr="00011C81" w:rsidRDefault="00BE2BB5" w:rsidP="00F12A4C">
      <w:pPr>
        <w:pStyle w:val="Incontec"/>
        <w:rPr>
          <w:rFonts w:cs="Times New Roman"/>
        </w:rPr>
      </w:pPr>
      <w:r w:rsidRPr="00011C81">
        <w:rPr>
          <w:rFonts w:cs="Times New Roman"/>
        </w:rPr>
        <w:t>La Puntualidad</w:t>
      </w:r>
      <w:r w:rsidR="00F5398B" w:rsidRPr="00011C81">
        <w:rPr>
          <w:rFonts w:cs="Times New Roman"/>
        </w:rPr>
        <w:t>,</w:t>
      </w:r>
      <w:r w:rsidRPr="00011C81">
        <w:rPr>
          <w:rFonts w:cs="Times New Roman"/>
        </w:rPr>
        <w:t xml:space="preserve"> rasgo que nos caracterizara al momento de realizar las entregas de nuestros productos.</w:t>
      </w:r>
    </w:p>
    <w:p w14:paraId="2155E453" w14:textId="2361432D" w:rsidR="00BE2BB5" w:rsidRPr="00011C81" w:rsidRDefault="00BE2BB5" w:rsidP="00F12A4C">
      <w:pPr>
        <w:pStyle w:val="Incontec"/>
        <w:rPr>
          <w:rFonts w:cs="Times New Roman"/>
        </w:rPr>
      </w:pPr>
      <w:r w:rsidRPr="00011C81">
        <w:rPr>
          <w:rFonts w:cs="Times New Roman"/>
        </w:rPr>
        <w:t>La Calidad e</w:t>
      </w:r>
      <w:r w:rsidR="00E857CF" w:rsidRPr="00011C81">
        <w:rPr>
          <w:rFonts w:cs="Times New Roman"/>
        </w:rPr>
        <w:t xml:space="preserve">n nuestros servicios ofrecidos, nuestros productos son </w:t>
      </w:r>
      <w:r w:rsidRPr="00011C81">
        <w:rPr>
          <w:rFonts w:cs="Times New Roman"/>
        </w:rPr>
        <w:t>de excelencia y cumplirán con todos los requerimientos de nuestros clientes.</w:t>
      </w:r>
    </w:p>
    <w:p w14:paraId="7724F7A0" w14:textId="77777777" w:rsidR="00BE2BB5" w:rsidRPr="00011C81" w:rsidRDefault="00246D82" w:rsidP="00F12A4C">
      <w:pPr>
        <w:pStyle w:val="Incontec"/>
        <w:rPr>
          <w:rFonts w:cs="Times New Roman"/>
        </w:rPr>
      </w:pPr>
      <w:r w:rsidRPr="00011C81">
        <w:rPr>
          <w:rFonts w:cs="Times New Roman"/>
        </w:rPr>
        <w:t xml:space="preserve">La </w:t>
      </w:r>
      <w:r w:rsidR="00BE2BB5" w:rsidRPr="00011C81">
        <w:rPr>
          <w:rFonts w:cs="Times New Roman"/>
        </w:rPr>
        <w:t xml:space="preserve">Justicia </w:t>
      </w:r>
      <w:r w:rsidRPr="00011C81">
        <w:rPr>
          <w:rFonts w:cs="Times New Roman"/>
        </w:rPr>
        <w:t xml:space="preserve">en el trato hacia </w:t>
      </w:r>
      <w:r w:rsidR="00BE2BB5" w:rsidRPr="00011C81">
        <w:rPr>
          <w:rFonts w:cs="Times New Roman"/>
        </w:rPr>
        <w:t>nuestros empleados</w:t>
      </w:r>
      <w:r w:rsidRPr="00011C81">
        <w:rPr>
          <w:rFonts w:cs="Times New Roman"/>
        </w:rPr>
        <w:t>, ofreciendo</w:t>
      </w:r>
      <w:r w:rsidR="00BE2BB5" w:rsidRPr="00011C81">
        <w:rPr>
          <w:rFonts w:cs="Times New Roman"/>
        </w:rPr>
        <w:t xml:space="preserve">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03CAD29" w14:textId="77777777" w:rsidR="00BE2BB5" w:rsidRPr="00011C81" w:rsidRDefault="00246D82" w:rsidP="00F12A4C">
      <w:pPr>
        <w:pStyle w:val="Incontec"/>
        <w:rPr>
          <w:rFonts w:cs="Times New Roman"/>
        </w:rPr>
      </w:pPr>
      <w:r w:rsidRPr="00011C81">
        <w:rPr>
          <w:rFonts w:cs="Times New Roman"/>
        </w:rPr>
        <w:lastRenderedPageBreak/>
        <w:t>La C</w:t>
      </w:r>
      <w:r w:rsidR="00BE2BB5" w:rsidRPr="00011C81">
        <w:rPr>
          <w:rFonts w:cs="Times New Roman"/>
        </w:rPr>
        <w:t>omunicación entre el personal de la empresa será evidente ya que se incentiva el uso no solo de la sede de la empresa sino de medios de</w:t>
      </w:r>
      <w:r w:rsidRPr="00011C81">
        <w:rPr>
          <w:rFonts w:cs="Times New Roman"/>
        </w:rPr>
        <w:t xml:space="preserve"> </w:t>
      </w:r>
      <w:r w:rsidR="00BE2BB5" w:rsidRPr="00011C81">
        <w:rPr>
          <w:rFonts w:cs="Times New Roman"/>
        </w:rPr>
        <w:t>comunicación útiles para el desarrollo del trabajo; todo esto permitirá también afianzar la práctica comunicativa para que esta ayude a una buena comunicación con los clientes.</w:t>
      </w:r>
    </w:p>
    <w:p w14:paraId="12CBD770" w14:textId="77777777" w:rsidR="00BE2BB5" w:rsidRPr="00011C81" w:rsidRDefault="00246D82" w:rsidP="00F12A4C">
      <w:pPr>
        <w:pStyle w:val="Incontec"/>
        <w:rPr>
          <w:rFonts w:cs="Times New Roman"/>
        </w:rPr>
      </w:pPr>
      <w:r w:rsidRPr="00011C81">
        <w:rPr>
          <w:rFonts w:cs="Times New Roman"/>
        </w:rPr>
        <w:t xml:space="preserve">La </w:t>
      </w:r>
      <w:r w:rsidR="00BE2BB5" w:rsidRPr="00011C81">
        <w:rPr>
          <w:rFonts w:cs="Times New Roman"/>
        </w:rPr>
        <w:t>Libertad</w:t>
      </w:r>
      <w:r w:rsidRPr="00011C81">
        <w:rPr>
          <w:rFonts w:cs="Times New Roman"/>
        </w:rPr>
        <w:t xml:space="preserve"> de opinión en</w:t>
      </w:r>
      <w:r w:rsidR="00BE2BB5" w:rsidRPr="00011C81">
        <w:rPr>
          <w:rFonts w:cs="Times New Roman"/>
        </w:rPr>
        <w:t xml:space="preserve"> </w:t>
      </w:r>
      <w:r w:rsidRPr="00011C81">
        <w:rPr>
          <w:rFonts w:cs="Times New Roman"/>
        </w:rPr>
        <w:t>n</w:t>
      </w:r>
      <w:r w:rsidR="00BE2BB5" w:rsidRPr="00011C81">
        <w:rPr>
          <w:rFonts w:cs="Times New Roman"/>
        </w:rPr>
        <w:t xml:space="preserve">uestro personal y clientes </w:t>
      </w:r>
      <w:r w:rsidRPr="00011C81">
        <w:rPr>
          <w:rFonts w:cs="Times New Roman"/>
        </w:rPr>
        <w:t xml:space="preserve">mediante la cual podrán </w:t>
      </w:r>
      <w:r w:rsidR="00BE2BB5" w:rsidRPr="00011C81">
        <w:rPr>
          <w:rFonts w:cs="Times New Roman"/>
        </w:rPr>
        <w:t>expresar</w:t>
      </w:r>
      <w:r w:rsidRPr="00011C81">
        <w:rPr>
          <w:rFonts w:cs="Times New Roman"/>
        </w:rPr>
        <w:t xml:space="preserve"> sus ideas</w:t>
      </w:r>
      <w:r w:rsidR="00BE2BB5" w:rsidRPr="00011C81">
        <w:rPr>
          <w:rFonts w:cs="Times New Roman"/>
        </w:rPr>
        <w:t xml:space="preserve"> con total seguridad en caso de tener creencias u opiniones distintas, siempre que sean presentadas con respeto y cordialidad.</w:t>
      </w:r>
    </w:p>
    <w:p w14:paraId="3114997D" w14:textId="77777777" w:rsidR="00BE2BB5" w:rsidRPr="00011C81" w:rsidRDefault="00246D82" w:rsidP="00F12A4C">
      <w:pPr>
        <w:pStyle w:val="Incontec"/>
        <w:rPr>
          <w:rFonts w:cs="Times New Roman"/>
        </w:rPr>
      </w:pPr>
      <w:r w:rsidRPr="00011C81">
        <w:rPr>
          <w:rFonts w:cs="Times New Roman"/>
        </w:rPr>
        <w:t xml:space="preserve">El </w:t>
      </w:r>
      <w:r w:rsidR="00BE2BB5" w:rsidRPr="00011C81">
        <w:rPr>
          <w:rFonts w:cs="Times New Roman"/>
        </w:rPr>
        <w:t>Trabajo en equipo</w:t>
      </w:r>
      <w:r w:rsidRPr="00011C81">
        <w:rPr>
          <w:rFonts w:cs="Times New Roman"/>
        </w:rPr>
        <w:t xml:space="preserve"> ofrecerá</w:t>
      </w:r>
      <w:r w:rsidR="00BE2BB5" w:rsidRPr="00011C81">
        <w:rPr>
          <w:rFonts w:cs="Times New Roman"/>
        </w:rPr>
        <w:t xml:space="preserve"> </w:t>
      </w:r>
      <w:r w:rsidRPr="00011C81">
        <w:rPr>
          <w:rFonts w:cs="Times New Roman"/>
        </w:rPr>
        <w:t>p</w:t>
      </w:r>
      <w:r w:rsidR="00BE2BB5" w:rsidRPr="00011C81">
        <w:rPr>
          <w:rFonts w:cs="Times New Roman"/>
        </w:rPr>
        <w:t>articipación de los distintos miembros de la empresa en diversos ámbitos.</w:t>
      </w:r>
    </w:p>
    <w:p w14:paraId="7E5113EB" w14:textId="77777777" w:rsidR="00D30904" w:rsidRPr="00011C81" w:rsidRDefault="00246D82" w:rsidP="00F12A4C">
      <w:pPr>
        <w:pStyle w:val="Incontec"/>
        <w:rPr>
          <w:rFonts w:cs="Times New Roman"/>
        </w:rPr>
      </w:pPr>
      <w:r w:rsidRPr="00011C81">
        <w:rPr>
          <w:rFonts w:cs="Times New Roman"/>
        </w:rPr>
        <w:t>La Honestidad mediante la cual s</w:t>
      </w:r>
      <w:r w:rsidR="00BE2BB5" w:rsidRPr="00011C81">
        <w:rPr>
          <w:rFonts w:cs="Times New Roman"/>
        </w:rPr>
        <w:t>e promueve la verdad como una herramienta elemental para generar confianza y la credibilidad de la empresa.</w:t>
      </w:r>
    </w:p>
    <w:p w14:paraId="6A2CCEC7" w14:textId="77777777" w:rsidR="00CE1DBE" w:rsidRPr="00F73137" w:rsidRDefault="00CE1DBE" w:rsidP="00F12A4C">
      <w:pPr>
        <w:pStyle w:val="Incontec"/>
        <w:rPr>
          <w:rFonts w:cs="Times New Roman"/>
          <w:sz w:val="28"/>
        </w:rPr>
      </w:pPr>
    </w:p>
    <w:p w14:paraId="36179AC4" w14:textId="574E9F84" w:rsidR="000D1054" w:rsidRPr="00F73137" w:rsidRDefault="00F73137" w:rsidP="00B43D6F">
      <w:pPr>
        <w:pStyle w:val="Prrafodelista"/>
        <w:numPr>
          <w:ilvl w:val="2"/>
          <w:numId w:val="1"/>
        </w:numPr>
        <w:outlineLvl w:val="2"/>
        <w:rPr>
          <w:rFonts w:ascii="LM Roman 10" w:hAnsi="LM Roman 10"/>
          <w:sz w:val="24"/>
        </w:rPr>
      </w:pPr>
      <w:bookmarkStart w:id="56" w:name="_Toc470690151"/>
      <w:r w:rsidRPr="00F73137">
        <w:rPr>
          <w:rFonts w:ascii="LM Roman 10" w:hAnsi="LM Roman 10"/>
          <w:sz w:val="24"/>
        </w:rPr>
        <w:t>Estructura Organizacional</w:t>
      </w:r>
      <w:bookmarkEnd w:id="56"/>
    </w:p>
    <w:p w14:paraId="734C75C3" w14:textId="77777777" w:rsidR="00F73137" w:rsidRPr="00F73137" w:rsidRDefault="00F73137" w:rsidP="00F73137">
      <w:pPr>
        <w:rPr>
          <w:rFonts w:ascii="LM Roman 10" w:hAnsi="LM Roman 10"/>
          <w:sz w:val="24"/>
        </w:rPr>
      </w:pPr>
    </w:p>
    <w:p w14:paraId="0CE3AD3A" w14:textId="77777777" w:rsidR="00F73137" w:rsidRDefault="00F73137" w:rsidP="00F73137">
      <w:pPr>
        <w:pStyle w:val="Incontec"/>
        <w:rPr>
          <w:rFonts w:eastAsia="Arial" w:cs="Times New Roman"/>
        </w:rPr>
      </w:pPr>
      <w:r w:rsidRPr="00102649">
        <w:rPr>
          <w:rFonts w:eastAsia="Arial" w:cs="Times New Roman"/>
        </w:rPr>
        <w:t>Para el proyecto se determinó que la mejor forma de organización es la siguiente:</w:t>
      </w:r>
    </w:p>
    <w:p w14:paraId="72EE5C5C" w14:textId="77777777" w:rsidR="0022378D" w:rsidRDefault="0022378D" w:rsidP="0022378D"/>
    <w:p w14:paraId="4632EA9E" w14:textId="77777777" w:rsidR="0022378D" w:rsidRPr="00102649" w:rsidRDefault="0022378D" w:rsidP="0022378D">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002DA690" w14:textId="31312F31" w:rsidR="0022378D" w:rsidRPr="0022378D" w:rsidRDefault="0022378D" w:rsidP="0022378D">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F9F4BC5" w14:textId="5066F768" w:rsidR="0022378D" w:rsidRDefault="0022378D" w:rsidP="00B43D6F">
      <w:pPr>
        <w:pStyle w:val="Incontec"/>
        <w:numPr>
          <w:ilvl w:val="0"/>
          <w:numId w:val="12"/>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36B4C208" w14:textId="77777777" w:rsidR="000D61A3" w:rsidRPr="000D61A3" w:rsidRDefault="000D61A3" w:rsidP="000D61A3"/>
    <w:p w14:paraId="47F782D9" w14:textId="0E898124" w:rsidR="0022378D" w:rsidRPr="0022378D" w:rsidRDefault="000D61A3" w:rsidP="00B43D6F">
      <w:pPr>
        <w:pStyle w:val="Incontec"/>
        <w:numPr>
          <w:ilvl w:val="0"/>
          <w:numId w:val="12"/>
        </w:numPr>
        <w:rPr>
          <w:rFonts w:eastAsia="Arial"/>
        </w:rPr>
      </w:pPr>
      <w:r>
        <w:rPr>
          <w:rFonts w:eastAsia="Arial"/>
        </w:rPr>
        <w:t>Mercadeo</w:t>
      </w:r>
      <w:r w:rsidR="0022378D">
        <w:rPr>
          <w:rFonts w:eastAsia="Arial"/>
        </w:rPr>
        <w:t xml:space="preserve"> y atención al cliente: Esta </w:t>
      </w:r>
      <w:r w:rsidR="0022378D" w:rsidRPr="0022378D">
        <w:rPr>
          <w:rFonts w:eastAsia="Arial"/>
        </w:rPr>
        <w:t xml:space="preserve">área se encarga </w:t>
      </w:r>
      <w:r>
        <w:rPr>
          <w:rFonts w:eastAsia="Arial"/>
        </w:rPr>
        <w:t>de entregar</w:t>
      </w:r>
      <w:r w:rsidR="0022378D" w:rsidRPr="0022378D">
        <w:rPr>
          <w:rFonts w:eastAsia="Arial"/>
        </w:rPr>
        <w:t xml:space="preserve"> los servicios y mantener</w:t>
      </w:r>
      <w:r w:rsidR="0022378D">
        <w:rPr>
          <w:rFonts w:eastAsia="Arial"/>
        </w:rPr>
        <w:t xml:space="preserve"> </w:t>
      </w:r>
      <w:r w:rsidR="0022378D"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w:t>
      </w:r>
      <w:r w:rsidR="00A46D04">
        <w:rPr>
          <w:rFonts w:eastAsia="Arial"/>
        </w:rPr>
        <w:t>, además de mantener un permanente contacto con el cliente para conocer nuevas necesidades y requerimientos.</w:t>
      </w:r>
    </w:p>
    <w:p w14:paraId="2D6BA2FB" w14:textId="640BB779" w:rsidR="0022378D" w:rsidRDefault="0022378D" w:rsidP="00B43D6F">
      <w:pPr>
        <w:pStyle w:val="Incontec"/>
        <w:numPr>
          <w:ilvl w:val="0"/>
          <w:numId w:val="12"/>
        </w:numPr>
        <w:rPr>
          <w:rFonts w:cs="CMR12"/>
        </w:rPr>
      </w:pPr>
      <w:r w:rsidRPr="0022378D">
        <w:rPr>
          <w:rFonts w:eastAsia="Arial"/>
        </w:rPr>
        <w:t xml:space="preserve">Diseño y desarrollo de producto: Esta área se encarga de definir y desarrollar las </w:t>
      </w:r>
      <w:r w:rsidRPr="0022378D">
        <w:rPr>
          <w:rFonts w:cs="CMR12"/>
        </w:rPr>
        <w:t xml:space="preserve">funcionalidades del producto de acuerdo al conocimiento que se va </w:t>
      </w:r>
      <w:r w:rsidRPr="0022378D">
        <w:rPr>
          <w:rFonts w:cs="CMR12"/>
        </w:rPr>
        <w:lastRenderedPageBreak/>
        <w:t>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53207A19" w14:textId="77777777" w:rsidR="0022378D" w:rsidRDefault="0022378D" w:rsidP="0022378D"/>
    <w:p w14:paraId="1FF8FDF5" w14:textId="1F2056F5" w:rsidR="0022378D" w:rsidRPr="0022378D" w:rsidRDefault="000D61A3" w:rsidP="00B43D6F">
      <w:pPr>
        <w:pStyle w:val="Incontec"/>
        <w:numPr>
          <w:ilvl w:val="0"/>
          <w:numId w:val="12"/>
        </w:numPr>
      </w:pPr>
      <w:proofErr w:type="spellStart"/>
      <w:r w:rsidRPr="000D61A3">
        <w:t>Managment</w:t>
      </w:r>
      <w:proofErr w:type="spellEnd"/>
      <w:r>
        <w:t>: Esta</w:t>
      </w:r>
      <w:r w:rsidRPr="000D61A3">
        <w:t xml:space="preserve"> área se encarga del control de las finanzas de la empresa y el control legal de la misma.</w:t>
      </w:r>
    </w:p>
    <w:p w14:paraId="3A060E98" w14:textId="77777777" w:rsidR="0022378D" w:rsidRDefault="0022378D" w:rsidP="0022378D"/>
    <w:p w14:paraId="6CFFBFE8" w14:textId="77777777" w:rsidR="0084661D" w:rsidRPr="0022378D" w:rsidRDefault="0084661D" w:rsidP="0022378D"/>
    <w:p w14:paraId="155847A9" w14:textId="06F01A64" w:rsidR="0022378D" w:rsidRPr="00102649" w:rsidRDefault="005201D7" w:rsidP="005201D7">
      <w:pPr>
        <w:pStyle w:val="Incontec"/>
        <w:jc w:val="center"/>
        <w:rPr>
          <w:rFonts w:eastAsia="Arial" w:cs="Times New Roman"/>
        </w:rPr>
      </w:pPr>
      <w:r>
        <w:rPr>
          <w:rFonts w:eastAsia="Arial" w:cs="Times New Roman"/>
          <w:noProof/>
          <w:lang w:val="es-ES" w:eastAsia="es-ES"/>
        </w:rPr>
        <w:drawing>
          <wp:inline distT="0" distB="0" distL="0" distR="0" wp14:anchorId="5B1454FC" wp14:editId="224E6821">
            <wp:extent cx="5462650" cy="2932521"/>
            <wp:effectExtent l="0" t="0" r="5080" b="12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p>
    <w:p w14:paraId="76C1D504" w14:textId="3258947D" w:rsidR="0022378D" w:rsidRPr="000A0072" w:rsidRDefault="0022378D" w:rsidP="0022378D">
      <w:pPr>
        <w:pStyle w:val="Incontec"/>
        <w:rPr>
          <w:rFonts w:eastAsia="Arial" w:cs="Times New Roman"/>
          <w:sz w:val="22"/>
          <w:szCs w:val="22"/>
        </w:rPr>
      </w:pPr>
      <w:r w:rsidRPr="000A0072">
        <w:rPr>
          <w:rFonts w:eastAsia="Arial" w:cs="Times New Roman"/>
          <w:b/>
          <w:i/>
          <w:sz w:val="22"/>
          <w:szCs w:val="22"/>
        </w:rPr>
        <w:t>Figura 5</w:t>
      </w:r>
      <w:r w:rsidR="009218C9" w:rsidRPr="000A0072">
        <w:rPr>
          <w:rFonts w:eastAsia="Arial" w:cs="Times New Roman"/>
          <w:b/>
          <w:i/>
          <w:sz w:val="22"/>
          <w:szCs w:val="22"/>
        </w:rPr>
        <w:t>-5</w:t>
      </w:r>
      <w:r w:rsidR="009218C9" w:rsidRPr="000A0072">
        <w:rPr>
          <w:rFonts w:eastAsia="Arial" w:cs="Times New Roman"/>
          <w:sz w:val="22"/>
          <w:szCs w:val="22"/>
        </w:rPr>
        <w:t xml:space="preserve">. </w:t>
      </w:r>
      <w:r w:rsidRPr="000A0072">
        <w:rPr>
          <w:rFonts w:eastAsia="Arial" w:cs="Times New Roman"/>
          <w:sz w:val="22"/>
          <w:szCs w:val="22"/>
        </w:rPr>
        <w:t>Estructura Organizacional de la empresa. Fuente: Autores.</w:t>
      </w:r>
    </w:p>
    <w:p w14:paraId="2A721581" w14:textId="77777777" w:rsidR="0084661D" w:rsidRDefault="0084661D" w:rsidP="00A46D04">
      <w:pPr>
        <w:pStyle w:val="Incontec"/>
        <w:rPr>
          <w:rFonts w:eastAsia="Arial" w:cs="Times New Roman"/>
          <w:i/>
        </w:rPr>
      </w:pPr>
    </w:p>
    <w:p w14:paraId="75AFB0D4" w14:textId="77777777" w:rsidR="0084661D" w:rsidRDefault="0084661D" w:rsidP="00A46D04">
      <w:pPr>
        <w:pStyle w:val="Incontec"/>
        <w:rPr>
          <w:rFonts w:eastAsia="Arial" w:cs="Times New Roman"/>
          <w:i/>
        </w:rPr>
      </w:pPr>
    </w:p>
    <w:p w14:paraId="157942CB" w14:textId="77777777" w:rsidR="00F73137" w:rsidRDefault="00F73137" w:rsidP="00A46D04">
      <w:pPr>
        <w:pStyle w:val="Incontec"/>
        <w:rPr>
          <w:rFonts w:eastAsia="Arial" w:cs="Times New Roman"/>
          <w:i/>
        </w:rPr>
      </w:pPr>
      <w:r w:rsidRPr="00A46D04">
        <w:rPr>
          <w:rFonts w:eastAsia="Arial" w:cs="Times New Roman"/>
          <w:i/>
        </w:rPr>
        <w:t>Modelo Administrativo de Ejecución.</w:t>
      </w:r>
    </w:p>
    <w:p w14:paraId="1E2C4B46" w14:textId="77777777" w:rsidR="00A46D04" w:rsidRPr="00A46D04" w:rsidRDefault="00A46D04" w:rsidP="00A46D04"/>
    <w:p w14:paraId="68042C7A" w14:textId="77777777" w:rsidR="00F73137" w:rsidRDefault="00F73137" w:rsidP="00F73137">
      <w:pPr>
        <w:pStyle w:val="Incontec"/>
        <w:rPr>
          <w:rFonts w:eastAsia="Arial" w:cs="Times New Roman"/>
        </w:rPr>
      </w:pPr>
      <w:r w:rsidRPr="00102649">
        <w:rPr>
          <w:rFonts w:eastAsia="Arial" w:cs="Times New Roman"/>
        </w:rPr>
        <w:t>El personal necesario para el desarrollo del proyecto, es el siguiente:</w:t>
      </w:r>
    </w:p>
    <w:p w14:paraId="7361A89C" w14:textId="77777777" w:rsidR="00BD1E6A" w:rsidRPr="00BD1E6A" w:rsidRDefault="00BD1E6A" w:rsidP="00BD1E6A"/>
    <w:tbl>
      <w:tblPr>
        <w:tblStyle w:val="4"/>
        <w:tblW w:w="836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2"/>
        <w:gridCol w:w="1408"/>
        <w:gridCol w:w="2268"/>
        <w:gridCol w:w="2835"/>
      </w:tblGrid>
      <w:tr w:rsidR="00A46D04" w:rsidRPr="00102649" w14:paraId="74EB2211" w14:textId="77777777" w:rsidTr="003A0A50">
        <w:tc>
          <w:tcPr>
            <w:tcW w:w="1852" w:type="dxa"/>
          </w:tcPr>
          <w:p w14:paraId="37115D5C" w14:textId="52CF99E4" w:rsidR="00A46D04" w:rsidRPr="00102649" w:rsidRDefault="00A46D04" w:rsidP="009A4F55">
            <w:pPr>
              <w:pStyle w:val="Incontec"/>
              <w:rPr>
                <w:rFonts w:eastAsia="Arial" w:cs="Times New Roman"/>
                <w:b/>
              </w:rPr>
            </w:pPr>
            <w:r>
              <w:rPr>
                <w:rFonts w:eastAsia="Arial" w:cs="Times New Roman"/>
                <w:b/>
              </w:rPr>
              <w:t>Área</w:t>
            </w:r>
          </w:p>
        </w:tc>
        <w:tc>
          <w:tcPr>
            <w:tcW w:w="1408" w:type="dxa"/>
          </w:tcPr>
          <w:p w14:paraId="032B3025" w14:textId="6E61C00B" w:rsidR="00A46D04" w:rsidRPr="00102649" w:rsidRDefault="00A46D04" w:rsidP="009A4F55">
            <w:pPr>
              <w:pStyle w:val="Incontec"/>
              <w:rPr>
                <w:rFonts w:cs="Times New Roman"/>
              </w:rPr>
            </w:pPr>
            <w:r w:rsidRPr="00102649">
              <w:rPr>
                <w:rFonts w:eastAsia="Arial" w:cs="Times New Roman"/>
                <w:b/>
              </w:rPr>
              <w:t>Cantidad</w:t>
            </w:r>
          </w:p>
        </w:tc>
        <w:tc>
          <w:tcPr>
            <w:tcW w:w="2268" w:type="dxa"/>
          </w:tcPr>
          <w:p w14:paraId="2AE2BD88" w14:textId="77777777" w:rsidR="00A46D04" w:rsidRPr="00102649" w:rsidRDefault="00A46D04" w:rsidP="009A4F55">
            <w:pPr>
              <w:pStyle w:val="Incontec"/>
              <w:rPr>
                <w:rFonts w:cs="Times New Roman"/>
              </w:rPr>
            </w:pPr>
            <w:r w:rsidRPr="00102649">
              <w:rPr>
                <w:rFonts w:eastAsia="Arial" w:cs="Times New Roman"/>
                <w:b/>
              </w:rPr>
              <w:t>Puesto</w:t>
            </w:r>
          </w:p>
        </w:tc>
        <w:tc>
          <w:tcPr>
            <w:tcW w:w="2835" w:type="dxa"/>
          </w:tcPr>
          <w:p w14:paraId="578DC5D3" w14:textId="77777777" w:rsidR="00A46D04" w:rsidRPr="00102649" w:rsidRDefault="00A46D04" w:rsidP="009A4F55">
            <w:pPr>
              <w:pStyle w:val="Incontec"/>
              <w:rPr>
                <w:rFonts w:cs="Times New Roman"/>
              </w:rPr>
            </w:pPr>
            <w:r w:rsidRPr="00102649">
              <w:rPr>
                <w:rFonts w:eastAsia="Arial" w:cs="Times New Roman"/>
                <w:b/>
              </w:rPr>
              <w:t>Tipo de contrato</w:t>
            </w:r>
          </w:p>
        </w:tc>
      </w:tr>
      <w:tr w:rsidR="00A46D04" w:rsidRPr="00102649" w14:paraId="3E6C6553" w14:textId="77777777" w:rsidTr="003A0A50">
        <w:tc>
          <w:tcPr>
            <w:tcW w:w="1852" w:type="dxa"/>
          </w:tcPr>
          <w:p w14:paraId="558C82B0" w14:textId="7AF2F9A8" w:rsidR="00A46D04" w:rsidRPr="00102649" w:rsidRDefault="00A46D04" w:rsidP="009A4F55">
            <w:pPr>
              <w:pStyle w:val="Incontec"/>
              <w:rPr>
                <w:rFonts w:eastAsia="Arial" w:cs="Times New Roman"/>
              </w:rPr>
            </w:pPr>
            <w:r>
              <w:rPr>
                <w:rFonts w:eastAsia="Arial" w:cs="Times New Roman"/>
              </w:rPr>
              <w:t>Dirección</w:t>
            </w:r>
          </w:p>
        </w:tc>
        <w:tc>
          <w:tcPr>
            <w:tcW w:w="1408" w:type="dxa"/>
          </w:tcPr>
          <w:p w14:paraId="7B86CE06" w14:textId="30375389" w:rsidR="00A46D04" w:rsidRPr="00102649" w:rsidRDefault="00A46D04" w:rsidP="009A4F55">
            <w:pPr>
              <w:pStyle w:val="Incontec"/>
              <w:rPr>
                <w:rFonts w:cs="Times New Roman"/>
              </w:rPr>
            </w:pPr>
            <w:r w:rsidRPr="00102649">
              <w:rPr>
                <w:rFonts w:eastAsia="Arial" w:cs="Times New Roman"/>
              </w:rPr>
              <w:t>1</w:t>
            </w:r>
          </w:p>
        </w:tc>
        <w:tc>
          <w:tcPr>
            <w:tcW w:w="2268" w:type="dxa"/>
          </w:tcPr>
          <w:p w14:paraId="7D9AB316" w14:textId="77777777" w:rsidR="00A46D04" w:rsidRPr="00102649" w:rsidRDefault="00A46D04" w:rsidP="009A4F55">
            <w:pPr>
              <w:pStyle w:val="Incontec"/>
              <w:rPr>
                <w:rFonts w:cs="Times New Roman"/>
              </w:rPr>
            </w:pPr>
            <w:r w:rsidRPr="00102649">
              <w:rPr>
                <w:rFonts w:eastAsia="Arial" w:cs="Times New Roman"/>
              </w:rPr>
              <w:t>Gerente general</w:t>
            </w:r>
          </w:p>
        </w:tc>
        <w:tc>
          <w:tcPr>
            <w:tcW w:w="2835" w:type="dxa"/>
          </w:tcPr>
          <w:p w14:paraId="32D55D63" w14:textId="77777777" w:rsidR="00A46D04" w:rsidRPr="00102649" w:rsidRDefault="00A46D04" w:rsidP="009A4F55">
            <w:pPr>
              <w:pStyle w:val="Incontec"/>
              <w:rPr>
                <w:rFonts w:cs="Times New Roman"/>
              </w:rPr>
            </w:pPr>
            <w:r w:rsidRPr="00102649">
              <w:rPr>
                <w:rFonts w:eastAsia="Arial" w:cs="Times New Roman"/>
              </w:rPr>
              <w:t>A tiempo Indefinido</w:t>
            </w:r>
          </w:p>
        </w:tc>
      </w:tr>
      <w:tr w:rsidR="00A46D04" w:rsidRPr="00102649" w14:paraId="4DA25BAD" w14:textId="77777777" w:rsidTr="003A0A50">
        <w:tc>
          <w:tcPr>
            <w:tcW w:w="1852" w:type="dxa"/>
          </w:tcPr>
          <w:p w14:paraId="32B04DFF" w14:textId="42340DD2" w:rsidR="00A46D04" w:rsidRDefault="00A46D04" w:rsidP="009A4F55">
            <w:pPr>
              <w:pStyle w:val="Incontec"/>
              <w:rPr>
                <w:rFonts w:eastAsia="Arial" w:cs="Times New Roman"/>
              </w:rPr>
            </w:pPr>
            <w:r>
              <w:rPr>
                <w:rFonts w:eastAsia="Arial" w:cs="Times New Roman"/>
              </w:rPr>
              <w:lastRenderedPageBreak/>
              <w:t xml:space="preserve">Diseño y Desarrollo </w:t>
            </w:r>
          </w:p>
        </w:tc>
        <w:tc>
          <w:tcPr>
            <w:tcW w:w="1408" w:type="dxa"/>
          </w:tcPr>
          <w:p w14:paraId="4EEDF5A8" w14:textId="0A7E8490" w:rsidR="00A46D04" w:rsidRPr="00102649" w:rsidRDefault="00A46D04" w:rsidP="009A4F55">
            <w:pPr>
              <w:pStyle w:val="Incontec"/>
              <w:rPr>
                <w:rFonts w:cs="Times New Roman"/>
              </w:rPr>
            </w:pPr>
            <w:r>
              <w:rPr>
                <w:rFonts w:eastAsia="Arial" w:cs="Times New Roman"/>
              </w:rPr>
              <w:t>2</w:t>
            </w:r>
          </w:p>
        </w:tc>
        <w:tc>
          <w:tcPr>
            <w:tcW w:w="2268" w:type="dxa"/>
          </w:tcPr>
          <w:p w14:paraId="19F5FBBC" w14:textId="77777777" w:rsidR="00A46D04" w:rsidRPr="00102649" w:rsidRDefault="00A46D04" w:rsidP="009A4F55">
            <w:pPr>
              <w:pStyle w:val="Incontec"/>
              <w:rPr>
                <w:rFonts w:cs="Times New Roman"/>
              </w:rPr>
            </w:pPr>
            <w:r w:rsidRPr="00102649">
              <w:rPr>
                <w:rFonts w:eastAsia="Arial" w:cs="Times New Roman"/>
              </w:rPr>
              <w:t>Ingeniero desarrollador</w:t>
            </w:r>
          </w:p>
        </w:tc>
        <w:tc>
          <w:tcPr>
            <w:tcW w:w="2835" w:type="dxa"/>
          </w:tcPr>
          <w:p w14:paraId="44FAAD23" w14:textId="77777777" w:rsidR="00A46D04" w:rsidRDefault="00107988" w:rsidP="00107988">
            <w:pPr>
              <w:pStyle w:val="Incontec"/>
              <w:rPr>
                <w:rFonts w:eastAsia="Arial"/>
              </w:rPr>
            </w:pPr>
            <w:r>
              <w:rPr>
                <w:rFonts w:eastAsia="Arial"/>
              </w:rPr>
              <w:t>1 contrato p</w:t>
            </w:r>
            <w:r w:rsidR="00A46D04" w:rsidRPr="00102649">
              <w:rPr>
                <w:rFonts w:eastAsia="Arial"/>
              </w:rPr>
              <w:t>or prestación de servicios</w:t>
            </w:r>
            <w:r w:rsidR="00A46D04">
              <w:rPr>
                <w:rFonts w:eastAsia="Arial"/>
              </w:rPr>
              <w:t>.</w:t>
            </w:r>
          </w:p>
          <w:p w14:paraId="0CC71CA3" w14:textId="3C3FA76D" w:rsidR="00107988" w:rsidRPr="00107988" w:rsidRDefault="00107988" w:rsidP="00107988">
            <w:pPr>
              <w:pStyle w:val="Incontec"/>
            </w:pPr>
            <w:r>
              <w:t>1 contrato por tracto Sucesivo.</w:t>
            </w:r>
          </w:p>
        </w:tc>
      </w:tr>
      <w:tr w:rsidR="00A46D04" w:rsidRPr="00102649" w14:paraId="540B40CF" w14:textId="77777777" w:rsidTr="003A0A50">
        <w:tc>
          <w:tcPr>
            <w:tcW w:w="1852" w:type="dxa"/>
          </w:tcPr>
          <w:p w14:paraId="78E423E7" w14:textId="694B730D" w:rsidR="00A46D04" w:rsidRDefault="00A46D04" w:rsidP="009A4F55">
            <w:pPr>
              <w:pStyle w:val="Incontec"/>
              <w:rPr>
                <w:rFonts w:eastAsia="Arial" w:cs="Times New Roman"/>
              </w:rPr>
            </w:pPr>
            <w:r>
              <w:rPr>
                <w:rFonts w:eastAsia="Arial" w:cs="Times New Roman"/>
              </w:rPr>
              <w:t>Mercadeo y Atención al Cliente</w:t>
            </w:r>
          </w:p>
        </w:tc>
        <w:tc>
          <w:tcPr>
            <w:tcW w:w="1408" w:type="dxa"/>
          </w:tcPr>
          <w:p w14:paraId="7EA9EAAE" w14:textId="30AD06A1" w:rsidR="00A46D04" w:rsidRDefault="00A46D04" w:rsidP="009A4F55">
            <w:pPr>
              <w:pStyle w:val="Incontec"/>
              <w:rPr>
                <w:rFonts w:eastAsia="Arial" w:cs="Times New Roman"/>
              </w:rPr>
            </w:pPr>
            <w:r>
              <w:rPr>
                <w:rFonts w:eastAsia="Arial" w:cs="Times New Roman"/>
              </w:rPr>
              <w:t>1</w:t>
            </w:r>
          </w:p>
        </w:tc>
        <w:tc>
          <w:tcPr>
            <w:tcW w:w="2268" w:type="dxa"/>
          </w:tcPr>
          <w:p w14:paraId="579D2094" w14:textId="17445B9B" w:rsidR="00A46D04" w:rsidRPr="00BD1E6A" w:rsidRDefault="00A46D04" w:rsidP="00BD1E6A">
            <w:pPr>
              <w:pStyle w:val="Incontec"/>
              <w:rPr>
                <w:rFonts w:eastAsia="Arial" w:cs="Times New Roman"/>
                <w:bCs/>
              </w:rPr>
            </w:pPr>
            <w:r>
              <w:rPr>
                <w:rFonts w:eastAsia="Arial" w:cs="Times New Roman"/>
                <w:bCs/>
              </w:rPr>
              <w:t>Agente Comercial</w:t>
            </w:r>
          </w:p>
        </w:tc>
        <w:tc>
          <w:tcPr>
            <w:tcW w:w="2835" w:type="dxa"/>
          </w:tcPr>
          <w:p w14:paraId="41F7A1E9" w14:textId="18E52478" w:rsidR="00A46D04" w:rsidRPr="00102649" w:rsidRDefault="002B1595" w:rsidP="002B1595">
            <w:pPr>
              <w:pStyle w:val="Incontec"/>
              <w:rPr>
                <w:rFonts w:eastAsia="Arial" w:cs="Times New Roman"/>
              </w:rPr>
            </w:pPr>
            <w:r>
              <w:rPr>
                <w:rFonts w:eastAsia="Arial" w:cs="Times New Roman"/>
              </w:rPr>
              <w:t>Tracto Sucesivo</w:t>
            </w:r>
            <w:r w:rsidR="00A46D04">
              <w:rPr>
                <w:rFonts w:eastAsia="Arial" w:cs="Times New Roman"/>
              </w:rPr>
              <w:t xml:space="preserve">. </w:t>
            </w:r>
          </w:p>
        </w:tc>
      </w:tr>
      <w:tr w:rsidR="00A46D04" w:rsidRPr="00102649" w14:paraId="0ED930F3" w14:textId="77777777" w:rsidTr="003A0A50">
        <w:tc>
          <w:tcPr>
            <w:tcW w:w="1852" w:type="dxa"/>
          </w:tcPr>
          <w:p w14:paraId="032FD35B" w14:textId="74039E1D" w:rsidR="00A46D04" w:rsidRDefault="00A46D04" w:rsidP="00F26DC0">
            <w:pPr>
              <w:pStyle w:val="Incontec"/>
              <w:rPr>
                <w:rFonts w:eastAsia="Arial" w:cs="Times New Roman"/>
              </w:rPr>
            </w:pPr>
            <w:r>
              <w:rPr>
                <w:rFonts w:eastAsia="Arial" w:cs="Times New Roman"/>
              </w:rPr>
              <w:t>Mercadeo y Atención al Cliente</w:t>
            </w:r>
          </w:p>
        </w:tc>
        <w:tc>
          <w:tcPr>
            <w:tcW w:w="1408" w:type="dxa"/>
          </w:tcPr>
          <w:p w14:paraId="701706E6" w14:textId="634257D1" w:rsidR="00A46D04" w:rsidRDefault="00A46D04" w:rsidP="00F26DC0">
            <w:pPr>
              <w:pStyle w:val="Incontec"/>
              <w:rPr>
                <w:rFonts w:eastAsia="Arial" w:cs="Times New Roman"/>
              </w:rPr>
            </w:pPr>
            <w:r>
              <w:rPr>
                <w:rFonts w:eastAsia="Arial" w:cs="Times New Roman"/>
              </w:rPr>
              <w:t>1</w:t>
            </w:r>
          </w:p>
        </w:tc>
        <w:tc>
          <w:tcPr>
            <w:tcW w:w="2268" w:type="dxa"/>
          </w:tcPr>
          <w:p w14:paraId="3E708876" w14:textId="3516CDA9" w:rsidR="00A46D04" w:rsidRPr="00BD1E6A" w:rsidRDefault="00A46D04" w:rsidP="00F26DC0">
            <w:pPr>
              <w:pStyle w:val="Incontec"/>
              <w:rPr>
                <w:rFonts w:eastAsia="Arial" w:cs="Times New Roman"/>
                <w:bCs/>
              </w:rPr>
            </w:pPr>
            <w:r w:rsidRPr="00BD1E6A">
              <w:rPr>
                <w:rFonts w:eastAsia="Arial" w:cs="Times New Roman"/>
                <w:bCs/>
              </w:rPr>
              <w:t>P</w:t>
            </w:r>
            <w:r>
              <w:rPr>
                <w:rFonts w:eastAsia="Arial" w:cs="Times New Roman"/>
                <w:bCs/>
              </w:rPr>
              <w:t>sicólogo c</w:t>
            </w:r>
            <w:r w:rsidRPr="00BD1E6A">
              <w:rPr>
                <w:rFonts w:eastAsia="Arial" w:cs="Times New Roman"/>
                <w:bCs/>
              </w:rPr>
              <w:t>ognitivo</w:t>
            </w:r>
            <w:r w:rsidRPr="00BD1E6A">
              <w:rPr>
                <w:rFonts w:eastAsia="Arial" w:cs="Times New Roman"/>
              </w:rPr>
              <w:t> conductual</w:t>
            </w:r>
          </w:p>
        </w:tc>
        <w:tc>
          <w:tcPr>
            <w:tcW w:w="2835" w:type="dxa"/>
          </w:tcPr>
          <w:p w14:paraId="7E2FE7B6" w14:textId="09EB42B7" w:rsidR="00A46D04" w:rsidRDefault="002B1595" w:rsidP="00F26DC0">
            <w:pPr>
              <w:pStyle w:val="Incontec"/>
              <w:rPr>
                <w:rFonts w:eastAsia="Arial" w:cs="Times New Roman"/>
              </w:rPr>
            </w:pPr>
            <w:r>
              <w:rPr>
                <w:rFonts w:eastAsia="Arial" w:cs="Times New Roman"/>
              </w:rPr>
              <w:t>Tracto Sucesivo.</w:t>
            </w:r>
          </w:p>
        </w:tc>
      </w:tr>
      <w:tr w:rsidR="00A46D04" w:rsidRPr="00102649" w14:paraId="5A326094" w14:textId="77777777" w:rsidTr="003A0A50">
        <w:tc>
          <w:tcPr>
            <w:tcW w:w="1852" w:type="dxa"/>
          </w:tcPr>
          <w:p w14:paraId="1A87CE67" w14:textId="49D5B080" w:rsidR="00A46D04" w:rsidRDefault="00A46D04" w:rsidP="00F26DC0">
            <w:pPr>
              <w:pStyle w:val="Incontec"/>
              <w:rPr>
                <w:rFonts w:eastAsia="Arial" w:cs="Times New Roman"/>
              </w:rPr>
            </w:pPr>
            <w:proofErr w:type="spellStart"/>
            <w:r>
              <w:rPr>
                <w:rFonts w:eastAsia="Arial" w:cs="Times New Roman"/>
              </w:rPr>
              <w:t>Managment</w:t>
            </w:r>
            <w:proofErr w:type="spellEnd"/>
          </w:p>
        </w:tc>
        <w:tc>
          <w:tcPr>
            <w:tcW w:w="1408" w:type="dxa"/>
          </w:tcPr>
          <w:p w14:paraId="20B004FE" w14:textId="5CCC0926" w:rsidR="00A46D04" w:rsidRDefault="00A46D04" w:rsidP="00F26DC0">
            <w:pPr>
              <w:pStyle w:val="Incontec"/>
              <w:rPr>
                <w:rFonts w:eastAsia="Arial" w:cs="Times New Roman"/>
              </w:rPr>
            </w:pPr>
            <w:r>
              <w:rPr>
                <w:rFonts w:eastAsia="Arial" w:cs="Times New Roman"/>
              </w:rPr>
              <w:t>1</w:t>
            </w:r>
          </w:p>
        </w:tc>
        <w:tc>
          <w:tcPr>
            <w:tcW w:w="2268" w:type="dxa"/>
          </w:tcPr>
          <w:p w14:paraId="1BBC3A86" w14:textId="4CAB331A" w:rsidR="00A46D04" w:rsidRPr="00BD1E6A" w:rsidRDefault="00A46D04" w:rsidP="00F26DC0">
            <w:pPr>
              <w:pStyle w:val="Incontec"/>
              <w:rPr>
                <w:rFonts w:eastAsia="Arial" w:cs="Times New Roman"/>
                <w:bCs/>
              </w:rPr>
            </w:pPr>
            <w:r>
              <w:rPr>
                <w:rFonts w:eastAsia="Arial" w:cs="Times New Roman"/>
                <w:bCs/>
              </w:rPr>
              <w:t>Contador</w:t>
            </w:r>
          </w:p>
        </w:tc>
        <w:tc>
          <w:tcPr>
            <w:tcW w:w="2835" w:type="dxa"/>
          </w:tcPr>
          <w:p w14:paraId="1F1DEDA4" w14:textId="356B5534" w:rsidR="00A46D04" w:rsidRDefault="002B1595" w:rsidP="00F26DC0">
            <w:pPr>
              <w:pStyle w:val="Incontec"/>
              <w:rPr>
                <w:rFonts w:eastAsia="Arial" w:cs="Times New Roman"/>
              </w:rPr>
            </w:pPr>
            <w:r>
              <w:rPr>
                <w:rFonts w:eastAsia="Arial" w:cs="Times New Roman"/>
              </w:rPr>
              <w:t>Tracto Sucesivo.</w:t>
            </w:r>
          </w:p>
        </w:tc>
      </w:tr>
    </w:tbl>
    <w:p w14:paraId="6F6A9A9D" w14:textId="3F94219C" w:rsidR="00F73137" w:rsidRDefault="003752FC" w:rsidP="00F73137">
      <w:pPr>
        <w:pStyle w:val="Incontec"/>
        <w:rPr>
          <w:rFonts w:eastAsia="Arial" w:cs="Times New Roman"/>
        </w:rPr>
      </w:pPr>
      <w:r w:rsidRPr="00997201">
        <w:rPr>
          <w:rFonts w:eastAsia="Arial" w:cs="Times New Roman"/>
          <w:b/>
          <w:i/>
        </w:rPr>
        <w:t>Tabla 5.</w:t>
      </w:r>
      <w:r w:rsidR="00CB3C59">
        <w:rPr>
          <w:rFonts w:eastAsia="Arial" w:cs="Times New Roman"/>
          <w:b/>
          <w:i/>
        </w:rPr>
        <w:t>3</w:t>
      </w:r>
      <w:r>
        <w:rPr>
          <w:rFonts w:eastAsia="Arial" w:cs="Times New Roman"/>
        </w:rPr>
        <w:t>. Personal y Tipo de Contrato. Fuente: Autores.</w:t>
      </w:r>
    </w:p>
    <w:p w14:paraId="04182223" w14:textId="77777777" w:rsidR="003752FC" w:rsidRPr="003752FC" w:rsidRDefault="003752FC" w:rsidP="003752FC"/>
    <w:p w14:paraId="2B17AF8D" w14:textId="77777777" w:rsidR="00F73137" w:rsidRPr="00F73137" w:rsidRDefault="00F73137" w:rsidP="002B1595">
      <w:pPr>
        <w:pStyle w:val="Incontec"/>
      </w:pPr>
    </w:p>
    <w:p w14:paraId="36941BE9" w14:textId="6E56BD87" w:rsidR="008109F4" w:rsidRPr="00CE5512" w:rsidRDefault="005E09E3" w:rsidP="00CE5512">
      <w:pPr>
        <w:pStyle w:val="Incontec"/>
        <w:numPr>
          <w:ilvl w:val="1"/>
          <w:numId w:val="1"/>
        </w:numPr>
        <w:outlineLvl w:val="1"/>
        <w:rPr>
          <w:rFonts w:cs="Times New Roman"/>
          <w:sz w:val="28"/>
        </w:rPr>
      </w:pPr>
      <w:bookmarkStart w:id="57" w:name="_3dy6vkm" w:colFirst="0" w:colLast="0"/>
      <w:bookmarkStart w:id="58" w:name="_Toc470690152"/>
      <w:bookmarkEnd w:id="57"/>
      <w:r>
        <w:rPr>
          <w:rFonts w:cs="Times New Roman"/>
          <w:sz w:val="28"/>
        </w:rPr>
        <w:t>ESTUDIO LEGAL</w:t>
      </w:r>
      <w:bookmarkEnd w:id="58"/>
    </w:p>
    <w:p w14:paraId="5E1B69CC" w14:textId="77777777" w:rsidR="00FD36E3" w:rsidRDefault="00FD36E3" w:rsidP="00FD36E3"/>
    <w:p w14:paraId="1DE55954" w14:textId="77777777" w:rsidR="00FD36E3" w:rsidRPr="00102649" w:rsidRDefault="00FD36E3" w:rsidP="00FD36E3">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02A0B014" w14:textId="77777777" w:rsidR="00FD36E3" w:rsidRPr="00102649" w:rsidRDefault="00FD36E3" w:rsidP="00FD36E3">
      <w:pPr>
        <w:pStyle w:val="Incontec"/>
        <w:rPr>
          <w:rFonts w:cs="Times New Roman"/>
        </w:rPr>
      </w:pPr>
    </w:p>
    <w:p w14:paraId="698FAA75" w14:textId="77777777" w:rsidR="00FD36E3" w:rsidRPr="00A46D04" w:rsidRDefault="00FD36E3" w:rsidP="00A46D04">
      <w:pPr>
        <w:pStyle w:val="Incontec"/>
        <w:ind w:firstLine="720"/>
        <w:rPr>
          <w:rFonts w:cs="Times New Roman"/>
          <w:b/>
          <w:i/>
          <w:szCs w:val="28"/>
        </w:rPr>
      </w:pPr>
      <w:bookmarkStart w:id="59" w:name="_1y810tw" w:colFirst="0" w:colLast="0"/>
      <w:bookmarkEnd w:id="59"/>
      <w:r w:rsidRPr="00A46D04">
        <w:rPr>
          <w:rFonts w:cs="Times New Roman"/>
          <w:b/>
          <w:i/>
          <w:szCs w:val="28"/>
        </w:rPr>
        <w:t>Tipo de sociedad</w:t>
      </w:r>
    </w:p>
    <w:p w14:paraId="478B3760" w14:textId="77777777" w:rsidR="00FD36E3" w:rsidRPr="00F165AF" w:rsidRDefault="00FD36E3" w:rsidP="00F165AF">
      <w:pPr>
        <w:pStyle w:val="Incontec"/>
      </w:pPr>
    </w:p>
    <w:p w14:paraId="42D84BCC" w14:textId="105873EC" w:rsidR="00FD36E3" w:rsidRPr="00102649" w:rsidRDefault="00FD36E3" w:rsidP="00F165AF">
      <w:pPr>
        <w:pStyle w:val="Incontec"/>
        <w:rPr>
          <w:rFonts w:cs="Times New Roman"/>
        </w:rPr>
      </w:pPr>
      <w:r w:rsidRPr="00F165AF">
        <w:lastRenderedPageBreak/>
        <w:t>In</w:t>
      </w:r>
      <w:r w:rsidRPr="00102649">
        <w:rPr>
          <w:rFonts w:cs="Times New Roman"/>
        </w:rPr>
        <w:t xml:space="preserve">cluSoft será constituida como una </w:t>
      </w:r>
      <w:r w:rsidR="00F165AF">
        <w:rPr>
          <w:rFonts w:cs="Times New Roman"/>
        </w:rPr>
        <w:t>Sociedad por Acciones Simplifi</w:t>
      </w:r>
      <w:r w:rsidR="00F165AF" w:rsidRPr="00F165AF">
        <w:rPr>
          <w:rFonts w:cs="Times New Roman"/>
        </w:rPr>
        <w:t>cadas</w:t>
      </w:r>
      <w:r w:rsidRPr="00102649">
        <w:rPr>
          <w:rFonts w:cs="Times New Roman"/>
        </w:rPr>
        <w:t>, Este tipo de sociedad permite desarrollar sus funciones a cabalidad, bajo la normatividad Colombiana, y con las bondades que tiene esta novedosa metodología de asociación.</w:t>
      </w:r>
    </w:p>
    <w:p w14:paraId="7EE0967D" w14:textId="77777777" w:rsidR="00FD36E3" w:rsidRPr="00102649" w:rsidRDefault="00FD36E3" w:rsidP="00FD36E3">
      <w:pPr>
        <w:pStyle w:val="Incontec"/>
        <w:rPr>
          <w:rFonts w:cs="Times New Roman"/>
        </w:rPr>
      </w:pPr>
      <w:r w:rsidRPr="00102649">
        <w:rPr>
          <w:rFonts w:cs="Times New Roman"/>
        </w:rPr>
        <w:t>Este tipo modalidad de asociación, facilita la proyección de la empresa, puesto que en cuestiones de asociación, es más flexible que otro tipo de sociedad, permite operar con tranquilidad el objeto social de la compañía, ya que no tiene ningún tipo de restricción.</w:t>
      </w:r>
    </w:p>
    <w:p w14:paraId="08FA4142" w14:textId="0A9A54EA" w:rsidR="00FD36E3" w:rsidRPr="00102649" w:rsidRDefault="00FD36E3" w:rsidP="003611B9">
      <w:pPr>
        <w:pStyle w:val="Incontec"/>
        <w:rPr>
          <w:rFonts w:cs="Times New Roman"/>
        </w:rPr>
      </w:pPr>
      <w:r w:rsidRPr="00102649">
        <w:rPr>
          <w:rFonts w:cs="Times New Roman"/>
        </w:rPr>
        <w:t>Este tipo de sociedad, se encuentra reglamentada por la Ley 1258 de 2008, en la cual, las características generales para la constitución y funcionamiento de la misma, esta se constituye por una o varias</w:t>
      </w:r>
      <w:r w:rsidR="003611B9">
        <w:rPr>
          <w:rFonts w:cs="Times New Roman"/>
        </w:rPr>
        <w:t xml:space="preserve"> personas naturales o jurídicas, mediante Escritura P</w:t>
      </w:r>
      <w:r w:rsidR="003611B9" w:rsidRPr="003611B9">
        <w:rPr>
          <w:rFonts w:cs="Times New Roman"/>
        </w:rPr>
        <w:t>ública ante notar</w:t>
      </w:r>
      <w:r w:rsidR="003611B9">
        <w:rPr>
          <w:rFonts w:cs="Times New Roman"/>
        </w:rPr>
        <w:t>io, según lo dispuesto en el artí</w:t>
      </w:r>
      <w:r w:rsidR="003611B9" w:rsidRPr="003611B9">
        <w:rPr>
          <w:rFonts w:cs="Times New Roman"/>
        </w:rPr>
        <w:t>culo</w:t>
      </w:r>
      <w:r w:rsidR="003611B9">
        <w:rPr>
          <w:rFonts w:cs="Times New Roman"/>
        </w:rPr>
        <w:t xml:space="preserve"> </w:t>
      </w:r>
      <w:r w:rsidR="003611B9" w:rsidRPr="003611B9">
        <w:rPr>
          <w:rFonts w:cs="Times New Roman"/>
        </w:rPr>
        <w:t>5</w:t>
      </w:r>
      <w:r w:rsidR="003611B9">
        <w:rPr>
          <w:rFonts w:cs="Times New Roman"/>
        </w:rPr>
        <w:t xml:space="preserve">  de esta ley.</w:t>
      </w:r>
    </w:p>
    <w:p w14:paraId="03A64098" w14:textId="77777777" w:rsidR="00FD36E3" w:rsidRPr="00102649" w:rsidRDefault="00FD36E3" w:rsidP="00FD36E3">
      <w:pPr>
        <w:pStyle w:val="Incontec"/>
        <w:rPr>
          <w:rFonts w:cs="Times New Roman"/>
        </w:rPr>
      </w:pPr>
      <w:r w:rsidRPr="00102649">
        <w:rPr>
          <w:rFonts w:cs="Times New Roman"/>
        </w:rPr>
        <w: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1C08C2DD" w14:textId="77777777" w:rsidR="00FD36E3" w:rsidRPr="00102649" w:rsidRDefault="00FD36E3" w:rsidP="00FD36E3">
      <w:pPr>
        <w:pStyle w:val="Incontec"/>
        <w:rPr>
          <w:rFonts w:cs="Times New Roman"/>
        </w:rPr>
      </w:pPr>
    </w:p>
    <w:p w14:paraId="1728623E" w14:textId="77777777" w:rsidR="00FD36E3" w:rsidRPr="00A46D04" w:rsidRDefault="00FD36E3" w:rsidP="00A46D04">
      <w:pPr>
        <w:pStyle w:val="Incontec"/>
        <w:ind w:firstLine="720"/>
        <w:rPr>
          <w:rFonts w:cs="Times New Roman"/>
          <w:b/>
          <w:i/>
          <w:szCs w:val="28"/>
        </w:rPr>
      </w:pPr>
      <w:bookmarkStart w:id="60" w:name="_aidwzkqlt95h" w:colFirst="0" w:colLast="0"/>
      <w:bookmarkEnd w:id="60"/>
      <w:r w:rsidRPr="00A46D04">
        <w:rPr>
          <w:rFonts w:cs="Times New Roman"/>
          <w:b/>
          <w:i/>
          <w:szCs w:val="28"/>
        </w:rPr>
        <w:t>Políticas</w:t>
      </w:r>
    </w:p>
    <w:p w14:paraId="034DA2B8" w14:textId="77777777" w:rsidR="00FD36E3" w:rsidRPr="00102649" w:rsidRDefault="00FD36E3" w:rsidP="00FD36E3">
      <w:pPr>
        <w:pStyle w:val="Incontec"/>
      </w:pPr>
    </w:p>
    <w:p w14:paraId="5468172D" w14:textId="13CB2F5B" w:rsidR="00FD36E3" w:rsidRPr="00102649" w:rsidRDefault="00FD36E3" w:rsidP="00FD36E3">
      <w:pPr>
        <w:pStyle w:val="Incontec"/>
        <w:rPr>
          <w:rFonts w:cs="Times New Roman"/>
        </w:rPr>
      </w:pPr>
      <w:bookmarkStart w:id="61" w:name="_qkcphrbiucyh" w:colFirst="0" w:colLast="0"/>
      <w:bookmarkEnd w:id="61"/>
      <w:r w:rsidRPr="00102649">
        <w:rPr>
          <w:rFonts w:cs="Times New Roman"/>
        </w:rPr>
        <w:t xml:space="preserve">Con el fin de posicionar IncluSoft como una de las mayores empresas de desarrollo para personas </w:t>
      </w:r>
      <w:r w:rsidR="002C53B0">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384E0B3E" w14:textId="77777777" w:rsidR="00FD36E3" w:rsidRPr="00102649" w:rsidRDefault="00FD36E3" w:rsidP="00FD36E3">
      <w:pPr>
        <w:pStyle w:val="Incontec"/>
        <w:rPr>
          <w:rFonts w:cs="Times New Roman"/>
        </w:rPr>
      </w:pPr>
      <w:bookmarkStart w:id="62" w:name="_wb5p4ds2r90k" w:colFirst="0" w:colLast="0"/>
      <w:bookmarkEnd w:id="62"/>
      <w:r w:rsidRPr="00102649">
        <w:rPr>
          <w:rFonts w:cs="Times New Roman"/>
        </w:rPr>
        <w:t>La empresa mejorará continuamente su rentabilidad para asegurar su permanencia en el negocio y aumentar la satisfacción de sus accionistas.</w:t>
      </w:r>
    </w:p>
    <w:p w14:paraId="2512179A" w14:textId="77777777" w:rsidR="00FD36E3" w:rsidRPr="00102649" w:rsidRDefault="00FD36E3" w:rsidP="00FD36E3">
      <w:pPr>
        <w:pStyle w:val="Incontec"/>
        <w:rPr>
          <w:rFonts w:cs="Times New Roman"/>
        </w:rPr>
      </w:pPr>
      <w:bookmarkStart w:id="63" w:name="_6nju97tk8b5h" w:colFirst="0" w:colLast="0"/>
      <w:bookmarkEnd w:id="63"/>
      <w:r w:rsidRPr="00102649">
        <w:rPr>
          <w:rFonts w:cs="Times New Roman"/>
        </w:rPr>
        <w:t>Mantener un trato amable y respetuoso hacia nuestros clientes.</w:t>
      </w:r>
    </w:p>
    <w:p w14:paraId="42202CC3" w14:textId="77777777" w:rsidR="00FD36E3" w:rsidRPr="00102649" w:rsidRDefault="00FD36E3" w:rsidP="00FD36E3">
      <w:pPr>
        <w:pStyle w:val="Incontec"/>
        <w:rPr>
          <w:rFonts w:cs="Times New Roman"/>
        </w:rPr>
      </w:pPr>
      <w:bookmarkStart w:id="64" w:name="_lqx03aryu8nj" w:colFirst="0" w:colLast="0"/>
      <w:bookmarkEnd w:id="64"/>
      <w:r w:rsidRPr="00102649">
        <w:rPr>
          <w:rFonts w:cs="Times New Roman"/>
        </w:rPr>
        <w:t xml:space="preserve">El tratamiento de la información y documentación estratégica y confidencial deben contar con todos los aspectos de seguridad, para que el manejo de la misma se realice </w:t>
      </w:r>
      <w:r w:rsidRPr="00102649">
        <w:rPr>
          <w:rFonts w:cs="Times New Roman"/>
        </w:rPr>
        <w:lastRenderedPageBreak/>
        <w:t xml:space="preserve">de forma segura, para que nuestros competidores y otras personas ajenas no tengan acceso a nuestras actividades de negocios. </w:t>
      </w:r>
    </w:p>
    <w:p w14:paraId="6762090F" w14:textId="77777777" w:rsidR="00FD36E3" w:rsidRPr="00102649" w:rsidRDefault="00FD36E3" w:rsidP="00FD36E3">
      <w:pPr>
        <w:pStyle w:val="Incontec"/>
        <w:rPr>
          <w:rFonts w:cs="Times New Roman"/>
        </w:rPr>
      </w:pPr>
      <w:bookmarkStart w:id="65" w:name="_q99vnpi8md0" w:colFirst="0" w:colLast="0"/>
      <w:bookmarkEnd w:id="65"/>
      <w:r w:rsidRPr="00102649">
        <w:rPr>
          <w:rFonts w:cs="Times New Roman"/>
        </w:rPr>
        <w:t>Toda modificación en la estructura organizacional deberá ser aprobada por el  directorio en base a estudios o análisis de procesos organizacionales.</w:t>
      </w:r>
    </w:p>
    <w:p w14:paraId="37026495" w14:textId="77777777" w:rsidR="00FD36E3" w:rsidRPr="00102649" w:rsidRDefault="00FD36E3" w:rsidP="00FD36E3">
      <w:pPr>
        <w:pStyle w:val="Incontec"/>
        <w:rPr>
          <w:rFonts w:cs="Times New Roman"/>
        </w:rPr>
      </w:pPr>
      <w:bookmarkStart w:id="66" w:name="_a1z60bqpy003" w:colFirst="0" w:colLast="0"/>
      <w:bookmarkEnd w:id="66"/>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71D983B0" w14:textId="77777777" w:rsidR="00FD36E3" w:rsidRPr="00102649" w:rsidRDefault="00FD36E3" w:rsidP="00FD36E3">
      <w:pPr>
        <w:pStyle w:val="Incontec"/>
        <w:rPr>
          <w:rFonts w:cs="Times New Roman"/>
        </w:rPr>
      </w:pPr>
      <w:bookmarkStart w:id="67" w:name="_did084qksvoo" w:colFirst="0" w:colLast="0"/>
      <w:bookmarkEnd w:id="67"/>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409DF5CB" w14:textId="77777777" w:rsidR="00FD36E3" w:rsidRPr="00102649" w:rsidRDefault="00FD36E3" w:rsidP="00FD36E3">
      <w:pPr>
        <w:pStyle w:val="Incontec"/>
        <w:rPr>
          <w:rFonts w:cs="Times New Roman"/>
        </w:rPr>
      </w:pPr>
      <w:bookmarkStart w:id="68" w:name="_my0hua41o1ti" w:colFirst="0" w:colLast="0"/>
      <w:bookmarkEnd w:id="68"/>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06EB3428" w14:textId="77777777" w:rsidR="00FD36E3" w:rsidRPr="00102649" w:rsidRDefault="00FD36E3" w:rsidP="00FD36E3">
      <w:pPr>
        <w:pStyle w:val="Incontec"/>
        <w:rPr>
          <w:rFonts w:cs="Times New Roman"/>
        </w:rPr>
      </w:pPr>
      <w:bookmarkStart w:id="69" w:name="_lbql2gcfs653" w:colFirst="0" w:colLast="0"/>
      <w:bookmarkEnd w:id="69"/>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w:t>
      </w:r>
      <w:proofErr w:type="spellStart"/>
      <w:r w:rsidRPr="00102649">
        <w:rPr>
          <w:rFonts w:cs="Times New Roman"/>
        </w:rPr>
        <w:t>sustentatoria</w:t>
      </w:r>
      <w:proofErr w:type="spellEnd"/>
      <w:r w:rsidRPr="00102649">
        <w:rPr>
          <w:rFonts w:cs="Times New Roman"/>
        </w:rPr>
        <w:t xml:space="preserve"> que justifique la decisión. En el caso de creaciones, deberá además contar con la autorización del Directorio. </w:t>
      </w:r>
    </w:p>
    <w:p w14:paraId="083C99FB" w14:textId="77777777" w:rsidR="00FD36E3" w:rsidRPr="00102649" w:rsidRDefault="00FD36E3" w:rsidP="00FD36E3">
      <w:pPr>
        <w:pStyle w:val="Incontec"/>
        <w:rPr>
          <w:rFonts w:cs="Times New Roman"/>
        </w:rPr>
      </w:pPr>
      <w:bookmarkStart w:id="70" w:name="_288jymkurjj3" w:colFirst="0" w:colLast="0"/>
      <w:bookmarkEnd w:id="70"/>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17EBF58C" w14:textId="77777777" w:rsidR="00FD36E3" w:rsidRPr="00102649" w:rsidRDefault="00FD36E3" w:rsidP="00FD36E3">
      <w:pPr>
        <w:pStyle w:val="Incontec"/>
        <w:rPr>
          <w:rFonts w:cs="Times New Roman"/>
        </w:rPr>
      </w:pPr>
      <w:bookmarkStart w:id="71" w:name="_1judlrihp9r3" w:colFirst="0" w:colLast="0"/>
      <w:bookmarkEnd w:id="71"/>
    </w:p>
    <w:p w14:paraId="5237BAA6" w14:textId="77777777" w:rsidR="00FD36E3" w:rsidRPr="00E21B5B" w:rsidRDefault="00FD36E3" w:rsidP="00FD36E3">
      <w:pPr>
        <w:pStyle w:val="Incontec"/>
        <w:rPr>
          <w:rFonts w:cs="Times New Roman"/>
          <w:b/>
          <w:szCs w:val="28"/>
        </w:rPr>
      </w:pPr>
      <w:bookmarkStart w:id="72" w:name="_944ehxzb7408" w:colFirst="0" w:colLast="0"/>
      <w:bookmarkEnd w:id="72"/>
      <w:r w:rsidRPr="00E21B5B">
        <w:rPr>
          <w:rFonts w:cs="Times New Roman"/>
          <w:b/>
          <w:szCs w:val="28"/>
        </w:rPr>
        <w:t>Normas</w:t>
      </w:r>
    </w:p>
    <w:p w14:paraId="3F005463" w14:textId="77777777" w:rsidR="00FD36E3" w:rsidRPr="00102649" w:rsidRDefault="00FD36E3" w:rsidP="00FD36E3">
      <w:pPr>
        <w:pStyle w:val="Incontec"/>
      </w:pPr>
    </w:p>
    <w:p w14:paraId="0AB22AE4" w14:textId="2A81471A" w:rsidR="00FD36E3" w:rsidRPr="00102649" w:rsidRDefault="00FD36E3" w:rsidP="00FD36E3">
      <w:pPr>
        <w:pStyle w:val="Incontec"/>
        <w:rPr>
          <w:rFonts w:cs="Times New Roman"/>
        </w:rPr>
      </w:pPr>
      <w:r w:rsidRPr="00102649">
        <w:rPr>
          <w:rFonts w:eastAsia="Arial" w:cs="Times New Roman"/>
        </w:rPr>
        <w:lastRenderedPageBreak/>
        <w:t>E</w:t>
      </w:r>
      <w:r w:rsidR="00EE057D">
        <w:rPr>
          <w:rFonts w:eastAsia="Arial" w:cs="Times New Roman"/>
        </w:rPr>
        <w:t>n</w:t>
      </w:r>
      <w:r w:rsidRPr="00102649">
        <w:rPr>
          <w:rFonts w:eastAsia="Arial" w:cs="Times New Roman"/>
        </w:rPr>
        <w:t xml:space="preserve"> la iniciación de cualquier proyecto de negocio es necesario contar con el conocimiento de la  Ley Tributaria, que tienen incidencia con la industria de Software, en Colombia  la Federación Colombiana de la Industria de Software y tecnologías informáticas.</w:t>
      </w:r>
    </w:p>
    <w:p w14:paraId="702426E5" w14:textId="77777777" w:rsidR="00FD36E3" w:rsidRPr="00102649" w:rsidRDefault="00FD36E3" w:rsidP="00FD36E3">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35F516A1" w14:textId="77777777" w:rsidR="00FD36E3" w:rsidRPr="00102649" w:rsidRDefault="00FD36E3" w:rsidP="00FD36E3">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1671E6A6" w14:textId="77777777" w:rsidR="00FD36E3" w:rsidRPr="00102649" w:rsidRDefault="00FD36E3" w:rsidP="00FD36E3">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2AAA1EB6" w14:textId="01A2EE7F" w:rsidR="00FD36E3" w:rsidRPr="00102649" w:rsidRDefault="00FD36E3" w:rsidP="00FD36E3">
      <w:pPr>
        <w:pStyle w:val="Incontec"/>
        <w:rPr>
          <w:rFonts w:cs="Times New Roman"/>
        </w:rPr>
      </w:pPr>
      <w:r w:rsidRPr="00102649">
        <w:rPr>
          <w:rFonts w:eastAsia="Arial" w:cs="Times New Roman"/>
        </w:rPr>
        <w:t>La legislación colombiana en forma explícita establec</w:t>
      </w:r>
      <w:r w:rsidR="00EE057D">
        <w:rPr>
          <w:rFonts w:eastAsia="Arial" w:cs="Times New Roman"/>
        </w:rPr>
        <w:t xml:space="preserve">e sanciones de "prisión de dos </w:t>
      </w:r>
      <w:r w:rsidRPr="00102649">
        <w:rPr>
          <w:rFonts w:eastAsia="Arial" w:cs="Times New Roman"/>
        </w:rPr>
        <w:t xml:space="preserve">a cinco años y multa de cinco a veinte salarios mínimos mensuales" para quien "reproduzca fonogramas, </w:t>
      </w:r>
      <w:proofErr w:type="spellStart"/>
      <w:r w:rsidRPr="00102649">
        <w:rPr>
          <w:rFonts w:eastAsia="Arial" w:cs="Times New Roman"/>
        </w:rPr>
        <w:t>videogramas</w:t>
      </w:r>
      <w:proofErr w:type="spellEnd"/>
      <w:r w:rsidRPr="00102649">
        <w:rPr>
          <w:rFonts w:eastAsia="Arial" w:cs="Times New Roman"/>
        </w:rPr>
        <w:t>, soporte lógico (software) u obras cinematográficas sin autorización previa y expresa del titular, o transporte, almacene, conserve, distribuya, importe, venda, ofrezca, adquiera para la venta o distribución o suministre a cualquier título dichas reproducciones".</w:t>
      </w:r>
    </w:p>
    <w:p w14:paraId="701FB358" w14:textId="77777777" w:rsidR="0084661D" w:rsidRDefault="0084661D" w:rsidP="00FD36E3">
      <w:pPr>
        <w:pStyle w:val="Incontec"/>
        <w:rPr>
          <w:rFonts w:cs="Times New Roman"/>
        </w:rPr>
      </w:pPr>
      <w:bookmarkStart w:id="73" w:name="_7vg6yx7qv3gz" w:colFirst="0" w:colLast="0"/>
      <w:bookmarkEnd w:id="73"/>
    </w:p>
    <w:p w14:paraId="5B68ECA1" w14:textId="6328EDC3" w:rsidR="00FD36E3" w:rsidRPr="00102649" w:rsidRDefault="00FD36E3" w:rsidP="00FD36E3">
      <w:pPr>
        <w:pStyle w:val="Incontec"/>
        <w:rPr>
          <w:rFonts w:cs="Times New Roman"/>
        </w:rPr>
      </w:pPr>
      <w:r w:rsidRPr="00102649">
        <w:rPr>
          <w:rFonts w:cs="Times New Roman"/>
        </w:rPr>
        <w:t xml:space="preserve">Algunas normas </w:t>
      </w:r>
      <w:r w:rsidR="00CB3C59">
        <w:rPr>
          <w:rFonts w:cs="Times New Roman"/>
        </w:rPr>
        <w:t xml:space="preserve">que se deben tener en cuenta para </w:t>
      </w:r>
      <w:r w:rsidRPr="00102649">
        <w:rPr>
          <w:rFonts w:cs="Times New Roman"/>
        </w:rPr>
        <w:t>el desarrollo de software</w:t>
      </w:r>
      <w:r w:rsidR="00CB3C59">
        <w:rPr>
          <w:rFonts w:cs="Times New Roman"/>
        </w:rPr>
        <w:t xml:space="preserve"> para lograr proceso de alta calidad son:</w:t>
      </w:r>
    </w:p>
    <w:p w14:paraId="46834C31" w14:textId="2097BCF5" w:rsidR="00FD36E3" w:rsidRDefault="00FD36E3" w:rsidP="00FD36E3">
      <w:pPr>
        <w:pStyle w:val="Incontec"/>
        <w:rPr>
          <w:rFonts w:cs="Times New Roman"/>
          <w:b/>
        </w:rPr>
      </w:pPr>
      <w:bookmarkStart w:id="74" w:name="_6yd65t5kl5go" w:colFirst="0" w:colLast="0"/>
      <w:bookmarkEnd w:id="74"/>
      <w:r w:rsidRPr="00102649">
        <w:rPr>
          <w:rFonts w:cs="Times New Roman"/>
          <w:b/>
        </w:rPr>
        <w:t>Normas I</w:t>
      </w:r>
      <w:r w:rsidR="00CB3C59">
        <w:rPr>
          <w:rFonts w:cs="Times New Roman"/>
          <w:b/>
        </w:rPr>
        <w:t>SO</w:t>
      </w:r>
      <w:r w:rsidRPr="00102649">
        <w:rPr>
          <w:rFonts w:cs="Times New Roman"/>
          <w:b/>
        </w:rPr>
        <w:t xml:space="preserve"> para el desarrollo de software</w:t>
      </w:r>
    </w:p>
    <w:p w14:paraId="346D4E8B" w14:textId="77777777" w:rsidR="00E21B5B" w:rsidRDefault="00E21B5B" w:rsidP="00E21B5B"/>
    <w:tbl>
      <w:tblPr>
        <w:tblStyle w:val="Tablaconcuadrcula"/>
        <w:tblW w:w="0" w:type="auto"/>
        <w:tblLook w:val="04A0" w:firstRow="1" w:lastRow="0" w:firstColumn="1" w:lastColumn="0" w:noHBand="0" w:noVBand="1"/>
      </w:tblPr>
      <w:tblGrid>
        <w:gridCol w:w="2689"/>
        <w:gridCol w:w="6139"/>
      </w:tblGrid>
      <w:tr w:rsidR="00E21B5B" w14:paraId="07983DC4" w14:textId="77777777" w:rsidTr="00CB3C59">
        <w:tc>
          <w:tcPr>
            <w:tcW w:w="2689" w:type="dxa"/>
            <w:shd w:val="clear" w:color="auto" w:fill="1F4E79" w:themeFill="accent1" w:themeFillShade="80"/>
          </w:tcPr>
          <w:p w14:paraId="4E560B9A" w14:textId="724CFCBA" w:rsidR="00E21B5B" w:rsidRPr="00E21B5B" w:rsidRDefault="00E21B5B" w:rsidP="00E21B5B">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5607E2E5" w14:textId="23C4118F" w:rsidR="00E21B5B" w:rsidRPr="00E21B5B" w:rsidRDefault="00E21B5B" w:rsidP="00E21B5B">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E21B5B" w14:paraId="77C27116" w14:textId="77777777" w:rsidTr="00CB3C59">
        <w:tc>
          <w:tcPr>
            <w:tcW w:w="2689" w:type="dxa"/>
          </w:tcPr>
          <w:p w14:paraId="74B036EA" w14:textId="77777777" w:rsidR="00E21B5B" w:rsidRPr="00E21B5B" w:rsidRDefault="00E21B5B" w:rsidP="00E21B5B">
            <w:pPr>
              <w:pStyle w:val="Incontec"/>
              <w:rPr>
                <w:rFonts w:cs="Times New Roman"/>
              </w:rPr>
            </w:pPr>
            <w:r w:rsidRPr="00E21B5B">
              <w:rPr>
                <w:rFonts w:cs="Times New Roman"/>
                <w:b/>
              </w:rPr>
              <w:lastRenderedPageBreak/>
              <w:t>ISO 9001</w:t>
            </w:r>
          </w:p>
          <w:p w14:paraId="7686421F" w14:textId="77777777" w:rsidR="00E21B5B" w:rsidRPr="00E21B5B" w:rsidRDefault="00E21B5B" w:rsidP="00E21B5B">
            <w:pPr>
              <w:rPr>
                <w:sz w:val="24"/>
                <w:szCs w:val="24"/>
              </w:rPr>
            </w:pPr>
          </w:p>
        </w:tc>
        <w:tc>
          <w:tcPr>
            <w:tcW w:w="6139" w:type="dxa"/>
          </w:tcPr>
          <w:p w14:paraId="17A388C3" w14:textId="2F973AD0" w:rsidR="00E21B5B" w:rsidRPr="00E21B5B" w:rsidRDefault="00E21B5B" w:rsidP="00E21B5B">
            <w:pPr>
              <w:pStyle w:val="Incontec"/>
            </w:pPr>
            <w:r w:rsidRPr="00E21B5B">
              <w:rPr>
                <w:rFonts w:cs="Times New Roman"/>
              </w:rPr>
              <w:t>Este es un estándar que describe el sistema de calidad utilizado para mantener el desarrollo de un producto que implique diseño.</w:t>
            </w:r>
          </w:p>
        </w:tc>
      </w:tr>
      <w:tr w:rsidR="00E21B5B" w14:paraId="3C1936DC" w14:textId="77777777" w:rsidTr="00CB3C59">
        <w:tc>
          <w:tcPr>
            <w:tcW w:w="2689" w:type="dxa"/>
          </w:tcPr>
          <w:p w14:paraId="081F825C" w14:textId="77777777" w:rsidR="00E21B5B" w:rsidRPr="00E21B5B" w:rsidRDefault="00E21B5B" w:rsidP="00E21B5B">
            <w:pPr>
              <w:pStyle w:val="Incontec"/>
              <w:rPr>
                <w:rFonts w:cs="Times New Roman"/>
              </w:rPr>
            </w:pPr>
            <w:r w:rsidRPr="00E21B5B">
              <w:rPr>
                <w:rFonts w:cs="Times New Roman"/>
                <w:b/>
              </w:rPr>
              <w:t>ISO/IEC 9003</w:t>
            </w:r>
          </w:p>
          <w:p w14:paraId="7979476F" w14:textId="77777777" w:rsidR="00E21B5B" w:rsidRPr="00E21B5B" w:rsidRDefault="00E21B5B" w:rsidP="00E21B5B">
            <w:pPr>
              <w:rPr>
                <w:sz w:val="24"/>
                <w:szCs w:val="24"/>
              </w:rPr>
            </w:pPr>
          </w:p>
        </w:tc>
        <w:tc>
          <w:tcPr>
            <w:tcW w:w="6139" w:type="dxa"/>
          </w:tcPr>
          <w:p w14:paraId="3CB663A3" w14:textId="4794D7C1" w:rsidR="00E21B5B" w:rsidRPr="00E21B5B" w:rsidRDefault="00E21B5B" w:rsidP="00CB3C59">
            <w:pPr>
              <w:pStyle w:val="Incontec"/>
            </w:pPr>
            <w:r w:rsidRPr="00E21B5B">
              <w:rPr>
                <w:rFonts w:cs="Times New Roman"/>
              </w:rPr>
              <w:t>Este es un documento específico que interpreta el I</w:t>
            </w:r>
            <w:r w:rsidR="00CB3C59">
              <w:rPr>
                <w:rFonts w:cs="Times New Roman"/>
              </w:rPr>
              <w:t>SO</w:t>
            </w:r>
            <w:r w:rsidRPr="00E21B5B">
              <w:rPr>
                <w:rFonts w:cs="Times New Roman"/>
              </w:rPr>
              <w:t xml:space="preserve"> 9001 para el desarrollador de software.</w:t>
            </w:r>
          </w:p>
        </w:tc>
      </w:tr>
      <w:tr w:rsidR="00E21B5B" w14:paraId="4C124E68" w14:textId="77777777" w:rsidTr="00CB3C59">
        <w:tc>
          <w:tcPr>
            <w:tcW w:w="2689" w:type="dxa"/>
          </w:tcPr>
          <w:p w14:paraId="28E6AAAF" w14:textId="77777777" w:rsidR="00E21B5B" w:rsidRPr="00E21B5B" w:rsidRDefault="00E21B5B" w:rsidP="00E21B5B">
            <w:pPr>
              <w:pStyle w:val="Incontec"/>
              <w:rPr>
                <w:rFonts w:cs="Times New Roman"/>
              </w:rPr>
            </w:pPr>
            <w:r w:rsidRPr="00E21B5B">
              <w:rPr>
                <w:rFonts w:cs="Times New Roman"/>
                <w:b/>
              </w:rPr>
              <w:t>ISO/IEC 12207</w:t>
            </w:r>
          </w:p>
          <w:p w14:paraId="2E5A7D2D" w14:textId="77777777" w:rsidR="00E21B5B" w:rsidRPr="00E21B5B" w:rsidRDefault="00E21B5B" w:rsidP="00E21B5B">
            <w:pPr>
              <w:rPr>
                <w:sz w:val="24"/>
                <w:szCs w:val="24"/>
              </w:rPr>
            </w:pPr>
          </w:p>
        </w:tc>
        <w:tc>
          <w:tcPr>
            <w:tcW w:w="6139" w:type="dxa"/>
          </w:tcPr>
          <w:p w14:paraId="6080E65C" w14:textId="4144F290" w:rsidR="00E21B5B" w:rsidRPr="00E21B5B" w:rsidRDefault="00E21B5B" w:rsidP="00E21B5B">
            <w:pPr>
              <w:pStyle w:val="Incontec"/>
            </w:pPr>
            <w:r w:rsidRPr="00E21B5B">
              <w:rPr>
                <w:rFonts w:cs="Times New Roman"/>
              </w:rPr>
              <w:t xml:space="preserve">Es el estándar para los procesos de ciclo de vida del software de la </w:t>
            </w:r>
            <w:r w:rsidR="00CB3C59" w:rsidRPr="00E21B5B">
              <w:rPr>
                <w:rFonts w:cs="Times New Roman"/>
              </w:rPr>
              <w:t>organización</w:t>
            </w:r>
            <w:r w:rsidRPr="00E21B5B">
              <w:rPr>
                <w:rFonts w:cs="Times New Roman"/>
              </w:rPr>
              <w:t>. Es la base para ISO 15505-SPICE.</w:t>
            </w:r>
          </w:p>
        </w:tc>
      </w:tr>
      <w:tr w:rsidR="00E21B5B" w14:paraId="4A3368EF" w14:textId="77777777" w:rsidTr="00CB3C59">
        <w:tc>
          <w:tcPr>
            <w:tcW w:w="2689" w:type="dxa"/>
          </w:tcPr>
          <w:p w14:paraId="3B4CB1D2" w14:textId="77777777" w:rsidR="00E21B5B" w:rsidRPr="00E21B5B" w:rsidRDefault="00E21B5B" w:rsidP="00E21B5B">
            <w:pPr>
              <w:pStyle w:val="Incontec"/>
              <w:rPr>
                <w:rFonts w:cs="Times New Roman"/>
              </w:rPr>
            </w:pPr>
            <w:r w:rsidRPr="00E21B5B">
              <w:rPr>
                <w:rFonts w:cs="Times New Roman"/>
                <w:b/>
              </w:rPr>
              <w:t>ISO/IEC 15504</w:t>
            </w:r>
          </w:p>
          <w:p w14:paraId="7556D6B3" w14:textId="77777777" w:rsidR="00E21B5B" w:rsidRPr="00E21B5B" w:rsidRDefault="00E21B5B" w:rsidP="00E21B5B">
            <w:pPr>
              <w:rPr>
                <w:sz w:val="24"/>
                <w:szCs w:val="24"/>
              </w:rPr>
            </w:pPr>
          </w:p>
        </w:tc>
        <w:tc>
          <w:tcPr>
            <w:tcW w:w="6139" w:type="dxa"/>
          </w:tcPr>
          <w:p w14:paraId="1F7798F3" w14:textId="57B8172D" w:rsidR="00E21B5B" w:rsidRPr="00E21B5B" w:rsidRDefault="00E21B5B" w:rsidP="00E21B5B">
            <w:pPr>
              <w:pStyle w:val="Incontec"/>
            </w:pPr>
            <w:r w:rsidRPr="00E21B5B">
              <w:rPr>
                <w:rFonts w:cs="Times New Roman"/>
              </w:rPr>
              <w:t xml:space="preserve">(Conocida como SPICE-Software </w:t>
            </w:r>
            <w:proofErr w:type="spellStart"/>
            <w:r w:rsidRPr="00E21B5B">
              <w:rPr>
                <w:rFonts w:cs="Times New Roman"/>
              </w:rPr>
              <w:t>Process</w:t>
            </w:r>
            <w:proofErr w:type="spellEnd"/>
            <w:r w:rsidRPr="00E21B5B">
              <w:rPr>
                <w:rFonts w:cs="Times New Roman"/>
              </w:rPr>
              <w:t xml:space="preserve"> </w:t>
            </w:r>
            <w:proofErr w:type="spellStart"/>
            <w:r w:rsidRPr="00E21B5B">
              <w:rPr>
                <w:rFonts w:cs="Times New Roman"/>
              </w:rPr>
              <w:t>Improvement</w:t>
            </w:r>
            <w:proofErr w:type="spellEnd"/>
            <w:r w:rsidRPr="00E21B5B">
              <w:rPr>
                <w:rFonts w:cs="Times New Roman"/>
              </w:rPr>
              <w:t xml:space="preserve"> And </w:t>
            </w:r>
            <w:proofErr w:type="spellStart"/>
            <w:r w:rsidRPr="00E21B5B">
              <w:rPr>
                <w:rFonts w:cs="Times New Roman"/>
              </w:rPr>
              <w:t>Assurance</w:t>
            </w:r>
            <w:proofErr w:type="spellEnd"/>
            <w:r w:rsidRPr="00E21B5B">
              <w:rPr>
                <w:rFonts w:cs="Times New Roman"/>
              </w:rPr>
              <w:t xml:space="preserve"> </w:t>
            </w:r>
            <w:proofErr w:type="spellStart"/>
            <w:r w:rsidRPr="00E21B5B">
              <w:rPr>
                <w:rFonts w:cs="Times New Roman"/>
              </w:rPr>
              <w:t>Standards</w:t>
            </w:r>
            <w:proofErr w:type="spellEnd"/>
            <w:r w:rsidRPr="00E21B5B">
              <w:rPr>
                <w:rFonts w:cs="Times New Roman"/>
              </w:rPr>
              <w:t xml:space="preserve"> </w:t>
            </w:r>
            <w:proofErr w:type="spellStart"/>
            <w:r w:rsidRPr="00E21B5B">
              <w:rPr>
                <w:rFonts w:cs="Times New Roman"/>
              </w:rPr>
              <w:t>Capability</w:t>
            </w:r>
            <w:proofErr w:type="spellEnd"/>
            <w:r w:rsidRPr="00E21B5B">
              <w:rPr>
                <w:rFonts w:cs="Times New Roman"/>
              </w:rPr>
              <w:t xml:space="preserve"> </w:t>
            </w:r>
            <w:proofErr w:type="spellStart"/>
            <w:r w:rsidRPr="00E21B5B">
              <w:rPr>
                <w:rFonts w:cs="Times New Roman"/>
              </w:rPr>
              <w:t>Determination</w:t>
            </w:r>
            <w:proofErr w:type="spellEnd"/>
            <w:r w:rsidRPr="00E21B5B">
              <w:rPr>
                <w:rFonts w:cs="Times New Roman"/>
              </w:rPr>
              <w:t>). Un conjunto de 7 normas para establecer y mejorar la capacidad y madurez de los procesos de las organizaciones, proporcionando los principios requeridos para realizar una evaluación de la calidad de los procesos.</w:t>
            </w:r>
          </w:p>
        </w:tc>
      </w:tr>
      <w:tr w:rsidR="00E21B5B" w14:paraId="750805CB" w14:textId="77777777" w:rsidTr="00CB3C59">
        <w:tc>
          <w:tcPr>
            <w:tcW w:w="2689" w:type="dxa"/>
          </w:tcPr>
          <w:p w14:paraId="4FD3274B" w14:textId="77777777" w:rsidR="00E21B5B" w:rsidRPr="00E21B5B" w:rsidRDefault="00E21B5B" w:rsidP="00E21B5B">
            <w:pPr>
              <w:pStyle w:val="Incontec"/>
              <w:rPr>
                <w:rFonts w:cs="Times New Roman"/>
              </w:rPr>
            </w:pPr>
            <w:r w:rsidRPr="00E21B5B">
              <w:rPr>
                <w:rFonts w:cs="Times New Roman"/>
                <w:b/>
              </w:rPr>
              <w:t>ISO/IEC 14598</w:t>
            </w:r>
          </w:p>
          <w:p w14:paraId="2AA9ABA9" w14:textId="77777777" w:rsidR="00E21B5B" w:rsidRPr="00E21B5B" w:rsidRDefault="00E21B5B" w:rsidP="00E21B5B">
            <w:pPr>
              <w:pStyle w:val="Incontec"/>
              <w:rPr>
                <w:rFonts w:cs="Times New Roman"/>
                <w:b/>
              </w:rPr>
            </w:pPr>
          </w:p>
        </w:tc>
        <w:tc>
          <w:tcPr>
            <w:tcW w:w="6139" w:type="dxa"/>
          </w:tcPr>
          <w:p w14:paraId="4A2B2A71" w14:textId="1F496B87" w:rsidR="00E21B5B" w:rsidRPr="00E21B5B" w:rsidRDefault="00E21B5B" w:rsidP="00E21B5B">
            <w:pPr>
              <w:pStyle w:val="Incontec"/>
              <w:rPr>
                <w:rFonts w:cs="Times New Roman"/>
              </w:rPr>
            </w:pPr>
            <w:r w:rsidRPr="00E21B5B">
              <w:rPr>
                <w:rFonts w:cs="Times New Roman"/>
              </w:rPr>
              <w:t xml:space="preserve">Desarrolladas entre 1999 y 2001. Software </w:t>
            </w:r>
            <w:proofErr w:type="spellStart"/>
            <w:r w:rsidRPr="00E21B5B">
              <w:rPr>
                <w:rFonts w:cs="Times New Roman"/>
              </w:rPr>
              <w:t>product</w:t>
            </w:r>
            <w:proofErr w:type="spellEnd"/>
            <w:r w:rsidRPr="00E21B5B">
              <w:rPr>
                <w:rFonts w:cs="Times New Roman"/>
              </w:rPr>
              <w:t xml:space="preserve"> </w:t>
            </w:r>
            <w:proofErr w:type="spellStart"/>
            <w:r w:rsidRPr="00E21B5B">
              <w:rPr>
                <w:rFonts w:cs="Times New Roman"/>
              </w:rPr>
              <w:t>evaluation</w:t>
            </w:r>
            <w:proofErr w:type="spellEnd"/>
            <w:r w:rsidRPr="00E21B5B">
              <w:rPr>
                <w:rFonts w:cs="Times New Roman"/>
              </w:rPr>
              <w:t>. Evaluación del producto de software.</w:t>
            </w:r>
          </w:p>
        </w:tc>
      </w:tr>
      <w:tr w:rsidR="00E21B5B" w14:paraId="20D89556" w14:textId="77777777" w:rsidTr="00CB3C59">
        <w:tc>
          <w:tcPr>
            <w:tcW w:w="2689" w:type="dxa"/>
          </w:tcPr>
          <w:p w14:paraId="2FE5D5D7" w14:textId="77777777" w:rsidR="00E21B5B" w:rsidRPr="00E21B5B" w:rsidRDefault="00E21B5B" w:rsidP="00E21B5B">
            <w:pPr>
              <w:pStyle w:val="Incontec"/>
              <w:rPr>
                <w:rFonts w:cs="Times New Roman"/>
              </w:rPr>
            </w:pPr>
            <w:r w:rsidRPr="00E21B5B">
              <w:rPr>
                <w:rFonts w:cs="Times New Roman"/>
                <w:b/>
              </w:rPr>
              <w:t>ISO 25000</w:t>
            </w:r>
          </w:p>
          <w:p w14:paraId="0C30A58F" w14:textId="77777777" w:rsidR="00E21B5B" w:rsidRPr="00E21B5B" w:rsidRDefault="00E21B5B" w:rsidP="00E21B5B">
            <w:pPr>
              <w:pStyle w:val="Incontec"/>
              <w:rPr>
                <w:rFonts w:cs="Times New Roman"/>
                <w:b/>
              </w:rPr>
            </w:pPr>
          </w:p>
        </w:tc>
        <w:tc>
          <w:tcPr>
            <w:tcW w:w="6139" w:type="dxa"/>
          </w:tcPr>
          <w:p w14:paraId="414C229C" w14:textId="79C87AA3" w:rsidR="00E21B5B" w:rsidRPr="00E21B5B" w:rsidRDefault="00E21B5B" w:rsidP="00E21B5B">
            <w:pPr>
              <w:pStyle w:val="Incontec"/>
              <w:rPr>
                <w:rFonts w:cs="Times New Roman"/>
              </w:rPr>
            </w:pPr>
            <w:r w:rsidRPr="00E21B5B">
              <w:rPr>
                <w:rFonts w:cs="Times New Roman"/>
              </w:rPr>
              <w:t xml:space="preserve">La familia de normas 25000 </w:t>
            </w:r>
            <w:proofErr w:type="gramStart"/>
            <w:r w:rsidRPr="00E21B5B">
              <w:rPr>
                <w:rFonts w:cs="Times New Roman"/>
              </w:rPr>
              <w:t>establecen</w:t>
            </w:r>
            <w:proofErr w:type="gramEnd"/>
            <w:r w:rsidRPr="00E21B5B">
              <w:rPr>
                <w:rFonts w:cs="Times New Roman"/>
              </w:rPr>
              <w:t xml:space="preserve"> un modelo de calidad para el producto software además de definir la evaluación de la calidad del producto.</w:t>
            </w:r>
          </w:p>
        </w:tc>
      </w:tr>
    </w:tbl>
    <w:p w14:paraId="606AF0C7" w14:textId="77777777" w:rsidR="00E21B5B" w:rsidRPr="00E21B5B" w:rsidRDefault="00E21B5B" w:rsidP="00E21B5B"/>
    <w:p w14:paraId="7C322E88" w14:textId="038BEEBC" w:rsidR="00FD36E3" w:rsidRPr="00102649" w:rsidRDefault="00E21B5B" w:rsidP="00FD36E3">
      <w:pPr>
        <w:pStyle w:val="Incontec"/>
        <w:rPr>
          <w:rFonts w:cs="Times New Roman"/>
        </w:rPr>
      </w:pPr>
      <w:bookmarkStart w:id="75" w:name="_7ovo93iqpnb" w:colFirst="0" w:colLast="0"/>
      <w:bookmarkStart w:id="76" w:name="_f3tf34c3dy1w" w:colFirst="0" w:colLast="0"/>
      <w:bookmarkStart w:id="77" w:name="_ke2gyw80a6qb" w:colFirst="0" w:colLast="0"/>
      <w:bookmarkStart w:id="78" w:name="_qqz5ugnl2tnw" w:colFirst="0" w:colLast="0"/>
      <w:bookmarkStart w:id="79" w:name="_fe5vedkwf20n" w:colFirst="0" w:colLast="0"/>
      <w:bookmarkStart w:id="80" w:name="_m6ec6huaf3hn" w:colFirst="0" w:colLast="0"/>
      <w:bookmarkStart w:id="81" w:name="_hts3rdwxqgjp" w:colFirst="0" w:colLast="0"/>
      <w:bookmarkStart w:id="82" w:name="_kvanf05o8zbs" w:colFirst="0" w:colLast="0"/>
      <w:bookmarkEnd w:id="75"/>
      <w:bookmarkEnd w:id="76"/>
      <w:bookmarkEnd w:id="77"/>
      <w:bookmarkEnd w:id="78"/>
      <w:bookmarkEnd w:id="79"/>
      <w:bookmarkEnd w:id="80"/>
      <w:bookmarkEnd w:id="81"/>
      <w:bookmarkEnd w:id="82"/>
      <w:r w:rsidRPr="00102649">
        <w:rPr>
          <w:rFonts w:cs="Times New Roman"/>
        </w:rPr>
        <w:t xml:space="preserve"> </w:t>
      </w:r>
      <w:bookmarkStart w:id="83" w:name="_tezszfjl3f3w" w:colFirst="0" w:colLast="0"/>
      <w:bookmarkStart w:id="84" w:name="_iy32zp1prq9f" w:colFirst="0" w:colLast="0"/>
      <w:bookmarkStart w:id="85" w:name="_2z0wkedc0w0b" w:colFirst="0" w:colLast="0"/>
      <w:bookmarkStart w:id="86" w:name="_pt4jqd3b3jtx" w:colFirst="0" w:colLast="0"/>
      <w:bookmarkStart w:id="87" w:name="_1dfevach6qs0" w:colFirst="0" w:colLast="0"/>
      <w:bookmarkStart w:id="88" w:name="_6c3u71m42bln" w:colFirst="0" w:colLast="0"/>
      <w:bookmarkStart w:id="89" w:name="_lyq5q4kc6aop" w:colFirst="0" w:colLast="0"/>
      <w:bookmarkStart w:id="90" w:name="_msrfmhvybv9q" w:colFirst="0" w:colLast="0"/>
      <w:bookmarkStart w:id="91" w:name="_2vgnf5citbpq" w:colFirst="0" w:colLast="0"/>
      <w:bookmarkStart w:id="92" w:name="_pwlv157airys" w:colFirst="0" w:colLast="0"/>
      <w:bookmarkStart w:id="93" w:name="_bwsdt78frdds" w:colFirst="0" w:colLast="0"/>
      <w:bookmarkStart w:id="94" w:name="_ywmdd0jrv6i3" w:colFirst="0" w:colLast="0"/>
      <w:bookmarkEnd w:id="83"/>
      <w:bookmarkEnd w:id="84"/>
      <w:bookmarkEnd w:id="85"/>
      <w:bookmarkEnd w:id="86"/>
      <w:bookmarkEnd w:id="87"/>
      <w:bookmarkEnd w:id="88"/>
      <w:bookmarkEnd w:id="89"/>
      <w:bookmarkEnd w:id="90"/>
      <w:bookmarkEnd w:id="91"/>
      <w:bookmarkEnd w:id="92"/>
      <w:bookmarkEnd w:id="93"/>
      <w:bookmarkEnd w:id="94"/>
      <w:r w:rsidR="00CB3C59">
        <w:rPr>
          <w:rFonts w:cs="Times New Roman"/>
        </w:rPr>
        <w:t xml:space="preserve">Tabla 5-4. Normas ISO para el desarrollo de Software. Fuente: </w:t>
      </w:r>
      <w:sdt>
        <w:sdtPr>
          <w:rPr>
            <w:rFonts w:cs="Times New Roman"/>
          </w:rPr>
          <w:id w:val="1110092094"/>
          <w:citation/>
        </w:sdtPr>
        <w:sdtContent>
          <w:r w:rsidR="00A270CF">
            <w:rPr>
              <w:rFonts w:cs="Times New Roman"/>
            </w:rPr>
            <w:fldChar w:fldCharType="begin"/>
          </w:r>
          <w:r w:rsidR="00A270CF">
            <w:rPr>
              <w:rFonts w:cs="Times New Roman"/>
            </w:rPr>
            <w:instrText xml:space="preserve"> CITATION Ped13 \l 9226 </w:instrText>
          </w:r>
          <w:r w:rsidR="00A270CF">
            <w:rPr>
              <w:rFonts w:cs="Times New Roman"/>
            </w:rPr>
            <w:fldChar w:fldCharType="separate"/>
          </w:r>
          <w:r w:rsidR="00643776" w:rsidRPr="00643776">
            <w:rPr>
              <w:rFonts w:cs="Times New Roman"/>
              <w:noProof/>
            </w:rPr>
            <w:t>(34)</w:t>
          </w:r>
          <w:r w:rsidR="00A270CF">
            <w:rPr>
              <w:rFonts w:cs="Times New Roman"/>
            </w:rPr>
            <w:fldChar w:fldCharType="end"/>
          </w:r>
        </w:sdtContent>
      </w:sdt>
    </w:p>
    <w:p w14:paraId="2C3002C8" w14:textId="77777777" w:rsidR="00FD36E3" w:rsidRPr="00E21B5B" w:rsidRDefault="00FD36E3" w:rsidP="00FD36E3">
      <w:pPr>
        <w:pStyle w:val="Incontec"/>
        <w:rPr>
          <w:rFonts w:cs="Times New Roman"/>
          <w:b/>
        </w:rPr>
      </w:pPr>
      <w:bookmarkStart w:id="95" w:name="_ru6vyh6ezu7" w:colFirst="0" w:colLast="0"/>
      <w:bookmarkEnd w:id="95"/>
      <w:r w:rsidRPr="00E21B5B">
        <w:rPr>
          <w:rFonts w:cs="Times New Roman"/>
          <w:b/>
        </w:rPr>
        <w:t>Carga impositiva</w:t>
      </w:r>
    </w:p>
    <w:p w14:paraId="48E7715F" w14:textId="77777777" w:rsidR="00FD36E3" w:rsidRPr="00102649" w:rsidRDefault="00FD36E3" w:rsidP="00FD36E3">
      <w:pPr>
        <w:pStyle w:val="Incontec"/>
        <w:rPr>
          <w:rFonts w:cs="Times New Roman"/>
        </w:rPr>
      </w:pPr>
    </w:p>
    <w:p w14:paraId="4661B496" w14:textId="04F445FA" w:rsidR="007F7480" w:rsidRPr="007F7480" w:rsidRDefault="007F7480" w:rsidP="00B43D6F">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bookmarkStart w:id="96" w:name="_fx6px8sjpx2x" w:colFirst="0" w:colLast="0"/>
      <w:bookmarkEnd w:id="96"/>
      <w:r w:rsidRPr="007F7480">
        <w:rPr>
          <w:rFonts w:ascii="LM Roman 10" w:eastAsia="Times New Roman" w:hAnsi="LM Roman 10" w:cs="Times New Roman"/>
          <w:color w:val="000000" w:themeColor="text1"/>
          <w:sz w:val="24"/>
          <w:szCs w:val="24"/>
          <w:shd w:val="clear" w:color="auto" w:fill="FEFEFE"/>
        </w:rPr>
        <w:t>Impuesto sobre la renta: 30% sobre utilidad neta del ejercicio, aplica sobre los ingresos que obtenga el contribuyente en el año, ingresos susceptibles de producir incremento neto, considerando los costos y gastos en q</w:t>
      </w:r>
      <w:r w:rsidR="00441162">
        <w:rPr>
          <w:rFonts w:ascii="LM Roman 10" w:eastAsia="Times New Roman" w:hAnsi="LM Roman 10" w:cs="Times New Roman"/>
          <w:color w:val="000000" w:themeColor="text1"/>
          <w:sz w:val="24"/>
          <w:szCs w:val="24"/>
          <w:shd w:val="clear" w:color="auto" w:fill="FEFEFE"/>
        </w:rPr>
        <w:t>ue se incurre para producirlos.</w:t>
      </w:r>
      <w:sdt>
        <w:sdtPr>
          <w:rPr>
            <w:rFonts w:ascii="LM Roman 10" w:eastAsia="Times New Roman" w:hAnsi="LM Roman 10" w:cs="Times New Roman"/>
            <w:color w:val="000000" w:themeColor="text1"/>
            <w:sz w:val="24"/>
            <w:szCs w:val="24"/>
            <w:shd w:val="clear" w:color="auto" w:fill="FEFEFE"/>
          </w:rPr>
          <w:id w:val="588576397"/>
          <w:citation/>
        </w:sdtPr>
        <w:sdtContent>
          <w:r w:rsidR="00441162">
            <w:rPr>
              <w:rFonts w:ascii="LM Roman 10" w:eastAsia="Times New Roman" w:hAnsi="LM Roman 10" w:cs="Times New Roman"/>
              <w:color w:val="000000" w:themeColor="text1"/>
              <w:sz w:val="24"/>
              <w:szCs w:val="24"/>
              <w:shd w:val="clear" w:color="auto" w:fill="FEFEFE"/>
            </w:rPr>
            <w:fldChar w:fldCharType="begin"/>
          </w:r>
          <w:r w:rsidR="00441162">
            <w:rPr>
              <w:rFonts w:ascii="LM Roman 10" w:eastAsia="Times New Roman" w:hAnsi="LM Roman 10" w:cs="Times New Roman"/>
              <w:color w:val="000000" w:themeColor="text1"/>
              <w:sz w:val="24"/>
              <w:szCs w:val="24"/>
              <w:shd w:val="clear" w:color="auto" w:fill="FEFEFE"/>
            </w:rPr>
            <w:instrText xml:space="preserve"> CITATION DIA06 \l 9226 </w:instrText>
          </w:r>
          <w:r w:rsidR="00441162">
            <w:rPr>
              <w:rFonts w:ascii="LM Roman 10" w:eastAsia="Times New Roman" w:hAnsi="LM Roman 10" w:cs="Times New Roman"/>
              <w:color w:val="000000" w:themeColor="text1"/>
              <w:sz w:val="24"/>
              <w:szCs w:val="24"/>
              <w:shd w:val="clear" w:color="auto" w:fill="FEFEFE"/>
            </w:rPr>
            <w:fldChar w:fldCharType="separate"/>
          </w:r>
          <w:r w:rsidR="00643776">
            <w:rPr>
              <w:rFonts w:ascii="LM Roman 10" w:eastAsia="Times New Roman" w:hAnsi="LM Roman 10" w:cs="Times New Roman"/>
              <w:noProof/>
              <w:color w:val="000000" w:themeColor="text1"/>
              <w:sz w:val="24"/>
              <w:szCs w:val="24"/>
              <w:shd w:val="clear" w:color="auto" w:fill="FEFEFE"/>
            </w:rPr>
            <w:t xml:space="preserve"> </w:t>
          </w:r>
          <w:r w:rsidR="00643776" w:rsidRPr="00643776">
            <w:rPr>
              <w:rFonts w:ascii="LM Roman 10" w:eastAsia="Times New Roman" w:hAnsi="LM Roman 10" w:cs="Times New Roman"/>
              <w:noProof/>
              <w:color w:val="000000" w:themeColor="text1"/>
              <w:sz w:val="24"/>
              <w:szCs w:val="24"/>
              <w:shd w:val="clear" w:color="auto" w:fill="FEFEFE"/>
            </w:rPr>
            <w:t>(35)</w:t>
          </w:r>
          <w:r w:rsidR="00441162">
            <w:rPr>
              <w:rFonts w:ascii="LM Roman 10" w:eastAsia="Times New Roman" w:hAnsi="LM Roman 10" w:cs="Times New Roman"/>
              <w:color w:val="000000" w:themeColor="text1"/>
              <w:sz w:val="24"/>
              <w:szCs w:val="24"/>
              <w:shd w:val="clear" w:color="auto" w:fill="FEFEFE"/>
            </w:rPr>
            <w:fldChar w:fldCharType="end"/>
          </w:r>
        </w:sdtContent>
      </w:sdt>
    </w:p>
    <w:p w14:paraId="50D4FEDD" w14:textId="78758A88" w:rsidR="007F7480" w:rsidRPr="007F7480" w:rsidRDefault="007F7480" w:rsidP="00B43D6F">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lastRenderedPageBreak/>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sdt>
        <w:sdtPr>
          <w:rPr>
            <w:rFonts w:ascii="LM Roman 10" w:eastAsia="Times New Roman" w:hAnsi="LM Roman 10" w:cs="Times New Roman"/>
            <w:color w:val="000000" w:themeColor="text1"/>
            <w:sz w:val="24"/>
            <w:szCs w:val="24"/>
            <w:shd w:val="clear" w:color="auto" w:fill="FEFEFE"/>
          </w:rPr>
          <w:id w:val="465321453"/>
          <w:citation/>
        </w:sdtPr>
        <w:sdtContent>
          <w:r w:rsidR="00441162">
            <w:rPr>
              <w:rFonts w:ascii="LM Roman 10" w:eastAsia="Times New Roman" w:hAnsi="LM Roman 10" w:cs="Times New Roman"/>
              <w:color w:val="000000" w:themeColor="text1"/>
              <w:sz w:val="24"/>
              <w:szCs w:val="24"/>
              <w:shd w:val="clear" w:color="auto" w:fill="FEFEFE"/>
            </w:rPr>
            <w:fldChar w:fldCharType="begin"/>
          </w:r>
          <w:r w:rsidR="00441162">
            <w:rPr>
              <w:rFonts w:ascii="LM Roman 10" w:eastAsia="Times New Roman" w:hAnsi="LM Roman 10" w:cs="Times New Roman"/>
              <w:color w:val="000000" w:themeColor="text1"/>
              <w:sz w:val="24"/>
              <w:szCs w:val="24"/>
              <w:shd w:val="clear" w:color="auto" w:fill="FEFEFE"/>
            </w:rPr>
            <w:instrText xml:space="preserve"> CITATION DIA16 \l 9226 </w:instrText>
          </w:r>
          <w:r w:rsidR="00441162">
            <w:rPr>
              <w:rFonts w:ascii="LM Roman 10" w:eastAsia="Times New Roman" w:hAnsi="LM Roman 10" w:cs="Times New Roman"/>
              <w:color w:val="000000" w:themeColor="text1"/>
              <w:sz w:val="24"/>
              <w:szCs w:val="24"/>
              <w:shd w:val="clear" w:color="auto" w:fill="FEFEFE"/>
            </w:rPr>
            <w:fldChar w:fldCharType="separate"/>
          </w:r>
          <w:r w:rsidR="00643776" w:rsidRPr="00643776">
            <w:rPr>
              <w:rFonts w:ascii="LM Roman 10" w:eastAsia="Times New Roman" w:hAnsi="LM Roman 10" w:cs="Times New Roman"/>
              <w:noProof/>
              <w:color w:val="000000" w:themeColor="text1"/>
              <w:sz w:val="24"/>
              <w:szCs w:val="24"/>
              <w:shd w:val="clear" w:color="auto" w:fill="FEFEFE"/>
            </w:rPr>
            <w:t>(36)</w:t>
          </w:r>
          <w:r w:rsidR="00441162">
            <w:rPr>
              <w:rFonts w:ascii="LM Roman 10" w:eastAsia="Times New Roman" w:hAnsi="LM Roman 10" w:cs="Times New Roman"/>
              <w:color w:val="000000" w:themeColor="text1"/>
              <w:sz w:val="24"/>
              <w:szCs w:val="24"/>
              <w:shd w:val="clear" w:color="auto" w:fill="FEFEFE"/>
            </w:rPr>
            <w:fldChar w:fldCharType="end"/>
          </w:r>
        </w:sdtContent>
      </w:sdt>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p>
    <w:p w14:paraId="5CC2CD94" w14:textId="44DD574C" w:rsidR="007F7480" w:rsidRPr="007F7480" w:rsidRDefault="007F7480" w:rsidP="00B43D6F">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sdt>
        <w:sdtPr>
          <w:rPr>
            <w:rFonts w:ascii="LM Roman 10" w:eastAsia="Times New Roman" w:hAnsi="LM Roman 10" w:cs="Times New Roman"/>
            <w:color w:val="000000" w:themeColor="text1"/>
            <w:sz w:val="24"/>
            <w:szCs w:val="24"/>
            <w:shd w:val="clear" w:color="auto" w:fill="FEFEFE"/>
          </w:rPr>
          <w:id w:val="-2015293861"/>
          <w:citation/>
        </w:sdtPr>
        <w:sdtContent>
          <w:r w:rsidR="00810B7D">
            <w:rPr>
              <w:rFonts w:ascii="LM Roman 10" w:eastAsia="Times New Roman" w:hAnsi="LM Roman 10" w:cs="Times New Roman"/>
              <w:color w:val="000000" w:themeColor="text1"/>
              <w:sz w:val="24"/>
              <w:szCs w:val="24"/>
              <w:shd w:val="clear" w:color="auto" w:fill="FEFEFE"/>
            </w:rPr>
            <w:fldChar w:fldCharType="begin"/>
          </w:r>
          <w:r w:rsidR="00810B7D">
            <w:rPr>
              <w:rFonts w:ascii="LM Roman 10" w:eastAsia="Times New Roman" w:hAnsi="LM Roman 10" w:cs="Times New Roman"/>
              <w:color w:val="000000" w:themeColor="text1"/>
              <w:sz w:val="24"/>
              <w:szCs w:val="24"/>
              <w:shd w:val="clear" w:color="auto" w:fill="FEFEFE"/>
            </w:rPr>
            <w:instrText xml:space="preserve"> CITATION DIA06 \l 9226 </w:instrText>
          </w:r>
          <w:r w:rsidR="00810B7D">
            <w:rPr>
              <w:rFonts w:ascii="LM Roman 10" w:eastAsia="Times New Roman" w:hAnsi="LM Roman 10" w:cs="Times New Roman"/>
              <w:color w:val="000000" w:themeColor="text1"/>
              <w:sz w:val="24"/>
              <w:szCs w:val="24"/>
              <w:shd w:val="clear" w:color="auto" w:fill="FEFEFE"/>
            </w:rPr>
            <w:fldChar w:fldCharType="separate"/>
          </w:r>
          <w:r w:rsidR="00643776" w:rsidRPr="00643776">
            <w:rPr>
              <w:rFonts w:ascii="LM Roman 10" w:eastAsia="Times New Roman" w:hAnsi="LM Roman 10" w:cs="Times New Roman"/>
              <w:noProof/>
              <w:color w:val="000000" w:themeColor="text1"/>
              <w:sz w:val="24"/>
              <w:szCs w:val="24"/>
              <w:shd w:val="clear" w:color="auto" w:fill="FEFEFE"/>
            </w:rPr>
            <w:t>(35)</w:t>
          </w:r>
          <w:r w:rsidR="00810B7D">
            <w:rPr>
              <w:rFonts w:ascii="LM Roman 10" w:eastAsia="Times New Roman" w:hAnsi="LM Roman 10" w:cs="Times New Roman"/>
              <w:color w:val="000000" w:themeColor="text1"/>
              <w:sz w:val="24"/>
              <w:szCs w:val="24"/>
              <w:shd w:val="clear" w:color="auto" w:fill="FEFEFE"/>
            </w:rPr>
            <w:fldChar w:fldCharType="end"/>
          </w:r>
        </w:sdtContent>
      </w:sdt>
    </w:p>
    <w:p w14:paraId="5CB692BF" w14:textId="5096588F" w:rsidR="00FD36E3" w:rsidRPr="00FD36E3" w:rsidRDefault="007F7480" w:rsidP="00B43D6F">
      <w:pPr>
        <w:pStyle w:val="Prrafodelista"/>
        <w:numPr>
          <w:ilvl w:val="0"/>
          <w:numId w:val="13"/>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sidR="00810B7D">
        <w:rPr>
          <w:rFonts w:ascii="LM Roman 10" w:eastAsia="Times New Roman" w:hAnsi="LM Roman 10" w:cs="Times New Roman"/>
          <w:color w:val="000000" w:themeColor="text1"/>
          <w:sz w:val="24"/>
          <w:szCs w:val="24"/>
          <w:shd w:val="clear" w:color="auto" w:fill="FEFEFE"/>
        </w:rPr>
        <w:t xml:space="preserve">s con sus clientes y usuarios. </w:t>
      </w:r>
      <w:sdt>
        <w:sdtPr>
          <w:rPr>
            <w:rFonts w:ascii="LM Roman 10" w:eastAsia="Times New Roman" w:hAnsi="LM Roman 10" w:cs="Times New Roman"/>
            <w:color w:val="000000" w:themeColor="text1"/>
            <w:sz w:val="24"/>
            <w:szCs w:val="24"/>
            <w:shd w:val="clear" w:color="auto" w:fill="FEFEFE"/>
          </w:rPr>
          <w:id w:val="-252446997"/>
          <w:citation/>
        </w:sdtPr>
        <w:sdtContent>
          <w:r w:rsidR="00810B7D">
            <w:rPr>
              <w:rFonts w:ascii="LM Roman 10" w:eastAsia="Times New Roman" w:hAnsi="LM Roman 10" w:cs="Times New Roman"/>
              <w:color w:val="000000" w:themeColor="text1"/>
              <w:sz w:val="24"/>
              <w:szCs w:val="24"/>
              <w:shd w:val="clear" w:color="auto" w:fill="FEFEFE"/>
            </w:rPr>
            <w:fldChar w:fldCharType="begin"/>
          </w:r>
          <w:r w:rsidR="00810B7D">
            <w:rPr>
              <w:rFonts w:ascii="LM Roman 10" w:eastAsia="Times New Roman" w:hAnsi="LM Roman 10" w:cs="Times New Roman"/>
              <w:color w:val="000000" w:themeColor="text1"/>
              <w:sz w:val="24"/>
              <w:szCs w:val="24"/>
              <w:shd w:val="clear" w:color="auto" w:fill="FEFEFE"/>
            </w:rPr>
            <w:instrText xml:space="preserve">CITATION D \l 9226 </w:instrText>
          </w:r>
          <w:r w:rsidR="00810B7D">
            <w:rPr>
              <w:rFonts w:ascii="LM Roman 10" w:eastAsia="Times New Roman" w:hAnsi="LM Roman 10" w:cs="Times New Roman"/>
              <w:color w:val="000000" w:themeColor="text1"/>
              <w:sz w:val="24"/>
              <w:szCs w:val="24"/>
              <w:shd w:val="clear" w:color="auto" w:fill="FEFEFE"/>
            </w:rPr>
            <w:fldChar w:fldCharType="separate"/>
          </w:r>
          <w:r w:rsidR="00643776" w:rsidRPr="00643776">
            <w:rPr>
              <w:rFonts w:ascii="LM Roman 10" w:eastAsia="Times New Roman" w:hAnsi="LM Roman 10" w:cs="Times New Roman"/>
              <w:noProof/>
              <w:color w:val="000000" w:themeColor="text1"/>
              <w:sz w:val="24"/>
              <w:szCs w:val="24"/>
              <w:shd w:val="clear" w:color="auto" w:fill="FEFEFE"/>
            </w:rPr>
            <w:t>(37)</w:t>
          </w:r>
          <w:r w:rsidR="00810B7D">
            <w:rPr>
              <w:rFonts w:ascii="LM Roman 10" w:eastAsia="Times New Roman" w:hAnsi="LM Roman 10" w:cs="Times New Roman"/>
              <w:color w:val="000000" w:themeColor="text1"/>
              <w:sz w:val="24"/>
              <w:szCs w:val="24"/>
              <w:shd w:val="clear" w:color="auto" w:fill="FEFEFE"/>
            </w:rPr>
            <w:fldChar w:fldCharType="end"/>
          </w:r>
        </w:sdtContent>
      </w:sdt>
    </w:p>
    <w:p w14:paraId="13FFB140" w14:textId="77777777" w:rsidR="009C7339" w:rsidRDefault="009C7339" w:rsidP="007F7480">
      <w:pPr>
        <w:pStyle w:val="Incontec"/>
        <w:rPr>
          <w:rFonts w:cs="Times New Roman"/>
          <w:sz w:val="28"/>
        </w:rPr>
      </w:pPr>
    </w:p>
    <w:p w14:paraId="0C7460A5" w14:textId="77777777" w:rsidR="00E21B5B" w:rsidRDefault="00E21B5B" w:rsidP="00E21B5B"/>
    <w:p w14:paraId="67AC5356" w14:textId="77777777" w:rsidR="00E21B5B" w:rsidRDefault="00E21B5B" w:rsidP="00E21B5B"/>
    <w:p w14:paraId="5905E953" w14:textId="77777777" w:rsidR="00E21B5B" w:rsidRDefault="00E21B5B" w:rsidP="00E21B5B"/>
    <w:p w14:paraId="52D5023F" w14:textId="77777777" w:rsidR="00E21B5B" w:rsidRDefault="00E21B5B" w:rsidP="00E21B5B"/>
    <w:p w14:paraId="5DCC2FB3" w14:textId="2052DF40" w:rsidR="00D30904" w:rsidRPr="00102649" w:rsidRDefault="009218C9" w:rsidP="00B43D6F">
      <w:pPr>
        <w:pStyle w:val="Incontec"/>
        <w:numPr>
          <w:ilvl w:val="1"/>
          <w:numId w:val="1"/>
        </w:numPr>
        <w:outlineLvl w:val="1"/>
        <w:rPr>
          <w:rFonts w:cs="Times New Roman"/>
          <w:sz w:val="28"/>
          <w:szCs w:val="28"/>
        </w:rPr>
      </w:pPr>
      <w:bookmarkStart w:id="97" w:name="_1t3h5sf" w:colFirst="0" w:colLast="0"/>
      <w:bookmarkStart w:id="98" w:name="_mazyiu3eafbk" w:colFirst="0" w:colLast="0"/>
      <w:bookmarkStart w:id="99" w:name="_Ref467583406"/>
      <w:bookmarkStart w:id="100" w:name="_Toc470690153"/>
      <w:bookmarkEnd w:id="97"/>
      <w:bookmarkEnd w:id="98"/>
      <w:r w:rsidRPr="00102649">
        <w:rPr>
          <w:rFonts w:cs="Times New Roman"/>
          <w:sz w:val="28"/>
          <w:szCs w:val="28"/>
        </w:rPr>
        <w:t>IDENTIFICACIÓN DEL PRODUCTO</w:t>
      </w:r>
      <w:bookmarkEnd w:id="99"/>
      <w:bookmarkEnd w:id="100"/>
    </w:p>
    <w:p w14:paraId="7BD4B395" w14:textId="77777777" w:rsidR="00E304BB" w:rsidRPr="00102649" w:rsidRDefault="00E304BB" w:rsidP="00F12A4C">
      <w:pPr>
        <w:pStyle w:val="Incontec"/>
      </w:pPr>
    </w:p>
    <w:p w14:paraId="12FD18E2" w14:textId="7E7D559A" w:rsidR="00BF1598" w:rsidRPr="00102649" w:rsidRDefault="00BF1598" w:rsidP="00F12A4C">
      <w:pPr>
        <w:pStyle w:val="Incontec"/>
        <w:rPr>
          <w:rFonts w:cs="Times New Roman"/>
        </w:rPr>
      </w:pPr>
      <w:r w:rsidRPr="00102649">
        <w:rPr>
          <w:rFonts w:cs="Times New Roman"/>
        </w:rPr>
        <w:t xml:space="preserve">“La </w:t>
      </w:r>
      <w:sdt>
        <w:sdtPr>
          <w:rPr>
            <w:rFonts w:cs="Times New Roman"/>
          </w:rPr>
          <w:id w:val="-1726828289"/>
          <w:citation/>
        </w:sdtPr>
        <w:sdtContent>
          <w:r w:rsidR="00EC5988" w:rsidRPr="00102649">
            <w:rPr>
              <w:rFonts w:cs="Times New Roman"/>
            </w:rPr>
            <w:fldChar w:fldCharType="begin"/>
          </w:r>
          <w:r w:rsidR="00EC5988" w:rsidRPr="00102649">
            <w:rPr>
              <w:rFonts w:cs="Times New Roman"/>
            </w:rPr>
            <w:instrText xml:space="preserve">CITATION Une98 \l 9226 </w:instrText>
          </w:r>
          <w:r w:rsidR="00EC5988" w:rsidRPr="00102649">
            <w:rPr>
              <w:rFonts w:cs="Times New Roman"/>
            </w:rPr>
            <w:fldChar w:fldCharType="separate"/>
          </w:r>
          <w:r w:rsidR="00643776" w:rsidRPr="00643776">
            <w:rPr>
              <w:rFonts w:cs="Times New Roman"/>
              <w:noProof/>
            </w:rPr>
            <w:t>(38)</w:t>
          </w:r>
          <w:r w:rsidR="00EC5988" w:rsidRPr="00102649">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Se  define como un programa informático interactivo de carácter pedagógico que posee una capacidad de comunicación integrada, es decir, que está asociado a Nuevas Tecnologías “.  </w:t>
      </w:r>
      <w:sdt>
        <w:sdtPr>
          <w:rPr>
            <w:rFonts w:cs="Times New Roman"/>
          </w:rPr>
          <w:id w:val="-459887785"/>
          <w:citation/>
        </w:sdtPr>
        <w:sdtContent>
          <w:r w:rsidR="00EC5988" w:rsidRPr="00102649">
            <w:rPr>
              <w:rFonts w:cs="Times New Roman"/>
            </w:rPr>
            <w:fldChar w:fldCharType="begin"/>
          </w:r>
          <w:r w:rsidR="00EC5988" w:rsidRPr="00102649">
            <w:rPr>
              <w:rFonts w:cs="Times New Roman"/>
            </w:rPr>
            <w:instrText xml:space="preserve"> CITATION Cru10 \l 9226 </w:instrText>
          </w:r>
          <w:r w:rsidR="00EC5988" w:rsidRPr="00102649">
            <w:rPr>
              <w:rFonts w:cs="Times New Roman"/>
            </w:rPr>
            <w:fldChar w:fldCharType="separate"/>
          </w:r>
          <w:r w:rsidR="00643776" w:rsidRPr="00643776">
            <w:rPr>
              <w:rFonts w:cs="Times New Roman"/>
              <w:noProof/>
            </w:rPr>
            <w:t>(39)</w:t>
          </w:r>
          <w:r w:rsidR="00EC5988" w:rsidRPr="00102649">
            <w:rPr>
              <w:rFonts w:cs="Times New Roman"/>
            </w:rPr>
            <w:fldChar w:fldCharType="end"/>
          </w:r>
        </w:sdtContent>
      </w:sdt>
    </w:p>
    <w:p w14:paraId="4A6372B4" w14:textId="77777777" w:rsidR="00BF1598" w:rsidRPr="00102649" w:rsidRDefault="00BF1598" w:rsidP="00F12A4C">
      <w:pPr>
        <w:pStyle w:val="Incontec"/>
        <w:rPr>
          <w:rFonts w:cs="Times New Roman"/>
        </w:rPr>
      </w:pPr>
    </w:p>
    <w:p w14:paraId="0260F6B8" w14:textId="08F49773"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de </w:t>
      </w:r>
      <w:r w:rsidRPr="00102649">
        <w:rPr>
          <w:rFonts w:cs="Times New Roman"/>
        </w:rPr>
        <w:t xml:space="preserve"> </w:t>
      </w:r>
      <w:r w:rsidR="00EC5988" w:rsidRPr="00102649">
        <w:rPr>
          <w:rFonts w:cs="Times New Roman"/>
        </w:rPr>
        <w:t>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F12A4C">
      <w:pPr>
        <w:pStyle w:val="Incontec"/>
        <w:rPr>
          <w:rFonts w:cs="Times New Roman"/>
        </w:rPr>
      </w:pPr>
    </w:p>
    <w:p w14:paraId="5035C323" w14:textId="3113FD63"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w:t>
      </w:r>
      <w:r w:rsidR="00940554">
        <w:rPr>
          <w:rFonts w:cs="Times New Roman"/>
        </w:rPr>
        <w:lastRenderedPageBreak/>
        <w:t xml:space="preserve">Apoyar el Proceso de Aprendizaje de la </w:t>
      </w:r>
      <w:proofErr w:type="spellStart"/>
      <w:r w:rsidR="00940554">
        <w:rPr>
          <w:rFonts w:cs="Times New Roman"/>
        </w:rPr>
        <w:t>Logica</w:t>
      </w:r>
      <w:proofErr w:type="spellEnd"/>
      <w:r w:rsidR="00940554">
        <w:rPr>
          <w:rFonts w:cs="Times New Roman"/>
        </w:rPr>
        <w:t xml:space="preserve"> </w:t>
      </w:r>
      <w:proofErr w:type="spellStart"/>
      <w:r w:rsidR="00940554">
        <w:rPr>
          <w:rFonts w:cs="Times New Roman"/>
        </w:rPr>
        <w:t>Matematica</w:t>
      </w:r>
      <w:proofErr w:type="spellEnd"/>
      <w:r w:rsidR="00940554">
        <w:rPr>
          <w:rFonts w:cs="Times New Roman"/>
        </w:rPr>
        <w:t xml:space="preserve"> y el Desarrollo del Lenguaje (Eko). Orin se enfocara en la ejecución de ejercicios de </w:t>
      </w:r>
      <w:proofErr w:type="spellStart"/>
      <w:r w:rsidR="00940554">
        <w:rPr>
          <w:rFonts w:cs="Times New Roman"/>
        </w:rPr>
        <w:t>P</w:t>
      </w:r>
      <w:r w:rsidR="00940554" w:rsidRPr="00940554">
        <w:rPr>
          <w:rFonts w:cs="Times New Roman"/>
        </w:rPr>
        <w:t>aradiddles</w:t>
      </w:r>
      <w:proofErr w:type="spellEnd"/>
      <w:r w:rsidR="00940554">
        <w:rPr>
          <w:rFonts w:cs="Times New Roman"/>
        </w:rPr>
        <w:t xml:space="preserve"> y </w:t>
      </w:r>
      <w:proofErr w:type="spellStart"/>
      <w:r w:rsidR="00940554">
        <w:rPr>
          <w:rFonts w:cs="Times New Roman"/>
        </w:rPr>
        <w:t>Eko</w:t>
      </w:r>
      <w:proofErr w:type="spellEnd"/>
      <w:r w:rsidR="00940554">
        <w:rPr>
          <w:rFonts w:cs="Times New Roman"/>
        </w:rPr>
        <w:t xml:space="preserve"> </w:t>
      </w:r>
      <w:r w:rsidRPr="00102649">
        <w:rPr>
          <w:rFonts w:cs="Times New Roman"/>
        </w:rPr>
        <w:t xml:space="preserve"> desarrollara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59A176D2" w14:textId="77777777" w:rsidR="00CB3C59" w:rsidRDefault="00CB3C59" w:rsidP="00940554"/>
    <w:p w14:paraId="2EBC36D2" w14:textId="77777777" w:rsidR="00CB3C59" w:rsidRDefault="00CB3C59" w:rsidP="00940554"/>
    <w:p w14:paraId="6E71E9EA" w14:textId="77777777" w:rsidR="00274004" w:rsidRDefault="00274004" w:rsidP="00274004"/>
    <w:p w14:paraId="2327A0A2" w14:textId="77777777" w:rsidR="00274004" w:rsidRPr="00274004" w:rsidRDefault="00274004" w:rsidP="00274004"/>
    <w:p w14:paraId="7C9A011D" w14:textId="0D0058BE" w:rsidR="00B94B10" w:rsidRPr="00102649" w:rsidRDefault="009218C9" w:rsidP="00B43D6F">
      <w:pPr>
        <w:pStyle w:val="Incontec"/>
        <w:numPr>
          <w:ilvl w:val="2"/>
          <w:numId w:val="1"/>
        </w:numPr>
        <w:outlineLvl w:val="2"/>
        <w:rPr>
          <w:rFonts w:cs="Times New Roman"/>
        </w:rPr>
      </w:pPr>
      <w:bookmarkStart w:id="101" w:name="_Toc470690154"/>
      <w:r>
        <w:rPr>
          <w:rFonts w:cs="Times New Roman"/>
        </w:rPr>
        <w:t>Características del Producto.</w:t>
      </w:r>
      <w:bookmarkEnd w:id="101"/>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F12A4C">
      <w:pPr>
        <w:pStyle w:val="Incontec"/>
        <w:rPr>
          <w:rFonts w:eastAsia="Arial" w:cs="Times New Roman"/>
        </w:rPr>
      </w:pPr>
    </w:p>
    <w:p w14:paraId="04F88FF1" w14:textId="53E814AD"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 xml:space="preserve">5-6 </w:t>
      </w:r>
      <w:r w:rsidR="004908D9" w:rsidRPr="00102649">
        <w:rPr>
          <w:rFonts w:eastAsia="Arial" w:cs="Times New Roman"/>
        </w:rPr>
        <w:t xml:space="preserve"> </w:t>
      </w:r>
      <w:r w:rsidR="00253546">
        <w:rPr>
          <w:rFonts w:eastAsia="Arial" w:cs="Times New Roman"/>
        </w:rPr>
        <w:t>y 5-</w:t>
      </w:r>
      <w:r w:rsidR="00222573">
        <w:rPr>
          <w:rFonts w:eastAsia="Arial" w:cs="Times New Roman"/>
        </w:rPr>
        <w:t xml:space="preserve">7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lastRenderedPageBreak/>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4601" cy="2878942"/>
                    </a:xfrm>
                    <a:prstGeom prst="rect">
                      <a:avLst/>
                    </a:prstGeom>
                  </pic:spPr>
                </pic:pic>
              </a:graphicData>
            </a:graphic>
          </wp:inline>
        </w:drawing>
      </w:r>
    </w:p>
    <w:p w14:paraId="66F5BF7C" w14:textId="446C4973" w:rsidR="009E2911" w:rsidRPr="000A0072" w:rsidRDefault="009E2911" w:rsidP="00F12A4C">
      <w:pPr>
        <w:pStyle w:val="Incontec"/>
        <w:rPr>
          <w:rFonts w:eastAsia="Arial" w:cs="Times New Roman"/>
          <w:sz w:val="22"/>
          <w:szCs w:val="22"/>
        </w:rPr>
      </w:pPr>
      <w:r w:rsidRPr="000A0072">
        <w:rPr>
          <w:rFonts w:eastAsia="Arial" w:cs="Times New Roman"/>
          <w:b/>
          <w:i/>
          <w:sz w:val="22"/>
          <w:szCs w:val="22"/>
        </w:rPr>
        <w:t xml:space="preserve">Figura </w:t>
      </w:r>
      <w:r w:rsidR="009218C9" w:rsidRPr="000A0072">
        <w:rPr>
          <w:rFonts w:eastAsia="Arial" w:cs="Times New Roman"/>
          <w:b/>
          <w:i/>
          <w:sz w:val="22"/>
          <w:szCs w:val="22"/>
        </w:rPr>
        <w:t>5</w:t>
      </w:r>
      <w:r w:rsidR="00222573" w:rsidRPr="000A0072">
        <w:rPr>
          <w:rFonts w:eastAsia="Arial" w:cs="Times New Roman"/>
          <w:b/>
          <w:i/>
          <w:sz w:val="22"/>
          <w:szCs w:val="22"/>
        </w:rPr>
        <w:t>-6</w:t>
      </w:r>
      <w:r w:rsidR="000920B3" w:rsidRPr="000A0072">
        <w:rPr>
          <w:rFonts w:eastAsia="Arial" w:cs="Times New Roman"/>
          <w:sz w:val="22"/>
          <w:szCs w:val="22"/>
        </w:rPr>
        <w:t>.</w:t>
      </w:r>
      <w:r w:rsidRPr="000A0072">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7B899CCE" w:rsidR="0002286F" w:rsidRPr="000A0072" w:rsidRDefault="0002286F" w:rsidP="0002286F">
      <w:pPr>
        <w:pStyle w:val="Incontec"/>
        <w:rPr>
          <w:rFonts w:eastAsia="Arial"/>
          <w:sz w:val="22"/>
          <w:szCs w:val="22"/>
        </w:rPr>
      </w:pPr>
      <w:r w:rsidRPr="000A0072">
        <w:rPr>
          <w:b/>
          <w:i/>
          <w:sz w:val="22"/>
          <w:szCs w:val="22"/>
        </w:rPr>
        <w:t>Figura 5-7</w:t>
      </w:r>
      <w:r w:rsidRPr="000A0072">
        <w:rPr>
          <w:sz w:val="22"/>
          <w:szCs w:val="22"/>
        </w:rPr>
        <w:t>. Estructura Software Orin. Fuente: Autores</w:t>
      </w:r>
    </w:p>
    <w:p w14:paraId="6E44479C" w14:textId="77777777" w:rsidR="0021647E" w:rsidRPr="00102649" w:rsidRDefault="0021647E" w:rsidP="00F12A4C">
      <w:pPr>
        <w:pStyle w:val="Incontec"/>
        <w:rPr>
          <w:rFonts w:eastAsia="Arial" w:cs="Times New Roman"/>
        </w:rPr>
      </w:pPr>
      <w:r w:rsidRPr="00102649">
        <w:rPr>
          <w:rFonts w:eastAsia="Arial" w:cs="Times New Roman"/>
        </w:rPr>
        <w:t xml:space="preserve"> </w:t>
      </w:r>
    </w:p>
    <w:p w14:paraId="3F0CDFE0" w14:textId="4BF46318"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5-8</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3B12FD4C" w14:textId="77777777" w:rsidR="00980A83" w:rsidRPr="00102649" w:rsidRDefault="00980A83" w:rsidP="00F12A4C">
      <w:pPr>
        <w:pStyle w:val="Incontec"/>
        <w:rPr>
          <w:rFonts w:eastAsia="Arial" w:cs="Times New Roman"/>
        </w:rPr>
      </w:pP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26"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73497C04"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DB693A" w:rsidRPr="000A0072">
        <w:rPr>
          <w:rFonts w:eastAsia="Arial" w:cs="Times New Roman"/>
          <w:b/>
          <w:i/>
          <w:sz w:val="22"/>
          <w:szCs w:val="22"/>
        </w:rPr>
        <w:t>8</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5CBF7691" w:rsidR="007D658E" w:rsidRPr="00102649" w:rsidRDefault="004441F1" w:rsidP="00F12A4C">
      <w:pPr>
        <w:pStyle w:val="Incontec"/>
        <w:rPr>
          <w:rFonts w:eastAsia="Arial" w:cs="Times New Roman"/>
        </w:rPr>
      </w:pPr>
      <w:r w:rsidRPr="00102649">
        <w:rPr>
          <w:rFonts w:eastAsia="Arial" w:cs="Times New Roman"/>
        </w:rPr>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5-9</w:t>
      </w:r>
      <w:r w:rsidR="000920B3" w:rsidRPr="00102649">
        <w:rPr>
          <w:rFonts w:eastAsia="Arial" w:cs="Times New Roman"/>
        </w:rPr>
        <w:t>) el usuario  podrá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lastRenderedPageBreak/>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27"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4527EF17"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5-9</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579CFE03" w14:textId="77777777" w:rsidR="005E1712" w:rsidRPr="005E1712" w:rsidRDefault="005E1712" w:rsidP="005E1712"/>
    <w:p w14:paraId="004634FF" w14:textId="4D95E026" w:rsidR="005A28FB" w:rsidRPr="00976C24" w:rsidRDefault="005A28FB" w:rsidP="00066B8A">
      <w:pPr>
        <w:pStyle w:val="Incontec"/>
        <w:numPr>
          <w:ilvl w:val="2"/>
          <w:numId w:val="1"/>
        </w:numPr>
        <w:outlineLvl w:val="2"/>
        <w:rPr>
          <w:rFonts w:cs="Times New Roman"/>
          <w:sz w:val="22"/>
        </w:rPr>
      </w:pPr>
      <w:bookmarkStart w:id="102" w:name="_Toc470690155"/>
      <w:r w:rsidRPr="00976C24">
        <w:rPr>
          <w:rFonts w:cs="Times New Roman"/>
          <w:szCs w:val="28"/>
        </w:rPr>
        <w:t>Plan de Aplicación</w:t>
      </w:r>
      <w:r w:rsidR="005E1712">
        <w:rPr>
          <w:rFonts w:cs="Times New Roman"/>
          <w:szCs w:val="28"/>
        </w:rPr>
        <w:t>.</w:t>
      </w:r>
      <w:bookmarkEnd w:id="102"/>
      <w:r w:rsidRPr="00976C24">
        <w:rPr>
          <w:rFonts w:cs="Times New Roman"/>
          <w:szCs w:val="28"/>
        </w:rPr>
        <w:t xml:space="preserve"> </w:t>
      </w:r>
    </w:p>
    <w:p w14:paraId="206BC340" w14:textId="77777777" w:rsidR="005A28FB" w:rsidRPr="005E1712" w:rsidRDefault="005A28FB" w:rsidP="005E1712">
      <w:pPr>
        <w:pStyle w:val="Incontec"/>
      </w:pPr>
    </w:p>
    <w:p w14:paraId="1D42B87D" w14:textId="77777777" w:rsidR="005E1712" w:rsidRDefault="005E1712" w:rsidP="005E1712">
      <w:pPr>
        <w:pStyle w:val="Incontec"/>
        <w:rPr>
          <w:rFonts w:eastAsia="Nova Mono"/>
        </w:rPr>
      </w:pPr>
      <w:bookmarkStart w:id="103" w:name="_i3qzz27lsh9g" w:colFirst="0" w:colLast="0"/>
      <w:bookmarkEnd w:id="103"/>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AF497C">
      <w:pPr>
        <w:pStyle w:val="Incontec"/>
        <w:numPr>
          <w:ilvl w:val="0"/>
          <w:numId w:val="29"/>
        </w:numPr>
        <w:rPr>
          <w:rFonts w:eastAsia="Nova Mono"/>
        </w:rPr>
      </w:pPr>
      <w:r w:rsidRPr="00AF497C">
        <w:rPr>
          <w:rFonts w:eastAsia="Nova Mono"/>
        </w:rPr>
        <w:t xml:space="preserve">Implantación De Oficina: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AF497C">
      <w:pPr>
        <w:pStyle w:val="Incontec"/>
        <w:ind w:left="720" w:firstLine="720"/>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AF497C">
      <w:pPr>
        <w:pStyle w:val="Incontec"/>
        <w:ind w:left="720" w:firstLine="720"/>
        <w:rPr>
          <w:rFonts w:eastAsia="Nova Mono"/>
        </w:rPr>
      </w:pPr>
    </w:p>
    <w:p w14:paraId="1CA120E5" w14:textId="00A2957C" w:rsidR="00AF497C" w:rsidRDefault="005E1712" w:rsidP="00AF497C">
      <w:pPr>
        <w:pStyle w:val="Incontec"/>
        <w:numPr>
          <w:ilvl w:val="0"/>
          <w:numId w:val="29"/>
        </w:numPr>
        <w:rPr>
          <w:rFonts w:eastAsia="Nova Mono"/>
        </w:rPr>
      </w:pPr>
      <w:r w:rsidRPr="00AF497C">
        <w:rPr>
          <w:rFonts w:eastAsia="Nova Mono"/>
        </w:rPr>
        <w:t>Búsqueda de Desarrollador(es)</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capacitación </w:t>
      </w:r>
      <w:r w:rsidR="00BC57A3" w:rsidRPr="00AF497C">
        <w:rPr>
          <w:rFonts w:eastAsia="Nova Mono"/>
        </w:rPr>
        <w:t xml:space="preserve"> donde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AF497C">
      <w:pPr>
        <w:pStyle w:val="Incontec"/>
        <w:ind w:left="720" w:firstLine="720"/>
      </w:pPr>
      <w:r w:rsidRPr="00AF497C">
        <w:rPr>
          <w:i/>
        </w:rPr>
        <w:lastRenderedPageBreak/>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AF497C" w:rsidRDefault="00AF497C" w:rsidP="006B2BC8">
      <w:pPr>
        <w:pStyle w:val="Incontec"/>
        <w:rPr>
          <w:rFonts w:eastAsia="Nova Mono"/>
        </w:rPr>
      </w:pPr>
    </w:p>
    <w:p w14:paraId="0674C6AD" w14:textId="4BF744A7" w:rsidR="002C44B0" w:rsidRPr="006B2BC8" w:rsidRDefault="005E1712" w:rsidP="006B2BC8">
      <w:pPr>
        <w:pStyle w:val="Incontec"/>
        <w:numPr>
          <w:ilvl w:val="0"/>
          <w:numId w:val="29"/>
        </w:numPr>
        <w:rPr>
          <w:rFonts w:eastAsia="Nova Mono"/>
        </w:rPr>
      </w:pPr>
      <w:r w:rsidRPr="00AF497C">
        <w:rPr>
          <w:rFonts w:eastAsia="Nova Mono"/>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BC57A3" w:rsidRPr="00AF497C">
        <w:rPr>
          <w:rFonts w:eastAsia="Nova Mono"/>
        </w:rPr>
        <w:t>5.4</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realizaran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2C44B0" w:rsidRPr="00AF497C">
        <w:rPr>
          <w:rFonts w:eastAsia="Nova Mono"/>
        </w:rPr>
        <w:t>5.4.4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77777777" w:rsidR="006B2BC8" w:rsidRDefault="006B2BC8" w:rsidP="006B2BC8">
      <w:pPr>
        <w:pStyle w:val="Incontec"/>
        <w:ind w:left="720" w:firstLine="720"/>
      </w:pPr>
      <w:r w:rsidRPr="006B2BC8">
        <w:t>O</w:t>
      </w:r>
      <w:r>
        <w:t>bjetivo: Desarrollar productos de alta calidad.</w:t>
      </w:r>
    </w:p>
    <w:p w14:paraId="3724BDBB" w14:textId="48E61904" w:rsidR="00AF497C" w:rsidRPr="00AF497C" w:rsidRDefault="006B2BC8" w:rsidP="006B2BC8">
      <w:pPr>
        <w:pStyle w:val="Incontec"/>
        <w:ind w:left="720" w:firstLine="720"/>
        <w:rPr>
          <w:rFonts w:eastAsia="Nova Mono"/>
        </w:rPr>
      </w:pPr>
      <w:r>
        <w:t xml:space="preserve"> </w:t>
      </w:r>
    </w:p>
    <w:p w14:paraId="7297BD68" w14:textId="0E8C88FF" w:rsidR="002566A8" w:rsidRDefault="005E1712" w:rsidP="00AF497C">
      <w:pPr>
        <w:pStyle w:val="Incontec"/>
        <w:numPr>
          <w:ilvl w:val="0"/>
          <w:numId w:val="29"/>
        </w:numPr>
        <w:rPr>
          <w:rFonts w:eastAsia="Nova Mono"/>
        </w:rPr>
      </w:pPr>
      <w:r w:rsidRPr="00AF497C">
        <w:rPr>
          <w:rFonts w:eastAsia="Nova Mono"/>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0B8FBAED" w14:textId="77777777" w:rsidR="006B2BC8" w:rsidRDefault="006B2BC8" w:rsidP="006B2BC8">
      <w:pPr>
        <w:pStyle w:val="Incontec"/>
      </w:pPr>
    </w:p>
    <w:p w14:paraId="3E549E19" w14:textId="6185AFC7" w:rsidR="006B2BC8" w:rsidRPr="006B2BC8" w:rsidRDefault="006B2BC8" w:rsidP="006B2BC8">
      <w:pPr>
        <w:pStyle w:val="Incontec"/>
        <w:ind w:left="720" w:firstLine="720"/>
      </w:pPr>
      <w:r w:rsidRPr="006B2BC8">
        <w:t xml:space="preserve">Objetivos: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2402D0EB" w14:textId="6F30CDD0" w:rsidR="006B2BC8" w:rsidRDefault="006B2BC8" w:rsidP="006B2BC8">
      <w:pPr>
        <w:pStyle w:val="Incontec"/>
        <w:rPr>
          <w:rFonts w:eastAsia="Nova Mono"/>
        </w:rPr>
      </w:pPr>
    </w:p>
    <w:p w14:paraId="419CFC9B" w14:textId="77777777" w:rsidR="006B2BC8" w:rsidRDefault="006B2BC8" w:rsidP="006B2BC8"/>
    <w:p w14:paraId="3E938B05" w14:textId="77777777" w:rsidR="006B2BC8" w:rsidRDefault="006B2BC8" w:rsidP="006B2BC8"/>
    <w:p w14:paraId="3D4907F2" w14:textId="77777777" w:rsidR="006B2BC8" w:rsidRDefault="006B2BC8" w:rsidP="006B2BC8"/>
    <w:p w14:paraId="35C2B38B" w14:textId="77777777" w:rsidR="006B2BC8" w:rsidRDefault="006B2BC8" w:rsidP="006B2BC8"/>
    <w:p w14:paraId="096EB32A" w14:textId="77777777" w:rsidR="006B2BC8" w:rsidRDefault="006B2BC8" w:rsidP="006B2BC8"/>
    <w:p w14:paraId="76DC19A9" w14:textId="77777777" w:rsidR="006B2BC8" w:rsidRDefault="006B2BC8" w:rsidP="006B2BC8"/>
    <w:p w14:paraId="74D16C91" w14:textId="77777777" w:rsidR="006B2BC8" w:rsidRDefault="006B2BC8" w:rsidP="006B2BC8"/>
    <w:p w14:paraId="213EE067" w14:textId="77777777" w:rsidR="006B2BC8" w:rsidRDefault="006B2BC8" w:rsidP="006B2BC8"/>
    <w:p w14:paraId="04338E49" w14:textId="77777777" w:rsidR="006B2BC8" w:rsidRPr="006B2BC8" w:rsidRDefault="006B2BC8" w:rsidP="006B2BC8"/>
    <w:p w14:paraId="2E9A99C7" w14:textId="32B4358F" w:rsidR="005454F8" w:rsidRDefault="002566A8" w:rsidP="002566A8">
      <w:pPr>
        <w:pStyle w:val="Incontec"/>
        <w:rPr>
          <w:rFonts w:eastAsia="Nova Mono"/>
        </w:rPr>
      </w:pPr>
      <w:r w:rsidRPr="002566A8">
        <w:rPr>
          <w:rFonts w:eastAsia="Nova Mono"/>
        </w:rPr>
        <w:lastRenderedPageBreak/>
        <w:t xml:space="preserve"> </w:t>
      </w:r>
      <w:r>
        <w:rPr>
          <w:rFonts w:eastAsia="Nova Mono"/>
        </w:rPr>
        <w:t>Hoja de Ruta:</w:t>
      </w:r>
    </w:p>
    <w:p w14:paraId="407063DF" w14:textId="77777777" w:rsidR="002566A8" w:rsidRDefault="002566A8" w:rsidP="002566A8"/>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9">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32"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33"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34"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35"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7C53D7AB" w:rsidR="0019538D" w:rsidRDefault="002566A8" w:rsidP="002566A8">
      <w:pPr>
        <w:pStyle w:val="Incontec"/>
        <w:rPr>
          <w:sz w:val="22"/>
        </w:rPr>
      </w:pPr>
      <w:r w:rsidRPr="00DB1E0A">
        <w:rPr>
          <w:b/>
          <w:i/>
          <w:sz w:val="22"/>
        </w:rPr>
        <w:t>Figura 5-1</w:t>
      </w:r>
      <w:r w:rsidR="00DB1E0A" w:rsidRPr="00DB1E0A">
        <w:rPr>
          <w:b/>
          <w:i/>
          <w:sz w:val="22"/>
        </w:rPr>
        <w:t>0</w:t>
      </w:r>
      <w:r w:rsidRPr="002566A8">
        <w:rPr>
          <w:sz w:val="22"/>
        </w:rPr>
        <w:t>. Hoja de ruta plan de Aplicación. Fuente: Autores.</w:t>
      </w:r>
      <w:r w:rsidR="00633ABB" w:rsidRPr="00633ABB">
        <w:rPr>
          <w:noProof/>
        </w:rPr>
        <w:t xml:space="preserve"> </w:t>
      </w:r>
    </w:p>
    <w:p w14:paraId="7988CD42" w14:textId="77777777" w:rsidR="00D30C5D" w:rsidRDefault="00D30C5D" w:rsidP="00503315">
      <w:pPr>
        <w:pStyle w:val="Incontec"/>
      </w:pPr>
    </w:p>
    <w:p w14:paraId="6FC67F82" w14:textId="77777777" w:rsidR="00503315" w:rsidRDefault="00503315" w:rsidP="00503315">
      <w:pPr>
        <w:pStyle w:val="Incontec"/>
      </w:pPr>
    </w:p>
    <w:p w14:paraId="2D168328" w14:textId="77777777" w:rsidR="00503315" w:rsidRDefault="00503315" w:rsidP="00503315">
      <w:pPr>
        <w:pStyle w:val="Incontec"/>
      </w:pPr>
    </w:p>
    <w:p w14:paraId="53B262C8" w14:textId="77777777" w:rsidR="00503315" w:rsidRPr="00503315" w:rsidRDefault="00503315" w:rsidP="00503315">
      <w:pPr>
        <w:pStyle w:val="Incontec"/>
      </w:pPr>
    </w:p>
    <w:p w14:paraId="321FAEEA" w14:textId="59C82543" w:rsidR="002566A8" w:rsidRDefault="00DB1E0A" w:rsidP="00DB1E0A">
      <w:pPr>
        <w:pStyle w:val="Incontec"/>
      </w:pPr>
      <w:r>
        <w:lastRenderedPageBreak/>
        <w:t>A continuación se presentan detalladamente los proyectos comprendidos en el Desarrollo de Software, En la Figura 5-11 se presenta la hoja de ruta para el desarrollo del aplicativo Eko.</w:t>
      </w:r>
    </w:p>
    <w:p w14:paraId="6E4A5E05" w14:textId="77777777" w:rsidR="00DB1E0A" w:rsidRDefault="00DB1E0A" w:rsidP="00DB1E0A"/>
    <w:p w14:paraId="3605C820" w14:textId="77777777" w:rsidR="00DB1E0A" w:rsidRPr="00DB1E0A" w:rsidRDefault="00DB1E0A" w:rsidP="00DB1E0A"/>
    <w:p w14:paraId="02DD27B8" w14:textId="15676E47" w:rsidR="0072537A" w:rsidRDefault="00633ABB" w:rsidP="0072537A">
      <w:r>
        <w:rPr>
          <w:noProof/>
          <w:lang w:val="es-ES" w:eastAsia="es-ES"/>
        </w:rPr>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9">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32"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33"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34" o:title=""/>
                  <v:path arrowok="t"/>
                </v:shape>
              </v:group>
            </w:pict>
          </mc:Fallback>
        </mc:AlternateContent>
      </w:r>
      <w:commentRangeStart w:id="104"/>
      <w:r w:rsidR="0014069D">
        <w:rPr>
          <w:noProof/>
          <w:lang w:val="es-ES" w:eastAsia="es-ES"/>
        </w:rPr>
        <w:drawing>
          <wp:inline distT="0" distB="0" distL="0" distR="0" wp14:anchorId="709C5241" wp14:editId="783853FF">
            <wp:extent cx="5486400" cy="3840728"/>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9074" cy="3842600"/>
                    </a:xfrm>
                    <a:prstGeom prst="rect">
                      <a:avLst/>
                    </a:prstGeom>
                  </pic:spPr>
                </pic:pic>
              </a:graphicData>
            </a:graphic>
          </wp:inline>
        </w:drawing>
      </w:r>
      <w:commentRangeEnd w:id="104"/>
      <w:r w:rsidR="00881723">
        <w:rPr>
          <w:rStyle w:val="Refdecomentario"/>
        </w:rPr>
        <w:commentReference w:id="104"/>
      </w:r>
      <w:r w:rsidR="0014069D">
        <w:rPr>
          <w:noProof/>
        </w:rPr>
        <w:t xml:space="preserve"> </w:t>
      </w:r>
      <w:r w:rsidR="0014069D">
        <w:rPr>
          <w:noProof/>
          <w:lang w:val="es-ES" w:eastAsia="es-ES"/>
        </w:rPr>
        <w:drawing>
          <wp:inline distT="0" distB="0" distL="0" distR="0" wp14:anchorId="544B4A54" wp14:editId="23FB615D">
            <wp:extent cx="5486400" cy="2513514"/>
            <wp:effectExtent l="0" t="0" r="0" b="127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0988" cy="2515616"/>
                    </a:xfrm>
                    <a:prstGeom prst="rect">
                      <a:avLst/>
                    </a:prstGeom>
                  </pic:spPr>
                </pic:pic>
              </a:graphicData>
            </a:graphic>
          </wp:inline>
        </w:drawing>
      </w:r>
    </w:p>
    <w:p w14:paraId="7AC42BD5" w14:textId="77777777" w:rsidR="00DB1E0A" w:rsidRDefault="00DB1E0A" w:rsidP="0072537A"/>
    <w:p w14:paraId="4E4D5E90" w14:textId="479BD077" w:rsidR="00DB1E0A" w:rsidRPr="0072537A" w:rsidRDefault="000256B3" w:rsidP="00DB1E0A">
      <w:pPr>
        <w:pStyle w:val="Incontec"/>
        <w:rPr>
          <w:sz w:val="22"/>
        </w:rPr>
      </w:pPr>
      <w:r>
        <w:rPr>
          <w:b/>
          <w:i/>
          <w:sz w:val="22"/>
        </w:rPr>
        <w:t>Figura 5-11</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2EFA9BA2" w14:textId="67D47456" w:rsidR="0072537A" w:rsidRDefault="0072537A" w:rsidP="0072537A"/>
    <w:p w14:paraId="5E12E071" w14:textId="7D188EFA"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dos aplicaciones. En la Figura 5-12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105" w:name="_4f1mdlm" w:colFirst="0" w:colLast="0"/>
      <w:bookmarkEnd w:id="105"/>
    </w:p>
    <w:p w14:paraId="76C5691A" w14:textId="77777777" w:rsidR="00B14796" w:rsidRDefault="00B14796" w:rsidP="00AF371B"/>
    <w:p w14:paraId="12E08027" w14:textId="67C55281" w:rsidR="0014069D" w:rsidRDefault="00633ABB" w:rsidP="00AF371B">
      <w:r>
        <w:rPr>
          <w:noProof/>
          <w:lang w:val="es-ES" w:eastAsia="es-ES"/>
        </w:rPr>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9">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32"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33"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34" o:title=""/>
                  <v:path arrowok="t"/>
                </v:shape>
              </v:group>
            </w:pict>
          </mc:Fallback>
        </mc:AlternateContent>
      </w:r>
      <w:r w:rsidR="009B461B">
        <w:rPr>
          <w:noProof/>
          <w:lang w:val="es-ES" w:eastAsia="es-ES"/>
        </w:rPr>
        <w:drawing>
          <wp:inline distT="0" distB="0" distL="0" distR="0" wp14:anchorId="0502C84D" wp14:editId="5B7A9E47">
            <wp:extent cx="5612130" cy="2583815"/>
            <wp:effectExtent l="0" t="0" r="762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583815"/>
                    </a:xfrm>
                    <a:prstGeom prst="rect">
                      <a:avLst/>
                    </a:prstGeom>
                  </pic:spPr>
                </pic:pic>
              </a:graphicData>
            </a:graphic>
          </wp:inline>
        </w:drawing>
      </w:r>
    </w:p>
    <w:p w14:paraId="08FB6132" w14:textId="635D35F9" w:rsidR="00AF371B" w:rsidRDefault="0014069D" w:rsidP="00AF371B">
      <w:r>
        <w:rPr>
          <w:noProof/>
          <w:lang w:val="es-ES" w:eastAsia="es-ES"/>
        </w:rPr>
        <w:drawing>
          <wp:inline distT="0" distB="0" distL="0" distR="0" wp14:anchorId="09EC6C46" wp14:editId="4F2A9643">
            <wp:extent cx="5612130" cy="1443355"/>
            <wp:effectExtent l="0" t="0" r="762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443355"/>
                    </a:xfrm>
                    <a:prstGeom prst="rect">
                      <a:avLst/>
                    </a:prstGeom>
                  </pic:spPr>
                </pic:pic>
              </a:graphicData>
            </a:graphic>
          </wp:inline>
        </w:drawing>
      </w:r>
    </w:p>
    <w:p w14:paraId="0E5DFDB0" w14:textId="00A0DEA5" w:rsidR="00B14796" w:rsidRPr="0091486A" w:rsidRDefault="000256B3" w:rsidP="0091486A">
      <w:pPr>
        <w:pStyle w:val="Incontec"/>
        <w:rPr>
          <w:sz w:val="22"/>
        </w:rPr>
      </w:pPr>
      <w:r w:rsidRPr="0091486A">
        <w:rPr>
          <w:b/>
          <w:i/>
          <w:sz w:val="22"/>
        </w:rPr>
        <w:t>Figura 5-1</w:t>
      </w:r>
      <w:r w:rsidR="0091486A" w:rsidRPr="0091486A">
        <w:rPr>
          <w:b/>
          <w:i/>
          <w:sz w:val="22"/>
        </w:rPr>
        <w:t>2</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F371B"/>
    <w:p w14:paraId="5ECBE281" w14:textId="77777777" w:rsidR="00DB7B88" w:rsidRDefault="00DB7B88" w:rsidP="00633ABB">
      <w:pPr>
        <w:pStyle w:val="Incontec"/>
      </w:pPr>
    </w:p>
    <w:p w14:paraId="2E70F2FC" w14:textId="77777777" w:rsidR="00633ABB" w:rsidRDefault="00633ABB" w:rsidP="00633ABB">
      <w:pPr>
        <w:pStyle w:val="Incontec"/>
      </w:pPr>
    </w:p>
    <w:p w14:paraId="3E2683CA" w14:textId="77777777" w:rsidR="00633ABB" w:rsidRPr="00633ABB" w:rsidRDefault="00633ABB" w:rsidP="00633ABB">
      <w:pPr>
        <w:pStyle w:val="Incontec"/>
      </w:pPr>
    </w:p>
    <w:p w14:paraId="5ABA0D3C" w14:textId="582F00E1" w:rsidR="005454F8" w:rsidRDefault="0091486A" w:rsidP="0091486A">
      <w:pPr>
        <w:pStyle w:val="Incontec"/>
      </w:pPr>
      <w:r>
        <w:lastRenderedPageBreak/>
        <w:t xml:space="preserve">En la tabla </w:t>
      </w:r>
      <w:r w:rsidR="00AF497C">
        <w:t>5-5</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A22341" w:rsidRDefault="00A22341" w:rsidP="00A22341">
            <w:pPr>
              <w:jc w:val="center"/>
              <w:rPr>
                <w:rFonts w:ascii="LM Roman 10" w:hAnsi="LM Roman 10"/>
                <w:b/>
              </w:rPr>
            </w:pPr>
            <w:r w:rsidRPr="00A22341">
              <w:rPr>
                <w:rFonts w:ascii="LM Roman 10" w:hAnsi="LM Roman 10"/>
                <w:b/>
              </w:rPr>
              <w:t>Implantación Oficina y Búsqueda de Desarrolladores</w:t>
            </w:r>
          </w:p>
        </w:tc>
        <w:tc>
          <w:tcPr>
            <w:tcW w:w="4414" w:type="dxa"/>
            <w:shd w:val="clear" w:color="auto" w:fill="FFE599" w:themeFill="accent4" w:themeFillTint="66"/>
          </w:tcPr>
          <w:p w14:paraId="56B99AD0" w14:textId="416359CA" w:rsidR="00A22341" w:rsidRPr="00A22341" w:rsidRDefault="00A22341" w:rsidP="00A22341">
            <w:pPr>
              <w:jc w:val="center"/>
              <w:rPr>
                <w:rFonts w:ascii="LM Roman 10" w:hAnsi="LM Roman 10"/>
                <w:b/>
              </w:rPr>
            </w:pPr>
            <w:r w:rsidRPr="00A22341">
              <w:rPr>
                <w:rFonts w:ascii="LM Roman 10" w:hAnsi="LM Roman 10"/>
                <w:b/>
              </w:rPr>
              <w:t>1</w:t>
            </w:r>
          </w:p>
        </w:tc>
      </w:tr>
      <w:tr w:rsidR="0091486A" w14:paraId="027762DE" w14:textId="77777777" w:rsidTr="00A22341">
        <w:tc>
          <w:tcPr>
            <w:tcW w:w="4414" w:type="dxa"/>
            <w:shd w:val="clear" w:color="auto" w:fill="8496B0" w:themeFill="text2" w:themeFillTint="99"/>
          </w:tcPr>
          <w:p w14:paraId="49FBB49A" w14:textId="271C221C" w:rsidR="0091486A" w:rsidRPr="00A22341" w:rsidRDefault="00FA21F7" w:rsidP="00A22341">
            <w:pPr>
              <w:jc w:val="center"/>
              <w:rPr>
                <w:rFonts w:ascii="LM Roman 10" w:hAnsi="LM Roman 10"/>
                <w:b/>
                <w:color w:val="FFFFFF" w:themeColor="background1"/>
                <w:sz w:val="24"/>
              </w:rPr>
            </w:pPr>
            <w:r w:rsidRPr="00A22341">
              <w:rPr>
                <w:rFonts w:ascii="LM Roman 10" w:hAnsi="LM Roman 10"/>
                <w:b/>
                <w:color w:val="FFFFFF" w:themeColor="background1"/>
                <w:sz w:val="24"/>
              </w:rPr>
              <w:t>Desarrollo de Aplicaciones</w:t>
            </w:r>
          </w:p>
        </w:tc>
        <w:tc>
          <w:tcPr>
            <w:tcW w:w="4414" w:type="dxa"/>
            <w:shd w:val="clear" w:color="auto" w:fill="8496B0" w:themeFill="text2" w:themeFillTint="99"/>
          </w:tcPr>
          <w:p w14:paraId="584C4EC9" w14:textId="77777777" w:rsidR="0091486A" w:rsidRPr="00A22341" w:rsidRDefault="0091486A" w:rsidP="00A22341">
            <w:pPr>
              <w:jc w:val="center"/>
              <w:rPr>
                <w:rFonts w:ascii="LM Roman 10" w:hAnsi="LM Roman 10"/>
                <w:b/>
                <w:color w:val="FFFFFF" w:themeColor="background1"/>
                <w:sz w:val="24"/>
              </w:rPr>
            </w:pPr>
          </w:p>
        </w:tc>
      </w:tr>
      <w:tr w:rsidR="0091486A" w14:paraId="5809630A" w14:textId="77777777" w:rsidTr="00A22341">
        <w:tc>
          <w:tcPr>
            <w:tcW w:w="4414" w:type="dxa"/>
            <w:shd w:val="clear" w:color="auto" w:fill="ACB9CA" w:themeFill="text2" w:themeFillTint="66"/>
          </w:tcPr>
          <w:p w14:paraId="39189D11" w14:textId="17897F38" w:rsidR="0091486A" w:rsidRPr="00A22341" w:rsidRDefault="00FA21F7" w:rsidP="00A22341">
            <w:pPr>
              <w:jc w:val="center"/>
              <w:rPr>
                <w:rFonts w:ascii="LM Roman 10" w:hAnsi="LM Roman 10"/>
              </w:rPr>
            </w:pPr>
            <w:r w:rsidRPr="00A22341">
              <w:rPr>
                <w:rFonts w:ascii="LM Roman 10" w:hAnsi="LM Roman 10"/>
              </w:rPr>
              <w:t>Eko</w:t>
            </w:r>
          </w:p>
        </w:tc>
        <w:tc>
          <w:tcPr>
            <w:tcW w:w="4414" w:type="dxa"/>
            <w:shd w:val="clear" w:color="auto" w:fill="ACB9CA" w:themeFill="text2" w:themeFillTint="66"/>
          </w:tcPr>
          <w:p w14:paraId="004E546C" w14:textId="7E678D7F" w:rsidR="0091486A" w:rsidRPr="00A22341" w:rsidRDefault="009F4B99" w:rsidP="00A22341">
            <w:pPr>
              <w:jc w:val="center"/>
              <w:rPr>
                <w:rFonts w:ascii="LM Roman 10" w:hAnsi="LM Roman 10"/>
                <w:b/>
              </w:rPr>
            </w:pPr>
            <w:r w:rsidRPr="00A22341">
              <w:rPr>
                <w:rFonts w:ascii="LM Roman 10" w:hAnsi="LM Roman 10"/>
                <w:b/>
              </w:rPr>
              <w:t>17</w:t>
            </w:r>
          </w:p>
        </w:tc>
      </w:tr>
      <w:tr w:rsidR="0091486A" w14:paraId="7728FA63" w14:textId="77777777" w:rsidTr="00A22341">
        <w:tc>
          <w:tcPr>
            <w:tcW w:w="4414" w:type="dxa"/>
            <w:shd w:val="clear" w:color="auto" w:fill="ACB9CA" w:themeFill="text2" w:themeFillTint="66"/>
          </w:tcPr>
          <w:p w14:paraId="7B294C20" w14:textId="10E23CC5" w:rsidR="0091486A" w:rsidRPr="00A22341" w:rsidRDefault="00FA21F7" w:rsidP="00A22341">
            <w:pPr>
              <w:jc w:val="center"/>
              <w:rPr>
                <w:rFonts w:ascii="LM Roman 10" w:hAnsi="LM Roman 10"/>
              </w:rPr>
            </w:pPr>
            <w:r w:rsidRPr="00A22341">
              <w:rPr>
                <w:rFonts w:ascii="LM Roman 10" w:hAnsi="LM Roman 10"/>
              </w:rPr>
              <w:t>Orin</w:t>
            </w:r>
          </w:p>
        </w:tc>
        <w:tc>
          <w:tcPr>
            <w:tcW w:w="4414" w:type="dxa"/>
            <w:shd w:val="clear" w:color="auto" w:fill="ACB9CA" w:themeFill="text2" w:themeFillTint="66"/>
          </w:tcPr>
          <w:p w14:paraId="7A5A5983" w14:textId="39B13AF7" w:rsidR="0091486A" w:rsidRPr="00A22341" w:rsidRDefault="0014069D" w:rsidP="00A22341">
            <w:pPr>
              <w:jc w:val="center"/>
              <w:rPr>
                <w:rFonts w:ascii="LM Roman 10" w:hAnsi="LM Roman 10"/>
                <w:b/>
              </w:rPr>
            </w:pPr>
            <w:r>
              <w:rPr>
                <w:rFonts w:ascii="LM Roman 10" w:hAnsi="LM Roman 10"/>
                <w:b/>
              </w:rPr>
              <w:t>4</w:t>
            </w:r>
          </w:p>
        </w:tc>
      </w:tr>
      <w:tr w:rsidR="0091486A" w14:paraId="790683F5" w14:textId="77777777" w:rsidTr="00A22341">
        <w:tc>
          <w:tcPr>
            <w:tcW w:w="4414" w:type="dxa"/>
            <w:shd w:val="clear" w:color="auto" w:fill="F7CAAC" w:themeFill="accent2" w:themeFillTint="66"/>
          </w:tcPr>
          <w:p w14:paraId="5AAF731A" w14:textId="22D54DB1" w:rsidR="0091486A" w:rsidRPr="00A22341" w:rsidRDefault="00A22341" w:rsidP="00A22341">
            <w:pPr>
              <w:jc w:val="center"/>
              <w:rPr>
                <w:rFonts w:ascii="LM Roman 10" w:hAnsi="LM Roman 10"/>
                <w:b/>
              </w:rPr>
            </w:pPr>
            <w:r w:rsidRPr="00A22341">
              <w:rPr>
                <w:rFonts w:ascii="LM Roman 10" w:hAnsi="LM Roman 10"/>
                <w:b/>
              </w:rPr>
              <w:t>Comercialización</w:t>
            </w:r>
            <w:r w:rsidR="009F4B99" w:rsidRPr="00A22341">
              <w:rPr>
                <w:rFonts w:ascii="LM Roman 10" w:hAnsi="LM Roman 10"/>
                <w:b/>
              </w:rPr>
              <w:t xml:space="preserve"> Productos</w:t>
            </w:r>
          </w:p>
        </w:tc>
        <w:tc>
          <w:tcPr>
            <w:tcW w:w="4414" w:type="dxa"/>
            <w:shd w:val="clear" w:color="auto" w:fill="F7CAAC" w:themeFill="accent2" w:themeFillTint="66"/>
          </w:tcPr>
          <w:p w14:paraId="17DF9FEA" w14:textId="0C3FB3F4" w:rsidR="0091486A" w:rsidRPr="00A22341" w:rsidRDefault="009F4B99" w:rsidP="00A22341">
            <w:pPr>
              <w:jc w:val="center"/>
              <w:rPr>
                <w:rFonts w:ascii="LM Roman 10" w:hAnsi="LM Roman 10"/>
                <w:b/>
              </w:rPr>
            </w:pPr>
            <w:r w:rsidRPr="00A22341">
              <w:rPr>
                <w:rFonts w:ascii="LM Roman 10" w:hAnsi="LM Roman 10"/>
                <w:b/>
              </w:rPr>
              <w:t>12</w:t>
            </w:r>
          </w:p>
        </w:tc>
      </w:tr>
      <w:tr w:rsidR="009F4B99" w14:paraId="00C0EB6A" w14:textId="77777777" w:rsidTr="00A22341">
        <w:tc>
          <w:tcPr>
            <w:tcW w:w="4414" w:type="dxa"/>
            <w:shd w:val="clear" w:color="auto" w:fill="525252" w:themeFill="accent3" w:themeFillShade="80"/>
          </w:tcPr>
          <w:p w14:paraId="75D7EEE5" w14:textId="46797749" w:rsidR="009F4B99" w:rsidRPr="00A22341" w:rsidRDefault="009F4B99" w:rsidP="00A22341">
            <w:pPr>
              <w:jc w:val="center"/>
              <w:rPr>
                <w:rFonts w:ascii="LM Roman 10" w:hAnsi="LM Roman 10"/>
                <w:b/>
                <w:color w:val="FFFFFF" w:themeColor="background1"/>
                <w:sz w:val="28"/>
              </w:rPr>
            </w:pPr>
            <w:r w:rsidRPr="00A22341">
              <w:rPr>
                <w:rFonts w:ascii="LM Roman 10" w:hAnsi="LM Roman 10"/>
                <w:b/>
                <w:color w:val="FFFFFF" w:themeColor="background1"/>
                <w:sz w:val="28"/>
              </w:rPr>
              <w:t>Total de Semanas</w:t>
            </w:r>
          </w:p>
        </w:tc>
        <w:tc>
          <w:tcPr>
            <w:tcW w:w="4414" w:type="dxa"/>
            <w:shd w:val="clear" w:color="auto" w:fill="525252" w:themeFill="accent3" w:themeFillShade="80"/>
          </w:tcPr>
          <w:p w14:paraId="77F4ADEA" w14:textId="1364A62D" w:rsidR="009F4B99" w:rsidRPr="00A22341" w:rsidRDefault="009F4B99" w:rsidP="00A22341">
            <w:pPr>
              <w:jc w:val="center"/>
              <w:rPr>
                <w:rFonts w:ascii="LM Roman 10" w:hAnsi="LM Roman 10"/>
                <w:b/>
                <w:color w:val="FFFFFF" w:themeColor="background1"/>
                <w:sz w:val="28"/>
              </w:rPr>
            </w:pPr>
            <w:r w:rsidRPr="00A22341">
              <w:rPr>
                <w:rFonts w:ascii="LM Roman 10" w:hAnsi="LM Roman 10"/>
                <w:b/>
                <w:color w:val="FFFFFF" w:themeColor="background1"/>
                <w:sz w:val="28"/>
              </w:rPr>
              <w:t>3</w:t>
            </w:r>
            <w:r w:rsidR="00A22341" w:rsidRPr="00A22341">
              <w:rPr>
                <w:rFonts w:ascii="LM Roman 10" w:hAnsi="LM Roman 10"/>
                <w:b/>
                <w:color w:val="FFFFFF" w:themeColor="background1"/>
                <w:sz w:val="28"/>
              </w:rPr>
              <w:t>6</w:t>
            </w:r>
          </w:p>
        </w:tc>
      </w:tr>
    </w:tbl>
    <w:p w14:paraId="6E57E7CC" w14:textId="5BA3AB1F" w:rsidR="0091486A" w:rsidRDefault="00AF497C" w:rsidP="00AF497C">
      <w:pPr>
        <w:pStyle w:val="Incontec"/>
      </w:pPr>
      <w:r w:rsidRPr="00AF497C">
        <w:rPr>
          <w:b/>
          <w:i/>
        </w:rPr>
        <w:t>Tabla 5-5</w:t>
      </w:r>
      <w:r>
        <w:t>. Total Semanas Proyectos Plan de Negocios. Fuente: Autores.</w:t>
      </w:r>
    </w:p>
    <w:p w14:paraId="30E8AF43" w14:textId="77777777" w:rsidR="00AF497C" w:rsidRPr="00AF497C" w:rsidRDefault="00AF497C" w:rsidP="00AF497C"/>
    <w:p w14:paraId="33F605B8" w14:textId="77777777" w:rsidR="005A28FB" w:rsidRPr="005A28FB" w:rsidRDefault="005A28FB" w:rsidP="005A28FB">
      <w:bookmarkStart w:id="106" w:name="_nf0pmy2opq87" w:colFirst="0" w:colLast="0"/>
      <w:bookmarkStart w:id="107" w:name="_k3gd6gimf0ek" w:colFirst="0" w:colLast="0"/>
      <w:bookmarkStart w:id="108" w:name="_v2889wvynhgr" w:colFirst="0" w:colLast="0"/>
      <w:bookmarkStart w:id="109" w:name="_n0dfq6xn9xjv" w:colFirst="0" w:colLast="0"/>
      <w:bookmarkStart w:id="110" w:name="_2qk8i4e3apec" w:colFirst="0" w:colLast="0"/>
      <w:bookmarkStart w:id="111" w:name="_ufoam58vdwi4" w:colFirst="0" w:colLast="0"/>
      <w:bookmarkStart w:id="112" w:name="_qj7k9xmxqtaw" w:colFirst="0" w:colLast="0"/>
      <w:bookmarkEnd w:id="106"/>
      <w:bookmarkEnd w:id="107"/>
      <w:bookmarkEnd w:id="108"/>
      <w:bookmarkEnd w:id="109"/>
      <w:bookmarkEnd w:id="110"/>
      <w:bookmarkEnd w:id="111"/>
      <w:bookmarkEnd w:id="112"/>
    </w:p>
    <w:p w14:paraId="551301AF" w14:textId="7B3C2A25" w:rsidR="00704CBC" w:rsidRPr="00102649" w:rsidRDefault="00F804AA" w:rsidP="00B43D6F">
      <w:pPr>
        <w:pStyle w:val="Incontec"/>
        <w:numPr>
          <w:ilvl w:val="2"/>
          <w:numId w:val="1"/>
        </w:numPr>
        <w:outlineLvl w:val="2"/>
        <w:rPr>
          <w:rFonts w:cs="Times New Roman"/>
        </w:rPr>
      </w:pPr>
      <w:bookmarkStart w:id="113" w:name="_Toc470690156"/>
      <w:r w:rsidRPr="00102649">
        <w:rPr>
          <w:rFonts w:cs="Times New Roman"/>
        </w:rPr>
        <w:t>Infraestructura y Arquitectura</w:t>
      </w:r>
      <w:r w:rsidR="00274004">
        <w:rPr>
          <w:rFonts w:cs="Times New Roman"/>
        </w:rPr>
        <w:t>.</w:t>
      </w:r>
      <w:bookmarkEnd w:id="113"/>
    </w:p>
    <w:p w14:paraId="2A2CB732" w14:textId="77777777" w:rsidR="00F804AA" w:rsidRDefault="00F804AA" w:rsidP="00C05623">
      <w:pPr>
        <w:pStyle w:val="Incontec"/>
      </w:pPr>
    </w:p>
    <w:p w14:paraId="377DF20A" w14:textId="77777777" w:rsidR="00C05623" w:rsidRPr="00C05623" w:rsidRDefault="00C05623" w:rsidP="00C05623">
      <w:pPr>
        <w:pStyle w:val="Incontec"/>
      </w:pPr>
    </w:p>
    <w:p w14:paraId="71530C1B" w14:textId="4BFB57E9" w:rsidR="005A1805" w:rsidRPr="00102649" w:rsidRDefault="005A1805" w:rsidP="00F12A4C">
      <w:pPr>
        <w:pStyle w:val="Incontec"/>
        <w:rPr>
          <w:rFonts w:cs="Times New Roman"/>
          <w:b/>
        </w:rPr>
      </w:pPr>
      <w:r w:rsidRPr="00102649">
        <w:rPr>
          <w:rFonts w:cs="Times New Roman"/>
          <w:b/>
        </w:rPr>
        <w:t xml:space="preserve">Infraestructura </w:t>
      </w: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46CDA56" w14:textId="77777777" w:rsidR="000F7F74" w:rsidRPr="00102649" w:rsidRDefault="000F7F74" w:rsidP="00F12A4C">
      <w:pPr>
        <w:pStyle w:val="Incontec"/>
        <w:rPr>
          <w:rFonts w:cs="Times New Roman"/>
        </w:rPr>
      </w:pPr>
    </w:p>
    <w:p w14:paraId="2C56C0E7" w14:textId="4606B58A" w:rsidR="00F804AA" w:rsidRPr="00102649" w:rsidRDefault="000F7F74" w:rsidP="00B43D6F">
      <w:pPr>
        <w:pStyle w:val="Incontec"/>
        <w:numPr>
          <w:ilvl w:val="0"/>
          <w:numId w:val="14"/>
        </w:numPr>
        <w:rPr>
          <w:rFonts w:cs="Times New Roman"/>
        </w:rPr>
      </w:pPr>
      <w:r w:rsidRPr="00102649">
        <w:rPr>
          <w:rFonts w:cs="Times New Roman"/>
        </w:rPr>
        <w:t>Herramientas de Desarrollo de Videojuegos</w:t>
      </w:r>
      <w:r w:rsidR="00F804AA" w:rsidRPr="00102649">
        <w:rPr>
          <w:rFonts w:cs="Times New Roman"/>
        </w:rPr>
        <w:t xml:space="preserve"> </w:t>
      </w:r>
    </w:p>
    <w:p w14:paraId="16B28878" w14:textId="53997A54" w:rsidR="000F7F74" w:rsidRPr="00102649" w:rsidRDefault="000F7F74" w:rsidP="00B43D6F">
      <w:pPr>
        <w:pStyle w:val="Incontec"/>
        <w:numPr>
          <w:ilvl w:val="0"/>
          <w:numId w:val="14"/>
        </w:numPr>
        <w:rPr>
          <w:rFonts w:cs="Times New Roman"/>
        </w:rPr>
      </w:pPr>
      <w:r w:rsidRPr="00102649">
        <w:rPr>
          <w:rFonts w:cs="Times New Roman"/>
        </w:rPr>
        <w:t xml:space="preserve">Herramientas de Desarrollo </w:t>
      </w:r>
    </w:p>
    <w:p w14:paraId="41F6BD56" w14:textId="31CA5765" w:rsidR="000F7F74" w:rsidRPr="00102649" w:rsidRDefault="000F7F74" w:rsidP="00B43D6F">
      <w:pPr>
        <w:pStyle w:val="Incontec"/>
        <w:numPr>
          <w:ilvl w:val="0"/>
          <w:numId w:val="14"/>
        </w:numPr>
        <w:rPr>
          <w:rFonts w:cs="Times New Roman"/>
        </w:rPr>
      </w:pPr>
      <w:r w:rsidRPr="00102649">
        <w:rPr>
          <w:rFonts w:cs="Times New Roman"/>
        </w:rPr>
        <w:t>Herramientas de Diseño</w:t>
      </w:r>
    </w:p>
    <w:p w14:paraId="3A879EA6" w14:textId="77777777" w:rsidR="000F7F74" w:rsidRDefault="000F7F74" w:rsidP="00F12A4C">
      <w:pPr>
        <w:pStyle w:val="Incontec"/>
        <w:rPr>
          <w:rFonts w:cs="Times New Roman"/>
        </w:rPr>
      </w:pPr>
    </w:p>
    <w:p w14:paraId="75BB4C4F" w14:textId="77777777" w:rsidR="00C05623" w:rsidRDefault="00C05623" w:rsidP="00C05623">
      <w:pPr>
        <w:pStyle w:val="Incontec"/>
      </w:pPr>
    </w:p>
    <w:p w14:paraId="2D6B7B5F" w14:textId="77777777" w:rsidR="00C05623" w:rsidRPr="00C05623" w:rsidRDefault="00C05623" w:rsidP="00C05623">
      <w:pPr>
        <w:pStyle w:val="Incontec"/>
      </w:pPr>
    </w:p>
    <w:p w14:paraId="548AA333" w14:textId="24EA9771" w:rsidR="000F7F74" w:rsidRPr="00102649" w:rsidRDefault="000F7F74" w:rsidP="00F12A4C">
      <w:pPr>
        <w:pStyle w:val="Incontec"/>
        <w:rPr>
          <w:rFonts w:cs="Times New Roman"/>
        </w:rPr>
      </w:pPr>
      <w:r w:rsidRPr="00102649">
        <w:rPr>
          <w:rFonts w:cs="Times New Roman"/>
        </w:rPr>
        <w:lastRenderedPageBreak/>
        <w:t>A continuación se listan las aplicaciones usadas en el desarrollo de esta aplicación:</w:t>
      </w:r>
    </w:p>
    <w:p w14:paraId="56C08804" w14:textId="77777777" w:rsidR="000F7F74" w:rsidRPr="00102649" w:rsidRDefault="000F7F74" w:rsidP="00F12A4C">
      <w:pPr>
        <w:pStyle w:val="Incontec"/>
        <w:rPr>
          <w:rFonts w:cs="Times New Roman"/>
        </w:rPr>
      </w:pPr>
    </w:p>
    <w:tbl>
      <w:tblPr>
        <w:tblStyle w:val="Tablaconcuadrcula"/>
        <w:tblW w:w="0" w:type="auto"/>
        <w:tblLook w:val="04A0" w:firstRow="1" w:lastRow="0" w:firstColumn="1" w:lastColumn="0" w:noHBand="0" w:noVBand="1"/>
      </w:tblPr>
      <w:tblGrid>
        <w:gridCol w:w="4414"/>
        <w:gridCol w:w="4414"/>
      </w:tblGrid>
      <w:tr w:rsidR="000F7F74" w:rsidRPr="00102649" w14:paraId="116EEED1" w14:textId="77777777" w:rsidTr="000F7F74">
        <w:tc>
          <w:tcPr>
            <w:tcW w:w="4414" w:type="dxa"/>
          </w:tcPr>
          <w:p w14:paraId="775A9741" w14:textId="0D49DCF6" w:rsidR="000F7F74" w:rsidRPr="00102649" w:rsidRDefault="000F7F74" w:rsidP="00F12A4C">
            <w:pPr>
              <w:pStyle w:val="Incontec"/>
              <w:rPr>
                <w:rFonts w:cs="Times New Roman"/>
                <w:b/>
              </w:rPr>
            </w:pPr>
            <w:r w:rsidRPr="00102649">
              <w:rPr>
                <w:rFonts w:cs="Times New Roman"/>
                <w:b/>
              </w:rPr>
              <w:t>Nombre</w:t>
            </w:r>
          </w:p>
        </w:tc>
        <w:tc>
          <w:tcPr>
            <w:tcW w:w="4414" w:type="dxa"/>
          </w:tcPr>
          <w:p w14:paraId="69698DB9" w14:textId="3DD38A87" w:rsidR="000F7F74" w:rsidRPr="00102649" w:rsidRDefault="003B3CA6" w:rsidP="00F12A4C">
            <w:pPr>
              <w:pStyle w:val="Incontec"/>
              <w:rPr>
                <w:rFonts w:cs="Times New Roman"/>
                <w:b/>
              </w:rPr>
            </w:pPr>
            <w:r w:rsidRPr="00102649">
              <w:rPr>
                <w:rFonts w:cs="Times New Roman"/>
                <w:b/>
              </w:rPr>
              <w:t>Intención</w:t>
            </w:r>
            <w:r w:rsidR="000F7F74" w:rsidRPr="00102649">
              <w:rPr>
                <w:rFonts w:cs="Times New Roman"/>
                <w:b/>
              </w:rPr>
              <w:t xml:space="preserve"> </w:t>
            </w:r>
          </w:p>
        </w:tc>
      </w:tr>
      <w:tr w:rsidR="000F7F74" w:rsidRPr="00102649" w14:paraId="5448F0C7" w14:textId="77777777" w:rsidTr="000F7F74">
        <w:tc>
          <w:tcPr>
            <w:tcW w:w="4414" w:type="dxa"/>
          </w:tcPr>
          <w:p w14:paraId="74F5F5EA" w14:textId="69B65AAF" w:rsidR="000F7F74" w:rsidRPr="00102649" w:rsidRDefault="000F7F74" w:rsidP="00F12A4C">
            <w:pPr>
              <w:pStyle w:val="Incontec"/>
              <w:rPr>
                <w:rFonts w:cs="Times New Roman"/>
              </w:rPr>
            </w:pPr>
            <w:proofErr w:type="spellStart"/>
            <w:r w:rsidRPr="00102649">
              <w:rPr>
                <w:rFonts w:cs="Times New Roman"/>
              </w:rPr>
              <w:t>Unity</w:t>
            </w:r>
            <w:proofErr w:type="spellEnd"/>
            <w:r w:rsidRPr="00102649">
              <w:rPr>
                <w:rFonts w:cs="Times New Roman"/>
              </w:rPr>
              <w:t xml:space="preserve"> 3.D</w:t>
            </w:r>
            <w:r w:rsidR="00DB693A">
              <w:rPr>
                <w:rFonts w:cs="Times New Roman"/>
              </w:rPr>
              <w:t xml:space="preserve"> versión 5.4.3</w:t>
            </w:r>
          </w:p>
        </w:tc>
        <w:tc>
          <w:tcPr>
            <w:tcW w:w="4414" w:type="dxa"/>
          </w:tcPr>
          <w:p w14:paraId="1AE813B6" w14:textId="4A2E3EB1" w:rsidR="000F7F74" w:rsidRPr="00102649" w:rsidRDefault="009140E6" w:rsidP="00F12A4C">
            <w:pPr>
              <w:pStyle w:val="Incontec"/>
              <w:rPr>
                <w:rFonts w:cs="Times New Roman"/>
              </w:rPr>
            </w:pPr>
            <w:r w:rsidRPr="00102649">
              <w:rPr>
                <w:rFonts w:cs="Times New Roman"/>
              </w:rPr>
              <w:t>Herramienta de desarrollo de videojuegos para diversas plataformas</w:t>
            </w:r>
          </w:p>
        </w:tc>
      </w:tr>
      <w:tr w:rsidR="009140E6" w:rsidRPr="00102649" w14:paraId="7424A479" w14:textId="77777777" w:rsidTr="000F7F74">
        <w:tc>
          <w:tcPr>
            <w:tcW w:w="4414" w:type="dxa"/>
          </w:tcPr>
          <w:p w14:paraId="25FA5024" w14:textId="13C1EABB" w:rsidR="009140E6" w:rsidRPr="00102649" w:rsidRDefault="009140E6" w:rsidP="00F12A4C">
            <w:pPr>
              <w:pStyle w:val="Incontec"/>
              <w:rPr>
                <w:rFonts w:cs="Times New Roman"/>
              </w:rPr>
            </w:pPr>
            <w:proofErr w:type="spellStart"/>
            <w:r w:rsidRPr="00102649">
              <w:rPr>
                <w:rFonts w:cs="Times New Roman"/>
              </w:rPr>
              <w:t>Atom</w:t>
            </w:r>
            <w:proofErr w:type="spellEnd"/>
            <w:r w:rsidRPr="00102649">
              <w:rPr>
                <w:rFonts w:cs="Times New Roman"/>
              </w:rPr>
              <w:t xml:space="preserve"> </w:t>
            </w:r>
            <w:r w:rsidR="00DB693A">
              <w:rPr>
                <w:rFonts w:cs="Times New Roman"/>
              </w:rPr>
              <w:t>1.10.2</w:t>
            </w:r>
          </w:p>
        </w:tc>
        <w:tc>
          <w:tcPr>
            <w:tcW w:w="4414" w:type="dxa"/>
          </w:tcPr>
          <w:p w14:paraId="0EE14BC6" w14:textId="08C60572" w:rsidR="009140E6" w:rsidRPr="00102649" w:rsidRDefault="009140E6" w:rsidP="00F12A4C">
            <w:pPr>
              <w:pStyle w:val="Incontec"/>
              <w:rPr>
                <w:rFonts w:cs="Times New Roman"/>
              </w:rPr>
            </w:pPr>
            <w:r w:rsidRPr="00102649">
              <w:rPr>
                <w:rFonts w:cs="Times New Roman"/>
              </w:rPr>
              <w:t>Editor de Código  que permite la programación bajo varios lenguajes de programación</w:t>
            </w:r>
          </w:p>
        </w:tc>
      </w:tr>
      <w:tr w:rsidR="009140E6" w:rsidRPr="00102649" w14:paraId="64A27DB9" w14:textId="77777777" w:rsidTr="000F7F74">
        <w:tc>
          <w:tcPr>
            <w:tcW w:w="4414" w:type="dxa"/>
          </w:tcPr>
          <w:p w14:paraId="05CBF4DA" w14:textId="585AD361" w:rsidR="009140E6" w:rsidRPr="00102649" w:rsidRDefault="00DB693A" w:rsidP="00F12A4C">
            <w:pPr>
              <w:pStyle w:val="Incontec"/>
              <w:rPr>
                <w:rFonts w:cs="Times New Roman"/>
              </w:rPr>
            </w:pPr>
            <w:proofErr w:type="spellStart"/>
            <w:r>
              <w:rPr>
                <w:rFonts w:cs="Times New Roman"/>
              </w:rPr>
              <w:t>Inskcape</w:t>
            </w:r>
            <w:proofErr w:type="spellEnd"/>
            <w:r>
              <w:rPr>
                <w:rFonts w:cs="Times New Roman"/>
              </w:rPr>
              <w:t xml:space="preserve"> versión </w:t>
            </w:r>
            <w:r w:rsidRPr="00DB693A">
              <w:rPr>
                <w:rFonts w:cs="Times New Roman"/>
              </w:rPr>
              <w:t>0.91</w:t>
            </w:r>
          </w:p>
        </w:tc>
        <w:tc>
          <w:tcPr>
            <w:tcW w:w="4414" w:type="dxa"/>
          </w:tcPr>
          <w:p w14:paraId="7C7D0E82" w14:textId="2C5CF40B" w:rsidR="009140E6" w:rsidRPr="00102649" w:rsidRDefault="009140E6" w:rsidP="00F12A4C">
            <w:pPr>
              <w:pStyle w:val="Incontec"/>
              <w:rPr>
                <w:rFonts w:cs="Times New Roman"/>
              </w:rPr>
            </w:pPr>
            <w:r w:rsidRPr="00102649">
              <w:rPr>
                <w:rFonts w:cs="Times New Roman"/>
              </w:rPr>
              <w:t xml:space="preserve">Herramienta de diseño </w:t>
            </w:r>
            <w:r w:rsidR="00DB693A" w:rsidRPr="00102649">
              <w:rPr>
                <w:rFonts w:cs="Times New Roman"/>
              </w:rPr>
              <w:t>gráfico</w:t>
            </w:r>
            <w:r w:rsidRPr="00102649">
              <w:rPr>
                <w:rFonts w:cs="Times New Roman"/>
              </w:rPr>
              <w:t xml:space="preserve"> para el desarrollo de interfaces de usuario.</w:t>
            </w:r>
          </w:p>
        </w:tc>
      </w:tr>
      <w:tr w:rsidR="009140E6" w:rsidRPr="00102649" w14:paraId="21D4C1ED" w14:textId="77777777" w:rsidTr="000F7F74">
        <w:tc>
          <w:tcPr>
            <w:tcW w:w="4414" w:type="dxa"/>
          </w:tcPr>
          <w:p w14:paraId="2C28EFA0" w14:textId="5C00B1B3" w:rsidR="009140E6" w:rsidRPr="00102649" w:rsidRDefault="00DB693A" w:rsidP="00DB693A">
            <w:pPr>
              <w:pStyle w:val="Incontec"/>
              <w:rPr>
                <w:rFonts w:cs="Times New Roman"/>
              </w:rPr>
            </w:pPr>
            <w:proofErr w:type="spellStart"/>
            <w:r>
              <w:rPr>
                <w:rFonts w:cs="Times New Roman"/>
              </w:rPr>
              <w:t>Gimp</w:t>
            </w:r>
            <w:proofErr w:type="spellEnd"/>
            <w:r w:rsidR="009140E6" w:rsidRPr="00102649">
              <w:rPr>
                <w:rFonts w:cs="Times New Roman"/>
              </w:rPr>
              <w:t xml:space="preserve"> </w:t>
            </w:r>
            <w:r>
              <w:rPr>
                <w:rFonts w:cs="Times New Roman"/>
              </w:rPr>
              <w:t>versión</w:t>
            </w:r>
            <w:r w:rsidRPr="00DB693A">
              <w:rPr>
                <w:rFonts w:cs="Times New Roman"/>
              </w:rPr>
              <w:t> 2.8.18</w:t>
            </w:r>
          </w:p>
        </w:tc>
        <w:tc>
          <w:tcPr>
            <w:tcW w:w="4414" w:type="dxa"/>
          </w:tcPr>
          <w:p w14:paraId="397D9548" w14:textId="741269D8" w:rsidR="009140E6" w:rsidRPr="00102649" w:rsidRDefault="009140E6" w:rsidP="00F12A4C">
            <w:pPr>
              <w:pStyle w:val="Incontec"/>
              <w:rPr>
                <w:rFonts w:cs="Times New Roman"/>
              </w:rPr>
            </w:pPr>
            <w:r w:rsidRPr="00102649">
              <w:rPr>
                <w:rFonts w:cs="Times New Roman"/>
              </w:rPr>
              <w:t>Herramienta de diseño gráfico para el desarrollo de interfaces de usuario</w:t>
            </w:r>
          </w:p>
        </w:tc>
      </w:tr>
    </w:tbl>
    <w:p w14:paraId="7C4117D1" w14:textId="3D740CE4" w:rsidR="003B3CA6" w:rsidRPr="00102649" w:rsidRDefault="009140E6" w:rsidP="00F12A4C">
      <w:pPr>
        <w:pStyle w:val="Incontec"/>
        <w:rPr>
          <w:rFonts w:cs="Times New Roman"/>
        </w:rPr>
      </w:pPr>
      <w:r w:rsidRPr="00C05623">
        <w:rPr>
          <w:rFonts w:cs="Times New Roman"/>
          <w:b/>
          <w:i/>
        </w:rPr>
        <w:t xml:space="preserve">Tabla </w:t>
      </w:r>
      <w:r w:rsidR="00DA045D" w:rsidRPr="00C05623">
        <w:rPr>
          <w:rFonts w:cs="Times New Roman"/>
          <w:b/>
          <w:i/>
        </w:rPr>
        <w:t>5-</w:t>
      </w:r>
      <w:r w:rsidR="00C05623">
        <w:rPr>
          <w:rFonts w:cs="Times New Roman"/>
          <w:b/>
          <w:i/>
        </w:rPr>
        <w:t>6</w:t>
      </w:r>
      <w:r w:rsidRPr="00102649">
        <w:rPr>
          <w:rFonts w:cs="Times New Roman"/>
          <w:b/>
        </w:rPr>
        <w:t>.</w:t>
      </w:r>
      <w:r w:rsidRPr="00102649">
        <w:rPr>
          <w:rFonts w:cs="Times New Roman"/>
        </w:rPr>
        <w:t xml:space="preserve"> Herramientas </w:t>
      </w:r>
      <w:r w:rsidR="003B3CA6" w:rsidRPr="00102649">
        <w:rPr>
          <w:rFonts w:cs="Times New Roman"/>
        </w:rPr>
        <w:t>Tecnológicas. Fuente: Autores.</w:t>
      </w:r>
    </w:p>
    <w:p w14:paraId="281F5907" w14:textId="77777777" w:rsidR="00C05623" w:rsidRDefault="00C05623" w:rsidP="00F12A4C">
      <w:pPr>
        <w:pStyle w:val="Incontec"/>
        <w:rPr>
          <w:rFonts w:cs="Times New Roman"/>
          <w:b/>
        </w:rPr>
      </w:pPr>
    </w:p>
    <w:p w14:paraId="55A71EFC" w14:textId="77777777" w:rsidR="00C05623" w:rsidRDefault="00C05623" w:rsidP="00F12A4C">
      <w:pPr>
        <w:pStyle w:val="Incontec"/>
        <w:rPr>
          <w:rFonts w:cs="Times New Roman"/>
          <w:b/>
        </w:rPr>
      </w:pPr>
    </w:p>
    <w:p w14:paraId="075C814B" w14:textId="77777777" w:rsidR="00C05623" w:rsidRDefault="00C05623" w:rsidP="00F12A4C">
      <w:pPr>
        <w:pStyle w:val="Incontec"/>
        <w:rPr>
          <w:rFonts w:cs="Times New Roman"/>
          <w:b/>
        </w:rPr>
      </w:pPr>
    </w:p>
    <w:p w14:paraId="02D8C243" w14:textId="77777777" w:rsidR="00C05623" w:rsidRDefault="00C05623" w:rsidP="00F12A4C">
      <w:pPr>
        <w:pStyle w:val="Incontec"/>
        <w:rPr>
          <w:rFonts w:cs="Times New Roman"/>
          <w:b/>
        </w:rPr>
      </w:pPr>
    </w:p>
    <w:p w14:paraId="50A137AA" w14:textId="77777777" w:rsidR="00C05623" w:rsidRDefault="00C05623" w:rsidP="00F12A4C">
      <w:pPr>
        <w:pStyle w:val="Incontec"/>
        <w:rPr>
          <w:rFonts w:cs="Times New Roman"/>
          <w:b/>
        </w:rPr>
      </w:pPr>
    </w:p>
    <w:p w14:paraId="53E15EDC" w14:textId="77777777" w:rsidR="00C05623" w:rsidRDefault="00C05623" w:rsidP="00F12A4C">
      <w:pPr>
        <w:pStyle w:val="Incontec"/>
        <w:rPr>
          <w:rFonts w:cs="Times New Roman"/>
          <w:b/>
        </w:rPr>
      </w:pPr>
    </w:p>
    <w:p w14:paraId="0800F032" w14:textId="77777777" w:rsidR="00C05623" w:rsidRDefault="00C05623" w:rsidP="00F12A4C">
      <w:pPr>
        <w:pStyle w:val="Incontec"/>
        <w:rPr>
          <w:rFonts w:cs="Times New Roman"/>
          <w:b/>
        </w:rPr>
      </w:pPr>
    </w:p>
    <w:p w14:paraId="270B7293" w14:textId="77777777" w:rsidR="00C05623" w:rsidRDefault="00C05623" w:rsidP="00F12A4C">
      <w:pPr>
        <w:pStyle w:val="Incontec"/>
        <w:rPr>
          <w:rFonts w:cs="Times New Roman"/>
          <w:b/>
        </w:rPr>
      </w:pPr>
    </w:p>
    <w:p w14:paraId="7D374505" w14:textId="77777777" w:rsidR="00C05623" w:rsidRDefault="00C05623" w:rsidP="00F12A4C">
      <w:pPr>
        <w:pStyle w:val="Incontec"/>
        <w:rPr>
          <w:rFonts w:cs="Times New Roman"/>
          <w:b/>
        </w:rPr>
      </w:pPr>
    </w:p>
    <w:p w14:paraId="4C5FC5EE" w14:textId="77777777" w:rsidR="00C05623" w:rsidRDefault="00C05623" w:rsidP="00F12A4C">
      <w:pPr>
        <w:pStyle w:val="Incontec"/>
        <w:rPr>
          <w:rFonts w:cs="Times New Roman"/>
          <w:b/>
        </w:rPr>
      </w:pPr>
    </w:p>
    <w:p w14:paraId="2BADA343" w14:textId="5F0D6D7A" w:rsidR="005A1805" w:rsidRPr="00102649" w:rsidRDefault="004350E2" w:rsidP="00F12A4C">
      <w:pPr>
        <w:pStyle w:val="Incontec"/>
        <w:rPr>
          <w:rFonts w:cs="Times New Roman"/>
          <w:b/>
        </w:rPr>
      </w:pPr>
      <w:r w:rsidRPr="00102649">
        <w:rPr>
          <w:rFonts w:cs="Times New Roman"/>
          <w:b/>
        </w:rPr>
        <w:lastRenderedPageBreak/>
        <w:t>Arquitectura de la</w:t>
      </w:r>
      <w:r w:rsidR="003A0A50">
        <w:rPr>
          <w:rFonts w:cs="Times New Roman"/>
          <w:b/>
        </w:rPr>
        <w:t>s</w:t>
      </w:r>
      <w:r w:rsidRPr="00102649">
        <w:rPr>
          <w:rFonts w:cs="Times New Roman"/>
          <w:b/>
        </w:rPr>
        <w:t xml:space="preserve"> </w:t>
      </w:r>
      <w:r w:rsidR="003A0A50">
        <w:rPr>
          <w:rFonts w:cs="Times New Roman"/>
          <w:b/>
        </w:rPr>
        <w:t>aplicaciones.</w:t>
      </w:r>
    </w:p>
    <w:p w14:paraId="62955B82" w14:textId="77777777" w:rsidR="004350E2" w:rsidRPr="00102649" w:rsidRDefault="004350E2" w:rsidP="00F12A4C">
      <w:pPr>
        <w:pStyle w:val="Incontec"/>
        <w:rPr>
          <w:rFonts w:cs="Times New Roman"/>
          <w:b/>
        </w:rPr>
      </w:pPr>
    </w:p>
    <w:p w14:paraId="16E48410" w14:textId="7DA45099" w:rsidR="004350E2" w:rsidRPr="00102649" w:rsidRDefault="00591C10" w:rsidP="00F12A4C">
      <w:pPr>
        <w:pStyle w:val="Incontec"/>
        <w:rPr>
          <w:rFonts w:cs="Times New Roman"/>
        </w:rPr>
      </w:pPr>
      <w:r>
        <w:rPr>
          <w:rFonts w:cs="Times New Roman"/>
        </w:rPr>
        <w:t>Se utilizó una arquitectura llamada AMVCC (</w:t>
      </w:r>
      <w:proofErr w:type="spellStart"/>
      <w:r>
        <w:rPr>
          <w:rFonts w:cs="Times New Roman"/>
        </w:rPr>
        <w:t>Application</w:t>
      </w:r>
      <w:proofErr w:type="spellEnd"/>
      <w:r>
        <w:rPr>
          <w:rFonts w:cs="Times New Roman"/>
        </w:rPr>
        <w:t>-</w:t>
      </w:r>
      <w:proofErr w:type="spellStart"/>
      <w:r>
        <w:rPr>
          <w:rFonts w:cs="Times New Roman"/>
        </w:rPr>
        <w:t>Model</w:t>
      </w:r>
      <w:proofErr w:type="spellEnd"/>
      <w:r>
        <w:rPr>
          <w:rFonts w:cs="Times New Roman"/>
        </w:rPr>
        <w:t>-View-</w:t>
      </w:r>
      <w:proofErr w:type="spellStart"/>
      <w:r>
        <w:rPr>
          <w:rFonts w:cs="Times New Roman"/>
        </w:rPr>
        <w:t>Controller</w:t>
      </w:r>
      <w:proofErr w:type="spellEnd"/>
      <w:r>
        <w:rPr>
          <w:rFonts w:cs="Times New Roman"/>
        </w:rPr>
        <w:t>-</w:t>
      </w:r>
      <w:proofErr w:type="spellStart"/>
      <w:r>
        <w:rPr>
          <w:rFonts w:cs="Times New Roman"/>
        </w:rPr>
        <w:t>Component</w:t>
      </w:r>
      <w:proofErr w:type="spellEnd"/>
      <w:r>
        <w:rPr>
          <w:rFonts w:cs="Times New Roman"/>
        </w:rPr>
        <w:t>)</w:t>
      </w:r>
      <w:r w:rsidR="003A0A50">
        <w:rPr>
          <w:rFonts w:cs="Times New Roman"/>
        </w:rPr>
        <w:t xml:space="preserve"> </w:t>
      </w:r>
      <w:sdt>
        <w:sdtPr>
          <w:rPr>
            <w:rFonts w:cs="Times New Roman"/>
          </w:rPr>
          <w:id w:val="595292311"/>
          <w:citation/>
        </w:sdtPr>
        <w:sdtContent>
          <w:r w:rsidR="003A0A50">
            <w:rPr>
              <w:rFonts w:cs="Times New Roman"/>
            </w:rPr>
            <w:fldChar w:fldCharType="begin"/>
          </w:r>
          <w:r w:rsidR="003A0A50">
            <w:rPr>
              <w:rFonts w:cs="Times New Roman"/>
            </w:rPr>
            <w:instrText xml:space="preserve"> CITATION Edu20 \l 9226 </w:instrText>
          </w:r>
          <w:r w:rsidR="003A0A50">
            <w:rPr>
              <w:rFonts w:cs="Times New Roman"/>
            </w:rPr>
            <w:fldChar w:fldCharType="separate"/>
          </w:r>
          <w:r w:rsidR="00643776" w:rsidRPr="00643776">
            <w:rPr>
              <w:rFonts w:cs="Times New Roman"/>
              <w:noProof/>
            </w:rPr>
            <w:t>(40)</w:t>
          </w:r>
          <w:r w:rsidR="003A0A50">
            <w:rPr>
              <w:rFonts w:cs="Times New Roman"/>
            </w:rPr>
            <w:fldChar w:fldCharType="end"/>
          </w:r>
        </w:sdtContent>
      </w:sdt>
      <w:r>
        <w:rPr>
          <w:rFonts w:cs="Times New Roman"/>
        </w:rPr>
        <w:t xml:space="preserve"> para el desarrollo de las aplicaciones</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556902DA" w:rsidR="000A0072" w:rsidRPr="000A0072" w:rsidRDefault="000A0072" w:rsidP="000A0072">
      <w:pPr>
        <w:rPr>
          <w:rFonts w:ascii="LM Roman 10" w:hAnsi="LM Roman 10"/>
        </w:rPr>
      </w:pPr>
      <w:r w:rsidRPr="00A75AB6">
        <w:rPr>
          <w:rFonts w:ascii="LM Roman 10" w:hAnsi="LM Roman 10"/>
          <w:b/>
          <w:i/>
        </w:rPr>
        <w:t>Figura 5-1</w:t>
      </w:r>
      <w:r w:rsidR="00C05623">
        <w:rPr>
          <w:rFonts w:ascii="LM Roman 10" w:hAnsi="LM Roman 10"/>
          <w:b/>
          <w:i/>
        </w:rPr>
        <w:t>3</w:t>
      </w:r>
      <w:r w:rsidRPr="000A0072">
        <w:rPr>
          <w:rFonts w:ascii="LM Roman 10" w:hAnsi="LM Roman 10"/>
        </w:rPr>
        <w:t>. Arquitectura de la Aplicación. Fuente: Autores</w:t>
      </w:r>
    </w:p>
    <w:p w14:paraId="0B2766BA" w14:textId="77777777" w:rsidR="00DB693A" w:rsidRDefault="00DB693A" w:rsidP="00DB693A"/>
    <w:p w14:paraId="212DC2BB" w14:textId="50084216" w:rsidR="003A0A50" w:rsidRDefault="003A0A50" w:rsidP="003A0A50">
      <w:pPr>
        <w:pStyle w:val="Incontec"/>
      </w:pPr>
      <w:r w:rsidRPr="003A0A50">
        <w:t xml:space="preserve">A continuación se describen </w:t>
      </w:r>
      <w:r>
        <w:t>las características de esta Arquitectura:</w:t>
      </w:r>
    </w:p>
    <w:p w14:paraId="4190187D" w14:textId="2DDBEC3C" w:rsidR="003A0A50" w:rsidRDefault="003A0A50" w:rsidP="003A0A50">
      <w:pPr>
        <w:pStyle w:val="Incontec"/>
        <w:numPr>
          <w:ilvl w:val="0"/>
          <w:numId w:val="17"/>
        </w:numPr>
      </w:pPr>
      <w:proofErr w:type="spellStart"/>
      <w:r w:rsidRPr="003A0A50">
        <w:rPr>
          <w:i/>
        </w:rPr>
        <w:t>Application</w:t>
      </w:r>
      <w:proofErr w:type="spellEnd"/>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proofErr w:type="spellStart"/>
      <w:r w:rsidRPr="003A0A50">
        <w:rPr>
          <w:i/>
        </w:rPr>
        <w:t>Components</w:t>
      </w:r>
      <w:proofErr w:type="spellEnd"/>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2F02ADC8" w14:textId="77777777" w:rsidR="00C05623" w:rsidRDefault="00C05623" w:rsidP="00C05623">
      <w:pPr>
        <w:pStyle w:val="Incontec"/>
      </w:pPr>
    </w:p>
    <w:p w14:paraId="019CA89E" w14:textId="5B15B8BD" w:rsidR="00DB693A" w:rsidRDefault="00DA045D" w:rsidP="00066B8A">
      <w:pPr>
        <w:pStyle w:val="Incontec"/>
        <w:numPr>
          <w:ilvl w:val="2"/>
          <w:numId w:val="1"/>
        </w:numPr>
        <w:outlineLvl w:val="2"/>
      </w:pPr>
      <w:bookmarkStart w:id="114" w:name="_Ref467583859"/>
      <w:bookmarkStart w:id="115" w:name="_Toc470690157"/>
      <w:r>
        <w:lastRenderedPageBreak/>
        <w:t>Metodología</w:t>
      </w:r>
      <w:r w:rsidR="00DB693A">
        <w:t xml:space="preserve"> del Desarrollo</w:t>
      </w:r>
      <w:bookmarkEnd w:id="114"/>
      <w:bookmarkEnd w:id="115"/>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16" w:name="_k4z850fl6gq1" w:colFirst="0" w:colLast="0"/>
      <w:bookmarkEnd w:id="116"/>
    </w:p>
    <w:p w14:paraId="4D47028B" w14:textId="38830902"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17" w:name="_j0dm6ysjjcjc" w:colFirst="0" w:colLast="0"/>
      <w:bookmarkEnd w:id="117"/>
      <w:r w:rsidRPr="004C0040">
        <w:rPr>
          <w:rFonts w:ascii="LM Roman 10" w:eastAsia="Arial" w:hAnsi="LM Roman 10" w:cs="Times New Roman"/>
          <w:color w:val="000000" w:themeColor="text1"/>
          <w:sz w:val="24"/>
          <w:szCs w:val="24"/>
          <w:shd w:val="clear" w:color="auto" w:fill="FEFEFE"/>
        </w:rPr>
        <w:t xml:space="preserve">Para el desarrollo de software existen muchas metodologías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sdt>
        <w:sdtPr>
          <w:rPr>
            <w:rFonts w:ascii="LM Roman 10" w:eastAsia="Arial" w:hAnsi="LM Roman 10" w:cs="Times New Roman"/>
            <w:color w:val="000000" w:themeColor="text1"/>
            <w:sz w:val="24"/>
            <w:szCs w:val="24"/>
            <w:shd w:val="clear" w:color="auto" w:fill="FEFEFE"/>
          </w:rPr>
          <w:id w:val="-1805225583"/>
          <w:citation/>
        </w:sdtPr>
        <w:sdtContent>
          <w:r w:rsidR="00C05623">
            <w:rPr>
              <w:rFonts w:ascii="LM Roman 10" w:eastAsia="Arial" w:hAnsi="LM Roman 10" w:cs="Times New Roman"/>
              <w:color w:val="000000" w:themeColor="text1"/>
              <w:sz w:val="24"/>
              <w:szCs w:val="24"/>
              <w:shd w:val="clear" w:color="auto" w:fill="FEFEFE"/>
            </w:rPr>
            <w:fldChar w:fldCharType="begin"/>
          </w:r>
          <w:r w:rsidR="00C05623">
            <w:rPr>
              <w:rFonts w:ascii="LM Roman 10" w:eastAsia="Arial" w:hAnsi="LM Roman 10" w:cs="Times New Roman"/>
              <w:color w:val="000000" w:themeColor="text1"/>
              <w:sz w:val="24"/>
              <w:szCs w:val="24"/>
              <w:shd w:val="clear" w:color="auto" w:fill="FEFEFE"/>
            </w:rPr>
            <w:instrText xml:space="preserve"> CITATION Ken12 \l 9226 </w:instrText>
          </w:r>
          <w:r w:rsidR="00C05623">
            <w:rPr>
              <w:rFonts w:ascii="LM Roman 10" w:eastAsia="Arial" w:hAnsi="LM Roman 10" w:cs="Times New Roman"/>
              <w:color w:val="000000" w:themeColor="text1"/>
              <w:sz w:val="24"/>
              <w:szCs w:val="24"/>
              <w:shd w:val="clear" w:color="auto" w:fill="FEFEFE"/>
            </w:rPr>
            <w:fldChar w:fldCharType="separate"/>
          </w:r>
          <w:r w:rsidR="00643776" w:rsidRPr="00643776">
            <w:rPr>
              <w:rFonts w:ascii="LM Roman 10" w:eastAsia="Arial" w:hAnsi="LM Roman 10" w:cs="Times New Roman"/>
              <w:noProof/>
              <w:color w:val="000000" w:themeColor="text1"/>
              <w:sz w:val="24"/>
              <w:szCs w:val="24"/>
              <w:shd w:val="clear" w:color="auto" w:fill="FEFEFE"/>
            </w:rPr>
            <w:t>(41)</w:t>
          </w:r>
          <w:r w:rsidR="00C05623">
            <w:rPr>
              <w:rFonts w:ascii="LM Roman 10" w:eastAsia="Arial" w:hAnsi="LM Roman 10" w:cs="Times New Roman"/>
              <w:color w:val="000000" w:themeColor="text1"/>
              <w:sz w:val="24"/>
              <w:szCs w:val="24"/>
              <w:shd w:val="clear" w:color="auto" w:fill="FEFEFE"/>
            </w:rPr>
            <w:fldChar w:fldCharType="end"/>
          </w:r>
        </w:sdtContent>
      </w:sdt>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18" w:name="_dk8hl4e17rsi" w:colFirst="0" w:colLast="0"/>
      <w:bookmarkEnd w:id="118"/>
      <w:proofErr w:type="spellStart"/>
      <w:r w:rsidRPr="004C0040">
        <w:rPr>
          <w:rFonts w:ascii="LM Roman 10" w:eastAsia="Arial" w:hAnsi="LM Roman 10" w:cs="Times New Roman"/>
          <w:color w:val="000000" w:themeColor="text1"/>
          <w:sz w:val="24"/>
          <w:szCs w:val="24"/>
          <w:shd w:val="clear" w:color="auto" w:fill="FEFEFE"/>
        </w:rPr>
        <w:t>Scrum</w:t>
      </w:r>
      <w:proofErr w:type="spellEnd"/>
      <w:r w:rsidRPr="004C0040">
        <w:rPr>
          <w:rFonts w:ascii="LM Roman 10" w:eastAsia="Arial" w:hAnsi="LM Roman 10" w:cs="Times New Roman"/>
          <w:color w:val="000000" w:themeColor="text1"/>
          <w:sz w:val="24"/>
          <w:szCs w:val="24"/>
          <w:shd w:val="clear" w:color="auto" w:fill="FEFEFE"/>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6545A929" w:rsidR="00DA045D" w:rsidRDefault="000F2238" w:rsidP="00294205">
      <w:pPr>
        <w:pStyle w:val="Incontec"/>
      </w:pPr>
      <w:bookmarkStart w:id="119" w:name="_3p6jbuears7n" w:colFirst="0" w:colLast="0"/>
      <w:bookmarkStart w:id="120" w:name="_18wmm28esn2c" w:colFirst="0" w:colLast="0"/>
      <w:bookmarkStart w:id="121" w:name="_bid7kx2si4o8" w:colFirst="0" w:colLast="0"/>
      <w:bookmarkStart w:id="122" w:name="_g1ieggyfn6ke" w:colFirst="0" w:colLast="0"/>
      <w:bookmarkEnd w:id="119"/>
      <w:bookmarkEnd w:id="120"/>
      <w:bookmarkEnd w:id="121"/>
      <w:bookmarkEnd w:id="122"/>
      <w:r>
        <w:t xml:space="preserve"> </w:t>
      </w:r>
      <w:r w:rsidR="00294205">
        <w:t>“</w:t>
      </w:r>
      <w:r w:rsidR="00294205" w:rsidRPr="00294205">
        <w:t xml:space="preserve">En </w:t>
      </w:r>
      <w:proofErr w:type="spellStart"/>
      <w:r w:rsidR="00294205" w:rsidRPr="00294205">
        <w:t>Scrum</w:t>
      </w:r>
      <w:proofErr w:type="spellEnd"/>
      <w:r w:rsidR="00294205" w:rsidRPr="00294205">
        <w:t xml:space="preserve"> existen eventos predefinidos con el fin de crear regularidad y minimizar la necesidad de reuniones no definidas en </w:t>
      </w:r>
      <w:proofErr w:type="spellStart"/>
      <w:r w:rsidR="00294205" w:rsidRPr="00294205">
        <w:t>Scrum</w:t>
      </w:r>
      <w:proofErr w:type="spellEnd"/>
      <w:r w:rsidR="00294205" w:rsidRPr="00294205">
        <w:t>.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sdt>
        <w:sdtPr>
          <w:id w:val="-1635939837"/>
          <w:citation/>
        </w:sdtPr>
        <w:sdtContent>
          <w:r w:rsidR="00294205">
            <w:fldChar w:fldCharType="begin"/>
          </w:r>
          <w:r w:rsidR="00294205">
            <w:instrText xml:space="preserve"> CITATION Ken13 \l 9226 </w:instrText>
          </w:r>
          <w:r w:rsidR="00294205">
            <w:fldChar w:fldCharType="separate"/>
          </w:r>
          <w:r w:rsidR="00643776">
            <w:rPr>
              <w:noProof/>
            </w:rPr>
            <w:t>(42)</w:t>
          </w:r>
          <w:r w:rsidR="00294205">
            <w:fldChar w:fldCharType="end"/>
          </w:r>
        </w:sdtContent>
      </w:sdt>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613D5C64"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5-14.</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123" w:name="_kqb85saknxtw" w:colFirst="0" w:colLast="0"/>
      <w:bookmarkEnd w:id="123"/>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518CD6B9" w:rsidR="000A0072" w:rsidRDefault="00B34329" w:rsidP="00DE4FD8">
      <w:pPr>
        <w:pStyle w:val="Incontec"/>
      </w:pPr>
      <w:r w:rsidRPr="00DE4FD8">
        <w:rPr>
          <w:b/>
          <w:i/>
        </w:rPr>
        <w:t>Figura 5-14</w:t>
      </w:r>
      <w:r>
        <w:t xml:space="preserve">. </w:t>
      </w:r>
      <w:r w:rsidR="00DE4FD8">
        <w:t>Planeación de Actividades, Sprint. Fuente: Autores.</w:t>
      </w:r>
    </w:p>
    <w:p w14:paraId="2316582B" w14:textId="77777777" w:rsidR="00DE4FD8" w:rsidRPr="00DE4FD8" w:rsidRDefault="00DE4FD8" w:rsidP="00DE4FD8"/>
    <w:p w14:paraId="27C30905" w14:textId="5777A6E0" w:rsidR="00066B8A" w:rsidRDefault="000F2238" w:rsidP="0053624D">
      <w:pPr>
        <w:pStyle w:val="Incontec"/>
      </w:pPr>
      <w:r w:rsidRPr="0014069D">
        <w:rPr>
          <w:b/>
        </w:rPr>
        <w:lastRenderedPageBreak/>
        <w:t xml:space="preserve">Sprint </w:t>
      </w:r>
      <w:proofErr w:type="spellStart"/>
      <w:r w:rsidRPr="0014069D">
        <w:rPr>
          <w:b/>
        </w:rPr>
        <w:t>Pla</w:t>
      </w:r>
      <w:r w:rsidR="0053624D" w:rsidRPr="0014069D">
        <w:rPr>
          <w:b/>
        </w:rPr>
        <w:t>n</w:t>
      </w:r>
      <w:r w:rsidRPr="0014069D">
        <w:rPr>
          <w:b/>
        </w:rPr>
        <w:t>ning</w:t>
      </w:r>
      <w:proofErr w:type="spellEnd"/>
      <w:r w:rsidRPr="0014069D">
        <w:rPr>
          <w:b/>
        </w:rPr>
        <w:t xml:space="preserve"> </w:t>
      </w:r>
      <w:r w:rsidR="0053624D" w:rsidRPr="0014069D">
        <w:rPr>
          <w:b/>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 xml:space="preserve">son asignados de manera </w:t>
      </w:r>
      <w:proofErr w:type="spellStart"/>
      <w:r w:rsidR="005442F6">
        <w:t>autonoma</w:t>
      </w:r>
      <w:proofErr w:type="spellEnd"/>
      <w:r w:rsidR="005442F6">
        <w:t>.</w:t>
      </w:r>
    </w:p>
    <w:p w14:paraId="030A2917" w14:textId="6AF0DEB8" w:rsidR="00A9123B" w:rsidRPr="00A9123B" w:rsidRDefault="00A9123B" w:rsidP="00A9123B">
      <w:pPr>
        <w:pStyle w:val="Incontec"/>
        <w:rPr>
          <w:b/>
        </w:rPr>
      </w:pPr>
      <w:proofErr w:type="spellStart"/>
      <w:r w:rsidRPr="00A9123B">
        <w:rPr>
          <w:b/>
        </w:rPr>
        <w:t>Daily</w:t>
      </w:r>
      <w:proofErr w:type="spellEnd"/>
      <w:r w:rsidRPr="00A9123B">
        <w:rPr>
          <w:b/>
        </w:rPr>
        <w:t xml:space="preserve"> </w:t>
      </w:r>
      <w:proofErr w:type="spellStart"/>
      <w:r w:rsidRPr="00A9123B">
        <w:rPr>
          <w:b/>
        </w:rPr>
        <w:t>Scrums</w:t>
      </w:r>
      <w:proofErr w:type="spellEnd"/>
      <w:r>
        <w:rPr>
          <w:b/>
        </w:rPr>
        <w:t xml:space="preserve"> </w:t>
      </w:r>
      <w:r w:rsidRPr="00A9123B">
        <w:t>(Sincronizaciones Diarias)</w:t>
      </w:r>
      <w:r>
        <w:t>:</w:t>
      </w:r>
    </w:p>
    <w:p w14:paraId="37D6FDA5" w14:textId="653DE0E7"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de  identificar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30582C6" w14:textId="77777777" w:rsidR="005442F6" w:rsidRDefault="00A9123B" w:rsidP="00A9123B">
      <w:pPr>
        <w:pStyle w:val="Incontec"/>
        <w:rPr>
          <w:b/>
        </w:rPr>
      </w:pPr>
      <w:r w:rsidRPr="00A9123B">
        <w:rPr>
          <w:b/>
        </w:rPr>
        <w:t>Desarrollo:</w:t>
      </w:r>
      <w:r w:rsidR="005442F6">
        <w:rPr>
          <w:b/>
        </w:rPr>
        <w:t xml:space="preserve"> </w:t>
      </w:r>
    </w:p>
    <w:p w14:paraId="0182EE1B" w14:textId="0576863A" w:rsidR="0014069D" w:rsidRPr="00A9123B" w:rsidRDefault="005442F6" w:rsidP="00A9123B">
      <w:pPr>
        <w:pStyle w:val="Incontec"/>
        <w:rPr>
          <w:b/>
        </w:rPr>
      </w:pPr>
      <w:r w:rsidRPr="005442F6">
        <w:t>El equipo de desarrollo ejecuta las tareas asignadas</w:t>
      </w:r>
      <w:r>
        <w:rPr>
          <w:b/>
        </w:rPr>
        <w:t>.</w:t>
      </w:r>
    </w:p>
    <w:p w14:paraId="2F081D90" w14:textId="77777777" w:rsidR="005442F6" w:rsidRDefault="00A9123B" w:rsidP="00A9123B">
      <w:pPr>
        <w:pStyle w:val="Incontec"/>
        <w:rPr>
          <w:b/>
        </w:rPr>
      </w:pPr>
      <w:r w:rsidRPr="00A9123B">
        <w:rPr>
          <w:b/>
        </w:rPr>
        <w:t>Control de Calidad:</w:t>
      </w:r>
      <w:r>
        <w:rPr>
          <w:b/>
        </w:rPr>
        <w:t xml:space="preserve"> </w:t>
      </w:r>
    </w:p>
    <w:p w14:paraId="0C910CA7" w14:textId="6562FA83" w:rsidR="00A9123B" w:rsidRPr="005442F6" w:rsidRDefault="00A9123B" w:rsidP="00A9123B">
      <w:pPr>
        <w:pStyle w:val="Incontec"/>
      </w:pP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A9123B">
        <w:rPr>
          <w:b/>
        </w:rPr>
        <w:t>Despliegue:</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5442F6">
        <w:rPr>
          <w:b/>
        </w:rPr>
        <w:t xml:space="preserve">Sprint </w:t>
      </w:r>
      <w:proofErr w:type="spellStart"/>
      <w:r w:rsidRPr="005442F6">
        <w:rPr>
          <w:b/>
        </w:rPr>
        <w:t>Retrospective</w:t>
      </w:r>
      <w:proofErr w:type="spellEnd"/>
      <w:r>
        <w:rPr>
          <w:b/>
        </w:rPr>
        <w:t xml:space="preserve"> (</w:t>
      </w:r>
      <w:r w:rsidRPr="005442F6">
        <w:t>Retrospectiva y entrega</w:t>
      </w:r>
      <w:r>
        <w:rPr>
          <w:b/>
        </w:rPr>
        <w:t>)</w:t>
      </w:r>
      <w:r w:rsidRPr="005442F6">
        <w:t>:</w:t>
      </w:r>
    </w:p>
    <w:p w14:paraId="2131630C" w14:textId="4DB7F475" w:rsidR="005442F6" w:rsidRP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7A332969" w14:textId="77777777" w:rsidR="005442F6" w:rsidRPr="005442F6" w:rsidRDefault="005442F6" w:rsidP="005442F6"/>
    <w:p w14:paraId="6A0F7958" w14:textId="632A14FB" w:rsidR="00DA045D" w:rsidRPr="000A0072" w:rsidRDefault="005E09E3" w:rsidP="00B43D6F">
      <w:pPr>
        <w:pStyle w:val="Incontec"/>
        <w:numPr>
          <w:ilvl w:val="1"/>
          <w:numId w:val="1"/>
        </w:numPr>
        <w:jc w:val="left"/>
        <w:outlineLvl w:val="1"/>
        <w:rPr>
          <w:sz w:val="28"/>
          <w:szCs w:val="28"/>
        </w:rPr>
      </w:pPr>
      <w:bookmarkStart w:id="124" w:name="_Toc470690158"/>
      <w:r>
        <w:rPr>
          <w:sz w:val="28"/>
          <w:szCs w:val="28"/>
        </w:rPr>
        <w:lastRenderedPageBreak/>
        <w:t>ESTUDIO DE MERCADO</w:t>
      </w:r>
      <w:bookmarkEnd w:id="124"/>
    </w:p>
    <w:p w14:paraId="0DD6C45A" w14:textId="77777777" w:rsidR="000A0072" w:rsidRPr="000A0072" w:rsidRDefault="000A0072" w:rsidP="000A0072"/>
    <w:p w14:paraId="55346A91" w14:textId="70857E59" w:rsidR="00704CBC" w:rsidRPr="0057135C" w:rsidRDefault="00C96A61" w:rsidP="00B43D6F">
      <w:pPr>
        <w:pStyle w:val="Incontec"/>
        <w:numPr>
          <w:ilvl w:val="2"/>
          <w:numId w:val="1"/>
        </w:numPr>
        <w:outlineLvl w:val="2"/>
        <w:rPr>
          <w:rFonts w:cs="Times New Roman"/>
          <w:szCs w:val="28"/>
        </w:rPr>
      </w:pPr>
      <w:bookmarkStart w:id="125" w:name="_Toc470690159"/>
      <w:r w:rsidRPr="0057135C">
        <w:rPr>
          <w:rFonts w:cs="Times New Roman"/>
          <w:szCs w:val="28"/>
        </w:rPr>
        <w:t>Demanda.</w:t>
      </w:r>
      <w:bookmarkEnd w:id="125"/>
    </w:p>
    <w:p w14:paraId="44FF47E6" w14:textId="5DBCAA89" w:rsidR="00423F1C" w:rsidRPr="004A0580" w:rsidRDefault="004A0580" w:rsidP="00F12A4C">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4AA0CEA1" w14:textId="0CB658A9" w:rsidR="00D30904" w:rsidRPr="00102649" w:rsidRDefault="00D868FD" w:rsidP="00F12A4C">
      <w:pPr>
        <w:pStyle w:val="Incontec"/>
        <w:rPr>
          <w:rFonts w:cs="Times New Roman"/>
        </w:rPr>
      </w:pPr>
      <w:bookmarkStart w:id="126" w:name="_4d34og8" w:colFirst="0" w:colLast="0"/>
      <w:bookmarkEnd w:id="126"/>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2091115753"/>
          <w:citation/>
        </w:sdtPr>
        <w:sdtContent>
          <w:r w:rsidR="001E2D46" w:rsidRPr="00102649">
            <w:rPr>
              <w:rFonts w:cs="Times New Roman"/>
            </w:rPr>
            <w:fldChar w:fldCharType="begin"/>
          </w:r>
          <w:r w:rsidR="001E2D46" w:rsidRPr="00102649">
            <w:rPr>
              <w:rFonts w:cs="Times New Roman"/>
            </w:rPr>
            <w:instrText xml:space="preserve"> CITATION TEC15 \l 9226 </w:instrText>
          </w:r>
          <w:r w:rsidR="001E2D46" w:rsidRPr="00102649">
            <w:rPr>
              <w:rFonts w:cs="Times New Roman"/>
            </w:rPr>
            <w:fldChar w:fldCharType="separate"/>
          </w:r>
          <w:r w:rsidR="00643776" w:rsidRPr="00643776">
            <w:rPr>
              <w:rFonts w:cs="Times New Roman"/>
              <w:noProof/>
            </w:rPr>
            <w:t>(43)</w:t>
          </w:r>
          <w:r w:rsidR="001E2D46" w:rsidRPr="00102649">
            <w:rPr>
              <w:rFonts w:cs="Times New Roman"/>
            </w:rPr>
            <w:fldChar w:fldCharType="end"/>
          </w:r>
        </w:sdtContent>
      </w:sdt>
    </w:p>
    <w:p w14:paraId="1623CDDC" w14:textId="606B6714" w:rsidR="00D30904" w:rsidRPr="00102649" w:rsidRDefault="00D868FD" w:rsidP="00F12A4C">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497962545"/>
          <w:citation/>
        </w:sdtPr>
        <w:sdtContent>
          <w:r w:rsidR="001E2D46" w:rsidRPr="00102649">
            <w:rPr>
              <w:rFonts w:cs="Times New Roman"/>
            </w:rPr>
            <w:fldChar w:fldCharType="begin"/>
          </w:r>
          <w:r w:rsidR="001E2D46" w:rsidRPr="00102649">
            <w:rPr>
              <w:rFonts w:cs="Times New Roman"/>
            </w:rPr>
            <w:instrText xml:space="preserve"> CITATION TEC15 \l 9226 </w:instrText>
          </w:r>
          <w:r w:rsidR="001E2D46" w:rsidRPr="00102649">
            <w:rPr>
              <w:rFonts w:cs="Times New Roman"/>
            </w:rPr>
            <w:fldChar w:fldCharType="separate"/>
          </w:r>
          <w:r w:rsidR="00643776" w:rsidRPr="00643776">
            <w:rPr>
              <w:rFonts w:cs="Times New Roman"/>
              <w:noProof/>
            </w:rPr>
            <w:t>(43)</w:t>
          </w:r>
          <w:r w:rsidR="001E2D46" w:rsidRPr="00102649">
            <w:rPr>
              <w:rFonts w:cs="Times New Roman"/>
            </w:rPr>
            <w:fldChar w:fldCharType="end"/>
          </w:r>
        </w:sdtContent>
      </w:sdt>
    </w:p>
    <w:p w14:paraId="769D1C74" w14:textId="64D35ACD" w:rsidR="00D30904" w:rsidRPr="00102649" w:rsidRDefault="00D868FD" w:rsidP="00F12A4C">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1613863094"/>
          <w:citation/>
        </w:sdtPr>
        <w:sdtContent>
          <w:r w:rsidR="00E41122" w:rsidRPr="00102649">
            <w:rPr>
              <w:rFonts w:cs="Times New Roman"/>
            </w:rPr>
            <w:fldChar w:fldCharType="begin"/>
          </w:r>
          <w:r w:rsidR="00E41122" w:rsidRPr="00102649">
            <w:rPr>
              <w:rFonts w:cs="Times New Roman"/>
            </w:rPr>
            <w:instrText xml:space="preserve"> CITATION TEC15 \l 9226 </w:instrText>
          </w:r>
          <w:r w:rsidR="00E41122" w:rsidRPr="00102649">
            <w:rPr>
              <w:rFonts w:cs="Times New Roman"/>
            </w:rPr>
            <w:fldChar w:fldCharType="separate"/>
          </w:r>
          <w:r w:rsidR="00643776" w:rsidRPr="00643776">
            <w:rPr>
              <w:rFonts w:cs="Times New Roman"/>
              <w:noProof/>
            </w:rPr>
            <w:t>(43)</w:t>
          </w:r>
          <w:r w:rsidR="00E41122" w:rsidRPr="00102649">
            <w:rPr>
              <w:rFonts w:cs="Times New Roman"/>
            </w:rPr>
            <w:fldChar w:fldCharType="end"/>
          </w:r>
        </w:sdtContent>
      </w:sdt>
    </w:p>
    <w:p w14:paraId="29E72F99" w14:textId="2660CF11" w:rsidR="004A0580" w:rsidRPr="004A0580" w:rsidRDefault="004A0580" w:rsidP="00F12A4C">
      <w:pPr>
        <w:pStyle w:val="Incontec"/>
        <w:rPr>
          <w:rFonts w:cs="Times New Roman"/>
          <w:i/>
        </w:rPr>
      </w:pPr>
      <w:r w:rsidRPr="004A0580">
        <w:rPr>
          <w:rFonts w:cs="Times New Roman"/>
          <w:i/>
        </w:rPr>
        <w:t>Análisis demanda Educativa población con L.C</w:t>
      </w:r>
    </w:p>
    <w:p w14:paraId="04597C70" w14:textId="4FCE4EFC" w:rsidR="00D30904" w:rsidRPr="00102649" w:rsidRDefault="00D868FD" w:rsidP="00F12A4C">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68460B1F" w14:textId="7F32425B" w:rsidR="00613C0F" w:rsidRPr="00102649" w:rsidRDefault="00613C0F" w:rsidP="00F12A4C">
      <w:pPr>
        <w:pStyle w:val="Incontec"/>
        <w:rPr>
          <w:rFonts w:cs="Times New Roman"/>
        </w:rPr>
      </w:pPr>
      <w:r w:rsidRPr="00102649">
        <w:rPr>
          <w:rFonts w:cs="Times New Roman"/>
        </w:rPr>
        <w:t xml:space="preserve">En cuanto a cifras de la población con </w:t>
      </w:r>
      <w:r w:rsidR="00192E49" w:rsidRPr="00102649">
        <w:rPr>
          <w:rFonts w:cs="Times New Roman"/>
        </w:rPr>
        <w:t>Limitaciones Cognitivas</w:t>
      </w:r>
      <w:r w:rsidRPr="00102649">
        <w:rPr>
          <w:rFonts w:cs="Times New Roman"/>
        </w:rPr>
        <w:t xml:space="preserve"> se encuentra que cerca de </w:t>
      </w:r>
      <w:r w:rsidRPr="00102649">
        <w:rPr>
          <w:rFonts w:cs="Times New Roman"/>
          <w:b/>
        </w:rPr>
        <w:t>14.205</w:t>
      </w:r>
      <w:r w:rsidRPr="00102649">
        <w:rPr>
          <w:rStyle w:val="Refdenotaalpie"/>
          <w:rFonts w:cs="Times New Roman"/>
          <w:b/>
        </w:rPr>
        <w:footnoteReference w:id="5"/>
      </w:r>
      <w:r w:rsidRPr="00102649">
        <w:rPr>
          <w:rFonts w:cs="Times New Roman"/>
        </w:rPr>
        <w:t xml:space="preserve"> personas de las más de 315.000 personas en condición de </w:t>
      </w:r>
      <w:r w:rsidR="00192E49" w:rsidRPr="00102649">
        <w:rPr>
          <w:rFonts w:cs="Times New Roman"/>
        </w:rPr>
        <w:t>Limitaciones Cognitivas</w:t>
      </w:r>
      <w:r w:rsidRPr="00102649">
        <w:rPr>
          <w:rFonts w:cs="Times New Roman"/>
        </w:rPr>
        <w:t xml:space="preserve"> residen en la ciudad de Bogotá. </w:t>
      </w:r>
    </w:p>
    <w:p w14:paraId="622590D5" w14:textId="1F680230" w:rsidR="00613C0F" w:rsidRPr="00102649" w:rsidRDefault="00613C0F" w:rsidP="00F12A4C">
      <w:pPr>
        <w:pStyle w:val="Incontec"/>
        <w:rPr>
          <w:rFonts w:cs="Times New Roman"/>
        </w:rPr>
      </w:pPr>
      <w:r w:rsidRPr="00102649">
        <w:rPr>
          <w:rFonts w:cs="Times New Roman"/>
        </w:rPr>
        <w:t xml:space="preserve">Al hacer un análisis sobre sector de la educación, la Secretaría de Educación Distrital indica </w:t>
      </w:r>
      <w:r w:rsidR="001C7BB2" w:rsidRPr="00102649">
        <w:rPr>
          <w:rFonts w:cs="Times New Roman"/>
        </w:rPr>
        <w:t>que,</w:t>
      </w:r>
      <w:r w:rsidRPr="00102649">
        <w:rPr>
          <w:rFonts w:cs="Times New Roman"/>
        </w:rPr>
        <w:t xml:space="preserve"> para mayo de 2005, en Bogotá había 7147 estudiantes con discapacidad con edades comprendidas entre los 5 y 24 años, matriculados en Instituciones Educativas Distritales, de los cuales </w:t>
      </w:r>
      <w:r w:rsidRPr="00102649">
        <w:rPr>
          <w:rFonts w:cs="Times New Roman"/>
          <w:b/>
          <w:color w:val="auto"/>
        </w:rPr>
        <w:t>2976</w:t>
      </w:r>
      <w:r w:rsidRPr="00102649">
        <w:rPr>
          <w:rFonts w:cs="Times New Roman"/>
        </w:rPr>
        <w:t xml:space="preserve"> estaban caracterizados con “</w:t>
      </w:r>
      <w:r w:rsidR="00192E49" w:rsidRPr="00102649">
        <w:rPr>
          <w:rFonts w:cs="Times New Roman"/>
        </w:rPr>
        <w:t>Limitaciones Cognitivas</w:t>
      </w:r>
      <w:r w:rsidR="001C7BB2" w:rsidRPr="00102649">
        <w:rPr>
          <w:rFonts w:cs="Times New Roman"/>
        </w:rPr>
        <w:t>” y 100 de ellos con “S</w:t>
      </w:r>
      <w:r w:rsidRPr="00102649">
        <w:rPr>
          <w:rFonts w:cs="Times New Roman"/>
        </w:rPr>
        <w:t>índrome de Down</w:t>
      </w:r>
      <w:r w:rsidR="001C7BB2" w:rsidRPr="00102649">
        <w:rPr>
          <w:rFonts w:cs="Times New Roman"/>
        </w:rPr>
        <w:t>”</w:t>
      </w:r>
      <w:r w:rsidRPr="00102649">
        <w:rPr>
          <w:rFonts w:cs="Times New Roman"/>
        </w:rPr>
        <w:t xml:space="preserve">. </w:t>
      </w:r>
      <w:sdt>
        <w:sdtPr>
          <w:rPr>
            <w:rFonts w:cs="Times New Roman"/>
          </w:rPr>
          <w:id w:val="-1352340027"/>
          <w:citation/>
        </w:sdtPr>
        <w:sdtContent>
          <w:r w:rsidRPr="00102649">
            <w:rPr>
              <w:rFonts w:cs="Times New Roman"/>
            </w:rPr>
            <w:fldChar w:fldCharType="begin"/>
          </w:r>
          <w:r w:rsidRPr="00102649">
            <w:rPr>
              <w:rFonts w:cs="Times New Roman"/>
            </w:rPr>
            <w:instrText xml:space="preserve"> CITATION Car16 \l 9226 </w:instrText>
          </w:r>
          <w:r w:rsidRPr="00102649">
            <w:rPr>
              <w:rFonts w:cs="Times New Roman"/>
            </w:rPr>
            <w:fldChar w:fldCharType="separate"/>
          </w:r>
          <w:r w:rsidR="00643776" w:rsidRPr="00643776">
            <w:rPr>
              <w:rFonts w:cs="Times New Roman"/>
              <w:noProof/>
            </w:rPr>
            <w:t>(44)</w:t>
          </w:r>
          <w:r w:rsidRPr="00102649">
            <w:rPr>
              <w:rFonts w:cs="Times New Roman"/>
            </w:rPr>
            <w:fldChar w:fldCharType="end"/>
          </w:r>
        </w:sdtContent>
      </w:sdt>
      <w:r w:rsidRPr="00102649">
        <w:rPr>
          <w:rFonts w:cs="Times New Roman"/>
        </w:rPr>
        <w:t xml:space="preserve"> </w:t>
      </w:r>
    </w:p>
    <w:p w14:paraId="56321CC9" w14:textId="5A75AE5A" w:rsidR="00613C0F" w:rsidRPr="00102649" w:rsidRDefault="00613C0F" w:rsidP="00F12A4C">
      <w:pPr>
        <w:pStyle w:val="Incontec"/>
        <w:rPr>
          <w:rFonts w:cs="Times New Roman"/>
        </w:rPr>
      </w:pPr>
      <w:r w:rsidRPr="00102649">
        <w:rPr>
          <w:rFonts w:cs="Times New Roman"/>
        </w:rPr>
        <w:lastRenderedPageBreak/>
        <w:t xml:space="preserve">Estas cifras nos indican que cerca de un 21% de la población en condición de </w:t>
      </w:r>
      <w:r w:rsidR="00192E49" w:rsidRPr="00102649">
        <w:rPr>
          <w:rFonts w:cs="Times New Roman"/>
        </w:rPr>
        <w:t>Limitaciones Cognitivas</w:t>
      </w:r>
      <w:r w:rsidRPr="00102649">
        <w:rPr>
          <w:rFonts w:cs="Times New Roman"/>
        </w:rPr>
        <w:t xml:space="preserve"> está recibiendo algún tipo de apoyo en el proceso de satisfacer esas necesidades educativas especiales. </w:t>
      </w:r>
    </w:p>
    <w:p w14:paraId="7807968C" w14:textId="66339C2E" w:rsidR="00D30904" w:rsidRPr="00102649" w:rsidRDefault="00D868FD" w:rsidP="00F12A4C">
      <w:pPr>
        <w:pStyle w:val="Incontec"/>
        <w:rPr>
          <w:rFonts w:cs="Times New Roman"/>
        </w:rPr>
      </w:pPr>
      <w:r w:rsidRPr="00102649">
        <w:rPr>
          <w:rFonts w:cs="Times New Roman"/>
        </w:rPr>
        <w:t xml:space="preserve">Dado que la idea de negocio está dirigida a sectores de mercado como familias que presenten en su nicho familiar una persona con </w:t>
      </w:r>
      <w:r w:rsidR="000A0072" w:rsidRPr="00102649">
        <w:rPr>
          <w:rFonts w:cs="Times New Roman"/>
        </w:rPr>
        <w:t>Limitación</w:t>
      </w:r>
      <w:r w:rsidR="00192E49" w:rsidRPr="00102649">
        <w:rPr>
          <w:rFonts w:cs="Times New Roman"/>
        </w:rPr>
        <w:t xml:space="preserve"> Cognitiva</w:t>
      </w:r>
      <w:r w:rsidRPr="00102649">
        <w:rPr>
          <w:rFonts w:cs="Times New Roman"/>
        </w:rPr>
        <w:t xml:space="preserve">, las mismas personas que presentan la </w:t>
      </w:r>
      <w:r w:rsidR="000A0072" w:rsidRPr="00102649">
        <w:rPr>
          <w:rFonts w:cs="Times New Roman"/>
        </w:rPr>
        <w:t>Limitación</w:t>
      </w:r>
      <w:r w:rsidR="00192E49" w:rsidRPr="00102649">
        <w:rPr>
          <w:rFonts w:cs="Times New Roman"/>
        </w:rPr>
        <w:t xml:space="preserve"> Cognitiva</w:t>
      </w:r>
      <w:r w:rsidRPr="00102649">
        <w:rPr>
          <w:rFonts w:cs="Times New Roman"/>
        </w:rPr>
        <w:t xml:space="preserve"> y finalmente Instituciones </w:t>
      </w:r>
      <w:r w:rsidR="004A0580">
        <w:rPr>
          <w:rFonts w:cs="Times New Roman"/>
        </w:rPr>
        <w:t>privadas</w:t>
      </w:r>
      <w:r w:rsidRPr="00102649">
        <w:rPr>
          <w:rFonts w:cs="Times New Roman"/>
        </w:rPr>
        <w:t xml:space="preserve"> </w:t>
      </w:r>
      <w:r w:rsidR="004A0580">
        <w:rPr>
          <w:rFonts w:cs="Times New Roman"/>
        </w:rPr>
        <w:t>en las cuales tengan como objetivo social trabajar</w:t>
      </w:r>
      <w:r w:rsidRPr="00102649">
        <w:rPr>
          <w:rFonts w:cs="Times New Roman"/>
        </w:rPr>
        <w:t xml:space="preserve"> en proyectos para personas con </w:t>
      </w:r>
      <w:r w:rsidR="004A0580">
        <w:rPr>
          <w:rFonts w:cs="Times New Roman"/>
        </w:rPr>
        <w:t>Limitaciones.</w:t>
      </w:r>
      <w:r w:rsidRPr="00102649">
        <w:rPr>
          <w:rFonts w:cs="Times New Roman"/>
        </w:rPr>
        <w:t xml:space="preserve">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t>
      </w:r>
    </w:p>
    <w:p w14:paraId="56276C19" w14:textId="77777777" w:rsidR="00D30904" w:rsidRPr="00102649" w:rsidRDefault="00D30904" w:rsidP="00F12A4C">
      <w:pPr>
        <w:pStyle w:val="Incontec"/>
        <w:rPr>
          <w:rFonts w:cs="Times New Roman"/>
        </w:rPr>
      </w:pPr>
    </w:p>
    <w:p w14:paraId="0E2AAA55" w14:textId="68658962" w:rsidR="00D30904" w:rsidRDefault="0057135C" w:rsidP="00B43D6F">
      <w:pPr>
        <w:pStyle w:val="Incontec"/>
        <w:numPr>
          <w:ilvl w:val="2"/>
          <w:numId w:val="1"/>
        </w:numPr>
        <w:outlineLvl w:val="2"/>
        <w:rPr>
          <w:rFonts w:cs="Times New Roman"/>
          <w:szCs w:val="28"/>
        </w:rPr>
      </w:pPr>
      <w:bookmarkStart w:id="127" w:name="_17dp8vu" w:colFirst="0" w:colLast="0"/>
      <w:bookmarkStart w:id="128" w:name="_Ref467493439"/>
      <w:bookmarkStart w:id="129" w:name="_Ref467493474"/>
      <w:bookmarkStart w:id="130" w:name="_Ref467493476"/>
      <w:bookmarkStart w:id="131" w:name="_Ref467639396"/>
      <w:bookmarkStart w:id="132" w:name="_Toc470690160"/>
      <w:bookmarkEnd w:id="127"/>
      <w:r w:rsidRPr="0057135C">
        <w:rPr>
          <w:rFonts w:cs="Times New Roman"/>
          <w:szCs w:val="28"/>
        </w:rPr>
        <w:t xml:space="preserve">Análisis de la Competencia </w:t>
      </w:r>
      <w:r>
        <w:rPr>
          <w:rFonts w:cs="Times New Roman"/>
          <w:szCs w:val="28"/>
        </w:rPr>
        <w:t>–</w:t>
      </w:r>
      <w:r w:rsidRPr="0057135C">
        <w:rPr>
          <w:rFonts w:cs="Times New Roman"/>
          <w:szCs w:val="28"/>
        </w:rPr>
        <w:t xml:space="preserve"> </w:t>
      </w:r>
      <w:r w:rsidR="00D868FD" w:rsidRPr="0057135C">
        <w:rPr>
          <w:rFonts w:cs="Times New Roman"/>
          <w:szCs w:val="28"/>
        </w:rPr>
        <w:t>Oferta</w:t>
      </w:r>
      <w:r>
        <w:rPr>
          <w:rFonts w:cs="Times New Roman"/>
          <w:szCs w:val="28"/>
        </w:rPr>
        <w:t xml:space="preserve"> disponible en el Mercado</w:t>
      </w:r>
      <w:r w:rsidR="00C96A61" w:rsidRPr="0057135C">
        <w:rPr>
          <w:rFonts w:cs="Times New Roman"/>
          <w:szCs w:val="28"/>
        </w:rPr>
        <w:t>.</w:t>
      </w:r>
      <w:bookmarkEnd w:id="128"/>
      <w:bookmarkEnd w:id="129"/>
      <w:bookmarkEnd w:id="130"/>
      <w:bookmarkEnd w:id="131"/>
      <w:bookmarkEnd w:id="132"/>
    </w:p>
    <w:p w14:paraId="26EAA1A9" w14:textId="77777777" w:rsidR="0057135C" w:rsidRDefault="0057135C" w:rsidP="0057135C"/>
    <w:p w14:paraId="0186B9DC" w14:textId="77777777" w:rsidR="0057135C" w:rsidRPr="00102649" w:rsidRDefault="0057135C" w:rsidP="0057135C">
      <w:pPr>
        <w:pStyle w:val="Incontec"/>
        <w:ind w:firstLine="720"/>
        <w:rPr>
          <w:rFonts w:cs="Times New Roman"/>
          <w:sz w:val="28"/>
          <w:szCs w:val="28"/>
        </w:rPr>
      </w:pPr>
      <w:r w:rsidRPr="0057135C">
        <w:rPr>
          <w:rFonts w:cs="Times New Roman"/>
          <w:b/>
          <w:i/>
          <w:szCs w:val="28"/>
        </w:rPr>
        <w:t>Análisis de la competencia</w:t>
      </w:r>
      <w:r w:rsidRPr="00102649">
        <w:rPr>
          <w:rFonts w:cs="Times New Roman"/>
          <w:sz w:val="28"/>
          <w:szCs w:val="28"/>
        </w:rPr>
        <w:t>.</w:t>
      </w:r>
    </w:p>
    <w:p w14:paraId="2894E02D" w14:textId="77777777" w:rsidR="0057135C" w:rsidRPr="00102649" w:rsidRDefault="0057135C" w:rsidP="0057135C">
      <w:pPr>
        <w:pStyle w:val="Incontec"/>
      </w:pPr>
    </w:p>
    <w:p w14:paraId="7268DB1D" w14:textId="5BE8679A" w:rsidR="0057135C" w:rsidRPr="00102649" w:rsidRDefault="0057135C" w:rsidP="0057135C">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tienen  relación con el sector de actividades informáticas, como se muestra en la Figura </w:t>
      </w:r>
      <w:r w:rsidR="00DD1C2C">
        <w:rPr>
          <w:rFonts w:cs="Times New Roman"/>
        </w:rPr>
        <w:t>5-1</w:t>
      </w:r>
      <w:r w:rsidR="004A0580">
        <w:rPr>
          <w:rFonts w:cs="Times New Roman"/>
        </w:rPr>
        <w:t>5</w:t>
      </w:r>
      <w:r w:rsidRPr="00102649">
        <w:rPr>
          <w:rFonts w:cs="Times New Roman"/>
        </w:rPr>
        <w:t>.</w:t>
      </w:r>
    </w:p>
    <w:p w14:paraId="3BAAD8CA" w14:textId="77777777" w:rsidR="0057135C" w:rsidRPr="00102649" w:rsidRDefault="0057135C" w:rsidP="0057135C">
      <w:pPr>
        <w:pStyle w:val="Incontec"/>
        <w:rPr>
          <w:rFonts w:cs="Times New Roman"/>
        </w:rPr>
      </w:pPr>
      <w:r w:rsidRPr="00102649">
        <w:rPr>
          <w:rFonts w:cs="Times New Roman"/>
          <w:noProof/>
          <w:lang w:val="es-ES" w:eastAsia="es-ES"/>
        </w:rPr>
        <w:lastRenderedPageBreak/>
        <w:drawing>
          <wp:inline distT="0" distB="0" distL="0" distR="0" wp14:anchorId="3C961CDB" wp14:editId="59B2842B">
            <wp:extent cx="5612130" cy="3728852"/>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4"/>
                    <a:srcRect b="1040"/>
                    <a:stretch>
                      <a:fillRect/>
                    </a:stretch>
                  </pic:blipFill>
                  <pic:spPr>
                    <a:xfrm>
                      <a:off x="0" y="0"/>
                      <a:ext cx="5612130" cy="3728852"/>
                    </a:xfrm>
                    <a:prstGeom prst="rect">
                      <a:avLst/>
                    </a:prstGeom>
                    <a:ln/>
                  </pic:spPr>
                </pic:pic>
              </a:graphicData>
            </a:graphic>
          </wp:inline>
        </w:drawing>
      </w:r>
    </w:p>
    <w:p w14:paraId="244B992C" w14:textId="0E3E6B14" w:rsidR="0057135C" w:rsidRPr="0057135C" w:rsidRDefault="0057135C" w:rsidP="0057135C">
      <w:pPr>
        <w:pStyle w:val="Incontec"/>
        <w:rPr>
          <w:rFonts w:cs="Times New Roman"/>
          <w:sz w:val="22"/>
        </w:rPr>
      </w:pPr>
      <w:r w:rsidRPr="0057135C">
        <w:rPr>
          <w:rFonts w:cs="Times New Roman"/>
          <w:b/>
          <w:i/>
          <w:sz w:val="22"/>
        </w:rPr>
        <w:t>Figura 5-1</w:t>
      </w:r>
      <w:r w:rsidR="004A0580">
        <w:rPr>
          <w:rFonts w:cs="Times New Roman"/>
          <w:b/>
          <w:i/>
          <w:sz w:val="22"/>
        </w:rPr>
        <w:t>5</w:t>
      </w:r>
      <w:r w:rsidRPr="0057135C">
        <w:rPr>
          <w:rFonts w:cs="Times New Roman"/>
          <w:sz w:val="22"/>
        </w:rPr>
        <w:t xml:space="preserve">. Empresas encuestadas por </w:t>
      </w:r>
      <w:proofErr w:type="spellStart"/>
      <w:r w:rsidRPr="0057135C">
        <w:rPr>
          <w:rFonts w:cs="Times New Roman"/>
          <w:sz w:val="22"/>
        </w:rPr>
        <w:t>Codigo</w:t>
      </w:r>
      <w:proofErr w:type="spellEnd"/>
      <w:r w:rsidRPr="0057135C">
        <w:rPr>
          <w:rFonts w:cs="Times New Roman"/>
          <w:sz w:val="22"/>
        </w:rPr>
        <w:t xml:space="preserve"> CIIU. Fuente </w:t>
      </w:r>
      <w:sdt>
        <w:sdtPr>
          <w:rPr>
            <w:rFonts w:cs="Times New Roman"/>
            <w:sz w:val="22"/>
          </w:rPr>
          <w:id w:val="2115633164"/>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643776" w:rsidRPr="00643776">
            <w:rPr>
              <w:rFonts w:cs="Times New Roman"/>
              <w:noProof/>
              <w:sz w:val="22"/>
            </w:rPr>
            <w:t>(45)</w:t>
          </w:r>
          <w:r w:rsidRPr="0057135C">
            <w:rPr>
              <w:rFonts w:cs="Times New Roman"/>
              <w:sz w:val="22"/>
            </w:rPr>
            <w:fldChar w:fldCharType="end"/>
          </w:r>
        </w:sdtContent>
      </w:sdt>
      <w:r w:rsidRPr="0057135C">
        <w:rPr>
          <w:rFonts w:cs="Times New Roman"/>
          <w:sz w:val="22"/>
        </w:rPr>
        <w:t>.</w:t>
      </w:r>
    </w:p>
    <w:p w14:paraId="47811EC9" w14:textId="6C531A7B" w:rsidR="0057135C" w:rsidRPr="00102649" w:rsidRDefault="0057135C" w:rsidP="0057135C">
      <w:pPr>
        <w:pStyle w:val="Incontec"/>
        <w:rPr>
          <w:rFonts w:cs="Times New Roman"/>
        </w:rPr>
      </w:pPr>
      <w:r w:rsidRPr="00102649">
        <w:rPr>
          <w:rFonts w:cs="Times New Roman"/>
        </w:rPr>
        <w:t xml:space="preserve">Por lo cual es de vital importancia analizar el sector de las empresas catalogadas bajo el código CIIU </w:t>
      </w:r>
      <w:proofErr w:type="gramStart"/>
      <w:r w:rsidRPr="00102649">
        <w:rPr>
          <w:rFonts w:cs="Times New Roman"/>
        </w:rPr>
        <w:t>K7220 ,</w:t>
      </w:r>
      <w:proofErr w:type="gramEnd"/>
      <w:r w:rsidRPr="00102649">
        <w:rPr>
          <w:rFonts w:cs="Times New Roman"/>
        </w:rPr>
        <w:t xml:space="preserve"> </w:t>
      </w:r>
      <w:r w:rsidR="004A0580">
        <w:rPr>
          <w:rFonts w:cs="Times New Roman"/>
        </w:rPr>
        <w:t>donde encontraríamos los principales competidores para nuestro</w:t>
      </w:r>
      <w:r w:rsidRPr="00102649">
        <w:rPr>
          <w:rFonts w:cs="Times New Roman"/>
        </w:rPr>
        <w:t xml:space="preserve"> </w:t>
      </w:r>
      <w:r w:rsidR="004A0580">
        <w:rPr>
          <w:rFonts w:cs="Times New Roman"/>
        </w:rPr>
        <w:t>producto</w:t>
      </w:r>
      <w:r w:rsidRPr="00102649">
        <w:rPr>
          <w:rFonts w:cs="Times New Roman"/>
        </w:rPr>
        <w:t xml:space="preserve">. De estas 765 empresas cerca de 478 (Figura </w:t>
      </w:r>
      <w:r w:rsidR="00DD1C2C">
        <w:rPr>
          <w:rFonts w:cs="Times New Roman"/>
        </w:rPr>
        <w:t>5-1</w:t>
      </w:r>
      <w:r w:rsidR="003D6975">
        <w:rPr>
          <w:rFonts w:cs="Times New Roman"/>
        </w:rPr>
        <w:t>6</w:t>
      </w:r>
      <w:r w:rsidRPr="00102649">
        <w:rPr>
          <w:rFonts w:cs="Times New Roman"/>
        </w:rPr>
        <w:t xml:space="preserve">) son las principales competidoras directas ya que se encuentran en la región donde pretende entrar a competir la empresa. </w:t>
      </w:r>
    </w:p>
    <w:p w14:paraId="3F86DCFD" w14:textId="77777777" w:rsidR="0057135C" w:rsidRPr="00102649" w:rsidRDefault="0057135C" w:rsidP="0057135C">
      <w:pPr>
        <w:pStyle w:val="Incontec"/>
        <w:rPr>
          <w:rFonts w:cs="Times New Roman"/>
        </w:rPr>
      </w:pPr>
      <w:r w:rsidRPr="00102649">
        <w:rPr>
          <w:rFonts w:cs="Times New Roman"/>
          <w:noProof/>
          <w:lang w:val="es-ES" w:eastAsia="es-ES"/>
        </w:rPr>
        <w:drawing>
          <wp:inline distT="0" distB="0" distL="0" distR="0" wp14:anchorId="0A9A55DC" wp14:editId="30854FB9">
            <wp:extent cx="5612130" cy="2031365"/>
            <wp:effectExtent l="0" t="0" r="0" b="0"/>
            <wp:docPr id="6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45"/>
                    <a:srcRect/>
                    <a:stretch>
                      <a:fillRect/>
                    </a:stretch>
                  </pic:blipFill>
                  <pic:spPr>
                    <a:xfrm>
                      <a:off x="0" y="0"/>
                      <a:ext cx="5612130" cy="2031365"/>
                    </a:xfrm>
                    <a:prstGeom prst="rect">
                      <a:avLst/>
                    </a:prstGeom>
                    <a:ln/>
                  </pic:spPr>
                </pic:pic>
              </a:graphicData>
            </a:graphic>
          </wp:inline>
        </w:drawing>
      </w:r>
    </w:p>
    <w:p w14:paraId="33D8A9D5" w14:textId="7DD2A855" w:rsidR="0057135C" w:rsidRPr="0057135C" w:rsidRDefault="0057135C" w:rsidP="0057135C">
      <w:pPr>
        <w:pStyle w:val="Incontec"/>
        <w:rPr>
          <w:rFonts w:cs="Times New Roman"/>
          <w:sz w:val="22"/>
        </w:rPr>
      </w:pPr>
      <w:r w:rsidRPr="0057135C">
        <w:rPr>
          <w:rFonts w:cs="Times New Roman"/>
          <w:b/>
          <w:i/>
          <w:sz w:val="22"/>
        </w:rPr>
        <w:t>Figura 5-1</w:t>
      </w:r>
      <w:r w:rsidR="003D6975">
        <w:rPr>
          <w:rFonts w:cs="Times New Roman"/>
          <w:b/>
          <w:i/>
          <w:sz w:val="22"/>
        </w:rPr>
        <w:t>6</w:t>
      </w:r>
      <w:r w:rsidRPr="0057135C">
        <w:rPr>
          <w:rFonts w:cs="Times New Roman"/>
          <w:sz w:val="22"/>
        </w:rPr>
        <w:t xml:space="preserve">. Empresas encuestadas por código CIUU y Región. Fuente </w:t>
      </w:r>
      <w:sdt>
        <w:sdtPr>
          <w:rPr>
            <w:rFonts w:cs="Times New Roman"/>
            <w:sz w:val="22"/>
          </w:rPr>
          <w:id w:val="1535151959"/>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643776" w:rsidRPr="00643776">
            <w:rPr>
              <w:rFonts w:cs="Times New Roman"/>
              <w:noProof/>
              <w:sz w:val="22"/>
            </w:rPr>
            <w:t>(45)</w:t>
          </w:r>
          <w:r w:rsidRPr="0057135C">
            <w:rPr>
              <w:rFonts w:cs="Times New Roman"/>
              <w:sz w:val="22"/>
            </w:rPr>
            <w:fldChar w:fldCharType="end"/>
          </w:r>
        </w:sdtContent>
      </w:sdt>
      <w:r w:rsidRPr="0057135C">
        <w:rPr>
          <w:rFonts w:cs="Times New Roman"/>
          <w:sz w:val="22"/>
        </w:rPr>
        <w:t>.</w:t>
      </w:r>
    </w:p>
    <w:p w14:paraId="5D3C9D43" w14:textId="77777777" w:rsidR="0057135C" w:rsidRPr="00102649" w:rsidRDefault="0057135C" w:rsidP="0057135C">
      <w:pPr>
        <w:pStyle w:val="Incontec"/>
        <w:rPr>
          <w:rFonts w:cs="Times New Roman"/>
        </w:rPr>
      </w:pPr>
      <w:r w:rsidRPr="00102649">
        <w:rPr>
          <w:rFonts w:cs="Times New Roman"/>
        </w:rPr>
        <w:lastRenderedPageBreak/>
        <w:t>Cabe destacar que la región de Cundinamarca es una de las 6 regiones que se han identificado como regiones con potencial de desarrollo en la industria de “</w:t>
      </w:r>
      <w:proofErr w:type="spellStart"/>
      <w:r w:rsidRPr="00102649">
        <w:rPr>
          <w:rFonts w:cs="Times New Roman"/>
        </w:rPr>
        <w:t>clusters</w:t>
      </w:r>
      <w:proofErr w:type="spellEnd"/>
      <w:r w:rsidRPr="00102649">
        <w:rPr>
          <w:rFonts w:cs="Times New Roman"/>
        </w:rPr>
        <w:t>”</w:t>
      </w:r>
    </w:p>
    <w:p w14:paraId="7969EA54" w14:textId="77777777" w:rsidR="0057135C" w:rsidRPr="00102649" w:rsidRDefault="0057135C" w:rsidP="0057135C">
      <w:pPr>
        <w:pStyle w:val="Incontec"/>
        <w:rPr>
          <w:rFonts w:cs="Times New Roman"/>
        </w:rPr>
      </w:pPr>
      <w:r w:rsidRPr="00102649">
        <w:rPr>
          <w:rFonts w:cs="Times New Roman"/>
          <w:noProof/>
          <w:lang w:val="es-ES" w:eastAsia="es-ES"/>
        </w:rPr>
        <w:drawing>
          <wp:inline distT="0" distB="0" distL="0" distR="0" wp14:anchorId="718FD063" wp14:editId="0550277B">
            <wp:extent cx="5429250" cy="4410075"/>
            <wp:effectExtent l="0" t="0" r="0" b="0"/>
            <wp:docPr id="67"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6"/>
                    <a:srcRect/>
                    <a:stretch>
                      <a:fillRect/>
                    </a:stretch>
                  </pic:blipFill>
                  <pic:spPr>
                    <a:xfrm>
                      <a:off x="0" y="0"/>
                      <a:ext cx="5429250" cy="4410075"/>
                    </a:xfrm>
                    <a:prstGeom prst="rect">
                      <a:avLst/>
                    </a:prstGeom>
                    <a:ln/>
                  </pic:spPr>
                </pic:pic>
              </a:graphicData>
            </a:graphic>
          </wp:inline>
        </w:drawing>
      </w:r>
    </w:p>
    <w:p w14:paraId="6F4F944B" w14:textId="68D30AA9" w:rsidR="0057135C" w:rsidRPr="0057135C" w:rsidRDefault="0057135C" w:rsidP="0057135C">
      <w:pPr>
        <w:pStyle w:val="Incontec"/>
        <w:rPr>
          <w:rFonts w:cs="Times New Roman"/>
          <w:sz w:val="22"/>
        </w:rPr>
      </w:pPr>
      <w:r w:rsidRPr="0057135C">
        <w:rPr>
          <w:rFonts w:cs="Times New Roman"/>
          <w:b/>
          <w:i/>
          <w:sz w:val="22"/>
        </w:rPr>
        <w:t>Figura 5-1</w:t>
      </w:r>
      <w:r w:rsidR="003D6975">
        <w:rPr>
          <w:rFonts w:cs="Times New Roman"/>
          <w:b/>
          <w:i/>
          <w:sz w:val="22"/>
        </w:rPr>
        <w:t>7</w:t>
      </w:r>
      <w:r w:rsidRPr="0057135C">
        <w:rPr>
          <w:rFonts w:cs="Times New Roman"/>
          <w:sz w:val="22"/>
        </w:rPr>
        <w:t xml:space="preserve">. </w:t>
      </w:r>
      <w:r w:rsidR="00DD1C2C" w:rsidRPr="0057135C">
        <w:rPr>
          <w:rFonts w:cs="Times New Roman"/>
          <w:sz w:val="22"/>
        </w:rPr>
        <w:t>Número</w:t>
      </w:r>
      <w:r w:rsidRPr="0057135C">
        <w:rPr>
          <w:rFonts w:cs="Times New Roman"/>
          <w:sz w:val="22"/>
        </w:rPr>
        <w:t xml:space="preserve"> de empresas por región. Fuente </w:t>
      </w:r>
      <w:sdt>
        <w:sdtPr>
          <w:rPr>
            <w:rFonts w:cs="Times New Roman"/>
            <w:sz w:val="22"/>
          </w:rPr>
          <w:id w:val="-975827266"/>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643776" w:rsidRPr="00643776">
            <w:rPr>
              <w:rFonts w:cs="Times New Roman"/>
              <w:noProof/>
              <w:sz w:val="22"/>
            </w:rPr>
            <w:t>(45)</w:t>
          </w:r>
          <w:r w:rsidRPr="0057135C">
            <w:rPr>
              <w:rFonts w:cs="Times New Roman"/>
              <w:sz w:val="22"/>
            </w:rPr>
            <w:fldChar w:fldCharType="end"/>
          </w:r>
        </w:sdtContent>
      </w:sdt>
    </w:p>
    <w:p w14:paraId="5AF90425" w14:textId="77777777" w:rsidR="0057135C" w:rsidRPr="00102649" w:rsidRDefault="0057135C" w:rsidP="0057135C">
      <w:pPr>
        <w:pStyle w:val="Incontec"/>
        <w:rPr>
          <w:rFonts w:cs="Times New Roman"/>
        </w:rPr>
      </w:pPr>
    </w:p>
    <w:p w14:paraId="1E20E5DF" w14:textId="4FF7535D" w:rsidR="0057135C" w:rsidRPr="00102649" w:rsidRDefault="0057135C" w:rsidP="0057135C">
      <w:pPr>
        <w:pStyle w:val="Incontec"/>
        <w:rPr>
          <w:rFonts w:cs="Times New Roman"/>
        </w:rPr>
      </w:pPr>
      <w:r w:rsidRPr="00102649">
        <w:rPr>
          <w:rFonts w:cs="Times New Roman"/>
        </w:rPr>
        <w:t xml:space="preserve">Como </w:t>
      </w:r>
      <w:r w:rsidR="006859C7">
        <w:rPr>
          <w:rFonts w:cs="Times New Roman"/>
        </w:rPr>
        <w:t>IncluSoft</w:t>
      </w:r>
      <w:r w:rsidRPr="00102649">
        <w:rPr>
          <w:rFonts w:cs="Times New Roman"/>
        </w:rPr>
        <w:t xml:space="preserve"> desea ofrecer soluciones informáticas que puedan mejorar la calidad de vida de </w:t>
      </w:r>
      <w:r w:rsidR="006859C7">
        <w:rPr>
          <w:rFonts w:cs="Times New Roman"/>
        </w:rPr>
        <w:t>la población con limitaciones cognitivas</w:t>
      </w:r>
      <w:r w:rsidRPr="00102649">
        <w:rPr>
          <w:rFonts w:cs="Times New Roman"/>
        </w:rPr>
        <w:t xml:space="preserve"> </w:t>
      </w:r>
      <w:r w:rsidR="006859C7">
        <w:rPr>
          <w:rFonts w:cs="Times New Roman"/>
        </w:rPr>
        <w:t xml:space="preserve">se hizo necesario </w:t>
      </w:r>
      <w:r w:rsidRPr="00102649">
        <w:rPr>
          <w:rFonts w:cs="Times New Roman"/>
        </w:rPr>
        <w:t xml:space="preserve">identificar las empresas nacionales </w:t>
      </w:r>
      <w:r w:rsidR="006859C7">
        <w:rPr>
          <w:rFonts w:cs="Times New Roman"/>
        </w:rPr>
        <w:t>dedicadas</w:t>
      </w:r>
      <w:r w:rsidRPr="00102649">
        <w:rPr>
          <w:rFonts w:cs="Times New Roman"/>
        </w:rPr>
        <w:t xml:space="preserve"> a</w:t>
      </w:r>
      <w:r w:rsidR="006859C7">
        <w:rPr>
          <w:rFonts w:cs="Times New Roman"/>
        </w:rPr>
        <w:t>l</w:t>
      </w:r>
      <w:r w:rsidRPr="00102649">
        <w:rPr>
          <w:rFonts w:cs="Times New Roman"/>
        </w:rPr>
        <w:t xml:space="preserve"> desarrollar </w:t>
      </w:r>
      <w:r w:rsidR="006859C7">
        <w:rPr>
          <w:rFonts w:cs="Times New Roman"/>
        </w:rPr>
        <w:t xml:space="preserve">de </w:t>
      </w:r>
      <w:r w:rsidRPr="00102649">
        <w:rPr>
          <w:rFonts w:cs="Times New Roman"/>
        </w:rPr>
        <w:t xml:space="preserve">aplicaciones </w:t>
      </w:r>
      <w:r w:rsidR="006859C7">
        <w:rPr>
          <w:rFonts w:cs="Times New Roman"/>
        </w:rPr>
        <w:t xml:space="preserve">para esta población, se realizó un filtro en el cual se tuvieron variables como: desarrollo </w:t>
      </w:r>
      <w:r w:rsidRPr="00102649">
        <w:rPr>
          <w:rFonts w:cs="Times New Roman"/>
        </w:rPr>
        <w:t xml:space="preserve">a la medida, </w:t>
      </w:r>
      <w:r w:rsidR="006859C7">
        <w:rPr>
          <w:rFonts w:cs="Times New Roman"/>
        </w:rPr>
        <w:t>desarrollo de</w:t>
      </w:r>
      <w:r w:rsidRPr="00102649">
        <w:rPr>
          <w:rFonts w:cs="Times New Roman"/>
        </w:rPr>
        <w:t xml:space="preserve"> aplicaciones móviles, desarrollo de aplicaciones web, sistemas personales, e-</w:t>
      </w:r>
      <w:proofErr w:type="spellStart"/>
      <w:r w:rsidRPr="00102649">
        <w:rPr>
          <w:rFonts w:cs="Times New Roman"/>
        </w:rPr>
        <w:t>learning</w:t>
      </w:r>
      <w:proofErr w:type="spellEnd"/>
      <w:r w:rsidRPr="00102649">
        <w:rPr>
          <w:rFonts w:cs="Times New Roman"/>
        </w:rPr>
        <w:t xml:space="preserve"> </w:t>
      </w:r>
      <w:r>
        <w:rPr>
          <w:rFonts w:cs="Times New Roman"/>
        </w:rPr>
        <w:t>e</w:t>
      </w:r>
      <w:r w:rsidRPr="00102649">
        <w:rPr>
          <w:rFonts w:cs="Times New Roman"/>
        </w:rPr>
        <w:t xml:space="preserve"> institución académica logrando obtener los siguientes datos que </w:t>
      </w:r>
      <w:r w:rsidR="006859C7">
        <w:rPr>
          <w:rFonts w:cs="Times New Roman"/>
        </w:rPr>
        <w:t>permitieron</w:t>
      </w:r>
      <w:r w:rsidRPr="00102649">
        <w:rPr>
          <w:rFonts w:cs="Times New Roman"/>
        </w:rPr>
        <w:t xml:space="preserve"> </w:t>
      </w:r>
      <w:r w:rsidR="006859C7">
        <w:rPr>
          <w:rFonts w:cs="Times New Roman"/>
        </w:rPr>
        <w:t xml:space="preserve">dimensionar el </w:t>
      </w:r>
      <w:r w:rsidRPr="00102649">
        <w:rPr>
          <w:rFonts w:cs="Times New Roman"/>
        </w:rPr>
        <w:t>nivel de competencia en el mercado</w:t>
      </w:r>
      <w:r w:rsidR="006859C7">
        <w:rPr>
          <w:rFonts w:cs="Times New Roman"/>
        </w:rPr>
        <w:t xml:space="preserve"> de software</w:t>
      </w:r>
      <w:r w:rsidRPr="00102649">
        <w:rPr>
          <w:rFonts w:cs="Times New Roman"/>
        </w:rPr>
        <w:t xml:space="preserve">. En la figura </w:t>
      </w:r>
      <w:r w:rsidR="00DD1C2C">
        <w:rPr>
          <w:rFonts w:cs="Times New Roman"/>
        </w:rPr>
        <w:t>5-1</w:t>
      </w:r>
      <w:r w:rsidR="00575B69">
        <w:rPr>
          <w:rFonts w:cs="Times New Roman"/>
        </w:rPr>
        <w:t>8</w:t>
      </w:r>
      <w:r w:rsidRPr="00102649">
        <w:rPr>
          <w:rFonts w:cs="Times New Roman"/>
        </w:rPr>
        <w:t xml:space="preserve"> </w:t>
      </w:r>
      <w:r w:rsidR="006859C7">
        <w:rPr>
          <w:rFonts w:cs="Times New Roman"/>
        </w:rPr>
        <w:t>se logra identificar</w:t>
      </w:r>
      <w:r w:rsidRPr="00102649">
        <w:rPr>
          <w:rFonts w:cs="Times New Roman"/>
        </w:rPr>
        <w:t xml:space="preserve"> el número de empresas que se dedican a las líneas de negocio sobre las cuales pretende trabajar </w:t>
      </w:r>
      <w:r w:rsidR="006859C7">
        <w:rPr>
          <w:rFonts w:cs="Times New Roman"/>
        </w:rPr>
        <w:t>IncluSoft</w:t>
      </w:r>
      <w:r w:rsidRPr="00102649">
        <w:rPr>
          <w:rFonts w:cs="Times New Roman"/>
        </w:rPr>
        <w:t>.</w:t>
      </w:r>
    </w:p>
    <w:p w14:paraId="6F1F5B19" w14:textId="77777777" w:rsidR="0057135C" w:rsidRPr="00102649" w:rsidRDefault="0057135C" w:rsidP="0057135C">
      <w:pPr>
        <w:pStyle w:val="Incontec"/>
        <w:rPr>
          <w:rFonts w:cs="Times New Roman"/>
        </w:rPr>
      </w:pPr>
      <w:r w:rsidRPr="00102649">
        <w:rPr>
          <w:rFonts w:cs="Times New Roman"/>
          <w:noProof/>
          <w:lang w:val="es-ES" w:eastAsia="es-ES"/>
        </w:rPr>
        <w:lastRenderedPageBreak/>
        <w:drawing>
          <wp:inline distT="0" distB="0" distL="0" distR="0" wp14:anchorId="1AD903AE" wp14:editId="6F0740CB">
            <wp:extent cx="5612130" cy="4169410"/>
            <wp:effectExtent l="0" t="0" r="0" b="0"/>
            <wp:docPr id="6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612130" cy="4169410"/>
                    </a:xfrm>
                    <a:prstGeom prst="rect">
                      <a:avLst/>
                    </a:prstGeom>
                    <a:ln/>
                  </pic:spPr>
                </pic:pic>
              </a:graphicData>
            </a:graphic>
          </wp:inline>
        </w:drawing>
      </w:r>
    </w:p>
    <w:p w14:paraId="20F6CC0A" w14:textId="77777777" w:rsidR="0057135C" w:rsidRPr="00102649" w:rsidRDefault="0057135C" w:rsidP="0057135C">
      <w:pPr>
        <w:pStyle w:val="Incontec"/>
        <w:rPr>
          <w:rFonts w:cs="Times New Roman"/>
        </w:rPr>
      </w:pPr>
      <w:r w:rsidRPr="00102649">
        <w:rPr>
          <w:rFonts w:cs="Times New Roman"/>
          <w:noProof/>
          <w:lang w:val="es-ES" w:eastAsia="es-ES"/>
        </w:rPr>
        <w:drawing>
          <wp:inline distT="0" distB="0" distL="0" distR="0" wp14:anchorId="451879A2" wp14:editId="044DA4E9">
            <wp:extent cx="5612130" cy="2279015"/>
            <wp:effectExtent l="0" t="0" r="0" b="0"/>
            <wp:docPr id="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612130" cy="2279015"/>
                    </a:xfrm>
                    <a:prstGeom prst="rect">
                      <a:avLst/>
                    </a:prstGeom>
                    <a:ln/>
                  </pic:spPr>
                </pic:pic>
              </a:graphicData>
            </a:graphic>
          </wp:inline>
        </w:drawing>
      </w:r>
    </w:p>
    <w:p w14:paraId="36FE5C26" w14:textId="38EC3AE9" w:rsidR="0057135C" w:rsidRPr="0057135C" w:rsidRDefault="0057135C" w:rsidP="0057135C">
      <w:pPr>
        <w:pStyle w:val="Incontec"/>
        <w:rPr>
          <w:rFonts w:cs="Times New Roman"/>
          <w:sz w:val="22"/>
        </w:rPr>
      </w:pPr>
      <w:r w:rsidRPr="0057135C">
        <w:rPr>
          <w:rFonts w:cs="Times New Roman"/>
          <w:b/>
          <w:sz w:val="22"/>
        </w:rPr>
        <w:t>Figura 5.1</w:t>
      </w:r>
      <w:r w:rsidR="00575B69">
        <w:rPr>
          <w:rFonts w:cs="Times New Roman"/>
          <w:b/>
          <w:sz w:val="22"/>
        </w:rPr>
        <w:t>8</w:t>
      </w:r>
      <w:r w:rsidRPr="0057135C">
        <w:rPr>
          <w:rFonts w:cs="Times New Roman"/>
          <w:sz w:val="22"/>
        </w:rPr>
        <w:t xml:space="preserve">. Líneas de negocio seleccionadas por número de empresas. Fuente </w:t>
      </w:r>
      <w:sdt>
        <w:sdtPr>
          <w:rPr>
            <w:rFonts w:cs="Times New Roman"/>
            <w:sz w:val="22"/>
          </w:rPr>
          <w:id w:val="-1322582112"/>
          <w:citation/>
        </w:sdtPr>
        <w:sdtContent>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r w:rsidR="00643776" w:rsidRPr="00643776">
            <w:rPr>
              <w:rFonts w:cs="Times New Roman"/>
              <w:noProof/>
              <w:sz w:val="22"/>
            </w:rPr>
            <w:t>(45)</w:t>
          </w:r>
          <w:r w:rsidRPr="0057135C">
            <w:rPr>
              <w:rFonts w:cs="Times New Roman"/>
              <w:sz w:val="22"/>
            </w:rPr>
            <w:fldChar w:fldCharType="end"/>
          </w:r>
        </w:sdtContent>
      </w:sdt>
      <w:r w:rsidRPr="0057135C">
        <w:rPr>
          <w:rFonts w:cs="Times New Roman"/>
          <w:sz w:val="22"/>
        </w:rPr>
        <w:t>.</w:t>
      </w:r>
    </w:p>
    <w:p w14:paraId="5E45F7BE" w14:textId="77777777" w:rsidR="006859C7" w:rsidRDefault="006859C7" w:rsidP="006859C7">
      <w:pPr>
        <w:pStyle w:val="Incontec"/>
      </w:pPr>
      <w:bookmarkStart w:id="133" w:name="_3fwokq0" w:colFirst="0" w:colLast="0"/>
      <w:bookmarkEnd w:id="133"/>
    </w:p>
    <w:p w14:paraId="3D3E0F83" w14:textId="77777777" w:rsidR="006859C7" w:rsidRDefault="006859C7" w:rsidP="006859C7">
      <w:pPr>
        <w:pStyle w:val="Incontec"/>
      </w:pPr>
    </w:p>
    <w:p w14:paraId="1248A4D8" w14:textId="282DA12E" w:rsidR="0057135C" w:rsidRPr="0057135C" w:rsidRDefault="0057135C" w:rsidP="0057135C">
      <w:pPr>
        <w:ind w:left="720" w:firstLine="720"/>
        <w:rPr>
          <w:rFonts w:ascii="LM Roman 10" w:hAnsi="LM Roman 10"/>
          <w:b/>
          <w:i/>
          <w:sz w:val="24"/>
        </w:rPr>
      </w:pPr>
      <w:r w:rsidRPr="0057135C">
        <w:rPr>
          <w:rFonts w:ascii="LM Roman 10" w:hAnsi="LM Roman 10"/>
          <w:b/>
          <w:i/>
          <w:sz w:val="24"/>
        </w:rPr>
        <w:lastRenderedPageBreak/>
        <w:t>Oferta</w:t>
      </w:r>
    </w:p>
    <w:p w14:paraId="05D63909" w14:textId="77777777" w:rsidR="000A0072" w:rsidRPr="00102649" w:rsidRDefault="000A0072" w:rsidP="000A0072">
      <w:pPr>
        <w:pStyle w:val="Incontec"/>
        <w:rPr>
          <w:rFonts w:cs="Times New Roman"/>
        </w:rPr>
      </w:pPr>
      <w:r w:rsidRPr="00102649">
        <w:rPr>
          <w:rFonts w:cs="Times New Roman"/>
        </w:rPr>
        <w:t xml:space="preserve">Tras realizar un análisis en el banco de </w:t>
      </w:r>
      <w:proofErr w:type="spellStart"/>
      <w:r w:rsidRPr="00102649">
        <w:rPr>
          <w:rFonts w:cs="Times New Roman"/>
        </w:rPr>
        <w:t>apps</w:t>
      </w:r>
      <w:proofErr w:type="spellEnd"/>
      <w:r w:rsidRPr="00102649">
        <w:rPr>
          <w:rFonts w:cs="Times New Roman"/>
        </w:rPr>
        <w:t xml:space="preserve"> expuestas en el programa de Apps.co bajo la clasificación de </w:t>
      </w:r>
      <w:proofErr w:type="spellStart"/>
      <w:r w:rsidRPr="00102649">
        <w:rPr>
          <w:rFonts w:cs="Times New Roman"/>
        </w:rPr>
        <w:t>apps</w:t>
      </w:r>
      <w:proofErr w:type="spellEnd"/>
      <w:r w:rsidRPr="00102649">
        <w:rPr>
          <w:rFonts w:cs="Times New Roman"/>
        </w:rPr>
        <w:t xml:space="preserve"> enfocadas a ofrecer soluciones en el campo Educativo solo encontramos una aplicación llamada </w:t>
      </w:r>
      <w:proofErr w:type="spellStart"/>
      <w:r w:rsidRPr="00102649">
        <w:rPr>
          <w:rFonts w:cs="Times New Roman"/>
        </w:rPr>
        <w:t>FonoPlay</w:t>
      </w:r>
      <w:proofErr w:type="spellEnd"/>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proofErr w:type="spellStart"/>
      <w:r w:rsidRPr="00102649">
        <w:rPr>
          <w:rFonts w:cs="Times New Roman"/>
          <w:bCs/>
          <w:iCs/>
          <w:color w:val="auto"/>
          <w:shd w:val="clear" w:color="auto" w:fill="F5F6F5"/>
        </w:rPr>
        <w:t>Limitacion</w:t>
      </w:r>
      <w:proofErr w:type="spellEnd"/>
      <w:r w:rsidRPr="00102649">
        <w:rPr>
          <w:rFonts w:cs="Times New Roman"/>
          <w:bCs/>
          <w:iCs/>
          <w:color w:val="auto"/>
          <w:shd w:val="clear" w:color="auto" w:fill="F5F6F5"/>
        </w:rPr>
        <w:t xml:space="preserve"> Cognitiva que apoyen su proceso educativo y entienda las necesidades especiales de esta población. </w:t>
      </w:r>
    </w:p>
    <w:p w14:paraId="75093467" w14:textId="228EF679" w:rsidR="005877A3" w:rsidRPr="00102649" w:rsidRDefault="005877A3" w:rsidP="00F12A4C">
      <w:pPr>
        <w:pStyle w:val="Incontec"/>
        <w:rPr>
          <w:rFonts w:cs="Times New Roman"/>
        </w:rPr>
      </w:pPr>
      <w:r w:rsidRPr="00102649">
        <w:rPr>
          <w:rFonts w:cs="Times New Roman"/>
        </w:rPr>
        <w:t xml:space="preserve">Al analizar las propuestas Tecnológicas </w:t>
      </w:r>
      <w:r w:rsidR="00BA1428" w:rsidRPr="00102649">
        <w:rPr>
          <w:rFonts w:cs="Times New Roman"/>
        </w:rPr>
        <w:t xml:space="preserve">ofrecidas en una escala global </w:t>
      </w:r>
      <w:r w:rsidRPr="00102649">
        <w:rPr>
          <w:rFonts w:cs="Times New Roman"/>
        </w:rPr>
        <w:t xml:space="preserve">bajo el Concepto de la Comunicación Aumentativa y alternativa, encontramos una serie de productos de software </w:t>
      </w:r>
      <w:r w:rsidR="00FE7614" w:rsidRPr="00102649">
        <w:rPr>
          <w:rFonts w:cs="Times New Roman"/>
        </w:rPr>
        <w:t xml:space="preserve">que serán expuestos a </w:t>
      </w:r>
      <w:r w:rsidR="000A0072" w:rsidRPr="00102649">
        <w:rPr>
          <w:rFonts w:cs="Times New Roman"/>
        </w:rPr>
        <w:t>continuación</w:t>
      </w:r>
      <w:r w:rsidR="00FE7614" w:rsidRPr="00102649">
        <w:rPr>
          <w:rFonts w:cs="Times New Roman"/>
        </w:rPr>
        <w:t>.</w:t>
      </w:r>
    </w:p>
    <w:p w14:paraId="685E9B6A" w14:textId="77777777" w:rsidR="00FE7614" w:rsidRPr="00102649" w:rsidRDefault="00FE7614" w:rsidP="00F12A4C">
      <w:pPr>
        <w:pStyle w:val="Incontec"/>
        <w:rPr>
          <w:rFonts w:cs="Times New Roman"/>
        </w:rPr>
      </w:pPr>
    </w:p>
    <w:p w14:paraId="107D2640" w14:textId="4F61FB72" w:rsidR="00FE7614" w:rsidRPr="00102649" w:rsidRDefault="00FE7614" w:rsidP="00F12A4C">
      <w:pPr>
        <w:pStyle w:val="Incontec"/>
        <w:rPr>
          <w:rFonts w:cs="Times New Roman"/>
          <w:color w:val="auto"/>
        </w:rPr>
      </w:pPr>
      <w:proofErr w:type="spellStart"/>
      <w:r w:rsidRPr="00102649">
        <w:rPr>
          <w:rFonts w:cs="Times New Roman"/>
          <w:bCs/>
          <w:color w:val="auto"/>
          <w:shd w:val="clear" w:color="auto" w:fill="FFFFFF"/>
        </w:rPr>
        <w:t>Adapro</w:t>
      </w:r>
      <w:proofErr w:type="spellEnd"/>
      <w:r w:rsidRPr="00102649">
        <w:rPr>
          <w:rFonts w:cs="Times New Roman"/>
          <w:b/>
          <w:bCs/>
          <w:color w:val="auto"/>
          <w:shd w:val="clear" w:color="auto" w:fill="FFFFFF"/>
        </w:rPr>
        <w:t xml:space="preserve">: </w:t>
      </w:r>
      <w:r w:rsidRPr="00102649">
        <w:rPr>
          <w:rFonts w:cs="Times New Roman"/>
          <w:bCs/>
          <w:color w:val="auto"/>
          <w:shd w:val="clear" w:color="auto" w:fill="FFFFFF"/>
        </w:rPr>
        <w:t>es un procesador de texto gratuito orientado a personas con dificultades de aprendizaje como la dislexia u otro tipo de diversidad funcional como autismo.</w:t>
      </w:r>
      <w:r w:rsidR="00BA1428" w:rsidRPr="00102649">
        <w:rPr>
          <w:rFonts w:cs="Times New Roman"/>
          <w:bCs/>
          <w:color w:val="auto"/>
          <w:shd w:val="clear" w:color="auto" w:fill="FFFFFF"/>
        </w:rPr>
        <w:t xml:space="preserve"> </w:t>
      </w:r>
      <w:sdt>
        <w:sdtPr>
          <w:rPr>
            <w:rFonts w:cs="Times New Roman"/>
            <w:bCs/>
            <w:color w:val="auto"/>
            <w:shd w:val="clear" w:color="auto" w:fill="FFFFFF"/>
          </w:rPr>
          <w:id w:val="29610190"/>
          <w:citation/>
        </w:sdtPr>
        <w:sdtContent>
          <w:r w:rsidR="00BA1428" w:rsidRPr="00102649">
            <w:rPr>
              <w:rFonts w:cs="Times New Roman"/>
              <w:bCs/>
              <w:color w:val="auto"/>
              <w:shd w:val="clear" w:color="auto" w:fill="FFFFFF"/>
            </w:rPr>
            <w:fldChar w:fldCharType="begin"/>
          </w:r>
          <w:r w:rsidR="00BA1428" w:rsidRPr="00102649">
            <w:rPr>
              <w:rFonts w:cs="Times New Roman"/>
              <w:bCs/>
              <w:color w:val="auto"/>
              <w:shd w:val="clear" w:color="auto" w:fill="FFFFFF"/>
            </w:rPr>
            <w:instrText xml:space="preserve"> CITATION Ada12 \l 9226 </w:instrText>
          </w:r>
          <w:r w:rsidR="00BA1428" w:rsidRPr="00102649">
            <w:rPr>
              <w:rFonts w:cs="Times New Roman"/>
              <w:bCs/>
              <w:color w:val="auto"/>
              <w:shd w:val="clear" w:color="auto" w:fill="FFFFFF"/>
            </w:rPr>
            <w:fldChar w:fldCharType="separate"/>
          </w:r>
          <w:r w:rsidR="00643776" w:rsidRPr="00643776">
            <w:rPr>
              <w:rFonts w:cs="Times New Roman"/>
              <w:noProof/>
              <w:color w:val="auto"/>
              <w:shd w:val="clear" w:color="auto" w:fill="FFFFFF"/>
            </w:rPr>
            <w:t>(46)</w:t>
          </w:r>
          <w:r w:rsidR="00BA1428" w:rsidRPr="00102649">
            <w:rPr>
              <w:rFonts w:cs="Times New Roman"/>
              <w:bCs/>
              <w:color w:val="auto"/>
              <w:shd w:val="clear" w:color="auto" w:fill="FFFFFF"/>
            </w:rPr>
            <w:fldChar w:fldCharType="end"/>
          </w:r>
        </w:sdtContent>
      </w:sdt>
    </w:p>
    <w:p w14:paraId="76D78E47" w14:textId="705F9A8B" w:rsidR="00FE7614" w:rsidRPr="00102649" w:rsidRDefault="00FE7614" w:rsidP="00A75AB6">
      <w:pPr>
        <w:pStyle w:val="Incontec"/>
        <w:jc w:val="center"/>
        <w:rPr>
          <w:rFonts w:cs="Times New Roman"/>
          <w:color w:val="auto"/>
        </w:rPr>
      </w:pPr>
      <w:r w:rsidRPr="00102649">
        <w:rPr>
          <w:noProof/>
          <w:lang w:val="es-ES" w:eastAsia="es-ES"/>
        </w:rPr>
        <w:drawing>
          <wp:inline distT="0" distB="0" distL="0" distR="0" wp14:anchorId="1EB8C521" wp14:editId="21A37D48">
            <wp:extent cx="4390608" cy="263098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05543" cy="2639936"/>
                    </a:xfrm>
                    <a:prstGeom prst="rect">
                      <a:avLst/>
                    </a:prstGeom>
                  </pic:spPr>
                </pic:pic>
              </a:graphicData>
            </a:graphic>
          </wp:inline>
        </w:drawing>
      </w:r>
    </w:p>
    <w:p w14:paraId="7EBBB729" w14:textId="51150D2D" w:rsidR="00FE7614" w:rsidRPr="000A0072" w:rsidRDefault="00FE7614" w:rsidP="00F12A4C">
      <w:pPr>
        <w:pStyle w:val="Incontec"/>
        <w:rPr>
          <w:rFonts w:cs="Times New Roman"/>
          <w:color w:val="auto"/>
          <w:sz w:val="22"/>
          <w:szCs w:val="22"/>
        </w:rPr>
      </w:pPr>
      <w:r w:rsidRPr="000A0072">
        <w:rPr>
          <w:rFonts w:cs="Times New Roman"/>
          <w:b/>
          <w:i/>
          <w:color w:val="auto"/>
          <w:sz w:val="22"/>
          <w:szCs w:val="22"/>
        </w:rPr>
        <w:t xml:space="preserve">Figura </w:t>
      </w:r>
      <w:r w:rsidR="000A0072" w:rsidRPr="000A0072">
        <w:rPr>
          <w:rFonts w:cs="Times New Roman"/>
          <w:b/>
          <w:i/>
          <w:color w:val="auto"/>
          <w:sz w:val="22"/>
          <w:szCs w:val="22"/>
        </w:rPr>
        <w:t>5-1</w:t>
      </w:r>
      <w:r w:rsidR="0044616D">
        <w:rPr>
          <w:rFonts w:cs="Times New Roman"/>
          <w:b/>
          <w:i/>
          <w:color w:val="auto"/>
          <w:sz w:val="22"/>
          <w:szCs w:val="22"/>
        </w:rPr>
        <w:t>9</w:t>
      </w:r>
      <w:r w:rsidRPr="000A0072">
        <w:rPr>
          <w:rFonts w:cs="Times New Roman"/>
          <w:b/>
          <w:color w:val="auto"/>
          <w:sz w:val="22"/>
          <w:szCs w:val="22"/>
        </w:rPr>
        <w:t>.</w:t>
      </w:r>
      <w:r w:rsidRPr="000A0072">
        <w:rPr>
          <w:rFonts w:cs="Times New Roman"/>
          <w:color w:val="auto"/>
          <w:sz w:val="22"/>
          <w:szCs w:val="22"/>
        </w:rPr>
        <w:t xml:space="preserve"> Software </w:t>
      </w:r>
      <w:proofErr w:type="spellStart"/>
      <w:r w:rsidRPr="000A0072">
        <w:rPr>
          <w:rFonts w:cs="Times New Roman"/>
          <w:color w:val="auto"/>
          <w:sz w:val="22"/>
          <w:szCs w:val="22"/>
        </w:rPr>
        <w:t>Adapro</w:t>
      </w:r>
      <w:proofErr w:type="spellEnd"/>
      <w:r w:rsidRPr="000A0072">
        <w:rPr>
          <w:rFonts w:cs="Times New Roman"/>
          <w:color w:val="auto"/>
          <w:sz w:val="22"/>
          <w:szCs w:val="22"/>
        </w:rPr>
        <w:t xml:space="preserve">. Fuente: </w:t>
      </w:r>
      <w:sdt>
        <w:sdtPr>
          <w:rPr>
            <w:rFonts w:cs="Times New Roman"/>
            <w:color w:val="auto"/>
            <w:sz w:val="22"/>
            <w:szCs w:val="22"/>
          </w:rPr>
          <w:id w:val="-596865023"/>
          <w:citation/>
        </w:sdtPr>
        <w:sdtContent>
          <w:r w:rsidR="002A0C42">
            <w:rPr>
              <w:rFonts w:cs="Times New Roman"/>
              <w:color w:val="auto"/>
              <w:sz w:val="22"/>
              <w:szCs w:val="22"/>
            </w:rPr>
            <w:fldChar w:fldCharType="begin"/>
          </w:r>
          <w:r w:rsidR="002A0C42">
            <w:rPr>
              <w:rFonts w:cs="Times New Roman"/>
              <w:color w:val="auto"/>
              <w:sz w:val="22"/>
              <w:szCs w:val="22"/>
            </w:rPr>
            <w:instrText xml:space="preserve"> CITATION Ada12 \l 9226 </w:instrText>
          </w:r>
          <w:r w:rsidR="002A0C42">
            <w:rPr>
              <w:rFonts w:cs="Times New Roman"/>
              <w:color w:val="auto"/>
              <w:sz w:val="22"/>
              <w:szCs w:val="22"/>
            </w:rPr>
            <w:fldChar w:fldCharType="separate"/>
          </w:r>
          <w:r w:rsidR="00643776" w:rsidRPr="00643776">
            <w:rPr>
              <w:rFonts w:cs="Times New Roman"/>
              <w:noProof/>
              <w:color w:val="auto"/>
              <w:sz w:val="22"/>
              <w:szCs w:val="22"/>
            </w:rPr>
            <w:t>(46)</w:t>
          </w:r>
          <w:r w:rsidR="002A0C42">
            <w:rPr>
              <w:rFonts w:cs="Times New Roman"/>
              <w:color w:val="auto"/>
              <w:sz w:val="22"/>
              <w:szCs w:val="22"/>
            </w:rPr>
            <w:fldChar w:fldCharType="end"/>
          </w:r>
        </w:sdtContent>
      </w:sdt>
    </w:p>
    <w:p w14:paraId="4B1650D0" w14:textId="77777777" w:rsidR="00FE7614" w:rsidRPr="00102649" w:rsidRDefault="00FE7614" w:rsidP="00F12A4C">
      <w:pPr>
        <w:pStyle w:val="Incontec"/>
        <w:rPr>
          <w:rFonts w:cs="Times New Roman"/>
          <w:color w:val="auto"/>
        </w:rPr>
      </w:pPr>
    </w:p>
    <w:p w14:paraId="194DD8F3" w14:textId="3AAACCB1" w:rsidR="00FE7614" w:rsidRPr="00102649" w:rsidRDefault="00FE7614" w:rsidP="00F12A4C">
      <w:pPr>
        <w:pStyle w:val="Incontec"/>
        <w:rPr>
          <w:rFonts w:cs="Times New Roman"/>
          <w:color w:val="auto"/>
        </w:rPr>
      </w:pPr>
      <w:proofErr w:type="spellStart"/>
      <w:r w:rsidRPr="00102649">
        <w:rPr>
          <w:rFonts w:cs="Times New Roman"/>
          <w:color w:val="auto"/>
        </w:rPr>
        <w:t>AraBoard</w:t>
      </w:r>
      <w:proofErr w:type="spellEnd"/>
      <w:r w:rsidRPr="00102649">
        <w:rPr>
          <w:rFonts w:cs="Times New Roman"/>
          <w:color w:val="auto"/>
        </w:rPr>
        <w:t xml:space="preserve">: es un conjunto de herramientas diseñadas para la comunicación alternativa y aumentativa, cuya finalidad es facilitar la comunicación funcional, mediante el uso de imágenes y pictogramas, a personas que presentan algún tipo de dificultad en este ámbito. </w:t>
      </w:r>
      <w:sdt>
        <w:sdtPr>
          <w:rPr>
            <w:rFonts w:cs="Times New Roman"/>
            <w:color w:val="auto"/>
          </w:rPr>
          <w:id w:val="-290363669"/>
          <w:citation/>
        </w:sdtPr>
        <w:sdtContent>
          <w:r w:rsidR="00BA1428" w:rsidRPr="00102649">
            <w:rPr>
              <w:rFonts w:cs="Times New Roman"/>
              <w:color w:val="auto"/>
            </w:rPr>
            <w:fldChar w:fldCharType="begin"/>
          </w:r>
          <w:r w:rsidR="00BA1428" w:rsidRPr="00102649">
            <w:rPr>
              <w:rFonts w:cs="Times New Roman"/>
              <w:color w:val="auto"/>
            </w:rPr>
            <w:instrText xml:space="preserve"> CITATION GIG \l 9226 </w:instrText>
          </w:r>
          <w:r w:rsidR="00BA1428" w:rsidRPr="00102649">
            <w:rPr>
              <w:rFonts w:cs="Times New Roman"/>
              <w:color w:val="auto"/>
            </w:rPr>
            <w:fldChar w:fldCharType="separate"/>
          </w:r>
          <w:r w:rsidR="00643776" w:rsidRPr="00643776">
            <w:rPr>
              <w:rFonts w:cs="Times New Roman"/>
              <w:noProof/>
              <w:color w:val="auto"/>
            </w:rPr>
            <w:t>(47)</w:t>
          </w:r>
          <w:r w:rsidR="00BA1428" w:rsidRPr="00102649">
            <w:rPr>
              <w:rFonts w:cs="Times New Roman"/>
              <w:color w:val="auto"/>
            </w:rPr>
            <w:fldChar w:fldCharType="end"/>
          </w:r>
        </w:sdtContent>
      </w:sdt>
    </w:p>
    <w:p w14:paraId="4CC43BDD" w14:textId="347778AC" w:rsidR="00FE7614" w:rsidRPr="00102649" w:rsidRDefault="00FE7614" w:rsidP="00A75AB6">
      <w:pPr>
        <w:pStyle w:val="Incontec"/>
        <w:jc w:val="center"/>
        <w:rPr>
          <w:rFonts w:cs="Times New Roman"/>
          <w:color w:val="auto"/>
        </w:rPr>
      </w:pPr>
      <w:r w:rsidRPr="00102649">
        <w:rPr>
          <w:noProof/>
          <w:lang w:val="es-ES" w:eastAsia="es-ES"/>
        </w:rPr>
        <w:drawing>
          <wp:inline distT="0" distB="0" distL="0" distR="0" wp14:anchorId="3B418C46" wp14:editId="1A37F3D1">
            <wp:extent cx="3914775" cy="2740343"/>
            <wp:effectExtent l="0" t="0" r="0" b="3175"/>
            <wp:docPr id="44" name="Imagen 44"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74BA84D9" w14:textId="4080B482" w:rsidR="00FE7614" w:rsidRPr="00A75AB6" w:rsidRDefault="00FE7614" w:rsidP="00F12A4C">
      <w:pPr>
        <w:pStyle w:val="Incontec"/>
        <w:rPr>
          <w:rFonts w:cs="Times New Roman"/>
          <w:color w:val="auto"/>
          <w:sz w:val="22"/>
          <w:szCs w:val="22"/>
        </w:rPr>
      </w:pPr>
      <w:r w:rsidRPr="00A75AB6">
        <w:rPr>
          <w:rFonts w:cs="Times New Roman"/>
          <w:b/>
          <w:i/>
          <w:color w:val="auto"/>
          <w:sz w:val="22"/>
          <w:szCs w:val="22"/>
        </w:rPr>
        <w:t xml:space="preserve">Figura </w:t>
      </w:r>
      <w:r w:rsidR="00A75AB6" w:rsidRPr="00A75AB6">
        <w:rPr>
          <w:rFonts w:cs="Times New Roman"/>
          <w:b/>
          <w:i/>
          <w:color w:val="auto"/>
          <w:sz w:val="22"/>
          <w:szCs w:val="22"/>
        </w:rPr>
        <w:t>5-</w:t>
      </w:r>
      <w:r w:rsidR="0044616D">
        <w:rPr>
          <w:rFonts w:cs="Times New Roman"/>
          <w:b/>
          <w:i/>
          <w:color w:val="auto"/>
          <w:sz w:val="22"/>
          <w:szCs w:val="22"/>
        </w:rPr>
        <w:t>20</w:t>
      </w:r>
      <w:r w:rsidR="00A75AB6" w:rsidRPr="00A75AB6">
        <w:rPr>
          <w:rFonts w:cs="Times New Roman"/>
          <w:b/>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AraBoard</w:t>
      </w:r>
      <w:proofErr w:type="spellEnd"/>
      <w:r w:rsidRPr="00A75AB6">
        <w:rPr>
          <w:rFonts w:cs="Times New Roman"/>
          <w:color w:val="auto"/>
          <w:sz w:val="22"/>
          <w:szCs w:val="22"/>
        </w:rPr>
        <w:t xml:space="preserve">. Fuente: </w:t>
      </w:r>
      <w:sdt>
        <w:sdtPr>
          <w:rPr>
            <w:rFonts w:cs="Times New Roman"/>
            <w:color w:val="auto"/>
            <w:sz w:val="22"/>
            <w:szCs w:val="22"/>
          </w:rPr>
          <w:id w:val="-1493254535"/>
          <w:citation/>
        </w:sdtPr>
        <w:sdtContent>
          <w:r w:rsidR="00A75AB6" w:rsidRPr="00A75AB6">
            <w:rPr>
              <w:rFonts w:cs="Times New Roman"/>
              <w:color w:val="auto"/>
              <w:sz w:val="22"/>
              <w:szCs w:val="22"/>
            </w:rPr>
            <w:fldChar w:fldCharType="begin"/>
          </w:r>
          <w:r w:rsidR="00A75AB6" w:rsidRPr="00A75AB6">
            <w:rPr>
              <w:rFonts w:cs="Times New Roman"/>
              <w:color w:val="auto"/>
              <w:sz w:val="22"/>
              <w:szCs w:val="22"/>
            </w:rPr>
            <w:instrText xml:space="preserve"> CITATION GIG \l 9226 </w:instrText>
          </w:r>
          <w:r w:rsidR="00A75AB6" w:rsidRPr="00A75AB6">
            <w:rPr>
              <w:rFonts w:cs="Times New Roman"/>
              <w:color w:val="auto"/>
              <w:sz w:val="22"/>
              <w:szCs w:val="22"/>
            </w:rPr>
            <w:fldChar w:fldCharType="separate"/>
          </w:r>
          <w:r w:rsidR="00643776" w:rsidRPr="00643776">
            <w:rPr>
              <w:rFonts w:cs="Times New Roman"/>
              <w:noProof/>
              <w:color w:val="auto"/>
              <w:sz w:val="22"/>
              <w:szCs w:val="22"/>
            </w:rPr>
            <w:t>(47)</w:t>
          </w:r>
          <w:r w:rsidR="00A75AB6" w:rsidRPr="00A75AB6">
            <w:rPr>
              <w:rFonts w:cs="Times New Roman"/>
              <w:color w:val="auto"/>
              <w:sz w:val="22"/>
              <w:szCs w:val="22"/>
            </w:rPr>
            <w:fldChar w:fldCharType="end"/>
          </w:r>
        </w:sdtContent>
      </w:sdt>
    </w:p>
    <w:p w14:paraId="0E11A9AB" w14:textId="77777777" w:rsidR="00FE7614" w:rsidRPr="00102649" w:rsidRDefault="00FE7614" w:rsidP="00F12A4C">
      <w:pPr>
        <w:pStyle w:val="Incontec"/>
        <w:rPr>
          <w:rFonts w:cs="Times New Roman"/>
          <w:color w:val="auto"/>
        </w:rPr>
      </w:pPr>
    </w:p>
    <w:p w14:paraId="095ED52C" w14:textId="6F598671" w:rsidR="00FE7614" w:rsidRPr="00102649" w:rsidRDefault="00FE7614" w:rsidP="00F12A4C">
      <w:pPr>
        <w:pStyle w:val="Incontec"/>
        <w:rPr>
          <w:rFonts w:cs="Times New Roman"/>
          <w:color w:val="auto"/>
        </w:rPr>
      </w:pPr>
      <w:proofErr w:type="spellStart"/>
      <w:r w:rsidRPr="00102649">
        <w:rPr>
          <w:rFonts w:cs="Times New Roman"/>
          <w:color w:val="auto"/>
        </w:rPr>
        <w:t>AraWord</w:t>
      </w:r>
      <w:proofErr w:type="spellEnd"/>
      <w:r w:rsidRPr="00102649">
        <w:rPr>
          <w:rFonts w:cs="Times New Roman"/>
          <w:color w:val="auto"/>
        </w:rPr>
        <w:t xml:space="preserve">: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sdt>
        <w:sdtPr>
          <w:rPr>
            <w:rFonts w:cs="Times New Roman"/>
            <w:color w:val="auto"/>
          </w:rPr>
          <w:id w:val="398634061"/>
          <w:citation/>
        </w:sdtPr>
        <w:sdtContent>
          <w:r w:rsidRPr="00102649">
            <w:rPr>
              <w:rFonts w:cs="Times New Roman"/>
              <w:color w:val="auto"/>
            </w:rPr>
            <w:fldChar w:fldCharType="begin"/>
          </w:r>
          <w:r w:rsidRPr="00102649">
            <w:rPr>
              <w:rFonts w:cs="Times New Roman"/>
              <w:color w:val="auto"/>
            </w:rPr>
            <w:instrText xml:space="preserve"> CITATION ARA14 \l 9226 </w:instrText>
          </w:r>
          <w:r w:rsidRPr="00102649">
            <w:rPr>
              <w:rFonts w:cs="Times New Roman"/>
              <w:color w:val="auto"/>
            </w:rPr>
            <w:fldChar w:fldCharType="separate"/>
          </w:r>
          <w:r w:rsidR="00643776" w:rsidRPr="00643776">
            <w:rPr>
              <w:rFonts w:cs="Times New Roman"/>
              <w:noProof/>
              <w:color w:val="auto"/>
            </w:rPr>
            <w:t>(48)</w:t>
          </w:r>
          <w:r w:rsidRPr="00102649">
            <w:rPr>
              <w:rFonts w:cs="Times New Roman"/>
              <w:color w:val="auto"/>
            </w:rPr>
            <w:fldChar w:fldCharType="end"/>
          </w:r>
        </w:sdtContent>
      </w:sdt>
    </w:p>
    <w:p w14:paraId="4CC11F18" w14:textId="77777777" w:rsidR="00206113" w:rsidRPr="00102649" w:rsidRDefault="00206113" w:rsidP="00F12A4C">
      <w:pPr>
        <w:pStyle w:val="Incontec"/>
        <w:rPr>
          <w:rFonts w:cs="Times New Roman"/>
          <w:color w:val="auto"/>
        </w:rPr>
      </w:pPr>
    </w:p>
    <w:p w14:paraId="3EC7C7A9" w14:textId="56007AEA" w:rsidR="00FE7614" w:rsidRPr="00102649" w:rsidRDefault="00FE7614" w:rsidP="00A75AB6">
      <w:pPr>
        <w:pStyle w:val="Incontec"/>
        <w:jc w:val="center"/>
        <w:rPr>
          <w:rFonts w:cs="Times New Roman"/>
          <w:color w:val="auto"/>
        </w:rPr>
      </w:pPr>
      <w:r w:rsidRPr="00102649">
        <w:rPr>
          <w:noProof/>
          <w:lang w:val="es-ES" w:eastAsia="es-ES"/>
        </w:rPr>
        <w:lastRenderedPageBreak/>
        <w:drawing>
          <wp:inline distT="0" distB="0" distL="0" distR="0" wp14:anchorId="2ADE5FB6" wp14:editId="6F91662D">
            <wp:extent cx="4620342" cy="2461776"/>
            <wp:effectExtent l="0" t="0" r="0" b="0"/>
            <wp:docPr id="45" name="Imagen 45"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0E0B2C5D" w14:textId="363B4C57" w:rsidR="00FE7614" w:rsidRPr="00A75AB6" w:rsidRDefault="00FE7614" w:rsidP="00F12A4C">
      <w:pPr>
        <w:pStyle w:val="Incontec"/>
        <w:rPr>
          <w:rFonts w:cs="Times New Roman"/>
          <w:color w:val="auto"/>
          <w:sz w:val="22"/>
          <w:szCs w:val="22"/>
        </w:rPr>
      </w:pPr>
      <w:r w:rsidRPr="00A75AB6">
        <w:rPr>
          <w:rFonts w:cs="Times New Roman"/>
          <w:b/>
          <w:i/>
          <w:color w:val="auto"/>
          <w:sz w:val="22"/>
          <w:szCs w:val="22"/>
        </w:rPr>
        <w:t xml:space="preserve">Figura </w:t>
      </w:r>
      <w:r w:rsidR="00A75AB6" w:rsidRPr="00A75AB6">
        <w:rPr>
          <w:rFonts w:cs="Times New Roman"/>
          <w:b/>
          <w:i/>
          <w:color w:val="auto"/>
          <w:sz w:val="22"/>
          <w:szCs w:val="22"/>
        </w:rPr>
        <w:t>5-</w:t>
      </w:r>
      <w:r w:rsidR="0044616D">
        <w:rPr>
          <w:rFonts w:cs="Times New Roman"/>
          <w:b/>
          <w:i/>
          <w:color w:val="auto"/>
          <w:sz w:val="22"/>
          <w:szCs w:val="22"/>
        </w:rPr>
        <w:t>21.</w:t>
      </w:r>
      <w:r w:rsidR="00A75AB6" w:rsidRPr="00A75AB6">
        <w:rPr>
          <w:rFonts w:cs="Times New Roman"/>
          <w:color w:val="auto"/>
          <w:sz w:val="22"/>
          <w:szCs w:val="22"/>
        </w:rPr>
        <w:t xml:space="preserve"> Software </w:t>
      </w:r>
      <w:proofErr w:type="spellStart"/>
      <w:r w:rsidR="00A75AB6" w:rsidRPr="00A75AB6">
        <w:rPr>
          <w:rFonts w:cs="Times New Roman"/>
          <w:color w:val="auto"/>
          <w:sz w:val="22"/>
          <w:szCs w:val="22"/>
        </w:rPr>
        <w:t>AraWord</w:t>
      </w:r>
      <w:proofErr w:type="spellEnd"/>
      <w:r w:rsidRPr="00A75AB6">
        <w:rPr>
          <w:rFonts w:cs="Times New Roman"/>
          <w:color w:val="auto"/>
          <w:sz w:val="22"/>
          <w:szCs w:val="22"/>
        </w:rPr>
        <w:t xml:space="preserve">. Fuente: </w:t>
      </w:r>
      <w:sdt>
        <w:sdtPr>
          <w:rPr>
            <w:rFonts w:cs="Times New Roman"/>
            <w:color w:val="auto"/>
            <w:sz w:val="22"/>
            <w:szCs w:val="22"/>
          </w:rPr>
          <w:id w:val="-757903916"/>
          <w:citation/>
        </w:sdtPr>
        <w:sdtContent>
          <w:r w:rsidR="00A75AB6" w:rsidRPr="00A75AB6">
            <w:rPr>
              <w:rFonts w:cs="Times New Roman"/>
              <w:color w:val="auto"/>
              <w:sz w:val="22"/>
              <w:szCs w:val="22"/>
            </w:rPr>
            <w:fldChar w:fldCharType="begin"/>
          </w:r>
          <w:r w:rsidR="00A75AB6" w:rsidRPr="00A75AB6">
            <w:rPr>
              <w:rFonts w:cs="Times New Roman"/>
              <w:color w:val="auto"/>
              <w:sz w:val="22"/>
              <w:szCs w:val="22"/>
            </w:rPr>
            <w:instrText xml:space="preserve"> CITATION ARA14 \l 9226 </w:instrText>
          </w:r>
          <w:r w:rsidR="00A75AB6" w:rsidRPr="00A75AB6">
            <w:rPr>
              <w:rFonts w:cs="Times New Roman"/>
              <w:color w:val="auto"/>
              <w:sz w:val="22"/>
              <w:szCs w:val="22"/>
            </w:rPr>
            <w:fldChar w:fldCharType="separate"/>
          </w:r>
          <w:r w:rsidR="00643776" w:rsidRPr="00643776">
            <w:rPr>
              <w:rFonts w:cs="Times New Roman"/>
              <w:noProof/>
              <w:color w:val="auto"/>
              <w:sz w:val="22"/>
              <w:szCs w:val="22"/>
            </w:rPr>
            <w:t>(48)</w:t>
          </w:r>
          <w:r w:rsidR="00A75AB6" w:rsidRPr="00A75AB6">
            <w:rPr>
              <w:rFonts w:cs="Times New Roman"/>
              <w:color w:val="auto"/>
              <w:sz w:val="22"/>
              <w:szCs w:val="22"/>
            </w:rPr>
            <w:fldChar w:fldCharType="end"/>
          </w:r>
        </w:sdtContent>
      </w:sdt>
    </w:p>
    <w:p w14:paraId="7599B9A4" w14:textId="77777777" w:rsidR="00FE7614" w:rsidRPr="00102649" w:rsidRDefault="00FE7614" w:rsidP="00F12A4C">
      <w:pPr>
        <w:pStyle w:val="Incontec"/>
        <w:rPr>
          <w:rFonts w:cs="Times New Roman"/>
          <w:color w:val="auto"/>
        </w:rPr>
      </w:pPr>
    </w:p>
    <w:p w14:paraId="116AD287" w14:textId="706812F8" w:rsidR="0051229E" w:rsidRPr="00102649" w:rsidRDefault="0051229E" w:rsidP="00F12A4C">
      <w:pPr>
        <w:pStyle w:val="Incontec"/>
        <w:rPr>
          <w:rFonts w:cs="Times New Roman"/>
        </w:rPr>
      </w:pPr>
      <w:r w:rsidRPr="00102649">
        <w:rPr>
          <w:rFonts w:cs="Times New Roman"/>
        </w:rPr>
        <w:t xml:space="preserve">Azahar: Azahar es un conjunto de aplicaciones gratuitas y personalizables que permiten a personas con autismo y/o discapacidad intelectual mejorar su comunicación, la planificación de sus tareas y disfrutar de sus actividades de ocio. </w:t>
      </w:r>
      <w:sdt>
        <w:sdtPr>
          <w:rPr>
            <w:rFonts w:cs="Times New Roman"/>
          </w:rPr>
          <w:id w:val="-1766528511"/>
          <w:citation/>
        </w:sdtPr>
        <w:sdtContent>
          <w:r w:rsidRPr="00102649">
            <w:rPr>
              <w:rFonts w:cs="Times New Roman"/>
            </w:rPr>
            <w:fldChar w:fldCharType="begin"/>
          </w:r>
          <w:r w:rsidRPr="00102649">
            <w:rPr>
              <w:rFonts w:cs="Times New Roman"/>
            </w:rPr>
            <w:instrText xml:space="preserve">CITATION Aza13 \l 9226 </w:instrText>
          </w:r>
          <w:r w:rsidRPr="00102649">
            <w:rPr>
              <w:rFonts w:cs="Times New Roman"/>
            </w:rPr>
            <w:fldChar w:fldCharType="separate"/>
          </w:r>
          <w:r w:rsidR="00643776" w:rsidRPr="00643776">
            <w:rPr>
              <w:rFonts w:cs="Times New Roman"/>
              <w:noProof/>
            </w:rPr>
            <w:t>(49)</w:t>
          </w:r>
          <w:r w:rsidRPr="00102649">
            <w:rPr>
              <w:rFonts w:cs="Times New Roman"/>
            </w:rPr>
            <w:fldChar w:fldCharType="end"/>
          </w:r>
        </w:sdtContent>
      </w:sdt>
    </w:p>
    <w:p w14:paraId="4A1B3F56" w14:textId="77777777" w:rsidR="0051229E" w:rsidRPr="00102649" w:rsidRDefault="0051229E" w:rsidP="00F12A4C">
      <w:pPr>
        <w:pStyle w:val="Incontec"/>
        <w:rPr>
          <w:rFonts w:cs="Times New Roman"/>
        </w:rPr>
      </w:pPr>
    </w:p>
    <w:p w14:paraId="1259AC39" w14:textId="77777777" w:rsidR="0051229E" w:rsidRPr="00102649" w:rsidRDefault="0051229E" w:rsidP="00A75AB6">
      <w:pPr>
        <w:pStyle w:val="Incontec"/>
        <w:jc w:val="center"/>
        <w:rPr>
          <w:rFonts w:cs="Times New Roman"/>
        </w:rPr>
      </w:pPr>
      <w:r w:rsidRPr="00102649">
        <w:rPr>
          <w:noProof/>
          <w:lang w:val="es-ES" w:eastAsia="es-ES"/>
        </w:rPr>
        <w:drawing>
          <wp:inline distT="0" distB="0" distL="0" distR="0" wp14:anchorId="0A9CC0A7" wp14:editId="3809B09A">
            <wp:extent cx="5067300" cy="2371725"/>
            <wp:effectExtent l="0" t="0" r="0" b="9525"/>
            <wp:docPr id="49" name="Imagen 49"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1530C25A" w14:textId="5A4F70AE" w:rsidR="0051229E" w:rsidRPr="00A75AB6" w:rsidRDefault="0051229E" w:rsidP="00F12A4C">
      <w:pPr>
        <w:pStyle w:val="Incontec"/>
        <w:rPr>
          <w:rFonts w:cs="Times New Roman"/>
          <w:sz w:val="22"/>
          <w:szCs w:val="22"/>
        </w:rPr>
      </w:pPr>
      <w:r w:rsidRPr="00A75AB6">
        <w:rPr>
          <w:rFonts w:cs="Times New Roman"/>
          <w:b/>
          <w:i/>
          <w:sz w:val="22"/>
          <w:szCs w:val="22"/>
        </w:rPr>
        <w:t xml:space="preserve">Figura </w:t>
      </w:r>
      <w:r w:rsidR="00A75AB6" w:rsidRPr="00A75AB6">
        <w:rPr>
          <w:rFonts w:cs="Times New Roman"/>
          <w:b/>
          <w:i/>
          <w:sz w:val="22"/>
          <w:szCs w:val="22"/>
        </w:rPr>
        <w:t>5-</w:t>
      </w:r>
      <w:r w:rsidR="0044616D">
        <w:rPr>
          <w:rFonts w:cs="Times New Roman"/>
          <w:b/>
          <w:i/>
          <w:sz w:val="22"/>
          <w:szCs w:val="22"/>
        </w:rPr>
        <w:t>22</w:t>
      </w:r>
      <w:r w:rsidRPr="00A75AB6">
        <w:rPr>
          <w:rFonts w:cs="Times New Roman"/>
          <w:sz w:val="22"/>
          <w:szCs w:val="22"/>
        </w:rPr>
        <w:t xml:space="preserve">. Software Azahar. Fuente: </w:t>
      </w:r>
      <w:sdt>
        <w:sdtPr>
          <w:rPr>
            <w:rFonts w:cs="Times New Roman"/>
            <w:sz w:val="22"/>
            <w:szCs w:val="22"/>
          </w:rPr>
          <w:id w:val="1082955287"/>
          <w:citation/>
        </w:sdtPr>
        <w:sdtContent>
          <w:r w:rsidR="00A75AB6" w:rsidRPr="00A75AB6">
            <w:rPr>
              <w:rFonts w:cs="Times New Roman"/>
              <w:sz w:val="22"/>
              <w:szCs w:val="22"/>
            </w:rPr>
            <w:fldChar w:fldCharType="begin"/>
          </w:r>
          <w:r w:rsidR="00A75AB6" w:rsidRPr="00A75AB6">
            <w:rPr>
              <w:rFonts w:cs="Times New Roman"/>
              <w:sz w:val="22"/>
              <w:szCs w:val="22"/>
            </w:rPr>
            <w:instrText xml:space="preserve"> CITATION Aza13 \l 9226 </w:instrText>
          </w:r>
          <w:r w:rsidR="00A75AB6" w:rsidRPr="00A75AB6">
            <w:rPr>
              <w:rFonts w:cs="Times New Roman"/>
              <w:sz w:val="22"/>
              <w:szCs w:val="22"/>
            </w:rPr>
            <w:fldChar w:fldCharType="separate"/>
          </w:r>
          <w:r w:rsidR="00643776" w:rsidRPr="00643776">
            <w:rPr>
              <w:rFonts w:cs="Times New Roman"/>
              <w:noProof/>
              <w:sz w:val="22"/>
              <w:szCs w:val="22"/>
            </w:rPr>
            <w:t>(49)</w:t>
          </w:r>
          <w:r w:rsidR="00A75AB6" w:rsidRPr="00A75AB6">
            <w:rPr>
              <w:rFonts w:cs="Times New Roman"/>
              <w:sz w:val="22"/>
              <w:szCs w:val="22"/>
            </w:rPr>
            <w:fldChar w:fldCharType="end"/>
          </w:r>
        </w:sdtContent>
      </w:sdt>
    </w:p>
    <w:p w14:paraId="2F314D2F" w14:textId="77777777" w:rsidR="0051229E" w:rsidRPr="00102649" w:rsidRDefault="0051229E" w:rsidP="00F12A4C">
      <w:pPr>
        <w:pStyle w:val="Incontec"/>
        <w:rPr>
          <w:rFonts w:cs="Times New Roman"/>
          <w:color w:val="auto"/>
        </w:rPr>
      </w:pPr>
    </w:p>
    <w:p w14:paraId="5B905477" w14:textId="77777777" w:rsidR="0051229E" w:rsidRPr="00102649" w:rsidRDefault="0051229E" w:rsidP="00F12A4C">
      <w:pPr>
        <w:pStyle w:val="Incontec"/>
        <w:rPr>
          <w:rFonts w:cs="Times New Roman"/>
          <w:color w:val="auto"/>
        </w:rPr>
      </w:pPr>
      <w:proofErr w:type="spellStart"/>
      <w:r w:rsidRPr="00102649">
        <w:rPr>
          <w:rFonts w:cs="Times New Roman"/>
          <w:color w:val="auto"/>
        </w:rPr>
        <w:lastRenderedPageBreak/>
        <w:t>LetMeTalk</w:t>
      </w:r>
      <w:proofErr w:type="spellEnd"/>
      <w:r w:rsidRPr="00102649">
        <w:rPr>
          <w:rFonts w:cs="Times New Roman"/>
          <w:color w:val="auto"/>
        </w:rPr>
        <w:t xml:space="preserve"> - </w:t>
      </w:r>
      <w:proofErr w:type="spellStart"/>
      <w:r w:rsidRPr="00102649">
        <w:rPr>
          <w:rFonts w:cs="Times New Roman"/>
          <w:color w:val="auto"/>
        </w:rPr>
        <w:t>Talker</w:t>
      </w:r>
      <w:proofErr w:type="spellEnd"/>
      <w:r w:rsidRPr="00102649">
        <w:rPr>
          <w:rFonts w:cs="Times New Roman"/>
          <w:color w:val="auto"/>
        </w:rPr>
        <w:t xml:space="preserve"> </w:t>
      </w:r>
      <w:proofErr w:type="gramStart"/>
      <w:r w:rsidRPr="00102649">
        <w:rPr>
          <w:rFonts w:cs="Times New Roman"/>
          <w:color w:val="auto"/>
        </w:rPr>
        <w:t>SAC :</w:t>
      </w:r>
      <w:proofErr w:type="gramEnd"/>
      <w:r w:rsidRPr="00102649">
        <w:rPr>
          <w:rFonts w:cs="Times New Roman"/>
          <w:color w:val="auto"/>
        </w:rPr>
        <w:t xml:space="preserve"> es una aplicación para dispositivos con S.O. </w:t>
      </w:r>
      <w:proofErr w:type="spellStart"/>
      <w:r w:rsidRPr="00102649">
        <w:rPr>
          <w:rFonts w:cs="Times New Roman"/>
          <w:color w:val="auto"/>
        </w:rPr>
        <w:t>Android</w:t>
      </w:r>
      <w:proofErr w:type="spellEnd"/>
      <w:r w:rsidRPr="00102649">
        <w:rPr>
          <w:rFonts w:cs="Times New Roman"/>
          <w:color w:val="auto"/>
        </w:rPr>
        <w:t xml:space="preserve"> e </w:t>
      </w:r>
      <w:proofErr w:type="spellStart"/>
      <w:r w:rsidRPr="00102649">
        <w:rPr>
          <w:rFonts w:cs="Times New Roman"/>
          <w:color w:val="auto"/>
        </w:rPr>
        <w:t>iOs</w:t>
      </w:r>
      <w:proofErr w:type="spellEnd"/>
      <w:r w:rsidRPr="00102649">
        <w:rPr>
          <w:rFonts w:cs="Times New Roman"/>
          <w:color w:val="auto"/>
        </w:rPr>
        <w:t xml:space="preserve"> que te permite construir frases con imágenes o pictogramas y cuyo objetivo es la comunicación funcional en cualquier entorno donde se desenvuelve el usuario. </w:t>
      </w:r>
      <w:sdt>
        <w:sdtPr>
          <w:rPr>
            <w:rFonts w:cs="Times New Roman"/>
            <w:color w:val="auto"/>
          </w:rPr>
          <w:id w:val="-688759630"/>
          <w:citation/>
        </w:sdtPr>
        <w:sdtContent>
          <w:r w:rsidRPr="00102649">
            <w:rPr>
              <w:rFonts w:cs="Times New Roman"/>
              <w:color w:val="auto"/>
            </w:rPr>
            <w:fldChar w:fldCharType="begin"/>
          </w:r>
          <w:r w:rsidRPr="00102649">
            <w:rPr>
              <w:rFonts w:cs="Times New Roman"/>
              <w:color w:val="auto"/>
            </w:rPr>
            <w:instrText xml:space="preserve">CITATION Let14 \l 9226 </w:instrText>
          </w:r>
          <w:r w:rsidRPr="00102649">
            <w:rPr>
              <w:rFonts w:cs="Times New Roman"/>
              <w:color w:val="auto"/>
            </w:rPr>
            <w:fldChar w:fldCharType="separate"/>
          </w:r>
          <w:r w:rsidR="00643776" w:rsidRPr="00643776">
            <w:rPr>
              <w:rFonts w:cs="Times New Roman"/>
              <w:noProof/>
              <w:color w:val="auto"/>
            </w:rPr>
            <w:t>(50)</w:t>
          </w:r>
          <w:r w:rsidRPr="00102649">
            <w:rPr>
              <w:rFonts w:cs="Times New Roman"/>
              <w:color w:val="auto"/>
            </w:rPr>
            <w:fldChar w:fldCharType="end"/>
          </w:r>
        </w:sdtContent>
      </w:sdt>
    </w:p>
    <w:p w14:paraId="4B0547F9" w14:textId="77777777" w:rsidR="0051229E" w:rsidRPr="00102649" w:rsidRDefault="0051229E" w:rsidP="00F12A4C">
      <w:pPr>
        <w:pStyle w:val="Incontec"/>
        <w:rPr>
          <w:rFonts w:cs="Times New Roman"/>
          <w:color w:val="auto"/>
        </w:rPr>
      </w:pPr>
    </w:p>
    <w:p w14:paraId="24A70722" w14:textId="77777777" w:rsidR="0051229E" w:rsidRPr="00102649" w:rsidRDefault="0051229E" w:rsidP="00A75AB6">
      <w:pPr>
        <w:pStyle w:val="Incontec"/>
        <w:jc w:val="center"/>
        <w:rPr>
          <w:rFonts w:cs="Times New Roman"/>
          <w:color w:val="auto"/>
        </w:rPr>
      </w:pPr>
      <w:r w:rsidRPr="00102649">
        <w:rPr>
          <w:noProof/>
          <w:lang w:val="es-ES" w:eastAsia="es-ES"/>
        </w:rPr>
        <w:drawing>
          <wp:inline distT="0" distB="0" distL="0" distR="0" wp14:anchorId="652EB386" wp14:editId="66C8DF48">
            <wp:extent cx="4221480" cy="2638425"/>
            <wp:effectExtent l="0" t="0" r="7620" b="9525"/>
            <wp:docPr id="48" name="Imagen 4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2057" cy="2638786"/>
                    </a:xfrm>
                    <a:prstGeom prst="rect">
                      <a:avLst/>
                    </a:prstGeom>
                    <a:noFill/>
                    <a:ln>
                      <a:noFill/>
                    </a:ln>
                  </pic:spPr>
                </pic:pic>
              </a:graphicData>
            </a:graphic>
          </wp:inline>
        </w:drawing>
      </w:r>
    </w:p>
    <w:p w14:paraId="30E1A554" w14:textId="18E450F4" w:rsidR="0051229E" w:rsidRPr="00102649" w:rsidRDefault="0051229E" w:rsidP="00F12A4C">
      <w:pPr>
        <w:pStyle w:val="Incontec"/>
        <w:rPr>
          <w:rFonts w:cs="Times New Roman"/>
          <w:color w:val="auto"/>
        </w:rPr>
      </w:pPr>
      <w:r w:rsidRPr="00A75AB6">
        <w:rPr>
          <w:rFonts w:cs="Times New Roman"/>
          <w:b/>
          <w:i/>
          <w:color w:val="auto"/>
          <w:sz w:val="22"/>
          <w:szCs w:val="22"/>
        </w:rPr>
        <w:t xml:space="preserve">Figura </w:t>
      </w:r>
      <w:r w:rsidR="0044616D">
        <w:rPr>
          <w:rFonts w:cs="Times New Roman"/>
          <w:b/>
          <w:i/>
          <w:color w:val="auto"/>
          <w:sz w:val="22"/>
          <w:szCs w:val="22"/>
        </w:rPr>
        <w:t>5-23</w:t>
      </w:r>
      <w:r w:rsidRPr="00A75AB6">
        <w:rPr>
          <w:rFonts w:cs="Times New Roman"/>
          <w:color w:val="auto"/>
          <w:sz w:val="22"/>
          <w:szCs w:val="22"/>
        </w:rPr>
        <w:t xml:space="preserve">. Software </w:t>
      </w:r>
      <w:proofErr w:type="spellStart"/>
      <w:r w:rsidRPr="00A75AB6">
        <w:rPr>
          <w:rFonts w:cs="Times New Roman"/>
          <w:color w:val="auto"/>
          <w:sz w:val="22"/>
          <w:szCs w:val="22"/>
        </w:rPr>
        <w:t>LetMetalk</w:t>
      </w:r>
      <w:proofErr w:type="spellEnd"/>
      <w:r w:rsidRPr="00A75AB6">
        <w:rPr>
          <w:rFonts w:cs="Times New Roman"/>
          <w:color w:val="auto"/>
          <w:sz w:val="22"/>
          <w:szCs w:val="22"/>
        </w:rPr>
        <w:t xml:space="preserve">. Fuente: </w:t>
      </w:r>
      <w:sdt>
        <w:sdtPr>
          <w:rPr>
            <w:rFonts w:cs="Times New Roman"/>
            <w:color w:val="auto"/>
            <w:sz w:val="22"/>
            <w:szCs w:val="22"/>
          </w:rPr>
          <w:id w:val="1951198553"/>
          <w:citation/>
        </w:sdtPr>
        <w:sdtContent>
          <w:r w:rsidR="00A75AB6">
            <w:rPr>
              <w:rFonts w:cs="Times New Roman"/>
              <w:color w:val="auto"/>
              <w:sz w:val="22"/>
              <w:szCs w:val="22"/>
            </w:rPr>
            <w:fldChar w:fldCharType="begin"/>
          </w:r>
          <w:r w:rsidR="00A75AB6">
            <w:rPr>
              <w:rFonts w:cs="Times New Roman"/>
              <w:color w:val="auto"/>
              <w:sz w:val="22"/>
              <w:szCs w:val="22"/>
            </w:rPr>
            <w:instrText xml:space="preserve"> CITATION Let14 \l 9226 </w:instrText>
          </w:r>
          <w:r w:rsidR="00A75AB6">
            <w:rPr>
              <w:rFonts w:cs="Times New Roman"/>
              <w:color w:val="auto"/>
              <w:sz w:val="22"/>
              <w:szCs w:val="22"/>
            </w:rPr>
            <w:fldChar w:fldCharType="separate"/>
          </w:r>
          <w:r w:rsidR="00643776" w:rsidRPr="00643776">
            <w:rPr>
              <w:rFonts w:cs="Times New Roman"/>
              <w:noProof/>
              <w:color w:val="auto"/>
              <w:sz w:val="22"/>
              <w:szCs w:val="22"/>
            </w:rPr>
            <w:t>(50)</w:t>
          </w:r>
          <w:r w:rsidR="00A75AB6">
            <w:rPr>
              <w:rFonts w:cs="Times New Roman"/>
              <w:color w:val="auto"/>
              <w:sz w:val="22"/>
              <w:szCs w:val="22"/>
            </w:rPr>
            <w:fldChar w:fldCharType="end"/>
          </w:r>
        </w:sdtContent>
      </w:sdt>
    </w:p>
    <w:p w14:paraId="15005D09" w14:textId="76CED8BB" w:rsidR="00FE7614" w:rsidRPr="00102649" w:rsidRDefault="00BA1428" w:rsidP="00F12A4C">
      <w:pPr>
        <w:pStyle w:val="Incontec"/>
        <w:rPr>
          <w:rFonts w:cs="Times New Roman"/>
          <w:color w:val="auto"/>
        </w:rPr>
      </w:pPr>
      <w:r w:rsidRPr="00102649">
        <w:rPr>
          <w:rFonts w:cs="Times New Roman"/>
          <w:color w:val="auto"/>
        </w:rPr>
        <w:t>Sígueme: Sígueme es una aplicación gratuita diseñada para potenciar la atención visual y entrenar la adquisición del significado en personas con autismo.</w:t>
      </w:r>
      <w:r w:rsidR="00206113" w:rsidRPr="00102649">
        <w:rPr>
          <w:rFonts w:cs="Times New Roman"/>
          <w:color w:val="auto"/>
        </w:rPr>
        <w:t xml:space="preserve"> Se presentan seis fases que van desde la estimulación basal a la adquisición de significado a partir de vídeos, fotografías, dibujos y pictogramas, incluyendo las últimas fases actividades de categorización y asociación mediante juegos. </w:t>
      </w:r>
      <w:sdt>
        <w:sdtPr>
          <w:rPr>
            <w:rFonts w:cs="Times New Roman"/>
            <w:color w:val="auto"/>
          </w:rPr>
          <w:id w:val="2102298239"/>
          <w:citation/>
        </w:sdtPr>
        <w:sdtContent>
          <w:r w:rsidR="00206113" w:rsidRPr="00102649">
            <w:rPr>
              <w:rFonts w:cs="Times New Roman"/>
              <w:color w:val="auto"/>
            </w:rPr>
            <w:fldChar w:fldCharType="begin"/>
          </w:r>
          <w:r w:rsidR="00206113" w:rsidRPr="00102649">
            <w:rPr>
              <w:rFonts w:cs="Times New Roman"/>
              <w:color w:val="auto"/>
            </w:rPr>
            <w:instrText xml:space="preserve"> CITATION Fun13 \l 9226 </w:instrText>
          </w:r>
          <w:r w:rsidR="00206113" w:rsidRPr="00102649">
            <w:rPr>
              <w:rFonts w:cs="Times New Roman"/>
              <w:color w:val="auto"/>
            </w:rPr>
            <w:fldChar w:fldCharType="separate"/>
          </w:r>
          <w:r w:rsidR="00643776" w:rsidRPr="00643776">
            <w:rPr>
              <w:rFonts w:cs="Times New Roman"/>
              <w:noProof/>
              <w:color w:val="auto"/>
            </w:rPr>
            <w:t>(51)</w:t>
          </w:r>
          <w:r w:rsidR="00206113" w:rsidRPr="00102649">
            <w:rPr>
              <w:rFonts w:cs="Times New Roman"/>
              <w:color w:val="auto"/>
            </w:rPr>
            <w:fldChar w:fldCharType="end"/>
          </w:r>
        </w:sdtContent>
      </w:sdt>
    </w:p>
    <w:p w14:paraId="27D2BA21" w14:textId="77777777" w:rsidR="00206113" w:rsidRPr="00102649" w:rsidRDefault="00206113" w:rsidP="00F12A4C">
      <w:pPr>
        <w:pStyle w:val="Incontec"/>
        <w:rPr>
          <w:rFonts w:cs="Times New Roman"/>
          <w:color w:val="auto"/>
        </w:rPr>
      </w:pPr>
    </w:p>
    <w:p w14:paraId="39F1B4F6" w14:textId="23A73D51" w:rsidR="00BA1428" w:rsidRPr="00102649" w:rsidRDefault="00BA1428" w:rsidP="00A17D5E">
      <w:pPr>
        <w:pStyle w:val="Incontec"/>
        <w:jc w:val="center"/>
        <w:rPr>
          <w:rFonts w:cs="Times New Roman"/>
          <w:color w:val="auto"/>
        </w:rPr>
      </w:pPr>
      <w:r w:rsidRPr="00102649">
        <w:rPr>
          <w:noProof/>
          <w:lang w:val="es-ES" w:eastAsia="es-ES"/>
        </w:rPr>
        <w:lastRenderedPageBreak/>
        <w:drawing>
          <wp:inline distT="0" distB="0" distL="0" distR="0" wp14:anchorId="0026202E" wp14:editId="76894189">
            <wp:extent cx="2757217" cy="2062121"/>
            <wp:effectExtent l="0" t="0" r="5080" b="0"/>
            <wp:docPr id="46" name="Imagen 46"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54">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22CE1B8A" w14:textId="168FD281" w:rsidR="00BA1428" w:rsidRPr="00A17D5E" w:rsidRDefault="00BA1428" w:rsidP="00F12A4C">
      <w:pPr>
        <w:pStyle w:val="Incontec"/>
        <w:rPr>
          <w:rFonts w:cs="Times New Roman"/>
          <w:color w:val="auto"/>
          <w:sz w:val="22"/>
          <w:szCs w:val="22"/>
        </w:rPr>
      </w:pPr>
      <w:r w:rsidRPr="00A17D5E">
        <w:rPr>
          <w:rFonts w:cs="Times New Roman"/>
          <w:b/>
          <w:i/>
          <w:color w:val="auto"/>
          <w:sz w:val="22"/>
          <w:szCs w:val="22"/>
        </w:rPr>
        <w:t xml:space="preserve">Figura </w:t>
      </w:r>
      <w:r w:rsidR="00A75AB6" w:rsidRPr="00A17D5E">
        <w:rPr>
          <w:rFonts w:cs="Times New Roman"/>
          <w:b/>
          <w:i/>
          <w:color w:val="auto"/>
          <w:sz w:val="22"/>
          <w:szCs w:val="22"/>
        </w:rPr>
        <w:t>5-</w:t>
      </w:r>
      <w:r w:rsidR="0044616D">
        <w:rPr>
          <w:rFonts w:cs="Times New Roman"/>
          <w:b/>
          <w:i/>
          <w:color w:val="auto"/>
          <w:sz w:val="22"/>
          <w:szCs w:val="22"/>
        </w:rPr>
        <w:t>24</w:t>
      </w:r>
      <w:r w:rsidRPr="00A17D5E">
        <w:rPr>
          <w:rFonts w:cs="Times New Roman"/>
          <w:color w:val="auto"/>
          <w:sz w:val="22"/>
          <w:szCs w:val="22"/>
        </w:rPr>
        <w:t>. Software Sígueme</w:t>
      </w:r>
      <w:r w:rsidR="00206113" w:rsidRPr="00A17D5E">
        <w:rPr>
          <w:rFonts w:cs="Times New Roman"/>
          <w:color w:val="auto"/>
          <w:sz w:val="22"/>
          <w:szCs w:val="22"/>
        </w:rPr>
        <w:t xml:space="preserve">. Fuente: </w:t>
      </w:r>
      <w:sdt>
        <w:sdtPr>
          <w:rPr>
            <w:rFonts w:cs="Times New Roman"/>
            <w:color w:val="auto"/>
            <w:sz w:val="22"/>
            <w:szCs w:val="22"/>
          </w:rPr>
          <w:id w:val="-1775781745"/>
          <w:citation/>
        </w:sdtPr>
        <w:sdtContent>
          <w:r w:rsidR="00A17D5E" w:rsidRPr="00A17D5E">
            <w:rPr>
              <w:rFonts w:cs="Times New Roman"/>
              <w:color w:val="auto"/>
              <w:sz w:val="22"/>
              <w:szCs w:val="22"/>
            </w:rPr>
            <w:fldChar w:fldCharType="begin"/>
          </w:r>
          <w:r w:rsidR="00A17D5E" w:rsidRPr="00A17D5E">
            <w:rPr>
              <w:rFonts w:cs="Times New Roman"/>
              <w:color w:val="auto"/>
              <w:sz w:val="22"/>
              <w:szCs w:val="22"/>
            </w:rPr>
            <w:instrText xml:space="preserve"> CITATION Fun13 \l 9226 </w:instrText>
          </w:r>
          <w:r w:rsidR="00A17D5E" w:rsidRPr="00A17D5E">
            <w:rPr>
              <w:rFonts w:cs="Times New Roman"/>
              <w:color w:val="auto"/>
              <w:sz w:val="22"/>
              <w:szCs w:val="22"/>
            </w:rPr>
            <w:fldChar w:fldCharType="separate"/>
          </w:r>
          <w:r w:rsidR="00643776" w:rsidRPr="00643776">
            <w:rPr>
              <w:rFonts w:cs="Times New Roman"/>
              <w:noProof/>
              <w:color w:val="auto"/>
              <w:sz w:val="22"/>
              <w:szCs w:val="22"/>
            </w:rPr>
            <w:t>(51)</w:t>
          </w:r>
          <w:r w:rsidR="00A17D5E" w:rsidRPr="00A17D5E">
            <w:rPr>
              <w:rFonts w:cs="Times New Roman"/>
              <w:color w:val="auto"/>
              <w:sz w:val="22"/>
              <w:szCs w:val="22"/>
            </w:rPr>
            <w:fldChar w:fldCharType="end"/>
          </w:r>
        </w:sdtContent>
      </w:sdt>
    </w:p>
    <w:p w14:paraId="49B2C9D6" w14:textId="34782B7F" w:rsidR="00890AEC" w:rsidRDefault="00890AEC" w:rsidP="00F12A4C">
      <w:pPr>
        <w:pStyle w:val="Incontec"/>
        <w:rPr>
          <w:rFonts w:cs="Times New Roman"/>
          <w:color w:val="auto"/>
        </w:rPr>
      </w:pPr>
      <w:r w:rsidRPr="00102649">
        <w:rPr>
          <w:rFonts w:cs="Times New Roman"/>
          <w:color w:val="auto"/>
        </w:rPr>
        <w:t xml:space="preserve">Para el año 2016 </w:t>
      </w:r>
      <w:r w:rsidR="0069232A" w:rsidRPr="00102649">
        <w:rPr>
          <w:rFonts w:cs="Times New Roman"/>
          <w:color w:val="auto"/>
        </w:rPr>
        <w:t xml:space="preserve">el </w:t>
      </w:r>
      <w:r w:rsidR="00A17D5E">
        <w:rPr>
          <w:rFonts w:cs="Times New Roman"/>
          <w:color w:val="auto"/>
        </w:rPr>
        <w:t xml:space="preserve">MINTIC </w:t>
      </w:r>
      <w:sdt>
        <w:sdtPr>
          <w:rPr>
            <w:rFonts w:cs="Times New Roman"/>
            <w:color w:val="auto"/>
          </w:rPr>
          <w:id w:val="277763525"/>
          <w:citation/>
        </w:sdtPr>
        <w:sdtContent>
          <w:r w:rsidR="0069232A" w:rsidRPr="00102649">
            <w:rPr>
              <w:rFonts w:cs="Times New Roman"/>
              <w:color w:val="auto"/>
            </w:rPr>
            <w:fldChar w:fldCharType="begin"/>
          </w:r>
          <w:r w:rsidR="00C462EF">
            <w:rPr>
              <w:rFonts w:cs="Times New Roman"/>
              <w:color w:val="auto"/>
            </w:rPr>
            <w:instrText xml:space="preserve">CITATION Min16 \l 9226 </w:instrText>
          </w:r>
          <w:r w:rsidR="0069232A" w:rsidRPr="00102649">
            <w:rPr>
              <w:rFonts w:cs="Times New Roman"/>
              <w:color w:val="auto"/>
            </w:rPr>
            <w:fldChar w:fldCharType="separate"/>
          </w:r>
          <w:r w:rsidR="00643776" w:rsidRPr="00643776">
            <w:rPr>
              <w:rFonts w:cs="Times New Roman"/>
              <w:noProof/>
              <w:color w:val="auto"/>
            </w:rPr>
            <w:t>(52)</w:t>
          </w:r>
          <w:r w:rsidR="0069232A" w:rsidRPr="00102649">
            <w:rPr>
              <w:rFonts w:cs="Times New Roman"/>
              <w:color w:val="auto"/>
            </w:rPr>
            <w:fldChar w:fldCharType="end"/>
          </w:r>
        </w:sdtContent>
      </w:sdt>
      <w:r w:rsidR="0069232A" w:rsidRPr="00102649">
        <w:rPr>
          <w:rFonts w:cs="Times New Roman"/>
          <w:color w:val="auto"/>
        </w:rPr>
        <w:t xml:space="preserve">  destino</w:t>
      </w:r>
      <w:r w:rsidRPr="00102649">
        <w:rPr>
          <w:rFonts w:cs="Times New Roman"/>
          <w:color w:val="auto"/>
        </w:rPr>
        <w:t xml:space="preserve"> cerca </w:t>
      </w:r>
      <w:r w:rsidR="0069232A" w:rsidRPr="00102649">
        <w:rPr>
          <w:rFonts w:cs="Times New Roman"/>
          <w:color w:val="auto"/>
        </w:rPr>
        <w:t xml:space="preserve">de </w:t>
      </w:r>
      <w:r w:rsidR="0069232A" w:rsidRPr="00102649">
        <w:rPr>
          <w:rFonts w:cs="Times New Roman"/>
          <w:b/>
          <w:color w:val="auto"/>
        </w:rPr>
        <w:t>$</w:t>
      </w:r>
      <w:r w:rsidR="0069232A" w:rsidRPr="00102649">
        <w:rPr>
          <w:rFonts w:cs="Times New Roman"/>
          <w:color w:val="auto"/>
        </w:rPr>
        <w:t xml:space="preserve"> </w:t>
      </w:r>
      <w:r w:rsidRPr="00102649">
        <w:rPr>
          <w:rFonts w:cs="Times New Roman"/>
          <w:b/>
          <w:color w:val="auto"/>
        </w:rPr>
        <w:t>61.161’000.000</w:t>
      </w:r>
      <w:r w:rsidR="0069232A" w:rsidRPr="00102649">
        <w:rPr>
          <w:rFonts w:cs="Times New Roman"/>
          <w:color w:val="auto"/>
        </w:rPr>
        <w:t xml:space="preserve"> pesos </w:t>
      </w:r>
      <w:commentRangeStart w:id="134"/>
      <w:r w:rsidRPr="00102649">
        <w:rPr>
          <w:rFonts w:cs="Times New Roman"/>
          <w:color w:val="auto"/>
        </w:rPr>
        <w:t>en</w:t>
      </w:r>
      <w:commentRangeEnd w:id="134"/>
      <w:r w:rsidR="00881723">
        <w:rPr>
          <w:rStyle w:val="Refdecomentario"/>
          <w:rFonts w:ascii="Cambria" w:eastAsia="Cambria" w:hAnsi="Cambria" w:cs="Cambria"/>
          <w:color w:val="000000"/>
          <w:shd w:val="clear" w:color="auto" w:fill="auto"/>
        </w:rPr>
        <w:commentReference w:id="134"/>
      </w:r>
      <w:r w:rsidRPr="00102649">
        <w:rPr>
          <w:rFonts w:cs="Times New Roman"/>
          <w:color w:val="auto"/>
        </w:rPr>
        <w:t xml:space="preserve"> proyectos de inversión que buscan el fortalecimiento de</w:t>
      </w:r>
      <w:r w:rsidR="0069232A" w:rsidRPr="00102649">
        <w:rPr>
          <w:rFonts w:cs="Times New Roman"/>
          <w:color w:val="auto"/>
        </w:rPr>
        <w:t xml:space="preserve"> tareas como</w:t>
      </w:r>
      <w:r w:rsidRPr="00102649">
        <w:rPr>
          <w:rFonts w:cs="Times New Roman"/>
          <w:color w:val="auto"/>
        </w:rPr>
        <w:t xml:space="preserve"> </w:t>
      </w:r>
      <w:r w:rsidR="0069232A" w:rsidRPr="00102649">
        <w:rPr>
          <w:rFonts w:cs="Times New Roman"/>
          <w:color w:val="auto"/>
        </w:rPr>
        <w:t xml:space="preserve">la </w:t>
      </w:r>
      <w:r w:rsidR="0069232A" w:rsidRPr="00102649">
        <w:rPr>
          <w:rFonts w:cs="Times New Roman"/>
          <w:i/>
        </w:rPr>
        <w:t xml:space="preserve">asistencia capacitación y apoyo para el acceso, uso y beneficio social de </w:t>
      </w:r>
      <w:r w:rsidR="00CF2206" w:rsidRPr="00102649">
        <w:rPr>
          <w:rFonts w:cs="Times New Roman"/>
          <w:i/>
        </w:rPr>
        <w:t>tecnologías</w:t>
      </w:r>
      <w:r w:rsidR="0069232A" w:rsidRPr="00102649">
        <w:rPr>
          <w:rFonts w:cs="Times New Roman"/>
          <w:i/>
        </w:rPr>
        <w:t xml:space="preserve"> y servicios de telecomunicaciones</w:t>
      </w:r>
      <w:r w:rsidR="0069232A" w:rsidRPr="00102649">
        <w:rPr>
          <w:rFonts w:cs="Times New Roman"/>
        </w:rPr>
        <w:t xml:space="preserve">  y e</w:t>
      </w:r>
      <w:r w:rsidR="0069232A" w:rsidRPr="00102649">
        <w:rPr>
          <w:rFonts w:cs="Times New Roman"/>
          <w:color w:val="auto"/>
        </w:rPr>
        <w:t xml:space="preserve">l </w:t>
      </w:r>
      <w:r w:rsidR="0069232A" w:rsidRPr="00102649">
        <w:rPr>
          <w:rFonts w:cs="Times New Roman"/>
          <w:i/>
          <w:color w:val="auto"/>
        </w:rPr>
        <w:t xml:space="preserve">fortalecimiento del sector de contenidos y aplicaciones digitales. </w:t>
      </w:r>
      <w:r w:rsidR="0069232A" w:rsidRPr="00102649">
        <w:rPr>
          <w:rFonts w:cs="Times New Roman"/>
          <w:color w:val="auto"/>
        </w:rPr>
        <w:t xml:space="preserve">Esta cifra solo hace parte de un </w:t>
      </w:r>
      <w:r w:rsidR="0069232A" w:rsidRPr="00102649">
        <w:rPr>
          <w:rFonts w:cs="Times New Roman"/>
          <w:b/>
          <w:color w:val="auto"/>
        </w:rPr>
        <w:t>6%</w:t>
      </w:r>
      <w:r w:rsidR="0069232A" w:rsidRPr="00102649">
        <w:rPr>
          <w:rFonts w:cs="Times New Roman"/>
          <w:color w:val="auto"/>
        </w:rPr>
        <w:t xml:space="preserve"> </w:t>
      </w:r>
      <w:r w:rsidR="00526FDF" w:rsidRPr="00102649">
        <w:rPr>
          <w:rFonts w:cs="Times New Roman"/>
          <w:color w:val="auto"/>
        </w:rPr>
        <w:t xml:space="preserve"> del presupuesto total destinado a la sustención de proyectos del Fondo de las Tecnologías de la Información y las Comunicaciones del estado Colombiano</w:t>
      </w:r>
      <w:r w:rsidR="00F048EA">
        <w:rPr>
          <w:rFonts w:cs="Times New Roman"/>
          <w:color w:val="auto"/>
        </w:rPr>
        <w:t>,</w:t>
      </w:r>
      <w:r w:rsidR="00A17D5E">
        <w:rPr>
          <w:rFonts w:cs="Times New Roman"/>
          <w:color w:val="auto"/>
        </w:rPr>
        <w:t xml:space="preserve"> </w:t>
      </w:r>
      <w:r w:rsidR="00F048EA">
        <w:rPr>
          <w:rFonts w:cs="Times New Roman"/>
          <w:color w:val="auto"/>
        </w:rPr>
        <w:t>a</w:t>
      </w:r>
      <w:r w:rsidR="00A17D5E">
        <w:rPr>
          <w:rFonts w:cs="Times New Roman"/>
          <w:color w:val="auto"/>
        </w:rPr>
        <w:t xml:space="preserve">demás en la actualidad </w:t>
      </w:r>
      <w:r w:rsidR="00C01C4D">
        <w:rPr>
          <w:rFonts w:cs="Times New Roman"/>
          <w:color w:val="auto"/>
        </w:rPr>
        <w:t xml:space="preserve">iniciativas </w:t>
      </w:r>
      <w:r w:rsidR="00A17D5E">
        <w:rPr>
          <w:rFonts w:cs="Times New Roman"/>
          <w:color w:val="auto"/>
        </w:rPr>
        <w:t>como App</w:t>
      </w:r>
      <w:r w:rsidR="00C01C4D">
        <w:rPr>
          <w:rFonts w:cs="Times New Roman"/>
          <w:color w:val="auto"/>
        </w:rPr>
        <w:t>s.co</w:t>
      </w:r>
      <w:r w:rsidR="00A17D5E">
        <w:rPr>
          <w:rFonts w:cs="Times New Roman"/>
          <w:color w:val="auto"/>
        </w:rPr>
        <w:t xml:space="preserve">, </w:t>
      </w:r>
      <w:proofErr w:type="spellStart"/>
      <w:r w:rsidR="00A17D5E">
        <w:rPr>
          <w:rFonts w:cs="Times New Roman"/>
          <w:color w:val="auto"/>
        </w:rPr>
        <w:t>Innpulsa</w:t>
      </w:r>
      <w:proofErr w:type="spellEnd"/>
      <w:r w:rsidR="00A17D5E">
        <w:rPr>
          <w:rFonts w:cs="Times New Roman"/>
          <w:color w:val="auto"/>
        </w:rPr>
        <w:t>, Fondo emprender  (ver Figura 5-</w:t>
      </w:r>
      <w:r w:rsidR="00ED21CE">
        <w:rPr>
          <w:rFonts w:cs="Times New Roman"/>
          <w:color w:val="auto"/>
        </w:rPr>
        <w:t>25</w:t>
      </w:r>
      <w:r w:rsidR="00A17D5E">
        <w:rPr>
          <w:rFonts w:cs="Times New Roman"/>
          <w:color w:val="auto"/>
        </w:rPr>
        <w:t>)</w:t>
      </w:r>
      <w:r w:rsidR="00C01C4D">
        <w:rPr>
          <w:rFonts w:cs="Times New Roman"/>
          <w:color w:val="auto"/>
        </w:rPr>
        <w:t xml:space="preserve"> entre otras </w:t>
      </w:r>
      <w:r w:rsidR="00F048EA">
        <w:rPr>
          <w:rFonts w:cs="Times New Roman"/>
          <w:color w:val="auto"/>
        </w:rPr>
        <w:t>ofrecen un apoyo</w:t>
      </w:r>
      <w:r w:rsidR="00A17D5E">
        <w:rPr>
          <w:rFonts w:cs="Times New Roman"/>
          <w:color w:val="auto"/>
        </w:rPr>
        <w:t xml:space="preserve"> </w:t>
      </w:r>
      <w:r w:rsidR="00F048EA">
        <w:rPr>
          <w:rFonts w:cs="Times New Roman"/>
          <w:color w:val="auto"/>
        </w:rPr>
        <w:t xml:space="preserve">en </w:t>
      </w:r>
      <w:r w:rsidR="00A17D5E">
        <w:rPr>
          <w:rFonts w:cs="Times New Roman"/>
          <w:color w:val="auto"/>
        </w:rPr>
        <w:t xml:space="preserve">proyectos de emprendimiento </w:t>
      </w:r>
      <w:r w:rsidR="00F048EA">
        <w:rPr>
          <w:rFonts w:cs="Times New Roman"/>
          <w:color w:val="auto"/>
        </w:rPr>
        <w:t>mediante concursos abiertos</w:t>
      </w:r>
      <w:r w:rsidR="00A17D5E">
        <w:rPr>
          <w:rFonts w:cs="Times New Roman"/>
          <w:color w:val="auto"/>
        </w:rPr>
        <w:t>.</w:t>
      </w:r>
      <w:r w:rsidR="00691A4C">
        <w:rPr>
          <w:rFonts w:cs="Times New Roman"/>
          <w:color w:val="auto"/>
        </w:rPr>
        <w:t xml:space="preserve"> Por otra parte en la sección </w:t>
      </w:r>
      <w:r w:rsidR="00691A4C">
        <w:rPr>
          <w:rFonts w:cs="Times New Roman"/>
          <w:color w:val="auto"/>
        </w:rPr>
        <w:fldChar w:fldCharType="begin"/>
      </w:r>
      <w:r w:rsidR="00691A4C">
        <w:rPr>
          <w:rFonts w:cs="Times New Roman"/>
          <w:color w:val="auto"/>
        </w:rPr>
        <w:instrText xml:space="preserve"> REF _Ref467638404 \r \h </w:instrText>
      </w:r>
      <w:r w:rsidR="00691A4C">
        <w:rPr>
          <w:rFonts w:cs="Times New Roman"/>
          <w:color w:val="auto"/>
        </w:rPr>
      </w:r>
      <w:r w:rsidR="00691A4C">
        <w:rPr>
          <w:rFonts w:cs="Times New Roman"/>
          <w:color w:val="auto"/>
        </w:rPr>
        <w:fldChar w:fldCharType="separate"/>
      </w:r>
      <w:r w:rsidR="00691A4C">
        <w:rPr>
          <w:rFonts w:cs="Times New Roman"/>
          <w:color w:val="auto"/>
        </w:rPr>
        <w:t>3.3</w:t>
      </w:r>
      <w:r w:rsidR="00691A4C">
        <w:rPr>
          <w:rFonts w:cs="Times New Roman"/>
          <w:color w:val="auto"/>
        </w:rPr>
        <w:fldChar w:fldCharType="end"/>
      </w:r>
      <w:r w:rsidR="00691A4C">
        <w:rPr>
          <w:rFonts w:cs="Times New Roman"/>
          <w:color w:val="auto"/>
        </w:rPr>
        <w:t xml:space="preserve"> se evidenciaron el nivel de inversiones por parte de entes privados comprometidos con el desarrollo social del país</w:t>
      </w:r>
      <w:r w:rsidR="00F048EA">
        <w:rPr>
          <w:rFonts w:cs="Times New Roman"/>
          <w:color w:val="auto"/>
        </w:rPr>
        <w:t>, estas cifras solo permiten dimensionar el nivel de oferta ofrecido en el apoyo de proyectos de emprendimiento en el país.</w:t>
      </w:r>
    </w:p>
    <w:p w14:paraId="18CB85D8" w14:textId="77777777" w:rsidR="00A17D5E" w:rsidRDefault="00A17D5E" w:rsidP="00A17D5E"/>
    <w:p w14:paraId="57610CA2" w14:textId="1A1FB98A" w:rsidR="00A17D5E" w:rsidRDefault="00A17D5E" w:rsidP="00A17D5E">
      <w:r>
        <w:rPr>
          <w:noProof/>
          <w:lang w:val="es-ES" w:eastAsia="es-ES"/>
        </w:rPr>
        <w:drawing>
          <wp:inline distT="0" distB="0" distL="0" distR="0" wp14:anchorId="4E1DA1D9" wp14:editId="342DB934">
            <wp:extent cx="5432920" cy="174205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65724BBD" w14:textId="08B15ADA" w:rsidR="00A17D5E" w:rsidRPr="00C01C4D" w:rsidRDefault="00A17D5E" w:rsidP="00C01C4D">
      <w:pPr>
        <w:pStyle w:val="Incontec"/>
        <w:rPr>
          <w:sz w:val="22"/>
          <w:szCs w:val="22"/>
        </w:rPr>
      </w:pPr>
      <w:r w:rsidRPr="00C01C4D">
        <w:rPr>
          <w:b/>
          <w:i/>
          <w:sz w:val="22"/>
          <w:szCs w:val="22"/>
        </w:rPr>
        <w:t>Figura 5-</w:t>
      </w:r>
      <w:r w:rsidR="00ED21CE">
        <w:rPr>
          <w:b/>
          <w:i/>
          <w:sz w:val="22"/>
          <w:szCs w:val="22"/>
        </w:rPr>
        <w:t>25</w:t>
      </w:r>
      <w:r w:rsidR="00C01C4D" w:rsidRPr="00C01C4D">
        <w:rPr>
          <w:sz w:val="22"/>
          <w:szCs w:val="22"/>
        </w:rPr>
        <w:t xml:space="preserve">. Alternativas de Apoyo al Emprendimiento en Colombia. Fuente: </w:t>
      </w:r>
      <w:sdt>
        <w:sdtPr>
          <w:rPr>
            <w:sz w:val="22"/>
            <w:szCs w:val="22"/>
          </w:rPr>
          <w:id w:val="-2078192882"/>
          <w:citation/>
        </w:sdtPr>
        <w:sdtContent>
          <w:r w:rsidR="00C01C4D">
            <w:rPr>
              <w:sz w:val="22"/>
              <w:szCs w:val="22"/>
            </w:rPr>
            <w:fldChar w:fldCharType="begin"/>
          </w:r>
          <w:r w:rsidR="00C01C4D">
            <w:rPr>
              <w:sz w:val="22"/>
              <w:szCs w:val="22"/>
            </w:rPr>
            <w:instrText xml:space="preserve"> CITATION APP16 \l 9226 </w:instrText>
          </w:r>
          <w:r w:rsidR="00C01C4D">
            <w:rPr>
              <w:sz w:val="22"/>
              <w:szCs w:val="22"/>
            </w:rPr>
            <w:fldChar w:fldCharType="separate"/>
          </w:r>
          <w:r w:rsidR="00643776" w:rsidRPr="00643776">
            <w:rPr>
              <w:noProof/>
              <w:sz w:val="22"/>
              <w:szCs w:val="22"/>
            </w:rPr>
            <w:t>(53)</w:t>
          </w:r>
          <w:r w:rsidR="00C01C4D">
            <w:rPr>
              <w:sz w:val="22"/>
              <w:szCs w:val="22"/>
            </w:rPr>
            <w:fldChar w:fldCharType="end"/>
          </w:r>
        </w:sdtContent>
      </w:sdt>
    </w:p>
    <w:p w14:paraId="123E57A2" w14:textId="604D963C" w:rsidR="00CF2206" w:rsidRPr="00102649" w:rsidRDefault="00462F7E" w:rsidP="00F12A4C">
      <w:pPr>
        <w:pStyle w:val="Incontec"/>
        <w:rPr>
          <w:rFonts w:cs="Times New Roman"/>
          <w:color w:val="auto"/>
        </w:rPr>
      </w:pPr>
      <w:r w:rsidRPr="00102649">
        <w:rPr>
          <w:rFonts w:cs="Times New Roman"/>
          <w:color w:val="auto"/>
        </w:rPr>
        <w:t xml:space="preserve"> </w:t>
      </w:r>
    </w:p>
    <w:p w14:paraId="4F0026E6" w14:textId="4518DEC6" w:rsidR="00BB41D7" w:rsidRPr="00C96A61" w:rsidRDefault="00C96A61" w:rsidP="00B43D6F">
      <w:pPr>
        <w:pStyle w:val="Incontec"/>
        <w:numPr>
          <w:ilvl w:val="2"/>
          <w:numId w:val="1"/>
        </w:numPr>
        <w:outlineLvl w:val="2"/>
        <w:rPr>
          <w:rFonts w:cs="Times New Roman"/>
        </w:rPr>
      </w:pPr>
      <w:bookmarkStart w:id="135" w:name="_Toc470690161"/>
      <w:r w:rsidRPr="00C96A61">
        <w:rPr>
          <w:rFonts w:cs="Times New Roman"/>
        </w:rPr>
        <w:lastRenderedPageBreak/>
        <w:t>Oferta Vs Demanda</w:t>
      </w:r>
      <w:r>
        <w:rPr>
          <w:rFonts w:cs="Times New Roman"/>
        </w:rPr>
        <w:t>.</w:t>
      </w:r>
      <w:bookmarkEnd w:id="135"/>
    </w:p>
    <w:p w14:paraId="543BB37A" w14:textId="77777777" w:rsidR="00597C4C" w:rsidRDefault="00597C4C" w:rsidP="00597C4C">
      <w:pPr>
        <w:pStyle w:val="Incontec"/>
      </w:pPr>
    </w:p>
    <w:p w14:paraId="6F597FB5" w14:textId="1CF4E50E" w:rsidR="006302CB" w:rsidRDefault="006302CB" w:rsidP="00597C4C">
      <w:pPr>
        <w:pStyle w:val="Incontec"/>
      </w:pPr>
      <w:r>
        <w:t xml:space="preserve">A pesar de que las ofertas analizadas en la sección </w:t>
      </w:r>
      <w:r>
        <w:fldChar w:fldCharType="begin"/>
      </w:r>
      <w:r>
        <w:instrText xml:space="preserve"> REF _Ref467639396 \r \h  \* MERGEFORMAT </w:instrText>
      </w:r>
      <w:r>
        <w:fldChar w:fldCharType="separate"/>
      </w:r>
      <w:r>
        <w:t>5.5.2</w:t>
      </w:r>
      <w:r>
        <w:fldChar w:fldCharType="end"/>
      </w:r>
      <w:r>
        <w:t xml:space="preserve"> se distribuyen bajo una licencia de libre distribución, en la población con Limitaciones cognitivas permanece una problemática de desinformación de dichos productos. </w:t>
      </w:r>
    </w:p>
    <w:p w14:paraId="2910D25C" w14:textId="77777777" w:rsidR="003F7ECB" w:rsidRDefault="006302CB" w:rsidP="00597C4C">
      <w:pPr>
        <w:pStyle w:val="Incontec"/>
      </w:pPr>
      <w:r>
        <w:t xml:space="preserve">Al analizar dichas ofertas </w:t>
      </w:r>
      <w:r w:rsidR="00597C4C">
        <w:t xml:space="preserve">se encontró </w:t>
      </w:r>
      <w:r>
        <w:t>que el 99% de dichos programas son producidos por casas de software internacionales</w:t>
      </w:r>
      <w:r w:rsidR="003F7ECB">
        <w:t xml:space="preserve"> (España)</w:t>
      </w:r>
      <w:r>
        <w:t xml:space="preserve">, las cuales no tienen una campaña de </w:t>
      </w:r>
      <w:r w:rsidR="003F7ECB">
        <w:t>distribución</w:t>
      </w:r>
      <w:r>
        <w:t xml:space="preserve"> en Colombia que permita que dicho mercado acceda a sus productos. </w:t>
      </w:r>
    </w:p>
    <w:p w14:paraId="0B0367D5" w14:textId="1327F290" w:rsidR="00BB41D7" w:rsidRDefault="003F7ECB" w:rsidP="00F12A4C">
      <w:pPr>
        <w:pStyle w:val="Incontec"/>
      </w:pPr>
      <w:r>
        <w:t xml:space="preserve">En los estratos socio-económicos bajos de la capital el nivel de desinformación </w:t>
      </w:r>
      <w:r w:rsidR="00AC0E5D">
        <w:t>sobre productos tecnológicos que apoyen el proceso de aprendizaje de la población con L.C es muy grande, dicha población indica que d</w:t>
      </w:r>
      <w:r>
        <w:t xml:space="preserve">esconoce la existencia de </w:t>
      </w:r>
      <w:r w:rsidR="00AC0E5D">
        <w:t>dichos productos. Por lo tanto La demanda existe pero no es cubierta por la falta de información del mercado.</w:t>
      </w:r>
    </w:p>
    <w:p w14:paraId="3E756BC0" w14:textId="77777777" w:rsidR="00A5792D" w:rsidRDefault="00A5792D" w:rsidP="00A5792D"/>
    <w:p w14:paraId="1C0A6FB6" w14:textId="77777777" w:rsidR="00D30904" w:rsidRPr="00527418" w:rsidRDefault="00D30904" w:rsidP="00A5792D">
      <w:pPr>
        <w:pStyle w:val="Incontec"/>
        <w:rPr>
          <w:rFonts w:ascii="Times New Roman" w:hAnsi="Times New Roman" w:cs="Times New Roman"/>
        </w:rPr>
      </w:pPr>
      <w:bookmarkStart w:id="136" w:name="_3rdcrjn" w:colFirst="0" w:colLast="0"/>
      <w:bookmarkEnd w:id="136"/>
    </w:p>
    <w:p w14:paraId="576C5821" w14:textId="4A8285B1" w:rsidR="00D30904" w:rsidRPr="00C96A61" w:rsidRDefault="00D868FD" w:rsidP="00B43D6F">
      <w:pPr>
        <w:pStyle w:val="Incontec"/>
        <w:numPr>
          <w:ilvl w:val="2"/>
          <w:numId w:val="1"/>
        </w:numPr>
        <w:outlineLvl w:val="2"/>
        <w:rPr>
          <w:rFonts w:cs="Times New Roman"/>
        </w:rPr>
      </w:pPr>
      <w:bookmarkStart w:id="137" w:name="_26in1rg" w:colFirst="0" w:colLast="0"/>
      <w:bookmarkStart w:id="138" w:name="_Toc470690162"/>
      <w:bookmarkEnd w:id="137"/>
      <w:commentRangeStart w:id="139"/>
      <w:r w:rsidRPr="00C96A61">
        <w:rPr>
          <w:rFonts w:cs="Times New Roman"/>
        </w:rPr>
        <w:t>Precio</w:t>
      </w:r>
      <w:commentRangeEnd w:id="139"/>
      <w:r w:rsidR="00F5355D" w:rsidRPr="00C96A61">
        <w:rPr>
          <w:rStyle w:val="Refdecomentario"/>
          <w:rFonts w:cs="Times New Roman"/>
          <w:sz w:val="24"/>
          <w:szCs w:val="24"/>
        </w:rPr>
        <w:commentReference w:id="139"/>
      </w:r>
      <w:r w:rsidR="00C96A61" w:rsidRPr="00C96A61">
        <w:rPr>
          <w:rFonts w:cs="Times New Roman"/>
        </w:rPr>
        <w:t>.</w:t>
      </w:r>
      <w:bookmarkEnd w:id="138"/>
    </w:p>
    <w:p w14:paraId="2697ABA0" w14:textId="77777777" w:rsidR="002C02DB" w:rsidRPr="00102649" w:rsidRDefault="002C02DB" w:rsidP="00F12A4C">
      <w:pPr>
        <w:pStyle w:val="Incontec"/>
        <w:rPr>
          <w:rFonts w:cs="Times New Roman"/>
          <w:sz w:val="28"/>
          <w:szCs w:val="28"/>
        </w:rPr>
      </w:pPr>
    </w:p>
    <w:p w14:paraId="3215630E" w14:textId="77777777" w:rsidR="005C54AF" w:rsidRPr="00102649" w:rsidRDefault="002C02DB" w:rsidP="00F12A4C">
      <w:pPr>
        <w:pStyle w:val="Incontec"/>
        <w:rPr>
          <w:rFonts w:cs="Times New Roman"/>
        </w:rPr>
      </w:pPr>
      <w:r w:rsidRPr="00102649">
        <w:rPr>
          <w:rFonts w:cs="Times New Roman"/>
        </w:rPr>
        <w:t>Tras hacer una proyección del nivel d</w:t>
      </w:r>
      <w:r w:rsidR="005C54AF" w:rsidRPr="00102649">
        <w:rPr>
          <w:rFonts w:cs="Times New Roman"/>
        </w:rPr>
        <w:t>e descargas del aplicativo inicialmente en la ciudad de Bogotá en un mercado de 14.200 personas cerca del 80% de esta población accedería a la aplicación lo cual nos indica que cerca de 11.300 personas serian nuestro nivel de usuarios iniciales.</w:t>
      </w:r>
    </w:p>
    <w:p w14:paraId="21327D5C" w14:textId="77777777" w:rsidR="005C54AF" w:rsidRPr="00102649" w:rsidRDefault="005C54AF" w:rsidP="00F12A4C">
      <w:pPr>
        <w:pStyle w:val="Incontec"/>
        <w:rPr>
          <w:rFonts w:cs="Times New Roman"/>
        </w:rPr>
      </w:pPr>
    </w:p>
    <w:p w14:paraId="4924CBD1" w14:textId="41A9BC2E" w:rsidR="002C02DB" w:rsidRPr="00102649" w:rsidRDefault="0099712F" w:rsidP="00F12A4C">
      <w:pPr>
        <w:pStyle w:val="Incontec"/>
        <w:rPr>
          <w:rFonts w:cs="Times New Roman"/>
        </w:rPr>
      </w:pPr>
      <w:r w:rsidRPr="00102649">
        <w:rPr>
          <w:rFonts w:cs="Times New Roman"/>
        </w:rPr>
        <w:t>Después de</w:t>
      </w:r>
      <w:r w:rsidR="005C54AF" w:rsidRPr="00102649">
        <w:rPr>
          <w:rFonts w:cs="Times New Roman"/>
        </w:rPr>
        <w:t xml:space="preserve"> analizar el precio de venta de los productos sustitutos </w:t>
      </w:r>
      <w:r w:rsidR="001155D9" w:rsidRPr="00102649">
        <w:rPr>
          <w:rFonts w:cs="Times New Roman"/>
        </w:rPr>
        <w:t xml:space="preserve">(ver Anexo </w:t>
      </w:r>
      <w:r w:rsidR="0073733E">
        <w:rPr>
          <w:rFonts w:cs="Times New Roman"/>
        </w:rPr>
        <w:fldChar w:fldCharType="begin"/>
      </w:r>
      <w:r w:rsidR="0073733E">
        <w:rPr>
          <w:rFonts w:cs="Times New Roman"/>
        </w:rPr>
        <w:instrText xml:space="preserve"> REF _Ref467494506 \r \h </w:instrText>
      </w:r>
      <w:r w:rsidR="0073733E">
        <w:rPr>
          <w:rFonts w:cs="Times New Roman"/>
        </w:rPr>
      </w:r>
      <w:r w:rsidR="0073733E">
        <w:rPr>
          <w:rFonts w:cs="Times New Roman"/>
        </w:rPr>
        <w:fldChar w:fldCharType="separate"/>
      </w:r>
      <w:r w:rsidR="0073733E">
        <w:rPr>
          <w:rFonts w:cs="Times New Roman"/>
        </w:rPr>
        <w:t>II</w:t>
      </w:r>
      <w:r w:rsidR="0073733E">
        <w:rPr>
          <w:rFonts w:cs="Times New Roman"/>
        </w:rPr>
        <w:fldChar w:fldCharType="end"/>
      </w:r>
      <w:r w:rsidR="001155D9" w:rsidRPr="00102649">
        <w:rPr>
          <w:rFonts w:cs="Times New Roman"/>
        </w:rPr>
        <w:t xml:space="preserve">) </w:t>
      </w:r>
      <w:r w:rsidR="005C54AF" w:rsidRPr="00102649">
        <w:rPr>
          <w:rFonts w:cs="Times New Roman"/>
        </w:rPr>
        <w:t xml:space="preserve">encontramos que </w:t>
      </w:r>
      <w:r w:rsidR="001155D9" w:rsidRPr="00102649">
        <w:rPr>
          <w:rFonts w:cs="Times New Roman"/>
        </w:rPr>
        <w:t>cerca de</w:t>
      </w:r>
      <w:r w:rsidR="005C54AF" w:rsidRPr="00102649">
        <w:rPr>
          <w:rFonts w:cs="Times New Roman"/>
        </w:rPr>
        <w:t xml:space="preserve"> un </w:t>
      </w:r>
      <w:r w:rsidR="001155D9" w:rsidRPr="00102649">
        <w:rPr>
          <w:rFonts w:cs="Times New Roman"/>
        </w:rPr>
        <w:t>57</w:t>
      </w:r>
      <w:r w:rsidR="005C54AF" w:rsidRPr="00102649">
        <w:rPr>
          <w:rFonts w:cs="Times New Roman"/>
        </w:rPr>
        <w:t xml:space="preserve">% de las aplicaciones no tienen un costo de </w:t>
      </w:r>
      <w:r w:rsidRPr="00102649">
        <w:rPr>
          <w:rFonts w:cs="Times New Roman"/>
        </w:rPr>
        <w:t>adquisición,</w:t>
      </w:r>
      <w:r w:rsidR="00584973" w:rsidRPr="00102649">
        <w:rPr>
          <w:rFonts w:cs="Times New Roman"/>
        </w:rPr>
        <w:t xml:space="preserve"> y el otro </w:t>
      </w:r>
      <w:r w:rsidR="001155D9" w:rsidRPr="00102649">
        <w:rPr>
          <w:rFonts w:cs="Times New Roman"/>
        </w:rPr>
        <w:t>43</w:t>
      </w:r>
      <w:r w:rsidR="00584973" w:rsidRPr="00102649">
        <w:rPr>
          <w:rFonts w:cs="Times New Roman"/>
        </w:rPr>
        <w:t xml:space="preserve">% </w:t>
      </w:r>
      <w:r w:rsidR="001155D9" w:rsidRPr="00102649">
        <w:rPr>
          <w:rFonts w:cs="Times New Roman"/>
        </w:rPr>
        <w:t>restante el promedio de venta</w:t>
      </w:r>
      <w:r w:rsidR="00584973" w:rsidRPr="00102649">
        <w:rPr>
          <w:rFonts w:cs="Times New Roman"/>
        </w:rPr>
        <w:t xml:space="preserve"> del producto oscila entre los </w:t>
      </w:r>
      <w:r w:rsidR="001155D9" w:rsidRPr="00102649">
        <w:rPr>
          <w:rFonts w:cs="Times New Roman"/>
        </w:rPr>
        <w:t>140</w:t>
      </w:r>
      <w:r w:rsidRPr="00102649">
        <w:rPr>
          <w:rFonts w:cs="Times New Roman"/>
        </w:rPr>
        <w:t xml:space="preserve">  Euros aproximadamente que equivale a </w:t>
      </w:r>
      <w:r w:rsidR="001155D9" w:rsidRPr="00102649">
        <w:rPr>
          <w:rFonts w:cs="Times New Roman"/>
        </w:rPr>
        <w:t>470</w:t>
      </w:r>
      <w:r w:rsidRPr="00102649">
        <w:rPr>
          <w:rFonts w:cs="Times New Roman"/>
        </w:rPr>
        <w:t xml:space="preserve">.000 pesos Colombianos. </w:t>
      </w:r>
    </w:p>
    <w:p w14:paraId="727DE0F9" w14:textId="77777777" w:rsidR="00F5355D" w:rsidRPr="00102649" w:rsidRDefault="00F5355D" w:rsidP="00F12A4C">
      <w:pPr>
        <w:pStyle w:val="Incontec"/>
        <w:rPr>
          <w:rFonts w:cs="Times New Roman"/>
        </w:rPr>
      </w:pPr>
    </w:p>
    <w:p w14:paraId="622C9B61" w14:textId="73E13BD4" w:rsidR="00D30904" w:rsidRPr="00102649" w:rsidRDefault="00D868FD" w:rsidP="00B43D6F">
      <w:pPr>
        <w:pStyle w:val="Incontec"/>
        <w:numPr>
          <w:ilvl w:val="2"/>
          <w:numId w:val="1"/>
        </w:numPr>
        <w:outlineLvl w:val="2"/>
        <w:rPr>
          <w:rFonts w:cs="Times New Roman"/>
        </w:rPr>
      </w:pPr>
      <w:bookmarkStart w:id="140" w:name="_lnxbz9" w:colFirst="0" w:colLast="0"/>
      <w:bookmarkStart w:id="141" w:name="_Toc470690163"/>
      <w:bookmarkEnd w:id="140"/>
      <w:r w:rsidRPr="005C519E">
        <w:rPr>
          <w:rFonts w:cs="Times New Roman"/>
          <w:szCs w:val="28"/>
        </w:rPr>
        <w:lastRenderedPageBreak/>
        <w:t>Comercialización</w:t>
      </w:r>
      <w:r w:rsidR="005C519E">
        <w:rPr>
          <w:rFonts w:cs="Times New Roman"/>
          <w:szCs w:val="28"/>
        </w:rPr>
        <w:t>.</w:t>
      </w:r>
      <w:bookmarkEnd w:id="141"/>
    </w:p>
    <w:p w14:paraId="1D7609F4" w14:textId="7F51C4F9" w:rsidR="004658FD" w:rsidRDefault="004658FD" w:rsidP="00F12A4C">
      <w:pPr>
        <w:pStyle w:val="Incontec"/>
        <w:rPr>
          <w:rFonts w:cs="Times New Roman"/>
        </w:rPr>
      </w:pPr>
      <w:r>
        <w:rPr>
          <w:rFonts w:cs="Times New Roman"/>
        </w:rPr>
        <w:t xml:space="preserve">Para la comercialización de dicho producto, se han propuesto una serie de estrategias enfocadas en combatir el nivel de desinformación de la población Colombiana. </w:t>
      </w:r>
    </w:p>
    <w:p w14:paraId="4C233FC2" w14:textId="77777777" w:rsidR="004658FD" w:rsidRDefault="004658FD" w:rsidP="004658FD"/>
    <w:p w14:paraId="3C4DCE08" w14:textId="7D28EA2A" w:rsidR="004658FD" w:rsidRDefault="004658FD" w:rsidP="004658FD">
      <w:pPr>
        <w:pStyle w:val="Incontec"/>
        <w:rPr>
          <w:b/>
          <w:i/>
        </w:rPr>
      </w:pPr>
      <w:r w:rsidRPr="006141D5">
        <w:rPr>
          <w:b/>
          <w:i/>
        </w:rPr>
        <w:t>Sensibilización Masiva</w:t>
      </w:r>
      <w:r w:rsidR="000C63C2">
        <w:rPr>
          <w:b/>
          <w:i/>
        </w:rPr>
        <w:t>,</w:t>
      </w:r>
    </w:p>
    <w:p w14:paraId="23F806C8" w14:textId="77777777" w:rsidR="000C63C2" w:rsidRPr="000C63C2" w:rsidRDefault="000C63C2" w:rsidP="000C63C2">
      <w:pPr>
        <w:pStyle w:val="Incontec"/>
      </w:pPr>
    </w:p>
    <w:p w14:paraId="7EFE79F1" w14:textId="18D357A6" w:rsidR="004658FD" w:rsidRDefault="004658FD" w:rsidP="004658FD">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rsidR="006141D5">
        <w:t>, ferias de inclusión social, etc.</w:t>
      </w:r>
      <w:r w:rsidRPr="004658FD">
        <w:t xml:space="preserve"> Para ejecutar esta estrategia se debe</w:t>
      </w:r>
      <w:r>
        <w:t xml:space="preserve"> </w:t>
      </w:r>
      <w:r w:rsidRPr="004658FD">
        <w:t>tener en cuenta los siguientes factores</w:t>
      </w:r>
      <w:r>
        <w:t>:</w:t>
      </w:r>
    </w:p>
    <w:p w14:paraId="16F5B83B" w14:textId="77777777" w:rsidR="004658FD" w:rsidRDefault="004658FD" w:rsidP="004658FD"/>
    <w:p w14:paraId="42AB25AA" w14:textId="7ED62E2D" w:rsidR="004658FD" w:rsidRDefault="004658FD" w:rsidP="006141D5">
      <w:pPr>
        <w:pStyle w:val="Incontec"/>
        <w:numPr>
          <w:ilvl w:val="0"/>
          <w:numId w:val="32"/>
        </w:numPr>
      </w:pPr>
      <w:r>
        <w:t>Realizar la alianza o contrato para participar en cada espacio</w:t>
      </w:r>
      <w:r w:rsidR="006141D5">
        <w:t>.</w:t>
      </w:r>
    </w:p>
    <w:p w14:paraId="2685AE46" w14:textId="517892F2" w:rsidR="004658FD" w:rsidRDefault="004658FD" w:rsidP="00EC3C0A">
      <w:pPr>
        <w:pStyle w:val="Incontec"/>
        <w:numPr>
          <w:ilvl w:val="0"/>
          <w:numId w:val="32"/>
        </w:numPr>
      </w:pPr>
      <w:r>
        <w:t xml:space="preserve">Seleccionar y presentar un tema de </w:t>
      </w:r>
      <w:r w:rsidR="006141D5">
        <w:t>sensibilización</w:t>
      </w:r>
      <w:r>
        <w:t xml:space="preserve">: </w:t>
      </w:r>
      <w:r w:rsidR="001C1676">
        <w:t>atención de las Necesidades Educativas Especiales.</w:t>
      </w:r>
    </w:p>
    <w:p w14:paraId="5468A3CA" w14:textId="7A5CF44C" w:rsidR="004658FD" w:rsidRPr="001C1676" w:rsidRDefault="004658FD" w:rsidP="001C1676">
      <w:pPr>
        <w:pStyle w:val="Incontec"/>
        <w:ind w:left="720"/>
        <w:rPr>
          <w:rFonts w:cs="Times New Roman"/>
        </w:rPr>
      </w:pPr>
    </w:p>
    <w:p w14:paraId="0B2FB172" w14:textId="77777777" w:rsidR="000C63C2" w:rsidRDefault="000C63C2" w:rsidP="000C63C2">
      <w:pPr>
        <w:pStyle w:val="Incontec"/>
        <w:rPr>
          <w:rFonts w:cs="Times New Roman"/>
          <w:b/>
          <w:i/>
        </w:rPr>
      </w:pPr>
      <w:r w:rsidRPr="000C63C2">
        <w:rPr>
          <w:rFonts w:cs="Times New Roman"/>
          <w:b/>
          <w:i/>
        </w:rPr>
        <w:t>Buzz Marketing (Voz a Voz).</w:t>
      </w:r>
    </w:p>
    <w:p w14:paraId="3FB71823" w14:textId="77777777" w:rsidR="000C63C2" w:rsidRDefault="000C63C2" w:rsidP="000C63C2">
      <w:pPr>
        <w:pStyle w:val="Incontec"/>
      </w:pPr>
    </w:p>
    <w:p w14:paraId="6E25D99E" w14:textId="77777777" w:rsidR="000C63C2" w:rsidRPr="00102649" w:rsidRDefault="000C63C2" w:rsidP="000C63C2">
      <w:pPr>
        <w:pStyle w:val="Incontec"/>
        <w:rPr>
          <w:rFonts w:cs="Times New Roman"/>
        </w:rPr>
      </w:pPr>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sociales son una herramienta que sirven como aliciente para el </w:t>
      </w:r>
      <w:proofErr w:type="spellStart"/>
      <w:r w:rsidRPr="007932DD">
        <w:t>buzz</w:t>
      </w:r>
      <w:proofErr w:type="spellEnd"/>
      <w:r w:rsidRPr="007932DD">
        <w:t xml:space="preserve">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69981A23" w14:textId="77777777" w:rsidR="000C63C2" w:rsidRDefault="000C63C2" w:rsidP="001C1676">
      <w:pPr>
        <w:pStyle w:val="Incontec"/>
        <w:rPr>
          <w:rFonts w:cs="Times New Roman"/>
          <w:b/>
          <w:i/>
        </w:rPr>
      </w:pPr>
    </w:p>
    <w:p w14:paraId="54196F16" w14:textId="130CF70D" w:rsidR="001C1676" w:rsidRDefault="001C1676" w:rsidP="001C1676">
      <w:pPr>
        <w:pStyle w:val="Incontec"/>
        <w:rPr>
          <w:rFonts w:cs="Times New Roman"/>
          <w:b/>
          <w:i/>
        </w:rPr>
      </w:pPr>
      <w:r w:rsidRPr="000C63C2">
        <w:rPr>
          <w:rFonts w:cs="Times New Roman"/>
          <w:b/>
          <w:i/>
        </w:rPr>
        <w:lastRenderedPageBreak/>
        <w:t xml:space="preserve">Free </w:t>
      </w:r>
      <w:proofErr w:type="spellStart"/>
      <w:r w:rsidRPr="000C63C2">
        <w:rPr>
          <w:rFonts w:cs="Times New Roman"/>
          <w:b/>
          <w:i/>
        </w:rPr>
        <w:t>press</w:t>
      </w:r>
      <w:proofErr w:type="spellEnd"/>
      <w:r w:rsidRPr="000C63C2">
        <w:rPr>
          <w:rFonts w:cs="Times New Roman"/>
          <w:b/>
          <w:i/>
        </w:rPr>
        <w:t xml:space="preserve"> / PR</w:t>
      </w:r>
    </w:p>
    <w:p w14:paraId="563519A8" w14:textId="77777777" w:rsidR="000C63C2" w:rsidRPr="000C63C2" w:rsidRDefault="000C63C2" w:rsidP="000C63C2">
      <w:pPr>
        <w:pStyle w:val="Incontec"/>
      </w:pPr>
    </w:p>
    <w:p w14:paraId="7816D6A8" w14:textId="650E969E" w:rsidR="001C1676" w:rsidRPr="001C1676" w:rsidRDefault="001C1676" w:rsidP="001C1676">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w:t>
      </w:r>
      <w:r w:rsidR="000C63C2">
        <w:t>se enfocará</w:t>
      </w:r>
      <w:r>
        <w:t xml:space="preserve">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43843B67" w14:textId="18477A7A" w:rsidR="00D30904" w:rsidRDefault="001C1676" w:rsidP="001C1676">
      <w:pPr>
        <w:pStyle w:val="Incontec"/>
        <w:numPr>
          <w:ilvl w:val="0"/>
          <w:numId w:val="35"/>
        </w:numPr>
      </w:pPr>
      <w:r w:rsidRPr="001C1676">
        <w:t>Creación de campañas pensadas para medios: Periódicos, secciones en periódicos, revistas especializadas en el sector de Educación</w:t>
      </w:r>
      <w:r>
        <w:t>.</w:t>
      </w:r>
    </w:p>
    <w:p w14:paraId="09324868" w14:textId="2EAD850B" w:rsidR="001C1676" w:rsidRPr="001C1676" w:rsidRDefault="001C1676" w:rsidP="001C1676">
      <w:pPr>
        <w:pStyle w:val="Incontec"/>
        <w:numPr>
          <w:ilvl w:val="0"/>
          <w:numId w:val="35"/>
        </w:numPr>
      </w:pPr>
      <w:r>
        <w:t>Aprovechar campañas ofrecidas por medios Televisivos  como “Titanes Caracol” en el cual se aproveche un espacio AAA para la promoción del producto.</w:t>
      </w:r>
    </w:p>
    <w:p w14:paraId="736E7B45" w14:textId="40FA4EDE" w:rsidR="001C1676" w:rsidRDefault="001C1676" w:rsidP="001C1676">
      <w:pPr>
        <w:pStyle w:val="Incontec"/>
      </w:pPr>
    </w:p>
    <w:p w14:paraId="4989C6AA" w14:textId="77777777" w:rsidR="001C1676" w:rsidRPr="001C1676" w:rsidRDefault="001C1676" w:rsidP="001C1676">
      <w:pPr>
        <w:pStyle w:val="Incontec"/>
      </w:pPr>
    </w:p>
    <w:p w14:paraId="42E7AFCA" w14:textId="77777777" w:rsidR="00D868FD" w:rsidRPr="00102649" w:rsidRDefault="00D868FD" w:rsidP="00F12A4C">
      <w:pPr>
        <w:pStyle w:val="Incontec"/>
        <w:rPr>
          <w:rFonts w:cs="Times New Roman"/>
        </w:rPr>
      </w:pPr>
    </w:p>
    <w:p w14:paraId="66E539E2" w14:textId="77777777" w:rsidR="00D868FD" w:rsidRDefault="00D868FD" w:rsidP="00F12A4C">
      <w:pPr>
        <w:pStyle w:val="Incontec"/>
        <w:rPr>
          <w:rFonts w:cs="Times New Roman"/>
        </w:rPr>
      </w:pPr>
    </w:p>
    <w:p w14:paraId="7BB51DBC" w14:textId="77777777" w:rsidR="000C63C2" w:rsidRDefault="000C63C2" w:rsidP="000C63C2"/>
    <w:p w14:paraId="6E42BC8A" w14:textId="77777777" w:rsidR="000C63C2" w:rsidRDefault="000C63C2" w:rsidP="000C63C2"/>
    <w:p w14:paraId="1147F518" w14:textId="77777777" w:rsidR="000C63C2" w:rsidRDefault="000C63C2" w:rsidP="000C63C2"/>
    <w:p w14:paraId="1092500C" w14:textId="77777777" w:rsidR="000C63C2" w:rsidRDefault="000C63C2" w:rsidP="000C63C2"/>
    <w:p w14:paraId="581583EC" w14:textId="77777777" w:rsidR="000C63C2" w:rsidRDefault="000C63C2" w:rsidP="000C63C2"/>
    <w:p w14:paraId="4C72CAFA" w14:textId="77777777" w:rsidR="000C63C2" w:rsidRDefault="000C63C2" w:rsidP="000C63C2"/>
    <w:p w14:paraId="6AE1B548" w14:textId="77777777" w:rsidR="000C63C2" w:rsidRDefault="000C63C2" w:rsidP="000C63C2"/>
    <w:p w14:paraId="6FF46A8A" w14:textId="77777777" w:rsidR="000C63C2" w:rsidRDefault="000C63C2" w:rsidP="000C63C2"/>
    <w:p w14:paraId="0EA812D1" w14:textId="77777777" w:rsidR="000C63C2" w:rsidRDefault="000C63C2" w:rsidP="000C63C2"/>
    <w:p w14:paraId="60E697F1" w14:textId="77777777" w:rsidR="000C63C2" w:rsidRDefault="000C63C2" w:rsidP="000C63C2"/>
    <w:p w14:paraId="095FE55A" w14:textId="77777777" w:rsidR="000C63C2" w:rsidRDefault="000C63C2" w:rsidP="000C63C2"/>
    <w:p w14:paraId="3EEE5748" w14:textId="77777777" w:rsidR="000C63C2" w:rsidRDefault="000C63C2" w:rsidP="000C63C2"/>
    <w:p w14:paraId="589737BA" w14:textId="77777777" w:rsidR="000C63C2" w:rsidRDefault="000C63C2" w:rsidP="000C63C2"/>
    <w:p w14:paraId="3C41BADB" w14:textId="77777777" w:rsidR="000C63C2" w:rsidRDefault="000C63C2" w:rsidP="000C63C2"/>
    <w:p w14:paraId="40AA26B2" w14:textId="77777777" w:rsidR="000C63C2" w:rsidRDefault="000C63C2" w:rsidP="000C63C2"/>
    <w:p w14:paraId="5A9B4AE9" w14:textId="77777777" w:rsidR="000C63C2" w:rsidRDefault="000C63C2" w:rsidP="000C63C2"/>
    <w:p w14:paraId="1295BB18" w14:textId="77777777" w:rsidR="000C63C2" w:rsidRDefault="000C63C2" w:rsidP="000C63C2"/>
    <w:p w14:paraId="15373128" w14:textId="77777777" w:rsidR="000C63C2" w:rsidRDefault="000C63C2" w:rsidP="000C63C2"/>
    <w:p w14:paraId="0165902B" w14:textId="77777777" w:rsidR="000C63C2" w:rsidRPr="000C63C2" w:rsidRDefault="000C63C2" w:rsidP="000C63C2"/>
    <w:p w14:paraId="370A78C5" w14:textId="286BE157" w:rsidR="00D30904" w:rsidRPr="0042684F" w:rsidRDefault="00D868FD" w:rsidP="00066B8A">
      <w:pPr>
        <w:pStyle w:val="Incontec"/>
        <w:numPr>
          <w:ilvl w:val="1"/>
          <w:numId w:val="1"/>
        </w:numPr>
        <w:outlineLvl w:val="1"/>
        <w:rPr>
          <w:rFonts w:cs="Times New Roman"/>
          <w:sz w:val="28"/>
        </w:rPr>
      </w:pPr>
      <w:bookmarkStart w:id="142" w:name="_35nkun2" w:colFirst="0" w:colLast="0"/>
      <w:bookmarkStart w:id="143" w:name="_3whwml4" w:colFirst="0" w:colLast="0"/>
      <w:bookmarkStart w:id="144" w:name="_Toc470690164"/>
      <w:bookmarkEnd w:id="142"/>
      <w:bookmarkEnd w:id="143"/>
      <w:r w:rsidRPr="0042684F">
        <w:rPr>
          <w:rFonts w:cs="Times New Roman"/>
          <w:sz w:val="28"/>
        </w:rPr>
        <w:lastRenderedPageBreak/>
        <w:t>ESTUDIO AMBIENTAL</w:t>
      </w:r>
      <w:bookmarkEnd w:id="144"/>
    </w:p>
    <w:p w14:paraId="27C80199" w14:textId="77777777" w:rsidR="00595E35" w:rsidRPr="00102649" w:rsidRDefault="00595E35" w:rsidP="00F12A4C">
      <w:pPr>
        <w:pStyle w:val="Incontec"/>
        <w:rPr>
          <w:rFonts w:cs="Times New Roman"/>
        </w:rPr>
      </w:pPr>
    </w:p>
    <w:p w14:paraId="3EF210DD" w14:textId="4E8B2CF1" w:rsidR="00D30904" w:rsidRPr="0042684F" w:rsidRDefault="00D868FD" w:rsidP="00066B8A">
      <w:pPr>
        <w:pStyle w:val="Incontec"/>
        <w:numPr>
          <w:ilvl w:val="2"/>
          <w:numId w:val="1"/>
        </w:numPr>
        <w:outlineLvl w:val="2"/>
        <w:rPr>
          <w:rFonts w:cs="Times New Roman"/>
          <w:szCs w:val="28"/>
        </w:rPr>
      </w:pPr>
      <w:bookmarkStart w:id="145" w:name="_x328y3xgg699" w:colFirst="0" w:colLast="0"/>
      <w:bookmarkStart w:id="146" w:name="_Toc470690165"/>
      <w:bookmarkEnd w:id="145"/>
      <w:r w:rsidRPr="0042684F">
        <w:rPr>
          <w:rFonts w:cs="Times New Roman"/>
          <w:szCs w:val="28"/>
        </w:rPr>
        <w:t>Aspectos legales</w:t>
      </w:r>
      <w:r w:rsidR="0042684F" w:rsidRPr="0042684F">
        <w:rPr>
          <w:rFonts w:cs="Times New Roman"/>
          <w:szCs w:val="28"/>
        </w:rPr>
        <w:t>.</w:t>
      </w:r>
      <w:bookmarkEnd w:id="146"/>
    </w:p>
    <w:p w14:paraId="220B2A21" w14:textId="77777777" w:rsidR="00186DB6" w:rsidRPr="00102649" w:rsidRDefault="00186DB6" w:rsidP="00F12A4C">
      <w:pPr>
        <w:pStyle w:val="Incontec"/>
      </w:pPr>
    </w:p>
    <w:p w14:paraId="677DD6A8" w14:textId="77777777" w:rsidR="00D30904" w:rsidRPr="00102649" w:rsidRDefault="00D868FD" w:rsidP="00F12A4C">
      <w:pPr>
        <w:pStyle w:val="Incontec"/>
        <w:rPr>
          <w:rFonts w:cs="Times New Roman"/>
        </w:rPr>
      </w:pPr>
      <w:bookmarkStart w:id="147" w:name="_lgog6b96zelp" w:colFirst="0" w:colLast="0"/>
      <w:bookmarkEnd w:id="147"/>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148" w:name="_p67jgb9yy86c" w:colFirst="0" w:colLast="0"/>
      <w:bookmarkEnd w:id="148"/>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(por ejemplo, cadmio, mercurio, plomo, </w:t>
      </w:r>
      <w:proofErr w:type="spellStart"/>
      <w:r w:rsidRPr="00102649">
        <w:rPr>
          <w:rFonts w:cs="Times New Roman"/>
        </w:rPr>
        <w:t>bifenilo</w:t>
      </w:r>
      <w:proofErr w:type="spellEnd"/>
      <w:r w:rsidRPr="00102649">
        <w:rPr>
          <w:rFonts w:cs="Times New Roman"/>
        </w:rPr>
        <w:t xml:space="preserve"> </w:t>
      </w:r>
      <w:proofErr w:type="spellStart"/>
      <w:r w:rsidRPr="00102649">
        <w:rPr>
          <w:rFonts w:cs="Times New Roman"/>
        </w:rPr>
        <w:t>policlorado</w:t>
      </w:r>
      <w:proofErr w:type="spellEnd"/>
      <w:r w:rsidRPr="00102649">
        <w:rPr>
          <w:rFonts w:cs="Times New Roman"/>
        </w:rPr>
        <w:t xml:space="preserve">)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149" w:name="_c6fjvdajjp9u" w:colFirst="0" w:colLast="0"/>
      <w:bookmarkEnd w:id="149"/>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122FEB91" w14:textId="77777777" w:rsidR="00D30904" w:rsidRPr="00102649" w:rsidRDefault="00D30904" w:rsidP="00F12A4C">
      <w:pPr>
        <w:pStyle w:val="Incontec"/>
        <w:rPr>
          <w:rFonts w:cs="Times New Roman"/>
        </w:rPr>
      </w:pPr>
      <w:bookmarkStart w:id="150" w:name="_fm1wq2b1sv0k" w:colFirst="0" w:colLast="0"/>
      <w:bookmarkEnd w:id="150"/>
    </w:p>
    <w:p w14:paraId="536CC68F" w14:textId="77777777" w:rsidR="00D30904" w:rsidRPr="00102649" w:rsidRDefault="00D868FD" w:rsidP="00F12A4C">
      <w:pPr>
        <w:pStyle w:val="Incontec"/>
        <w:rPr>
          <w:rFonts w:cs="Times New Roman"/>
        </w:rPr>
      </w:pPr>
      <w:bookmarkStart w:id="151" w:name="_2vbj1mze1far" w:colFirst="0" w:colLast="0"/>
      <w:bookmarkEnd w:id="151"/>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0F0A2E39" w14:textId="77777777" w:rsidR="00D30904" w:rsidRPr="00102649" w:rsidRDefault="00D30904" w:rsidP="00F12A4C">
      <w:pPr>
        <w:pStyle w:val="Incontec"/>
        <w:rPr>
          <w:rFonts w:cs="Times New Roman"/>
        </w:rPr>
      </w:pPr>
      <w:bookmarkStart w:id="152" w:name="_2bn6wsx" w:colFirst="0" w:colLast="0"/>
      <w:bookmarkEnd w:id="152"/>
    </w:p>
    <w:p w14:paraId="149C051F" w14:textId="1DB921F4" w:rsidR="00D30904" w:rsidRPr="00102649" w:rsidRDefault="00D868FD" w:rsidP="00066B8A">
      <w:pPr>
        <w:pStyle w:val="Incontec"/>
        <w:numPr>
          <w:ilvl w:val="2"/>
          <w:numId w:val="1"/>
        </w:numPr>
        <w:outlineLvl w:val="2"/>
        <w:rPr>
          <w:rFonts w:cs="Times New Roman"/>
          <w:sz w:val="28"/>
          <w:szCs w:val="28"/>
        </w:rPr>
      </w:pPr>
      <w:bookmarkStart w:id="153" w:name="_8hh9nb587uak" w:colFirst="0" w:colLast="0"/>
      <w:bookmarkStart w:id="154" w:name="_Toc470690166"/>
      <w:bookmarkEnd w:id="153"/>
      <w:r w:rsidRPr="00102649">
        <w:rPr>
          <w:rFonts w:cs="Times New Roman"/>
          <w:sz w:val="28"/>
          <w:szCs w:val="28"/>
        </w:rPr>
        <w:t>Requisitos legales</w:t>
      </w:r>
      <w:bookmarkEnd w:id="154"/>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75E05C81" w14:textId="77777777" w:rsidR="00D30904" w:rsidRPr="00102649" w:rsidRDefault="00D30904" w:rsidP="00F12A4C">
      <w:pPr>
        <w:pStyle w:val="Incontec"/>
        <w:rPr>
          <w:rFonts w:cs="Times New Roman"/>
        </w:rPr>
      </w:pPr>
      <w:bookmarkStart w:id="155" w:name="_qsh70q" w:colFirst="0" w:colLast="0"/>
      <w:bookmarkEnd w:id="155"/>
    </w:p>
    <w:p w14:paraId="3B49BB99" w14:textId="6C6AAAFE" w:rsidR="002018F1" w:rsidRPr="00102649" w:rsidRDefault="00186DB6" w:rsidP="00F12A4C">
      <w:pPr>
        <w:pStyle w:val="Incontec"/>
        <w:rPr>
          <w:rFonts w:cs="Times New Roman"/>
        </w:rPr>
      </w:pPr>
      <w:r w:rsidRPr="0042684F">
        <w:rPr>
          <w:rFonts w:cs="Times New Roman"/>
          <w:b/>
          <w:i/>
        </w:rPr>
        <w:t xml:space="preserve">Tabla </w:t>
      </w:r>
      <w:r w:rsidR="0042684F" w:rsidRPr="0042684F">
        <w:rPr>
          <w:rFonts w:cs="Times New Roman"/>
          <w:b/>
          <w:i/>
        </w:rPr>
        <w:t>5-</w:t>
      </w:r>
      <w:r w:rsidR="006B5216">
        <w:rPr>
          <w:rFonts w:cs="Times New Roman"/>
          <w:b/>
          <w:i/>
        </w:rPr>
        <w:t>7</w:t>
      </w:r>
      <w:r w:rsidR="0042684F">
        <w:rPr>
          <w:rFonts w:cs="Times New Roman"/>
          <w:b/>
          <w:i/>
        </w:rPr>
        <w:t>.</w:t>
      </w:r>
      <w:r w:rsidR="00724B6B">
        <w:rPr>
          <w:rFonts w:cs="Times New Roman"/>
        </w:rPr>
        <w:t xml:space="preserve"> Requisitos legales F</w:t>
      </w:r>
      <w:r w:rsidRPr="00102649">
        <w:rPr>
          <w:rFonts w:cs="Times New Roman"/>
        </w:rPr>
        <w:t xml:space="preserve">uente: </w:t>
      </w:r>
      <w:sdt>
        <w:sdtPr>
          <w:rPr>
            <w:rFonts w:cs="Times New Roman"/>
          </w:rPr>
          <w:id w:val="-1248267168"/>
          <w:citation/>
        </w:sdtPr>
        <w:sdtContent>
          <w:r w:rsidR="00724B6B">
            <w:rPr>
              <w:rFonts w:cs="Times New Roman"/>
            </w:rPr>
            <w:fldChar w:fldCharType="begin"/>
          </w:r>
          <w:r w:rsidR="00724B6B">
            <w:rPr>
              <w:rFonts w:cs="Times New Roman"/>
            </w:rPr>
            <w:instrText xml:space="preserve"> CITATION CIS16 \l 9226 </w:instrText>
          </w:r>
          <w:r w:rsidR="00724B6B">
            <w:rPr>
              <w:rFonts w:cs="Times New Roman"/>
            </w:rPr>
            <w:fldChar w:fldCharType="separate"/>
          </w:r>
          <w:r w:rsidR="00643776" w:rsidRPr="00643776">
            <w:rPr>
              <w:rFonts w:cs="Times New Roman"/>
              <w:noProof/>
            </w:rPr>
            <w:t>(54)</w:t>
          </w:r>
          <w:r w:rsidR="00724B6B">
            <w:rPr>
              <w:rFonts w:cs="Times New Roman"/>
            </w:rPr>
            <w:fldChar w:fldCharType="end"/>
          </w:r>
        </w:sdtContent>
      </w:sdt>
      <w:r w:rsidR="0042684F">
        <w:rPr>
          <w:rFonts w:cs="Times New Roman"/>
        </w:rPr>
        <w:t>.</w:t>
      </w:r>
    </w:p>
    <w:p w14:paraId="16AEA471" w14:textId="77777777" w:rsidR="002018F1" w:rsidRPr="00102649" w:rsidRDefault="002018F1" w:rsidP="00F12A4C">
      <w:pPr>
        <w:pStyle w:val="Incontec"/>
        <w:rPr>
          <w:rFonts w:cs="Times New Roman"/>
        </w:rPr>
      </w:pPr>
    </w:p>
    <w:p w14:paraId="44E73DF2" w14:textId="77777777" w:rsidR="002018F1" w:rsidRPr="00102649" w:rsidRDefault="002018F1" w:rsidP="00F12A4C">
      <w:pPr>
        <w:pStyle w:val="Incontec"/>
        <w:rPr>
          <w:rFonts w:cs="Times New Roman"/>
        </w:rPr>
      </w:pPr>
    </w:p>
    <w:p w14:paraId="76403DE9" w14:textId="77777777" w:rsidR="002018F1" w:rsidRPr="00102649" w:rsidRDefault="002018F1" w:rsidP="00F12A4C">
      <w:pPr>
        <w:pStyle w:val="Incontec"/>
        <w:rPr>
          <w:rFonts w:cs="Times New Roman"/>
        </w:rPr>
      </w:pPr>
    </w:p>
    <w:p w14:paraId="42650F2F" w14:textId="081004FC" w:rsidR="00D30904" w:rsidRPr="00066B8A" w:rsidRDefault="00D868FD" w:rsidP="00B43D6F">
      <w:pPr>
        <w:pStyle w:val="Incontec"/>
        <w:numPr>
          <w:ilvl w:val="1"/>
          <w:numId w:val="1"/>
        </w:numPr>
        <w:outlineLvl w:val="1"/>
        <w:rPr>
          <w:rFonts w:cs="Times New Roman"/>
          <w:sz w:val="28"/>
        </w:rPr>
      </w:pPr>
      <w:bookmarkStart w:id="156" w:name="_3as4poj" w:colFirst="0" w:colLast="0"/>
      <w:bookmarkStart w:id="157" w:name="_Toc470690167"/>
      <w:bookmarkEnd w:id="156"/>
      <w:r w:rsidRPr="00066B8A">
        <w:rPr>
          <w:rFonts w:cs="Times New Roman"/>
          <w:sz w:val="28"/>
        </w:rPr>
        <w:lastRenderedPageBreak/>
        <w:t>ANÁLISIS FINANCIERO</w:t>
      </w:r>
      <w:bookmarkEnd w:id="157"/>
    </w:p>
    <w:p w14:paraId="3A044807" w14:textId="4CA034B3" w:rsidR="00D30904" w:rsidRPr="001201FA" w:rsidRDefault="00D868FD" w:rsidP="00B43D6F">
      <w:pPr>
        <w:pStyle w:val="Incontec"/>
        <w:numPr>
          <w:ilvl w:val="2"/>
          <w:numId w:val="1"/>
        </w:numPr>
        <w:outlineLvl w:val="2"/>
        <w:rPr>
          <w:rFonts w:cs="Times New Roman"/>
          <w:sz w:val="22"/>
        </w:rPr>
      </w:pPr>
      <w:bookmarkStart w:id="158" w:name="_1pxezwc" w:colFirst="0" w:colLast="0"/>
      <w:bookmarkStart w:id="159" w:name="_Toc470690168"/>
      <w:bookmarkEnd w:id="158"/>
      <w:r w:rsidRPr="001201FA">
        <w:rPr>
          <w:rFonts w:cs="Times New Roman"/>
          <w:szCs w:val="28"/>
        </w:rPr>
        <w:t>Inversión</w:t>
      </w:r>
      <w:r w:rsidRPr="001201FA">
        <w:rPr>
          <w:rFonts w:cs="Times New Roman"/>
          <w:sz w:val="22"/>
        </w:rPr>
        <w:t xml:space="preserve"> </w:t>
      </w:r>
      <w:r w:rsidRPr="001201FA">
        <w:rPr>
          <w:rFonts w:cs="Times New Roman"/>
          <w:szCs w:val="28"/>
        </w:rPr>
        <w:t>Inicial</w:t>
      </w:r>
      <w:r w:rsidR="001201FA">
        <w:rPr>
          <w:rFonts w:cs="Times New Roman"/>
          <w:szCs w:val="28"/>
        </w:rPr>
        <w:t>.</w:t>
      </w:r>
      <w:bookmarkEnd w:id="159"/>
    </w:p>
    <w:p w14:paraId="514C1919" w14:textId="77777777" w:rsidR="00D30904" w:rsidRDefault="00D868FD" w:rsidP="004200AA">
      <w:pPr>
        <w:pStyle w:val="Incontec"/>
        <w:jc w:val="center"/>
        <w:rPr>
          <w:rFonts w:cs="Times New Roman"/>
        </w:rPr>
      </w:pPr>
      <w:r w:rsidRPr="00102649">
        <w:rPr>
          <w:rFonts w:cs="Times New Roman"/>
          <w:noProof/>
          <w:lang w:val="es-ES" w:eastAsia="es-ES"/>
        </w:rPr>
        <w:drawing>
          <wp:inline distT="0" distB="0" distL="0" distR="0" wp14:anchorId="49C0799D" wp14:editId="2152F4B3">
            <wp:extent cx="5434642" cy="1552755"/>
            <wp:effectExtent l="0" t="0" r="0" b="9525"/>
            <wp:docPr id="13" name="image31.png" descr="https://lh5.googleusercontent.com/Hy_fEOZSiNwNuRXnUga5cwWHxLi33LoEA_DYbYE-J-S0VPwaoJOWl6sfjsdTKmCdx9msdlwtnULIasg1vGkH1efpp-ygLJMmTRUaUyDoyzCuDWDKSc5lGH3eh0QVxkaqAJWEBSwi0FQJwxWm"/>
            <wp:cNvGraphicFramePr/>
            <a:graphic xmlns:a="http://schemas.openxmlformats.org/drawingml/2006/main">
              <a:graphicData uri="http://schemas.openxmlformats.org/drawingml/2006/picture">
                <pic:pic xmlns:pic="http://schemas.openxmlformats.org/drawingml/2006/picture">
                  <pic:nvPicPr>
                    <pic:cNvPr id="0" name="image31.png" descr="https://lh5.googleusercontent.com/Hy_fEOZSiNwNuRXnUga5cwWHxLi33LoEA_DYbYE-J-S0VPwaoJOWl6sfjsdTKmCdx9msdlwtnULIasg1vGkH1efpp-ygLJMmTRUaUyDoyzCuDWDKSc5lGH3eh0QVxkaqAJWEBSwi0FQJwxWm"/>
                    <pic:cNvPicPr preferRelativeResize="0"/>
                  </pic:nvPicPr>
                  <pic:blipFill>
                    <a:blip r:embed="rId56"/>
                    <a:srcRect/>
                    <a:stretch>
                      <a:fillRect/>
                    </a:stretch>
                  </pic:blipFill>
                  <pic:spPr>
                    <a:xfrm>
                      <a:off x="0" y="0"/>
                      <a:ext cx="5439560" cy="1554160"/>
                    </a:xfrm>
                    <a:prstGeom prst="rect">
                      <a:avLst/>
                    </a:prstGeom>
                    <a:ln/>
                  </pic:spPr>
                </pic:pic>
              </a:graphicData>
            </a:graphic>
          </wp:inline>
        </w:drawing>
      </w:r>
    </w:p>
    <w:p w14:paraId="007C35EE" w14:textId="46954437" w:rsidR="002D2F2D" w:rsidRDefault="002D2F2D" w:rsidP="004200AA">
      <w:pPr>
        <w:pStyle w:val="Incontec"/>
        <w:rPr>
          <w:sz w:val="22"/>
        </w:rPr>
      </w:pPr>
      <w:r w:rsidRPr="004200AA">
        <w:rPr>
          <w:b/>
          <w:i/>
          <w:sz w:val="22"/>
        </w:rPr>
        <w:t xml:space="preserve">Figura </w:t>
      </w:r>
      <w:r w:rsidR="004200AA">
        <w:rPr>
          <w:b/>
          <w:i/>
          <w:sz w:val="22"/>
        </w:rPr>
        <w:t>5-</w:t>
      </w:r>
      <w:r w:rsidRPr="004200AA">
        <w:rPr>
          <w:b/>
          <w:i/>
          <w:sz w:val="22"/>
        </w:rPr>
        <w:t>26</w:t>
      </w:r>
      <w:r w:rsidRPr="004200AA">
        <w:rPr>
          <w:sz w:val="22"/>
        </w:rPr>
        <w:t xml:space="preserve">. </w:t>
      </w:r>
      <w:r w:rsidR="004200AA" w:rsidRPr="004200AA">
        <w:rPr>
          <w:sz w:val="22"/>
        </w:rPr>
        <w:t>Inversión Inicial. Fuente: Autores</w:t>
      </w:r>
    </w:p>
    <w:p w14:paraId="4C372063" w14:textId="77777777" w:rsidR="004200AA" w:rsidRPr="004200AA" w:rsidRDefault="004200AA" w:rsidP="004200AA">
      <w:pPr>
        <w:pStyle w:val="Incontec"/>
      </w:pPr>
    </w:p>
    <w:p w14:paraId="6F6BA4C7" w14:textId="4745677E" w:rsidR="00D30904" w:rsidRDefault="00D868FD" w:rsidP="00B43D6F">
      <w:pPr>
        <w:pStyle w:val="Incontec"/>
        <w:numPr>
          <w:ilvl w:val="2"/>
          <w:numId w:val="1"/>
        </w:numPr>
        <w:outlineLvl w:val="2"/>
        <w:rPr>
          <w:rFonts w:cs="Times New Roman"/>
          <w:szCs w:val="28"/>
        </w:rPr>
      </w:pPr>
      <w:bookmarkStart w:id="160" w:name="_Toc470690169"/>
      <w:r w:rsidRPr="001201FA">
        <w:rPr>
          <w:rFonts w:cs="Times New Roman"/>
          <w:szCs w:val="28"/>
        </w:rPr>
        <w:t>Costos Directos</w:t>
      </w:r>
      <w:r w:rsidR="001201FA">
        <w:rPr>
          <w:rFonts w:cs="Times New Roman"/>
          <w:szCs w:val="28"/>
        </w:rPr>
        <w:t>.</w:t>
      </w:r>
      <w:bookmarkEnd w:id="160"/>
    </w:p>
    <w:p w14:paraId="69A43E57" w14:textId="77777777" w:rsidR="004200AA" w:rsidRPr="004200AA" w:rsidRDefault="004200AA" w:rsidP="004200AA">
      <w:pPr>
        <w:pStyle w:val="Incontec"/>
      </w:pPr>
    </w:p>
    <w:p w14:paraId="224CE083" w14:textId="77777777" w:rsidR="00D30904" w:rsidRDefault="00D868FD" w:rsidP="00F12A4C">
      <w:pPr>
        <w:pStyle w:val="Incontec"/>
        <w:rPr>
          <w:rFonts w:cs="Times New Roman"/>
        </w:rPr>
      </w:pPr>
      <w:r w:rsidRPr="00102649">
        <w:rPr>
          <w:rFonts w:cs="Times New Roman"/>
          <w:noProof/>
          <w:lang w:val="es-ES" w:eastAsia="es-ES"/>
        </w:rPr>
        <w:drawing>
          <wp:inline distT="0" distB="0" distL="0" distR="0" wp14:anchorId="286F2926" wp14:editId="77CC1E36">
            <wp:extent cx="5610225" cy="552450"/>
            <wp:effectExtent l="0" t="0" r="0" b="0"/>
            <wp:docPr id="12" name="image30.png" descr="https://lh3.googleusercontent.com/99qX-VWC8rwz0cb4J7YWGZNQ7vzdud3iBEH6uhMtLFWEwe-gV4FVqUxBTTv0124zTGZO8gtfomoOhlAnOn3AlcnIqrEppN6TkKAbb_zMuBK7zub5ZHZ_jhV-rhQN0Sa7AVf2kdmGuC5I0Var"/>
            <wp:cNvGraphicFramePr/>
            <a:graphic xmlns:a="http://schemas.openxmlformats.org/drawingml/2006/main">
              <a:graphicData uri="http://schemas.openxmlformats.org/drawingml/2006/picture">
                <pic:pic xmlns:pic="http://schemas.openxmlformats.org/drawingml/2006/picture">
                  <pic:nvPicPr>
                    <pic:cNvPr id="0" name="image30.png" descr="https://lh3.googleusercontent.com/99qX-VWC8rwz0cb4J7YWGZNQ7vzdud3iBEH6uhMtLFWEwe-gV4FVqUxBTTv0124zTGZO8gtfomoOhlAnOn3AlcnIqrEppN6TkKAbb_zMuBK7zub5ZHZ_jhV-rhQN0Sa7AVf2kdmGuC5I0Var"/>
                    <pic:cNvPicPr preferRelativeResize="0"/>
                  </pic:nvPicPr>
                  <pic:blipFill>
                    <a:blip r:embed="rId57"/>
                    <a:srcRect/>
                    <a:stretch>
                      <a:fillRect/>
                    </a:stretch>
                  </pic:blipFill>
                  <pic:spPr>
                    <a:xfrm>
                      <a:off x="0" y="0"/>
                      <a:ext cx="5610225" cy="552450"/>
                    </a:xfrm>
                    <a:prstGeom prst="rect">
                      <a:avLst/>
                    </a:prstGeom>
                    <a:ln/>
                  </pic:spPr>
                </pic:pic>
              </a:graphicData>
            </a:graphic>
          </wp:inline>
        </w:drawing>
      </w:r>
    </w:p>
    <w:p w14:paraId="4B3134F3" w14:textId="1D6CE488" w:rsidR="004200AA" w:rsidRDefault="004200AA" w:rsidP="004200AA">
      <w:pPr>
        <w:pStyle w:val="Incontec"/>
        <w:rPr>
          <w:sz w:val="22"/>
        </w:rPr>
      </w:pPr>
      <w:r w:rsidRPr="004200AA">
        <w:rPr>
          <w:b/>
          <w:i/>
          <w:sz w:val="22"/>
        </w:rPr>
        <w:t>Figura 5-27</w:t>
      </w:r>
      <w:r w:rsidRPr="004200AA">
        <w:rPr>
          <w:sz w:val="22"/>
        </w:rPr>
        <w:t>. Costos Directos. Fuente: Autores</w:t>
      </w:r>
    </w:p>
    <w:p w14:paraId="032D6B54" w14:textId="77777777" w:rsidR="004200AA" w:rsidRPr="004200AA" w:rsidRDefault="004200AA" w:rsidP="004200AA">
      <w:pPr>
        <w:pStyle w:val="Incontec"/>
      </w:pPr>
    </w:p>
    <w:p w14:paraId="7A4DC878" w14:textId="14E5CFA1" w:rsidR="00D30904" w:rsidRDefault="00D868FD" w:rsidP="00B43D6F">
      <w:pPr>
        <w:pStyle w:val="Incontec"/>
        <w:numPr>
          <w:ilvl w:val="2"/>
          <w:numId w:val="1"/>
        </w:numPr>
        <w:outlineLvl w:val="2"/>
        <w:rPr>
          <w:rFonts w:cs="Times New Roman"/>
          <w:szCs w:val="28"/>
        </w:rPr>
      </w:pPr>
      <w:bookmarkStart w:id="161" w:name="_49x2ik5" w:colFirst="0" w:colLast="0"/>
      <w:bookmarkStart w:id="162" w:name="_Toc470690170"/>
      <w:bookmarkEnd w:id="161"/>
      <w:r w:rsidRPr="001201FA">
        <w:rPr>
          <w:rFonts w:cs="Times New Roman"/>
          <w:szCs w:val="28"/>
        </w:rPr>
        <w:t>Costos Fijos</w:t>
      </w:r>
      <w:r w:rsidR="001201FA">
        <w:rPr>
          <w:rFonts w:cs="Times New Roman"/>
          <w:szCs w:val="28"/>
        </w:rPr>
        <w:t>.</w:t>
      </w:r>
      <w:bookmarkEnd w:id="162"/>
    </w:p>
    <w:p w14:paraId="739A81C1" w14:textId="77777777" w:rsidR="004200AA" w:rsidRPr="004200AA" w:rsidRDefault="004200AA" w:rsidP="004200AA">
      <w:pPr>
        <w:pStyle w:val="Incontec"/>
      </w:pPr>
    </w:p>
    <w:p w14:paraId="15109D5B" w14:textId="5595EC63" w:rsidR="00D30904" w:rsidRDefault="004200AA" w:rsidP="00F12A4C">
      <w:pPr>
        <w:pStyle w:val="Incontec"/>
        <w:rPr>
          <w:rFonts w:cs="Times New Roman"/>
          <w:sz w:val="22"/>
        </w:rPr>
      </w:pPr>
      <w:r w:rsidRPr="001201FA">
        <w:rPr>
          <w:rFonts w:cs="Times New Roman"/>
          <w:noProof/>
          <w:sz w:val="22"/>
          <w:lang w:val="es-ES" w:eastAsia="es-ES"/>
        </w:rPr>
        <w:drawing>
          <wp:inline distT="0" distB="0" distL="0" distR="0" wp14:anchorId="363F0FD9" wp14:editId="74179DF0">
            <wp:extent cx="5598544" cy="1052423"/>
            <wp:effectExtent l="0" t="0" r="2540" b="0"/>
            <wp:docPr id="15" name="image33.png" descr="https://lh5.googleusercontent.com/DthJLw5CuZU5KpiXolPt8GVIuvZlJslFQEGN2hrQjaI0egRn9cGTJyAGUsOheqfasqzhgDwgIITje3brj8vy7ZrizCcpQ1_3bKvwunRZBI2Y5v45Hb9vYR_O6pHjahetdZgsmqu4lRFvzC0R"/>
            <wp:cNvGraphicFramePr/>
            <a:graphic xmlns:a="http://schemas.openxmlformats.org/drawingml/2006/main">
              <a:graphicData uri="http://schemas.openxmlformats.org/drawingml/2006/picture">
                <pic:pic xmlns:pic="http://schemas.openxmlformats.org/drawingml/2006/picture">
                  <pic:nvPicPr>
                    <pic:cNvPr id="0" name="image33.png" descr="https://lh5.googleusercontent.com/DthJLw5CuZU5KpiXolPt8GVIuvZlJslFQEGN2hrQjaI0egRn9cGTJyAGUsOheqfasqzhgDwgIITje3brj8vy7ZrizCcpQ1_3bKvwunRZBI2Y5v45Hb9vYR_O6pHjahetdZgsmqu4lRFvzC0R"/>
                    <pic:cNvPicPr preferRelativeResize="0"/>
                  </pic:nvPicPr>
                  <pic:blipFill>
                    <a:blip r:embed="rId58" cstate="print">
                      <a:extLst>
                        <a:ext uri="{28A0092B-C50C-407E-A947-70E740481C1C}">
                          <a14:useLocalDpi xmlns:a14="http://schemas.microsoft.com/office/drawing/2010/main" val="0"/>
                        </a:ext>
                      </a:extLst>
                    </a:blip>
                    <a:srcRect/>
                    <a:stretch>
                      <a:fillRect/>
                    </a:stretch>
                  </pic:blipFill>
                  <pic:spPr>
                    <a:xfrm>
                      <a:off x="0" y="0"/>
                      <a:ext cx="5699980" cy="1071491"/>
                    </a:xfrm>
                    <a:prstGeom prst="rect">
                      <a:avLst/>
                    </a:prstGeom>
                    <a:ln/>
                  </pic:spPr>
                </pic:pic>
              </a:graphicData>
            </a:graphic>
          </wp:inline>
        </w:drawing>
      </w:r>
    </w:p>
    <w:p w14:paraId="428DDCC8" w14:textId="2722A223" w:rsidR="004200AA" w:rsidRDefault="004200AA" w:rsidP="004200AA">
      <w:pPr>
        <w:pStyle w:val="Incontec"/>
        <w:rPr>
          <w:sz w:val="22"/>
        </w:rPr>
      </w:pPr>
      <w:r w:rsidRPr="004200AA">
        <w:rPr>
          <w:b/>
          <w:i/>
          <w:sz w:val="22"/>
        </w:rPr>
        <w:t>Figura 5-28</w:t>
      </w:r>
      <w:r w:rsidRPr="004200AA">
        <w:rPr>
          <w:sz w:val="22"/>
        </w:rPr>
        <w:t>. Costos Fijos. Fuente: Autores.</w:t>
      </w:r>
    </w:p>
    <w:p w14:paraId="3C76376A" w14:textId="77777777" w:rsidR="004200AA" w:rsidRPr="004200AA" w:rsidRDefault="004200AA" w:rsidP="004200AA">
      <w:pPr>
        <w:pStyle w:val="Incontec"/>
      </w:pPr>
    </w:p>
    <w:p w14:paraId="397165FB" w14:textId="74DBB358" w:rsidR="00D30904" w:rsidRPr="00102649" w:rsidRDefault="00D868FD" w:rsidP="00B43D6F">
      <w:pPr>
        <w:pStyle w:val="Incontec"/>
        <w:numPr>
          <w:ilvl w:val="2"/>
          <w:numId w:val="1"/>
        </w:numPr>
        <w:outlineLvl w:val="2"/>
        <w:rPr>
          <w:rFonts w:cs="Times New Roman"/>
        </w:rPr>
      </w:pPr>
      <w:bookmarkStart w:id="163" w:name="_2p2csry" w:colFirst="0" w:colLast="0"/>
      <w:bookmarkStart w:id="164" w:name="_Toc470690171"/>
      <w:bookmarkEnd w:id="163"/>
      <w:r w:rsidRPr="001201FA">
        <w:rPr>
          <w:rFonts w:cs="Times New Roman"/>
          <w:szCs w:val="28"/>
        </w:rPr>
        <w:t>Gastos Generales</w:t>
      </w:r>
      <w:r w:rsidR="001201FA">
        <w:rPr>
          <w:rFonts w:cs="Times New Roman"/>
          <w:szCs w:val="28"/>
        </w:rPr>
        <w:t>.</w:t>
      </w:r>
      <w:bookmarkEnd w:id="164"/>
    </w:p>
    <w:p w14:paraId="4E621152" w14:textId="77777777" w:rsidR="00D30904" w:rsidRDefault="00D868FD" w:rsidP="00F12A4C">
      <w:pPr>
        <w:pStyle w:val="Incontec"/>
        <w:rPr>
          <w:rFonts w:cs="Times New Roman"/>
        </w:rPr>
      </w:pPr>
      <w:r w:rsidRPr="00102649">
        <w:rPr>
          <w:rFonts w:cs="Times New Roman"/>
          <w:noProof/>
          <w:lang w:val="es-ES" w:eastAsia="es-ES"/>
        </w:rPr>
        <w:drawing>
          <wp:inline distT="0" distB="0" distL="0" distR="0" wp14:anchorId="3A38F253" wp14:editId="3794E86F">
            <wp:extent cx="4581525" cy="1152525"/>
            <wp:effectExtent l="0" t="0" r="0" b="0"/>
            <wp:docPr id="14" name="image32.png" descr="https://lh4.googleusercontent.com/UTcImT-2hbLR7A3RUaG66PmDbMyBJI7R2nRqzl2nKmxl8WD6hNBFm8uO381j2PJwYuQgm0946SVPLA8XvpM4HB17IZ0NvirMhYJZt49RsplupOQB3f5SL5qWGdzKKhdJaUh70e_q_ds0bs0m"/>
            <wp:cNvGraphicFramePr/>
            <a:graphic xmlns:a="http://schemas.openxmlformats.org/drawingml/2006/main">
              <a:graphicData uri="http://schemas.openxmlformats.org/drawingml/2006/picture">
                <pic:pic xmlns:pic="http://schemas.openxmlformats.org/drawingml/2006/picture">
                  <pic:nvPicPr>
                    <pic:cNvPr id="0" name="image32.png" descr="https://lh4.googleusercontent.com/UTcImT-2hbLR7A3RUaG66PmDbMyBJI7R2nRqzl2nKmxl8WD6hNBFm8uO381j2PJwYuQgm0946SVPLA8XvpM4HB17IZ0NvirMhYJZt49RsplupOQB3f5SL5qWGdzKKhdJaUh70e_q_ds0bs0m"/>
                    <pic:cNvPicPr preferRelativeResize="0"/>
                  </pic:nvPicPr>
                  <pic:blipFill>
                    <a:blip r:embed="rId59"/>
                    <a:srcRect/>
                    <a:stretch>
                      <a:fillRect/>
                    </a:stretch>
                  </pic:blipFill>
                  <pic:spPr>
                    <a:xfrm>
                      <a:off x="0" y="0"/>
                      <a:ext cx="4581525" cy="1152525"/>
                    </a:xfrm>
                    <a:prstGeom prst="rect">
                      <a:avLst/>
                    </a:prstGeom>
                    <a:ln/>
                  </pic:spPr>
                </pic:pic>
              </a:graphicData>
            </a:graphic>
          </wp:inline>
        </w:drawing>
      </w:r>
    </w:p>
    <w:p w14:paraId="058EF1E9" w14:textId="0403BC29" w:rsidR="004200AA" w:rsidRDefault="004200AA" w:rsidP="004200AA">
      <w:pPr>
        <w:pStyle w:val="Incontec"/>
        <w:rPr>
          <w:sz w:val="22"/>
        </w:rPr>
      </w:pPr>
      <w:r w:rsidRPr="004200AA">
        <w:rPr>
          <w:b/>
          <w:i/>
          <w:sz w:val="22"/>
        </w:rPr>
        <w:t xml:space="preserve">Figura 5-29. </w:t>
      </w:r>
      <w:r w:rsidRPr="004200AA">
        <w:rPr>
          <w:sz w:val="22"/>
        </w:rPr>
        <w:t>Gastos Generales. Fuente: Autores.</w:t>
      </w:r>
    </w:p>
    <w:p w14:paraId="5CF399CF" w14:textId="77777777" w:rsidR="004200AA" w:rsidRPr="004200AA" w:rsidRDefault="004200AA" w:rsidP="004200AA">
      <w:pPr>
        <w:pStyle w:val="Incontec"/>
      </w:pPr>
    </w:p>
    <w:p w14:paraId="233F470A" w14:textId="212D0A35" w:rsidR="00D30904" w:rsidRPr="001201FA" w:rsidRDefault="00D868FD" w:rsidP="00B43D6F">
      <w:pPr>
        <w:pStyle w:val="Incontec"/>
        <w:numPr>
          <w:ilvl w:val="2"/>
          <w:numId w:val="1"/>
        </w:numPr>
        <w:outlineLvl w:val="2"/>
        <w:rPr>
          <w:rFonts w:cs="Times New Roman"/>
          <w:sz w:val="22"/>
        </w:rPr>
      </w:pPr>
      <w:bookmarkStart w:id="165" w:name="_147n2zr" w:colFirst="0" w:colLast="0"/>
      <w:bookmarkStart w:id="166" w:name="_Toc470690172"/>
      <w:bookmarkEnd w:id="165"/>
      <w:r w:rsidRPr="001201FA">
        <w:rPr>
          <w:rFonts w:cs="Times New Roman"/>
          <w:szCs w:val="28"/>
        </w:rPr>
        <w:t>Ingresos</w:t>
      </w:r>
      <w:r w:rsidR="001201FA" w:rsidRPr="001201FA">
        <w:rPr>
          <w:rFonts w:cs="Times New Roman"/>
          <w:szCs w:val="28"/>
        </w:rPr>
        <w:t>.</w:t>
      </w:r>
      <w:bookmarkEnd w:id="166"/>
    </w:p>
    <w:p w14:paraId="4D9512B7" w14:textId="20C2B090" w:rsidR="00D30904" w:rsidRPr="00102649" w:rsidRDefault="004200AA" w:rsidP="00F12A4C">
      <w:pPr>
        <w:pStyle w:val="Incontec"/>
        <w:rPr>
          <w:rFonts w:cs="Times New Roman"/>
        </w:rPr>
      </w:pPr>
      <w:r w:rsidRPr="001201FA">
        <w:rPr>
          <w:rFonts w:cs="Times New Roman"/>
          <w:noProof/>
          <w:sz w:val="22"/>
          <w:lang w:val="es-ES" w:eastAsia="es-ES"/>
        </w:rPr>
        <w:drawing>
          <wp:inline distT="0" distB="0" distL="0" distR="0" wp14:anchorId="67FC46C6" wp14:editId="229FA0C5">
            <wp:extent cx="5530993" cy="871268"/>
            <wp:effectExtent l="0" t="0" r="0" b="5080"/>
            <wp:docPr id="17" name="image36.png" descr="https://lh6.googleusercontent.com/tBnUhCkcbVpYKJD-MQ4jND7MM96ppu3nskmhTKu9UDXeS7HUrELC0iI6TOlFGN5vryVwe8xYKfM-HcU06A7udzauzj7EsHgPR3nq7gRkDqA2gH6ilDRpCd3KHL-aal_jq1BdIyALJ9hgTYlW"/>
            <wp:cNvGraphicFramePr/>
            <a:graphic xmlns:a="http://schemas.openxmlformats.org/drawingml/2006/main">
              <a:graphicData uri="http://schemas.openxmlformats.org/drawingml/2006/picture">
                <pic:pic xmlns:pic="http://schemas.openxmlformats.org/drawingml/2006/picture">
                  <pic:nvPicPr>
                    <pic:cNvPr id="0" name="image36.png" descr="https://lh6.googleusercontent.com/tBnUhCkcbVpYKJD-MQ4jND7MM96ppu3nskmhTKu9UDXeS7HUrELC0iI6TOlFGN5vryVwe8xYKfM-HcU06A7udzauzj7EsHgPR3nq7gRkDqA2gH6ilDRpCd3KHL-aal_jq1BdIyALJ9hgTYlW"/>
                    <pic:cNvPicPr preferRelativeResize="0"/>
                  </pic:nvPicPr>
                  <pic:blipFill>
                    <a:blip r:embed="rId60" cstate="print">
                      <a:extLst>
                        <a:ext uri="{28A0092B-C50C-407E-A947-70E740481C1C}">
                          <a14:useLocalDpi xmlns:a14="http://schemas.microsoft.com/office/drawing/2010/main" val="0"/>
                        </a:ext>
                      </a:extLst>
                    </a:blip>
                    <a:srcRect/>
                    <a:stretch>
                      <a:fillRect/>
                    </a:stretch>
                  </pic:blipFill>
                  <pic:spPr>
                    <a:xfrm>
                      <a:off x="0" y="0"/>
                      <a:ext cx="5540230" cy="872723"/>
                    </a:xfrm>
                    <a:prstGeom prst="rect">
                      <a:avLst/>
                    </a:prstGeom>
                    <a:ln/>
                  </pic:spPr>
                </pic:pic>
              </a:graphicData>
            </a:graphic>
          </wp:inline>
        </w:drawing>
      </w:r>
    </w:p>
    <w:p w14:paraId="6AFBC647" w14:textId="6C4C5F3D" w:rsidR="00D30904" w:rsidRPr="004200AA" w:rsidRDefault="004200AA" w:rsidP="00F12A4C">
      <w:pPr>
        <w:pStyle w:val="Incontec"/>
        <w:rPr>
          <w:rFonts w:cs="Times New Roman"/>
          <w:sz w:val="22"/>
        </w:rPr>
      </w:pPr>
      <w:r w:rsidRPr="004200AA">
        <w:rPr>
          <w:rFonts w:cs="Times New Roman"/>
          <w:b/>
          <w:i/>
          <w:sz w:val="22"/>
        </w:rPr>
        <w:t>Figura 5-30</w:t>
      </w:r>
      <w:r w:rsidRPr="004200AA">
        <w:rPr>
          <w:rFonts w:cs="Times New Roman"/>
          <w:sz w:val="22"/>
        </w:rPr>
        <w:t xml:space="preserve">. </w:t>
      </w:r>
      <w:r w:rsidR="006D6543">
        <w:rPr>
          <w:rFonts w:cs="Times New Roman"/>
          <w:sz w:val="22"/>
        </w:rPr>
        <w:t xml:space="preserve">Nivel de </w:t>
      </w:r>
      <w:r w:rsidRPr="004200AA">
        <w:rPr>
          <w:rFonts w:cs="Times New Roman"/>
          <w:sz w:val="22"/>
        </w:rPr>
        <w:t>Ingresos. Fuente: Autores.</w:t>
      </w:r>
    </w:p>
    <w:p w14:paraId="57F27CCA" w14:textId="267FD113" w:rsidR="00D30904" w:rsidRPr="001201FA" w:rsidRDefault="00D868FD" w:rsidP="00B43D6F">
      <w:pPr>
        <w:pStyle w:val="Incontec"/>
        <w:numPr>
          <w:ilvl w:val="2"/>
          <w:numId w:val="1"/>
        </w:numPr>
        <w:outlineLvl w:val="2"/>
        <w:rPr>
          <w:rFonts w:cs="Times New Roman"/>
        </w:rPr>
      </w:pPr>
      <w:bookmarkStart w:id="167" w:name="_3o7alnk" w:colFirst="0" w:colLast="0"/>
      <w:bookmarkStart w:id="168" w:name="_Toc470690173"/>
      <w:bookmarkEnd w:id="167"/>
      <w:r w:rsidRPr="001201FA">
        <w:rPr>
          <w:rFonts w:cs="Times New Roman"/>
        </w:rPr>
        <w:t>Egresos</w:t>
      </w:r>
      <w:r w:rsidR="001201FA">
        <w:rPr>
          <w:rFonts w:cs="Times New Roman"/>
        </w:rPr>
        <w:t>.</w:t>
      </w:r>
      <w:bookmarkEnd w:id="168"/>
    </w:p>
    <w:p w14:paraId="0CAA39E9" w14:textId="77777777" w:rsidR="00D30904" w:rsidRDefault="00D868FD" w:rsidP="00F12A4C">
      <w:pPr>
        <w:pStyle w:val="Incontec"/>
        <w:rPr>
          <w:rFonts w:cs="Times New Roman"/>
        </w:rPr>
      </w:pPr>
      <w:r w:rsidRPr="00102649">
        <w:rPr>
          <w:rFonts w:cs="Times New Roman"/>
          <w:noProof/>
          <w:lang w:val="es-ES" w:eastAsia="es-ES"/>
        </w:rPr>
        <w:drawing>
          <wp:inline distT="0" distB="0" distL="0" distR="0" wp14:anchorId="3D88BFC8" wp14:editId="018C182E">
            <wp:extent cx="5546785" cy="1564477"/>
            <wp:effectExtent l="0" t="0" r="0" b="0"/>
            <wp:docPr id="16" name="image34.png" descr="https://lh6.googleusercontent.com/22xSYIQP1o7nE0TDjzc1vVEduejEzJSG95fRWZg446OWaWGOx_K0Yc9jyV4WkLrWzioqIZF_f2B6EJ9Q3Q8f6v5BBR6nxsTe_GnqaBQLkylLBBiOX7TJrci06dOk3u06wEkoTjOgM8ukD9Ac"/>
            <wp:cNvGraphicFramePr/>
            <a:graphic xmlns:a="http://schemas.openxmlformats.org/drawingml/2006/main">
              <a:graphicData uri="http://schemas.openxmlformats.org/drawingml/2006/picture">
                <pic:pic xmlns:pic="http://schemas.openxmlformats.org/drawingml/2006/picture">
                  <pic:nvPicPr>
                    <pic:cNvPr id="0" name="image34.png" descr="https://lh6.googleusercontent.com/22xSYIQP1o7nE0TDjzc1vVEduejEzJSG95fRWZg446OWaWGOx_K0Yc9jyV4WkLrWzioqIZF_f2B6EJ9Q3Q8f6v5BBR6nxsTe_GnqaBQLkylLBBiOX7TJrci06dOk3u06wEkoTjOgM8ukD9Ac"/>
                    <pic:cNvPicPr preferRelativeResize="0"/>
                  </pic:nvPicPr>
                  <pic:blipFill>
                    <a:blip r:embed="rId61"/>
                    <a:srcRect/>
                    <a:stretch>
                      <a:fillRect/>
                    </a:stretch>
                  </pic:blipFill>
                  <pic:spPr>
                    <a:xfrm>
                      <a:off x="0" y="0"/>
                      <a:ext cx="5556130" cy="1567113"/>
                    </a:xfrm>
                    <a:prstGeom prst="rect">
                      <a:avLst/>
                    </a:prstGeom>
                    <a:ln/>
                  </pic:spPr>
                </pic:pic>
              </a:graphicData>
            </a:graphic>
          </wp:inline>
        </w:drawing>
      </w:r>
    </w:p>
    <w:p w14:paraId="76883ECD" w14:textId="5FD43D9B" w:rsidR="006D6543" w:rsidRDefault="006D6543" w:rsidP="006D6543">
      <w:pPr>
        <w:pStyle w:val="Incontec"/>
        <w:rPr>
          <w:sz w:val="22"/>
        </w:rPr>
      </w:pPr>
      <w:r w:rsidRPr="006D6543">
        <w:rPr>
          <w:b/>
          <w:i/>
          <w:sz w:val="22"/>
        </w:rPr>
        <w:t>Figura 5-31</w:t>
      </w:r>
      <w:r w:rsidRPr="006D6543">
        <w:rPr>
          <w:sz w:val="22"/>
        </w:rPr>
        <w:t xml:space="preserve">. </w:t>
      </w:r>
      <w:r>
        <w:rPr>
          <w:sz w:val="22"/>
        </w:rPr>
        <w:t xml:space="preserve">Nivel de </w:t>
      </w:r>
      <w:r w:rsidRPr="006D6543">
        <w:rPr>
          <w:sz w:val="22"/>
        </w:rPr>
        <w:t>Egresos. Fuente: Autores.</w:t>
      </w:r>
    </w:p>
    <w:p w14:paraId="1CCCBB6E" w14:textId="77777777" w:rsidR="006D6543" w:rsidRDefault="006D6543" w:rsidP="006D6543">
      <w:pPr>
        <w:pStyle w:val="Incontec"/>
      </w:pPr>
    </w:p>
    <w:p w14:paraId="1CE390D7" w14:textId="77777777" w:rsidR="006D6543" w:rsidRPr="006D6543" w:rsidRDefault="006D6543" w:rsidP="006D6543">
      <w:pPr>
        <w:pStyle w:val="Incontec"/>
      </w:pPr>
    </w:p>
    <w:p w14:paraId="797C6207" w14:textId="4228A727" w:rsidR="00D30904" w:rsidRDefault="00D868FD" w:rsidP="00B43D6F">
      <w:pPr>
        <w:pStyle w:val="Incontec"/>
        <w:numPr>
          <w:ilvl w:val="2"/>
          <w:numId w:val="1"/>
        </w:numPr>
        <w:outlineLvl w:val="2"/>
        <w:rPr>
          <w:rFonts w:cs="Times New Roman"/>
          <w:szCs w:val="28"/>
        </w:rPr>
      </w:pPr>
      <w:bookmarkStart w:id="169" w:name="_23ckvvd" w:colFirst="0" w:colLast="0"/>
      <w:bookmarkStart w:id="170" w:name="_Toc470690174"/>
      <w:bookmarkEnd w:id="169"/>
      <w:r w:rsidRPr="001201FA">
        <w:rPr>
          <w:rFonts w:cs="Times New Roman"/>
          <w:szCs w:val="28"/>
        </w:rPr>
        <w:lastRenderedPageBreak/>
        <w:t>Capital de trabajo</w:t>
      </w:r>
      <w:bookmarkEnd w:id="170"/>
    </w:p>
    <w:p w14:paraId="4749B400" w14:textId="77777777" w:rsidR="00F93247" w:rsidRPr="00F93247" w:rsidRDefault="00F93247" w:rsidP="00F93247">
      <w:pPr>
        <w:pStyle w:val="Incontec"/>
      </w:pPr>
    </w:p>
    <w:p w14:paraId="1400161E" w14:textId="625D3338" w:rsidR="006D6543" w:rsidRDefault="006D6543" w:rsidP="006D6543">
      <w:r w:rsidRPr="001201FA">
        <w:rPr>
          <w:rFonts w:cs="Times New Roman"/>
          <w:noProof/>
          <w:lang w:val="es-ES" w:eastAsia="es-ES"/>
        </w:rPr>
        <w:drawing>
          <wp:inline distT="0" distB="0" distL="0" distR="0" wp14:anchorId="2C82DFA2" wp14:editId="54848108">
            <wp:extent cx="6637274" cy="3185613"/>
            <wp:effectExtent l="0" t="7620" r="3810" b="3810"/>
            <wp:docPr id="20" name="image44.png" descr="https://lh5.googleusercontent.com/9z8ILQQVFSSEBRmFksCGeTGH9Vit-F2N4bdPb-u3Lv5AY20apBdSS_v9PgE3YCXU_dMM--Od4Y3OTIuv8SIKowh4tayruTWENMsQurCmND2-X-bEBC-9GZaOblWSs-L0zBNWLG44rlRkCM-7"/>
            <wp:cNvGraphicFramePr/>
            <a:graphic xmlns:a="http://schemas.openxmlformats.org/drawingml/2006/main">
              <a:graphicData uri="http://schemas.openxmlformats.org/drawingml/2006/picture">
                <pic:pic xmlns:pic="http://schemas.openxmlformats.org/drawingml/2006/picture">
                  <pic:nvPicPr>
                    <pic:cNvPr id="0" name="image44.png" descr="https://lh5.googleusercontent.com/9z8ILQQVFSSEBRmFksCGeTGH9Vit-F2N4bdPb-u3Lv5AY20apBdSS_v9PgE3YCXU_dMM--Od4Y3OTIuv8SIKowh4tayruTWENMsQurCmND2-X-bEBC-9GZaOblWSs-L0zBNWLG44rlRkCM-7"/>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rot="16200000">
                      <a:off x="0" y="0"/>
                      <a:ext cx="6709134" cy="3220103"/>
                    </a:xfrm>
                    <a:prstGeom prst="rect">
                      <a:avLst/>
                    </a:prstGeom>
                    <a:ln/>
                  </pic:spPr>
                </pic:pic>
              </a:graphicData>
            </a:graphic>
          </wp:inline>
        </w:drawing>
      </w:r>
    </w:p>
    <w:p w14:paraId="7C029592" w14:textId="09EDC96B" w:rsidR="006D6543" w:rsidRPr="00F93247" w:rsidRDefault="006D6543" w:rsidP="00F93247">
      <w:pPr>
        <w:pStyle w:val="Incontec"/>
        <w:rPr>
          <w:sz w:val="22"/>
        </w:rPr>
      </w:pPr>
      <w:r w:rsidRPr="00F93247">
        <w:rPr>
          <w:b/>
          <w:i/>
          <w:sz w:val="22"/>
        </w:rPr>
        <w:t>Figura 5-32</w:t>
      </w:r>
      <w:r w:rsidR="00F93247" w:rsidRPr="00F93247">
        <w:rPr>
          <w:sz w:val="22"/>
        </w:rPr>
        <w:t>. Presupuesto Capital de Trabajo. Fuente: Autores.</w:t>
      </w:r>
    </w:p>
    <w:p w14:paraId="33C9A433" w14:textId="6AD6DA67" w:rsidR="00D30904" w:rsidRPr="001201FA" w:rsidRDefault="00D868FD" w:rsidP="00B43D6F">
      <w:pPr>
        <w:pStyle w:val="Incontec"/>
        <w:numPr>
          <w:ilvl w:val="2"/>
          <w:numId w:val="1"/>
        </w:numPr>
        <w:outlineLvl w:val="2"/>
        <w:rPr>
          <w:rFonts w:cs="Times New Roman"/>
          <w:sz w:val="22"/>
        </w:rPr>
      </w:pPr>
      <w:bookmarkStart w:id="171" w:name="_ihv636" w:colFirst="0" w:colLast="0"/>
      <w:bookmarkStart w:id="172" w:name="_Toc470690175"/>
      <w:bookmarkEnd w:id="171"/>
      <w:r w:rsidRPr="001201FA">
        <w:rPr>
          <w:rFonts w:cs="Times New Roman"/>
          <w:szCs w:val="28"/>
        </w:rPr>
        <w:lastRenderedPageBreak/>
        <w:t>Depreciaciones</w:t>
      </w:r>
      <w:r w:rsidR="001201FA">
        <w:rPr>
          <w:rFonts w:cs="Times New Roman"/>
          <w:szCs w:val="28"/>
        </w:rPr>
        <w:t>.</w:t>
      </w:r>
      <w:bookmarkEnd w:id="172"/>
    </w:p>
    <w:p w14:paraId="59AD0388" w14:textId="4F8580E0" w:rsidR="002018F1" w:rsidRDefault="00B60162" w:rsidP="00F12A4C">
      <w:pPr>
        <w:pStyle w:val="Incontec"/>
        <w:rPr>
          <w:rFonts w:cs="Times New Roman"/>
        </w:rPr>
      </w:pPr>
      <w:r w:rsidRPr="001201FA">
        <w:rPr>
          <w:rFonts w:cs="Times New Roman"/>
          <w:noProof/>
          <w:sz w:val="22"/>
          <w:lang w:val="es-ES" w:eastAsia="es-ES"/>
        </w:rPr>
        <w:drawing>
          <wp:inline distT="0" distB="0" distL="0" distR="0" wp14:anchorId="4FADFB19" wp14:editId="252C832A">
            <wp:extent cx="5612130" cy="1751401"/>
            <wp:effectExtent l="0" t="0" r="7620" b="1270"/>
            <wp:docPr id="18" name="image41.png" descr="https://lh6.googleusercontent.com/iXeyOmQ1bj03DAPRbWy_Oc_QsXgrl9VN3LHnpc3pZ944bDU2sahylp2J_ts7aKiEcemWBBqPq_4ipJhOfs4tOMVDey16-3o0UCDXyVQQ173_phdzYq8O8qFPKZn--3UoRpEGr8RN8WrnMCYG"/>
            <wp:cNvGraphicFramePr/>
            <a:graphic xmlns:a="http://schemas.openxmlformats.org/drawingml/2006/main">
              <a:graphicData uri="http://schemas.openxmlformats.org/drawingml/2006/picture">
                <pic:pic xmlns:pic="http://schemas.openxmlformats.org/drawingml/2006/picture">
                  <pic:nvPicPr>
                    <pic:cNvPr id="0" name="image41.png" descr="https://lh6.googleusercontent.com/iXeyOmQ1bj03DAPRbWy_Oc_QsXgrl9VN3LHnpc3pZ944bDU2sahylp2J_ts7aKiEcemWBBqPq_4ipJhOfs4tOMVDey16-3o0UCDXyVQQ173_phdzYq8O8qFPKZn--3UoRpEGr8RN8WrnMCYG"/>
                    <pic:cNvPicPr preferRelativeResize="0"/>
                  </pic:nvPicPr>
                  <pic:blipFill>
                    <a:blip r:embed="rId63" cstate="print">
                      <a:extLst>
                        <a:ext uri="{28A0092B-C50C-407E-A947-70E740481C1C}">
                          <a14:useLocalDpi xmlns:a14="http://schemas.microsoft.com/office/drawing/2010/main" val="0"/>
                        </a:ext>
                      </a:extLst>
                    </a:blip>
                    <a:srcRect/>
                    <a:stretch>
                      <a:fillRect/>
                    </a:stretch>
                  </pic:blipFill>
                  <pic:spPr>
                    <a:xfrm>
                      <a:off x="0" y="0"/>
                      <a:ext cx="5612130" cy="1751401"/>
                    </a:xfrm>
                    <a:prstGeom prst="rect">
                      <a:avLst/>
                    </a:prstGeom>
                    <a:ln/>
                  </pic:spPr>
                </pic:pic>
              </a:graphicData>
            </a:graphic>
          </wp:inline>
        </w:drawing>
      </w:r>
    </w:p>
    <w:p w14:paraId="55F602B0" w14:textId="3310994D" w:rsidR="00B60162" w:rsidRPr="00B60162" w:rsidRDefault="00B60162" w:rsidP="00B60162">
      <w:pPr>
        <w:pStyle w:val="Incontec"/>
        <w:rPr>
          <w:sz w:val="22"/>
        </w:rPr>
      </w:pPr>
      <w:r w:rsidRPr="00B60162">
        <w:rPr>
          <w:b/>
          <w:i/>
          <w:sz w:val="22"/>
        </w:rPr>
        <w:t>Figura 5-33</w:t>
      </w:r>
      <w:r w:rsidRPr="00B60162">
        <w:rPr>
          <w:sz w:val="22"/>
        </w:rPr>
        <w:t>. Calculo de Depreciación. Fuente: Autores</w:t>
      </w:r>
    </w:p>
    <w:p w14:paraId="5D6D4B6D" w14:textId="2C887A6F" w:rsidR="00D30904" w:rsidRPr="001201FA" w:rsidRDefault="00D868FD" w:rsidP="00B43D6F">
      <w:pPr>
        <w:pStyle w:val="Incontec"/>
        <w:numPr>
          <w:ilvl w:val="2"/>
          <w:numId w:val="1"/>
        </w:numPr>
        <w:outlineLvl w:val="2"/>
        <w:rPr>
          <w:rFonts w:cs="Times New Roman"/>
          <w:sz w:val="22"/>
        </w:rPr>
      </w:pPr>
      <w:bookmarkStart w:id="173" w:name="_Toc470690176"/>
      <w:r w:rsidRPr="001201FA">
        <w:rPr>
          <w:rFonts w:cs="Times New Roman"/>
          <w:szCs w:val="28"/>
        </w:rPr>
        <w:t>Flujos de caja</w:t>
      </w:r>
      <w:r w:rsidR="001201FA">
        <w:rPr>
          <w:rFonts w:cs="Times New Roman"/>
          <w:szCs w:val="28"/>
        </w:rPr>
        <w:t>.</w:t>
      </w:r>
      <w:bookmarkEnd w:id="173"/>
    </w:p>
    <w:p w14:paraId="44F37854" w14:textId="77777777" w:rsidR="00D30904" w:rsidRPr="00102649" w:rsidRDefault="00D868FD" w:rsidP="00B60162">
      <w:pPr>
        <w:pStyle w:val="Incontec"/>
        <w:jc w:val="center"/>
        <w:rPr>
          <w:rFonts w:cs="Times New Roman"/>
        </w:rPr>
      </w:pPr>
      <w:r w:rsidRPr="00102649">
        <w:rPr>
          <w:rFonts w:cs="Times New Roman"/>
          <w:noProof/>
          <w:lang w:val="es-ES" w:eastAsia="es-ES"/>
        </w:rPr>
        <w:drawing>
          <wp:inline distT="0" distB="0" distL="0" distR="0" wp14:anchorId="7B916DBB" wp14:editId="6D00C7A1">
            <wp:extent cx="4796286" cy="4339087"/>
            <wp:effectExtent l="0" t="0" r="4445" b="4445"/>
            <wp:docPr id="19" name="image42.png" descr="https://lh4.googleusercontent.com/kNhi23iiinMM4qLvKmBY9siw7Z-WkHUdqhlpT2zy0B8iHW9TEnW42DrfNCi-rjWtpXAKsrXXe8whhnUzROrGx_cvKBQvCADV9OWBoB-1xAgyB1DEs7VfeSJzWGJrs6EziV0txgdidr4z8YmQ"/>
            <wp:cNvGraphicFramePr/>
            <a:graphic xmlns:a="http://schemas.openxmlformats.org/drawingml/2006/main">
              <a:graphicData uri="http://schemas.openxmlformats.org/drawingml/2006/picture">
                <pic:pic xmlns:pic="http://schemas.openxmlformats.org/drawingml/2006/picture">
                  <pic:nvPicPr>
                    <pic:cNvPr id="0" name="image42.png" descr="https://lh4.googleusercontent.com/kNhi23iiinMM4qLvKmBY9siw7Z-WkHUdqhlpT2zy0B8iHW9TEnW42DrfNCi-rjWtpXAKsrXXe8whhnUzROrGx_cvKBQvCADV9OWBoB-1xAgyB1DEs7VfeSJzWGJrs6EziV0txgdidr4z8YmQ"/>
                    <pic:cNvPicPr preferRelativeResize="0"/>
                  </pic:nvPicPr>
                  <pic:blipFill>
                    <a:blip r:embed="rId64"/>
                    <a:srcRect/>
                    <a:stretch>
                      <a:fillRect/>
                    </a:stretch>
                  </pic:blipFill>
                  <pic:spPr>
                    <a:xfrm>
                      <a:off x="0" y="0"/>
                      <a:ext cx="4808932" cy="4350527"/>
                    </a:xfrm>
                    <a:prstGeom prst="rect">
                      <a:avLst/>
                    </a:prstGeom>
                    <a:ln/>
                  </pic:spPr>
                </pic:pic>
              </a:graphicData>
            </a:graphic>
          </wp:inline>
        </w:drawing>
      </w:r>
    </w:p>
    <w:p w14:paraId="4B5BFF4A" w14:textId="77777777" w:rsidR="00D30904" w:rsidRPr="00102649" w:rsidRDefault="00D868FD" w:rsidP="00B60162">
      <w:pPr>
        <w:pStyle w:val="Incontec"/>
        <w:jc w:val="center"/>
        <w:rPr>
          <w:rFonts w:cs="Times New Roman"/>
        </w:rPr>
      </w:pPr>
      <w:r w:rsidRPr="00102649">
        <w:rPr>
          <w:rFonts w:cs="Times New Roman"/>
          <w:noProof/>
          <w:lang w:val="es-ES" w:eastAsia="es-ES"/>
        </w:rPr>
        <w:lastRenderedPageBreak/>
        <w:drawing>
          <wp:inline distT="0" distB="0" distL="0" distR="0" wp14:anchorId="4220BA85" wp14:editId="7CA04B3E">
            <wp:extent cx="4400550" cy="581025"/>
            <wp:effectExtent l="0" t="0" r="0" b="0"/>
            <wp:docPr id="21" name="image45.png" descr="https://lh6.googleusercontent.com/EzDf5OBz4LcZnsx5mPZT54XksQQ5l60U46DZ7CQ0v28RbFCdWItszVxTt1qTbyRvEgMan99_fBn0m017GpPb2qrawHuEP8WO2jRePi-r8ODHZxz3VZ1F_GlYjqwDIAmT4BNSf9vz1zuNuQ_k"/>
            <wp:cNvGraphicFramePr/>
            <a:graphic xmlns:a="http://schemas.openxmlformats.org/drawingml/2006/main">
              <a:graphicData uri="http://schemas.openxmlformats.org/drawingml/2006/picture">
                <pic:pic xmlns:pic="http://schemas.openxmlformats.org/drawingml/2006/picture">
                  <pic:nvPicPr>
                    <pic:cNvPr id="0" name="image45.png" descr="https://lh6.googleusercontent.com/EzDf5OBz4LcZnsx5mPZT54XksQQ5l60U46DZ7CQ0v28RbFCdWItszVxTt1qTbyRvEgMan99_fBn0m017GpPb2qrawHuEP8WO2jRePi-r8ODHZxz3VZ1F_GlYjqwDIAmT4BNSf9vz1zuNuQ_k"/>
                    <pic:cNvPicPr preferRelativeResize="0"/>
                  </pic:nvPicPr>
                  <pic:blipFill>
                    <a:blip r:embed="rId65"/>
                    <a:srcRect/>
                    <a:stretch>
                      <a:fillRect/>
                    </a:stretch>
                  </pic:blipFill>
                  <pic:spPr>
                    <a:xfrm>
                      <a:off x="0" y="0"/>
                      <a:ext cx="4400550" cy="581025"/>
                    </a:xfrm>
                    <a:prstGeom prst="rect">
                      <a:avLst/>
                    </a:prstGeom>
                    <a:ln/>
                  </pic:spPr>
                </pic:pic>
              </a:graphicData>
            </a:graphic>
          </wp:inline>
        </w:drawing>
      </w:r>
    </w:p>
    <w:p w14:paraId="235D8C62" w14:textId="77777777" w:rsidR="00D30904" w:rsidRPr="00102649" w:rsidRDefault="00D30904" w:rsidP="00F12A4C">
      <w:pPr>
        <w:pStyle w:val="Incontec"/>
        <w:rPr>
          <w:rFonts w:cs="Times New Roman"/>
        </w:rPr>
      </w:pPr>
    </w:p>
    <w:p w14:paraId="56DF3E8D" w14:textId="70C48921" w:rsidR="00D30904" w:rsidRPr="001201FA" w:rsidRDefault="00D868FD" w:rsidP="00B43D6F">
      <w:pPr>
        <w:pStyle w:val="Incontec"/>
        <w:numPr>
          <w:ilvl w:val="2"/>
          <w:numId w:val="1"/>
        </w:numPr>
        <w:outlineLvl w:val="2"/>
        <w:rPr>
          <w:rFonts w:cs="Times New Roman"/>
          <w:szCs w:val="28"/>
        </w:rPr>
      </w:pPr>
      <w:bookmarkStart w:id="174" w:name="_32hioqz" w:colFirst="0" w:colLast="0"/>
      <w:bookmarkStart w:id="175" w:name="_Toc470690177"/>
      <w:bookmarkEnd w:id="174"/>
      <w:r w:rsidRPr="001201FA">
        <w:rPr>
          <w:rFonts w:cs="Times New Roman"/>
          <w:szCs w:val="28"/>
        </w:rPr>
        <w:t>Evaluación financiera</w:t>
      </w:r>
      <w:r w:rsidR="00001129">
        <w:rPr>
          <w:rFonts w:cs="Times New Roman"/>
          <w:szCs w:val="28"/>
        </w:rPr>
        <w:t>.</w:t>
      </w:r>
      <w:bookmarkEnd w:id="175"/>
    </w:p>
    <w:p w14:paraId="4D6F94D8" w14:textId="77777777" w:rsidR="00D30904" w:rsidRPr="00102649" w:rsidRDefault="00D868FD" w:rsidP="00F12A4C">
      <w:pPr>
        <w:pStyle w:val="Incontec"/>
        <w:rPr>
          <w:rFonts w:cs="Times New Roman"/>
        </w:rPr>
      </w:pPr>
      <w:r w:rsidRPr="00102649">
        <w:rPr>
          <w:rFonts w:cs="Times New Roman"/>
        </w:rPr>
        <w:t>La inversión inicial deberá ser de 54817.615 para comenzar con la empresa, Dicha inversión se recupera en el 3 año de funcionamiento de la empresa, el TIR del proyecto es de 24.6%, lo que garantiza que habrá rentabilidad; los inversión inicial es pequeña a comparación de grandes proyectos, ya que solo se necesita de equipos y de un muy buen equipo de trabajo para iniciar.</w:t>
      </w:r>
    </w:p>
    <w:p w14:paraId="0B5A7150" w14:textId="77777777" w:rsidR="002018F1" w:rsidRPr="00102649" w:rsidRDefault="002018F1" w:rsidP="00F12A4C">
      <w:pPr>
        <w:pStyle w:val="Incontec"/>
        <w:rPr>
          <w:rFonts w:cs="Times New Roman"/>
        </w:rPr>
      </w:pPr>
      <w:bookmarkStart w:id="176" w:name="_1hmsyys" w:colFirst="0" w:colLast="0"/>
      <w:bookmarkEnd w:id="176"/>
    </w:p>
    <w:p w14:paraId="03092448" w14:textId="77777777" w:rsidR="00A00436" w:rsidRPr="00102649" w:rsidRDefault="00A00436" w:rsidP="00F12A4C">
      <w:pPr>
        <w:pStyle w:val="Incontec"/>
        <w:rPr>
          <w:rFonts w:cs="Times New Roman"/>
        </w:rPr>
      </w:pPr>
      <w:bookmarkStart w:id="177" w:name="_41mghml" w:colFirst="0" w:colLast="0"/>
      <w:bookmarkEnd w:id="177"/>
    </w:p>
    <w:p w14:paraId="2D9F166C" w14:textId="77777777" w:rsidR="00D30904" w:rsidRPr="00102649" w:rsidRDefault="00D30904" w:rsidP="00F12A4C">
      <w:pPr>
        <w:pStyle w:val="Incontec"/>
        <w:rPr>
          <w:rFonts w:cs="Times New Roman"/>
        </w:rPr>
      </w:pPr>
    </w:p>
    <w:p w14:paraId="4B2BE641" w14:textId="77777777" w:rsidR="00D30904" w:rsidRPr="00102649" w:rsidRDefault="00D30904" w:rsidP="00F12A4C">
      <w:pPr>
        <w:pStyle w:val="Incontec"/>
        <w:rPr>
          <w:rFonts w:cs="Times New Roman"/>
        </w:rPr>
      </w:pPr>
    </w:p>
    <w:p w14:paraId="5652F5AE" w14:textId="77777777" w:rsidR="00D30904" w:rsidRDefault="00D30904" w:rsidP="00F12A4C">
      <w:pPr>
        <w:pStyle w:val="Incontec"/>
        <w:rPr>
          <w:rFonts w:cs="Times New Roman"/>
        </w:rPr>
      </w:pPr>
      <w:bookmarkStart w:id="178" w:name="_2grqrue" w:colFirst="0" w:colLast="0"/>
      <w:bookmarkEnd w:id="178"/>
    </w:p>
    <w:p w14:paraId="62355709" w14:textId="77777777" w:rsidR="00EF469E" w:rsidRDefault="00EF469E" w:rsidP="00EF469E"/>
    <w:p w14:paraId="3358ED34" w14:textId="77777777" w:rsidR="00EF469E" w:rsidRDefault="00EF469E" w:rsidP="00EF469E"/>
    <w:p w14:paraId="7590C42C" w14:textId="77777777" w:rsidR="00EF469E" w:rsidRDefault="00EF469E" w:rsidP="00EF469E"/>
    <w:p w14:paraId="4DC2B57C" w14:textId="77777777" w:rsidR="00EF469E" w:rsidRDefault="00EF469E" w:rsidP="00EF469E"/>
    <w:p w14:paraId="41B9264C" w14:textId="77777777" w:rsidR="00EF469E" w:rsidRDefault="00EF469E" w:rsidP="00EF469E"/>
    <w:p w14:paraId="76FEF9B0" w14:textId="77777777" w:rsidR="00EF469E" w:rsidRDefault="00EF469E" w:rsidP="00EF469E"/>
    <w:p w14:paraId="2EBDCB1A" w14:textId="77777777" w:rsidR="00EF469E" w:rsidRDefault="00EF469E" w:rsidP="00EF469E"/>
    <w:p w14:paraId="42256928" w14:textId="77777777" w:rsidR="00EF469E" w:rsidRDefault="00EF469E" w:rsidP="00EF469E"/>
    <w:p w14:paraId="303FECAA" w14:textId="77777777" w:rsidR="00EF469E" w:rsidRDefault="00EF469E" w:rsidP="00EF469E"/>
    <w:p w14:paraId="1F66F407" w14:textId="77777777" w:rsidR="00EF469E" w:rsidRDefault="00EF469E" w:rsidP="00EF469E"/>
    <w:p w14:paraId="4BAC61D8" w14:textId="77777777" w:rsidR="00EF469E" w:rsidRDefault="00EF469E" w:rsidP="00EF469E"/>
    <w:p w14:paraId="2F32893D" w14:textId="77777777" w:rsidR="00EF469E" w:rsidRDefault="00EF469E" w:rsidP="00EF469E"/>
    <w:p w14:paraId="40C7C6F8" w14:textId="77777777" w:rsidR="00EF469E" w:rsidRDefault="00EF469E" w:rsidP="00EF469E"/>
    <w:p w14:paraId="4B2901D1" w14:textId="77777777" w:rsidR="00EF469E" w:rsidRDefault="00EF469E" w:rsidP="00EF469E"/>
    <w:p w14:paraId="7F379413" w14:textId="77777777" w:rsidR="00EF469E" w:rsidRDefault="00EF469E" w:rsidP="00EF469E"/>
    <w:p w14:paraId="1238A55A" w14:textId="77777777" w:rsidR="00EF469E" w:rsidRDefault="00EF469E" w:rsidP="00EF469E"/>
    <w:p w14:paraId="222C1855" w14:textId="77777777" w:rsidR="00EF469E" w:rsidRPr="00EF469E" w:rsidRDefault="00EF469E" w:rsidP="00EF469E"/>
    <w:p w14:paraId="47A7FE3C" w14:textId="77777777" w:rsidR="00D30904" w:rsidRPr="00102649" w:rsidRDefault="00D30904" w:rsidP="00F12A4C">
      <w:pPr>
        <w:pStyle w:val="Incontec"/>
        <w:rPr>
          <w:rFonts w:cs="Times New Roman"/>
        </w:rPr>
      </w:pPr>
    </w:p>
    <w:p w14:paraId="6A794FC6" w14:textId="471D3C73" w:rsidR="00D30904" w:rsidRPr="00066B8A" w:rsidRDefault="0057135C" w:rsidP="00B43D6F">
      <w:pPr>
        <w:pStyle w:val="Incontec"/>
        <w:numPr>
          <w:ilvl w:val="1"/>
          <w:numId w:val="1"/>
        </w:numPr>
        <w:outlineLvl w:val="1"/>
        <w:rPr>
          <w:rFonts w:cs="Times New Roman"/>
          <w:sz w:val="28"/>
        </w:rPr>
      </w:pPr>
      <w:bookmarkStart w:id="179" w:name="_vx1227" w:colFirst="0" w:colLast="0"/>
      <w:bookmarkStart w:id="180" w:name="_j6wyzyuwyjtj" w:colFirst="0" w:colLast="0"/>
      <w:bookmarkStart w:id="181" w:name="_Toc470690178"/>
      <w:bookmarkEnd w:id="179"/>
      <w:bookmarkEnd w:id="180"/>
      <w:r w:rsidRPr="00066B8A">
        <w:rPr>
          <w:rFonts w:cs="Times New Roman"/>
          <w:sz w:val="28"/>
        </w:rPr>
        <w:lastRenderedPageBreak/>
        <w:t>ANÁLISIS DE RIESGOS</w:t>
      </w:r>
      <w:bookmarkEnd w:id="181"/>
    </w:p>
    <w:p w14:paraId="562786F8" w14:textId="77777777" w:rsidR="00C87190" w:rsidRPr="00A41C3C" w:rsidRDefault="00C87190" w:rsidP="00C87190">
      <w:pPr>
        <w:pStyle w:val="Incontec"/>
        <w:numPr>
          <w:ilvl w:val="2"/>
          <w:numId w:val="1"/>
        </w:numPr>
        <w:outlineLvl w:val="2"/>
        <w:rPr>
          <w:rFonts w:cs="Times New Roman"/>
          <w:szCs w:val="28"/>
        </w:rPr>
      </w:pPr>
      <w:bookmarkStart w:id="182" w:name="_Toc470690179"/>
      <w:r w:rsidRPr="00A41C3C">
        <w:rPr>
          <w:rFonts w:cs="Times New Roman"/>
          <w:szCs w:val="28"/>
        </w:rPr>
        <w:t>Factores limitantes y obstáculos.</w:t>
      </w:r>
      <w:bookmarkEnd w:id="182"/>
    </w:p>
    <w:p w14:paraId="4571AF03" w14:textId="263E28FD" w:rsidR="00C87190" w:rsidRDefault="00C87190" w:rsidP="00C87190">
      <w:pPr>
        <w:pStyle w:val="Incontec"/>
      </w:pPr>
      <w:proofErr w:type="spellStart"/>
      <w:r>
        <w:t>Okpara</w:t>
      </w:r>
      <w:proofErr w:type="spellEnd"/>
      <w:r>
        <w:t xml:space="preserve"> y Wynn </w:t>
      </w:r>
      <w:sdt>
        <w:sdtPr>
          <w:id w:val="-770701131"/>
          <w:citation/>
        </w:sdtPr>
        <w:sdtContent>
          <w:r>
            <w:fldChar w:fldCharType="begin"/>
          </w:r>
          <w:r>
            <w:instrText xml:space="preserve"> CITATION Okp07 \l 9226 </w:instrText>
          </w:r>
          <w:r>
            <w:fldChar w:fldCharType="separate"/>
          </w:r>
          <w:r w:rsidR="00643776">
            <w:rPr>
              <w:noProof/>
            </w:rPr>
            <w:t>(55)</w:t>
          </w:r>
          <w:r>
            <w:fldChar w:fldCharType="end"/>
          </w:r>
        </w:sdtContent>
      </w:sdt>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3553D48A" w14:textId="77777777" w:rsidR="00C87190" w:rsidRDefault="00C87190" w:rsidP="00C87190">
      <w:pPr>
        <w:pStyle w:val="Incontec"/>
      </w:pP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C87190">
      <w:pPr>
        <w:pStyle w:val="Incontec"/>
        <w:numPr>
          <w:ilvl w:val="0"/>
          <w:numId w:val="29"/>
        </w:numPr>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C87190">
      <w:pPr>
        <w:pStyle w:val="Incontec"/>
        <w:numPr>
          <w:ilvl w:val="0"/>
          <w:numId w:val="29"/>
        </w:numPr>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C87190">
      <w:pPr>
        <w:pStyle w:val="Incontec"/>
        <w:numPr>
          <w:ilvl w:val="0"/>
          <w:numId w:val="37"/>
        </w:numPr>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7A0927AC" w:rsidR="00EC3C0A" w:rsidRDefault="00EC3C0A" w:rsidP="00EC3C0A">
      <w:pPr>
        <w:pStyle w:val="Incontec"/>
        <w:numPr>
          <w:ilvl w:val="0"/>
          <w:numId w:val="37"/>
        </w:numPr>
      </w:pPr>
      <w:r w:rsidRPr="00EC3C0A">
        <w:t>Falta de</w:t>
      </w:r>
      <w:r>
        <w:t xml:space="preserve"> fi</w:t>
      </w:r>
      <w:r w:rsidRPr="00EC3C0A">
        <w:t>nanciamiento: Esta factor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71F5EBA2" w14:textId="77777777" w:rsidR="00EC3C0A" w:rsidRPr="00EC3C0A" w:rsidRDefault="00EC3C0A" w:rsidP="00EC3C0A">
      <w:pPr>
        <w:pStyle w:val="Incontec"/>
      </w:pPr>
    </w:p>
    <w:p w14:paraId="06574554" w14:textId="291FCDB4" w:rsidR="00EF469E" w:rsidRDefault="00EC3C0A" w:rsidP="00EF469E">
      <w:pPr>
        <w:pStyle w:val="Incontec"/>
        <w:rPr>
          <w:rFonts w:cs="Times New Roman"/>
        </w:rPr>
      </w:pPr>
      <w:r>
        <w:rPr>
          <w:rFonts w:cs="Times New Roman"/>
        </w:rPr>
        <w:t xml:space="preserve">Además para apoyar este proceso en conocer y como atacar dichos factores limitantes se </w:t>
      </w:r>
      <w:r w:rsidR="00EF469E">
        <w:rPr>
          <w:rFonts w:cs="Times New Roman"/>
        </w:rPr>
        <w:t>utilizó la metodología de análisis F</w:t>
      </w:r>
      <w:r>
        <w:rPr>
          <w:rFonts w:cs="Times New Roman"/>
        </w:rPr>
        <w:t>ODA. Con dicho análisis se encontraron aquellos factores debilitantes y aquellas amenazas que deben ser atacadas cuanto antes para un óptimo desarrollo y funcionamiento de la empresa. En la tabla 5-8 se presentan los principales factores de Éxito y los principales factores de riesgo para la empresa.</w:t>
      </w:r>
    </w:p>
    <w:p w14:paraId="48C42DDA" w14:textId="77777777" w:rsidR="00EC3C0A" w:rsidRPr="00EC3C0A" w:rsidRDefault="00EC3C0A" w:rsidP="00EC3C0A">
      <w:pPr>
        <w:pStyle w:val="Incontec"/>
      </w:pP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lastRenderedPageBreak/>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5B4007A3" w:rsidR="00A0604E" w:rsidRPr="00A0604E" w:rsidRDefault="00A0604E" w:rsidP="00A0604E">
            <w:pPr>
              <w:jc w:val="both"/>
              <w:rPr>
                <w:rFonts w:ascii="LM Roman 10" w:eastAsia="Times New Roman" w:hAnsi="LM Roman 10" w:cs="Times New Roman"/>
                <w:sz w:val="18"/>
                <w:szCs w:val="20"/>
              </w:rPr>
            </w:pPr>
            <w:bookmarkStart w:id="183" w:name="RANGE!F7"/>
            <w:r w:rsidRPr="00A0604E">
              <w:rPr>
                <w:rFonts w:ascii="LM Roman 10" w:eastAsia="Arial" w:hAnsi="LM Roman 10" w:cs="Times New Roman"/>
                <w:sz w:val="18"/>
                <w:szCs w:val="20"/>
              </w:rPr>
              <w:t>La experiencia con la que cuentan los integrantes del equipo  en el manejo y conocimiento de la población con Limitación Cognitiva será un factor de suma importancia y diferenciador.</w:t>
            </w:r>
            <w:bookmarkEnd w:id="183"/>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184" w:name="RANGE!F8"/>
            <w:r w:rsidRPr="00A0604E">
              <w:rPr>
                <w:rFonts w:ascii="LM Roman 10" w:eastAsia="Arial" w:hAnsi="LM Roman 10" w:cs="Times New Roman"/>
                <w:sz w:val="18"/>
                <w:szCs w:val="20"/>
              </w:rPr>
              <w:t xml:space="preserve">Los costos de desarrollo del producto y servicio, así como los operativos a nivel de TI, pueden resultar relativamente económicos al hacer uso de nubes públicas como Amazon Web </w:t>
            </w:r>
            <w:proofErr w:type="spellStart"/>
            <w:r w:rsidRPr="00A0604E">
              <w:rPr>
                <w:rFonts w:ascii="LM Roman 10" w:eastAsia="Arial" w:hAnsi="LM Roman 10" w:cs="Times New Roman"/>
                <w:sz w:val="18"/>
                <w:szCs w:val="20"/>
              </w:rPr>
              <w:t>Services</w:t>
            </w:r>
            <w:proofErr w:type="spellEnd"/>
            <w:r w:rsidRPr="00A0604E">
              <w:rPr>
                <w:rFonts w:ascii="LM Roman 10" w:eastAsia="Arial" w:hAnsi="LM Roman 10" w:cs="Times New Roman"/>
                <w:sz w:val="18"/>
                <w:szCs w:val="20"/>
              </w:rPr>
              <w:t xml:space="preserve"> y no incurrir en la adquisición de infraestructura propia.</w:t>
            </w:r>
            <w:bookmarkEnd w:id="184"/>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0FA7548D" w:rsidR="00A0604E" w:rsidRPr="00A0604E" w:rsidRDefault="00A0604E" w:rsidP="00A0604E">
            <w:pPr>
              <w:jc w:val="both"/>
              <w:rPr>
                <w:rFonts w:ascii="LM Roman 10" w:eastAsia="Times New Roman" w:hAnsi="LM Roman 10" w:cs="Times New Roman"/>
                <w:sz w:val="18"/>
                <w:szCs w:val="20"/>
              </w:rPr>
            </w:pPr>
            <w:bookmarkStart w:id="185" w:name="RANGE!F9"/>
            <w:r w:rsidRPr="00A0604E">
              <w:rPr>
                <w:rFonts w:ascii="LM Roman 10" w:eastAsia="Arial" w:hAnsi="LM Roman 10" w:cs="Times New Roman"/>
                <w:sz w:val="18"/>
                <w:szCs w:val="20"/>
              </w:rPr>
              <w:t>Por otro lado se conoce el problema de forma directa y las necesidades del usuario, dado el contacto que se tiene con personas de la población con Limitación Cognitiva.</w:t>
            </w:r>
            <w:bookmarkEnd w:id="185"/>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186" w:name="RANGE!F10"/>
            <w:r w:rsidRPr="00A0604E">
              <w:rPr>
                <w:rFonts w:ascii="LM Roman 10" w:eastAsia="Arial" w:hAnsi="LM Roman 10" w:cs="Times New Roman"/>
                <w:sz w:val="18"/>
                <w:szCs w:val="20"/>
              </w:rPr>
              <w:t>Relación con el cliente y usuario final.</w:t>
            </w:r>
            <w:bookmarkEnd w:id="186"/>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 xml:space="preserve">El sector de las </w:t>
            </w:r>
            <w:proofErr w:type="spellStart"/>
            <w:r w:rsidRPr="00A0604E">
              <w:rPr>
                <w:rFonts w:ascii="LM Roman 10" w:eastAsia="Arial" w:hAnsi="LM Roman 10" w:cs="Times New Roman"/>
                <w:sz w:val="18"/>
                <w:szCs w:val="20"/>
              </w:rPr>
              <w:t>Tic’s</w:t>
            </w:r>
            <w:proofErr w:type="spellEnd"/>
            <w:r w:rsidRPr="00A0604E">
              <w:rPr>
                <w:rFonts w:ascii="LM Roman 10" w:eastAsia="Arial" w:hAnsi="LM Roman 10" w:cs="Times New Roman"/>
                <w:sz w:val="18"/>
                <w:szCs w:val="20"/>
              </w:rPr>
              <w:t xml:space="preserve">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187" w:name="RANGE!F13"/>
            <w:r w:rsidRPr="00A0604E">
              <w:rPr>
                <w:rFonts w:ascii="LM Roman 10" w:eastAsia="Arial" w:hAnsi="LM Roman 10" w:cs="Times New Roman"/>
                <w:b/>
                <w:bCs/>
                <w:color w:val="FFFFFF"/>
                <w:sz w:val="18"/>
                <w:szCs w:val="20"/>
              </w:rPr>
              <w:t>Debilidades</w:t>
            </w:r>
            <w:bookmarkEnd w:id="187"/>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188"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188"/>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189"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189"/>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336F0DFB" w:rsidR="002018F1" w:rsidRPr="003474C3" w:rsidRDefault="0071381B" w:rsidP="00EF469E">
      <w:pPr>
        <w:pStyle w:val="Incontec"/>
        <w:rPr>
          <w:rFonts w:cs="Times New Roman"/>
          <w:sz w:val="22"/>
        </w:rPr>
      </w:pPr>
      <w:r w:rsidRPr="003474C3">
        <w:rPr>
          <w:rFonts w:cs="Times New Roman"/>
          <w:b/>
          <w:i/>
          <w:sz w:val="22"/>
        </w:rPr>
        <w:t>Tabla 5-8</w:t>
      </w:r>
      <w:r w:rsidRPr="003474C3">
        <w:rPr>
          <w:rFonts w:cs="Times New Roman"/>
          <w:sz w:val="22"/>
        </w:rPr>
        <w:t xml:space="preserve">. Matriz FODA. Fuente: Autores. </w:t>
      </w:r>
    </w:p>
    <w:p w14:paraId="2FCC01D7" w14:textId="48987DEF" w:rsidR="003474C3" w:rsidRDefault="00857DED" w:rsidP="003474C3">
      <w:pPr>
        <w:pStyle w:val="Incontec"/>
      </w:pPr>
      <w:r>
        <w:t xml:space="preserve">Tras realizar el análisis FODA del proyecto, es necesario identificar las estrategias para mejorar los factores de éxito y disminuir los factores de riesgo, en la Tabla 5-9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190" w:name="_6ed1ivwul3" w:colFirst="0" w:colLast="0"/>
            <w:bookmarkEnd w:id="190"/>
            <w:r w:rsidRPr="009F71E4">
              <w:rPr>
                <w:rFonts w:ascii="LM Roman 10" w:eastAsia="Times New Roman" w:hAnsi="LM Roman 10" w:cs="Times New Roman"/>
                <w:b/>
                <w:bCs/>
                <w:color w:val="FFFFFF" w:themeColor="background1"/>
                <w:sz w:val="20"/>
                <w:szCs w:val="20"/>
                <w:lang w:val="es-ES"/>
              </w:rPr>
              <w:lastRenderedPageBreak/>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Dar soporte al cliente y estar en contacto directo con esté, de manera que se puedan encontrar nuevas necesidades y de esta manera desarrollar 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7F981C26" w:rsidR="00D30904" w:rsidRPr="003474C3" w:rsidRDefault="003474C3" w:rsidP="00F12A4C">
      <w:pPr>
        <w:pStyle w:val="Incontec"/>
        <w:rPr>
          <w:rFonts w:cs="Times New Roman"/>
          <w:sz w:val="22"/>
        </w:rPr>
      </w:pPr>
      <w:r w:rsidRPr="003474C3">
        <w:rPr>
          <w:rFonts w:cs="Times New Roman"/>
          <w:b/>
          <w:i/>
          <w:sz w:val="22"/>
        </w:rPr>
        <w:lastRenderedPageBreak/>
        <w:t>Tabla 5-9</w:t>
      </w:r>
      <w:r w:rsidRPr="003474C3">
        <w:rPr>
          <w:rFonts w:cs="Times New Roman"/>
          <w:sz w:val="22"/>
        </w:rPr>
        <w:t>. Matriz de Estrategias FODA. Fuente: Autores.</w:t>
      </w:r>
    </w:p>
    <w:p w14:paraId="1D35418C" w14:textId="77777777" w:rsidR="00206644" w:rsidRPr="00102649" w:rsidRDefault="00206644" w:rsidP="00F12A4C">
      <w:pPr>
        <w:pStyle w:val="Incontec"/>
        <w:rPr>
          <w:rFonts w:cs="Times New Roman"/>
        </w:rPr>
      </w:pPr>
    </w:p>
    <w:p w14:paraId="0CC12A16" w14:textId="3D6796BF" w:rsidR="00D30904" w:rsidRPr="00A41C3C" w:rsidRDefault="00D868FD" w:rsidP="00B43D6F">
      <w:pPr>
        <w:pStyle w:val="Incontec"/>
        <w:numPr>
          <w:ilvl w:val="2"/>
          <w:numId w:val="1"/>
        </w:numPr>
        <w:outlineLvl w:val="2"/>
        <w:rPr>
          <w:rFonts w:cs="Times New Roman"/>
          <w:szCs w:val="28"/>
        </w:rPr>
      </w:pPr>
      <w:bookmarkStart w:id="191" w:name="_jmb7nbxx7952" w:colFirst="0" w:colLast="0"/>
      <w:bookmarkStart w:id="192" w:name="_ryke6jphffz2" w:colFirst="0" w:colLast="0"/>
      <w:bookmarkStart w:id="193" w:name="_Toc470690180"/>
      <w:bookmarkEnd w:id="191"/>
      <w:bookmarkEnd w:id="192"/>
      <w:r w:rsidRPr="00A41C3C">
        <w:rPr>
          <w:rFonts w:cs="Times New Roman"/>
          <w:szCs w:val="28"/>
        </w:rPr>
        <w:t>Factores clave del éxito.</w:t>
      </w:r>
      <w:bookmarkEnd w:id="193"/>
    </w:p>
    <w:p w14:paraId="69784F2D" w14:textId="078619A0" w:rsidR="00D30904" w:rsidRPr="00D637DE" w:rsidRDefault="00D637DE" w:rsidP="00F12A4C">
      <w:pPr>
        <w:pStyle w:val="Incontec"/>
        <w:rPr>
          <w:rFonts w:eastAsia="Arial" w:cs="Times New Roman"/>
        </w:rPr>
      </w:pPr>
      <w:r>
        <w:rPr>
          <w:rFonts w:eastAsia="Arial" w:cs="Times New Roman"/>
        </w:rPr>
        <w:t>Producto Gratuito</w:t>
      </w:r>
      <w:r w:rsidRPr="00102649">
        <w:rPr>
          <w:rFonts w:eastAsia="Arial" w:cs="Times New Roman"/>
        </w:rPr>
        <w:t>:</w:t>
      </w:r>
      <w:r w:rsidR="00D868FD" w:rsidRPr="00102649">
        <w:rPr>
          <w:rFonts w:eastAsia="Arial" w:cs="Times New Roman"/>
        </w:rPr>
        <w:t xml:space="preserve"> El factor </w:t>
      </w:r>
      <w:r>
        <w:rPr>
          <w:rFonts w:eastAsia="Arial" w:cs="Times New Roman"/>
        </w:rPr>
        <w:t>de gratuidad</w:t>
      </w:r>
      <w:r w:rsidR="00D868FD" w:rsidRPr="00102649">
        <w:rPr>
          <w:rFonts w:eastAsia="Arial" w:cs="Times New Roman"/>
        </w:rPr>
        <w:t xml:space="preserve"> </w:t>
      </w:r>
      <w:r>
        <w:rPr>
          <w:rFonts w:eastAsia="Arial" w:cs="Times New Roman"/>
        </w:rPr>
        <w:t>de</w:t>
      </w:r>
      <w:r w:rsidR="00D868FD" w:rsidRPr="00102649">
        <w:rPr>
          <w:rFonts w:eastAsia="Arial" w:cs="Times New Roman"/>
        </w:rPr>
        <w:t xml:space="preserve"> la aplicación 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Pr>
          <w:rFonts w:eastAsia="Arial" w:cs="Times New Roman"/>
        </w:rPr>
        <w:t>, pero para sustentar esta base es necesario establecer las alianzas con entidades privadas comprometidas con el desarrollo social del país.</w:t>
      </w:r>
    </w:p>
    <w:p w14:paraId="47827299" w14:textId="77777777" w:rsidR="00D30904" w:rsidRPr="00102649" w:rsidRDefault="00D868FD" w:rsidP="00F12A4C">
      <w:pPr>
        <w:pStyle w:val="Incontec"/>
        <w:rPr>
          <w:rFonts w:cs="Times New Roman"/>
        </w:rPr>
      </w:pPr>
      <w:r w:rsidRPr="00102649">
        <w:rPr>
          <w:rFonts w:eastAsia="Arial" w:cs="Times New Roman"/>
        </w:rPr>
        <w:t>Uso masivo: Otro factor clave es que la aplicación sea muy popular entre los usuarios, se debe abarcar de manera apropiada el  mercado, aprovechando que son pocas las aplicaciones con este enfoque y el desconocimiento de estas herramientas</w:t>
      </w:r>
    </w:p>
    <w:p w14:paraId="72733E15" w14:textId="325E4CE8" w:rsidR="00D30904" w:rsidRPr="00A41C3C" w:rsidRDefault="00D868FD" w:rsidP="00B43D6F">
      <w:pPr>
        <w:pStyle w:val="Incontec"/>
        <w:numPr>
          <w:ilvl w:val="2"/>
          <w:numId w:val="1"/>
        </w:numPr>
        <w:outlineLvl w:val="2"/>
        <w:rPr>
          <w:rFonts w:cs="Times New Roman"/>
          <w:szCs w:val="28"/>
        </w:rPr>
      </w:pPr>
      <w:bookmarkStart w:id="194" w:name="_xgj87wm1ewf8" w:colFirst="0" w:colLast="0"/>
      <w:bookmarkStart w:id="195" w:name="_Toc470690181"/>
      <w:bookmarkEnd w:id="194"/>
      <w:r w:rsidRPr="00A41C3C">
        <w:rPr>
          <w:rFonts w:cs="Times New Roman"/>
          <w:szCs w:val="28"/>
        </w:rPr>
        <w:t>Riesgos específicos y contramedidas.</w:t>
      </w:r>
      <w:bookmarkEnd w:id="195"/>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4D29FBD6"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roofErr w:type="gramStart"/>
      <w:r>
        <w:t>.</w:t>
      </w:r>
      <w:r w:rsidR="003F3D70" w:rsidRPr="003F3D70">
        <w:t>.</w:t>
      </w:r>
      <w:proofErr w:type="gramEnd"/>
    </w:p>
    <w:p w14:paraId="4A21980D" w14:textId="77777777" w:rsidR="002018F1" w:rsidRPr="00102649" w:rsidRDefault="002018F1" w:rsidP="00F12A4C">
      <w:pPr>
        <w:pStyle w:val="Incontec"/>
        <w:rPr>
          <w:rFonts w:cs="Times New Roman"/>
          <w:sz w:val="28"/>
          <w:szCs w:val="28"/>
        </w:rPr>
      </w:pPr>
    </w:p>
    <w:p w14:paraId="05D2FE46" w14:textId="77777777" w:rsidR="002018F1" w:rsidRDefault="002018F1" w:rsidP="00F12A4C">
      <w:pPr>
        <w:pStyle w:val="Incontec"/>
        <w:rPr>
          <w:rFonts w:cs="Times New Roman"/>
          <w:sz w:val="28"/>
          <w:szCs w:val="28"/>
        </w:rPr>
      </w:pPr>
    </w:p>
    <w:p w14:paraId="4BEAE326" w14:textId="77777777" w:rsidR="00A41C3C" w:rsidRDefault="00A41C3C" w:rsidP="00A41C3C"/>
    <w:p w14:paraId="0D191574" w14:textId="77777777" w:rsidR="00A41C3C" w:rsidRDefault="00A41C3C" w:rsidP="00A41C3C"/>
    <w:p w14:paraId="0A7900E0" w14:textId="77777777" w:rsidR="00A41C3C" w:rsidRDefault="00A41C3C" w:rsidP="00A41C3C"/>
    <w:p w14:paraId="5F234FDD" w14:textId="77777777" w:rsidR="00A41C3C" w:rsidRDefault="00A41C3C" w:rsidP="00A41C3C"/>
    <w:p w14:paraId="68BBBDDB" w14:textId="77777777" w:rsidR="00A41C3C" w:rsidRDefault="00A41C3C" w:rsidP="00A41C3C"/>
    <w:p w14:paraId="056F5BF8" w14:textId="77777777" w:rsidR="00A41C3C" w:rsidRPr="00A41C3C" w:rsidRDefault="00A41C3C" w:rsidP="00A41C3C"/>
    <w:p w14:paraId="0A7164DA" w14:textId="77777777" w:rsidR="002018F1" w:rsidRPr="00102649" w:rsidRDefault="002018F1" w:rsidP="00F12A4C">
      <w:pPr>
        <w:pStyle w:val="Incontec"/>
        <w:rPr>
          <w:rFonts w:cs="Times New Roman"/>
          <w:sz w:val="28"/>
          <w:szCs w:val="28"/>
        </w:rPr>
      </w:pPr>
    </w:p>
    <w:p w14:paraId="5F16F129" w14:textId="3774FDD5" w:rsidR="00D30904" w:rsidRPr="00A41C3C" w:rsidRDefault="00D868FD" w:rsidP="00B43D6F">
      <w:pPr>
        <w:pStyle w:val="Incontec"/>
        <w:numPr>
          <w:ilvl w:val="0"/>
          <w:numId w:val="1"/>
        </w:numPr>
        <w:jc w:val="center"/>
        <w:outlineLvl w:val="0"/>
        <w:rPr>
          <w:rFonts w:cs="Times New Roman"/>
          <w:sz w:val="32"/>
          <w:szCs w:val="32"/>
        </w:rPr>
      </w:pPr>
      <w:bookmarkStart w:id="196" w:name="_37m2jsg" w:colFirst="0" w:colLast="0"/>
      <w:bookmarkStart w:id="197" w:name="_1mrcu09" w:colFirst="0" w:colLast="0"/>
      <w:bookmarkStart w:id="198" w:name="_Toc470690182"/>
      <w:bookmarkEnd w:id="196"/>
      <w:bookmarkEnd w:id="197"/>
      <w:commentRangeStart w:id="199"/>
      <w:r w:rsidRPr="00A41C3C">
        <w:rPr>
          <w:rFonts w:cs="Times New Roman"/>
          <w:sz w:val="32"/>
          <w:szCs w:val="32"/>
        </w:rPr>
        <w:lastRenderedPageBreak/>
        <w:t>IMPACTOS</w:t>
      </w:r>
      <w:commentRangeEnd w:id="199"/>
      <w:r w:rsidR="00DE1681" w:rsidRPr="00A41C3C">
        <w:rPr>
          <w:rStyle w:val="Refdecomentario"/>
          <w:rFonts w:eastAsia="Cambria" w:cs="Cambria"/>
          <w:color w:val="000000"/>
          <w:sz w:val="32"/>
          <w:szCs w:val="32"/>
        </w:rPr>
        <w:commentReference w:id="199"/>
      </w:r>
      <w:bookmarkEnd w:id="198"/>
    </w:p>
    <w:p w14:paraId="0E2EAC68" w14:textId="77777777" w:rsidR="002018F1" w:rsidRPr="00102649" w:rsidRDefault="002018F1" w:rsidP="00F12A4C">
      <w:pPr>
        <w:pStyle w:val="Incontec"/>
        <w:rPr>
          <w:rFonts w:cs="Times New Roman"/>
        </w:rPr>
      </w:pPr>
    </w:p>
    <w:p w14:paraId="2F98C495" w14:textId="4B03F9FC" w:rsidR="00D30904" w:rsidRPr="00102649" w:rsidRDefault="00D868FD" w:rsidP="00066B8A">
      <w:pPr>
        <w:pStyle w:val="Incontec"/>
        <w:numPr>
          <w:ilvl w:val="1"/>
          <w:numId w:val="1"/>
        </w:numPr>
        <w:outlineLvl w:val="1"/>
        <w:rPr>
          <w:rFonts w:cs="Times New Roman"/>
        </w:rPr>
      </w:pPr>
      <w:bookmarkStart w:id="200" w:name="_b9531oucpkz4" w:colFirst="0" w:colLast="0"/>
      <w:bookmarkStart w:id="201" w:name="_Toc470690183"/>
      <w:bookmarkEnd w:id="200"/>
      <w:r w:rsidRPr="00102649">
        <w:rPr>
          <w:rFonts w:cs="Times New Roman"/>
          <w:sz w:val="28"/>
          <w:szCs w:val="28"/>
        </w:rPr>
        <w:t>Económico</w:t>
      </w:r>
      <w:r w:rsidRPr="00102649">
        <w:rPr>
          <w:rFonts w:cs="Times New Roman"/>
        </w:rPr>
        <w:t>.</w:t>
      </w:r>
      <w:bookmarkEnd w:id="201"/>
    </w:p>
    <w:p w14:paraId="73F66CD3" w14:textId="438980A3" w:rsidR="00DA4F11" w:rsidRPr="00102649" w:rsidRDefault="004A572D" w:rsidP="00F12A4C">
      <w:pPr>
        <w:pStyle w:val="Incontec"/>
      </w:pPr>
      <w:r>
        <w:t xml:space="preserve">Con el desarrollo de este proyecto se </w:t>
      </w:r>
      <w:r w:rsidR="00966EFB">
        <w:t>busca que la inversión privada en temas de inclusión social crezca para el próximo año</w:t>
      </w:r>
      <w:r w:rsidR="0001196A">
        <w:t xml:space="preserve">, </w:t>
      </w:r>
    </w:p>
    <w:p w14:paraId="207C0A40" w14:textId="19BFB7D9" w:rsidR="003F3D70" w:rsidRDefault="003F3D70" w:rsidP="003F3D70">
      <w:pPr>
        <w:pStyle w:val="Incontec"/>
        <w:rPr>
          <w:rFonts w:cs="Times New Roman"/>
        </w:rPr>
      </w:pPr>
      <w:bookmarkStart w:id="202" w:name="_kkbvytrn60uh" w:colFirst="0" w:colLast="0"/>
      <w:bookmarkEnd w:id="202"/>
      <w:r w:rsidRPr="003F3D70">
        <w:rPr>
          <w:rFonts w:cs="Times New Roman"/>
        </w:rPr>
        <w:t>El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proofErr w:type="spellStart"/>
      <w:r w:rsidRPr="003F3D70">
        <w:rPr>
          <w:rFonts w:cs="Times New Roman"/>
          <w:i/>
        </w:rPr>
        <w:t>Education</w:t>
      </w:r>
      <w:proofErr w:type="spellEnd"/>
      <w:r w:rsidRPr="003F3D70">
        <w:rPr>
          <w:rFonts w:cs="Times New Roman"/>
          <w:i/>
        </w:rPr>
        <w:t xml:space="preserve"> at a </w:t>
      </w:r>
      <w:proofErr w:type="spellStart"/>
      <w:r w:rsidRPr="003F3D70">
        <w:rPr>
          <w:rFonts w:cs="Times New Roman"/>
          <w:i/>
        </w:rPr>
        <w:t>glance</w:t>
      </w:r>
      <w:proofErr w:type="spellEnd"/>
      <w:r w:rsidRPr="003F3D70">
        <w:rPr>
          <w:rFonts w:cs="Times New Roman"/>
        </w:rPr>
        <w:t xml:space="preserve"> las personas que</w:t>
      </w:r>
      <w:r>
        <w:rPr>
          <w:rFonts w:cs="Times New Roman"/>
        </w:rPr>
        <w:t xml:space="preserve"> logran formarse y obtener </w:t>
      </w:r>
      <w:r w:rsidR="004A572D">
        <w:rPr>
          <w:rFonts w:cs="Times New Roman"/>
        </w:rPr>
        <w:t>tí</w:t>
      </w:r>
      <w:r w:rsidR="004A572D" w:rsidRPr="003F3D70">
        <w:rPr>
          <w:rFonts w:cs="Times New Roman"/>
        </w:rPr>
        <w:t>tulos</w:t>
      </w:r>
      <w:r w:rsidRPr="003F3D70">
        <w:rPr>
          <w:rFonts w:cs="Times New Roman"/>
        </w:rPr>
        <w:t xml:space="preserve"> universitarios contribuyen a que el índice de crecimiento</w:t>
      </w:r>
      <w:r>
        <w:rPr>
          <w:rFonts w:cs="Times New Roman"/>
        </w:rPr>
        <w:t xml:space="preserve"> en sus paí</w:t>
      </w:r>
      <w:r w:rsidRPr="003F3D70">
        <w:rPr>
          <w:rFonts w:cs="Times New Roman"/>
        </w:rPr>
        <w:t xml:space="preserve">ses en más de la </w:t>
      </w:r>
      <w:r w:rsidR="004A572D">
        <w:rPr>
          <w:rFonts w:cs="Times New Roman"/>
        </w:rPr>
        <w:t>mitad</w:t>
      </w:r>
      <w:r>
        <w:rPr>
          <w:rFonts w:cs="Times New Roman"/>
        </w:rPr>
        <w:t xml:space="preserve"> </w:t>
      </w:r>
    </w:p>
    <w:p w14:paraId="142D6EAE" w14:textId="51556DAE" w:rsidR="00D30904" w:rsidRPr="00102649" w:rsidRDefault="00D868FD" w:rsidP="003F3D70">
      <w:pPr>
        <w:pStyle w:val="Incontec"/>
        <w:numPr>
          <w:ilvl w:val="1"/>
          <w:numId w:val="1"/>
        </w:numPr>
        <w:rPr>
          <w:rFonts w:cs="Times New Roman"/>
        </w:rPr>
      </w:pPr>
      <w:r w:rsidRPr="00102649">
        <w:rPr>
          <w:rFonts w:cs="Times New Roman"/>
        </w:rPr>
        <w:t>Regional.</w:t>
      </w:r>
    </w:p>
    <w:p w14:paraId="6635D4E9" w14:textId="5901AFF0" w:rsidR="00966EFB" w:rsidRDefault="00966EFB" w:rsidP="00966EFB">
      <w:pPr>
        <w:pStyle w:val="Incontec"/>
      </w:pPr>
      <w:r>
        <w:t>Mejorar el nivel de Cobertura de Educación en la capital para personas con N.E.E</w:t>
      </w:r>
      <w:bookmarkStart w:id="203" w:name="_q63con1mca" w:colFirst="0" w:colLast="0"/>
      <w:bookmarkEnd w:id="203"/>
    </w:p>
    <w:p w14:paraId="31035543" w14:textId="7E8753E1" w:rsidR="00D30904" w:rsidRPr="00102649" w:rsidRDefault="00D868FD" w:rsidP="00966EFB">
      <w:pPr>
        <w:pStyle w:val="Incontec"/>
        <w:numPr>
          <w:ilvl w:val="1"/>
          <w:numId w:val="1"/>
        </w:numPr>
        <w:rPr>
          <w:rFonts w:cs="Times New Roman"/>
        </w:rPr>
      </w:pPr>
      <w:r w:rsidRPr="00102649">
        <w:rPr>
          <w:rFonts w:cs="Times New Roman"/>
        </w:rPr>
        <w:t>Social.</w:t>
      </w:r>
    </w:p>
    <w:p w14:paraId="45786AF9" w14:textId="205BC96D" w:rsidR="00DA4F11" w:rsidRPr="00102649" w:rsidRDefault="004A572D" w:rsidP="00F12A4C">
      <w:pPr>
        <w:pStyle w:val="Incontec"/>
      </w:pPr>
      <w:r>
        <w:t xml:space="preserve">Generar </w:t>
      </w:r>
      <w:r w:rsidR="00966EFB">
        <w:t xml:space="preserve">una conciencia de </w:t>
      </w:r>
      <w:r w:rsidRPr="004A572D">
        <w:t xml:space="preserve">Inversión </w:t>
      </w:r>
      <w:r w:rsidR="00966EFB">
        <w:t xml:space="preserve">Social y Desarrollo de Mercados una campaña en pro de la </w:t>
      </w:r>
      <w:r w:rsidRPr="004A572D">
        <w:t xml:space="preserve">promoción y mejora de la calidad de vida de la sociedad </w:t>
      </w:r>
      <w:r w:rsidR="00966EFB">
        <w:t>con L.C.</w:t>
      </w:r>
    </w:p>
    <w:p w14:paraId="67EAB0F2" w14:textId="38B2044D" w:rsidR="00D30904" w:rsidRPr="00102649" w:rsidRDefault="00D868FD" w:rsidP="00F12A4C">
      <w:pPr>
        <w:pStyle w:val="Incontec"/>
        <w:rPr>
          <w:rFonts w:cs="Times New Roman"/>
        </w:rPr>
      </w:pPr>
      <w:r w:rsidRPr="00102649">
        <w:rPr>
          <w:rFonts w:cs="Times New Roman"/>
        </w:rPr>
        <w:t xml:space="preserve">En este caso debido al enfoque de la aplicación, existe un fuerte componente social, ya que la aplicación ayuda a las personas con </w:t>
      </w:r>
      <w:r w:rsidR="00966EFB" w:rsidRPr="00102649">
        <w:rPr>
          <w:rFonts w:cs="Times New Roman"/>
        </w:rPr>
        <w:t>Limitación</w:t>
      </w:r>
      <w:r w:rsidR="00192E49" w:rsidRPr="00102649">
        <w:rPr>
          <w:rFonts w:cs="Times New Roman"/>
        </w:rPr>
        <w:t xml:space="preserve"> Cognitiva</w:t>
      </w:r>
      <w:r w:rsidRPr="00102649">
        <w:rPr>
          <w:rFonts w:cs="Times New Roman"/>
        </w:rPr>
        <w:t xml:space="preserve"> a desarrollar sus capacidades de lectura, escritura y lógica, ayudándoles a superar sus limitaciones convirtiéndolas en personas más independientes y funcionales.</w:t>
      </w:r>
    </w:p>
    <w:p w14:paraId="31932A4D" w14:textId="0638A37B" w:rsidR="00D30904" w:rsidRPr="00102649" w:rsidRDefault="00D868FD" w:rsidP="003F3D70">
      <w:pPr>
        <w:pStyle w:val="Incontec"/>
        <w:numPr>
          <w:ilvl w:val="1"/>
          <w:numId w:val="1"/>
        </w:numPr>
        <w:outlineLvl w:val="1"/>
        <w:rPr>
          <w:rFonts w:cs="Times New Roman"/>
        </w:rPr>
      </w:pPr>
      <w:bookmarkStart w:id="204" w:name="_7l9fue574ofa" w:colFirst="0" w:colLast="0"/>
      <w:bookmarkStart w:id="205" w:name="_Toc470690184"/>
      <w:bookmarkEnd w:id="204"/>
      <w:r w:rsidRPr="00102649">
        <w:rPr>
          <w:rFonts w:cs="Times New Roman"/>
        </w:rPr>
        <w:t>Ambiental.</w:t>
      </w:r>
      <w:bookmarkEnd w:id="205"/>
    </w:p>
    <w:p w14:paraId="4FB9D5D5" w14:textId="77777777" w:rsidR="00DA4F11" w:rsidRPr="00102649" w:rsidRDefault="00DA4F11" w:rsidP="00F12A4C">
      <w:pPr>
        <w:pStyle w:val="Incontec"/>
      </w:pPr>
    </w:p>
    <w:p w14:paraId="068FBF7C" w14:textId="28E60924" w:rsidR="00966EFB" w:rsidRDefault="00966EFB" w:rsidP="00966EFB">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5343462F" w14:textId="77777777" w:rsidR="00966EFB" w:rsidRPr="00966EFB" w:rsidRDefault="00966EFB" w:rsidP="00966EFB">
      <w:pPr>
        <w:rPr>
          <w:rFonts w:ascii="LM Roman 10" w:eastAsia="Times New Roman" w:hAnsi="LM Roman 10" w:cs="Times New Roman"/>
          <w:color w:val="000000" w:themeColor="text1"/>
          <w:sz w:val="24"/>
          <w:szCs w:val="24"/>
          <w:shd w:val="clear" w:color="auto" w:fill="FEFEFE"/>
        </w:rPr>
      </w:pPr>
    </w:p>
    <w:p w14:paraId="53B19CC3" w14:textId="12936303" w:rsidR="00966EFB" w:rsidRPr="00966EFB" w:rsidRDefault="00966EFB" w:rsidP="00966EFB">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3775B2E" w14:textId="5075D398" w:rsidR="00A41C3C" w:rsidRDefault="00966EFB" w:rsidP="009128A5">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lastRenderedPageBreak/>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1C27F1AB" w14:textId="77777777" w:rsidR="00A41C3C" w:rsidRDefault="00A41C3C" w:rsidP="00A41C3C"/>
    <w:p w14:paraId="436EE5EB" w14:textId="77777777" w:rsidR="00A41C3C" w:rsidRDefault="00A41C3C" w:rsidP="00A41C3C"/>
    <w:p w14:paraId="10773613" w14:textId="77777777" w:rsidR="00A41C3C" w:rsidRDefault="00A41C3C" w:rsidP="00A41C3C"/>
    <w:p w14:paraId="4862383D" w14:textId="77777777" w:rsidR="00A41C3C" w:rsidRDefault="00A41C3C" w:rsidP="00A41C3C"/>
    <w:p w14:paraId="7B1464FB" w14:textId="77777777" w:rsidR="00A41C3C" w:rsidRDefault="00A41C3C" w:rsidP="00A41C3C"/>
    <w:p w14:paraId="5872F5CE" w14:textId="77777777" w:rsidR="00A41C3C" w:rsidRDefault="00A41C3C" w:rsidP="00A41C3C"/>
    <w:p w14:paraId="4D4CCD28" w14:textId="77777777" w:rsidR="00A41C3C" w:rsidRDefault="00A41C3C" w:rsidP="00A41C3C"/>
    <w:p w14:paraId="166751E6" w14:textId="77777777" w:rsidR="00A41C3C" w:rsidRDefault="00A41C3C" w:rsidP="00A41C3C"/>
    <w:p w14:paraId="14BD9A48" w14:textId="77777777" w:rsidR="00A41C3C" w:rsidRDefault="00A41C3C" w:rsidP="00A41C3C"/>
    <w:p w14:paraId="48D478B3" w14:textId="77777777" w:rsidR="00A41C3C" w:rsidRDefault="00A41C3C" w:rsidP="00A41C3C"/>
    <w:p w14:paraId="1A273BE1" w14:textId="77777777" w:rsidR="00A41C3C" w:rsidRDefault="00A41C3C" w:rsidP="00A41C3C"/>
    <w:p w14:paraId="6E30D9D6" w14:textId="77777777" w:rsidR="00A41C3C" w:rsidRDefault="00A41C3C" w:rsidP="00A41C3C"/>
    <w:p w14:paraId="6321E24C" w14:textId="77777777" w:rsidR="00A41C3C" w:rsidRDefault="00A41C3C" w:rsidP="00A41C3C"/>
    <w:p w14:paraId="25F36BAE" w14:textId="77777777" w:rsidR="00A41C3C" w:rsidRDefault="00A41C3C" w:rsidP="00A41C3C"/>
    <w:p w14:paraId="0676C589" w14:textId="77777777" w:rsidR="00A41C3C" w:rsidRDefault="00A41C3C" w:rsidP="00A41C3C"/>
    <w:p w14:paraId="1584CBA6" w14:textId="77777777" w:rsidR="00A41C3C" w:rsidRDefault="00A41C3C" w:rsidP="00A41C3C"/>
    <w:p w14:paraId="22855F98" w14:textId="77777777" w:rsidR="00A41C3C" w:rsidRDefault="00A41C3C" w:rsidP="00A41C3C"/>
    <w:p w14:paraId="71B11E36" w14:textId="77777777" w:rsidR="00A41C3C" w:rsidRDefault="00A41C3C" w:rsidP="00A41C3C"/>
    <w:p w14:paraId="32E0EF36" w14:textId="77777777" w:rsidR="00A41C3C" w:rsidRDefault="00A41C3C" w:rsidP="00A41C3C"/>
    <w:p w14:paraId="7A45AC2D" w14:textId="77777777" w:rsidR="00A41C3C" w:rsidRDefault="00A41C3C" w:rsidP="00A41C3C"/>
    <w:p w14:paraId="5DEB3813" w14:textId="77777777" w:rsidR="00A41C3C" w:rsidRDefault="00A41C3C" w:rsidP="00A41C3C"/>
    <w:p w14:paraId="23D32950" w14:textId="77777777" w:rsidR="00A41C3C" w:rsidRDefault="00A41C3C" w:rsidP="00A41C3C"/>
    <w:p w14:paraId="76E4B7ED" w14:textId="77777777" w:rsidR="00A41C3C" w:rsidRDefault="00A41C3C" w:rsidP="00A41C3C"/>
    <w:p w14:paraId="3F710572" w14:textId="77777777" w:rsidR="00A41C3C" w:rsidRDefault="00A41C3C" w:rsidP="00A41C3C"/>
    <w:p w14:paraId="6DEAB41D" w14:textId="77777777" w:rsidR="00A41C3C" w:rsidRDefault="00A41C3C" w:rsidP="00A41C3C"/>
    <w:p w14:paraId="600CA43C" w14:textId="77777777" w:rsidR="00A41C3C" w:rsidRDefault="00A41C3C" w:rsidP="00A41C3C"/>
    <w:p w14:paraId="60057A9F" w14:textId="77777777" w:rsidR="00A41C3C" w:rsidRDefault="00A41C3C" w:rsidP="00A41C3C"/>
    <w:p w14:paraId="4D3E0405" w14:textId="77777777" w:rsidR="00A41C3C" w:rsidRDefault="00A41C3C" w:rsidP="00A41C3C"/>
    <w:p w14:paraId="5F2D20FC" w14:textId="77777777" w:rsidR="00A41C3C" w:rsidRDefault="00A41C3C" w:rsidP="00A41C3C"/>
    <w:p w14:paraId="61575656" w14:textId="77777777" w:rsidR="00A41C3C" w:rsidRDefault="00A41C3C" w:rsidP="00A41C3C"/>
    <w:p w14:paraId="6E980592" w14:textId="77777777" w:rsidR="00A41C3C" w:rsidRDefault="00A41C3C" w:rsidP="00A41C3C"/>
    <w:p w14:paraId="591A9432" w14:textId="77777777" w:rsidR="00A41C3C" w:rsidRDefault="00A41C3C" w:rsidP="00A41C3C"/>
    <w:p w14:paraId="6BB41A34" w14:textId="77777777" w:rsidR="00A41C3C" w:rsidRDefault="00A41C3C" w:rsidP="00A41C3C"/>
    <w:p w14:paraId="775E2723" w14:textId="77777777" w:rsidR="00A41C3C" w:rsidRDefault="00A41C3C" w:rsidP="00A41C3C"/>
    <w:p w14:paraId="7210596E" w14:textId="77777777" w:rsidR="00A41C3C" w:rsidRDefault="00A41C3C" w:rsidP="00A41C3C"/>
    <w:p w14:paraId="7843CA91" w14:textId="77777777" w:rsidR="00A41C3C" w:rsidRDefault="00A41C3C" w:rsidP="00A41C3C"/>
    <w:p w14:paraId="5BBF1562" w14:textId="77777777" w:rsidR="00A41C3C" w:rsidRDefault="00A41C3C" w:rsidP="00A41C3C"/>
    <w:p w14:paraId="4CA4426B" w14:textId="77777777" w:rsidR="00A41C3C" w:rsidRDefault="00A41C3C" w:rsidP="00A41C3C"/>
    <w:p w14:paraId="5494D956" w14:textId="77777777" w:rsidR="00A41C3C" w:rsidRDefault="00A41C3C" w:rsidP="00A41C3C"/>
    <w:p w14:paraId="6D62A99B" w14:textId="77777777" w:rsidR="00A41C3C" w:rsidRDefault="00A41C3C" w:rsidP="00A41C3C"/>
    <w:p w14:paraId="7D1198B0" w14:textId="77777777" w:rsidR="00A41C3C" w:rsidRDefault="00A41C3C" w:rsidP="00A41C3C"/>
    <w:p w14:paraId="271BA208" w14:textId="77777777" w:rsidR="00A41C3C" w:rsidRPr="00A41C3C" w:rsidRDefault="00A41C3C" w:rsidP="00A41C3C"/>
    <w:p w14:paraId="7A3C6EC0" w14:textId="65AA5B24" w:rsidR="00D30904" w:rsidRPr="00A41C3C" w:rsidRDefault="00D868FD" w:rsidP="003F3D70">
      <w:pPr>
        <w:pStyle w:val="Incontec"/>
        <w:numPr>
          <w:ilvl w:val="0"/>
          <w:numId w:val="1"/>
        </w:numPr>
        <w:jc w:val="center"/>
        <w:outlineLvl w:val="0"/>
        <w:rPr>
          <w:rFonts w:cs="Times New Roman"/>
          <w:sz w:val="32"/>
        </w:rPr>
      </w:pPr>
      <w:bookmarkStart w:id="206" w:name="_206ipza" w:colFirst="0" w:colLast="0"/>
      <w:bookmarkStart w:id="207" w:name="_Toc470690185"/>
      <w:bookmarkEnd w:id="206"/>
      <w:r w:rsidRPr="00A41C3C">
        <w:rPr>
          <w:rFonts w:cs="Times New Roman"/>
          <w:sz w:val="32"/>
        </w:rPr>
        <w:lastRenderedPageBreak/>
        <w:t>CONCLUSIONES.</w:t>
      </w:r>
      <w:bookmarkEnd w:id="207"/>
    </w:p>
    <w:p w14:paraId="7B71A5C5" w14:textId="77777777" w:rsidR="002018F1" w:rsidRDefault="002018F1" w:rsidP="0001196A">
      <w:pPr>
        <w:pStyle w:val="Incontec"/>
      </w:pPr>
    </w:p>
    <w:p w14:paraId="20BA65EB" w14:textId="2EB1BA94" w:rsidR="0001196A" w:rsidRPr="0001196A" w:rsidRDefault="0001196A" w:rsidP="0001196A">
      <w:pPr>
        <w:pStyle w:val="Incontec"/>
      </w:pPr>
      <w:r w:rsidRPr="0001196A">
        <w:t xml:space="preserve">El presente documento </w:t>
      </w:r>
      <w:r>
        <w:t>pretend</w:t>
      </w:r>
      <w:r w:rsidRPr="0001196A">
        <w:t>a evaluar la viabilidad de implementar un modelo de negocio,</w:t>
      </w:r>
      <w:r>
        <w:t xml:space="preserve"> </w:t>
      </w:r>
      <w:r w:rsidRPr="0001196A">
        <w:t>enfocado en fortalecer el acceso a la educación superior formando estudiantes capaces de</w:t>
      </w:r>
      <w:r>
        <w:t xml:space="preserve"> </w:t>
      </w:r>
      <w:r w:rsidRPr="0001196A">
        <w:t>cumplir con las competencias que se presentan a nivel nacional e internacional;</w:t>
      </w:r>
      <w:r w:rsidR="002B29F4">
        <w:t xml:space="preserve"> </w:t>
      </w:r>
      <w:r w:rsidRPr="0001196A">
        <w:t>Haciendo uso</w:t>
      </w:r>
      <w:r>
        <w:t xml:space="preserve"> </w:t>
      </w:r>
      <w:r w:rsidR="002B29F4">
        <w:t>de las tecnolog</w:t>
      </w:r>
      <w:r w:rsidR="002B29F4" w:rsidRPr="0001196A">
        <w:t>ías</w:t>
      </w:r>
      <w:r w:rsidRPr="0001196A">
        <w:t xml:space="preserve"> de la </w:t>
      </w:r>
      <w:r w:rsidR="002B29F4" w:rsidRPr="0001196A">
        <w:t>información</w:t>
      </w:r>
      <w:r w:rsidRPr="0001196A">
        <w:t xml:space="preserve"> para explota</w:t>
      </w:r>
      <w:r w:rsidR="002B29F4">
        <w:t>r mucho m</w:t>
      </w:r>
      <w:r w:rsidR="002B29F4" w:rsidRPr="0001196A">
        <w:t>ás</w:t>
      </w:r>
      <w:r w:rsidRPr="0001196A">
        <w:t xml:space="preserve"> el potencial de cada persona</w:t>
      </w:r>
      <w:r w:rsidR="002B29F4">
        <w:t>.</w:t>
      </w:r>
    </w:p>
    <w:p w14:paraId="4F4F8A31" w14:textId="2F0135A2" w:rsidR="0001196A" w:rsidRPr="0001196A" w:rsidRDefault="0001196A" w:rsidP="002B29F4">
      <w:pPr>
        <w:pStyle w:val="Incontec"/>
      </w:pPr>
      <w:r w:rsidRPr="0001196A">
        <w:t xml:space="preserve">La iniciativa parte de la experiencia previa de sus </w:t>
      </w:r>
      <w:r w:rsidR="002B29F4">
        <w:t>autores trabajando en una fundación en el sector de educación musical</w:t>
      </w:r>
      <w:r w:rsidRPr="0001196A">
        <w:t xml:space="preserve">, que </w:t>
      </w:r>
      <w:r w:rsidR="002B29F4" w:rsidRPr="0001196A">
        <w:t>demostró</w:t>
      </w:r>
      <w:r w:rsidRPr="0001196A">
        <w:t xml:space="preserve"> el potencial del </w:t>
      </w:r>
      <w:r w:rsidR="002B29F4">
        <w:t>uso de dicha metodología para</w:t>
      </w:r>
      <w:r w:rsidRPr="0001196A">
        <w:t xml:space="preserve"> proponer nuevos productos y servicios</w:t>
      </w:r>
      <w:r w:rsidR="002B29F4">
        <w:t xml:space="preserve"> </w:t>
      </w:r>
      <w:r w:rsidRPr="0001196A">
        <w:t xml:space="preserve">que </w:t>
      </w:r>
      <w:r w:rsidR="002B29F4">
        <w:t>aporten al desarrollo cognitivo de la población con L.C</w:t>
      </w:r>
      <w:r w:rsidRPr="0001196A">
        <w:t xml:space="preserve">, el modelo </w:t>
      </w:r>
      <w:r w:rsidR="002B29F4" w:rsidRPr="0001196A">
        <w:t>también</w:t>
      </w:r>
      <w:r w:rsidRPr="0001196A">
        <w:t xml:space="preserve"> muestra un alto </w:t>
      </w:r>
      <w:r w:rsidR="002B29F4" w:rsidRPr="0001196A">
        <w:t>índice</w:t>
      </w:r>
      <w:r w:rsidRPr="0001196A">
        <w:t xml:space="preserve"> de crecimiento y sobre</w:t>
      </w:r>
      <w:r w:rsidR="002B29F4">
        <w:t xml:space="preserve"> </w:t>
      </w:r>
      <w:r w:rsidRPr="0001196A">
        <w:t>todo la posibilidad de expandirse a otro tipo d</w:t>
      </w:r>
      <w:r w:rsidR="002B29F4">
        <w:t>e servicios como capacitaciones presenciales en el uso de herramientas tecnológicas.</w:t>
      </w:r>
      <w:r w:rsidRPr="0001196A">
        <w:t xml:space="preserve"> </w:t>
      </w:r>
    </w:p>
    <w:p w14:paraId="6DE3A190" w14:textId="5C215283" w:rsidR="0001196A" w:rsidRPr="0001196A" w:rsidRDefault="0001196A" w:rsidP="0001196A">
      <w:pPr>
        <w:pStyle w:val="Incontec"/>
      </w:pPr>
      <w:r w:rsidRPr="0001196A">
        <w:t xml:space="preserve">Es claro que el modelo tiene un </w:t>
      </w:r>
      <w:r w:rsidR="002B29F4" w:rsidRPr="0001196A">
        <w:t>índice</w:t>
      </w:r>
      <w:r w:rsidRPr="0001196A">
        <w:t xml:space="preserve"> de riesgo, pero que es realmente bajo y que en</w:t>
      </w:r>
      <w:r w:rsidR="002B29F4">
        <w:t xml:space="preserve"> </w:t>
      </w:r>
      <w:r w:rsidRPr="0001196A">
        <w:t xml:space="preserve">conjunto con las estrategias planteadas permiten tener un panorama en que la </w:t>
      </w:r>
      <w:r w:rsidR="002B29F4" w:rsidRPr="0001196A">
        <w:t>innovación</w:t>
      </w:r>
      <w:r w:rsidR="002B29F4">
        <w:t xml:space="preserve"> en el </w:t>
      </w:r>
      <w:r w:rsidR="002B29F4" w:rsidRPr="0001196A">
        <w:t>área</w:t>
      </w:r>
      <w:r w:rsidRPr="0001196A">
        <w:t xml:space="preserve"> de la </w:t>
      </w:r>
      <w:r w:rsidR="002B29F4" w:rsidRPr="0001196A">
        <w:t>educación</w:t>
      </w:r>
      <w:r w:rsidRPr="0001196A">
        <w:t xml:space="preserve"> se vuelve una ventaja competitiva fundamental.</w:t>
      </w:r>
    </w:p>
    <w:p w14:paraId="2F0964F0" w14:textId="222C8D20" w:rsidR="0001196A" w:rsidRPr="0001196A" w:rsidRDefault="0001196A" w:rsidP="0001196A">
      <w:pPr>
        <w:pStyle w:val="Incontec"/>
      </w:pPr>
      <w:r w:rsidRPr="0001196A">
        <w:t xml:space="preserve">El proyecto presenta un alto </w:t>
      </w:r>
      <w:r w:rsidR="002B29F4" w:rsidRPr="0001196A">
        <w:t>índice</w:t>
      </w:r>
      <w:r w:rsidRPr="0001196A">
        <w:t xml:space="preserve"> de </w:t>
      </w:r>
      <w:r w:rsidR="002B29F4" w:rsidRPr="0001196A">
        <w:t>correlación</w:t>
      </w:r>
      <w:r w:rsidRPr="0001196A">
        <w:t xml:space="preserve"> con los planes de crecimiento que se</w:t>
      </w:r>
      <w:r w:rsidR="002B29F4">
        <w:t xml:space="preserve"> </w:t>
      </w:r>
      <w:r w:rsidRPr="0001196A">
        <w:t xml:space="preserve">implementan a lo largo de latino </w:t>
      </w:r>
      <w:proofErr w:type="gramStart"/>
      <w:r w:rsidR="002B29F4">
        <w:t>américa</w:t>
      </w:r>
      <w:proofErr w:type="gramEnd"/>
      <w:r w:rsidRPr="0001196A">
        <w:t>, abriendo camino a crear un mercado digital de</w:t>
      </w:r>
      <w:r w:rsidR="002B29F4">
        <w:t xml:space="preserve"> </w:t>
      </w:r>
      <w:r w:rsidR="002B29F4" w:rsidRPr="0001196A">
        <w:t>educación</w:t>
      </w:r>
      <w:r w:rsidR="002B29F4">
        <w:t xml:space="preserve"> totalmente benefi</w:t>
      </w:r>
      <w:r w:rsidRPr="0001196A">
        <w:t>cioso para la empresa y para la masa de clientes.</w:t>
      </w:r>
    </w:p>
    <w:p w14:paraId="6A23DDC0" w14:textId="77777777" w:rsidR="00A41C3C" w:rsidRDefault="00A41C3C" w:rsidP="0001196A">
      <w:pPr>
        <w:pStyle w:val="Incontec"/>
      </w:pPr>
    </w:p>
    <w:p w14:paraId="7CFF0E93" w14:textId="77777777" w:rsidR="00A41C3C" w:rsidRDefault="00A41C3C" w:rsidP="0001196A">
      <w:pPr>
        <w:pStyle w:val="Incontec"/>
      </w:pPr>
    </w:p>
    <w:p w14:paraId="5FDF18F5" w14:textId="77777777" w:rsidR="00A41C3C" w:rsidRDefault="00A41C3C" w:rsidP="0001196A">
      <w:pPr>
        <w:pStyle w:val="Incontec"/>
      </w:pPr>
    </w:p>
    <w:p w14:paraId="0CCD5D14" w14:textId="77777777" w:rsidR="00A41C3C" w:rsidRDefault="00A41C3C" w:rsidP="0001196A">
      <w:pPr>
        <w:pStyle w:val="Incontec"/>
      </w:pPr>
    </w:p>
    <w:p w14:paraId="3D787539" w14:textId="77777777" w:rsidR="00A41C3C" w:rsidRDefault="00A41C3C" w:rsidP="0001196A">
      <w:pPr>
        <w:pStyle w:val="Incontec"/>
      </w:pPr>
    </w:p>
    <w:p w14:paraId="5135E4F2" w14:textId="77777777" w:rsidR="00A41C3C" w:rsidRDefault="00A41C3C" w:rsidP="0001196A">
      <w:pPr>
        <w:pStyle w:val="Incontec"/>
      </w:pPr>
    </w:p>
    <w:p w14:paraId="1B9CFE92" w14:textId="77777777" w:rsidR="00A41C3C" w:rsidRDefault="00A41C3C" w:rsidP="0001196A">
      <w:pPr>
        <w:pStyle w:val="Incontec"/>
      </w:pPr>
    </w:p>
    <w:p w14:paraId="1265151D" w14:textId="0137F4BD" w:rsidR="008B613A" w:rsidRPr="00A41C3C" w:rsidRDefault="00B7045B" w:rsidP="00066B8A">
      <w:pPr>
        <w:pStyle w:val="Incontec"/>
        <w:numPr>
          <w:ilvl w:val="0"/>
          <w:numId w:val="15"/>
        </w:numPr>
        <w:jc w:val="center"/>
        <w:outlineLvl w:val="0"/>
        <w:rPr>
          <w:rFonts w:cs="Times New Roman"/>
          <w:sz w:val="32"/>
        </w:rPr>
      </w:pPr>
      <w:bookmarkStart w:id="208" w:name="_4k668n3" w:colFirst="0" w:colLast="0"/>
      <w:bookmarkStart w:id="209" w:name="_Ref467494018"/>
      <w:bookmarkStart w:id="210" w:name="_Toc470690186"/>
      <w:bookmarkEnd w:id="208"/>
      <w:r w:rsidRPr="00A41C3C">
        <w:rPr>
          <w:rFonts w:cs="Times New Roman"/>
          <w:sz w:val="32"/>
        </w:rPr>
        <w:lastRenderedPageBreak/>
        <w:t>ANEXO</w:t>
      </w:r>
      <w:r w:rsidR="00A41C3C">
        <w:rPr>
          <w:rFonts w:cs="Times New Roman"/>
          <w:sz w:val="32"/>
        </w:rPr>
        <w:t>S</w:t>
      </w:r>
      <w:bookmarkEnd w:id="209"/>
      <w:bookmarkEnd w:id="210"/>
    </w:p>
    <w:p w14:paraId="4AE7A1C5" w14:textId="78BB076F" w:rsidR="00B7045B" w:rsidRPr="00BA299F" w:rsidRDefault="0073733E" w:rsidP="0018432B">
      <w:pPr>
        <w:pStyle w:val="Incontec"/>
        <w:numPr>
          <w:ilvl w:val="0"/>
          <w:numId w:val="21"/>
        </w:numPr>
        <w:outlineLvl w:val="1"/>
        <w:rPr>
          <w:rFonts w:cs="Times New Roman"/>
          <w:sz w:val="28"/>
          <w:szCs w:val="28"/>
        </w:rPr>
      </w:pPr>
      <w:bookmarkStart w:id="211" w:name="_Ref467494133"/>
      <w:bookmarkStart w:id="212" w:name="_Toc470690187"/>
      <w:r w:rsidRPr="00BA299F">
        <w:rPr>
          <w:rFonts w:cs="Times New Roman"/>
          <w:sz w:val="28"/>
          <w:szCs w:val="28"/>
        </w:rPr>
        <w:t>ANEXO.</w:t>
      </w:r>
      <w:r w:rsidR="00A41C3C" w:rsidRPr="00BA299F">
        <w:rPr>
          <w:rFonts w:cs="Times New Roman"/>
          <w:sz w:val="28"/>
          <w:szCs w:val="28"/>
        </w:rPr>
        <w:t xml:space="preserve"> Encuesta Análisis Sectores de Mercado</w:t>
      </w:r>
      <w:bookmarkEnd w:id="211"/>
      <w:bookmarkEnd w:id="212"/>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7EA5F92F" w14:textId="77777777" w:rsidR="00115450" w:rsidRPr="0073733E" w:rsidRDefault="00115450" w:rsidP="0073733E">
      <w:pPr>
        <w:rPr>
          <w:rFonts w:ascii="LM Roman 10" w:hAnsi="LM Roman 10"/>
          <w:sz w:val="24"/>
        </w:rPr>
      </w:pPr>
      <w:r w:rsidRPr="0073733E">
        <w:rPr>
          <w:rFonts w:ascii="LM Roman 10" w:hAnsi="LM Roman 10"/>
          <w:sz w:val="24"/>
        </w:rPr>
        <w:t>3. ¿Cuál es su profesión?</w:t>
      </w:r>
    </w:p>
    <w:p w14:paraId="405575A3" w14:textId="77777777" w:rsidR="00115450" w:rsidRPr="0073733E" w:rsidRDefault="00115450" w:rsidP="0073733E">
      <w:pPr>
        <w:rPr>
          <w:rFonts w:ascii="LM Roman 10" w:hAnsi="LM Roman 10"/>
          <w:sz w:val="24"/>
        </w:rPr>
      </w:pPr>
    </w:p>
    <w:p w14:paraId="298EC7E8" w14:textId="77777777" w:rsidR="00115450" w:rsidRPr="0073733E" w:rsidRDefault="00115450" w:rsidP="0073733E">
      <w:pPr>
        <w:rPr>
          <w:rFonts w:ascii="LM Roman 10" w:hAnsi="LM Roman 10"/>
          <w:sz w:val="24"/>
        </w:rPr>
      </w:pPr>
      <w:r w:rsidRPr="0073733E">
        <w:rPr>
          <w:rFonts w:ascii="LM Roman 10" w:hAnsi="LM Roman 10"/>
          <w:sz w:val="24"/>
        </w:rPr>
        <w:t>4. ¿Qué metas tiene a corto, mediano y largo plazo?</w:t>
      </w:r>
    </w:p>
    <w:p w14:paraId="6597D304" w14:textId="77777777" w:rsidR="00115450" w:rsidRPr="0073733E" w:rsidRDefault="00115450" w:rsidP="0073733E">
      <w:pPr>
        <w:rPr>
          <w:rFonts w:ascii="LM Roman 10" w:hAnsi="LM Roman 10"/>
          <w:sz w:val="24"/>
        </w:rPr>
      </w:pPr>
    </w:p>
    <w:p w14:paraId="0C872217" w14:textId="77777777" w:rsidR="00115450" w:rsidRPr="0073733E" w:rsidRDefault="00115450" w:rsidP="0073733E">
      <w:pPr>
        <w:rPr>
          <w:rFonts w:ascii="LM Roman 10" w:hAnsi="LM Roman 10"/>
          <w:sz w:val="24"/>
        </w:rPr>
      </w:pPr>
      <w:r w:rsidRPr="0073733E">
        <w:rPr>
          <w:rFonts w:ascii="LM Roman 10" w:hAnsi="LM Roman 10"/>
          <w:sz w:val="24"/>
        </w:rPr>
        <w:t>5. ¿En qué entorno social se desempeña la mayor parte del tiempo?</w:t>
      </w:r>
    </w:p>
    <w:p w14:paraId="37337378" w14:textId="77777777" w:rsidR="00115450" w:rsidRPr="0073733E" w:rsidRDefault="00115450" w:rsidP="0073733E">
      <w:pPr>
        <w:rPr>
          <w:rFonts w:ascii="LM Roman 10" w:hAnsi="LM Roman 10"/>
          <w:sz w:val="24"/>
        </w:rPr>
      </w:pPr>
    </w:p>
    <w:p w14:paraId="4BE19564" w14:textId="5CD5243F" w:rsidR="00115450" w:rsidRPr="0073733E" w:rsidRDefault="00115450" w:rsidP="0073733E">
      <w:pPr>
        <w:rPr>
          <w:rFonts w:ascii="LM Roman 10" w:hAnsi="LM Roman 10"/>
          <w:sz w:val="24"/>
        </w:rPr>
      </w:pPr>
      <w:r w:rsidRPr="0073733E">
        <w:rPr>
          <w:rFonts w:ascii="LM Roman 10" w:hAnsi="LM Roman 10"/>
          <w:sz w:val="24"/>
        </w:rPr>
        <w:t xml:space="preserve">6. ¿Qué perspectiva cree usted que tiene la sociedad actual acerca de las personas en condición de </w:t>
      </w:r>
      <w:r w:rsidR="00A41C3C" w:rsidRPr="0073733E">
        <w:rPr>
          <w:rFonts w:ascii="LM Roman 10" w:hAnsi="LM Roman 10"/>
          <w:sz w:val="24"/>
        </w:rPr>
        <w:t>Limitación</w:t>
      </w:r>
      <w:r w:rsidR="00192E49" w:rsidRPr="0073733E">
        <w:rPr>
          <w:rFonts w:ascii="LM Roman 10" w:hAnsi="LM Roman 10"/>
          <w:sz w:val="24"/>
        </w:rPr>
        <w:t xml:space="preserve"> Cognitiva</w:t>
      </w:r>
      <w:r w:rsidRPr="0073733E">
        <w:rPr>
          <w:rFonts w:ascii="LM Roman 10" w:hAnsi="LM Roman 10"/>
          <w:sz w:val="24"/>
        </w:rPr>
        <w:t>?</w:t>
      </w:r>
    </w:p>
    <w:p w14:paraId="282CEC28" w14:textId="77777777" w:rsidR="00115450" w:rsidRPr="0073733E" w:rsidRDefault="00115450" w:rsidP="0073733E">
      <w:pPr>
        <w:rPr>
          <w:rFonts w:ascii="LM Roman 10" w:hAnsi="LM Roman 10"/>
          <w:sz w:val="24"/>
        </w:rPr>
      </w:pPr>
    </w:p>
    <w:p w14:paraId="5E6C714D" w14:textId="085C46B8" w:rsidR="00115450" w:rsidRPr="0073733E" w:rsidRDefault="00115450" w:rsidP="0073733E">
      <w:pPr>
        <w:rPr>
          <w:rFonts w:ascii="LM Roman 10" w:hAnsi="LM Roman 10"/>
          <w:sz w:val="24"/>
        </w:rPr>
      </w:pPr>
      <w:r w:rsidRPr="0073733E">
        <w:rPr>
          <w:rFonts w:ascii="LM Roman 10" w:hAnsi="LM Roman 10"/>
          <w:sz w:val="24"/>
        </w:rPr>
        <w:t xml:space="preserve">7. ¿Qué perspectiva tiene usted del futuro que pueda tener un joven que tiene alguna </w:t>
      </w:r>
      <w:r w:rsidR="00A41C3C" w:rsidRPr="0073733E">
        <w:rPr>
          <w:rFonts w:ascii="LM Roman 10" w:hAnsi="LM Roman 10"/>
          <w:sz w:val="24"/>
        </w:rPr>
        <w:t>Limitación</w:t>
      </w:r>
      <w:r w:rsidR="00192E49" w:rsidRPr="0073733E">
        <w:rPr>
          <w:rFonts w:ascii="LM Roman 10" w:hAnsi="LM Roman 10"/>
          <w:sz w:val="24"/>
        </w:rPr>
        <w:t xml:space="preserve"> Cognitiva</w:t>
      </w:r>
      <w:r w:rsidRPr="0073733E">
        <w:rPr>
          <w:rFonts w:ascii="LM Roman 10" w:hAnsi="LM Roman 10"/>
          <w:sz w:val="24"/>
        </w:rPr>
        <w:t>?</w:t>
      </w:r>
    </w:p>
    <w:p w14:paraId="01438EB6" w14:textId="77777777" w:rsidR="00115450" w:rsidRPr="0073733E" w:rsidRDefault="00115450" w:rsidP="0073733E">
      <w:pPr>
        <w:rPr>
          <w:rFonts w:ascii="LM Roman 10" w:hAnsi="LM Roman 10"/>
          <w:sz w:val="24"/>
        </w:rPr>
      </w:pPr>
    </w:p>
    <w:p w14:paraId="17C699A3" w14:textId="40323F1F" w:rsidR="00115450" w:rsidRPr="0073733E" w:rsidRDefault="00115450" w:rsidP="0073733E">
      <w:pPr>
        <w:rPr>
          <w:rFonts w:ascii="LM Roman 10" w:hAnsi="LM Roman 10"/>
          <w:sz w:val="24"/>
        </w:rPr>
      </w:pPr>
      <w:r w:rsidRPr="0073733E">
        <w:rPr>
          <w:rFonts w:ascii="LM Roman 10" w:hAnsi="LM Roman 10"/>
          <w:sz w:val="24"/>
        </w:rPr>
        <w:t xml:space="preserve">8. ¿Cómo reaccionaría usted si ve o sabe que alguna persona con </w:t>
      </w:r>
      <w:r w:rsidR="00A41C3C" w:rsidRPr="0073733E">
        <w:rPr>
          <w:rFonts w:ascii="LM Roman 10" w:hAnsi="LM Roman 10"/>
          <w:sz w:val="24"/>
        </w:rPr>
        <w:t>Limitación</w:t>
      </w:r>
      <w:r w:rsidR="00192E49" w:rsidRPr="0073733E">
        <w:rPr>
          <w:rFonts w:ascii="LM Roman 10" w:hAnsi="LM Roman 10"/>
          <w:sz w:val="24"/>
        </w:rPr>
        <w:t xml:space="preserve"> Cognitiva</w:t>
      </w:r>
      <w:r w:rsidRPr="0073733E">
        <w:rPr>
          <w:rFonts w:ascii="LM Roman 10" w:hAnsi="LM Roman 10"/>
          <w:sz w:val="24"/>
        </w:rPr>
        <w:t xml:space="preserve"> está siendo discriminada?</w:t>
      </w:r>
    </w:p>
    <w:p w14:paraId="3900BA90" w14:textId="77777777" w:rsidR="00115450" w:rsidRPr="0073733E" w:rsidRDefault="00115450" w:rsidP="0073733E">
      <w:pPr>
        <w:rPr>
          <w:rFonts w:ascii="LM Roman 10" w:hAnsi="LM Roman 10"/>
          <w:sz w:val="24"/>
        </w:rPr>
      </w:pPr>
    </w:p>
    <w:p w14:paraId="6C01FC11" w14:textId="5BF439B3" w:rsidR="00115450" w:rsidRPr="0073733E" w:rsidRDefault="00115450" w:rsidP="0073733E">
      <w:pPr>
        <w:rPr>
          <w:rFonts w:ascii="LM Roman 10" w:hAnsi="LM Roman 10"/>
          <w:sz w:val="24"/>
        </w:rPr>
      </w:pPr>
      <w:r w:rsidRPr="0073733E">
        <w:rPr>
          <w:rFonts w:ascii="LM Roman 10" w:hAnsi="LM Roman 10"/>
          <w:sz w:val="24"/>
        </w:rPr>
        <w:t xml:space="preserve">9. Si usted se encontrara en condición de </w:t>
      </w:r>
      <w:r w:rsidR="00A41C3C" w:rsidRPr="0073733E">
        <w:rPr>
          <w:rFonts w:ascii="LM Roman 10" w:hAnsi="LM Roman 10"/>
          <w:sz w:val="24"/>
        </w:rPr>
        <w:t>Limitación</w:t>
      </w:r>
      <w:r w:rsidR="00192E49" w:rsidRPr="0073733E">
        <w:rPr>
          <w:rFonts w:ascii="LM Roman 10" w:hAnsi="LM Roman 10"/>
          <w:sz w:val="24"/>
        </w:rPr>
        <w:t xml:space="preserve"> Cognitiva</w:t>
      </w:r>
      <w:r w:rsidRPr="0073733E">
        <w:rPr>
          <w:rFonts w:ascii="LM Roman 10" w:hAnsi="LM Roman 10"/>
          <w:sz w:val="24"/>
        </w:rPr>
        <w:t>, ¿a qué cree que se enfrentaría?</w:t>
      </w:r>
    </w:p>
    <w:p w14:paraId="233000ED" w14:textId="77777777" w:rsidR="00115450" w:rsidRPr="0073733E" w:rsidRDefault="00115450" w:rsidP="0073733E">
      <w:pPr>
        <w:rPr>
          <w:rFonts w:ascii="LM Roman 10" w:hAnsi="LM Roman 10"/>
          <w:sz w:val="24"/>
        </w:rPr>
      </w:pPr>
    </w:p>
    <w:p w14:paraId="03A05B8B" w14:textId="77777777" w:rsidR="00115450" w:rsidRPr="0073733E" w:rsidRDefault="00115450" w:rsidP="0073733E">
      <w:pPr>
        <w:rPr>
          <w:rFonts w:ascii="LM Roman 10" w:hAnsi="LM Roman 10"/>
          <w:sz w:val="24"/>
        </w:rPr>
      </w:pPr>
      <w:r w:rsidRPr="0073733E">
        <w:rPr>
          <w:rFonts w:ascii="LM Roman 10" w:hAnsi="LM Roman 10"/>
          <w:sz w:val="24"/>
        </w:rPr>
        <w:t>10. ¿Cuál cree usted que es la mayor dificultad que enfrentan las personas en esta condición?</w:t>
      </w:r>
    </w:p>
    <w:p w14:paraId="39E49600" w14:textId="77777777" w:rsidR="00115450" w:rsidRPr="0073733E" w:rsidRDefault="00115450" w:rsidP="0073733E">
      <w:pPr>
        <w:rPr>
          <w:rFonts w:ascii="LM Roman 10" w:hAnsi="LM Roman 10"/>
          <w:sz w:val="24"/>
        </w:rPr>
      </w:pPr>
    </w:p>
    <w:p w14:paraId="115B41D0" w14:textId="77777777" w:rsidR="00115450" w:rsidRPr="0073733E" w:rsidRDefault="00115450" w:rsidP="0073733E">
      <w:pPr>
        <w:rPr>
          <w:rFonts w:ascii="LM Roman 10" w:hAnsi="LM Roman 10"/>
          <w:sz w:val="24"/>
        </w:rPr>
      </w:pPr>
      <w:r w:rsidRPr="0073733E">
        <w:rPr>
          <w:rFonts w:ascii="LM Roman 10" w:hAnsi="LM Roman 10"/>
          <w:sz w:val="24"/>
        </w:rPr>
        <w:t>11. ¿Conoce usted a alguna persona que se encuentre en esta condición? ¿Cómo es su trato hacia ella?</w:t>
      </w:r>
    </w:p>
    <w:p w14:paraId="74F88ACC" w14:textId="77777777" w:rsidR="00115450" w:rsidRPr="0073733E" w:rsidRDefault="00115450" w:rsidP="0073733E">
      <w:pPr>
        <w:rPr>
          <w:rFonts w:ascii="LM Roman 10" w:hAnsi="LM Roman 10"/>
          <w:sz w:val="24"/>
        </w:rPr>
      </w:pPr>
    </w:p>
    <w:p w14:paraId="7DF1A3D3" w14:textId="77777777" w:rsidR="00115450" w:rsidRPr="0073733E" w:rsidRDefault="00115450" w:rsidP="0073733E">
      <w:pPr>
        <w:rPr>
          <w:rFonts w:ascii="LM Roman 10" w:hAnsi="LM Roman 10"/>
          <w:sz w:val="24"/>
        </w:rPr>
      </w:pPr>
      <w:r w:rsidRPr="0073733E">
        <w:rPr>
          <w:rFonts w:ascii="LM Roman 10" w:hAnsi="LM Roman 10"/>
          <w:sz w:val="24"/>
        </w:rPr>
        <w:lastRenderedPageBreak/>
        <w:t>12. ¿Qué estrategias y/o planes de inclusión social ha oído o escuchado?</w:t>
      </w:r>
    </w:p>
    <w:p w14:paraId="3A26CF43" w14:textId="77777777" w:rsidR="00115450" w:rsidRPr="0073733E" w:rsidRDefault="00115450" w:rsidP="0073733E">
      <w:pPr>
        <w:rPr>
          <w:rFonts w:ascii="LM Roman 10" w:hAnsi="LM Roman 10"/>
          <w:sz w:val="24"/>
        </w:rPr>
      </w:pPr>
    </w:p>
    <w:p w14:paraId="7DEA0FAF" w14:textId="77777777" w:rsidR="00115450" w:rsidRPr="0073733E" w:rsidRDefault="00115450" w:rsidP="0073733E">
      <w:pPr>
        <w:rPr>
          <w:rFonts w:ascii="LM Roman 10" w:hAnsi="LM Roman 10"/>
          <w:sz w:val="24"/>
        </w:rPr>
      </w:pPr>
      <w:r w:rsidRPr="0073733E">
        <w:rPr>
          <w:rFonts w:ascii="LM Roman 10" w:hAnsi="LM Roman 10"/>
          <w:sz w:val="24"/>
        </w:rPr>
        <w:t>13. ¿Cree usted que estas estrategias han ayudado a mejorar la calidad de vida de las personas en esta condición?</w:t>
      </w:r>
    </w:p>
    <w:p w14:paraId="17689E51" w14:textId="77777777" w:rsidR="00115450" w:rsidRPr="0073733E" w:rsidRDefault="00115450" w:rsidP="0073733E">
      <w:pPr>
        <w:rPr>
          <w:rFonts w:ascii="LM Roman 10" w:hAnsi="LM Roman 10"/>
          <w:sz w:val="24"/>
        </w:rPr>
      </w:pPr>
    </w:p>
    <w:p w14:paraId="238E5914" w14:textId="77777777" w:rsidR="00115450" w:rsidRPr="0073733E" w:rsidRDefault="00115450" w:rsidP="0073733E">
      <w:pPr>
        <w:rPr>
          <w:rFonts w:ascii="LM Roman 10" w:hAnsi="LM Roman 10"/>
          <w:sz w:val="24"/>
        </w:rPr>
      </w:pPr>
      <w:r w:rsidRPr="0073733E">
        <w:rPr>
          <w:rFonts w:ascii="LM Roman 10" w:hAnsi="LM Roman 10"/>
          <w:sz w:val="24"/>
        </w:rPr>
        <w:t>14. ¿Qué estrategias cree usted que se deberían implementar para ofrecerles una mejor calidad de vida a las personas en esta condición?</w:t>
      </w:r>
    </w:p>
    <w:p w14:paraId="26FC0AF7" w14:textId="77777777" w:rsidR="00115450" w:rsidRPr="0073733E" w:rsidRDefault="00115450" w:rsidP="0073733E">
      <w:pPr>
        <w:rPr>
          <w:rFonts w:ascii="LM Roman 10" w:hAnsi="LM Roman 10"/>
          <w:sz w:val="24"/>
        </w:rPr>
      </w:pPr>
    </w:p>
    <w:p w14:paraId="2E3D7023" w14:textId="326E9124" w:rsidR="00115450" w:rsidRPr="0073733E" w:rsidRDefault="00115450" w:rsidP="0073733E">
      <w:pPr>
        <w:rPr>
          <w:rFonts w:ascii="LM Roman 10" w:hAnsi="LM Roman 10"/>
          <w:sz w:val="24"/>
        </w:rPr>
      </w:pPr>
      <w:r w:rsidRPr="0073733E">
        <w:rPr>
          <w:rFonts w:ascii="LM Roman 10" w:hAnsi="LM Roman 10"/>
          <w:sz w:val="24"/>
        </w:rPr>
        <w:t>15. ¿Qué opina usted acerca del uso de tecnologías e</w:t>
      </w:r>
      <w:r w:rsidR="003F7ECB">
        <w:rPr>
          <w:rFonts w:ascii="LM Roman 10" w:hAnsi="LM Roman 10"/>
          <w:sz w:val="24"/>
        </w:rPr>
        <w:t>n</w:t>
      </w:r>
      <w:r w:rsidRPr="0073733E">
        <w:rPr>
          <w:rFonts w:ascii="LM Roman 10" w:hAnsi="LM Roman 10"/>
          <w:sz w:val="24"/>
        </w:rPr>
        <w:t xml:space="preserve"> un ámbito educativo?</w:t>
      </w:r>
    </w:p>
    <w:p w14:paraId="0603B05B" w14:textId="77777777" w:rsidR="00115450" w:rsidRPr="0073733E" w:rsidRDefault="00115450" w:rsidP="0073733E">
      <w:pPr>
        <w:rPr>
          <w:rFonts w:ascii="LM Roman 10" w:hAnsi="LM Roman 10"/>
          <w:sz w:val="24"/>
        </w:rPr>
      </w:pPr>
    </w:p>
    <w:p w14:paraId="56914B07" w14:textId="77777777" w:rsidR="00115450" w:rsidRPr="0073733E" w:rsidRDefault="00115450" w:rsidP="0073733E">
      <w:pPr>
        <w:rPr>
          <w:rFonts w:ascii="LM Roman 10" w:hAnsi="LM Roman 10"/>
          <w:sz w:val="24"/>
        </w:rPr>
      </w:pPr>
      <w:r w:rsidRPr="0073733E">
        <w:rPr>
          <w:rFonts w:ascii="LM Roman 10" w:hAnsi="LM Roman 10"/>
          <w:sz w:val="24"/>
        </w:rPr>
        <w:t>16. ¿Cree usted que el uso de nuevas tecnologías podría apoyar a las personas en esta condición de discapacidad?</w:t>
      </w:r>
    </w:p>
    <w:p w14:paraId="1EF83FAF" w14:textId="77777777" w:rsidR="00115450" w:rsidRDefault="00115450" w:rsidP="0073733E">
      <w:pPr>
        <w:rPr>
          <w:rFonts w:ascii="LM Roman 10" w:hAnsi="LM Roman 10"/>
          <w:sz w:val="24"/>
        </w:rPr>
      </w:pPr>
    </w:p>
    <w:p w14:paraId="56C2ED1D" w14:textId="4FC5F026" w:rsidR="003F7ECB" w:rsidRDefault="003F7ECB" w:rsidP="0073733E">
      <w:pPr>
        <w:rPr>
          <w:rFonts w:ascii="LM Roman 10" w:hAnsi="LM Roman 10"/>
          <w:sz w:val="24"/>
        </w:rPr>
      </w:pPr>
      <w:r>
        <w:rPr>
          <w:rFonts w:ascii="LM Roman 10" w:hAnsi="LM Roman 10"/>
          <w:sz w:val="24"/>
        </w:rPr>
        <w:t xml:space="preserve">17. ¿Ha utilizado alguna herramienta </w:t>
      </w:r>
      <w:r w:rsidR="00A5792D">
        <w:rPr>
          <w:rFonts w:ascii="LM Roman 10" w:hAnsi="LM Roman 10"/>
          <w:sz w:val="24"/>
        </w:rPr>
        <w:t>Tecnológica</w:t>
      </w:r>
      <w:r>
        <w:rPr>
          <w:rFonts w:ascii="LM Roman 10" w:hAnsi="LM Roman 10"/>
          <w:sz w:val="24"/>
        </w:rPr>
        <w:t xml:space="preserve"> </w:t>
      </w:r>
      <w:r w:rsidR="00A5792D">
        <w:rPr>
          <w:rFonts w:ascii="LM Roman 10" w:hAnsi="LM Roman 10"/>
          <w:sz w:val="24"/>
        </w:rPr>
        <w:t>que permita satisfacer las Necesidad Educativas especiales?</w:t>
      </w:r>
    </w:p>
    <w:p w14:paraId="6452C16D" w14:textId="77777777" w:rsidR="00A5792D" w:rsidRPr="0073733E" w:rsidRDefault="00A5792D" w:rsidP="0073733E">
      <w:pPr>
        <w:rPr>
          <w:rFonts w:ascii="LM Roman 10" w:hAnsi="LM Roman 10"/>
          <w:sz w:val="24"/>
        </w:rPr>
      </w:pPr>
    </w:p>
    <w:p w14:paraId="34AFE4E2" w14:textId="77777777" w:rsidR="00B7045B" w:rsidRPr="0073733E" w:rsidRDefault="00115450" w:rsidP="0073733E">
      <w:pPr>
        <w:rPr>
          <w:rFonts w:ascii="LM Roman 10" w:hAnsi="LM Roman 10"/>
          <w:sz w:val="24"/>
        </w:rPr>
      </w:pPr>
      <w:r w:rsidRPr="0073733E">
        <w:rPr>
          <w:rFonts w:ascii="LM Roman 10" w:hAnsi="LM Roman 10"/>
          <w:sz w:val="24"/>
        </w:rPr>
        <w:t>17. ¿Cuál sería su aporte para que las personas en esta condición puedan mejorar su calidad de vida?</w:t>
      </w:r>
    </w:p>
    <w:p w14:paraId="516BC3BD" w14:textId="77777777" w:rsidR="000B0B76" w:rsidRPr="00102649" w:rsidRDefault="000B0B76" w:rsidP="00F12A4C">
      <w:pPr>
        <w:pStyle w:val="Incontec"/>
        <w:rPr>
          <w:rFonts w:cs="Times New Roman"/>
        </w:rPr>
      </w:pPr>
    </w:p>
    <w:p w14:paraId="3CCD55DE" w14:textId="77777777" w:rsidR="009C7339" w:rsidRPr="00102649" w:rsidRDefault="009C7339" w:rsidP="00F12A4C">
      <w:pPr>
        <w:pStyle w:val="Incontec"/>
        <w:rPr>
          <w:rFonts w:cs="Times New Roman"/>
        </w:rPr>
      </w:pPr>
    </w:p>
    <w:p w14:paraId="7BEB49D2" w14:textId="77777777" w:rsidR="009C7339" w:rsidRPr="00102649" w:rsidRDefault="009C7339" w:rsidP="00F12A4C">
      <w:pPr>
        <w:pStyle w:val="Incontec"/>
        <w:rPr>
          <w:rFonts w:cs="Times New Roman"/>
        </w:rPr>
      </w:pPr>
    </w:p>
    <w:p w14:paraId="0C7BFE2B" w14:textId="77777777" w:rsidR="009C7339" w:rsidRPr="00102649" w:rsidRDefault="009C7339" w:rsidP="00F12A4C">
      <w:pPr>
        <w:pStyle w:val="Incontec"/>
        <w:rPr>
          <w:rFonts w:cs="Times New Roman"/>
        </w:rPr>
      </w:pPr>
    </w:p>
    <w:p w14:paraId="0BD27B49" w14:textId="77777777" w:rsidR="009C7339" w:rsidRPr="00102649" w:rsidRDefault="009C7339" w:rsidP="00F12A4C">
      <w:pPr>
        <w:pStyle w:val="Incontec"/>
        <w:rPr>
          <w:rFonts w:cs="Times New Roman"/>
        </w:rPr>
      </w:pPr>
    </w:p>
    <w:p w14:paraId="24D053D2" w14:textId="77777777" w:rsidR="009C7339" w:rsidRPr="00102649" w:rsidRDefault="009C7339" w:rsidP="00F12A4C">
      <w:pPr>
        <w:pStyle w:val="Incontec"/>
        <w:rPr>
          <w:rFonts w:cs="Times New Roman"/>
        </w:rPr>
      </w:pPr>
    </w:p>
    <w:p w14:paraId="672C70E2" w14:textId="77777777" w:rsidR="009C7339" w:rsidRPr="00102649" w:rsidRDefault="009C7339" w:rsidP="00F12A4C">
      <w:pPr>
        <w:pStyle w:val="Incontec"/>
        <w:rPr>
          <w:rFonts w:cs="Times New Roman"/>
        </w:rPr>
      </w:pPr>
    </w:p>
    <w:p w14:paraId="2EF386E3" w14:textId="77777777" w:rsidR="009C7339" w:rsidRPr="00102649" w:rsidRDefault="009C7339" w:rsidP="00F12A4C">
      <w:pPr>
        <w:pStyle w:val="Incontec"/>
        <w:rPr>
          <w:rFonts w:cs="Times New Roman"/>
        </w:rPr>
      </w:pPr>
    </w:p>
    <w:p w14:paraId="4F8A84CF" w14:textId="77777777" w:rsidR="009C7339" w:rsidRPr="00102649" w:rsidRDefault="009C7339" w:rsidP="00F12A4C">
      <w:pPr>
        <w:pStyle w:val="Incontec"/>
        <w:rPr>
          <w:rFonts w:cs="Times New Roman"/>
        </w:rPr>
      </w:pPr>
    </w:p>
    <w:p w14:paraId="23F994D9" w14:textId="77777777" w:rsidR="009C7339" w:rsidRPr="00102649" w:rsidRDefault="009C7339" w:rsidP="00F12A4C">
      <w:pPr>
        <w:pStyle w:val="Incontec"/>
        <w:rPr>
          <w:rFonts w:cs="Times New Roman"/>
        </w:rPr>
      </w:pPr>
    </w:p>
    <w:p w14:paraId="38D01B7B" w14:textId="77777777" w:rsidR="009C7339" w:rsidRPr="00102649" w:rsidRDefault="009C7339" w:rsidP="00F12A4C">
      <w:pPr>
        <w:pStyle w:val="Incontec"/>
        <w:rPr>
          <w:rFonts w:cs="Times New Roman"/>
        </w:rPr>
      </w:pPr>
    </w:p>
    <w:p w14:paraId="747A357E" w14:textId="77777777" w:rsidR="009C7339" w:rsidRPr="00102649" w:rsidRDefault="009C7339" w:rsidP="00F12A4C">
      <w:pPr>
        <w:pStyle w:val="Incontec"/>
        <w:rPr>
          <w:rFonts w:cs="Times New Roman"/>
        </w:rPr>
      </w:pPr>
    </w:p>
    <w:p w14:paraId="0F630DB3" w14:textId="77777777" w:rsidR="009C7339" w:rsidRDefault="009C7339" w:rsidP="00F12A4C">
      <w:pPr>
        <w:pStyle w:val="Incontec"/>
        <w:rPr>
          <w:rFonts w:cs="Times New Roman"/>
        </w:rPr>
      </w:pPr>
    </w:p>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213" w:name="_Ref467494506"/>
      <w:bookmarkStart w:id="214" w:name="_Toc470690188"/>
      <w:r w:rsidRPr="00BA299F">
        <w:rPr>
          <w:rFonts w:ascii="LM Roman 10" w:hAnsi="LM Roman 10"/>
          <w:sz w:val="28"/>
          <w:szCs w:val="28"/>
        </w:rPr>
        <w:t>ANEXO.</w:t>
      </w:r>
      <w:bookmarkEnd w:id="213"/>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214"/>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Boohbah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Zone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Juegolec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Poisson</w:t>
            </w:r>
            <w:proofErr w:type="spellEnd"/>
            <w:r w:rsidRPr="00DA0F38">
              <w:rPr>
                <w:rFonts w:ascii="LM Roman 10" w:eastAsia="Times New Roman" w:hAnsi="LM Roman 10" w:cs="Times New Roman"/>
                <w:sz w:val="20"/>
                <w:szCs w:val="20"/>
              </w:rPr>
              <w:t xml:space="preserve">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SENSwitcher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GCompris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JuegoSwitch</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La vaca </w:t>
            </w:r>
            <w:proofErr w:type="spellStart"/>
            <w:r w:rsidRPr="00DA0F38">
              <w:rPr>
                <w:rFonts w:ascii="LM Roman 10" w:eastAsia="Times New Roman" w:hAnsi="LM Roman 10" w:cs="Times New Roman"/>
                <w:sz w:val="20"/>
                <w:szCs w:val="20"/>
              </w:rPr>
              <w:t>connie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alumnos con deficiencias </w:t>
            </w:r>
            <w:proofErr w:type="spellStart"/>
            <w:r w:rsidRPr="00DA0F38">
              <w:rPr>
                <w:rFonts w:ascii="LM Roman 10" w:eastAsia="Times New Roman" w:hAnsi="LM Roman 10" w:cs="Times New Roman"/>
                <w:sz w:val="20"/>
                <w:szCs w:val="20"/>
              </w:rPr>
              <w:t>motóricas</w:t>
            </w:r>
            <w:proofErr w:type="spellEnd"/>
            <w:r w:rsidRPr="00DA0F38">
              <w:rPr>
                <w:rFonts w:ascii="LM Roman 10" w:eastAsia="Times New Roman" w:hAnsi="LM Roman 10" w:cs="Times New Roman"/>
                <w:sz w:val="20"/>
                <w:szCs w:val="20"/>
              </w:rPr>
              <w:t>,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EmuClic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EmuClic</w:t>
            </w:r>
            <w:proofErr w:type="spellEnd"/>
            <w:r w:rsidRPr="00DA0F38">
              <w:rPr>
                <w:rFonts w:ascii="LM Roman 10" w:eastAsia="Times New Roman" w:hAnsi="LM Roman 10" w:cs="Times New Roman"/>
                <w:sz w:val="20"/>
                <w:szCs w:val="20"/>
              </w:rPr>
              <w:t xml:space="preserve">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Evuntu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Kanghooru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Llegir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 el único programa de autor </w:t>
            </w:r>
            <w:proofErr w:type="spellStart"/>
            <w:r w:rsidRPr="00DA0F38">
              <w:rPr>
                <w:rFonts w:ascii="LM Roman 10" w:eastAsia="Times New Roman" w:hAnsi="LM Roman 10" w:cs="Times New Roman"/>
                <w:sz w:val="20"/>
                <w:szCs w:val="20"/>
              </w:rPr>
              <w:t>Interfocal</w:t>
            </w:r>
            <w:proofErr w:type="spellEnd"/>
            <w:r w:rsidRPr="00DA0F38">
              <w:rPr>
                <w:rFonts w:ascii="LM Roman 10" w:eastAsia="Times New Roman" w:hAnsi="LM Roman 10" w:cs="Times New Roman"/>
                <w:sz w:val="20"/>
                <w:szCs w:val="20"/>
              </w:rPr>
              <w:t>,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Mouse </w:t>
            </w:r>
            <w:proofErr w:type="spellStart"/>
            <w:r w:rsidRPr="00DA0F38">
              <w:rPr>
                <w:rFonts w:ascii="LM Roman 10" w:eastAsia="Times New Roman" w:hAnsi="LM Roman 10" w:cs="Times New Roman"/>
                <w:sz w:val="20"/>
                <w:szCs w:val="20"/>
              </w:rPr>
              <w:t>teclat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Screen</w:t>
            </w:r>
            <w:proofErr w:type="spellEnd"/>
            <w:r w:rsidRPr="00DA0F38">
              <w:rPr>
                <w:rFonts w:ascii="LM Roman 10" w:eastAsia="Times New Roman" w:hAnsi="LM Roman 10" w:cs="Times New Roman"/>
                <w:sz w:val="20"/>
                <w:szCs w:val="20"/>
              </w:rPr>
              <w:t xml:space="preserve">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Selected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SenseClic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Xerraire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que facilita la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Actividades de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 xml:space="preserve">-escritura para </w:t>
            </w:r>
            <w:proofErr w:type="spellStart"/>
            <w:r w:rsidRPr="00DA0F38">
              <w:rPr>
                <w:rFonts w:ascii="LM Roman 10" w:eastAsia="Times New Roman" w:hAnsi="LM Roman 10" w:cs="Times New Roman"/>
                <w:sz w:val="20"/>
                <w:szCs w:val="20"/>
              </w:rPr>
              <w:t>motóricos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Cantaletras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DiTres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Globus</w:t>
            </w:r>
            <w:proofErr w:type="spellEnd"/>
            <w:r w:rsidRPr="00DA0F38">
              <w:rPr>
                <w:rFonts w:ascii="LM Roman 10" w:eastAsia="Times New Roman" w:hAnsi="LM Roman 10" w:cs="Times New Roman"/>
                <w:sz w:val="20"/>
                <w:szCs w:val="20"/>
              </w:rPr>
              <w:t xml:space="preserve">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Lexia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Maj</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Khetane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Metavox</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el </w:t>
            </w:r>
            <w:proofErr w:type="spellStart"/>
            <w:r w:rsidRPr="00DA0F38">
              <w:rPr>
                <w:rFonts w:ascii="LM Roman 10" w:eastAsia="Times New Roman" w:hAnsi="LM Roman 10" w:cs="Times New Roman"/>
                <w:sz w:val="20"/>
                <w:szCs w:val="20"/>
              </w:rPr>
              <w:t>meu</w:t>
            </w:r>
            <w:proofErr w:type="spellEnd"/>
            <w:r w:rsidRPr="00DA0F38">
              <w:rPr>
                <w:rFonts w:ascii="LM Roman 10" w:eastAsia="Times New Roman" w:hAnsi="LM Roman 10" w:cs="Times New Roman"/>
                <w:sz w:val="20"/>
                <w:szCs w:val="20"/>
              </w:rPr>
              <w:t xml:space="preserve">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Preditext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Sebran's</w:t>
            </w:r>
            <w:proofErr w:type="spellEnd"/>
            <w:r w:rsidRPr="00DA0F38">
              <w:rPr>
                <w:rFonts w:ascii="LM Roman 10" w:eastAsia="Times New Roman" w:hAnsi="LM Roman 10" w:cs="Times New Roman"/>
                <w:sz w:val="20"/>
                <w:szCs w:val="20"/>
              </w:rPr>
              <w:t xml:space="preserve">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Cognigraf</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Facil</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QuickTac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TocaToca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Estrategias de Palabras - </w:t>
            </w:r>
            <w:proofErr w:type="spellStart"/>
            <w:r w:rsidRPr="00DA0F38">
              <w:rPr>
                <w:rFonts w:ascii="LM Roman 10" w:eastAsia="Times New Roman" w:hAnsi="LM Roman 10" w:cs="Times New Roman"/>
                <w:sz w:val="20"/>
                <w:szCs w:val="20"/>
              </w:rPr>
              <w:t>MAPs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Una Estrategia de Palabras (Word </w:t>
            </w:r>
            <w:proofErr w:type="spellStart"/>
            <w:r w:rsidRPr="00DA0F38">
              <w:rPr>
                <w:rFonts w:ascii="LM Roman 10" w:eastAsia="Times New Roman" w:hAnsi="LM Roman 10" w:cs="Times New Roman"/>
                <w:sz w:val="20"/>
                <w:szCs w:val="20"/>
              </w:rPr>
              <w:t>Strategy</w:t>
            </w:r>
            <w:proofErr w:type="spellEnd"/>
            <w:r w:rsidRPr="00DA0F38">
              <w:rPr>
                <w:rFonts w:ascii="LM Roman 10" w:eastAsia="Times New Roman" w:hAnsi="LM Roman 10" w:cs="Times New Roman"/>
                <w:sz w:val="20"/>
                <w:szCs w:val="20"/>
              </w:rPr>
              <w:t>)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Guía </w:t>
            </w:r>
            <w:proofErr w:type="spellStart"/>
            <w:r w:rsidRPr="00DA0F38">
              <w:rPr>
                <w:rFonts w:ascii="LM Roman 10" w:eastAsia="Times New Roman" w:hAnsi="LM Roman 10" w:cs="Times New Roman"/>
                <w:sz w:val="20"/>
                <w:szCs w:val="20"/>
              </w:rPr>
              <w:t>pedagogica</w:t>
            </w:r>
            <w:proofErr w:type="spellEnd"/>
            <w:r w:rsidRPr="00DA0F38">
              <w:rPr>
                <w:rFonts w:ascii="LM Roman 10" w:eastAsia="Times New Roman" w:hAnsi="LM Roman 10" w:cs="Times New Roman"/>
                <w:sz w:val="20"/>
                <w:szCs w:val="20"/>
              </w:rPr>
              <w:t xml:space="preserve">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r w:rsidRPr="00DA0F38">
              <w:rPr>
                <w:rFonts w:ascii="LM Roman 10" w:eastAsia="Times New Roman" w:hAnsi="LM Roman 10" w:cs="Times New Roman"/>
                <w:sz w:val="20"/>
                <w:szCs w:val="20"/>
              </w:rPr>
              <w:t xml:space="preserve">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Scaut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Sicla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TifloLector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DA0F38"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Dinamically</w:t>
            </w:r>
            <w:proofErr w:type="spellEnd"/>
            <w:r w:rsidRPr="00DA0F38">
              <w:rPr>
                <w:rFonts w:ascii="LM Roman 10" w:eastAsia="Times New Roman" w:hAnsi="LM Roman 10" w:cs="Times New Roman"/>
                <w:sz w:val="20"/>
                <w:szCs w:val="20"/>
              </w:rPr>
              <w:t xml:space="preserve">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El programa </w:t>
            </w: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Dinamycally</w:t>
            </w:r>
            <w:proofErr w:type="spellEnd"/>
            <w:r w:rsidRPr="00DA0F38">
              <w:rPr>
                <w:rFonts w:ascii="LM Roman 10" w:eastAsia="Times New Roman" w:hAnsi="LM Roman 10" w:cs="Times New Roman"/>
                <w:sz w:val="20"/>
                <w:szCs w:val="20"/>
              </w:rPr>
              <w:t xml:space="preserve">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Jaws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Window-Eyes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The</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Grid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Duxbury</w:t>
            </w:r>
            <w:proofErr w:type="spellEnd"/>
            <w:r w:rsidRPr="00DA0F38">
              <w:rPr>
                <w:rFonts w:ascii="LM Roman 10" w:eastAsia="Times New Roman" w:hAnsi="LM Roman 10" w:cs="Times New Roman"/>
                <w:sz w:val="20"/>
                <w:szCs w:val="20"/>
              </w:rPr>
              <w:t xml:space="preserve"> Braille </w:t>
            </w:r>
            <w:proofErr w:type="spellStart"/>
            <w:r w:rsidRPr="00DA0F38">
              <w:rPr>
                <w:rFonts w:ascii="LM Roman 10" w:eastAsia="Times New Roman" w:hAnsi="LM Roman 10" w:cs="Times New Roman"/>
                <w:sz w:val="20"/>
                <w:szCs w:val="20"/>
              </w:rPr>
              <w:t>Translator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r w:rsidRPr="00DA0F38">
              <w:rPr>
                <w:rFonts w:ascii="LM Roman 10" w:eastAsia="Times New Roman" w:hAnsi="LM Roman 10" w:cs="Times New Roman"/>
                <w:sz w:val="20"/>
                <w:szCs w:val="20"/>
              </w:rPr>
              <w:t xml:space="preserve">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Gradior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r w:rsidRPr="00DA0F38">
              <w:rPr>
                <w:rFonts w:ascii="LM Roman 10" w:eastAsia="Times New Roman" w:hAnsi="LM Roman 10" w:cs="Times New Roman"/>
                <w:sz w:val="20"/>
                <w:szCs w:val="20"/>
              </w:rPr>
              <w:t xml:space="preserve">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r w:rsidRPr="00DA0F38">
              <w:rPr>
                <w:rFonts w:ascii="LM Roman 10" w:eastAsia="Times New Roman" w:hAnsi="LM Roman 10" w:cs="Times New Roman"/>
                <w:sz w:val="20"/>
                <w:szCs w:val="20"/>
              </w:rPr>
              <w:t>”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Dragon</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Naturally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Speaking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Tratamiento de textos </w:t>
            </w:r>
            <w:proofErr w:type="spellStart"/>
            <w:r w:rsidRPr="00DA0F38">
              <w:rPr>
                <w:rFonts w:ascii="LM Roman 10" w:eastAsia="Times New Roman" w:hAnsi="LM Roman 10" w:cs="Times New Roman"/>
                <w:sz w:val="20"/>
                <w:szCs w:val="20"/>
              </w:rPr>
              <w:t>autocorrectivo</w:t>
            </w:r>
            <w:proofErr w:type="spellEnd"/>
            <w:r w:rsidRPr="00DA0F38">
              <w:rPr>
                <w:rFonts w:ascii="LM Roman 10" w:eastAsia="Times New Roman" w:hAnsi="LM Roman 10" w:cs="Times New Roman"/>
                <w:sz w:val="20"/>
                <w:szCs w:val="20"/>
              </w:rPr>
              <w:t xml:space="preserve">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gh</w:t>
            </w:r>
            <w:proofErr w:type="spellEnd"/>
            <w:r w:rsidRPr="00DA0F38">
              <w:rPr>
                <w:rFonts w:ascii="LM Roman 10" w:eastAsia="Times New Roman" w:hAnsi="LM Roman 10" w:cs="Times New Roman"/>
                <w:sz w:val="20"/>
                <w:szCs w:val="20"/>
              </w:rPr>
              <w:t xml:space="preserve">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Biggy</w:t>
            </w:r>
            <w:proofErr w:type="spellEnd"/>
            <w:r w:rsidRPr="00DA0F38">
              <w:rPr>
                <w:rFonts w:ascii="LM Roman 10" w:eastAsia="Times New Roman" w:hAnsi="LM Roman 10" w:cs="Times New Roman"/>
                <w:sz w:val="20"/>
                <w:szCs w:val="20"/>
              </w:rPr>
              <w:t xml:space="preserve">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SmartClick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Crucigramas de </w:t>
            </w:r>
            <w:proofErr w:type="spellStart"/>
            <w:r w:rsidRPr="00DA0F38">
              <w:rPr>
                <w:rFonts w:ascii="LM Roman 10" w:eastAsia="Times New Roman" w:hAnsi="LM Roman 10" w:cs="Times New Roman"/>
                <w:sz w:val="20"/>
                <w:szCs w:val="20"/>
              </w:rPr>
              <w:t>Sinfones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BigShot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Animacuentos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roofErr w:type="gramStart"/>
            <w:r w:rsidRPr="00DA0F38">
              <w:rPr>
                <w:rFonts w:ascii="LM Roman 10" w:eastAsia="Times New Roman" w:hAnsi="LM Roman 10" w:cs="Times New Roman"/>
                <w:sz w:val="20"/>
                <w:szCs w:val="20"/>
              </w:rPr>
              <w:t>..</w:t>
            </w:r>
            <w:proofErr w:type="gramEnd"/>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r w:rsidRPr="00DA0F38">
              <w:rPr>
                <w:rFonts w:ascii="LM Roman 10" w:eastAsia="Times New Roman" w:hAnsi="LM Roman 10" w:cs="Times New Roman"/>
                <w:sz w:val="20"/>
                <w:szCs w:val="20"/>
              </w:rPr>
              <w:t xml:space="preserve">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Begizorrotz</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MasterBag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KinderBag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la línea </w:t>
            </w:r>
            <w:proofErr w:type="spellStart"/>
            <w:r w:rsidRPr="00DA0F38">
              <w:rPr>
                <w:rFonts w:ascii="LM Roman 10" w:eastAsia="Times New Roman" w:hAnsi="LM Roman 10" w:cs="Times New Roman"/>
                <w:sz w:val="20"/>
                <w:szCs w:val="20"/>
              </w:rPr>
              <w:t>AltKids</w:t>
            </w:r>
            <w:proofErr w:type="spellEnd"/>
            <w:r w:rsidRPr="00DA0F38">
              <w:rPr>
                <w:rFonts w:ascii="LM Roman 10" w:eastAsia="Times New Roman" w:hAnsi="LM Roman 10" w:cs="Times New Roman"/>
                <w:sz w:val="20"/>
                <w:szCs w:val="20"/>
              </w:rPr>
              <w:t xml:space="preserve">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VS </w:t>
            </w:r>
            <w:proofErr w:type="spellStart"/>
            <w:r w:rsidRPr="00DA0F38">
              <w:rPr>
                <w:rFonts w:ascii="LM Roman 10" w:eastAsia="Times New Roman" w:hAnsi="LM Roman 10" w:cs="Times New Roman"/>
                <w:sz w:val="20"/>
                <w:szCs w:val="20"/>
              </w:rPr>
              <w:t>VirtuaClick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PCLupa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Dilet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Speech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Viewer</w:t>
            </w:r>
            <w:proofErr w:type="spellEnd"/>
            <w:r w:rsidRPr="00DA0F38">
              <w:rPr>
                <w:rFonts w:ascii="LM Roman 10" w:eastAsia="Times New Roman" w:hAnsi="LM Roman 10" w:cs="Times New Roman"/>
                <w:sz w:val="20"/>
                <w:szCs w:val="20"/>
              </w:rPr>
              <w:t xml:space="preserve">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Peapo</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Winspeak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http://www.ticne.es/buscador_av.php#result</w:t>
            </w:r>
          </w:p>
        </w:tc>
      </w:tr>
    </w:tbl>
    <w:p w14:paraId="39F0E86E" w14:textId="620AD168" w:rsidR="00A41C3C" w:rsidRDefault="00A41C3C" w:rsidP="00A41C3C"/>
    <w:p w14:paraId="28ABCE01" w14:textId="77777777" w:rsidR="0073733E" w:rsidRDefault="0073733E" w:rsidP="00A41C3C"/>
    <w:p w14:paraId="6A11982E" w14:textId="77777777" w:rsidR="00A41C3C" w:rsidRDefault="00A41C3C" w:rsidP="00A41C3C"/>
    <w:p w14:paraId="4007FCD8" w14:textId="77777777" w:rsidR="00A41C3C" w:rsidRDefault="00A41C3C" w:rsidP="00A41C3C"/>
    <w:p w14:paraId="0D7BC609" w14:textId="77777777" w:rsidR="00A41C3C" w:rsidRDefault="00A41C3C" w:rsidP="00A41C3C"/>
    <w:p w14:paraId="6068F965" w14:textId="77777777" w:rsidR="00A41C3C" w:rsidRDefault="00A41C3C" w:rsidP="00A41C3C"/>
    <w:p w14:paraId="36348563" w14:textId="77777777" w:rsidR="00A41C3C" w:rsidRDefault="00A41C3C" w:rsidP="00A41C3C"/>
    <w:p w14:paraId="17EDFDCF" w14:textId="77777777" w:rsidR="00A41C3C" w:rsidRDefault="00A41C3C" w:rsidP="00A41C3C"/>
    <w:p w14:paraId="2449D907" w14:textId="77777777" w:rsidR="003F7ECB" w:rsidRDefault="003F7ECB" w:rsidP="00A41C3C"/>
    <w:p w14:paraId="4017AF52" w14:textId="77777777" w:rsidR="003F7ECB" w:rsidRDefault="003F7ECB" w:rsidP="00A41C3C"/>
    <w:p w14:paraId="2E410706" w14:textId="6135C249" w:rsidR="000B0B76" w:rsidRPr="00102649" w:rsidRDefault="000B0B76" w:rsidP="00066B8A">
      <w:pPr>
        <w:pStyle w:val="Incontec"/>
        <w:jc w:val="center"/>
        <w:outlineLvl w:val="0"/>
        <w:rPr>
          <w:rFonts w:cs="Times New Roman"/>
          <w:sz w:val="32"/>
          <w:szCs w:val="32"/>
        </w:rPr>
      </w:pPr>
      <w:bookmarkStart w:id="215" w:name="_Toc470690189"/>
      <w:r w:rsidRPr="00102649">
        <w:rPr>
          <w:rFonts w:cs="Times New Roman"/>
          <w:sz w:val="32"/>
          <w:szCs w:val="32"/>
        </w:rPr>
        <w:lastRenderedPageBreak/>
        <w:t>REFERENCIAS</w:t>
      </w:r>
      <w:bookmarkEnd w:id="215"/>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102649" w:rsidRDefault="000B0B76" w:rsidP="00F12A4C">
          <w:pPr>
            <w:pStyle w:val="Incontec"/>
          </w:pPr>
        </w:p>
        <w:sdt>
          <w:sdtPr>
            <w:rPr>
              <w:rFonts w:ascii="LM Roman 10" w:eastAsia="Times New Roman" w:hAnsi="LM Roman 10" w:cs="CMU Typewriter Text Variable Wi"/>
              <w:color w:val="000000" w:themeColor="text1"/>
              <w:sz w:val="24"/>
              <w:szCs w:val="24"/>
              <w:shd w:val="clear" w:color="auto" w:fill="FEFEFE"/>
            </w:rPr>
            <w:id w:val="-573587230"/>
            <w:bibliography/>
          </w:sdtPr>
          <w:sdtContent>
            <w:p w14:paraId="78540545" w14:textId="77777777" w:rsidR="00643776" w:rsidRPr="00643776" w:rsidRDefault="000B0B76" w:rsidP="00643776">
              <w:pPr>
                <w:pStyle w:val="Bibliografa"/>
                <w:jc w:val="both"/>
                <w:rPr>
                  <w:rFonts w:ascii="LM Roman 10" w:hAnsi="LM Roman 10"/>
                  <w:noProof/>
                  <w:sz w:val="24"/>
                  <w:szCs w:val="24"/>
                </w:rPr>
              </w:pPr>
              <w:r w:rsidRPr="00643776">
                <w:rPr>
                  <w:rFonts w:ascii="LM Roman 10" w:hAnsi="LM Roman 10"/>
                  <w:sz w:val="24"/>
                  <w:szCs w:val="24"/>
                </w:rPr>
                <w:fldChar w:fldCharType="begin"/>
              </w:r>
              <w:r w:rsidRPr="00643776">
                <w:rPr>
                  <w:rFonts w:ascii="LM Roman 10" w:hAnsi="LM Roman 10"/>
                  <w:sz w:val="24"/>
                  <w:szCs w:val="24"/>
                </w:rPr>
                <w:instrText>BIBLIOGRAPHY</w:instrText>
              </w:r>
              <w:r w:rsidRPr="00643776">
                <w:rPr>
                  <w:rFonts w:ascii="LM Roman 10" w:hAnsi="LM Roman 10"/>
                  <w:sz w:val="24"/>
                  <w:szCs w:val="24"/>
                </w:rPr>
                <w:fldChar w:fldCharType="separate"/>
              </w:r>
              <w:r w:rsidR="00643776" w:rsidRPr="00643776">
                <w:rPr>
                  <w:rFonts w:ascii="LM Roman 10" w:hAnsi="LM Roman 10"/>
                  <w:noProof/>
                  <w:sz w:val="24"/>
                  <w:szCs w:val="24"/>
                </w:rPr>
                <w:t xml:space="preserve">1. </w:t>
              </w:r>
              <w:r w:rsidR="00643776" w:rsidRPr="00643776">
                <w:rPr>
                  <w:rFonts w:ascii="LM Roman 10" w:hAnsi="LM Roman 10"/>
                  <w:b/>
                  <w:bCs/>
                  <w:noProof/>
                  <w:sz w:val="24"/>
                  <w:szCs w:val="24"/>
                </w:rPr>
                <w:t>MinSalud.</w:t>
              </w:r>
              <w:r w:rsidR="00643776" w:rsidRPr="00643776">
                <w:rPr>
                  <w:rFonts w:ascii="LM Roman 10" w:hAnsi="LM Roman 10"/>
                  <w:noProof/>
                  <w:sz w:val="24"/>
                  <w:szCs w:val="24"/>
                </w:rPr>
                <w:t xml:space="preserve"> LÍNEA BASE OBSERVATORIO NACIONAL DE DISCAPACIDAD . </w:t>
              </w:r>
              <w:r w:rsidR="00643776" w:rsidRPr="00643776">
                <w:rPr>
                  <w:rFonts w:ascii="LM Roman 10" w:hAnsi="LM Roman 10"/>
                  <w:i/>
                  <w:iCs/>
                  <w:noProof/>
                  <w:sz w:val="24"/>
                  <w:szCs w:val="24"/>
                </w:rPr>
                <w:t xml:space="preserve">Observatorio Nacional de Discapacidad. </w:t>
              </w:r>
              <w:r w:rsidR="00643776" w:rsidRPr="00643776">
                <w:rPr>
                  <w:rFonts w:ascii="LM Roman 10" w:hAnsi="LM Roman 10"/>
                  <w:noProof/>
                  <w:sz w:val="24"/>
                  <w:szCs w:val="24"/>
                </w:rPr>
                <w:t>[En línea] 2014. https://www.minsalud.gov.co/sites/rid/Lists/BibliotecaDigital/RIDE/DE/PS/L%C3%ADnea%20Base%20Discapacidad%20OND.pdf.</w:t>
              </w:r>
            </w:p>
            <w:p w14:paraId="4A5B18C2"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 </w:t>
              </w:r>
              <w:r w:rsidRPr="00643776">
                <w:rPr>
                  <w:rFonts w:ascii="LM Roman 10" w:hAnsi="LM Roman 10"/>
                  <w:b/>
                  <w:bCs/>
                  <w:noProof/>
                  <w:sz w:val="24"/>
                  <w:szCs w:val="24"/>
                </w:rPr>
                <w:t>Apps.co.</w:t>
              </w:r>
              <w:r w:rsidRPr="00643776">
                <w:rPr>
                  <w:rFonts w:ascii="LM Roman 10" w:hAnsi="LM Roman 10"/>
                  <w:noProof/>
                  <w:sz w:val="24"/>
                  <w:szCs w:val="24"/>
                </w:rPr>
                <w:t xml:space="preserve"> Mapp Accesible Colombia. [En línea] 11 de 02 de 2014. [Citado el: 15 de 02 de 2016.] https://apps.co/comunidad/ver/926/mapp-accesible-colombia/.</w:t>
              </w:r>
            </w:p>
            <w:p w14:paraId="23D1AB83"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 </w:t>
              </w:r>
              <w:r w:rsidRPr="00643776">
                <w:rPr>
                  <w:rFonts w:ascii="LM Roman 10" w:hAnsi="LM Roman 10"/>
                  <w:b/>
                  <w:bCs/>
                  <w:noProof/>
                  <w:sz w:val="24"/>
                  <w:szCs w:val="24"/>
                </w:rPr>
                <w:t>Technologies, Informer.</w:t>
              </w:r>
              <w:r w:rsidRPr="00643776">
                <w:rPr>
                  <w:rFonts w:ascii="LM Roman 10" w:hAnsi="LM Roman 10"/>
                  <w:noProof/>
                  <w:sz w:val="24"/>
                  <w:szCs w:val="24"/>
                </w:rPr>
                <w:t xml:space="preserve"> Kraneando . [En línea] 12 de 08 de 2014. [Citado el: 11 de 02 de 2016.] http://kraneando.android.informer.com/es/.</w:t>
              </w:r>
            </w:p>
            <w:p w14:paraId="3DAD7CAF"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 </w:t>
              </w:r>
              <w:r w:rsidRPr="00643776">
                <w:rPr>
                  <w:rFonts w:ascii="LM Roman 10" w:hAnsi="LM Roman 10"/>
                  <w:b/>
                  <w:bCs/>
                  <w:noProof/>
                  <w:sz w:val="24"/>
                  <w:szCs w:val="24"/>
                </w:rPr>
                <w:t>Datanalisis.</w:t>
              </w:r>
              <w:r w:rsidRPr="00643776">
                <w:rPr>
                  <w:rFonts w:ascii="LM Roman 10" w:hAnsi="LM Roman 10"/>
                  <w:noProof/>
                  <w:sz w:val="24"/>
                  <w:szCs w:val="24"/>
                </w:rPr>
                <w:t xml:space="preserve"> Estudio de la industria del software en colombia. Technical report,. [En línea] 2005. </w:t>
              </w:r>
            </w:p>
            <w:p w14:paraId="439512FA"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 </w:t>
              </w:r>
              <w:r w:rsidRPr="00643776">
                <w:rPr>
                  <w:rFonts w:ascii="LM Roman 10" w:hAnsi="LM Roman 10"/>
                  <w:b/>
                  <w:bCs/>
                  <w:noProof/>
                  <w:sz w:val="24"/>
                  <w:szCs w:val="24"/>
                </w:rPr>
                <w:t>SURA, GRUPO.</w:t>
              </w:r>
              <w:r w:rsidRPr="00643776">
                <w:rPr>
                  <w:rFonts w:ascii="LM Roman 10" w:hAnsi="LM Roman 10"/>
                  <w:noProof/>
                  <w:sz w:val="24"/>
                  <w:szCs w:val="24"/>
                </w:rPr>
                <w:t xml:space="preserve"> Informe Anual Grupo SURA. [En línea] 2015. [Citado el: 20 de 11 de 2016.] https://www.gruposura.com/Informacion-para-Inversionistas/Informacion-anual/Documents/PDF/Informe-Anual-2015.pdf.</w:t>
              </w:r>
            </w:p>
            <w:p w14:paraId="4905CCA6"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6. </w:t>
              </w:r>
              <w:r w:rsidRPr="00643776">
                <w:rPr>
                  <w:rFonts w:ascii="LM Roman 10" w:hAnsi="LM Roman 10"/>
                  <w:b/>
                  <w:bCs/>
                  <w:noProof/>
                  <w:sz w:val="24"/>
                  <w:szCs w:val="24"/>
                </w:rPr>
                <w:t>Osterwalder, Alex y Yves, Pigneur.</w:t>
              </w:r>
              <w:r w:rsidRPr="00643776">
                <w:rPr>
                  <w:rFonts w:ascii="LM Roman 10" w:hAnsi="LM Roman 10"/>
                  <w:noProof/>
                  <w:sz w:val="24"/>
                  <w:szCs w:val="24"/>
                </w:rPr>
                <w:t xml:space="preserve"> </w:t>
              </w:r>
              <w:r w:rsidRPr="00643776">
                <w:rPr>
                  <w:rFonts w:ascii="LM Roman 10" w:hAnsi="LM Roman 10"/>
                  <w:i/>
                  <w:iCs/>
                  <w:noProof/>
                  <w:sz w:val="24"/>
                  <w:szCs w:val="24"/>
                </w:rPr>
                <w:t xml:space="preserve">Value proposition design. </w:t>
              </w:r>
              <w:r w:rsidRPr="00643776">
                <w:rPr>
                  <w:rFonts w:ascii="LM Roman 10" w:hAnsi="LM Roman 10"/>
                  <w:noProof/>
                  <w:sz w:val="24"/>
                  <w:szCs w:val="24"/>
                </w:rPr>
                <w:t>s.l. : Wiley, 2014.</w:t>
              </w:r>
            </w:p>
            <w:p w14:paraId="7E88CF3F"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7. </w:t>
              </w:r>
              <w:r w:rsidRPr="00643776">
                <w:rPr>
                  <w:rFonts w:ascii="LM Roman 10" w:hAnsi="LM Roman 10"/>
                  <w:b/>
                  <w:bCs/>
                  <w:noProof/>
                  <w:sz w:val="24"/>
                  <w:szCs w:val="24"/>
                </w:rPr>
                <w:t>Osterwalder, Alexander y Pigneur, Yves.</w:t>
              </w:r>
              <w:r w:rsidRPr="00643776">
                <w:rPr>
                  <w:rFonts w:ascii="LM Roman 10" w:hAnsi="LM Roman 10"/>
                  <w:noProof/>
                  <w:sz w:val="24"/>
                  <w:szCs w:val="24"/>
                </w:rPr>
                <w:t xml:space="preserve"> El lienzo del modelo de negocio. [En línea] 2010. http://www.convergenciamultimedial.com/landau/documentos/bibliografia-2016/osterwalder.pdf.</w:t>
              </w:r>
            </w:p>
            <w:p w14:paraId="6183A702"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8. </w:t>
              </w:r>
              <w:r w:rsidRPr="00643776">
                <w:rPr>
                  <w:rFonts w:ascii="LM Roman 10" w:hAnsi="LM Roman 10"/>
                  <w:b/>
                  <w:bCs/>
                  <w:noProof/>
                  <w:sz w:val="24"/>
                  <w:szCs w:val="24"/>
                </w:rPr>
                <w:t>MEN, (Ministerio Educacion Nacional).</w:t>
              </w:r>
              <w:r w:rsidRPr="00643776">
                <w:rPr>
                  <w:rFonts w:ascii="LM Roman 10" w:hAnsi="LM Roman 10"/>
                  <w:noProof/>
                  <w:sz w:val="24"/>
                  <w:szCs w:val="24"/>
                </w:rPr>
                <w:t xml:space="preserve"> Orientaciones Discapacidad Cognitiva. [En línea] [Citado el: 25 de abril de 2016.] http://www.colombiaaprende.edu.co/html/micrositios/1752/articles-320691_archivo_5.pdf.</w:t>
              </w:r>
            </w:p>
            <w:p w14:paraId="12AAF323"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9. </w:t>
              </w:r>
              <w:r w:rsidRPr="00643776">
                <w:rPr>
                  <w:rFonts w:ascii="LM Roman 10" w:hAnsi="LM Roman 10"/>
                  <w:b/>
                  <w:bCs/>
                  <w:noProof/>
                  <w:sz w:val="24"/>
                  <w:szCs w:val="24"/>
                </w:rPr>
                <w:t>Olympics, Special.</w:t>
              </w:r>
              <w:r w:rsidRPr="00643776">
                <w:rPr>
                  <w:rFonts w:ascii="LM Roman 10" w:hAnsi="LM Roman 10"/>
                  <w:noProof/>
                  <w:sz w:val="24"/>
                  <w:szCs w:val="24"/>
                </w:rPr>
                <w:t xml:space="preserve"> Status and Prospects of Persons with Intellectual Disability. [En línea] 2009. http://www.specialolympics.org/uploadedFiles/LandingPage/WhatWeDo/Research_Studies_Desciption_Pages/Policy_Paper_Status_Prospects.pdf.</w:t>
              </w:r>
            </w:p>
            <w:p w14:paraId="433E3F69"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10. </w:t>
              </w:r>
              <w:r w:rsidRPr="00643776">
                <w:rPr>
                  <w:rFonts w:ascii="LM Roman 10" w:hAnsi="LM Roman 10"/>
                  <w:b/>
                  <w:bCs/>
                  <w:noProof/>
                  <w:sz w:val="24"/>
                  <w:szCs w:val="24"/>
                </w:rPr>
                <w:t>OMS.</w:t>
              </w:r>
              <w:r w:rsidRPr="00643776">
                <w:rPr>
                  <w:rFonts w:ascii="LM Roman 10" w:hAnsi="LM Roman 10"/>
                  <w:noProof/>
                  <w:sz w:val="24"/>
                  <w:szCs w:val="24"/>
                </w:rPr>
                <w:t xml:space="preserve"> 10 datos sobre la discapcidad. [En línea] 2013. http://www.who.int/features/factfiles/disability/es/.</w:t>
              </w:r>
            </w:p>
            <w:p w14:paraId="461373BD"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11. </w:t>
              </w:r>
              <w:r w:rsidRPr="00643776">
                <w:rPr>
                  <w:rFonts w:ascii="LM Roman 10" w:hAnsi="LM Roman 10"/>
                  <w:b/>
                  <w:bCs/>
                  <w:noProof/>
                  <w:sz w:val="24"/>
                  <w:szCs w:val="24"/>
                </w:rPr>
                <w:t>MEN, (Ministerio Educacion Nacional).</w:t>
              </w:r>
              <w:r w:rsidRPr="00643776">
                <w:rPr>
                  <w:rFonts w:ascii="LM Roman 10" w:hAnsi="LM Roman 10"/>
                  <w:noProof/>
                  <w:sz w:val="24"/>
                  <w:szCs w:val="24"/>
                </w:rPr>
                <w:t xml:space="preserve"> Lineamientos Politica de Educacion superior Inclusiva. [En línea] [Citado el: 12 de 06 de 2016.] http://www.mineducacion.gov.co/1759/articles-340146_recurso_1.pdf.</w:t>
              </w:r>
            </w:p>
            <w:p w14:paraId="734BF645"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lastRenderedPageBreak/>
                <w:t xml:space="preserve">12. </w:t>
              </w:r>
              <w:r w:rsidRPr="00643776">
                <w:rPr>
                  <w:rFonts w:ascii="LM Roman 10" w:hAnsi="LM Roman 10"/>
                  <w:b/>
                  <w:bCs/>
                  <w:noProof/>
                  <w:sz w:val="24"/>
                  <w:szCs w:val="24"/>
                </w:rPr>
                <w:t>Lasso, Judith Urrego.</w:t>
              </w:r>
              <w:r w:rsidRPr="00643776">
                <w:rPr>
                  <w:rFonts w:ascii="LM Roman 10" w:hAnsi="LM Roman 10"/>
                  <w:noProof/>
                  <w:sz w:val="24"/>
                  <w:szCs w:val="24"/>
                </w:rPr>
                <w:t xml:space="preserve"> Concepto 130011 de 2010 Secretaría Distrital de Educación. [En línea] 22 de 09 de 2010. [Citado el: 17 de 11 de 2016.] http://www.alcaldiabogota.gov.co/sisjur/normas/Norma1.jsp?i=40607.</w:t>
              </w:r>
            </w:p>
            <w:p w14:paraId="4433A263"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13. </w:t>
              </w:r>
              <w:r w:rsidRPr="00643776">
                <w:rPr>
                  <w:rFonts w:ascii="LM Roman 10" w:hAnsi="LM Roman 10"/>
                  <w:b/>
                  <w:bCs/>
                  <w:noProof/>
                  <w:sz w:val="24"/>
                  <w:szCs w:val="24"/>
                </w:rPr>
                <w:t>DANE.</w:t>
              </w:r>
              <w:r w:rsidRPr="00643776">
                <w:rPr>
                  <w:rFonts w:ascii="LM Roman 10" w:hAnsi="LM Roman 10"/>
                  <w:noProof/>
                  <w:sz w:val="24"/>
                  <w:szCs w:val="24"/>
                </w:rPr>
                <w:t xml:space="preserve"> Información Estadística de la discapacidad . [En línea] Julio de 2004. http://www.dane.gov.co/files/investigaciones/discapacidad/inform_estad.pdf.</w:t>
              </w:r>
            </w:p>
            <w:p w14:paraId="0BE98A68"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14. </w:t>
              </w:r>
              <w:r w:rsidRPr="00643776">
                <w:rPr>
                  <w:rFonts w:ascii="LM Roman 10" w:hAnsi="LM Roman 10"/>
                  <w:b/>
                  <w:bCs/>
                  <w:noProof/>
                  <w:sz w:val="24"/>
                  <w:szCs w:val="24"/>
                </w:rPr>
                <w:t>UNESCO.</w:t>
              </w:r>
              <w:r w:rsidRPr="00643776">
                <w:rPr>
                  <w:rFonts w:ascii="LM Roman 10" w:hAnsi="LM Roman 10"/>
                  <w:noProof/>
                  <w:sz w:val="24"/>
                  <w:szCs w:val="24"/>
                </w:rPr>
                <w:t xml:space="preserve"> Indice de Inclusion. </w:t>
              </w:r>
              <w:r w:rsidRPr="00643776">
                <w:rPr>
                  <w:rFonts w:ascii="LM Roman 10" w:hAnsi="LM Roman 10"/>
                  <w:i/>
                  <w:iCs/>
                  <w:noProof/>
                  <w:sz w:val="24"/>
                  <w:szCs w:val="24"/>
                </w:rPr>
                <w:t xml:space="preserve">Desarrollndo el aprendizaje y la participacion en las escuelas. </w:t>
              </w:r>
              <w:r w:rsidRPr="00643776">
                <w:rPr>
                  <w:rFonts w:ascii="LM Roman 10" w:hAnsi="LM Roman 10"/>
                  <w:noProof/>
                  <w:sz w:val="24"/>
                  <w:szCs w:val="24"/>
                </w:rPr>
                <w:t>[En línea] 2002. http://www.eenet.org.uk/resources/docs/Index%20Spanish%20South%20America%20.pdf.</w:t>
              </w:r>
            </w:p>
            <w:p w14:paraId="196F747A"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15. </w:t>
              </w:r>
              <w:r w:rsidRPr="00643776">
                <w:rPr>
                  <w:rFonts w:ascii="LM Roman 10" w:hAnsi="LM Roman 10"/>
                  <w:b/>
                  <w:bCs/>
                  <w:noProof/>
                  <w:sz w:val="24"/>
                  <w:szCs w:val="24"/>
                </w:rPr>
                <w:t>Muñoz, Elena y Gonzales, Begoña.</w:t>
              </w:r>
              <w:r w:rsidRPr="00643776">
                <w:rPr>
                  <w:rFonts w:ascii="LM Roman 10" w:hAnsi="LM Roman 10"/>
                  <w:noProof/>
                  <w:sz w:val="24"/>
                  <w:szCs w:val="24"/>
                </w:rPr>
                <w:t xml:space="preserve"> Estimulación cognitiva por ordenador. [En línea] 2012. http://mundoasistencial.com/documentacion/guias-estimulacion-cognitiva/estimulacion-cognitiva-por-ordenador.pdf.</w:t>
              </w:r>
            </w:p>
            <w:p w14:paraId="63D424BD"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16. </w:t>
              </w:r>
              <w:r w:rsidRPr="00643776">
                <w:rPr>
                  <w:rFonts w:ascii="LM Roman 10" w:hAnsi="LM Roman 10"/>
                  <w:b/>
                  <w:bCs/>
                  <w:noProof/>
                  <w:sz w:val="24"/>
                  <w:szCs w:val="24"/>
                </w:rPr>
                <w:t>Sherer, Marcia J, y otros.</w:t>
              </w:r>
              <w:r w:rsidRPr="00643776">
                <w:rPr>
                  <w:rFonts w:ascii="LM Roman 10" w:hAnsi="LM Roman 10"/>
                  <w:noProof/>
                  <w:sz w:val="24"/>
                  <w:szCs w:val="24"/>
                </w:rPr>
                <w:t xml:space="preserve"> Assistive Technologies for Cognitive Disabilities. </w:t>
              </w:r>
              <w:r w:rsidRPr="00643776">
                <w:rPr>
                  <w:rFonts w:ascii="LM Roman 10" w:hAnsi="LM Roman 10"/>
                  <w:i/>
                  <w:iCs/>
                  <w:noProof/>
                  <w:sz w:val="24"/>
                  <w:szCs w:val="24"/>
                </w:rPr>
                <w:t xml:space="preserve">Criticl Reviews in Physical and Rehabilitation Medicine. </w:t>
              </w:r>
              <w:r w:rsidRPr="00643776">
                <w:rPr>
                  <w:rFonts w:ascii="LM Roman 10" w:hAnsi="LM Roman 10"/>
                  <w:noProof/>
                  <w:sz w:val="24"/>
                  <w:szCs w:val="24"/>
                </w:rPr>
                <w:t>[En línea] 2005. http://www.pages.drexel.edu/~sg94g745/Pubs/CritRevin%20PMR_CogTechReview.pdf.</w:t>
              </w:r>
            </w:p>
            <w:p w14:paraId="5C925E3F"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17. </w:t>
              </w:r>
              <w:r w:rsidRPr="00643776">
                <w:rPr>
                  <w:rFonts w:ascii="LM Roman 10" w:hAnsi="LM Roman 10"/>
                  <w:b/>
                  <w:bCs/>
                  <w:noProof/>
                  <w:sz w:val="24"/>
                  <w:szCs w:val="24"/>
                </w:rPr>
                <w:t>Aprende, Colombia.</w:t>
              </w:r>
              <w:r w:rsidRPr="00643776">
                <w:rPr>
                  <w:rFonts w:ascii="LM Roman 10" w:hAnsi="LM Roman 10"/>
                  <w:noProof/>
                  <w:sz w:val="24"/>
                  <w:szCs w:val="24"/>
                </w:rPr>
                <w:t xml:space="preserve"> Necesidades Educativas Especiales. [En línea] [Citado el: 20 de 11 de 2016.] http://www.colombiaaprende.edu.co/html/home/1592/article-228163.html.</w:t>
              </w:r>
            </w:p>
            <w:p w14:paraId="76366CD4"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18. </w:t>
              </w:r>
              <w:r w:rsidRPr="00643776">
                <w:rPr>
                  <w:rFonts w:ascii="LM Roman 10" w:hAnsi="LM Roman 10"/>
                  <w:b/>
                  <w:bCs/>
                  <w:noProof/>
                  <w:sz w:val="24"/>
                  <w:szCs w:val="24"/>
                </w:rPr>
                <w:t>GameLearn.</w:t>
              </w:r>
              <w:r w:rsidRPr="00643776">
                <w:rPr>
                  <w:rFonts w:ascii="LM Roman 10" w:hAnsi="LM Roman 10"/>
                  <w:noProof/>
                  <w:sz w:val="24"/>
                  <w:szCs w:val="24"/>
                </w:rPr>
                <w:t xml:space="preserve"> ¿Qué es Game-based learning? [En línea] 23 de 07 de 2014. [Citado el: 20 de 11 de 2016.] https://game-learn.com/que-es-game-based-learning/.</w:t>
              </w:r>
            </w:p>
            <w:p w14:paraId="20F9E7F8"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19. </w:t>
              </w:r>
              <w:r w:rsidRPr="00643776">
                <w:rPr>
                  <w:rFonts w:ascii="LM Roman 10" w:hAnsi="LM Roman 10"/>
                  <w:b/>
                  <w:bCs/>
                  <w:noProof/>
                  <w:sz w:val="24"/>
                  <w:szCs w:val="24"/>
                </w:rPr>
                <w:t>Trybus, Jessica.</w:t>
              </w:r>
              <w:r w:rsidRPr="00643776">
                <w:rPr>
                  <w:rFonts w:ascii="LM Roman 10" w:hAnsi="LM Roman 10"/>
                  <w:noProof/>
                  <w:sz w:val="24"/>
                  <w:szCs w:val="24"/>
                </w:rPr>
                <w:t xml:space="preserve"> Game-Based Learning: What it is, Why it Works, and Where it's Going. </w:t>
              </w:r>
              <w:r w:rsidRPr="00643776">
                <w:rPr>
                  <w:rFonts w:ascii="LM Roman 10" w:hAnsi="LM Roman 10"/>
                  <w:i/>
                  <w:iCs/>
                  <w:noProof/>
                  <w:sz w:val="24"/>
                  <w:szCs w:val="24"/>
                </w:rPr>
                <w:t xml:space="preserve">New Media Institute. </w:t>
              </w:r>
              <w:r w:rsidRPr="00643776">
                <w:rPr>
                  <w:rFonts w:ascii="LM Roman 10" w:hAnsi="LM Roman 10"/>
                  <w:noProof/>
                  <w:sz w:val="24"/>
                  <w:szCs w:val="24"/>
                </w:rPr>
                <w:t>[En línea] [Citado el: 20 de 11 de 2016.] http://www.newmedia.org/game-based-learning--what-it-is-why-it-works-and-where-its-going.html.</w:t>
              </w:r>
            </w:p>
            <w:p w14:paraId="2E44DEC0"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20. </w:t>
              </w:r>
              <w:r w:rsidRPr="00643776">
                <w:rPr>
                  <w:rFonts w:ascii="LM Roman 10" w:hAnsi="LM Roman 10"/>
                  <w:b/>
                  <w:bCs/>
                  <w:noProof/>
                  <w:sz w:val="24"/>
                  <w:szCs w:val="24"/>
                </w:rPr>
                <w:t>Rodríguez, José Luis.</w:t>
              </w:r>
              <w:r w:rsidRPr="00643776">
                <w:rPr>
                  <w:rFonts w:ascii="LM Roman 10" w:hAnsi="LM Roman 10"/>
                  <w:noProof/>
                  <w:sz w:val="24"/>
                  <w:szCs w:val="24"/>
                </w:rPr>
                <w:t xml:space="preserve"> </w:t>
              </w:r>
              <w:r w:rsidRPr="00643776">
                <w:rPr>
                  <w:rFonts w:ascii="LM Roman 10" w:hAnsi="LM Roman 10"/>
                  <w:i/>
                  <w:iCs/>
                  <w:noProof/>
                  <w:sz w:val="24"/>
                  <w:szCs w:val="24"/>
                </w:rPr>
                <w:t xml:space="preserve">GAMIFICACIÓN, Mecánicas de juegos en tu vida personal y profesional . </w:t>
              </w:r>
              <w:r w:rsidRPr="00643776">
                <w:rPr>
                  <w:rFonts w:ascii="LM Roman 10" w:hAnsi="LM Roman 10"/>
                  <w:noProof/>
                  <w:sz w:val="24"/>
                  <w:szCs w:val="24"/>
                </w:rPr>
                <w:t>España : s.n.</w:t>
              </w:r>
            </w:p>
            <w:p w14:paraId="2322346F"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21. </w:t>
              </w:r>
              <w:r w:rsidRPr="00643776">
                <w:rPr>
                  <w:rFonts w:ascii="LM Roman 10" w:hAnsi="LM Roman 10"/>
                  <w:b/>
                  <w:bCs/>
                  <w:noProof/>
                  <w:sz w:val="24"/>
                  <w:szCs w:val="24"/>
                </w:rPr>
                <w:t>VILLAMIZAR, MARTHA.</w:t>
              </w:r>
              <w:r w:rsidRPr="00643776">
                <w:rPr>
                  <w:rFonts w:ascii="LM Roman 10" w:hAnsi="LM Roman 10"/>
                  <w:noProof/>
                  <w:sz w:val="24"/>
                  <w:szCs w:val="24"/>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72424124"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22. </w:t>
              </w:r>
              <w:r w:rsidRPr="00643776">
                <w:rPr>
                  <w:rFonts w:ascii="LM Roman 10" w:hAnsi="LM Roman 10"/>
                  <w:b/>
                  <w:bCs/>
                  <w:noProof/>
                  <w:sz w:val="24"/>
                  <w:szCs w:val="24"/>
                </w:rPr>
                <w:t>Andes, Universidad de los.</w:t>
              </w:r>
              <w:r w:rsidRPr="00643776">
                <w:rPr>
                  <w:rFonts w:ascii="LM Roman 10" w:hAnsi="LM Roman 10"/>
                  <w:noProof/>
                  <w:sz w:val="24"/>
                  <w:szCs w:val="24"/>
                </w:rPr>
                <w:t xml:space="preserve"> Educación Inclusiva Garantía del Derecho a la educación inclusiva en Bogota. [En línea] 2005. http://www.ohchr.org/Documents/Issues/Disability/StudyEducation/NGOs/ColombiaUniversidadDeLosAndesAdd1.pdf.</w:t>
              </w:r>
            </w:p>
            <w:p w14:paraId="72C9F278"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lastRenderedPageBreak/>
                <w:t xml:space="preserve">23. </w:t>
              </w:r>
              <w:r w:rsidRPr="00643776">
                <w:rPr>
                  <w:rFonts w:ascii="LM Roman 10" w:hAnsi="LM Roman 10"/>
                  <w:b/>
                  <w:bCs/>
                  <w:noProof/>
                  <w:sz w:val="24"/>
                  <w:szCs w:val="24"/>
                </w:rPr>
                <w:t>Social, Secretaría Distrital de Integración.</w:t>
              </w:r>
              <w:r w:rsidRPr="00643776">
                <w:rPr>
                  <w:rFonts w:ascii="LM Roman 10" w:hAnsi="LM Roman 10"/>
                  <w:noProof/>
                  <w:sz w:val="24"/>
                  <w:szCs w:val="24"/>
                </w:rPr>
                <w:t xml:space="preserve"> En operación Centro Crecer para niños y niñas en condición de discapacidad de Fontibón. [En línea] [Citado el: 20 de 11 de 2016.] http://old.integracionsocial.gov.co/modulos/contenido/default.asp?idmodulo=1695.</w:t>
              </w:r>
            </w:p>
            <w:p w14:paraId="4867D11E"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24. </w:t>
              </w:r>
              <w:r w:rsidRPr="00643776">
                <w:rPr>
                  <w:rFonts w:ascii="LM Roman 10" w:hAnsi="LM Roman 10"/>
                  <w:b/>
                  <w:bCs/>
                  <w:noProof/>
                  <w:sz w:val="24"/>
                  <w:szCs w:val="24"/>
                </w:rPr>
                <w:t>SIGLO, EL NUEVO.</w:t>
              </w:r>
              <w:r w:rsidRPr="00643776">
                <w:rPr>
                  <w:rFonts w:ascii="LM Roman 10" w:hAnsi="LM Roman 10"/>
                  <w:noProof/>
                  <w:sz w:val="24"/>
                  <w:szCs w:val="24"/>
                </w:rPr>
                <w:t xml:space="preserve"> Más inversión educativa para discapacitados. [En línea] 16 de abril de 2015. [Citado el: 17 de 11 de 2016.] http://www.elnuevosiglo.com.co/articulos/4-2015-mas-inversion-educativa-para-discapacitados.</w:t>
              </w:r>
            </w:p>
            <w:p w14:paraId="51CE388D"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25. </w:t>
              </w:r>
              <w:r w:rsidRPr="00643776">
                <w:rPr>
                  <w:rFonts w:ascii="LM Roman 10" w:hAnsi="LM Roman 10"/>
                  <w:b/>
                  <w:bCs/>
                  <w:noProof/>
                  <w:sz w:val="24"/>
                  <w:szCs w:val="24"/>
                </w:rPr>
                <w:t>Fedesoft.</w:t>
              </w:r>
              <w:r w:rsidRPr="00643776">
                <w:rPr>
                  <w:rFonts w:ascii="LM Roman 10" w:hAnsi="LM Roman 10"/>
                  <w:noProof/>
                  <w:sz w:val="24"/>
                  <w:szCs w:val="24"/>
                </w:rPr>
                <w:t xml:space="preserve"> Estudios 2013 - 2014. [En línea] noviembre de 2015. http://www.cenisoft.org/estudios-fedesoft-cenisoft/.</w:t>
              </w:r>
            </w:p>
            <w:p w14:paraId="6F5C4C17"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26. </w:t>
              </w:r>
              <w:r w:rsidRPr="00643776">
                <w:rPr>
                  <w:rFonts w:ascii="LM Roman 10" w:hAnsi="LM Roman 10"/>
                  <w:b/>
                  <w:bCs/>
                  <w:noProof/>
                  <w:sz w:val="24"/>
                  <w:szCs w:val="24"/>
                </w:rPr>
                <w:t>ESI.</w:t>
              </w:r>
              <w:r w:rsidRPr="00643776">
                <w:rPr>
                  <w:rFonts w:ascii="LM Roman 10" w:hAnsi="LM Roman 10"/>
                  <w:noProof/>
                  <w:sz w:val="24"/>
                  <w:szCs w:val="24"/>
                </w:rPr>
                <w:t xml:space="preserve"> Industria de software en colombia. Technical report, European Software. [En línea] 2008. http://www.bdigital.unal.edu.co/5411/1/200802180-2011.pdf.</w:t>
              </w:r>
            </w:p>
            <w:p w14:paraId="42E00A83"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27. </w:t>
              </w:r>
              <w:r w:rsidRPr="00643776">
                <w:rPr>
                  <w:rFonts w:ascii="LM Roman 10" w:hAnsi="LM Roman 10"/>
                  <w:b/>
                  <w:bCs/>
                  <w:noProof/>
                  <w:sz w:val="24"/>
                  <w:szCs w:val="24"/>
                </w:rPr>
                <w:t>Kim, W Chan y Mauborgne, Renée.</w:t>
              </w:r>
              <w:r w:rsidRPr="00643776">
                <w:rPr>
                  <w:rFonts w:ascii="LM Roman 10" w:hAnsi="LM Roman 10"/>
                  <w:noProof/>
                  <w:sz w:val="24"/>
                  <w:szCs w:val="24"/>
                </w:rPr>
                <w:t xml:space="preserve"> Herramientas de la Estrategia del Océano Azul. [En línea] [Citado el: 17 de 11 de 2016.] https://es.blueoceanstrategy.com/tools/errc-grid/.</w:t>
              </w:r>
            </w:p>
            <w:p w14:paraId="28001CAE"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28. </w:t>
              </w:r>
              <w:r w:rsidRPr="00643776">
                <w:rPr>
                  <w:rFonts w:ascii="LM Roman 10" w:hAnsi="LM Roman 10"/>
                  <w:b/>
                  <w:bCs/>
                  <w:noProof/>
                  <w:sz w:val="24"/>
                  <w:szCs w:val="24"/>
                </w:rPr>
                <w:t>Ventures, Ministerio de Comercio, Industria y Turismo.</w:t>
              </w:r>
              <w:r w:rsidRPr="00643776">
                <w:rPr>
                  <w:rFonts w:ascii="LM Roman 10" w:hAnsi="LM Roman 10"/>
                  <w:noProof/>
                  <w:sz w:val="24"/>
                  <w:szCs w:val="24"/>
                </w:rPr>
                <w:t xml:space="preserve"> Manual para la elaboracion de planes. [En línea] 2010. [Citado el: 20 de 11 de 2016.] http://www.ustatunja.edu.co/ustatunja/files/Facultades/Admoinistraci%C3%B3n/2_-_Manual_para_la_elaboracion_de_planes_de_negocios.pdf.</w:t>
              </w:r>
            </w:p>
            <w:p w14:paraId="275917EE"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29. </w:t>
              </w:r>
              <w:r w:rsidRPr="00643776">
                <w:rPr>
                  <w:rFonts w:ascii="LM Roman 10" w:hAnsi="LM Roman 10"/>
                  <w:b/>
                  <w:bCs/>
                  <w:noProof/>
                  <w:sz w:val="24"/>
                  <w:szCs w:val="24"/>
                </w:rPr>
                <w:t>SENA.</w:t>
              </w:r>
              <w:r w:rsidRPr="00643776">
                <w:rPr>
                  <w:rFonts w:ascii="LM Roman 10" w:hAnsi="LM Roman 10"/>
                  <w:noProof/>
                  <w:sz w:val="24"/>
                  <w:szCs w:val="24"/>
                </w:rPr>
                <w:t xml:space="preserve"> Buenas practicas de formulación de planes de negocio. [En línea] [Citado el: 20 de 11 de 2016.] http://www.fondoemprender.com/DocsHerramientas/GUIA-BUENAS-PRACTICAS-DE-FORMULACION-FE-2014.pdf.</w:t>
              </w:r>
            </w:p>
            <w:p w14:paraId="1FF7BB56"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30. </w:t>
              </w:r>
              <w:r w:rsidRPr="00643776">
                <w:rPr>
                  <w:rFonts w:ascii="LM Roman 10" w:hAnsi="LM Roman 10"/>
                  <w:b/>
                  <w:bCs/>
                  <w:noProof/>
                  <w:sz w:val="24"/>
                  <w:szCs w:val="24"/>
                </w:rPr>
                <w:t>España, DGIPYME Gobierno de.</w:t>
              </w:r>
              <w:r w:rsidRPr="00643776">
                <w:rPr>
                  <w:rFonts w:ascii="LM Roman 10" w:hAnsi="LM Roman 10"/>
                  <w:noProof/>
                  <w:sz w:val="24"/>
                  <w:szCs w:val="24"/>
                </w:rPr>
                <w:t xml:space="preserve"> Herramienta DAFO. [En línea] [Citado el: 20 de 11 de 2016.] http://dafo.ipyme.org/Paginas/Home.aspx.</w:t>
              </w:r>
            </w:p>
            <w:p w14:paraId="7DDA9CB8"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31. </w:t>
              </w:r>
              <w:r w:rsidRPr="00643776">
                <w:rPr>
                  <w:rFonts w:ascii="LM Roman 10" w:hAnsi="LM Roman 10"/>
                  <w:b/>
                  <w:bCs/>
                  <w:noProof/>
                  <w:sz w:val="24"/>
                  <w:szCs w:val="24"/>
                </w:rPr>
                <w:t>Espinosa, Roberto.</w:t>
              </w:r>
              <w:r w:rsidRPr="00643776">
                <w:rPr>
                  <w:rFonts w:ascii="LM Roman 10" w:hAnsi="LM Roman 10"/>
                  <w:noProof/>
                  <w:sz w:val="24"/>
                  <w:szCs w:val="24"/>
                </w:rPr>
                <w:t xml:space="preserve"> CÓMO DEFINIR MISIÓN, VISIÓN Y VALORES, EN LA EMPRESA. </w:t>
              </w:r>
              <w:r w:rsidRPr="00643776">
                <w:rPr>
                  <w:rFonts w:ascii="LM Roman 10" w:hAnsi="LM Roman 10"/>
                  <w:i/>
                  <w:iCs/>
                  <w:noProof/>
                  <w:sz w:val="24"/>
                  <w:szCs w:val="24"/>
                </w:rPr>
                <w:t xml:space="preserve">RobertoEspinosa. </w:t>
              </w:r>
              <w:r w:rsidRPr="00643776">
                <w:rPr>
                  <w:rFonts w:ascii="LM Roman 10" w:hAnsi="LM Roman 10"/>
                  <w:noProof/>
                  <w:sz w:val="24"/>
                  <w:szCs w:val="24"/>
                </w:rPr>
                <w:t>[En línea] 2012. http://robertoespinosa.es/2012/10/14/como-definir-mision-vision-y-valores-en-la-empresa/.</w:t>
              </w:r>
            </w:p>
            <w:p w14:paraId="46BB2DD0"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32. </w:t>
              </w:r>
              <w:r w:rsidRPr="00643776">
                <w:rPr>
                  <w:rFonts w:ascii="LM Roman 10" w:hAnsi="LM Roman 10"/>
                  <w:b/>
                  <w:bCs/>
                  <w:noProof/>
                  <w:sz w:val="24"/>
                  <w:szCs w:val="24"/>
                </w:rPr>
                <w:t>Colombia, El Congreso de.</w:t>
              </w:r>
              <w:r w:rsidRPr="00643776">
                <w:rPr>
                  <w:rFonts w:ascii="LM Roman 10" w:hAnsi="LM Roman 10"/>
                  <w:noProof/>
                  <w:sz w:val="24"/>
                  <w:szCs w:val="24"/>
                </w:rPr>
                <w:t xml:space="preserve"> Ley 590 de 2000 Nivel Nacional. </w:t>
              </w:r>
              <w:r w:rsidRPr="00643776">
                <w:rPr>
                  <w:rFonts w:ascii="LM Roman 10" w:hAnsi="LM Roman 10"/>
                  <w:i/>
                  <w:iCs/>
                  <w:noProof/>
                  <w:sz w:val="24"/>
                  <w:szCs w:val="24"/>
                </w:rPr>
                <w:t xml:space="preserve">Por la cual se dictan disposiciones para promover el desarrollo de las micro, pequeñas y medianas empresa. </w:t>
              </w:r>
              <w:r w:rsidRPr="00643776">
                <w:rPr>
                  <w:rFonts w:ascii="LM Roman 10" w:hAnsi="LM Roman 10"/>
                  <w:noProof/>
                  <w:sz w:val="24"/>
                  <w:szCs w:val="24"/>
                </w:rPr>
                <w:t>[En línea] 11 de 07 de 2000. [Citado el: 20 de 11 de 2016.] http://www.alcaldiabogota.gov.co/sisjur/normas/Norma1.jsp?i=12672.</w:t>
              </w:r>
            </w:p>
            <w:p w14:paraId="15D95EDB"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33. </w:t>
              </w:r>
              <w:r w:rsidRPr="00643776">
                <w:rPr>
                  <w:rFonts w:ascii="LM Roman 10" w:hAnsi="LM Roman 10"/>
                  <w:b/>
                  <w:bCs/>
                  <w:noProof/>
                  <w:sz w:val="24"/>
                  <w:szCs w:val="24"/>
                </w:rPr>
                <w:t>MINTRABAJO.</w:t>
              </w:r>
              <w:r w:rsidRPr="00643776">
                <w:rPr>
                  <w:rFonts w:ascii="LM Roman 10" w:hAnsi="LM Roman 10"/>
                  <w:noProof/>
                  <w:sz w:val="24"/>
                  <w:szCs w:val="24"/>
                </w:rPr>
                <w:t xml:space="preserve"> Beneficios para nuevas pequeñas empresas y para aquellas que se formalicen. [En línea] [Citado el: 20 de 11 de 2016.] http://www.mintrabajo.gov.co/empleo/abece-ley-de-primer-empleo/b-beneficios-para-nuevas-pequenas-empresas-y-para-aquellas-que-se-formalicen.html.</w:t>
              </w:r>
            </w:p>
            <w:p w14:paraId="4F18A650"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lastRenderedPageBreak/>
                <w:t xml:space="preserve">34. </w:t>
              </w:r>
              <w:r w:rsidRPr="00643776">
                <w:rPr>
                  <w:rFonts w:ascii="LM Roman 10" w:hAnsi="LM Roman 10"/>
                  <w:b/>
                  <w:bCs/>
                  <w:noProof/>
                  <w:sz w:val="24"/>
                  <w:szCs w:val="24"/>
                </w:rPr>
                <w:t>Alfonzo, Pedro y Mariño, Sonia.</w:t>
              </w:r>
              <w:r w:rsidRPr="00643776">
                <w:rPr>
                  <w:rFonts w:ascii="LM Roman 10" w:hAnsi="LM Roman 10"/>
                  <w:noProof/>
                  <w:sz w:val="24"/>
                  <w:szCs w:val="24"/>
                </w:rPr>
                <w:t xml:space="preserve"> Los estándares internacionales y su importancia para la industria del software. [En línea] 15 de 01 de 2013. [Citado el: 20 de 11 de 2016.] http://www.cyta.com.ar/ta1202/v12n2a3.htm.</w:t>
              </w:r>
            </w:p>
            <w:p w14:paraId="7FB13216"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35. </w:t>
              </w:r>
              <w:r w:rsidRPr="00643776">
                <w:rPr>
                  <w:rFonts w:ascii="LM Roman 10" w:hAnsi="LM Roman 10"/>
                  <w:b/>
                  <w:bCs/>
                  <w:noProof/>
                  <w:sz w:val="24"/>
                  <w:szCs w:val="24"/>
                </w:rPr>
                <w:t>DIAN.</w:t>
              </w:r>
              <w:r w:rsidRPr="00643776">
                <w:rPr>
                  <w:rFonts w:ascii="LM Roman 10" w:hAnsi="LM Roman 10"/>
                  <w:noProof/>
                  <w:sz w:val="24"/>
                  <w:szCs w:val="24"/>
                </w:rPr>
                <w:t xml:space="preserve"> Generalidades del impuesto sobre la renta y complementarios. [En línea] 24 de 02 de 2006. [Citado el: 20 de 11 de 2016.] http://www.dian.gov.co/DIAN/12SobreD.nsf/pages/Impuestosinternos?OpenDocument.</w:t>
              </w:r>
            </w:p>
            <w:p w14:paraId="4BDB6CD4"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36. —. Impuesto sobre la renta para la equidad. [En línea] 15 de 11 de 2016. [Citado el: 20 de 11 de 2016.] http://www.dian.gov.co/contenidos/otros/Preguntas_Cree_2014.html#a1..</w:t>
              </w:r>
            </w:p>
            <w:p w14:paraId="3BEADE27"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37. —. Presentación de Información exogena presencial. [En línea] [Citado el: 20 de 11 de 2016.] http://www.dian.gov.co/descargas/plegables/PlegableExogena.pdf..</w:t>
              </w:r>
            </w:p>
            <w:p w14:paraId="3C594F8A"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38. </w:t>
              </w:r>
              <w:r w:rsidRPr="00643776">
                <w:rPr>
                  <w:rFonts w:ascii="LM Roman 10" w:hAnsi="LM Roman 10"/>
                  <w:b/>
                  <w:bCs/>
                  <w:noProof/>
                  <w:sz w:val="24"/>
                  <w:szCs w:val="24"/>
                </w:rPr>
                <w:t>Unesco.</w:t>
              </w:r>
              <w:r w:rsidRPr="00643776">
                <w:rPr>
                  <w:rFonts w:ascii="LM Roman 10" w:hAnsi="LM Roman 10"/>
                  <w:noProof/>
                  <w:sz w:val="24"/>
                  <w:szCs w:val="24"/>
                </w:rPr>
                <w:t xml:space="preserve"> La Educación Superior en el Siglo XXI. Visión y Acción. </w:t>
              </w:r>
              <w:r w:rsidRPr="00643776">
                <w:rPr>
                  <w:rFonts w:ascii="LM Roman 10" w:hAnsi="LM Roman 10"/>
                  <w:i/>
                  <w:iCs/>
                  <w:noProof/>
                  <w:sz w:val="24"/>
                  <w:szCs w:val="24"/>
                </w:rPr>
                <w:t xml:space="preserve">Unesco. </w:t>
              </w:r>
              <w:r w:rsidRPr="00643776">
                <w:rPr>
                  <w:rFonts w:ascii="LM Roman 10" w:hAnsi="LM Roman 10"/>
                  <w:noProof/>
                  <w:sz w:val="24"/>
                  <w:szCs w:val="24"/>
                </w:rPr>
                <w:t>[En línea] 1998. http://www.unesco.org/education/educprog/wche/declaration_spa.htm.</w:t>
              </w:r>
            </w:p>
            <w:p w14:paraId="494D4503"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39. </w:t>
              </w:r>
              <w:r w:rsidRPr="00643776">
                <w:rPr>
                  <w:rFonts w:ascii="LM Roman 10" w:hAnsi="LM Roman 10"/>
                  <w:b/>
                  <w:bCs/>
                  <w:noProof/>
                  <w:sz w:val="24"/>
                  <w:szCs w:val="24"/>
                </w:rPr>
                <w:t>Cruz, Magdalena, Hiraldo, Reyna y Estrada, Vivian.</w:t>
              </w:r>
              <w:r w:rsidRPr="00643776">
                <w:rPr>
                  <w:rFonts w:ascii="LM Roman 10" w:hAnsi="LM Roman 10"/>
                  <w:noProof/>
                  <w:sz w:val="24"/>
                  <w:szCs w:val="24"/>
                </w:rPr>
                <w:t xml:space="preserve"> El aprendizaje virtual y la Gestión del Conocimiento: Una Experiencia de la Universidad Abierta para Adultos de la República Dominicana. </w:t>
              </w:r>
              <w:r w:rsidRPr="00643776">
                <w:rPr>
                  <w:rFonts w:ascii="LM Roman 10" w:hAnsi="LM Roman 10"/>
                  <w:i/>
                  <w:iCs/>
                  <w:noProof/>
                  <w:sz w:val="24"/>
                  <w:szCs w:val="24"/>
                </w:rPr>
                <w:t xml:space="preserve">IESALC. </w:t>
              </w:r>
              <w:r w:rsidRPr="00643776">
                <w:rPr>
                  <w:rFonts w:ascii="LM Roman 10" w:hAnsi="LM Roman 10"/>
                  <w:noProof/>
                  <w:sz w:val="24"/>
                  <w:szCs w:val="24"/>
                </w:rPr>
                <w:t>[En línea] 2010. http://www.iesalc.unesco.org.ve/index.php?option=com_content&amp;view=article&amp;id=2091:el-aprendizaje-virtual-y-la-gestion-del-conocimiento-una-experiencia-de-la-universidad-abierta-para-adultos-de-la-republica-dominicana&amp;catid=126&amp;Itemid=694&amp;lang=es.</w:t>
              </w:r>
            </w:p>
            <w:p w14:paraId="345D62CD"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40. </w:t>
              </w:r>
              <w:r w:rsidRPr="00643776">
                <w:rPr>
                  <w:rFonts w:ascii="LM Roman 10" w:hAnsi="LM Roman 10"/>
                  <w:b/>
                  <w:bCs/>
                  <w:noProof/>
                  <w:sz w:val="24"/>
                  <w:szCs w:val="24"/>
                </w:rPr>
                <w:t>Costa, Eduardo.</w:t>
              </w:r>
              <w:r w:rsidRPr="00643776">
                <w:rPr>
                  <w:rFonts w:ascii="LM Roman 10" w:hAnsi="LM Roman 10"/>
                  <w:noProof/>
                  <w:sz w:val="24"/>
                  <w:szCs w:val="24"/>
                </w:rPr>
                <w:t xml:space="preserve"> Unity with MVC: How to Level Up Your Game Development. [En línea] [Citado el: 20 de 11 de 20.] https://www.toptal.com/unity-unity3d/unity-with-mvc-how-to-level-up-your-game-development.</w:t>
              </w:r>
            </w:p>
            <w:p w14:paraId="7DA41CB9"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41. </w:t>
              </w:r>
              <w:r w:rsidRPr="00643776">
                <w:rPr>
                  <w:rFonts w:ascii="LM Roman 10" w:hAnsi="LM Roman 10"/>
                  <w:b/>
                  <w:bCs/>
                  <w:noProof/>
                  <w:sz w:val="24"/>
                  <w:szCs w:val="24"/>
                </w:rPr>
                <w:t>Rubin, Kenneth.</w:t>
              </w:r>
              <w:r w:rsidRPr="00643776">
                <w:rPr>
                  <w:rFonts w:ascii="LM Roman 10" w:hAnsi="LM Roman 10"/>
                  <w:noProof/>
                  <w:sz w:val="24"/>
                  <w:szCs w:val="24"/>
                </w:rPr>
                <w:t xml:space="preserve"> </w:t>
              </w:r>
              <w:r w:rsidRPr="00643776">
                <w:rPr>
                  <w:rFonts w:ascii="LM Roman 10" w:hAnsi="LM Roman 10"/>
                  <w:i/>
                  <w:iCs/>
                  <w:noProof/>
                  <w:sz w:val="24"/>
                  <w:szCs w:val="24"/>
                </w:rPr>
                <w:t xml:space="preserve">Essential Scrum: A Practical Guide to the Most Popular Agile Process. </w:t>
              </w:r>
              <w:r w:rsidRPr="00643776">
                <w:rPr>
                  <w:rFonts w:ascii="LM Roman 10" w:hAnsi="LM Roman 10"/>
                  <w:noProof/>
                  <w:sz w:val="24"/>
                  <w:szCs w:val="24"/>
                </w:rPr>
                <w:t>s.l. : Pearson, 2012. 978-0-13-704329-3.</w:t>
              </w:r>
            </w:p>
            <w:p w14:paraId="1BEEE5A3"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42. </w:t>
              </w:r>
              <w:r w:rsidRPr="00643776">
                <w:rPr>
                  <w:rFonts w:ascii="LM Roman 10" w:hAnsi="LM Roman 10"/>
                  <w:b/>
                  <w:bCs/>
                  <w:noProof/>
                  <w:sz w:val="24"/>
                  <w:szCs w:val="24"/>
                </w:rPr>
                <w:t>Schwaber, Ken y Sutherland, Jeff.</w:t>
              </w:r>
              <w:r w:rsidRPr="00643776">
                <w:rPr>
                  <w:rFonts w:ascii="LM Roman 10" w:hAnsi="LM Roman 10"/>
                  <w:noProof/>
                  <w:sz w:val="24"/>
                  <w:szCs w:val="24"/>
                </w:rPr>
                <w:t xml:space="preserve"> SCRUM GUIDE. [En línea] 07 de 2013. [Citado el: 20 de 11 de 2016.] http://www.scrumguides.org/docs/scrumguide/v1/Scrum-Guide-ES.pdf.</w:t>
              </w:r>
            </w:p>
            <w:p w14:paraId="36EC5E94"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43. </w:t>
              </w:r>
              <w:r w:rsidRPr="00643776">
                <w:rPr>
                  <w:rFonts w:ascii="LM Roman 10" w:hAnsi="LM Roman 10"/>
                  <w:b/>
                  <w:bCs/>
                  <w:noProof/>
                  <w:sz w:val="24"/>
                  <w:szCs w:val="24"/>
                </w:rPr>
                <w:t>TECNOSFERA.</w:t>
              </w:r>
              <w:r w:rsidRPr="00643776">
                <w:rPr>
                  <w:rFonts w:ascii="LM Roman 10" w:hAnsi="LM Roman 10"/>
                  <w:noProof/>
                  <w:sz w:val="24"/>
                  <w:szCs w:val="24"/>
                </w:rPr>
                <w:t xml:space="preserve"> EL TIEMPO. [En línea] 2015. http://www.eltiempo.com/tecnosfera/novedades-tecnologia/aumento-de-la-industria-de-software-colombiano/15445677.</w:t>
              </w:r>
            </w:p>
            <w:p w14:paraId="24F52EBB"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44. </w:t>
              </w:r>
              <w:r w:rsidRPr="00643776">
                <w:rPr>
                  <w:rFonts w:ascii="LM Roman 10" w:hAnsi="LM Roman 10"/>
                  <w:b/>
                  <w:bCs/>
                  <w:noProof/>
                  <w:sz w:val="24"/>
                  <w:szCs w:val="24"/>
                </w:rPr>
                <w:t>Bernal, Carol.</w:t>
              </w:r>
              <w:r w:rsidRPr="00643776">
                <w:rPr>
                  <w:rFonts w:ascii="LM Roman 10" w:hAnsi="LM Roman 10"/>
                  <w:noProof/>
                  <w:sz w:val="24"/>
                  <w:szCs w:val="24"/>
                </w:rPr>
                <w:t xml:space="preserve"> GENERALIDADES SOBRE EL CONTEXTO COLOMBIANO CON RELACIÓN A LA DISCAPACIDA. </w:t>
              </w:r>
              <w:r w:rsidRPr="00643776">
                <w:rPr>
                  <w:rFonts w:ascii="LM Roman 10" w:hAnsi="LM Roman 10"/>
                  <w:i/>
                  <w:iCs/>
                  <w:noProof/>
                  <w:sz w:val="24"/>
                  <w:szCs w:val="24"/>
                </w:rPr>
                <w:t xml:space="preserve">Down21. </w:t>
              </w:r>
              <w:r w:rsidRPr="00643776">
                <w:rPr>
                  <w:rFonts w:ascii="LM Roman 10" w:hAnsi="LM Roman 10"/>
                  <w:noProof/>
                  <w:sz w:val="24"/>
                  <w:szCs w:val="24"/>
                </w:rPr>
                <w:t>[En línea] 2016. http://www.down21.org/portales-americanos/313-colombia/1566-situacion.html.</w:t>
              </w:r>
            </w:p>
            <w:p w14:paraId="6D0E830A"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lastRenderedPageBreak/>
                <w:t xml:space="preserve">45. </w:t>
              </w:r>
              <w:r w:rsidRPr="00643776">
                <w:rPr>
                  <w:rFonts w:ascii="LM Roman 10" w:hAnsi="LM Roman 10"/>
                  <w:b/>
                  <w:bCs/>
                  <w:noProof/>
                  <w:sz w:val="24"/>
                  <w:szCs w:val="24"/>
                </w:rPr>
                <w:t>MINTIC.</w:t>
              </w:r>
              <w:r w:rsidRPr="00643776">
                <w:rPr>
                  <w:rFonts w:ascii="LM Roman 10" w:hAnsi="LM Roman 10"/>
                  <w:noProof/>
                  <w:sz w:val="24"/>
                  <w:szCs w:val="24"/>
                </w:rPr>
                <w:t xml:space="preserve"> Estudio de la caracterizacion de productos y servicios de la industria de software y servicios asociados. [En línea] 2012. http://www.fiti.gov.co/Images/Recursos/estudiocifrassectorsw2012.pdf.</w:t>
              </w:r>
            </w:p>
            <w:p w14:paraId="60C5FEEE"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46. </w:t>
              </w:r>
              <w:r w:rsidRPr="00643776">
                <w:rPr>
                  <w:rFonts w:ascii="LM Roman 10" w:hAnsi="LM Roman 10"/>
                  <w:b/>
                  <w:bCs/>
                  <w:noProof/>
                  <w:sz w:val="24"/>
                  <w:szCs w:val="24"/>
                </w:rPr>
                <w:t>Adapro.</w:t>
              </w:r>
              <w:r w:rsidRPr="00643776">
                <w:rPr>
                  <w:rFonts w:ascii="LM Roman 10" w:hAnsi="LM Roman 10"/>
                  <w:noProof/>
                  <w:sz w:val="24"/>
                  <w:szCs w:val="24"/>
                </w:rPr>
                <w:t xml:space="preserve"> ITER. [En línea] 2012. http://adapro.iter.es/es.html.</w:t>
              </w:r>
            </w:p>
            <w:p w14:paraId="26D1EAAC"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47. </w:t>
              </w:r>
              <w:r w:rsidRPr="00643776">
                <w:rPr>
                  <w:rFonts w:ascii="LM Roman 10" w:hAnsi="LM Roman 10"/>
                  <w:b/>
                  <w:bCs/>
                  <w:noProof/>
                  <w:sz w:val="24"/>
                  <w:szCs w:val="24"/>
                </w:rPr>
                <w:t>GIGA.</w:t>
              </w:r>
              <w:r w:rsidRPr="00643776">
                <w:rPr>
                  <w:rFonts w:ascii="LM Roman 10" w:hAnsi="LM Roman 10"/>
                  <w:noProof/>
                  <w:sz w:val="24"/>
                  <w:szCs w:val="24"/>
                </w:rPr>
                <w:t xml:space="preserve"> AraBoard. [En línea] http://giga.cps.unizar.es/affectivelab/araboard.html.</w:t>
              </w:r>
            </w:p>
            <w:p w14:paraId="5E2485C6"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48. </w:t>
              </w:r>
              <w:r w:rsidRPr="00643776">
                <w:rPr>
                  <w:rFonts w:ascii="LM Roman 10" w:hAnsi="LM Roman 10"/>
                  <w:b/>
                  <w:bCs/>
                  <w:noProof/>
                  <w:sz w:val="24"/>
                  <w:szCs w:val="24"/>
                </w:rPr>
                <w:t>ARASAAC.</w:t>
              </w:r>
              <w:r w:rsidRPr="00643776">
                <w:rPr>
                  <w:rFonts w:ascii="LM Roman 10" w:hAnsi="LM Roman 10"/>
                  <w:noProof/>
                  <w:sz w:val="24"/>
                  <w:szCs w:val="24"/>
                </w:rPr>
                <w:t xml:space="preserve"> AraWord. [En línea] 2014. http://arasaac.org/software.php?id_software=2.</w:t>
              </w:r>
            </w:p>
            <w:p w14:paraId="3A2CED19"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49. </w:t>
              </w:r>
              <w:r w:rsidRPr="00643776">
                <w:rPr>
                  <w:rFonts w:ascii="LM Roman 10" w:hAnsi="LM Roman 10"/>
                  <w:b/>
                  <w:bCs/>
                  <w:noProof/>
                  <w:sz w:val="24"/>
                  <w:szCs w:val="24"/>
                </w:rPr>
                <w:t>Azahar.</w:t>
              </w:r>
              <w:r w:rsidRPr="00643776">
                <w:rPr>
                  <w:rFonts w:ascii="LM Roman 10" w:hAnsi="LM Roman 10"/>
                  <w:noProof/>
                  <w:sz w:val="24"/>
                  <w:szCs w:val="24"/>
                </w:rPr>
                <w:t xml:space="preserve"> Azahar. [En línea] 2013. http://www.proyectoazahar.org/azahar/loggined.do.</w:t>
              </w:r>
            </w:p>
            <w:p w14:paraId="6890AEB2"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50. </w:t>
              </w:r>
              <w:r w:rsidRPr="00643776">
                <w:rPr>
                  <w:rFonts w:ascii="LM Roman 10" w:hAnsi="LM Roman 10"/>
                  <w:b/>
                  <w:bCs/>
                  <w:noProof/>
                  <w:sz w:val="24"/>
                  <w:szCs w:val="24"/>
                </w:rPr>
                <w:t>TalkerSAC.</w:t>
              </w:r>
              <w:r w:rsidRPr="00643776">
                <w:rPr>
                  <w:rFonts w:ascii="LM Roman 10" w:hAnsi="LM Roman 10"/>
                  <w:noProof/>
                  <w:sz w:val="24"/>
                  <w:szCs w:val="24"/>
                </w:rPr>
                <w:t xml:space="preserve"> LetMeTalk. [En línea] 2014. http://www.letmetalk.info/es.</w:t>
              </w:r>
            </w:p>
            <w:p w14:paraId="118AE1F8"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51. </w:t>
              </w:r>
              <w:r w:rsidRPr="00643776">
                <w:rPr>
                  <w:rFonts w:ascii="LM Roman 10" w:hAnsi="LM Roman 10"/>
                  <w:b/>
                  <w:bCs/>
                  <w:noProof/>
                  <w:sz w:val="24"/>
                  <w:szCs w:val="24"/>
                </w:rPr>
                <w:t>Orange, Fundacion.</w:t>
              </w:r>
              <w:r w:rsidRPr="00643776">
                <w:rPr>
                  <w:rFonts w:ascii="LM Roman 10" w:hAnsi="LM Roman 10"/>
                  <w:noProof/>
                  <w:sz w:val="24"/>
                  <w:szCs w:val="24"/>
                </w:rPr>
                <w:t xml:space="preserve"> Proyecto Sígueme. [En línea] 2013. http://www.proyectosigueme.com/?page_id=20.</w:t>
              </w:r>
            </w:p>
            <w:p w14:paraId="180BB1E0"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52. </w:t>
              </w:r>
              <w:r w:rsidRPr="00643776">
                <w:rPr>
                  <w:rFonts w:ascii="LM Roman 10" w:hAnsi="LM Roman 10"/>
                  <w:b/>
                  <w:bCs/>
                  <w:noProof/>
                  <w:sz w:val="24"/>
                  <w:szCs w:val="24"/>
                </w:rPr>
                <w:t>MINTIC.</w:t>
              </w:r>
              <w:r w:rsidRPr="00643776">
                <w:rPr>
                  <w:rFonts w:ascii="LM Roman 10" w:hAnsi="LM Roman 10"/>
                  <w:noProof/>
                  <w:sz w:val="24"/>
                  <w:szCs w:val="24"/>
                </w:rPr>
                <w:t xml:space="preserve"> Proyectos de Inversión 2016 FONTIC. [En línea] 2016. http://www.mintic.gov.co/portal/604/articles-1783_recurso_2.pdf.</w:t>
              </w:r>
            </w:p>
            <w:p w14:paraId="13B39C7E"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53. </w:t>
              </w:r>
              <w:r w:rsidRPr="00643776">
                <w:rPr>
                  <w:rFonts w:ascii="LM Roman 10" w:hAnsi="LM Roman 10"/>
                  <w:b/>
                  <w:bCs/>
                  <w:noProof/>
                  <w:sz w:val="24"/>
                  <w:szCs w:val="24"/>
                </w:rPr>
                <w:t>APPS.CO.</w:t>
              </w:r>
              <w:r w:rsidRPr="00643776">
                <w:rPr>
                  <w:rFonts w:ascii="LM Roman 10" w:hAnsi="LM Roman 10"/>
                  <w:noProof/>
                  <w:sz w:val="24"/>
                  <w:szCs w:val="24"/>
                </w:rPr>
                <w:t xml:space="preserve"> ALTERNATIVAS DE APOYO AL EMPRENDIMIENTO EN COLOMBIA. [En línea] [Citado el: 20 de 11 de 2016.] https://apps.co/teamstartupcolombia2016/.</w:t>
              </w:r>
            </w:p>
            <w:p w14:paraId="6C875780"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54. </w:t>
              </w:r>
              <w:r w:rsidRPr="00643776">
                <w:rPr>
                  <w:rFonts w:ascii="LM Roman 10" w:hAnsi="LM Roman 10"/>
                  <w:b/>
                  <w:bCs/>
                  <w:noProof/>
                  <w:sz w:val="24"/>
                  <w:szCs w:val="24"/>
                </w:rPr>
                <w:t>CISA.</w:t>
              </w:r>
              <w:r w:rsidRPr="00643776">
                <w:rPr>
                  <w:rFonts w:ascii="LM Roman 10" w:hAnsi="LM Roman 10"/>
                  <w:noProof/>
                  <w:sz w:val="24"/>
                  <w:szCs w:val="24"/>
                </w:rPr>
                <w:t xml:space="preserve"> Matriz de Requisitos Legales Ambientales. [En línea] [Citado el: 12 de 05 de 2016.] https://www.cisa.gov.co/cmsportalcisa/Documentos/Normatividad/MATRIZ_AMBIENTAL_v_001.pdf.</w:t>
              </w:r>
            </w:p>
            <w:p w14:paraId="1F34BF84"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55. </w:t>
              </w:r>
              <w:r w:rsidRPr="00643776">
                <w:rPr>
                  <w:rFonts w:ascii="LM Roman 10" w:hAnsi="LM Roman 10"/>
                  <w:b/>
                  <w:bCs/>
                  <w:noProof/>
                  <w:sz w:val="24"/>
                  <w:szCs w:val="24"/>
                </w:rPr>
                <w:t>Okpara, John y Wynn, Pamela.</w:t>
              </w:r>
              <w:r w:rsidRPr="00643776">
                <w:rPr>
                  <w:rFonts w:ascii="LM Roman 10" w:hAnsi="LM Roman 10"/>
                  <w:noProof/>
                  <w:sz w:val="24"/>
                  <w:szCs w:val="24"/>
                </w:rPr>
                <w:t xml:space="preserve"> Determinants of small business growth constraints in a sub-Saharan African economy. [En línea] 2007. [Citado el: 20 de 11 de 2016.] http://www.freepatentsonline.com/article/SAM-Advanced-Management-Journal/166537560.html. 0036-0805.</w:t>
              </w:r>
            </w:p>
            <w:p w14:paraId="45A3E1BA"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56. </w:t>
              </w:r>
              <w:r w:rsidRPr="00643776">
                <w:rPr>
                  <w:rFonts w:ascii="LM Roman 10" w:hAnsi="LM Roman 10"/>
                  <w:b/>
                  <w:bCs/>
                  <w:noProof/>
                  <w:sz w:val="24"/>
                  <w:szCs w:val="24"/>
                </w:rPr>
                <w:t>MINTIC.</w:t>
              </w:r>
              <w:r w:rsidRPr="00643776">
                <w:rPr>
                  <w:rFonts w:ascii="LM Roman 10" w:hAnsi="LM Roman 10"/>
                  <w:noProof/>
                  <w:sz w:val="24"/>
                  <w:szCs w:val="24"/>
                </w:rPr>
                <w:t xml:space="preserve"> Comportamiento del sector TIC en Colombia. [En línea] marzo de 2015. http://colombiatic.mintic.gov.co/602/articles-8917_panoranatic.pdf.</w:t>
              </w:r>
            </w:p>
            <w:p w14:paraId="3B176DF1"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57. </w:t>
              </w:r>
              <w:r w:rsidRPr="00643776">
                <w:rPr>
                  <w:rFonts w:ascii="LM Roman 10" w:hAnsi="LM Roman 10"/>
                  <w:b/>
                  <w:bCs/>
                  <w:noProof/>
                  <w:sz w:val="24"/>
                  <w:szCs w:val="24"/>
                </w:rPr>
                <w:t>Tatiana, Leidys y Agudelo, Maria.</w:t>
              </w:r>
              <w:r w:rsidRPr="00643776">
                <w:rPr>
                  <w:rFonts w:ascii="LM Roman 10" w:hAnsi="LM Roman 10"/>
                  <w:noProof/>
                  <w:sz w:val="24"/>
                  <w:szCs w:val="24"/>
                </w:rPr>
                <w:t xml:space="preserve"> Inclusion educativa de las personas con discapacidad en Colombia. [En línea] 2014. http://revistas.ces.edu.co/index.php/movimientoysalud/article/download/2971/pdf.</w:t>
              </w:r>
            </w:p>
            <w:p w14:paraId="0CE19A6F" w14:textId="77777777" w:rsidR="00643776" w:rsidRPr="00643776" w:rsidRDefault="00643776" w:rsidP="00643776">
              <w:pPr>
                <w:pStyle w:val="Bibliografa"/>
                <w:jc w:val="both"/>
                <w:rPr>
                  <w:rFonts w:ascii="LM Roman 10" w:hAnsi="LM Roman 10"/>
                  <w:noProof/>
                  <w:sz w:val="24"/>
                  <w:szCs w:val="24"/>
                </w:rPr>
              </w:pPr>
              <w:r w:rsidRPr="00643776">
                <w:rPr>
                  <w:rFonts w:ascii="LM Roman 10" w:hAnsi="LM Roman 10"/>
                  <w:noProof/>
                  <w:sz w:val="24"/>
                  <w:szCs w:val="24"/>
                </w:rPr>
                <w:t xml:space="preserve">58. </w:t>
              </w:r>
              <w:r w:rsidRPr="00643776">
                <w:rPr>
                  <w:rFonts w:ascii="LM Roman 10" w:hAnsi="LM Roman 10"/>
                  <w:b/>
                  <w:bCs/>
                  <w:noProof/>
                  <w:sz w:val="24"/>
                  <w:szCs w:val="24"/>
                </w:rPr>
                <w:t>Down21, Fundacion.</w:t>
              </w:r>
              <w:r w:rsidRPr="00643776">
                <w:rPr>
                  <w:rFonts w:ascii="LM Roman 10" w:hAnsi="LM Roman 10"/>
                  <w:noProof/>
                  <w:sz w:val="24"/>
                  <w:szCs w:val="24"/>
                </w:rPr>
                <w:t xml:space="preserve"> ENERALIDADES SOBRE EL CONTEXTO COLOMBIANO CON RELACIÓN A LA DISCAPACIDAD. [En línea] [Citado el: 20 de 09 de 2016.] http://www.down21.org/portales-americanos/313-colombia/1566-situacion.html.</w:t>
              </w:r>
            </w:p>
            <w:p w14:paraId="45EE4CAC" w14:textId="77777777" w:rsidR="00643776" w:rsidRPr="00643776" w:rsidRDefault="00643776" w:rsidP="00643776">
              <w:pPr>
                <w:pStyle w:val="Bibliografa"/>
                <w:jc w:val="both"/>
                <w:rPr>
                  <w:rFonts w:ascii="LM Roman 10" w:hAnsi="LM Roman 10"/>
                  <w:b/>
                  <w:bCs/>
                  <w:noProof/>
                  <w:sz w:val="24"/>
                  <w:szCs w:val="24"/>
                </w:rPr>
              </w:pPr>
              <w:r w:rsidRPr="00643776">
                <w:rPr>
                  <w:rFonts w:ascii="LM Roman 10" w:hAnsi="LM Roman 10"/>
                  <w:noProof/>
                  <w:sz w:val="24"/>
                  <w:szCs w:val="24"/>
                </w:rPr>
                <w:lastRenderedPageBreak/>
                <w:t xml:space="preserve">59. </w:t>
              </w:r>
              <w:r w:rsidRPr="00643776">
                <w:rPr>
                  <w:rFonts w:ascii="LM Roman 10" w:hAnsi="LM Roman 10"/>
                  <w:b/>
                  <w:bCs/>
                  <w:noProof/>
                  <w:sz w:val="24"/>
                  <w:szCs w:val="24"/>
                </w:rPr>
                <w:t>Assistive Technologies for Cognitive Disabilities. [En línea] 2005. http://www.pages.drexel.edu/~sg94g745/Pubs/CritRevin%20PMR_CogTechReview.pdf.</w:t>
              </w:r>
            </w:p>
            <w:p w14:paraId="62002CBD" w14:textId="77777777" w:rsidR="00643776" w:rsidRPr="00643776" w:rsidRDefault="00643776" w:rsidP="00643776">
              <w:pPr>
                <w:pStyle w:val="Bibliografa"/>
                <w:jc w:val="both"/>
                <w:rPr>
                  <w:rFonts w:ascii="LM Roman 10" w:hAnsi="LM Roman 10"/>
                  <w:b/>
                  <w:bCs/>
                  <w:noProof/>
                  <w:sz w:val="24"/>
                  <w:szCs w:val="24"/>
                </w:rPr>
              </w:pPr>
              <w:r w:rsidRPr="00643776">
                <w:rPr>
                  <w:rFonts w:ascii="LM Roman 10" w:hAnsi="LM Roman 10"/>
                  <w:b/>
                  <w:bCs/>
                  <w:noProof/>
                  <w:sz w:val="24"/>
                  <w:szCs w:val="24"/>
                </w:rPr>
                <w:t>60. Adapro. [En línea] [Citado el: 5 de 11 de 2016.] http://adapro.iter.es/es.html.</w:t>
              </w:r>
            </w:p>
            <w:p w14:paraId="02D7F580" w14:textId="72273293" w:rsidR="000B0B76" w:rsidRPr="00102649" w:rsidRDefault="000B0B76" w:rsidP="00643776">
              <w:pPr>
                <w:pStyle w:val="Incontec"/>
              </w:pPr>
              <w:r w:rsidRPr="00643776">
                <w:rPr>
                  <w:b/>
                  <w:bCs/>
                </w:rPr>
                <w:fldChar w:fldCharType="end"/>
              </w:r>
            </w:p>
          </w:sdtContent>
        </w:sdt>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66"/>
      <w:pgSz w:w="12240" w:h="15840" w:code="1"/>
      <w:pgMar w:top="1701" w:right="1134" w:bottom="1701" w:left="2268" w:header="720" w:footer="720" w:gutter="0"/>
      <w:pgNumType w:start="1"/>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2" w:author="andres camilo santana bohorquez" w:date="2017-02-02T10:42:00Z" w:initials="acsb">
    <w:p w14:paraId="75904580" w14:textId="7F58503B" w:rsidR="00E7584A" w:rsidRDefault="00E7584A">
      <w:pPr>
        <w:pStyle w:val="Textocomentario"/>
      </w:pPr>
      <w:r>
        <w:rPr>
          <w:rStyle w:val="Refdecomentario"/>
        </w:rPr>
        <w:annotationRef/>
      </w:r>
      <w:r>
        <w:t>Revisar software para personas con LC</w:t>
      </w:r>
    </w:p>
  </w:comment>
  <w:comment w:id="31" w:author="andres camilo santana bohorquez" w:date="2017-02-02T10:43:00Z" w:initials="acsb">
    <w:p w14:paraId="7A0AEEAD" w14:textId="4CFDB60B" w:rsidR="00E7584A" w:rsidRDefault="00E7584A">
      <w:pPr>
        <w:pStyle w:val="Textocomentario"/>
      </w:pPr>
      <w:r>
        <w:rPr>
          <w:rStyle w:val="Refdecomentario"/>
        </w:rPr>
        <w:annotationRef/>
      </w:r>
      <w:r>
        <w:t>Además de nombrarlas describirlas</w:t>
      </w:r>
    </w:p>
  </w:comment>
  <w:comment w:id="33" w:author="andres camilo santana bohorquez" w:date="2017-02-15T00:00:00Z" w:initials="acsb">
    <w:p w14:paraId="4EB1EAB2" w14:textId="07EC393E" w:rsidR="00E7584A" w:rsidRDefault="00E7584A">
      <w:pPr>
        <w:pStyle w:val="Textocomentario"/>
      </w:pPr>
      <w:r w:rsidRPr="00E12731">
        <w:rPr>
          <w:rStyle w:val="Refdecomentario"/>
          <w:highlight w:val="yellow"/>
        </w:rPr>
        <w:annotationRef/>
      </w:r>
      <w:r w:rsidRPr="00E12731">
        <w:rPr>
          <w:highlight w:val="yellow"/>
        </w:rPr>
        <w:t xml:space="preserve">Se bebe Agregar Primero la Historia y luego los </w:t>
      </w:r>
      <w:proofErr w:type="spellStart"/>
      <w:r w:rsidRPr="00E12731">
        <w:rPr>
          <w:highlight w:val="yellow"/>
        </w:rPr>
        <w:t>modulos</w:t>
      </w:r>
      <w:proofErr w:type="spellEnd"/>
      <w:r w:rsidRPr="00E12731">
        <w:rPr>
          <w:highlight w:val="yellow"/>
        </w:rPr>
        <w:t>.</w:t>
      </w:r>
    </w:p>
  </w:comment>
  <w:comment w:id="38" w:author="andres camilo santana bohorquez" w:date="2017-02-02T10:52:00Z" w:initials="acsb">
    <w:p w14:paraId="406F99EC" w14:textId="77777777" w:rsidR="00E7584A" w:rsidRDefault="00E7584A" w:rsidP="00F4240F">
      <w:pPr>
        <w:pStyle w:val="Textocomentario"/>
      </w:pPr>
      <w:r>
        <w:rPr>
          <w:rStyle w:val="Refdecomentario"/>
        </w:rPr>
        <w:annotationRef/>
      </w:r>
      <w:r>
        <w:t>Explicar mejor la parte izquierda del modelo</w:t>
      </w:r>
    </w:p>
  </w:comment>
  <w:comment w:id="40" w:author="andres camilo santana bohorquez" w:date="2016-11-23T08:41:00Z" w:initials="acsb">
    <w:p w14:paraId="12116227" w14:textId="61A195CA" w:rsidR="00E7584A" w:rsidRDefault="00E7584A">
      <w:pPr>
        <w:pStyle w:val="Textocomentario"/>
      </w:pPr>
      <w:r>
        <w:rPr>
          <w:rStyle w:val="Refdecomentario"/>
        </w:rPr>
        <w:annotationRef/>
      </w:r>
      <w:r>
        <w:t xml:space="preserve">Propuesta de mejora del </w:t>
      </w:r>
      <w:proofErr w:type="spellStart"/>
      <w:r>
        <w:t>goodwill</w:t>
      </w:r>
      <w:proofErr w:type="spellEnd"/>
    </w:p>
  </w:comment>
  <w:comment w:id="41" w:author="Diego A Cruz Triana" w:date="2016-11-19T11:22:00Z" w:initials="DACT">
    <w:p w14:paraId="2CE66F3B" w14:textId="1F46027A" w:rsidR="00E7584A" w:rsidRDefault="00E7584A">
      <w:pPr>
        <w:pStyle w:val="Textocomentario"/>
      </w:pPr>
      <w:r>
        <w:rPr>
          <w:rStyle w:val="Refdecomentario"/>
        </w:rPr>
        <w:annotationRef/>
      </w:r>
    </w:p>
  </w:comment>
  <w:comment w:id="42" w:author="Diego A Cruz Triana" w:date="2016-11-19T11:22:00Z" w:initials="DACT">
    <w:p w14:paraId="2CA43CB2" w14:textId="51100C85" w:rsidR="00E7584A" w:rsidRDefault="00E7584A">
      <w:pPr>
        <w:pStyle w:val="Textocomentario"/>
      </w:pPr>
      <w:r>
        <w:rPr>
          <w:rStyle w:val="Refdecomentario"/>
        </w:rPr>
        <w:annotationRef/>
      </w:r>
      <w:r>
        <w:t>Ingresar valor aproximado de cada uno.</w:t>
      </w:r>
    </w:p>
  </w:comment>
  <w:comment w:id="104" w:author="Diego A Cruz Triana" w:date="2016-11-23T11:38:00Z" w:initials="DACT">
    <w:p w14:paraId="0BCA5146" w14:textId="47BD9826" w:rsidR="00E7584A" w:rsidRDefault="00E7584A">
      <w:pPr>
        <w:pStyle w:val="Textocomentario"/>
      </w:pPr>
      <w:r>
        <w:rPr>
          <w:rStyle w:val="Refdecomentario"/>
        </w:rPr>
        <w:annotationRef/>
      </w:r>
      <w:r>
        <w:t>Detallar en el documento</w:t>
      </w:r>
    </w:p>
  </w:comment>
  <w:comment w:id="134" w:author="Diego A Cruz Triana" w:date="2016-11-23T11:39:00Z" w:initials="DACT">
    <w:p w14:paraId="3F419D47" w14:textId="39FCF641" w:rsidR="00E7584A" w:rsidRDefault="00E7584A">
      <w:pPr>
        <w:pStyle w:val="Textocomentario"/>
      </w:pPr>
      <w:r>
        <w:rPr>
          <w:rStyle w:val="Refdecomentario"/>
        </w:rPr>
        <w:annotationRef/>
      </w:r>
      <w:r>
        <w:t>demanda</w:t>
      </w:r>
    </w:p>
  </w:comment>
  <w:comment w:id="139" w:author="Diego A Cruz Triana" w:date="2016-08-25T09:33:00Z" w:initials="DACT">
    <w:p w14:paraId="2B325DDF" w14:textId="067D7418" w:rsidR="00E7584A" w:rsidRDefault="00E7584A">
      <w:pPr>
        <w:pStyle w:val="Textocomentario"/>
      </w:pPr>
      <w:r>
        <w:rPr>
          <w:rStyle w:val="Refdecomentario"/>
        </w:rPr>
        <w:annotationRef/>
      </w:r>
      <w:r>
        <w:t xml:space="preserve">Modelo Subsidiado , Financiación entes privados (posibles clientes mejorar </w:t>
      </w:r>
      <w:proofErr w:type="spellStart"/>
      <w:r>
        <w:t>goodwell</w:t>
      </w:r>
      <w:proofErr w:type="spellEnd"/>
      <w:r>
        <w:t>), indicar el  precio del mercado y evaluar el precio de costo del producto</w:t>
      </w:r>
    </w:p>
  </w:comment>
  <w:comment w:id="199" w:author="andres camilo santana bohorquez" w:date="2016-09-07T18:03:00Z" w:initials="acsb">
    <w:p w14:paraId="6187A120" w14:textId="7E283784" w:rsidR="00E7584A" w:rsidRDefault="00E7584A">
      <w:pPr>
        <w:pStyle w:val="Textocomentario"/>
      </w:pPr>
      <w:r>
        <w:rPr>
          <w:rStyle w:val="Refdecomentario"/>
        </w:rPr>
        <w:annotationRef/>
      </w:r>
      <w:r>
        <w:t>Definir detalladamente los impactos.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5904580" w15:done="0"/>
  <w15:commentEx w15:paraId="7A0AEEAD" w15:done="0"/>
  <w15:commentEx w15:paraId="4EB1EAB2" w15:done="0"/>
  <w15:commentEx w15:paraId="406F99EC" w15:done="0"/>
  <w15:commentEx w15:paraId="12116227" w15:done="0"/>
  <w15:commentEx w15:paraId="2CE66F3B" w15:done="0"/>
  <w15:commentEx w15:paraId="2CA43CB2" w15:paraIdParent="2CE66F3B" w15:done="0"/>
  <w15:commentEx w15:paraId="0BCA5146" w15:done="0"/>
  <w15:commentEx w15:paraId="3F419D47" w15:done="0"/>
  <w15:commentEx w15:paraId="2B325DDF" w15:done="0"/>
  <w15:commentEx w15:paraId="6187A12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EF938B" w14:textId="77777777" w:rsidR="007801BF" w:rsidRDefault="007801BF" w:rsidP="005A4C18">
      <w:r>
        <w:separator/>
      </w:r>
    </w:p>
  </w:endnote>
  <w:endnote w:type="continuationSeparator" w:id="0">
    <w:p w14:paraId="4947C9E7" w14:textId="77777777" w:rsidR="007801BF" w:rsidRDefault="007801BF"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000000000000000"/>
    <w:charset w:val="00"/>
    <w:family w:val="modern"/>
    <w:notTrueType/>
    <w:pitch w:val="variable"/>
    <w:sig w:usb0="20000007" w:usb1="00000000" w:usb2="00000000" w:usb3="00000000" w:csb0="00000193" w:csb1="00000000"/>
  </w:font>
  <w:font w:name="Nova Mono">
    <w:charset w:val="00"/>
    <w:family w:val="auto"/>
    <w:pitch w:val="default"/>
  </w:font>
  <w:font w:name="CMU Typewriter Text Variable Wi">
    <w:altName w:val="Mongolian Baiti"/>
    <w:charset w:val="00"/>
    <w:family w:val="auto"/>
    <w:pitch w:val="variable"/>
    <w:sig w:usb0="A100027F" w:usb1="5001E9EB" w:usb2="00020004" w:usb3="00000000" w:csb0="00000117"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6B407E8B" w:rsidR="00E7584A" w:rsidRDefault="00E7584A">
        <w:pPr>
          <w:pStyle w:val="Piedepgina"/>
          <w:jc w:val="center"/>
        </w:pPr>
        <w:r>
          <w:fldChar w:fldCharType="begin"/>
        </w:r>
        <w:r>
          <w:instrText>PAGE   \* MERGEFORMAT</w:instrText>
        </w:r>
        <w:r>
          <w:fldChar w:fldCharType="separate"/>
        </w:r>
        <w:r w:rsidR="00E12731" w:rsidRPr="00E12731">
          <w:rPr>
            <w:noProof/>
            <w:lang w:val="es-ES"/>
          </w:rPr>
          <w:t>36</w:t>
        </w:r>
        <w:r>
          <w:fldChar w:fldCharType="end"/>
        </w:r>
      </w:p>
    </w:sdtContent>
  </w:sdt>
  <w:p w14:paraId="0F9B8A89" w14:textId="77777777" w:rsidR="00E7584A" w:rsidRDefault="00E7584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600C4E" w14:textId="77777777" w:rsidR="007801BF" w:rsidRDefault="007801BF" w:rsidP="005A4C18">
      <w:r>
        <w:separator/>
      </w:r>
    </w:p>
  </w:footnote>
  <w:footnote w:type="continuationSeparator" w:id="0">
    <w:p w14:paraId="7FAECF58" w14:textId="77777777" w:rsidR="007801BF" w:rsidRDefault="007801BF" w:rsidP="005A4C18">
      <w:r>
        <w:continuationSeparator/>
      </w:r>
    </w:p>
  </w:footnote>
  <w:footnote w:id="1">
    <w:p w14:paraId="601B5205" w14:textId="77777777" w:rsidR="00E7584A" w:rsidRDefault="00E7584A"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 xml:space="preserve">Royal </w:t>
      </w:r>
      <w:proofErr w:type="spellStart"/>
      <w:r>
        <w:rPr>
          <w:rFonts w:ascii="LM Roman 10" w:hAnsi="LM Roman 10"/>
          <w:lang w:val="es-ES"/>
        </w:rPr>
        <w:t>College</w:t>
      </w:r>
      <w:proofErr w:type="spellEnd"/>
      <w:r>
        <w:rPr>
          <w:rFonts w:ascii="LM Roman 10" w:hAnsi="LM Roman 10"/>
          <w:lang w:val="es-ES"/>
        </w:rPr>
        <w:t xml:space="preserve"> of </w:t>
      </w:r>
      <w:proofErr w:type="spellStart"/>
      <w:r>
        <w:rPr>
          <w:rFonts w:ascii="LM Roman 10" w:hAnsi="LM Roman 10"/>
          <w:lang w:val="es-ES"/>
        </w:rPr>
        <w:t>Psychiatrist</w:t>
      </w:r>
      <w:proofErr w:type="spellEnd"/>
      <w:r>
        <w:rPr>
          <w:rFonts w:ascii="LM Roman 10" w:hAnsi="LM Roman 10"/>
          <w:lang w:val="es-ES"/>
        </w:rPr>
        <w:t xml:space="preserve"> define un sistema de diagnóstico DC-LD en el cual se clasifican los tipos de enfermedades asociadas a la discapacidad intelectual.</w:t>
      </w:r>
    </w:p>
  </w:footnote>
  <w:footnote w:id="2">
    <w:p w14:paraId="65E1C05F" w14:textId="4A48057B" w:rsidR="00E7584A" w:rsidRDefault="00E7584A"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574293DE" w14:textId="77777777" w:rsidR="00E7584A" w:rsidRDefault="00E7584A" w:rsidP="00D2157C">
      <w:pPr>
        <w:pStyle w:val="Textonotapie"/>
      </w:pPr>
      <w:r>
        <w:rPr>
          <w:rStyle w:val="Refdenotaalpie"/>
        </w:rPr>
        <w:footnoteRef/>
      </w:r>
      <w:r>
        <w:t xml:space="preserve"> </w:t>
      </w:r>
      <w:proofErr w:type="gramStart"/>
      <w:r>
        <w:t>AAIDD ,</w:t>
      </w:r>
      <w:proofErr w:type="gramEnd"/>
      <w:r>
        <w:t xml:space="preserve"> American </w:t>
      </w:r>
      <w:proofErr w:type="spellStart"/>
      <w:r>
        <w:t>Association</w:t>
      </w:r>
      <w:proofErr w:type="spellEnd"/>
      <w:r>
        <w:t xml:space="preserve"> </w:t>
      </w:r>
      <w:proofErr w:type="spellStart"/>
      <w:r>
        <w:t>on</w:t>
      </w:r>
      <w:proofErr w:type="spellEnd"/>
      <w:r>
        <w:t xml:space="preserve"> </w:t>
      </w:r>
      <w:proofErr w:type="spellStart"/>
      <w:r>
        <w:t>Intellectual</w:t>
      </w:r>
      <w:proofErr w:type="spellEnd"/>
      <w:r>
        <w:t xml:space="preserve"> and </w:t>
      </w:r>
      <w:proofErr w:type="spellStart"/>
      <w:r>
        <w:t>Developmental</w:t>
      </w:r>
      <w:proofErr w:type="spellEnd"/>
      <w:r>
        <w:t xml:space="preserve"> </w:t>
      </w:r>
      <w:proofErr w:type="spellStart"/>
      <w:r>
        <w:t>Disabilities</w:t>
      </w:r>
      <w:proofErr w:type="spellEnd"/>
      <w:r>
        <w:t xml:space="preserve"> e</w:t>
      </w:r>
      <w:r w:rsidRPr="00F8089A">
        <w:t>s la organización interdisciplinaria más antigua y más grande de profesionales y ciudadanos preocupados por las discapacidades intelectuales y de desarrollo.</w:t>
      </w:r>
    </w:p>
  </w:footnote>
  <w:footnote w:id="4">
    <w:p w14:paraId="118F7A04" w14:textId="16222EF2" w:rsidR="00E7584A" w:rsidRPr="004C4427" w:rsidRDefault="00E7584A">
      <w:pPr>
        <w:pStyle w:val="Textonotapie"/>
        <w:rPr>
          <w:lang w:val="es-ES"/>
        </w:rPr>
      </w:pPr>
      <w:r>
        <w:rPr>
          <w:rStyle w:val="Refdenotaalpie"/>
        </w:rPr>
        <w:footnoteRef/>
      </w:r>
      <w:r>
        <w:t xml:space="preserve"> </w:t>
      </w:r>
      <w:r>
        <w:rPr>
          <w:lang w:val="es-ES"/>
        </w:rPr>
        <w:t xml:space="preserve">El </w:t>
      </w:r>
      <w:proofErr w:type="spellStart"/>
      <w:r>
        <w:rPr>
          <w:lang w:val="es-ES"/>
        </w:rPr>
        <w:t>Goodwill</w:t>
      </w:r>
      <w:proofErr w:type="spellEnd"/>
      <w:r>
        <w:rPr>
          <w:lang w:val="es-ES"/>
        </w:rPr>
        <w:t xml:space="preserve"> es un elemento que muestra el valor de reputación de una empresa.</w:t>
      </w:r>
    </w:p>
  </w:footnote>
  <w:footnote w:id="5">
    <w:p w14:paraId="5B8729F4" w14:textId="77777777" w:rsidR="00E7584A" w:rsidRDefault="00E7584A" w:rsidP="005877A3">
      <w:pPr>
        <w:pStyle w:val="Textonotapie"/>
        <w:jc w:val="both"/>
      </w:pPr>
      <w:r>
        <w:rPr>
          <w:rStyle w:val="Refdenotaalpie"/>
        </w:rPr>
        <w:footnoteRef/>
      </w:r>
      <w:r>
        <w:t xml:space="preserve"> Dato suministrado a través de un estudio sobre la </w:t>
      </w:r>
      <w:r w:rsidRPr="00255111">
        <w:t>Prevalencia de discapacidad en niños y adolescentes, según distrito capital y localidades</w:t>
      </w:r>
      <w:r>
        <w:t>, censo desarrollado por el DANE en el año 2010.</w:t>
      </w:r>
    </w:p>
  </w:footnote>
  <w:footnote w:id="6">
    <w:p w14:paraId="46A48CF8" w14:textId="77777777" w:rsidR="00E7584A" w:rsidRPr="003942AE" w:rsidRDefault="00E7584A" w:rsidP="000A0072">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26B7A0A"/>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nsid w:val="2A9C6BB2"/>
    <w:multiLevelType w:val="hybridMultilevel"/>
    <w:tmpl w:val="9976EFF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19">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5F725669"/>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5"/>
  </w:num>
  <w:num w:numId="2">
    <w:abstractNumId w:val="18"/>
  </w:num>
  <w:num w:numId="3">
    <w:abstractNumId w:val="31"/>
  </w:num>
  <w:num w:numId="4">
    <w:abstractNumId w:val="5"/>
  </w:num>
  <w:num w:numId="5">
    <w:abstractNumId w:val="6"/>
  </w:num>
  <w:num w:numId="6">
    <w:abstractNumId w:val="12"/>
  </w:num>
  <w:num w:numId="7">
    <w:abstractNumId w:val="7"/>
  </w:num>
  <w:num w:numId="8">
    <w:abstractNumId w:val="20"/>
  </w:num>
  <w:num w:numId="9">
    <w:abstractNumId w:val="37"/>
  </w:num>
  <w:num w:numId="10">
    <w:abstractNumId w:val="33"/>
  </w:num>
  <w:num w:numId="11">
    <w:abstractNumId w:val="26"/>
  </w:num>
  <w:num w:numId="12">
    <w:abstractNumId w:val="15"/>
  </w:num>
  <w:num w:numId="13">
    <w:abstractNumId w:val="36"/>
  </w:num>
  <w:num w:numId="14">
    <w:abstractNumId w:val="1"/>
  </w:num>
  <w:num w:numId="15">
    <w:abstractNumId w:val="32"/>
  </w:num>
  <w:num w:numId="16">
    <w:abstractNumId w:val="9"/>
  </w:num>
  <w:num w:numId="17">
    <w:abstractNumId w:val="29"/>
  </w:num>
  <w:num w:numId="18">
    <w:abstractNumId w:val="34"/>
  </w:num>
  <w:num w:numId="19">
    <w:abstractNumId w:val="4"/>
  </w:num>
  <w:num w:numId="20">
    <w:abstractNumId w:val="16"/>
  </w:num>
  <w:num w:numId="21">
    <w:abstractNumId w:val="35"/>
  </w:num>
  <w:num w:numId="22">
    <w:abstractNumId w:val="2"/>
  </w:num>
  <w:num w:numId="23">
    <w:abstractNumId w:val="23"/>
  </w:num>
  <w:num w:numId="24">
    <w:abstractNumId w:val="30"/>
  </w:num>
  <w:num w:numId="25">
    <w:abstractNumId w:val="24"/>
  </w:num>
  <w:num w:numId="26">
    <w:abstractNumId w:val="10"/>
  </w:num>
  <w:num w:numId="27">
    <w:abstractNumId w:val="8"/>
  </w:num>
  <w:num w:numId="28">
    <w:abstractNumId w:val="3"/>
  </w:num>
  <w:num w:numId="29">
    <w:abstractNumId w:val="28"/>
  </w:num>
  <w:num w:numId="30">
    <w:abstractNumId w:val="17"/>
  </w:num>
  <w:num w:numId="31">
    <w:abstractNumId w:val="11"/>
  </w:num>
  <w:num w:numId="32">
    <w:abstractNumId w:val="27"/>
  </w:num>
  <w:num w:numId="33">
    <w:abstractNumId w:val="14"/>
  </w:num>
  <w:num w:numId="34">
    <w:abstractNumId w:val="19"/>
  </w:num>
  <w:num w:numId="35">
    <w:abstractNumId w:val="0"/>
  </w:num>
  <w:num w:numId="36">
    <w:abstractNumId w:val="21"/>
  </w:num>
  <w:num w:numId="37">
    <w:abstractNumId w:val="22"/>
  </w:num>
  <w:num w:numId="38">
    <w:abstractNumId w:val="13"/>
  </w:num>
  <w:numIdMacAtCleanup w:val="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es camilo santana bohorquez">
    <w15:presenceInfo w15:providerId="Windows Live" w15:userId="0e7e8bd4b4140938"/>
  </w15:person>
  <w15:person w15:author="Diego A Cruz Triana">
    <w15:presenceInfo w15:providerId="Windows Live" w15:userId="578edebd8a3de6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8B2"/>
    <w:rsid w:val="0001196A"/>
    <w:rsid w:val="00011C81"/>
    <w:rsid w:val="00014E7B"/>
    <w:rsid w:val="00015FE3"/>
    <w:rsid w:val="0002286F"/>
    <w:rsid w:val="000256B3"/>
    <w:rsid w:val="000350DE"/>
    <w:rsid w:val="00047526"/>
    <w:rsid w:val="00050A4A"/>
    <w:rsid w:val="00056206"/>
    <w:rsid w:val="000626F1"/>
    <w:rsid w:val="00064966"/>
    <w:rsid w:val="00065321"/>
    <w:rsid w:val="00066B8A"/>
    <w:rsid w:val="000710B2"/>
    <w:rsid w:val="000719AE"/>
    <w:rsid w:val="000732D0"/>
    <w:rsid w:val="00081C5E"/>
    <w:rsid w:val="00084E9F"/>
    <w:rsid w:val="00090F8B"/>
    <w:rsid w:val="000920B3"/>
    <w:rsid w:val="0009308B"/>
    <w:rsid w:val="000930AF"/>
    <w:rsid w:val="000A0072"/>
    <w:rsid w:val="000A2E4F"/>
    <w:rsid w:val="000B0B76"/>
    <w:rsid w:val="000B10D1"/>
    <w:rsid w:val="000C3ED1"/>
    <w:rsid w:val="000C63C2"/>
    <w:rsid w:val="000D1054"/>
    <w:rsid w:val="000D2367"/>
    <w:rsid w:val="000D61A3"/>
    <w:rsid w:val="000E13E5"/>
    <w:rsid w:val="000E196E"/>
    <w:rsid w:val="000F2238"/>
    <w:rsid w:val="000F369F"/>
    <w:rsid w:val="000F6E19"/>
    <w:rsid w:val="000F7F3A"/>
    <w:rsid w:val="000F7F74"/>
    <w:rsid w:val="00101E27"/>
    <w:rsid w:val="00102649"/>
    <w:rsid w:val="00107988"/>
    <w:rsid w:val="00110742"/>
    <w:rsid w:val="00115450"/>
    <w:rsid w:val="001155D9"/>
    <w:rsid w:val="00116781"/>
    <w:rsid w:val="00117ADA"/>
    <w:rsid w:val="001201FA"/>
    <w:rsid w:val="001259B9"/>
    <w:rsid w:val="00133324"/>
    <w:rsid w:val="00137046"/>
    <w:rsid w:val="0014069D"/>
    <w:rsid w:val="00141464"/>
    <w:rsid w:val="00154930"/>
    <w:rsid w:val="0015681E"/>
    <w:rsid w:val="00160D37"/>
    <w:rsid w:val="00181DD4"/>
    <w:rsid w:val="00181EAF"/>
    <w:rsid w:val="0018414A"/>
    <w:rsid w:val="0018432B"/>
    <w:rsid w:val="00186DB6"/>
    <w:rsid w:val="00192E49"/>
    <w:rsid w:val="00194611"/>
    <w:rsid w:val="00194B32"/>
    <w:rsid w:val="00195021"/>
    <w:rsid w:val="0019538D"/>
    <w:rsid w:val="001C0252"/>
    <w:rsid w:val="001C1676"/>
    <w:rsid w:val="001C7BB2"/>
    <w:rsid w:val="001D0EF0"/>
    <w:rsid w:val="001D4319"/>
    <w:rsid w:val="001D5913"/>
    <w:rsid w:val="001E2D46"/>
    <w:rsid w:val="001E51C0"/>
    <w:rsid w:val="001F5785"/>
    <w:rsid w:val="002018F1"/>
    <w:rsid w:val="00206113"/>
    <w:rsid w:val="00206644"/>
    <w:rsid w:val="002107A4"/>
    <w:rsid w:val="002115C7"/>
    <w:rsid w:val="00213094"/>
    <w:rsid w:val="0021647E"/>
    <w:rsid w:val="002213E3"/>
    <w:rsid w:val="00221487"/>
    <w:rsid w:val="00222573"/>
    <w:rsid w:val="0022378D"/>
    <w:rsid w:val="00224974"/>
    <w:rsid w:val="0022736E"/>
    <w:rsid w:val="00230C80"/>
    <w:rsid w:val="002314C9"/>
    <w:rsid w:val="002314CE"/>
    <w:rsid w:val="00236722"/>
    <w:rsid w:val="002432FA"/>
    <w:rsid w:val="0024537D"/>
    <w:rsid w:val="00246D82"/>
    <w:rsid w:val="00247295"/>
    <w:rsid w:val="002506E7"/>
    <w:rsid w:val="00253546"/>
    <w:rsid w:val="00254DD5"/>
    <w:rsid w:val="00255111"/>
    <w:rsid w:val="002566A8"/>
    <w:rsid w:val="00261125"/>
    <w:rsid w:val="00261C9F"/>
    <w:rsid w:val="00263215"/>
    <w:rsid w:val="00264B84"/>
    <w:rsid w:val="00270DA1"/>
    <w:rsid w:val="002736C4"/>
    <w:rsid w:val="00274004"/>
    <w:rsid w:val="002803B5"/>
    <w:rsid w:val="00292BCB"/>
    <w:rsid w:val="00294205"/>
    <w:rsid w:val="002A0C42"/>
    <w:rsid w:val="002A5A08"/>
    <w:rsid w:val="002A5F40"/>
    <w:rsid w:val="002B1595"/>
    <w:rsid w:val="002B29BF"/>
    <w:rsid w:val="002B29F4"/>
    <w:rsid w:val="002B5D7D"/>
    <w:rsid w:val="002C02DB"/>
    <w:rsid w:val="002C27A3"/>
    <w:rsid w:val="002C2FF4"/>
    <w:rsid w:val="002C44B0"/>
    <w:rsid w:val="002C53B0"/>
    <w:rsid w:val="002C7F75"/>
    <w:rsid w:val="002D07AA"/>
    <w:rsid w:val="002D2F2D"/>
    <w:rsid w:val="002D42BA"/>
    <w:rsid w:val="002D449E"/>
    <w:rsid w:val="002D51C8"/>
    <w:rsid w:val="002E21AE"/>
    <w:rsid w:val="002E57FA"/>
    <w:rsid w:val="002F43E5"/>
    <w:rsid w:val="002F5ABA"/>
    <w:rsid w:val="00305D93"/>
    <w:rsid w:val="0030613A"/>
    <w:rsid w:val="003261C8"/>
    <w:rsid w:val="003279EA"/>
    <w:rsid w:val="003349C4"/>
    <w:rsid w:val="00342393"/>
    <w:rsid w:val="003474C3"/>
    <w:rsid w:val="00347900"/>
    <w:rsid w:val="0035257B"/>
    <w:rsid w:val="003557F6"/>
    <w:rsid w:val="003611B9"/>
    <w:rsid w:val="003615A7"/>
    <w:rsid w:val="00365908"/>
    <w:rsid w:val="003752FC"/>
    <w:rsid w:val="00391AE0"/>
    <w:rsid w:val="003942AE"/>
    <w:rsid w:val="003A0A50"/>
    <w:rsid w:val="003A366D"/>
    <w:rsid w:val="003B18A4"/>
    <w:rsid w:val="003B23BD"/>
    <w:rsid w:val="003B3CA6"/>
    <w:rsid w:val="003C1187"/>
    <w:rsid w:val="003C2B75"/>
    <w:rsid w:val="003C3A79"/>
    <w:rsid w:val="003C640D"/>
    <w:rsid w:val="003D249A"/>
    <w:rsid w:val="003D3AA7"/>
    <w:rsid w:val="003D6975"/>
    <w:rsid w:val="003D7FBE"/>
    <w:rsid w:val="003E0A5A"/>
    <w:rsid w:val="003E3F1F"/>
    <w:rsid w:val="003E5469"/>
    <w:rsid w:val="003F1120"/>
    <w:rsid w:val="003F2B46"/>
    <w:rsid w:val="003F3D70"/>
    <w:rsid w:val="003F4061"/>
    <w:rsid w:val="003F414F"/>
    <w:rsid w:val="003F6926"/>
    <w:rsid w:val="003F7ECB"/>
    <w:rsid w:val="004113AA"/>
    <w:rsid w:val="00417A4B"/>
    <w:rsid w:val="004200AA"/>
    <w:rsid w:val="00422D85"/>
    <w:rsid w:val="00422F32"/>
    <w:rsid w:val="00423F1C"/>
    <w:rsid w:val="00424449"/>
    <w:rsid w:val="00424930"/>
    <w:rsid w:val="0042520F"/>
    <w:rsid w:val="0042684F"/>
    <w:rsid w:val="004350E2"/>
    <w:rsid w:val="00436FF2"/>
    <w:rsid w:val="00437525"/>
    <w:rsid w:val="00441162"/>
    <w:rsid w:val="004436F9"/>
    <w:rsid w:val="004441F1"/>
    <w:rsid w:val="0044616D"/>
    <w:rsid w:val="00446F69"/>
    <w:rsid w:val="00456B64"/>
    <w:rsid w:val="00462F7E"/>
    <w:rsid w:val="004658FD"/>
    <w:rsid w:val="004663EC"/>
    <w:rsid w:val="00470D75"/>
    <w:rsid w:val="0047214F"/>
    <w:rsid w:val="0047220A"/>
    <w:rsid w:val="00476C05"/>
    <w:rsid w:val="004838C7"/>
    <w:rsid w:val="004908D9"/>
    <w:rsid w:val="004926CC"/>
    <w:rsid w:val="004A0580"/>
    <w:rsid w:val="004A2A99"/>
    <w:rsid w:val="004A572D"/>
    <w:rsid w:val="004B1279"/>
    <w:rsid w:val="004B3572"/>
    <w:rsid w:val="004B5B8C"/>
    <w:rsid w:val="004B6CB7"/>
    <w:rsid w:val="004C0040"/>
    <w:rsid w:val="004C4427"/>
    <w:rsid w:val="004C44D7"/>
    <w:rsid w:val="004D096A"/>
    <w:rsid w:val="004E644E"/>
    <w:rsid w:val="004F27EB"/>
    <w:rsid w:val="004F3B71"/>
    <w:rsid w:val="004F4A42"/>
    <w:rsid w:val="004F6948"/>
    <w:rsid w:val="00503315"/>
    <w:rsid w:val="00504DD3"/>
    <w:rsid w:val="0051229E"/>
    <w:rsid w:val="0051299E"/>
    <w:rsid w:val="00512D47"/>
    <w:rsid w:val="005201D7"/>
    <w:rsid w:val="005221A7"/>
    <w:rsid w:val="005257AF"/>
    <w:rsid w:val="00526DBA"/>
    <w:rsid w:val="00526FDF"/>
    <w:rsid w:val="00527301"/>
    <w:rsid w:val="00527418"/>
    <w:rsid w:val="00533BA6"/>
    <w:rsid w:val="0053624D"/>
    <w:rsid w:val="00542266"/>
    <w:rsid w:val="005442F6"/>
    <w:rsid w:val="005454F8"/>
    <w:rsid w:val="005468B2"/>
    <w:rsid w:val="00551A2A"/>
    <w:rsid w:val="00551E5E"/>
    <w:rsid w:val="005556BA"/>
    <w:rsid w:val="00567C14"/>
    <w:rsid w:val="0057135C"/>
    <w:rsid w:val="00572A31"/>
    <w:rsid w:val="00573430"/>
    <w:rsid w:val="005736B6"/>
    <w:rsid w:val="00575B69"/>
    <w:rsid w:val="00584973"/>
    <w:rsid w:val="00584D2F"/>
    <w:rsid w:val="005877A3"/>
    <w:rsid w:val="00591C10"/>
    <w:rsid w:val="005922D6"/>
    <w:rsid w:val="00595E35"/>
    <w:rsid w:val="00597C4C"/>
    <w:rsid w:val="005A1517"/>
    <w:rsid w:val="005A1805"/>
    <w:rsid w:val="005A28FB"/>
    <w:rsid w:val="005A4910"/>
    <w:rsid w:val="005A4C18"/>
    <w:rsid w:val="005C519E"/>
    <w:rsid w:val="005C54AF"/>
    <w:rsid w:val="005C59AD"/>
    <w:rsid w:val="005D0BD6"/>
    <w:rsid w:val="005D3F82"/>
    <w:rsid w:val="005E0536"/>
    <w:rsid w:val="005E09E3"/>
    <w:rsid w:val="005E1712"/>
    <w:rsid w:val="005E663D"/>
    <w:rsid w:val="005F5022"/>
    <w:rsid w:val="0060163A"/>
    <w:rsid w:val="00601695"/>
    <w:rsid w:val="00613C0F"/>
    <w:rsid w:val="006141D5"/>
    <w:rsid w:val="00616D2D"/>
    <w:rsid w:val="006302CB"/>
    <w:rsid w:val="00630ACB"/>
    <w:rsid w:val="00632460"/>
    <w:rsid w:val="00633ABB"/>
    <w:rsid w:val="00643776"/>
    <w:rsid w:val="00644173"/>
    <w:rsid w:val="006443B8"/>
    <w:rsid w:val="006455F3"/>
    <w:rsid w:val="006529E9"/>
    <w:rsid w:val="00652A34"/>
    <w:rsid w:val="00657633"/>
    <w:rsid w:val="00665D3C"/>
    <w:rsid w:val="00665E01"/>
    <w:rsid w:val="00667CBD"/>
    <w:rsid w:val="006843D0"/>
    <w:rsid w:val="006859C7"/>
    <w:rsid w:val="0069064C"/>
    <w:rsid w:val="00691A4C"/>
    <w:rsid w:val="00691CFA"/>
    <w:rsid w:val="0069232A"/>
    <w:rsid w:val="00693C47"/>
    <w:rsid w:val="006A5133"/>
    <w:rsid w:val="006A633E"/>
    <w:rsid w:val="006B2BC8"/>
    <w:rsid w:val="006B5216"/>
    <w:rsid w:val="006B5A99"/>
    <w:rsid w:val="006B7C85"/>
    <w:rsid w:val="006D15EE"/>
    <w:rsid w:val="006D6543"/>
    <w:rsid w:val="006E0A75"/>
    <w:rsid w:val="006E1CED"/>
    <w:rsid w:val="006F6443"/>
    <w:rsid w:val="00700781"/>
    <w:rsid w:val="00704644"/>
    <w:rsid w:val="00704CBC"/>
    <w:rsid w:val="00705BD4"/>
    <w:rsid w:val="0071381B"/>
    <w:rsid w:val="0071624A"/>
    <w:rsid w:val="0071732C"/>
    <w:rsid w:val="00724B6B"/>
    <w:rsid w:val="00724D09"/>
    <w:rsid w:val="00724E9A"/>
    <w:rsid w:val="0072537A"/>
    <w:rsid w:val="007318A4"/>
    <w:rsid w:val="00733028"/>
    <w:rsid w:val="0073733E"/>
    <w:rsid w:val="00741306"/>
    <w:rsid w:val="00760043"/>
    <w:rsid w:val="00762CFE"/>
    <w:rsid w:val="00763449"/>
    <w:rsid w:val="00764152"/>
    <w:rsid w:val="00773459"/>
    <w:rsid w:val="007801BF"/>
    <w:rsid w:val="007932DD"/>
    <w:rsid w:val="007971B5"/>
    <w:rsid w:val="007A469A"/>
    <w:rsid w:val="007B3F65"/>
    <w:rsid w:val="007C3A51"/>
    <w:rsid w:val="007D658E"/>
    <w:rsid w:val="007D718B"/>
    <w:rsid w:val="007D7AD2"/>
    <w:rsid w:val="007E3C28"/>
    <w:rsid w:val="007E5DE9"/>
    <w:rsid w:val="007F12BB"/>
    <w:rsid w:val="007F7480"/>
    <w:rsid w:val="00805FA1"/>
    <w:rsid w:val="0080625C"/>
    <w:rsid w:val="008109F4"/>
    <w:rsid w:val="00810B7D"/>
    <w:rsid w:val="008209B0"/>
    <w:rsid w:val="0082605F"/>
    <w:rsid w:val="00827FF4"/>
    <w:rsid w:val="00833F8F"/>
    <w:rsid w:val="0083402A"/>
    <w:rsid w:val="0083526E"/>
    <w:rsid w:val="0083620F"/>
    <w:rsid w:val="00837D22"/>
    <w:rsid w:val="008428EA"/>
    <w:rsid w:val="0084661D"/>
    <w:rsid w:val="00847152"/>
    <w:rsid w:val="0085004A"/>
    <w:rsid w:val="00857DED"/>
    <w:rsid w:val="008718CF"/>
    <w:rsid w:val="00881723"/>
    <w:rsid w:val="00883713"/>
    <w:rsid w:val="00890AEC"/>
    <w:rsid w:val="008A15B3"/>
    <w:rsid w:val="008A2184"/>
    <w:rsid w:val="008B01FD"/>
    <w:rsid w:val="008B613A"/>
    <w:rsid w:val="008C7B70"/>
    <w:rsid w:val="008D059F"/>
    <w:rsid w:val="008D0DBF"/>
    <w:rsid w:val="008D742B"/>
    <w:rsid w:val="008D7752"/>
    <w:rsid w:val="008E0058"/>
    <w:rsid w:val="008E77C0"/>
    <w:rsid w:val="008F0A28"/>
    <w:rsid w:val="008F508D"/>
    <w:rsid w:val="0090583F"/>
    <w:rsid w:val="009112DD"/>
    <w:rsid w:val="009128A5"/>
    <w:rsid w:val="00912AAB"/>
    <w:rsid w:val="009140E6"/>
    <w:rsid w:val="0091486A"/>
    <w:rsid w:val="00920B6E"/>
    <w:rsid w:val="009218C9"/>
    <w:rsid w:val="00921AAD"/>
    <w:rsid w:val="009239C0"/>
    <w:rsid w:val="00923BDA"/>
    <w:rsid w:val="00927209"/>
    <w:rsid w:val="0093052C"/>
    <w:rsid w:val="0093405A"/>
    <w:rsid w:val="00936074"/>
    <w:rsid w:val="0093663C"/>
    <w:rsid w:val="00940554"/>
    <w:rsid w:val="00947C2A"/>
    <w:rsid w:val="00954203"/>
    <w:rsid w:val="009564E2"/>
    <w:rsid w:val="009575EB"/>
    <w:rsid w:val="0096002C"/>
    <w:rsid w:val="00964305"/>
    <w:rsid w:val="00965477"/>
    <w:rsid w:val="00965AA2"/>
    <w:rsid w:val="00966EFB"/>
    <w:rsid w:val="00966FAB"/>
    <w:rsid w:val="00970174"/>
    <w:rsid w:val="00976C24"/>
    <w:rsid w:val="00980A83"/>
    <w:rsid w:val="00981E94"/>
    <w:rsid w:val="009845E6"/>
    <w:rsid w:val="0099203F"/>
    <w:rsid w:val="009937F2"/>
    <w:rsid w:val="0099712F"/>
    <w:rsid w:val="00997201"/>
    <w:rsid w:val="00997B9D"/>
    <w:rsid w:val="009A197C"/>
    <w:rsid w:val="009A4F55"/>
    <w:rsid w:val="009A6632"/>
    <w:rsid w:val="009B0F08"/>
    <w:rsid w:val="009B461B"/>
    <w:rsid w:val="009C1394"/>
    <w:rsid w:val="009C1419"/>
    <w:rsid w:val="009C3BD7"/>
    <w:rsid w:val="009C5397"/>
    <w:rsid w:val="009C5B4B"/>
    <w:rsid w:val="009C7339"/>
    <w:rsid w:val="009C7C60"/>
    <w:rsid w:val="009D4788"/>
    <w:rsid w:val="009E0D1E"/>
    <w:rsid w:val="009E2911"/>
    <w:rsid w:val="009E2D71"/>
    <w:rsid w:val="009E4EAB"/>
    <w:rsid w:val="009E5301"/>
    <w:rsid w:val="009E5E83"/>
    <w:rsid w:val="009F080B"/>
    <w:rsid w:val="009F176B"/>
    <w:rsid w:val="009F4B99"/>
    <w:rsid w:val="009F71E4"/>
    <w:rsid w:val="00A00436"/>
    <w:rsid w:val="00A0538F"/>
    <w:rsid w:val="00A0604E"/>
    <w:rsid w:val="00A10A5B"/>
    <w:rsid w:val="00A11A40"/>
    <w:rsid w:val="00A17D5E"/>
    <w:rsid w:val="00A22341"/>
    <w:rsid w:val="00A270CF"/>
    <w:rsid w:val="00A27670"/>
    <w:rsid w:val="00A27E35"/>
    <w:rsid w:val="00A40207"/>
    <w:rsid w:val="00A41333"/>
    <w:rsid w:val="00A41C3C"/>
    <w:rsid w:val="00A46D04"/>
    <w:rsid w:val="00A50E1A"/>
    <w:rsid w:val="00A5792D"/>
    <w:rsid w:val="00A60C0E"/>
    <w:rsid w:val="00A61C94"/>
    <w:rsid w:val="00A71E4E"/>
    <w:rsid w:val="00A75AB6"/>
    <w:rsid w:val="00A81BC4"/>
    <w:rsid w:val="00A82A13"/>
    <w:rsid w:val="00A9123B"/>
    <w:rsid w:val="00A97076"/>
    <w:rsid w:val="00AA03AD"/>
    <w:rsid w:val="00AA5111"/>
    <w:rsid w:val="00AA6867"/>
    <w:rsid w:val="00AA6AE2"/>
    <w:rsid w:val="00AB0F3A"/>
    <w:rsid w:val="00AB27EF"/>
    <w:rsid w:val="00AC0867"/>
    <w:rsid w:val="00AC0E5D"/>
    <w:rsid w:val="00AC6822"/>
    <w:rsid w:val="00AD5E55"/>
    <w:rsid w:val="00AE1ADE"/>
    <w:rsid w:val="00AE6E8D"/>
    <w:rsid w:val="00AF371B"/>
    <w:rsid w:val="00AF497C"/>
    <w:rsid w:val="00AF58FB"/>
    <w:rsid w:val="00B07CEC"/>
    <w:rsid w:val="00B14796"/>
    <w:rsid w:val="00B218E8"/>
    <w:rsid w:val="00B274D3"/>
    <w:rsid w:val="00B33572"/>
    <w:rsid w:val="00B34329"/>
    <w:rsid w:val="00B35229"/>
    <w:rsid w:val="00B42DC0"/>
    <w:rsid w:val="00B43D6F"/>
    <w:rsid w:val="00B51D45"/>
    <w:rsid w:val="00B60162"/>
    <w:rsid w:val="00B608C0"/>
    <w:rsid w:val="00B65B3B"/>
    <w:rsid w:val="00B6775E"/>
    <w:rsid w:val="00B7045B"/>
    <w:rsid w:val="00B7459D"/>
    <w:rsid w:val="00B7611D"/>
    <w:rsid w:val="00B81ED0"/>
    <w:rsid w:val="00B94B10"/>
    <w:rsid w:val="00BA1428"/>
    <w:rsid w:val="00BA299F"/>
    <w:rsid w:val="00BA5F5E"/>
    <w:rsid w:val="00BA75B0"/>
    <w:rsid w:val="00BB41D7"/>
    <w:rsid w:val="00BC57A3"/>
    <w:rsid w:val="00BD1E6A"/>
    <w:rsid w:val="00BD3343"/>
    <w:rsid w:val="00BE2BB5"/>
    <w:rsid w:val="00BE465D"/>
    <w:rsid w:val="00BE69CB"/>
    <w:rsid w:val="00BE75F4"/>
    <w:rsid w:val="00BF0603"/>
    <w:rsid w:val="00BF145A"/>
    <w:rsid w:val="00BF1598"/>
    <w:rsid w:val="00BF4C56"/>
    <w:rsid w:val="00C01C4D"/>
    <w:rsid w:val="00C05623"/>
    <w:rsid w:val="00C07FEF"/>
    <w:rsid w:val="00C145D8"/>
    <w:rsid w:val="00C21AA0"/>
    <w:rsid w:val="00C25D30"/>
    <w:rsid w:val="00C311C6"/>
    <w:rsid w:val="00C32C8A"/>
    <w:rsid w:val="00C36F34"/>
    <w:rsid w:val="00C462EF"/>
    <w:rsid w:val="00C56438"/>
    <w:rsid w:val="00C61B9D"/>
    <w:rsid w:val="00C6443F"/>
    <w:rsid w:val="00C65762"/>
    <w:rsid w:val="00C73DED"/>
    <w:rsid w:val="00C74857"/>
    <w:rsid w:val="00C76FF4"/>
    <w:rsid w:val="00C8654B"/>
    <w:rsid w:val="00C87190"/>
    <w:rsid w:val="00C96A61"/>
    <w:rsid w:val="00CA12AC"/>
    <w:rsid w:val="00CA27F9"/>
    <w:rsid w:val="00CB39E4"/>
    <w:rsid w:val="00CB3C59"/>
    <w:rsid w:val="00CB40B7"/>
    <w:rsid w:val="00CB568B"/>
    <w:rsid w:val="00CC11AC"/>
    <w:rsid w:val="00CC2A93"/>
    <w:rsid w:val="00CC452C"/>
    <w:rsid w:val="00CC6A3B"/>
    <w:rsid w:val="00CC795B"/>
    <w:rsid w:val="00CD203A"/>
    <w:rsid w:val="00CD6981"/>
    <w:rsid w:val="00CE1DBE"/>
    <w:rsid w:val="00CE20C1"/>
    <w:rsid w:val="00CE5512"/>
    <w:rsid w:val="00CE7471"/>
    <w:rsid w:val="00CF0572"/>
    <w:rsid w:val="00CF2206"/>
    <w:rsid w:val="00CF2811"/>
    <w:rsid w:val="00D1049A"/>
    <w:rsid w:val="00D152CD"/>
    <w:rsid w:val="00D2157C"/>
    <w:rsid w:val="00D30904"/>
    <w:rsid w:val="00D30C5D"/>
    <w:rsid w:val="00D3237B"/>
    <w:rsid w:val="00D40B5C"/>
    <w:rsid w:val="00D448A6"/>
    <w:rsid w:val="00D47314"/>
    <w:rsid w:val="00D50C02"/>
    <w:rsid w:val="00D5428C"/>
    <w:rsid w:val="00D572BF"/>
    <w:rsid w:val="00D637DE"/>
    <w:rsid w:val="00D66B6D"/>
    <w:rsid w:val="00D76863"/>
    <w:rsid w:val="00D803A4"/>
    <w:rsid w:val="00D868FD"/>
    <w:rsid w:val="00D9446A"/>
    <w:rsid w:val="00D9735C"/>
    <w:rsid w:val="00DA045D"/>
    <w:rsid w:val="00DA0F38"/>
    <w:rsid w:val="00DA4F11"/>
    <w:rsid w:val="00DA66CA"/>
    <w:rsid w:val="00DB1E0A"/>
    <w:rsid w:val="00DB575F"/>
    <w:rsid w:val="00DB693A"/>
    <w:rsid w:val="00DB7B88"/>
    <w:rsid w:val="00DC36DC"/>
    <w:rsid w:val="00DC4AD2"/>
    <w:rsid w:val="00DC69D0"/>
    <w:rsid w:val="00DC7990"/>
    <w:rsid w:val="00DD1C2C"/>
    <w:rsid w:val="00DD2AB5"/>
    <w:rsid w:val="00DD39B8"/>
    <w:rsid w:val="00DD46B2"/>
    <w:rsid w:val="00DD46E4"/>
    <w:rsid w:val="00DE1681"/>
    <w:rsid w:val="00DE4FD8"/>
    <w:rsid w:val="00DE5FD5"/>
    <w:rsid w:val="00DE6248"/>
    <w:rsid w:val="00E01D5F"/>
    <w:rsid w:val="00E07D28"/>
    <w:rsid w:val="00E10834"/>
    <w:rsid w:val="00E12731"/>
    <w:rsid w:val="00E16B76"/>
    <w:rsid w:val="00E21B5B"/>
    <w:rsid w:val="00E25C97"/>
    <w:rsid w:val="00E27D36"/>
    <w:rsid w:val="00E304BB"/>
    <w:rsid w:val="00E32DD3"/>
    <w:rsid w:val="00E357E3"/>
    <w:rsid w:val="00E362C4"/>
    <w:rsid w:val="00E36C66"/>
    <w:rsid w:val="00E40D26"/>
    <w:rsid w:val="00E41122"/>
    <w:rsid w:val="00E41688"/>
    <w:rsid w:val="00E50801"/>
    <w:rsid w:val="00E675E8"/>
    <w:rsid w:val="00E7584A"/>
    <w:rsid w:val="00E7759C"/>
    <w:rsid w:val="00E857CF"/>
    <w:rsid w:val="00E93954"/>
    <w:rsid w:val="00EA0C94"/>
    <w:rsid w:val="00EA4FF4"/>
    <w:rsid w:val="00EA6D05"/>
    <w:rsid w:val="00EB3404"/>
    <w:rsid w:val="00EC3C0A"/>
    <w:rsid w:val="00EC42A5"/>
    <w:rsid w:val="00EC5988"/>
    <w:rsid w:val="00EC5A2E"/>
    <w:rsid w:val="00ED21CE"/>
    <w:rsid w:val="00EE057D"/>
    <w:rsid w:val="00EF469E"/>
    <w:rsid w:val="00EF4CA5"/>
    <w:rsid w:val="00EF4E37"/>
    <w:rsid w:val="00F048EA"/>
    <w:rsid w:val="00F10289"/>
    <w:rsid w:val="00F10F68"/>
    <w:rsid w:val="00F12A4C"/>
    <w:rsid w:val="00F165AF"/>
    <w:rsid w:val="00F2429B"/>
    <w:rsid w:val="00F260F4"/>
    <w:rsid w:val="00F2671B"/>
    <w:rsid w:val="00F26DC0"/>
    <w:rsid w:val="00F3118A"/>
    <w:rsid w:val="00F350A6"/>
    <w:rsid w:val="00F3788B"/>
    <w:rsid w:val="00F4240F"/>
    <w:rsid w:val="00F44555"/>
    <w:rsid w:val="00F47BAF"/>
    <w:rsid w:val="00F51B12"/>
    <w:rsid w:val="00F52FB3"/>
    <w:rsid w:val="00F5355D"/>
    <w:rsid w:val="00F5398B"/>
    <w:rsid w:val="00F53D4B"/>
    <w:rsid w:val="00F613E5"/>
    <w:rsid w:val="00F65521"/>
    <w:rsid w:val="00F659D0"/>
    <w:rsid w:val="00F73137"/>
    <w:rsid w:val="00F74232"/>
    <w:rsid w:val="00F7507C"/>
    <w:rsid w:val="00F804AA"/>
    <w:rsid w:val="00F8089A"/>
    <w:rsid w:val="00F83883"/>
    <w:rsid w:val="00F93247"/>
    <w:rsid w:val="00FA1750"/>
    <w:rsid w:val="00FA21F7"/>
    <w:rsid w:val="00FA5253"/>
    <w:rsid w:val="00FA6707"/>
    <w:rsid w:val="00FA72EF"/>
    <w:rsid w:val="00FB464C"/>
    <w:rsid w:val="00FD36E3"/>
    <w:rsid w:val="00FD3E04"/>
    <w:rsid w:val="00FD4173"/>
    <w:rsid w:val="00FD702E"/>
    <w:rsid w:val="00FD793F"/>
    <w:rsid w:val="00FE1AAE"/>
    <w:rsid w:val="00FE1B87"/>
    <w:rsid w:val="00FE6AA5"/>
    <w:rsid w:val="00FE7614"/>
    <w:rsid w:val="00FF081A"/>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pn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7</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43</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25</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26</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4</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56</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31</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39</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38</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44</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48</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47</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46</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51</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50</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49</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10</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1</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57</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13</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15</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16</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58</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12</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14</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8</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11</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52</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45</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9</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22</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6</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24</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27</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3</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23</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20</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17</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18</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19</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59</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21</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32</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33</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36</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35</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37</b:RefOrder>
  </b:Source>
  <b:Source>
    <b:Tag>Ada16</b:Tag>
    <b:SourceType>DocumentFromInternetSite</b:SourceType>
    <b:Guid>{7EE4AEDF-2D83-41FA-82FF-3B96744B303A}</b:Guid>
    <b:Title>Adapro</b:Title>
    <b:YearAccessed>2016</b:YearAccessed>
    <b:MonthAccessed>11</b:MonthAccessed>
    <b:DayAccessed>5</b:DayAccessed>
    <b:URL>http://adapro.iter.es/es.html</b:URL>
    <b:RefOrder>60</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53</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28</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29</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40</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34</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30</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41</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42</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5</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54</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55</b:RefOrder>
  </b:Source>
</b:Sources>
</file>

<file path=customXml/itemProps1.xml><?xml version="1.0" encoding="utf-8"?>
<ds:datastoreItem xmlns:ds="http://schemas.openxmlformats.org/officeDocument/2006/customXml" ds:itemID="{0C541CCD-E2C8-4C43-99D6-A916F4E09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6431</TotalTime>
  <Pages>122</Pages>
  <Words>22400</Words>
  <Characters>123201</Characters>
  <Application>Microsoft Office Word</Application>
  <DocSecurity>0</DocSecurity>
  <Lines>1026</Lines>
  <Paragraphs>290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145311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59</cp:revision>
  <cp:lastPrinted>2016-09-05T19:37:00Z</cp:lastPrinted>
  <dcterms:created xsi:type="dcterms:W3CDTF">2016-11-13T19:10:00Z</dcterms:created>
  <dcterms:modified xsi:type="dcterms:W3CDTF">2017-02-15T05:21:00Z</dcterms:modified>
</cp:coreProperties>
</file>